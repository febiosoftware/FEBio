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50A58B3C"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rawlins" w:date="2015-05-15T14:04:00Z">
        <w:r w:rsidR="004C5B33">
          <w:rPr>
            <w:b/>
            <w:noProof/>
          </w:rPr>
          <w:t>May 15, 2015</w:t>
        </w:r>
      </w:ins>
      <w:del w:id="1" w:author="rawlins" w:date="2015-05-15T14:04:00Z">
        <w:r w:rsidR="00A73162" w:rsidDel="004C5B33">
          <w:rPr>
            <w:b/>
            <w:noProof/>
          </w:rPr>
          <w:delText>May 13,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77777777" w:rsidR="006A0BC1" w:rsidRPr="00C62631" w:rsidRDefault="006A0BC1" w:rsidP="0028349D">
      <w:r>
        <w:t xml:space="preserve">FEBio: </w:t>
      </w:r>
      <w:hyperlink r:id="rId14" w:tgtFrame="_blank" w:history="1">
        <w:r w:rsidRPr="00F04491">
          <w:rPr>
            <w:rStyle w:val="Hyperlink"/>
          </w:rPr>
          <w:t>http://mrl.sci.utah.edu/software/febio</w:t>
        </w:r>
      </w:hyperlink>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984085" w:rsidP="0028349D">
      <w:hyperlink r:id="rId15"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7E812E54" w14:textId="77777777" w:rsidR="00055A8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8602440" w:history="1">
        <w:r w:rsidR="00055A8E" w:rsidRPr="00DF4824">
          <w:rPr>
            <w:rStyle w:val="Hyperlink"/>
            <w:noProof/>
          </w:rPr>
          <w:t>Chapter 1 Introduction</w:t>
        </w:r>
        <w:r w:rsidR="00055A8E">
          <w:rPr>
            <w:noProof/>
            <w:webHidden/>
          </w:rPr>
          <w:tab/>
        </w:r>
        <w:r w:rsidR="00055A8E">
          <w:rPr>
            <w:noProof/>
            <w:webHidden/>
          </w:rPr>
          <w:fldChar w:fldCharType="begin"/>
        </w:r>
        <w:r w:rsidR="00055A8E">
          <w:rPr>
            <w:noProof/>
            <w:webHidden/>
          </w:rPr>
          <w:instrText xml:space="preserve"> PAGEREF _Toc418602440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3CDB3CD5"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41" w:history="1">
        <w:r w:rsidR="00055A8E" w:rsidRPr="00DF4824">
          <w:rPr>
            <w:rStyle w:val="Hyperlink"/>
            <w:noProof/>
          </w:rPr>
          <w:t>1.1. Overview of FEBio</w:t>
        </w:r>
        <w:r w:rsidR="00055A8E">
          <w:rPr>
            <w:noProof/>
            <w:webHidden/>
          </w:rPr>
          <w:tab/>
        </w:r>
        <w:r w:rsidR="00055A8E">
          <w:rPr>
            <w:noProof/>
            <w:webHidden/>
          </w:rPr>
          <w:fldChar w:fldCharType="begin"/>
        </w:r>
        <w:r w:rsidR="00055A8E">
          <w:rPr>
            <w:noProof/>
            <w:webHidden/>
          </w:rPr>
          <w:instrText xml:space="preserve"> PAGEREF _Toc418602441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41B99C02"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42" w:history="1">
        <w:r w:rsidR="00055A8E" w:rsidRPr="00DF4824">
          <w:rPr>
            <w:rStyle w:val="Hyperlink"/>
            <w:noProof/>
          </w:rPr>
          <w:t>1.2. About this document</w:t>
        </w:r>
        <w:r w:rsidR="00055A8E">
          <w:rPr>
            <w:noProof/>
            <w:webHidden/>
          </w:rPr>
          <w:tab/>
        </w:r>
        <w:r w:rsidR="00055A8E">
          <w:rPr>
            <w:noProof/>
            <w:webHidden/>
          </w:rPr>
          <w:fldChar w:fldCharType="begin"/>
        </w:r>
        <w:r w:rsidR="00055A8E">
          <w:rPr>
            <w:noProof/>
            <w:webHidden/>
          </w:rPr>
          <w:instrText xml:space="preserve"> PAGEREF _Toc418602442 \h </w:instrText>
        </w:r>
        <w:r w:rsidR="00055A8E">
          <w:rPr>
            <w:noProof/>
            <w:webHidden/>
          </w:rPr>
        </w:r>
        <w:r w:rsidR="00055A8E">
          <w:rPr>
            <w:noProof/>
            <w:webHidden/>
          </w:rPr>
          <w:fldChar w:fldCharType="separate"/>
        </w:r>
        <w:r w:rsidR="00055A8E">
          <w:rPr>
            <w:noProof/>
            <w:webHidden/>
          </w:rPr>
          <w:t>2</w:t>
        </w:r>
        <w:r w:rsidR="00055A8E">
          <w:rPr>
            <w:noProof/>
            <w:webHidden/>
          </w:rPr>
          <w:fldChar w:fldCharType="end"/>
        </w:r>
      </w:hyperlink>
    </w:p>
    <w:p w14:paraId="08A2D065"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43" w:history="1">
        <w:r w:rsidR="00055A8E" w:rsidRPr="00DF4824">
          <w:rPr>
            <w:rStyle w:val="Hyperlink"/>
            <w:noProof/>
          </w:rPr>
          <w:t>1.3. Units in FEBio</w:t>
        </w:r>
        <w:r w:rsidR="00055A8E">
          <w:rPr>
            <w:noProof/>
            <w:webHidden/>
          </w:rPr>
          <w:tab/>
        </w:r>
        <w:r w:rsidR="00055A8E">
          <w:rPr>
            <w:noProof/>
            <w:webHidden/>
          </w:rPr>
          <w:fldChar w:fldCharType="begin"/>
        </w:r>
        <w:r w:rsidR="00055A8E">
          <w:rPr>
            <w:noProof/>
            <w:webHidden/>
          </w:rPr>
          <w:instrText xml:space="preserve"> PAGEREF _Toc418602443 \h </w:instrText>
        </w:r>
        <w:r w:rsidR="00055A8E">
          <w:rPr>
            <w:noProof/>
            <w:webHidden/>
          </w:rPr>
        </w:r>
        <w:r w:rsidR="00055A8E">
          <w:rPr>
            <w:noProof/>
            <w:webHidden/>
          </w:rPr>
          <w:fldChar w:fldCharType="separate"/>
        </w:r>
        <w:r w:rsidR="00055A8E">
          <w:rPr>
            <w:noProof/>
            <w:webHidden/>
          </w:rPr>
          <w:t>3</w:t>
        </w:r>
        <w:r w:rsidR="00055A8E">
          <w:rPr>
            <w:noProof/>
            <w:webHidden/>
          </w:rPr>
          <w:fldChar w:fldCharType="end"/>
        </w:r>
      </w:hyperlink>
    </w:p>
    <w:p w14:paraId="69217A19" w14:textId="77777777" w:rsidR="00055A8E" w:rsidRDefault="00984085">
      <w:pPr>
        <w:pStyle w:val="TOC1"/>
        <w:tabs>
          <w:tab w:val="right" w:leader="dot" w:pos="9350"/>
        </w:tabs>
        <w:rPr>
          <w:rFonts w:asciiTheme="minorHAnsi" w:eastAsiaTheme="minorEastAsia" w:hAnsiTheme="minorHAnsi" w:cstheme="minorBidi"/>
          <w:b w:val="0"/>
          <w:bCs w:val="0"/>
          <w:caps w:val="0"/>
          <w:noProof/>
          <w:sz w:val="22"/>
          <w:szCs w:val="22"/>
        </w:rPr>
      </w:pPr>
      <w:hyperlink w:anchor="_Toc418602444" w:history="1">
        <w:r w:rsidR="00055A8E" w:rsidRPr="00DF4824">
          <w:rPr>
            <w:rStyle w:val="Hyperlink"/>
            <w:noProof/>
          </w:rPr>
          <w:t>Chapter 2 Running FEBio</w:t>
        </w:r>
        <w:r w:rsidR="00055A8E">
          <w:rPr>
            <w:noProof/>
            <w:webHidden/>
          </w:rPr>
          <w:tab/>
        </w:r>
        <w:r w:rsidR="00055A8E">
          <w:rPr>
            <w:noProof/>
            <w:webHidden/>
          </w:rPr>
          <w:fldChar w:fldCharType="begin"/>
        </w:r>
        <w:r w:rsidR="00055A8E">
          <w:rPr>
            <w:noProof/>
            <w:webHidden/>
          </w:rPr>
          <w:instrText xml:space="preserve"> PAGEREF _Toc418602444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4455EEE4"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45" w:history="1">
        <w:r w:rsidR="00055A8E" w:rsidRPr="00DF4824">
          <w:rPr>
            <w:rStyle w:val="Hyperlink"/>
            <w:noProof/>
          </w:rPr>
          <w:t>2.1. Running FEBio on Windows</w:t>
        </w:r>
        <w:r w:rsidR="00055A8E">
          <w:rPr>
            <w:noProof/>
            <w:webHidden/>
          </w:rPr>
          <w:tab/>
        </w:r>
        <w:r w:rsidR="00055A8E">
          <w:rPr>
            <w:noProof/>
            <w:webHidden/>
          </w:rPr>
          <w:fldChar w:fldCharType="begin"/>
        </w:r>
        <w:r w:rsidR="00055A8E">
          <w:rPr>
            <w:noProof/>
            <w:webHidden/>
          </w:rPr>
          <w:instrText xml:space="preserve"> PAGEREF _Toc418602445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FBA8A8E"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46" w:history="1">
        <w:r w:rsidR="00055A8E" w:rsidRPr="00DF4824">
          <w:rPr>
            <w:rStyle w:val="Hyperlink"/>
            <w:noProof/>
          </w:rPr>
          <w:t>2.1.1. Windows XP</w:t>
        </w:r>
        <w:r w:rsidR="00055A8E">
          <w:rPr>
            <w:noProof/>
            <w:webHidden/>
          </w:rPr>
          <w:tab/>
        </w:r>
        <w:r w:rsidR="00055A8E">
          <w:rPr>
            <w:noProof/>
            <w:webHidden/>
          </w:rPr>
          <w:fldChar w:fldCharType="begin"/>
        </w:r>
        <w:r w:rsidR="00055A8E">
          <w:rPr>
            <w:noProof/>
            <w:webHidden/>
          </w:rPr>
          <w:instrText xml:space="preserve"> PAGEREF _Toc418602446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2622861"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47" w:history="1">
        <w:r w:rsidR="00055A8E" w:rsidRPr="00DF4824">
          <w:rPr>
            <w:rStyle w:val="Hyperlink"/>
            <w:noProof/>
          </w:rPr>
          <w:t>2.1.2. Windows 7</w:t>
        </w:r>
        <w:r w:rsidR="00055A8E">
          <w:rPr>
            <w:noProof/>
            <w:webHidden/>
          </w:rPr>
          <w:tab/>
        </w:r>
        <w:r w:rsidR="00055A8E">
          <w:rPr>
            <w:noProof/>
            <w:webHidden/>
          </w:rPr>
          <w:fldChar w:fldCharType="begin"/>
        </w:r>
        <w:r w:rsidR="00055A8E">
          <w:rPr>
            <w:noProof/>
            <w:webHidden/>
          </w:rPr>
          <w:instrText xml:space="preserve"> PAGEREF _Toc418602447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AB3CCF5"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48" w:history="1">
        <w:r w:rsidR="00055A8E" w:rsidRPr="00DF4824">
          <w:rPr>
            <w:rStyle w:val="Hyperlink"/>
            <w:noProof/>
          </w:rPr>
          <w:t>2.1.3. Running FEBio from Explorer</w:t>
        </w:r>
        <w:r w:rsidR="00055A8E">
          <w:rPr>
            <w:noProof/>
            <w:webHidden/>
          </w:rPr>
          <w:tab/>
        </w:r>
        <w:r w:rsidR="00055A8E">
          <w:rPr>
            <w:noProof/>
            <w:webHidden/>
          </w:rPr>
          <w:fldChar w:fldCharType="begin"/>
        </w:r>
        <w:r w:rsidR="00055A8E">
          <w:rPr>
            <w:noProof/>
            <w:webHidden/>
          </w:rPr>
          <w:instrText xml:space="preserve"> PAGEREF _Toc418602448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CAA3ED"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49" w:history="1">
        <w:r w:rsidR="00055A8E" w:rsidRPr="00DF4824">
          <w:rPr>
            <w:rStyle w:val="Hyperlink"/>
            <w:noProof/>
          </w:rPr>
          <w:t>2.2. Running FEBio on Linux or MAC</w:t>
        </w:r>
        <w:r w:rsidR="00055A8E">
          <w:rPr>
            <w:noProof/>
            <w:webHidden/>
          </w:rPr>
          <w:tab/>
        </w:r>
        <w:r w:rsidR="00055A8E">
          <w:rPr>
            <w:noProof/>
            <w:webHidden/>
          </w:rPr>
          <w:fldChar w:fldCharType="begin"/>
        </w:r>
        <w:r w:rsidR="00055A8E">
          <w:rPr>
            <w:noProof/>
            <w:webHidden/>
          </w:rPr>
          <w:instrText xml:space="preserve"> PAGEREF _Toc418602449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FF9B88"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50" w:history="1">
        <w:r w:rsidR="00055A8E" w:rsidRPr="00DF4824">
          <w:rPr>
            <w:rStyle w:val="Hyperlink"/>
            <w:noProof/>
          </w:rPr>
          <w:t>2.3. The Command Line</w:t>
        </w:r>
        <w:r w:rsidR="00055A8E">
          <w:rPr>
            <w:noProof/>
            <w:webHidden/>
          </w:rPr>
          <w:tab/>
        </w:r>
        <w:r w:rsidR="00055A8E">
          <w:rPr>
            <w:noProof/>
            <w:webHidden/>
          </w:rPr>
          <w:fldChar w:fldCharType="begin"/>
        </w:r>
        <w:r w:rsidR="00055A8E">
          <w:rPr>
            <w:noProof/>
            <w:webHidden/>
          </w:rPr>
          <w:instrText xml:space="preserve"> PAGEREF _Toc418602450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3EFE817B"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51" w:history="1">
        <w:r w:rsidR="00055A8E" w:rsidRPr="00DF4824">
          <w:rPr>
            <w:rStyle w:val="Hyperlink"/>
            <w:noProof/>
          </w:rPr>
          <w:t>2.4. The FEBio Prompt</w:t>
        </w:r>
        <w:r w:rsidR="00055A8E">
          <w:rPr>
            <w:noProof/>
            <w:webHidden/>
          </w:rPr>
          <w:tab/>
        </w:r>
        <w:r w:rsidR="00055A8E">
          <w:rPr>
            <w:noProof/>
            <w:webHidden/>
          </w:rPr>
          <w:fldChar w:fldCharType="begin"/>
        </w:r>
        <w:r w:rsidR="00055A8E">
          <w:rPr>
            <w:noProof/>
            <w:webHidden/>
          </w:rPr>
          <w:instrText xml:space="preserve"> PAGEREF _Toc418602451 \h </w:instrText>
        </w:r>
        <w:r w:rsidR="00055A8E">
          <w:rPr>
            <w:noProof/>
            <w:webHidden/>
          </w:rPr>
        </w:r>
        <w:r w:rsidR="00055A8E">
          <w:rPr>
            <w:noProof/>
            <w:webHidden/>
          </w:rPr>
          <w:fldChar w:fldCharType="separate"/>
        </w:r>
        <w:r w:rsidR="00055A8E">
          <w:rPr>
            <w:noProof/>
            <w:webHidden/>
          </w:rPr>
          <w:t>9</w:t>
        </w:r>
        <w:r w:rsidR="00055A8E">
          <w:rPr>
            <w:noProof/>
            <w:webHidden/>
          </w:rPr>
          <w:fldChar w:fldCharType="end"/>
        </w:r>
      </w:hyperlink>
    </w:p>
    <w:p w14:paraId="44BA13B1"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52" w:history="1">
        <w:r w:rsidR="00055A8E" w:rsidRPr="00DF4824">
          <w:rPr>
            <w:rStyle w:val="Hyperlink"/>
            <w:noProof/>
          </w:rPr>
          <w:t>2.5. The Configuration File</w:t>
        </w:r>
        <w:r w:rsidR="00055A8E">
          <w:rPr>
            <w:noProof/>
            <w:webHidden/>
          </w:rPr>
          <w:tab/>
        </w:r>
        <w:r w:rsidR="00055A8E">
          <w:rPr>
            <w:noProof/>
            <w:webHidden/>
          </w:rPr>
          <w:fldChar w:fldCharType="begin"/>
        </w:r>
        <w:r w:rsidR="00055A8E">
          <w:rPr>
            <w:noProof/>
            <w:webHidden/>
          </w:rPr>
          <w:instrText xml:space="preserve"> PAGEREF _Toc418602452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31923622"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53" w:history="1">
        <w:r w:rsidR="00055A8E" w:rsidRPr="00DF4824">
          <w:rPr>
            <w:rStyle w:val="Hyperlink"/>
            <w:noProof/>
          </w:rPr>
          <w:t>2.6. Using Multiple Processors</w:t>
        </w:r>
        <w:r w:rsidR="00055A8E">
          <w:rPr>
            <w:noProof/>
            <w:webHidden/>
          </w:rPr>
          <w:tab/>
        </w:r>
        <w:r w:rsidR="00055A8E">
          <w:rPr>
            <w:noProof/>
            <w:webHidden/>
          </w:rPr>
          <w:fldChar w:fldCharType="begin"/>
        </w:r>
        <w:r w:rsidR="00055A8E">
          <w:rPr>
            <w:noProof/>
            <w:webHidden/>
          </w:rPr>
          <w:instrText xml:space="preserve"> PAGEREF _Toc418602453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51337F1B"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54" w:history="1">
        <w:r w:rsidR="00055A8E" w:rsidRPr="00DF4824">
          <w:rPr>
            <w:rStyle w:val="Hyperlink"/>
            <w:noProof/>
          </w:rPr>
          <w:t>2.7. FEBio Output</w:t>
        </w:r>
        <w:r w:rsidR="00055A8E">
          <w:rPr>
            <w:noProof/>
            <w:webHidden/>
          </w:rPr>
          <w:tab/>
        </w:r>
        <w:r w:rsidR="00055A8E">
          <w:rPr>
            <w:noProof/>
            <w:webHidden/>
          </w:rPr>
          <w:fldChar w:fldCharType="begin"/>
        </w:r>
        <w:r w:rsidR="00055A8E">
          <w:rPr>
            <w:noProof/>
            <w:webHidden/>
          </w:rPr>
          <w:instrText xml:space="preserve"> PAGEREF _Toc418602454 \h </w:instrText>
        </w:r>
        <w:r w:rsidR="00055A8E">
          <w:rPr>
            <w:noProof/>
            <w:webHidden/>
          </w:rPr>
        </w:r>
        <w:r w:rsidR="00055A8E">
          <w:rPr>
            <w:noProof/>
            <w:webHidden/>
          </w:rPr>
          <w:fldChar w:fldCharType="separate"/>
        </w:r>
        <w:r w:rsidR="00055A8E">
          <w:rPr>
            <w:noProof/>
            <w:webHidden/>
          </w:rPr>
          <w:t>11</w:t>
        </w:r>
        <w:r w:rsidR="00055A8E">
          <w:rPr>
            <w:noProof/>
            <w:webHidden/>
          </w:rPr>
          <w:fldChar w:fldCharType="end"/>
        </w:r>
      </w:hyperlink>
    </w:p>
    <w:p w14:paraId="3FA016F6"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55" w:history="1">
        <w:r w:rsidR="00055A8E" w:rsidRPr="00DF4824">
          <w:rPr>
            <w:rStyle w:val="Hyperlink"/>
            <w:noProof/>
          </w:rPr>
          <w:t>2.8. Advanced Options</w:t>
        </w:r>
        <w:r w:rsidR="00055A8E">
          <w:rPr>
            <w:noProof/>
            <w:webHidden/>
          </w:rPr>
          <w:tab/>
        </w:r>
        <w:r w:rsidR="00055A8E">
          <w:rPr>
            <w:noProof/>
            <w:webHidden/>
          </w:rPr>
          <w:fldChar w:fldCharType="begin"/>
        </w:r>
        <w:r w:rsidR="00055A8E">
          <w:rPr>
            <w:noProof/>
            <w:webHidden/>
          </w:rPr>
          <w:instrText xml:space="preserve"> PAGEREF _Toc418602455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7B9DA146"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56" w:history="1">
        <w:r w:rsidR="00055A8E" w:rsidRPr="00DF4824">
          <w:rPr>
            <w:rStyle w:val="Hyperlink"/>
            <w:noProof/>
          </w:rPr>
          <w:t>2.8.1. Interrupting a Run</w:t>
        </w:r>
        <w:r w:rsidR="00055A8E">
          <w:rPr>
            <w:noProof/>
            <w:webHidden/>
          </w:rPr>
          <w:tab/>
        </w:r>
        <w:r w:rsidR="00055A8E">
          <w:rPr>
            <w:noProof/>
            <w:webHidden/>
          </w:rPr>
          <w:fldChar w:fldCharType="begin"/>
        </w:r>
        <w:r w:rsidR="00055A8E">
          <w:rPr>
            <w:noProof/>
            <w:webHidden/>
          </w:rPr>
          <w:instrText xml:space="preserve"> PAGEREF _Toc418602456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6940E653"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57" w:history="1">
        <w:r w:rsidR="00055A8E" w:rsidRPr="00DF4824">
          <w:rPr>
            <w:rStyle w:val="Hyperlink"/>
            <w:noProof/>
          </w:rPr>
          <w:t>2.8.2. Debugging a Run</w:t>
        </w:r>
        <w:r w:rsidR="00055A8E">
          <w:rPr>
            <w:noProof/>
            <w:webHidden/>
          </w:rPr>
          <w:tab/>
        </w:r>
        <w:r w:rsidR="00055A8E">
          <w:rPr>
            <w:noProof/>
            <w:webHidden/>
          </w:rPr>
          <w:fldChar w:fldCharType="begin"/>
        </w:r>
        <w:r w:rsidR="00055A8E">
          <w:rPr>
            <w:noProof/>
            <w:webHidden/>
          </w:rPr>
          <w:instrText xml:space="preserve"> PAGEREF _Toc418602457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79D0ED91"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58" w:history="1">
        <w:r w:rsidR="00055A8E" w:rsidRPr="00DF4824">
          <w:rPr>
            <w:rStyle w:val="Hyperlink"/>
            <w:noProof/>
          </w:rPr>
          <w:t>2.8.3. Restarting a Run</w:t>
        </w:r>
        <w:r w:rsidR="00055A8E">
          <w:rPr>
            <w:noProof/>
            <w:webHidden/>
          </w:rPr>
          <w:tab/>
        </w:r>
        <w:r w:rsidR="00055A8E">
          <w:rPr>
            <w:noProof/>
            <w:webHidden/>
          </w:rPr>
          <w:fldChar w:fldCharType="begin"/>
        </w:r>
        <w:r w:rsidR="00055A8E">
          <w:rPr>
            <w:noProof/>
            <w:webHidden/>
          </w:rPr>
          <w:instrText xml:space="preserve"> PAGEREF _Toc418602458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F36D7B3"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59" w:history="1">
        <w:r w:rsidR="00055A8E" w:rsidRPr="00DF4824">
          <w:rPr>
            <w:rStyle w:val="Hyperlink"/>
            <w:noProof/>
          </w:rPr>
          <w:t>2.8.4. Input File Checking</w:t>
        </w:r>
        <w:r w:rsidR="00055A8E">
          <w:rPr>
            <w:noProof/>
            <w:webHidden/>
          </w:rPr>
          <w:tab/>
        </w:r>
        <w:r w:rsidR="00055A8E">
          <w:rPr>
            <w:noProof/>
            <w:webHidden/>
          </w:rPr>
          <w:fldChar w:fldCharType="begin"/>
        </w:r>
        <w:r w:rsidR="00055A8E">
          <w:rPr>
            <w:noProof/>
            <w:webHidden/>
          </w:rPr>
          <w:instrText xml:space="preserve"> PAGEREF _Toc418602459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5FDC9F7" w14:textId="77777777" w:rsidR="00055A8E" w:rsidRDefault="00984085">
      <w:pPr>
        <w:pStyle w:val="TOC1"/>
        <w:tabs>
          <w:tab w:val="right" w:leader="dot" w:pos="9350"/>
        </w:tabs>
        <w:rPr>
          <w:rFonts w:asciiTheme="minorHAnsi" w:eastAsiaTheme="minorEastAsia" w:hAnsiTheme="minorHAnsi" w:cstheme="minorBidi"/>
          <w:b w:val="0"/>
          <w:bCs w:val="0"/>
          <w:caps w:val="0"/>
          <w:noProof/>
          <w:sz w:val="22"/>
          <w:szCs w:val="22"/>
        </w:rPr>
      </w:pPr>
      <w:hyperlink w:anchor="_Toc418602460" w:history="1">
        <w:r w:rsidR="00055A8E" w:rsidRPr="00DF4824">
          <w:rPr>
            <w:rStyle w:val="Hyperlink"/>
            <w:noProof/>
          </w:rPr>
          <w:t>Chapter 3 Free Format Input</w:t>
        </w:r>
        <w:r w:rsidR="00055A8E">
          <w:rPr>
            <w:noProof/>
            <w:webHidden/>
          </w:rPr>
          <w:tab/>
        </w:r>
        <w:r w:rsidR="00055A8E">
          <w:rPr>
            <w:noProof/>
            <w:webHidden/>
          </w:rPr>
          <w:fldChar w:fldCharType="begin"/>
        </w:r>
        <w:r w:rsidR="00055A8E">
          <w:rPr>
            <w:noProof/>
            <w:webHidden/>
          </w:rPr>
          <w:instrText xml:space="preserve"> PAGEREF _Toc418602460 \h </w:instrText>
        </w:r>
        <w:r w:rsidR="00055A8E">
          <w:rPr>
            <w:noProof/>
            <w:webHidden/>
          </w:rPr>
        </w:r>
        <w:r w:rsidR="00055A8E">
          <w:rPr>
            <w:noProof/>
            <w:webHidden/>
          </w:rPr>
          <w:fldChar w:fldCharType="separate"/>
        </w:r>
        <w:r w:rsidR="00055A8E">
          <w:rPr>
            <w:noProof/>
            <w:webHidden/>
          </w:rPr>
          <w:t>14</w:t>
        </w:r>
        <w:r w:rsidR="00055A8E">
          <w:rPr>
            <w:noProof/>
            <w:webHidden/>
          </w:rPr>
          <w:fldChar w:fldCharType="end"/>
        </w:r>
      </w:hyperlink>
    </w:p>
    <w:p w14:paraId="0439DDB4"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61" w:history="1">
        <w:r w:rsidR="00055A8E" w:rsidRPr="00DF4824">
          <w:rPr>
            <w:rStyle w:val="Hyperlink"/>
            <w:noProof/>
          </w:rPr>
          <w:t>3.1. Free Format Overview</w:t>
        </w:r>
        <w:r w:rsidR="00055A8E">
          <w:rPr>
            <w:noProof/>
            <w:webHidden/>
          </w:rPr>
          <w:tab/>
        </w:r>
        <w:r w:rsidR="00055A8E">
          <w:rPr>
            <w:noProof/>
            <w:webHidden/>
          </w:rPr>
          <w:fldChar w:fldCharType="begin"/>
        </w:r>
        <w:r w:rsidR="00055A8E">
          <w:rPr>
            <w:noProof/>
            <w:webHidden/>
          </w:rPr>
          <w:instrText xml:space="preserve"> PAGEREF _Toc418602461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3AFAF51E"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62" w:history="1">
        <w:r w:rsidR="00055A8E" w:rsidRPr="00DF4824">
          <w:rPr>
            <w:rStyle w:val="Hyperlink"/>
            <w:noProof/>
          </w:rPr>
          <w:t>3.2. Format Specification Versions</w:t>
        </w:r>
        <w:r w:rsidR="00055A8E">
          <w:rPr>
            <w:noProof/>
            <w:webHidden/>
          </w:rPr>
          <w:tab/>
        </w:r>
        <w:r w:rsidR="00055A8E">
          <w:rPr>
            <w:noProof/>
            <w:webHidden/>
          </w:rPr>
          <w:fldChar w:fldCharType="begin"/>
        </w:r>
        <w:r w:rsidR="00055A8E">
          <w:rPr>
            <w:noProof/>
            <w:webHidden/>
          </w:rPr>
          <w:instrText xml:space="preserve"> PAGEREF _Toc418602462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489A589D"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63" w:history="1">
        <w:r w:rsidR="00055A8E" w:rsidRPr="00DF4824">
          <w:rPr>
            <w:rStyle w:val="Hyperlink"/>
            <w:noProof/>
          </w:rPr>
          <w:t>3.3. Multiple Input Files</w:t>
        </w:r>
        <w:r w:rsidR="00055A8E">
          <w:rPr>
            <w:noProof/>
            <w:webHidden/>
          </w:rPr>
          <w:tab/>
        </w:r>
        <w:r w:rsidR="00055A8E">
          <w:rPr>
            <w:noProof/>
            <w:webHidden/>
          </w:rPr>
          <w:fldChar w:fldCharType="begin"/>
        </w:r>
        <w:r w:rsidR="00055A8E">
          <w:rPr>
            <w:noProof/>
            <w:webHidden/>
          </w:rPr>
          <w:instrText xml:space="preserve"> PAGEREF _Toc418602463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64465B45"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64" w:history="1">
        <w:r w:rsidR="00055A8E" w:rsidRPr="00DF4824">
          <w:rPr>
            <w:rStyle w:val="Hyperlink"/>
            <w:noProof/>
          </w:rPr>
          <w:t>3.3.1. Include Keyword</w:t>
        </w:r>
        <w:r w:rsidR="00055A8E">
          <w:rPr>
            <w:noProof/>
            <w:webHidden/>
          </w:rPr>
          <w:tab/>
        </w:r>
        <w:r w:rsidR="00055A8E">
          <w:rPr>
            <w:noProof/>
            <w:webHidden/>
          </w:rPr>
          <w:fldChar w:fldCharType="begin"/>
        </w:r>
        <w:r w:rsidR="00055A8E">
          <w:rPr>
            <w:noProof/>
            <w:webHidden/>
          </w:rPr>
          <w:instrText xml:space="preserve"> PAGEREF _Toc418602464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7A2856E8"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65" w:history="1">
        <w:r w:rsidR="00055A8E" w:rsidRPr="00DF4824">
          <w:rPr>
            <w:rStyle w:val="Hyperlink"/>
            <w:noProof/>
          </w:rPr>
          <w:t>3.3.2. The ‘from’ Attribute</w:t>
        </w:r>
        <w:r w:rsidR="00055A8E">
          <w:rPr>
            <w:noProof/>
            <w:webHidden/>
          </w:rPr>
          <w:tab/>
        </w:r>
        <w:r w:rsidR="00055A8E">
          <w:rPr>
            <w:noProof/>
            <w:webHidden/>
          </w:rPr>
          <w:fldChar w:fldCharType="begin"/>
        </w:r>
        <w:r w:rsidR="00055A8E">
          <w:rPr>
            <w:noProof/>
            <w:webHidden/>
          </w:rPr>
          <w:instrText xml:space="preserve"> PAGEREF _Toc418602465 \h </w:instrText>
        </w:r>
        <w:r w:rsidR="00055A8E">
          <w:rPr>
            <w:noProof/>
            <w:webHidden/>
          </w:rPr>
        </w:r>
        <w:r w:rsidR="00055A8E">
          <w:rPr>
            <w:noProof/>
            <w:webHidden/>
          </w:rPr>
          <w:fldChar w:fldCharType="separate"/>
        </w:r>
        <w:r w:rsidR="00055A8E">
          <w:rPr>
            <w:noProof/>
            <w:webHidden/>
          </w:rPr>
          <w:t>17</w:t>
        </w:r>
        <w:r w:rsidR="00055A8E">
          <w:rPr>
            <w:noProof/>
            <w:webHidden/>
          </w:rPr>
          <w:fldChar w:fldCharType="end"/>
        </w:r>
      </w:hyperlink>
    </w:p>
    <w:p w14:paraId="789AF13F"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66" w:history="1">
        <w:r w:rsidR="00055A8E" w:rsidRPr="00DF4824">
          <w:rPr>
            <w:rStyle w:val="Hyperlink"/>
            <w:noProof/>
          </w:rPr>
          <w:t>3.4. Module Section</w:t>
        </w:r>
        <w:r w:rsidR="00055A8E">
          <w:rPr>
            <w:noProof/>
            <w:webHidden/>
          </w:rPr>
          <w:tab/>
        </w:r>
        <w:r w:rsidR="00055A8E">
          <w:rPr>
            <w:noProof/>
            <w:webHidden/>
          </w:rPr>
          <w:fldChar w:fldCharType="begin"/>
        </w:r>
        <w:r w:rsidR="00055A8E">
          <w:rPr>
            <w:noProof/>
            <w:webHidden/>
          </w:rPr>
          <w:instrText xml:space="preserve"> PAGEREF _Toc418602466 \h </w:instrText>
        </w:r>
        <w:r w:rsidR="00055A8E">
          <w:rPr>
            <w:noProof/>
            <w:webHidden/>
          </w:rPr>
        </w:r>
        <w:r w:rsidR="00055A8E">
          <w:rPr>
            <w:noProof/>
            <w:webHidden/>
          </w:rPr>
          <w:fldChar w:fldCharType="separate"/>
        </w:r>
        <w:r w:rsidR="00055A8E">
          <w:rPr>
            <w:noProof/>
            <w:webHidden/>
          </w:rPr>
          <w:t>18</w:t>
        </w:r>
        <w:r w:rsidR="00055A8E">
          <w:rPr>
            <w:noProof/>
            <w:webHidden/>
          </w:rPr>
          <w:fldChar w:fldCharType="end"/>
        </w:r>
      </w:hyperlink>
    </w:p>
    <w:p w14:paraId="6B25FE89"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67" w:history="1">
        <w:r w:rsidR="00055A8E" w:rsidRPr="00DF4824">
          <w:rPr>
            <w:rStyle w:val="Hyperlink"/>
            <w:noProof/>
          </w:rPr>
          <w:t>3.5. Control Section</w:t>
        </w:r>
        <w:r w:rsidR="00055A8E">
          <w:rPr>
            <w:noProof/>
            <w:webHidden/>
          </w:rPr>
          <w:tab/>
        </w:r>
        <w:r w:rsidR="00055A8E">
          <w:rPr>
            <w:noProof/>
            <w:webHidden/>
          </w:rPr>
          <w:fldChar w:fldCharType="begin"/>
        </w:r>
        <w:r w:rsidR="00055A8E">
          <w:rPr>
            <w:noProof/>
            <w:webHidden/>
          </w:rPr>
          <w:instrText xml:space="preserve"> PAGEREF _Toc418602467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2BA2C954"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68" w:history="1">
        <w:r w:rsidR="00055A8E" w:rsidRPr="00DF4824">
          <w:rPr>
            <w:rStyle w:val="Hyperlink"/>
            <w:noProof/>
          </w:rPr>
          <w:t>3.5.1. Common Parameters</w:t>
        </w:r>
        <w:r w:rsidR="00055A8E">
          <w:rPr>
            <w:noProof/>
            <w:webHidden/>
          </w:rPr>
          <w:tab/>
        </w:r>
        <w:r w:rsidR="00055A8E">
          <w:rPr>
            <w:noProof/>
            <w:webHidden/>
          </w:rPr>
          <w:fldChar w:fldCharType="begin"/>
        </w:r>
        <w:r w:rsidR="00055A8E">
          <w:rPr>
            <w:noProof/>
            <w:webHidden/>
          </w:rPr>
          <w:instrText xml:space="preserve"> PAGEREF _Toc418602468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1F126339"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69" w:history="1">
        <w:r w:rsidR="00055A8E" w:rsidRPr="00DF4824">
          <w:rPr>
            <w:rStyle w:val="Hyperlink"/>
            <w:noProof/>
          </w:rPr>
          <w:t>3.5.2. Parameters for Biphasic Analysis</w:t>
        </w:r>
        <w:r w:rsidR="00055A8E">
          <w:rPr>
            <w:noProof/>
            <w:webHidden/>
          </w:rPr>
          <w:tab/>
        </w:r>
        <w:r w:rsidR="00055A8E">
          <w:rPr>
            <w:noProof/>
            <w:webHidden/>
          </w:rPr>
          <w:fldChar w:fldCharType="begin"/>
        </w:r>
        <w:r w:rsidR="00055A8E">
          <w:rPr>
            <w:noProof/>
            <w:webHidden/>
          </w:rPr>
          <w:instrText xml:space="preserve"> PAGEREF _Toc418602469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1F755508"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70" w:history="1">
        <w:r w:rsidR="00055A8E" w:rsidRPr="00DF4824">
          <w:rPr>
            <w:rStyle w:val="Hyperlink"/>
            <w:noProof/>
          </w:rPr>
          <w:t>3.5.3. Parameters for Solute Analysis</w:t>
        </w:r>
        <w:r w:rsidR="00055A8E">
          <w:rPr>
            <w:noProof/>
            <w:webHidden/>
          </w:rPr>
          <w:tab/>
        </w:r>
        <w:r w:rsidR="00055A8E">
          <w:rPr>
            <w:noProof/>
            <w:webHidden/>
          </w:rPr>
          <w:fldChar w:fldCharType="begin"/>
        </w:r>
        <w:r w:rsidR="00055A8E">
          <w:rPr>
            <w:noProof/>
            <w:webHidden/>
          </w:rPr>
          <w:instrText xml:space="preserve"> PAGEREF _Toc418602470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734BC6C8"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71" w:history="1">
        <w:r w:rsidR="00055A8E" w:rsidRPr="00DF4824">
          <w:rPr>
            <w:rStyle w:val="Hyperlink"/>
            <w:noProof/>
          </w:rPr>
          <w:t>3.5.4. Parameters for Heat Analysis</w:t>
        </w:r>
        <w:r w:rsidR="00055A8E">
          <w:rPr>
            <w:noProof/>
            <w:webHidden/>
          </w:rPr>
          <w:tab/>
        </w:r>
        <w:r w:rsidR="00055A8E">
          <w:rPr>
            <w:noProof/>
            <w:webHidden/>
          </w:rPr>
          <w:fldChar w:fldCharType="begin"/>
        </w:r>
        <w:r w:rsidR="00055A8E">
          <w:rPr>
            <w:noProof/>
            <w:webHidden/>
          </w:rPr>
          <w:instrText xml:space="preserve"> PAGEREF _Toc418602471 \h </w:instrText>
        </w:r>
        <w:r w:rsidR="00055A8E">
          <w:rPr>
            <w:noProof/>
            <w:webHidden/>
          </w:rPr>
        </w:r>
        <w:r w:rsidR="00055A8E">
          <w:rPr>
            <w:noProof/>
            <w:webHidden/>
          </w:rPr>
          <w:fldChar w:fldCharType="separate"/>
        </w:r>
        <w:r w:rsidR="00055A8E">
          <w:rPr>
            <w:noProof/>
            <w:webHidden/>
          </w:rPr>
          <w:t>26</w:t>
        </w:r>
        <w:r w:rsidR="00055A8E">
          <w:rPr>
            <w:noProof/>
            <w:webHidden/>
          </w:rPr>
          <w:fldChar w:fldCharType="end"/>
        </w:r>
      </w:hyperlink>
    </w:p>
    <w:p w14:paraId="3D15CD4F"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72" w:history="1">
        <w:r w:rsidR="00055A8E" w:rsidRPr="00DF4824">
          <w:rPr>
            <w:rStyle w:val="Hyperlink"/>
            <w:noProof/>
          </w:rPr>
          <w:t>3.6. Globals Section</w:t>
        </w:r>
        <w:r w:rsidR="00055A8E">
          <w:rPr>
            <w:noProof/>
            <w:webHidden/>
          </w:rPr>
          <w:tab/>
        </w:r>
        <w:r w:rsidR="00055A8E">
          <w:rPr>
            <w:noProof/>
            <w:webHidden/>
          </w:rPr>
          <w:fldChar w:fldCharType="begin"/>
        </w:r>
        <w:r w:rsidR="00055A8E">
          <w:rPr>
            <w:noProof/>
            <w:webHidden/>
          </w:rPr>
          <w:instrText xml:space="preserve"> PAGEREF _Toc418602472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087223D9"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73" w:history="1">
        <w:r w:rsidR="00055A8E" w:rsidRPr="00DF4824">
          <w:rPr>
            <w:rStyle w:val="Hyperlink"/>
            <w:noProof/>
          </w:rPr>
          <w:t>3.6.1. Constants</w:t>
        </w:r>
        <w:r w:rsidR="00055A8E">
          <w:rPr>
            <w:noProof/>
            <w:webHidden/>
          </w:rPr>
          <w:tab/>
        </w:r>
        <w:r w:rsidR="00055A8E">
          <w:rPr>
            <w:noProof/>
            <w:webHidden/>
          </w:rPr>
          <w:fldChar w:fldCharType="begin"/>
        </w:r>
        <w:r w:rsidR="00055A8E">
          <w:rPr>
            <w:noProof/>
            <w:webHidden/>
          </w:rPr>
          <w:instrText xml:space="preserve"> PAGEREF _Toc418602473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1DD5EEA3"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74" w:history="1">
        <w:r w:rsidR="00055A8E" w:rsidRPr="00DF4824">
          <w:rPr>
            <w:rStyle w:val="Hyperlink"/>
            <w:noProof/>
          </w:rPr>
          <w:t>3.6.2. Solutes</w:t>
        </w:r>
        <w:r w:rsidR="00055A8E">
          <w:rPr>
            <w:noProof/>
            <w:webHidden/>
          </w:rPr>
          <w:tab/>
        </w:r>
        <w:r w:rsidR="00055A8E">
          <w:rPr>
            <w:noProof/>
            <w:webHidden/>
          </w:rPr>
          <w:fldChar w:fldCharType="begin"/>
        </w:r>
        <w:r w:rsidR="00055A8E">
          <w:rPr>
            <w:noProof/>
            <w:webHidden/>
          </w:rPr>
          <w:instrText xml:space="preserve"> PAGEREF _Toc418602474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33309C89"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75" w:history="1">
        <w:r w:rsidR="00055A8E" w:rsidRPr="00DF4824">
          <w:rPr>
            <w:rStyle w:val="Hyperlink"/>
            <w:noProof/>
          </w:rPr>
          <w:t>3.6.3. Solid-Bound Molecules</w:t>
        </w:r>
        <w:r w:rsidR="00055A8E">
          <w:rPr>
            <w:noProof/>
            <w:webHidden/>
          </w:rPr>
          <w:tab/>
        </w:r>
        <w:r w:rsidR="00055A8E">
          <w:rPr>
            <w:noProof/>
            <w:webHidden/>
          </w:rPr>
          <w:fldChar w:fldCharType="begin"/>
        </w:r>
        <w:r w:rsidR="00055A8E">
          <w:rPr>
            <w:noProof/>
            <w:webHidden/>
          </w:rPr>
          <w:instrText xml:space="preserve"> PAGEREF _Toc418602475 \h </w:instrText>
        </w:r>
        <w:r w:rsidR="00055A8E">
          <w:rPr>
            <w:noProof/>
            <w:webHidden/>
          </w:rPr>
        </w:r>
        <w:r w:rsidR="00055A8E">
          <w:rPr>
            <w:noProof/>
            <w:webHidden/>
          </w:rPr>
          <w:fldChar w:fldCharType="separate"/>
        </w:r>
        <w:r w:rsidR="00055A8E">
          <w:rPr>
            <w:noProof/>
            <w:webHidden/>
          </w:rPr>
          <w:t>28</w:t>
        </w:r>
        <w:r w:rsidR="00055A8E">
          <w:rPr>
            <w:noProof/>
            <w:webHidden/>
          </w:rPr>
          <w:fldChar w:fldCharType="end"/>
        </w:r>
      </w:hyperlink>
    </w:p>
    <w:p w14:paraId="6AF20BE2"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76" w:history="1">
        <w:r w:rsidR="00055A8E" w:rsidRPr="00DF4824">
          <w:rPr>
            <w:rStyle w:val="Hyperlink"/>
            <w:noProof/>
          </w:rPr>
          <w:t>3.7. Material Section</w:t>
        </w:r>
        <w:r w:rsidR="00055A8E">
          <w:rPr>
            <w:noProof/>
            <w:webHidden/>
          </w:rPr>
          <w:tab/>
        </w:r>
        <w:r w:rsidR="00055A8E">
          <w:rPr>
            <w:noProof/>
            <w:webHidden/>
          </w:rPr>
          <w:fldChar w:fldCharType="begin"/>
        </w:r>
        <w:r w:rsidR="00055A8E">
          <w:rPr>
            <w:noProof/>
            <w:webHidden/>
          </w:rPr>
          <w:instrText xml:space="preserve"> PAGEREF _Toc418602476 \h </w:instrText>
        </w:r>
        <w:r w:rsidR="00055A8E">
          <w:rPr>
            <w:noProof/>
            <w:webHidden/>
          </w:rPr>
        </w:r>
        <w:r w:rsidR="00055A8E">
          <w:rPr>
            <w:noProof/>
            <w:webHidden/>
          </w:rPr>
          <w:fldChar w:fldCharType="separate"/>
        </w:r>
        <w:r w:rsidR="00055A8E">
          <w:rPr>
            <w:noProof/>
            <w:webHidden/>
          </w:rPr>
          <w:t>29</w:t>
        </w:r>
        <w:r w:rsidR="00055A8E">
          <w:rPr>
            <w:noProof/>
            <w:webHidden/>
          </w:rPr>
          <w:fldChar w:fldCharType="end"/>
        </w:r>
      </w:hyperlink>
    </w:p>
    <w:p w14:paraId="62BECE51"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77" w:history="1">
        <w:r w:rsidR="00055A8E" w:rsidRPr="00DF4824">
          <w:rPr>
            <w:rStyle w:val="Hyperlink"/>
            <w:noProof/>
          </w:rPr>
          <w:t>3.8. Geometry Section</w:t>
        </w:r>
        <w:r w:rsidR="00055A8E">
          <w:rPr>
            <w:noProof/>
            <w:webHidden/>
          </w:rPr>
          <w:tab/>
        </w:r>
        <w:r w:rsidR="00055A8E">
          <w:rPr>
            <w:noProof/>
            <w:webHidden/>
          </w:rPr>
          <w:fldChar w:fldCharType="begin"/>
        </w:r>
        <w:r w:rsidR="00055A8E">
          <w:rPr>
            <w:noProof/>
            <w:webHidden/>
          </w:rPr>
          <w:instrText xml:space="preserve"> PAGEREF _Toc418602477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CFDE4F3"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78" w:history="1">
        <w:r w:rsidR="00055A8E" w:rsidRPr="00DF4824">
          <w:rPr>
            <w:rStyle w:val="Hyperlink"/>
            <w:noProof/>
          </w:rPr>
          <w:t>3.8.1. Nodes Section</w:t>
        </w:r>
        <w:r w:rsidR="00055A8E">
          <w:rPr>
            <w:noProof/>
            <w:webHidden/>
          </w:rPr>
          <w:tab/>
        </w:r>
        <w:r w:rsidR="00055A8E">
          <w:rPr>
            <w:noProof/>
            <w:webHidden/>
          </w:rPr>
          <w:fldChar w:fldCharType="begin"/>
        </w:r>
        <w:r w:rsidR="00055A8E">
          <w:rPr>
            <w:noProof/>
            <w:webHidden/>
          </w:rPr>
          <w:instrText xml:space="preserve"> PAGEREF _Toc418602478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3450ADB"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79" w:history="1">
        <w:r w:rsidR="00055A8E" w:rsidRPr="00DF4824">
          <w:rPr>
            <w:rStyle w:val="Hyperlink"/>
            <w:noProof/>
          </w:rPr>
          <w:t>3.8.2. Elements Section</w:t>
        </w:r>
        <w:r w:rsidR="00055A8E">
          <w:rPr>
            <w:noProof/>
            <w:webHidden/>
          </w:rPr>
          <w:tab/>
        </w:r>
        <w:r w:rsidR="00055A8E">
          <w:rPr>
            <w:noProof/>
            <w:webHidden/>
          </w:rPr>
          <w:fldChar w:fldCharType="begin"/>
        </w:r>
        <w:r w:rsidR="00055A8E">
          <w:rPr>
            <w:noProof/>
            <w:webHidden/>
          </w:rPr>
          <w:instrText xml:space="preserve"> PAGEREF _Toc418602479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4ABE3F76"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480" w:history="1">
        <w:r w:rsidR="00055A8E" w:rsidRPr="00DF4824">
          <w:rPr>
            <w:rStyle w:val="Hyperlink"/>
            <w:noProof/>
          </w:rPr>
          <w:t>3.8.2.1. Solid Elements</w:t>
        </w:r>
        <w:r w:rsidR="00055A8E">
          <w:rPr>
            <w:noProof/>
            <w:webHidden/>
          </w:rPr>
          <w:tab/>
        </w:r>
        <w:r w:rsidR="00055A8E">
          <w:rPr>
            <w:noProof/>
            <w:webHidden/>
          </w:rPr>
          <w:fldChar w:fldCharType="begin"/>
        </w:r>
        <w:r w:rsidR="00055A8E">
          <w:rPr>
            <w:noProof/>
            <w:webHidden/>
          </w:rPr>
          <w:instrText xml:space="preserve"> PAGEREF _Toc418602480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7F956BC7"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481" w:history="1">
        <w:r w:rsidR="00055A8E" w:rsidRPr="00DF4824">
          <w:rPr>
            <w:rStyle w:val="Hyperlink"/>
            <w:noProof/>
          </w:rPr>
          <w:t>3.8.2.2. Shell Elements</w:t>
        </w:r>
        <w:r w:rsidR="00055A8E">
          <w:rPr>
            <w:noProof/>
            <w:webHidden/>
          </w:rPr>
          <w:tab/>
        </w:r>
        <w:r w:rsidR="00055A8E">
          <w:rPr>
            <w:noProof/>
            <w:webHidden/>
          </w:rPr>
          <w:fldChar w:fldCharType="begin"/>
        </w:r>
        <w:r w:rsidR="00055A8E">
          <w:rPr>
            <w:noProof/>
            <w:webHidden/>
          </w:rPr>
          <w:instrText xml:space="preserve"> PAGEREF _Toc418602481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254B04C"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482" w:history="1">
        <w:r w:rsidR="00055A8E" w:rsidRPr="00DF4824">
          <w:rPr>
            <w:rStyle w:val="Hyperlink"/>
            <w:noProof/>
          </w:rPr>
          <w:t>3.8.2.3. Surface Elements</w:t>
        </w:r>
        <w:r w:rsidR="00055A8E">
          <w:rPr>
            <w:noProof/>
            <w:webHidden/>
          </w:rPr>
          <w:tab/>
        </w:r>
        <w:r w:rsidR="00055A8E">
          <w:rPr>
            <w:noProof/>
            <w:webHidden/>
          </w:rPr>
          <w:fldChar w:fldCharType="begin"/>
        </w:r>
        <w:r w:rsidR="00055A8E">
          <w:rPr>
            <w:noProof/>
            <w:webHidden/>
          </w:rPr>
          <w:instrText xml:space="preserve"> PAGEREF _Toc418602482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5FC28F4"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83" w:history="1">
        <w:r w:rsidR="00055A8E" w:rsidRPr="00DF4824">
          <w:rPr>
            <w:rStyle w:val="Hyperlink"/>
            <w:noProof/>
          </w:rPr>
          <w:t>3.8.3. Element Data Section</w:t>
        </w:r>
        <w:r w:rsidR="00055A8E">
          <w:rPr>
            <w:noProof/>
            <w:webHidden/>
          </w:rPr>
          <w:tab/>
        </w:r>
        <w:r w:rsidR="00055A8E">
          <w:rPr>
            <w:noProof/>
            <w:webHidden/>
          </w:rPr>
          <w:fldChar w:fldCharType="begin"/>
        </w:r>
        <w:r w:rsidR="00055A8E">
          <w:rPr>
            <w:noProof/>
            <w:webHidden/>
          </w:rPr>
          <w:instrText xml:space="preserve"> PAGEREF _Toc418602483 \h </w:instrText>
        </w:r>
        <w:r w:rsidR="00055A8E">
          <w:rPr>
            <w:noProof/>
            <w:webHidden/>
          </w:rPr>
        </w:r>
        <w:r w:rsidR="00055A8E">
          <w:rPr>
            <w:noProof/>
            <w:webHidden/>
          </w:rPr>
          <w:fldChar w:fldCharType="separate"/>
        </w:r>
        <w:r w:rsidR="00055A8E">
          <w:rPr>
            <w:noProof/>
            <w:webHidden/>
          </w:rPr>
          <w:t>33</w:t>
        </w:r>
        <w:r w:rsidR="00055A8E">
          <w:rPr>
            <w:noProof/>
            <w:webHidden/>
          </w:rPr>
          <w:fldChar w:fldCharType="end"/>
        </w:r>
      </w:hyperlink>
    </w:p>
    <w:p w14:paraId="55BBEE35"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84" w:history="1">
        <w:r w:rsidR="00055A8E" w:rsidRPr="00DF4824">
          <w:rPr>
            <w:rStyle w:val="Hyperlink"/>
            <w:noProof/>
          </w:rPr>
          <w:t>3.8.4. Surface Section</w:t>
        </w:r>
        <w:r w:rsidR="00055A8E">
          <w:rPr>
            <w:noProof/>
            <w:webHidden/>
          </w:rPr>
          <w:tab/>
        </w:r>
        <w:r w:rsidR="00055A8E">
          <w:rPr>
            <w:noProof/>
            <w:webHidden/>
          </w:rPr>
          <w:fldChar w:fldCharType="begin"/>
        </w:r>
        <w:r w:rsidR="00055A8E">
          <w:rPr>
            <w:noProof/>
            <w:webHidden/>
          </w:rPr>
          <w:instrText xml:space="preserve"> PAGEREF _Toc418602484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5AE51BB"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85" w:history="1">
        <w:r w:rsidR="00055A8E" w:rsidRPr="00DF4824">
          <w:rPr>
            <w:rStyle w:val="Hyperlink"/>
            <w:noProof/>
          </w:rPr>
          <w:t>3.8.5. NodeSet Section</w:t>
        </w:r>
        <w:r w:rsidR="00055A8E">
          <w:rPr>
            <w:noProof/>
            <w:webHidden/>
          </w:rPr>
          <w:tab/>
        </w:r>
        <w:r w:rsidR="00055A8E">
          <w:rPr>
            <w:noProof/>
            <w:webHidden/>
          </w:rPr>
          <w:fldChar w:fldCharType="begin"/>
        </w:r>
        <w:r w:rsidR="00055A8E">
          <w:rPr>
            <w:noProof/>
            <w:webHidden/>
          </w:rPr>
          <w:instrText xml:space="preserve"> PAGEREF _Toc418602485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B822AAF"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86" w:history="1">
        <w:r w:rsidR="00055A8E" w:rsidRPr="00DF4824">
          <w:rPr>
            <w:rStyle w:val="Hyperlink"/>
            <w:noProof/>
          </w:rPr>
          <w:t>3.8.6. ElementSet Section</w:t>
        </w:r>
        <w:r w:rsidR="00055A8E">
          <w:rPr>
            <w:noProof/>
            <w:webHidden/>
          </w:rPr>
          <w:tab/>
        </w:r>
        <w:r w:rsidR="00055A8E">
          <w:rPr>
            <w:noProof/>
            <w:webHidden/>
          </w:rPr>
          <w:fldChar w:fldCharType="begin"/>
        </w:r>
        <w:r w:rsidR="00055A8E">
          <w:rPr>
            <w:noProof/>
            <w:webHidden/>
          </w:rPr>
          <w:instrText xml:space="preserve"> PAGEREF _Toc418602486 \h </w:instrText>
        </w:r>
        <w:r w:rsidR="00055A8E">
          <w:rPr>
            <w:noProof/>
            <w:webHidden/>
          </w:rPr>
        </w:r>
        <w:r w:rsidR="00055A8E">
          <w:rPr>
            <w:noProof/>
            <w:webHidden/>
          </w:rPr>
          <w:fldChar w:fldCharType="separate"/>
        </w:r>
        <w:r w:rsidR="00055A8E">
          <w:rPr>
            <w:noProof/>
            <w:webHidden/>
          </w:rPr>
          <w:t>35</w:t>
        </w:r>
        <w:r w:rsidR="00055A8E">
          <w:rPr>
            <w:noProof/>
            <w:webHidden/>
          </w:rPr>
          <w:fldChar w:fldCharType="end"/>
        </w:r>
      </w:hyperlink>
    </w:p>
    <w:p w14:paraId="3BAC3472"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87" w:history="1">
        <w:r w:rsidR="00055A8E" w:rsidRPr="00DF4824">
          <w:rPr>
            <w:rStyle w:val="Hyperlink"/>
            <w:noProof/>
          </w:rPr>
          <w:t>3.9. Initial Section</w:t>
        </w:r>
        <w:r w:rsidR="00055A8E">
          <w:rPr>
            <w:noProof/>
            <w:webHidden/>
          </w:rPr>
          <w:tab/>
        </w:r>
        <w:r w:rsidR="00055A8E">
          <w:rPr>
            <w:noProof/>
            <w:webHidden/>
          </w:rPr>
          <w:fldChar w:fldCharType="begin"/>
        </w:r>
        <w:r w:rsidR="00055A8E">
          <w:rPr>
            <w:noProof/>
            <w:webHidden/>
          </w:rPr>
          <w:instrText xml:space="preserve"> PAGEREF _Toc418602487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864CE15"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88" w:history="1">
        <w:r w:rsidR="00055A8E" w:rsidRPr="00DF4824">
          <w:rPr>
            <w:rStyle w:val="Hyperlink"/>
            <w:noProof/>
          </w:rPr>
          <w:t>3.9.1. Initial Nodal Velocities</w:t>
        </w:r>
        <w:r w:rsidR="00055A8E">
          <w:rPr>
            <w:noProof/>
            <w:webHidden/>
          </w:rPr>
          <w:tab/>
        </w:r>
        <w:r w:rsidR="00055A8E">
          <w:rPr>
            <w:noProof/>
            <w:webHidden/>
          </w:rPr>
          <w:fldChar w:fldCharType="begin"/>
        </w:r>
        <w:r w:rsidR="00055A8E">
          <w:rPr>
            <w:noProof/>
            <w:webHidden/>
          </w:rPr>
          <w:instrText xml:space="preserve"> PAGEREF _Toc418602488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2E42DF36"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89" w:history="1">
        <w:r w:rsidR="00055A8E" w:rsidRPr="00DF4824">
          <w:rPr>
            <w:rStyle w:val="Hyperlink"/>
            <w:noProof/>
          </w:rPr>
          <w:t>3.9.2. Initial Nodal Effective Fluid Pressure</w:t>
        </w:r>
        <w:r w:rsidR="00055A8E">
          <w:rPr>
            <w:noProof/>
            <w:webHidden/>
          </w:rPr>
          <w:tab/>
        </w:r>
        <w:r w:rsidR="00055A8E">
          <w:rPr>
            <w:noProof/>
            <w:webHidden/>
          </w:rPr>
          <w:fldChar w:fldCharType="begin"/>
        </w:r>
        <w:r w:rsidR="00055A8E">
          <w:rPr>
            <w:noProof/>
            <w:webHidden/>
          </w:rPr>
          <w:instrText xml:space="preserve"> PAGEREF _Toc418602489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679DD74"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90" w:history="1">
        <w:r w:rsidR="00055A8E" w:rsidRPr="00DF4824">
          <w:rPr>
            <w:rStyle w:val="Hyperlink"/>
            <w:noProof/>
          </w:rPr>
          <w:t>3.9.3. Initial Nodal Effective Concentration</w:t>
        </w:r>
        <w:r w:rsidR="00055A8E">
          <w:rPr>
            <w:noProof/>
            <w:webHidden/>
          </w:rPr>
          <w:tab/>
        </w:r>
        <w:r w:rsidR="00055A8E">
          <w:rPr>
            <w:noProof/>
            <w:webHidden/>
          </w:rPr>
          <w:fldChar w:fldCharType="begin"/>
        </w:r>
        <w:r w:rsidR="00055A8E">
          <w:rPr>
            <w:noProof/>
            <w:webHidden/>
          </w:rPr>
          <w:instrText xml:space="preserve"> PAGEREF _Toc418602490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1C3185E2"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91" w:history="1">
        <w:r w:rsidR="00055A8E" w:rsidRPr="00DF4824">
          <w:rPr>
            <w:rStyle w:val="Hyperlink"/>
            <w:noProof/>
          </w:rPr>
          <w:t>3.10. Boundary Section</w:t>
        </w:r>
        <w:r w:rsidR="00055A8E">
          <w:rPr>
            <w:noProof/>
            <w:webHidden/>
          </w:rPr>
          <w:tab/>
        </w:r>
        <w:r w:rsidR="00055A8E">
          <w:rPr>
            <w:noProof/>
            <w:webHidden/>
          </w:rPr>
          <w:fldChar w:fldCharType="begin"/>
        </w:r>
        <w:r w:rsidR="00055A8E">
          <w:rPr>
            <w:noProof/>
            <w:webHidden/>
          </w:rPr>
          <w:instrText xml:space="preserve"> PAGEREF _Toc418602491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32E9E14E"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92" w:history="1">
        <w:r w:rsidR="00055A8E" w:rsidRPr="00DF4824">
          <w:rPr>
            <w:rStyle w:val="Hyperlink"/>
            <w:noProof/>
          </w:rPr>
          <w:t>3.10.1. Prescribed Nodal Degrees of Freedom</w:t>
        </w:r>
        <w:r w:rsidR="00055A8E">
          <w:rPr>
            <w:noProof/>
            <w:webHidden/>
          </w:rPr>
          <w:tab/>
        </w:r>
        <w:r w:rsidR="00055A8E">
          <w:rPr>
            <w:noProof/>
            <w:webHidden/>
          </w:rPr>
          <w:fldChar w:fldCharType="begin"/>
        </w:r>
        <w:r w:rsidR="00055A8E">
          <w:rPr>
            <w:noProof/>
            <w:webHidden/>
          </w:rPr>
          <w:instrText xml:space="preserve"> PAGEREF _Toc418602492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51753BA3"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93" w:history="1">
        <w:r w:rsidR="00055A8E" w:rsidRPr="00DF4824">
          <w:rPr>
            <w:rStyle w:val="Hyperlink"/>
            <w:noProof/>
          </w:rPr>
          <w:t>3.10.2. Fixed Nodal Degrees of Freedom</w:t>
        </w:r>
        <w:r w:rsidR="00055A8E">
          <w:rPr>
            <w:noProof/>
            <w:webHidden/>
          </w:rPr>
          <w:tab/>
        </w:r>
        <w:r w:rsidR="00055A8E">
          <w:rPr>
            <w:noProof/>
            <w:webHidden/>
          </w:rPr>
          <w:fldChar w:fldCharType="begin"/>
        </w:r>
        <w:r w:rsidR="00055A8E">
          <w:rPr>
            <w:noProof/>
            <w:webHidden/>
          </w:rPr>
          <w:instrText xml:space="preserve"> PAGEREF _Toc418602493 \h </w:instrText>
        </w:r>
        <w:r w:rsidR="00055A8E">
          <w:rPr>
            <w:noProof/>
            <w:webHidden/>
          </w:rPr>
        </w:r>
        <w:r w:rsidR="00055A8E">
          <w:rPr>
            <w:noProof/>
            <w:webHidden/>
          </w:rPr>
          <w:fldChar w:fldCharType="separate"/>
        </w:r>
        <w:r w:rsidR="00055A8E">
          <w:rPr>
            <w:noProof/>
            <w:webHidden/>
          </w:rPr>
          <w:t>38</w:t>
        </w:r>
        <w:r w:rsidR="00055A8E">
          <w:rPr>
            <w:noProof/>
            <w:webHidden/>
          </w:rPr>
          <w:fldChar w:fldCharType="end"/>
        </w:r>
      </w:hyperlink>
    </w:p>
    <w:p w14:paraId="197DAEF0"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494" w:history="1">
        <w:r w:rsidR="00055A8E" w:rsidRPr="00DF4824">
          <w:rPr>
            <w:rStyle w:val="Hyperlink"/>
            <w:noProof/>
          </w:rPr>
          <w:t>3.11. Loads Section</w:t>
        </w:r>
        <w:r w:rsidR="00055A8E">
          <w:rPr>
            <w:noProof/>
            <w:webHidden/>
          </w:rPr>
          <w:tab/>
        </w:r>
        <w:r w:rsidR="00055A8E">
          <w:rPr>
            <w:noProof/>
            <w:webHidden/>
          </w:rPr>
          <w:fldChar w:fldCharType="begin"/>
        </w:r>
        <w:r w:rsidR="00055A8E">
          <w:rPr>
            <w:noProof/>
            <w:webHidden/>
          </w:rPr>
          <w:instrText xml:space="preserve"> PAGEREF _Toc418602494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5ACF50C"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95" w:history="1">
        <w:r w:rsidR="00055A8E" w:rsidRPr="00DF4824">
          <w:rPr>
            <w:rStyle w:val="Hyperlink"/>
            <w:noProof/>
          </w:rPr>
          <w:t>3.11.1. Nodal Loads</w:t>
        </w:r>
        <w:r w:rsidR="00055A8E">
          <w:rPr>
            <w:noProof/>
            <w:webHidden/>
          </w:rPr>
          <w:tab/>
        </w:r>
        <w:r w:rsidR="00055A8E">
          <w:rPr>
            <w:noProof/>
            <w:webHidden/>
          </w:rPr>
          <w:fldChar w:fldCharType="begin"/>
        </w:r>
        <w:r w:rsidR="00055A8E">
          <w:rPr>
            <w:noProof/>
            <w:webHidden/>
          </w:rPr>
          <w:instrText xml:space="preserve"> PAGEREF _Toc418602495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57418840"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496" w:history="1">
        <w:r w:rsidR="00055A8E" w:rsidRPr="00DF4824">
          <w:rPr>
            <w:rStyle w:val="Hyperlink"/>
            <w:noProof/>
          </w:rPr>
          <w:t>3.11.2. Surface Loads</w:t>
        </w:r>
        <w:r w:rsidR="00055A8E">
          <w:rPr>
            <w:noProof/>
            <w:webHidden/>
          </w:rPr>
          <w:tab/>
        </w:r>
        <w:r w:rsidR="00055A8E">
          <w:rPr>
            <w:noProof/>
            <w:webHidden/>
          </w:rPr>
          <w:fldChar w:fldCharType="begin"/>
        </w:r>
        <w:r w:rsidR="00055A8E">
          <w:rPr>
            <w:noProof/>
            <w:webHidden/>
          </w:rPr>
          <w:instrText xml:space="preserve"> PAGEREF _Toc418602496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814F69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497" w:history="1">
        <w:r w:rsidR="00055A8E" w:rsidRPr="00DF4824">
          <w:rPr>
            <w:rStyle w:val="Hyperlink"/>
            <w:noProof/>
          </w:rPr>
          <w:t>3.11.2.1. Pressure Load</w:t>
        </w:r>
        <w:r w:rsidR="00055A8E">
          <w:rPr>
            <w:noProof/>
            <w:webHidden/>
          </w:rPr>
          <w:tab/>
        </w:r>
        <w:r w:rsidR="00055A8E">
          <w:rPr>
            <w:noProof/>
            <w:webHidden/>
          </w:rPr>
          <w:fldChar w:fldCharType="begin"/>
        </w:r>
        <w:r w:rsidR="00055A8E">
          <w:rPr>
            <w:noProof/>
            <w:webHidden/>
          </w:rPr>
          <w:instrText xml:space="preserve"> PAGEREF _Toc418602497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2745A613"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498" w:history="1">
        <w:r w:rsidR="00055A8E" w:rsidRPr="00DF4824">
          <w:rPr>
            <w:rStyle w:val="Hyperlink"/>
            <w:noProof/>
          </w:rPr>
          <w:t>3.11.2.2. Traction Load</w:t>
        </w:r>
        <w:r w:rsidR="00055A8E">
          <w:rPr>
            <w:noProof/>
            <w:webHidden/>
          </w:rPr>
          <w:tab/>
        </w:r>
        <w:r w:rsidR="00055A8E">
          <w:rPr>
            <w:noProof/>
            <w:webHidden/>
          </w:rPr>
          <w:fldChar w:fldCharType="begin"/>
        </w:r>
        <w:r w:rsidR="00055A8E">
          <w:rPr>
            <w:noProof/>
            <w:webHidden/>
          </w:rPr>
          <w:instrText xml:space="preserve"> PAGEREF _Toc418602498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3600F3DB"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499" w:history="1">
        <w:r w:rsidR="00055A8E" w:rsidRPr="00DF4824">
          <w:rPr>
            <w:rStyle w:val="Hyperlink"/>
            <w:noProof/>
          </w:rPr>
          <w:t>3.11.2.3. Mixture Normal Traction</w:t>
        </w:r>
        <w:r w:rsidR="00055A8E">
          <w:rPr>
            <w:noProof/>
            <w:webHidden/>
          </w:rPr>
          <w:tab/>
        </w:r>
        <w:r w:rsidR="00055A8E">
          <w:rPr>
            <w:noProof/>
            <w:webHidden/>
          </w:rPr>
          <w:fldChar w:fldCharType="begin"/>
        </w:r>
        <w:r w:rsidR="00055A8E">
          <w:rPr>
            <w:noProof/>
            <w:webHidden/>
          </w:rPr>
          <w:instrText xml:space="preserve"> PAGEREF _Toc418602499 \h </w:instrText>
        </w:r>
        <w:r w:rsidR="00055A8E">
          <w:rPr>
            <w:noProof/>
            <w:webHidden/>
          </w:rPr>
        </w:r>
        <w:r w:rsidR="00055A8E">
          <w:rPr>
            <w:noProof/>
            <w:webHidden/>
          </w:rPr>
          <w:fldChar w:fldCharType="separate"/>
        </w:r>
        <w:r w:rsidR="00055A8E">
          <w:rPr>
            <w:noProof/>
            <w:webHidden/>
          </w:rPr>
          <w:t>41</w:t>
        </w:r>
        <w:r w:rsidR="00055A8E">
          <w:rPr>
            <w:noProof/>
            <w:webHidden/>
          </w:rPr>
          <w:fldChar w:fldCharType="end"/>
        </w:r>
      </w:hyperlink>
    </w:p>
    <w:p w14:paraId="5D97E0F0"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00" w:history="1">
        <w:r w:rsidR="00055A8E" w:rsidRPr="00DF4824">
          <w:rPr>
            <w:rStyle w:val="Hyperlink"/>
            <w:noProof/>
          </w:rPr>
          <w:t>3.11.2.4. Fluid Flux</w:t>
        </w:r>
        <w:r w:rsidR="00055A8E">
          <w:rPr>
            <w:noProof/>
            <w:webHidden/>
          </w:rPr>
          <w:tab/>
        </w:r>
        <w:r w:rsidR="00055A8E">
          <w:rPr>
            <w:noProof/>
            <w:webHidden/>
          </w:rPr>
          <w:fldChar w:fldCharType="begin"/>
        </w:r>
        <w:r w:rsidR="00055A8E">
          <w:rPr>
            <w:noProof/>
            <w:webHidden/>
          </w:rPr>
          <w:instrText xml:space="preserve"> PAGEREF _Toc418602500 \h </w:instrText>
        </w:r>
        <w:r w:rsidR="00055A8E">
          <w:rPr>
            <w:noProof/>
            <w:webHidden/>
          </w:rPr>
        </w:r>
        <w:r w:rsidR="00055A8E">
          <w:rPr>
            <w:noProof/>
            <w:webHidden/>
          </w:rPr>
          <w:fldChar w:fldCharType="separate"/>
        </w:r>
        <w:r w:rsidR="00055A8E">
          <w:rPr>
            <w:noProof/>
            <w:webHidden/>
          </w:rPr>
          <w:t>42</w:t>
        </w:r>
        <w:r w:rsidR="00055A8E">
          <w:rPr>
            <w:noProof/>
            <w:webHidden/>
          </w:rPr>
          <w:fldChar w:fldCharType="end"/>
        </w:r>
      </w:hyperlink>
    </w:p>
    <w:p w14:paraId="269D42D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01" w:history="1">
        <w:r w:rsidR="00055A8E" w:rsidRPr="00DF4824">
          <w:rPr>
            <w:rStyle w:val="Hyperlink"/>
            <w:noProof/>
          </w:rPr>
          <w:t>3.11.2.5. Solute Flux</w:t>
        </w:r>
        <w:r w:rsidR="00055A8E">
          <w:rPr>
            <w:noProof/>
            <w:webHidden/>
          </w:rPr>
          <w:tab/>
        </w:r>
        <w:r w:rsidR="00055A8E">
          <w:rPr>
            <w:noProof/>
            <w:webHidden/>
          </w:rPr>
          <w:fldChar w:fldCharType="begin"/>
        </w:r>
        <w:r w:rsidR="00055A8E">
          <w:rPr>
            <w:noProof/>
            <w:webHidden/>
          </w:rPr>
          <w:instrText xml:space="preserve"> PAGEREF _Toc418602501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A1ACC6F"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02" w:history="1">
        <w:r w:rsidR="00055A8E" w:rsidRPr="00DF4824">
          <w:rPr>
            <w:rStyle w:val="Hyperlink"/>
            <w:noProof/>
          </w:rPr>
          <w:t>3.11.2.6. Heat Flux</w:t>
        </w:r>
        <w:r w:rsidR="00055A8E">
          <w:rPr>
            <w:noProof/>
            <w:webHidden/>
          </w:rPr>
          <w:tab/>
        </w:r>
        <w:r w:rsidR="00055A8E">
          <w:rPr>
            <w:noProof/>
            <w:webHidden/>
          </w:rPr>
          <w:fldChar w:fldCharType="begin"/>
        </w:r>
        <w:r w:rsidR="00055A8E">
          <w:rPr>
            <w:noProof/>
            <w:webHidden/>
          </w:rPr>
          <w:instrText xml:space="preserve"> PAGEREF _Toc418602502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121A858"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03" w:history="1">
        <w:r w:rsidR="00055A8E" w:rsidRPr="00DF4824">
          <w:rPr>
            <w:rStyle w:val="Hyperlink"/>
            <w:noProof/>
          </w:rPr>
          <w:t>3.11.2.7. Convective Heat Flux</w:t>
        </w:r>
        <w:r w:rsidR="00055A8E">
          <w:rPr>
            <w:noProof/>
            <w:webHidden/>
          </w:rPr>
          <w:tab/>
        </w:r>
        <w:r w:rsidR="00055A8E">
          <w:rPr>
            <w:noProof/>
            <w:webHidden/>
          </w:rPr>
          <w:fldChar w:fldCharType="begin"/>
        </w:r>
        <w:r w:rsidR="00055A8E">
          <w:rPr>
            <w:noProof/>
            <w:webHidden/>
          </w:rPr>
          <w:instrText xml:space="preserve"> PAGEREF _Toc418602503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33443912"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04" w:history="1">
        <w:r w:rsidR="00055A8E" w:rsidRPr="00DF4824">
          <w:rPr>
            <w:rStyle w:val="Hyperlink"/>
            <w:noProof/>
          </w:rPr>
          <w:t>3.11.3. Body Loads</w:t>
        </w:r>
        <w:r w:rsidR="00055A8E">
          <w:rPr>
            <w:noProof/>
            <w:webHidden/>
          </w:rPr>
          <w:tab/>
        </w:r>
        <w:r w:rsidR="00055A8E">
          <w:rPr>
            <w:noProof/>
            <w:webHidden/>
          </w:rPr>
          <w:fldChar w:fldCharType="begin"/>
        </w:r>
        <w:r w:rsidR="00055A8E">
          <w:rPr>
            <w:noProof/>
            <w:webHidden/>
          </w:rPr>
          <w:instrText xml:space="preserve"> PAGEREF _Toc418602504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5B4E402E"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05" w:history="1">
        <w:r w:rsidR="00055A8E" w:rsidRPr="00DF4824">
          <w:rPr>
            <w:rStyle w:val="Hyperlink"/>
            <w:noProof/>
          </w:rPr>
          <w:t>3.11.3.1. Constant Body Force</w:t>
        </w:r>
        <w:r w:rsidR="00055A8E">
          <w:rPr>
            <w:noProof/>
            <w:webHidden/>
          </w:rPr>
          <w:tab/>
        </w:r>
        <w:r w:rsidR="00055A8E">
          <w:rPr>
            <w:noProof/>
            <w:webHidden/>
          </w:rPr>
          <w:fldChar w:fldCharType="begin"/>
        </w:r>
        <w:r w:rsidR="00055A8E">
          <w:rPr>
            <w:noProof/>
            <w:webHidden/>
          </w:rPr>
          <w:instrText xml:space="preserve"> PAGEREF _Toc418602505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6400F9FA"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06" w:history="1">
        <w:r w:rsidR="00055A8E" w:rsidRPr="00DF4824">
          <w:rPr>
            <w:rStyle w:val="Hyperlink"/>
            <w:noProof/>
          </w:rPr>
          <w:t>3.11.3.2. Non-Constant Body Force</w:t>
        </w:r>
        <w:r w:rsidR="00055A8E">
          <w:rPr>
            <w:noProof/>
            <w:webHidden/>
          </w:rPr>
          <w:tab/>
        </w:r>
        <w:r w:rsidR="00055A8E">
          <w:rPr>
            <w:noProof/>
            <w:webHidden/>
          </w:rPr>
          <w:fldChar w:fldCharType="begin"/>
        </w:r>
        <w:r w:rsidR="00055A8E">
          <w:rPr>
            <w:noProof/>
            <w:webHidden/>
          </w:rPr>
          <w:instrText xml:space="preserve"> PAGEREF _Toc418602506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1482E0C9"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07" w:history="1">
        <w:r w:rsidR="00055A8E" w:rsidRPr="00DF4824">
          <w:rPr>
            <w:rStyle w:val="Hyperlink"/>
            <w:noProof/>
          </w:rPr>
          <w:t>3.11.3.3. Centrifugal Force</w:t>
        </w:r>
        <w:r w:rsidR="00055A8E">
          <w:rPr>
            <w:noProof/>
            <w:webHidden/>
          </w:rPr>
          <w:tab/>
        </w:r>
        <w:r w:rsidR="00055A8E">
          <w:rPr>
            <w:noProof/>
            <w:webHidden/>
          </w:rPr>
          <w:fldChar w:fldCharType="begin"/>
        </w:r>
        <w:r w:rsidR="00055A8E">
          <w:rPr>
            <w:noProof/>
            <w:webHidden/>
          </w:rPr>
          <w:instrText xml:space="preserve"> PAGEREF _Toc418602507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7BF6473F"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08" w:history="1">
        <w:r w:rsidR="00055A8E" w:rsidRPr="00DF4824">
          <w:rPr>
            <w:rStyle w:val="Hyperlink"/>
            <w:noProof/>
          </w:rPr>
          <w:t>3.11.3.4. Heat source</w:t>
        </w:r>
        <w:r w:rsidR="00055A8E">
          <w:rPr>
            <w:noProof/>
            <w:webHidden/>
          </w:rPr>
          <w:tab/>
        </w:r>
        <w:r w:rsidR="00055A8E">
          <w:rPr>
            <w:noProof/>
            <w:webHidden/>
          </w:rPr>
          <w:fldChar w:fldCharType="begin"/>
        </w:r>
        <w:r w:rsidR="00055A8E">
          <w:rPr>
            <w:noProof/>
            <w:webHidden/>
          </w:rPr>
          <w:instrText xml:space="preserve"> PAGEREF _Toc418602508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32183FFD"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509" w:history="1">
        <w:r w:rsidR="00055A8E" w:rsidRPr="00DF4824">
          <w:rPr>
            <w:rStyle w:val="Hyperlink"/>
            <w:noProof/>
          </w:rPr>
          <w:t>3.12. Contact Section</w:t>
        </w:r>
        <w:r w:rsidR="00055A8E">
          <w:rPr>
            <w:noProof/>
            <w:webHidden/>
          </w:rPr>
          <w:tab/>
        </w:r>
        <w:r w:rsidR="00055A8E">
          <w:rPr>
            <w:noProof/>
            <w:webHidden/>
          </w:rPr>
          <w:fldChar w:fldCharType="begin"/>
        </w:r>
        <w:r w:rsidR="00055A8E">
          <w:rPr>
            <w:noProof/>
            <w:webHidden/>
          </w:rPr>
          <w:instrText xml:space="preserve"> PAGEREF _Toc418602509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675B8960"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10" w:history="1">
        <w:r w:rsidR="00055A8E" w:rsidRPr="00DF4824">
          <w:rPr>
            <w:rStyle w:val="Hyperlink"/>
            <w:noProof/>
          </w:rPr>
          <w:t>3.12.1. Sliding Interfaces</w:t>
        </w:r>
        <w:r w:rsidR="00055A8E">
          <w:rPr>
            <w:noProof/>
            <w:webHidden/>
          </w:rPr>
          <w:tab/>
        </w:r>
        <w:r w:rsidR="00055A8E">
          <w:rPr>
            <w:noProof/>
            <w:webHidden/>
          </w:rPr>
          <w:fldChar w:fldCharType="begin"/>
        </w:r>
        <w:r w:rsidR="00055A8E">
          <w:rPr>
            <w:noProof/>
            <w:webHidden/>
          </w:rPr>
          <w:instrText xml:space="preserve"> PAGEREF _Toc418602510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3DB2181E"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11" w:history="1">
        <w:r w:rsidR="00055A8E" w:rsidRPr="00DF4824">
          <w:rPr>
            <w:rStyle w:val="Hyperlink"/>
            <w:noProof/>
          </w:rPr>
          <w:t>3.12.2. Biphasic Contact</w:t>
        </w:r>
        <w:r w:rsidR="00055A8E">
          <w:rPr>
            <w:noProof/>
            <w:webHidden/>
          </w:rPr>
          <w:tab/>
        </w:r>
        <w:r w:rsidR="00055A8E">
          <w:rPr>
            <w:noProof/>
            <w:webHidden/>
          </w:rPr>
          <w:fldChar w:fldCharType="begin"/>
        </w:r>
        <w:r w:rsidR="00055A8E">
          <w:rPr>
            <w:noProof/>
            <w:webHidden/>
          </w:rPr>
          <w:instrText xml:space="preserve"> PAGEREF _Toc418602511 \h </w:instrText>
        </w:r>
        <w:r w:rsidR="00055A8E">
          <w:rPr>
            <w:noProof/>
            <w:webHidden/>
          </w:rPr>
        </w:r>
        <w:r w:rsidR="00055A8E">
          <w:rPr>
            <w:noProof/>
            <w:webHidden/>
          </w:rPr>
          <w:fldChar w:fldCharType="separate"/>
        </w:r>
        <w:r w:rsidR="00055A8E">
          <w:rPr>
            <w:noProof/>
            <w:webHidden/>
          </w:rPr>
          <w:t>52</w:t>
        </w:r>
        <w:r w:rsidR="00055A8E">
          <w:rPr>
            <w:noProof/>
            <w:webHidden/>
          </w:rPr>
          <w:fldChar w:fldCharType="end"/>
        </w:r>
      </w:hyperlink>
    </w:p>
    <w:p w14:paraId="7454147B"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12" w:history="1">
        <w:r w:rsidR="00055A8E" w:rsidRPr="00DF4824">
          <w:rPr>
            <w:rStyle w:val="Hyperlink"/>
            <w:noProof/>
          </w:rPr>
          <w:t>3.12.3. Biphasic-Solute and Multiphasic Contact</w:t>
        </w:r>
        <w:r w:rsidR="00055A8E">
          <w:rPr>
            <w:noProof/>
            <w:webHidden/>
          </w:rPr>
          <w:tab/>
        </w:r>
        <w:r w:rsidR="00055A8E">
          <w:rPr>
            <w:noProof/>
            <w:webHidden/>
          </w:rPr>
          <w:fldChar w:fldCharType="begin"/>
        </w:r>
        <w:r w:rsidR="00055A8E">
          <w:rPr>
            <w:noProof/>
            <w:webHidden/>
          </w:rPr>
          <w:instrText xml:space="preserve"> PAGEREF _Toc418602512 \h </w:instrText>
        </w:r>
        <w:r w:rsidR="00055A8E">
          <w:rPr>
            <w:noProof/>
            <w:webHidden/>
          </w:rPr>
        </w:r>
        <w:r w:rsidR="00055A8E">
          <w:rPr>
            <w:noProof/>
            <w:webHidden/>
          </w:rPr>
          <w:fldChar w:fldCharType="separate"/>
        </w:r>
        <w:r w:rsidR="00055A8E">
          <w:rPr>
            <w:noProof/>
            <w:webHidden/>
          </w:rPr>
          <w:t>53</w:t>
        </w:r>
        <w:r w:rsidR="00055A8E">
          <w:rPr>
            <w:noProof/>
            <w:webHidden/>
          </w:rPr>
          <w:fldChar w:fldCharType="end"/>
        </w:r>
      </w:hyperlink>
    </w:p>
    <w:p w14:paraId="58A2ADDD"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13" w:history="1">
        <w:r w:rsidR="00055A8E" w:rsidRPr="00DF4824">
          <w:rPr>
            <w:rStyle w:val="Hyperlink"/>
            <w:noProof/>
          </w:rPr>
          <w:t>3.12.4. Rigid Wall Interfaces</w:t>
        </w:r>
        <w:r w:rsidR="00055A8E">
          <w:rPr>
            <w:noProof/>
            <w:webHidden/>
          </w:rPr>
          <w:tab/>
        </w:r>
        <w:r w:rsidR="00055A8E">
          <w:rPr>
            <w:noProof/>
            <w:webHidden/>
          </w:rPr>
          <w:fldChar w:fldCharType="begin"/>
        </w:r>
        <w:r w:rsidR="00055A8E">
          <w:rPr>
            <w:noProof/>
            <w:webHidden/>
          </w:rPr>
          <w:instrText xml:space="preserve"> PAGEREF _Toc418602513 \h </w:instrText>
        </w:r>
        <w:r w:rsidR="00055A8E">
          <w:rPr>
            <w:noProof/>
            <w:webHidden/>
          </w:rPr>
        </w:r>
        <w:r w:rsidR="00055A8E">
          <w:rPr>
            <w:noProof/>
            <w:webHidden/>
          </w:rPr>
          <w:fldChar w:fldCharType="separate"/>
        </w:r>
        <w:r w:rsidR="00055A8E">
          <w:rPr>
            <w:noProof/>
            <w:webHidden/>
          </w:rPr>
          <w:t>54</w:t>
        </w:r>
        <w:r w:rsidR="00055A8E">
          <w:rPr>
            <w:noProof/>
            <w:webHidden/>
          </w:rPr>
          <w:fldChar w:fldCharType="end"/>
        </w:r>
      </w:hyperlink>
    </w:p>
    <w:p w14:paraId="73F4E8CC"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14" w:history="1">
        <w:r w:rsidR="00055A8E" w:rsidRPr="00DF4824">
          <w:rPr>
            <w:rStyle w:val="Hyperlink"/>
            <w:noProof/>
          </w:rPr>
          <w:t>3.12.5. Tied Interfaces</w:t>
        </w:r>
        <w:r w:rsidR="00055A8E">
          <w:rPr>
            <w:noProof/>
            <w:webHidden/>
          </w:rPr>
          <w:tab/>
        </w:r>
        <w:r w:rsidR="00055A8E">
          <w:rPr>
            <w:noProof/>
            <w:webHidden/>
          </w:rPr>
          <w:fldChar w:fldCharType="begin"/>
        </w:r>
        <w:r w:rsidR="00055A8E">
          <w:rPr>
            <w:noProof/>
            <w:webHidden/>
          </w:rPr>
          <w:instrText xml:space="preserve"> PAGEREF _Toc418602514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1593E16F"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15" w:history="1">
        <w:r w:rsidR="00055A8E" w:rsidRPr="00DF4824">
          <w:rPr>
            <w:rStyle w:val="Hyperlink"/>
            <w:noProof/>
          </w:rPr>
          <w:t>3.12.6. Tied Biphasic Interfaces</w:t>
        </w:r>
        <w:r w:rsidR="00055A8E">
          <w:rPr>
            <w:noProof/>
            <w:webHidden/>
          </w:rPr>
          <w:tab/>
        </w:r>
        <w:r w:rsidR="00055A8E">
          <w:rPr>
            <w:noProof/>
            <w:webHidden/>
          </w:rPr>
          <w:fldChar w:fldCharType="begin"/>
        </w:r>
        <w:r w:rsidR="00055A8E">
          <w:rPr>
            <w:noProof/>
            <w:webHidden/>
          </w:rPr>
          <w:instrText xml:space="preserve"> PAGEREF _Toc418602515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653C1499"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16" w:history="1">
        <w:r w:rsidR="00055A8E" w:rsidRPr="00DF4824">
          <w:rPr>
            <w:rStyle w:val="Hyperlink"/>
            <w:noProof/>
          </w:rPr>
          <w:t>3.12.7. Sticky Interfaces</w:t>
        </w:r>
        <w:r w:rsidR="00055A8E">
          <w:rPr>
            <w:noProof/>
            <w:webHidden/>
          </w:rPr>
          <w:tab/>
        </w:r>
        <w:r w:rsidR="00055A8E">
          <w:rPr>
            <w:noProof/>
            <w:webHidden/>
          </w:rPr>
          <w:fldChar w:fldCharType="begin"/>
        </w:r>
        <w:r w:rsidR="00055A8E">
          <w:rPr>
            <w:noProof/>
            <w:webHidden/>
          </w:rPr>
          <w:instrText xml:space="preserve"> PAGEREF _Toc418602516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4CEF110A"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17" w:history="1">
        <w:r w:rsidR="00055A8E" w:rsidRPr="00DF4824">
          <w:rPr>
            <w:rStyle w:val="Hyperlink"/>
            <w:noProof/>
          </w:rPr>
          <w:t>3.12.8. Rigid Interfaces</w:t>
        </w:r>
        <w:r w:rsidR="00055A8E">
          <w:rPr>
            <w:noProof/>
            <w:webHidden/>
          </w:rPr>
          <w:tab/>
        </w:r>
        <w:r w:rsidR="00055A8E">
          <w:rPr>
            <w:noProof/>
            <w:webHidden/>
          </w:rPr>
          <w:fldChar w:fldCharType="begin"/>
        </w:r>
        <w:r w:rsidR="00055A8E">
          <w:rPr>
            <w:noProof/>
            <w:webHidden/>
          </w:rPr>
          <w:instrText xml:space="preserve"> PAGEREF _Toc418602517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0A6D9636"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18" w:history="1">
        <w:r w:rsidR="00055A8E" w:rsidRPr="00DF4824">
          <w:rPr>
            <w:rStyle w:val="Hyperlink"/>
            <w:noProof/>
          </w:rPr>
          <w:t>3.12.9. Rigid Joints</w:t>
        </w:r>
        <w:r w:rsidR="00055A8E">
          <w:rPr>
            <w:noProof/>
            <w:webHidden/>
          </w:rPr>
          <w:tab/>
        </w:r>
        <w:r w:rsidR="00055A8E">
          <w:rPr>
            <w:noProof/>
            <w:webHidden/>
          </w:rPr>
          <w:fldChar w:fldCharType="begin"/>
        </w:r>
        <w:r w:rsidR="00055A8E">
          <w:rPr>
            <w:noProof/>
            <w:webHidden/>
          </w:rPr>
          <w:instrText xml:space="preserve"> PAGEREF _Toc418602518 \h </w:instrText>
        </w:r>
        <w:r w:rsidR="00055A8E">
          <w:rPr>
            <w:noProof/>
            <w:webHidden/>
          </w:rPr>
        </w:r>
        <w:r w:rsidR="00055A8E">
          <w:rPr>
            <w:noProof/>
            <w:webHidden/>
          </w:rPr>
          <w:fldChar w:fldCharType="separate"/>
        </w:r>
        <w:r w:rsidR="00055A8E">
          <w:rPr>
            <w:noProof/>
            <w:webHidden/>
          </w:rPr>
          <w:t>57</w:t>
        </w:r>
        <w:r w:rsidR="00055A8E">
          <w:rPr>
            <w:noProof/>
            <w:webHidden/>
          </w:rPr>
          <w:fldChar w:fldCharType="end"/>
        </w:r>
      </w:hyperlink>
    </w:p>
    <w:p w14:paraId="29284679"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519" w:history="1">
        <w:r w:rsidR="00055A8E" w:rsidRPr="00DF4824">
          <w:rPr>
            <w:rStyle w:val="Hyperlink"/>
            <w:noProof/>
          </w:rPr>
          <w:t>3.13. Constraints Section</w:t>
        </w:r>
        <w:r w:rsidR="00055A8E">
          <w:rPr>
            <w:noProof/>
            <w:webHidden/>
          </w:rPr>
          <w:tab/>
        </w:r>
        <w:r w:rsidR="00055A8E">
          <w:rPr>
            <w:noProof/>
            <w:webHidden/>
          </w:rPr>
          <w:fldChar w:fldCharType="begin"/>
        </w:r>
        <w:r w:rsidR="00055A8E">
          <w:rPr>
            <w:noProof/>
            <w:webHidden/>
          </w:rPr>
          <w:instrText xml:space="preserve"> PAGEREF _Toc418602519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092453EC"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20" w:history="1">
        <w:r w:rsidR="00055A8E" w:rsidRPr="00DF4824">
          <w:rPr>
            <w:rStyle w:val="Hyperlink"/>
            <w:noProof/>
          </w:rPr>
          <w:t>3.13.1. Rigid Body Constraints</w:t>
        </w:r>
        <w:r w:rsidR="00055A8E">
          <w:rPr>
            <w:noProof/>
            <w:webHidden/>
          </w:rPr>
          <w:tab/>
        </w:r>
        <w:r w:rsidR="00055A8E">
          <w:rPr>
            <w:noProof/>
            <w:webHidden/>
          </w:rPr>
          <w:fldChar w:fldCharType="begin"/>
        </w:r>
        <w:r w:rsidR="00055A8E">
          <w:rPr>
            <w:noProof/>
            <w:webHidden/>
          </w:rPr>
          <w:instrText xml:space="preserve"> PAGEREF _Toc418602520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51B42E8B"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521" w:history="1">
        <w:r w:rsidR="00055A8E" w:rsidRPr="00DF4824">
          <w:rPr>
            <w:rStyle w:val="Hyperlink"/>
            <w:noProof/>
          </w:rPr>
          <w:t>3.14. Discrete Section</w:t>
        </w:r>
        <w:r w:rsidR="00055A8E">
          <w:rPr>
            <w:noProof/>
            <w:webHidden/>
          </w:rPr>
          <w:tab/>
        </w:r>
        <w:r w:rsidR="00055A8E">
          <w:rPr>
            <w:noProof/>
            <w:webHidden/>
          </w:rPr>
          <w:fldChar w:fldCharType="begin"/>
        </w:r>
        <w:r w:rsidR="00055A8E">
          <w:rPr>
            <w:noProof/>
            <w:webHidden/>
          </w:rPr>
          <w:instrText xml:space="preserve"> PAGEREF _Toc418602521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086A71FA"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22" w:history="1">
        <w:r w:rsidR="00055A8E" w:rsidRPr="00DF4824">
          <w:rPr>
            <w:rStyle w:val="Hyperlink"/>
            <w:noProof/>
          </w:rPr>
          <w:t>3.14.1. Springs</w:t>
        </w:r>
        <w:r w:rsidR="00055A8E">
          <w:rPr>
            <w:noProof/>
            <w:webHidden/>
          </w:rPr>
          <w:tab/>
        </w:r>
        <w:r w:rsidR="00055A8E">
          <w:rPr>
            <w:noProof/>
            <w:webHidden/>
          </w:rPr>
          <w:fldChar w:fldCharType="begin"/>
        </w:r>
        <w:r w:rsidR="00055A8E">
          <w:rPr>
            <w:noProof/>
            <w:webHidden/>
          </w:rPr>
          <w:instrText xml:space="preserve"> PAGEREF _Toc418602522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76A33160"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523" w:history="1">
        <w:r w:rsidR="00055A8E" w:rsidRPr="00DF4824">
          <w:rPr>
            <w:rStyle w:val="Hyperlink"/>
            <w:noProof/>
          </w:rPr>
          <w:t>3.15. LoadData Section</w:t>
        </w:r>
        <w:r w:rsidR="00055A8E">
          <w:rPr>
            <w:noProof/>
            <w:webHidden/>
          </w:rPr>
          <w:tab/>
        </w:r>
        <w:r w:rsidR="00055A8E">
          <w:rPr>
            <w:noProof/>
            <w:webHidden/>
          </w:rPr>
          <w:fldChar w:fldCharType="begin"/>
        </w:r>
        <w:r w:rsidR="00055A8E">
          <w:rPr>
            <w:noProof/>
            <w:webHidden/>
          </w:rPr>
          <w:instrText xml:space="preserve"> PAGEREF _Toc418602523 \h </w:instrText>
        </w:r>
        <w:r w:rsidR="00055A8E">
          <w:rPr>
            <w:noProof/>
            <w:webHidden/>
          </w:rPr>
        </w:r>
        <w:r w:rsidR="00055A8E">
          <w:rPr>
            <w:noProof/>
            <w:webHidden/>
          </w:rPr>
          <w:fldChar w:fldCharType="separate"/>
        </w:r>
        <w:r w:rsidR="00055A8E">
          <w:rPr>
            <w:noProof/>
            <w:webHidden/>
          </w:rPr>
          <w:t>62</w:t>
        </w:r>
        <w:r w:rsidR="00055A8E">
          <w:rPr>
            <w:noProof/>
            <w:webHidden/>
          </w:rPr>
          <w:fldChar w:fldCharType="end"/>
        </w:r>
      </w:hyperlink>
    </w:p>
    <w:p w14:paraId="6DAA1A7F"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524" w:history="1">
        <w:r w:rsidR="00055A8E" w:rsidRPr="00DF4824">
          <w:rPr>
            <w:rStyle w:val="Hyperlink"/>
            <w:noProof/>
          </w:rPr>
          <w:t>3.16. Output Section</w:t>
        </w:r>
        <w:r w:rsidR="00055A8E">
          <w:rPr>
            <w:noProof/>
            <w:webHidden/>
          </w:rPr>
          <w:tab/>
        </w:r>
        <w:r w:rsidR="00055A8E">
          <w:rPr>
            <w:noProof/>
            <w:webHidden/>
          </w:rPr>
          <w:fldChar w:fldCharType="begin"/>
        </w:r>
        <w:r w:rsidR="00055A8E">
          <w:rPr>
            <w:noProof/>
            <w:webHidden/>
          </w:rPr>
          <w:instrText xml:space="preserve"> PAGEREF _Toc418602524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31C76642"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25" w:history="1">
        <w:r w:rsidR="00055A8E" w:rsidRPr="00DF4824">
          <w:rPr>
            <w:rStyle w:val="Hyperlink"/>
            <w:noProof/>
          </w:rPr>
          <w:t>3.16.1. Logfile</w:t>
        </w:r>
        <w:r w:rsidR="00055A8E">
          <w:rPr>
            <w:noProof/>
            <w:webHidden/>
          </w:rPr>
          <w:tab/>
        </w:r>
        <w:r w:rsidR="00055A8E">
          <w:rPr>
            <w:noProof/>
            <w:webHidden/>
          </w:rPr>
          <w:fldChar w:fldCharType="begin"/>
        </w:r>
        <w:r w:rsidR="00055A8E">
          <w:rPr>
            <w:noProof/>
            <w:webHidden/>
          </w:rPr>
          <w:instrText xml:space="preserve"> PAGEREF _Toc418602525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49AAD003"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26" w:history="1">
        <w:r w:rsidR="00055A8E" w:rsidRPr="00DF4824">
          <w:rPr>
            <w:rStyle w:val="Hyperlink"/>
            <w:noProof/>
          </w:rPr>
          <w:t>3.16.1.1. Node_Data Class</w:t>
        </w:r>
        <w:r w:rsidR="00055A8E">
          <w:rPr>
            <w:noProof/>
            <w:webHidden/>
          </w:rPr>
          <w:tab/>
        </w:r>
        <w:r w:rsidR="00055A8E">
          <w:rPr>
            <w:noProof/>
            <w:webHidden/>
          </w:rPr>
          <w:fldChar w:fldCharType="begin"/>
        </w:r>
        <w:r w:rsidR="00055A8E">
          <w:rPr>
            <w:noProof/>
            <w:webHidden/>
          </w:rPr>
          <w:instrText xml:space="preserve"> PAGEREF _Toc418602526 \h </w:instrText>
        </w:r>
        <w:r w:rsidR="00055A8E">
          <w:rPr>
            <w:noProof/>
            <w:webHidden/>
          </w:rPr>
        </w:r>
        <w:r w:rsidR="00055A8E">
          <w:rPr>
            <w:noProof/>
            <w:webHidden/>
          </w:rPr>
          <w:fldChar w:fldCharType="separate"/>
        </w:r>
        <w:r w:rsidR="00055A8E">
          <w:rPr>
            <w:noProof/>
            <w:webHidden/>
          </w:rPr>
          <w:t>67</w:t>
        </w:r>
        <w:r w:rsidR="00055A8E">
          <w:rPr>
            <w:noProof/>
            <w:webHidden/>
          </w:rPr>
          <w:fldChar w:fldCharType="end"/>
        </w:r>
      </w:hyperlink>
    </w:p>
    <w:p w14:paraId="38FADB5B"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27" w:history="1">
        <w:r w:rsidR="00055A8E" w:rsidRPr="00DF4824">
          <w:rPr>
            <w:rStyle w:val="Hyperlink"/>
            <w:noProof/>
          </w:rPr>
          <w:t>3.16.1.2. Element_Data Class</w:t>
        </w:r>
        <w:r w:rsidR="00055A8E">
          <w:rPr>
            <w:noProof/>
            <w:webHidden/>
          </w:rPr>
          <w:tab/>
        </w:r>
        <w:r w:rsidR="00055A8E">
          <w:rPr>
            <w:noProof/>
            <w:webHidden/>
          </w:rPr>
          <w:fldChar w:fldCharType="begin"/>
        </w:r>
        <w:r w:rsidR="00055A8E">
          <w:rPr>
            <w:noProof/>
            <w:webHidden/>
          </w:rPr>
          <w:instrText xml:space="preserve"> PAGEREF _Toc418602527 \h </w:instrText>
        </w:r>
        <w:r w:rsidR="00055A8E">
          <w:rPr>
            <w:noProof/>
            <w:webHidden/>
          </w:rPr>
        </w:r>
        <w:r w:rsidR="00055A8E">
          <w:rPr>
            <w:noProof/>
            <w:webHidden/>
          </w:rPr>
          <w:fldChar w:fldCharType="separate"/>
        </w:r>
        <w:r w:rsidR="00055A8E">
          <w:rPr>
            <w:noProof/>
            <w:webHidden/>
          </w:rPr>
          <w:t>68</w:t>
        </w:r>
        <w:r w:rsidR="00055A8E">
          <w:rPr>
            <w:noProof/>
            <w:webHidden/>
          </w:rPr>
          <w:fldChar w:fldCharType="end"/>
        </w:r>
      </w:hyperlink>
    </w:p>
    <w:p w14:paraId="0ABE0ADA"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28" w:history="1">
        <w:r w:rsidR="00055A8E" w:rsidRPr="00DF4824">
          <w:rPr>
            <w:rStyle w:val="Hyperlink"/>
            <w:noProof/>
          </w:rPr>
          <w:t>3.16.1.3. Rigid_Body_Data Class</w:t>
        </w:r>
        <w:r w:rsidR="00055A8E">
          <w:rPr>
            <w:noProof/>
            <w:webHidden/>
          </w:rPr>
          <w:tab/>
        </w:r>
        <w:r w:rsidR="00055A8E">
          <w:rPr>
            <w:noProof/>
            <w:webHidden/>
          </w:rPr>
          <w:fldChar w:fldCharType="begin"/>
        </w:r>
        <w:r w:rsidR="00055A8E">
          <w:rPr>
            <w:noProof/>
            <w:webHidden/>
          </w:rPr>
          <w:instrText xml:space="preserve"> PAGEREF _Toc418602528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37B30A0A"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29" w:history="1">
        <w:r w:rsidR="00055A8E" w:rsidRPr="00DF4824">
          <w:rPr>
            <w:rStyle w:val="Hyperlink"/>
            <w:noProof/>
          </w:rPr>
          <w:t>3.16.2. Plotfile</w:t>
        </w:r>
        <w:r w:rsidR="00055A8E">
          <w:rPr>
            <w:noProof/>
            <w:webHidden/>
          </w:rPr>
          <w:tab/>
        </w:r>
        <w:r w:rsidR="00055A8E">
          <w:rPr>
            <w:noProof/>
            <w:webHidden/>
          </w:rPr>
          <w:fldChar w:fldCharType="begin"/>
        </w:r>
        <w:r w:rsidR="00055A8E">
          <w:rPr>
            <w:noProof/>
            <w:webHidden/>
          </w:rPr>
          <w:instrText xml:space="preserve"> PAGEREF _Toc418602529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6A94E7FD"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530" w:history="1">
        <w:r w:rsidR="00055A8E" w:rsidRPr="00DF4824">
          <w:rPr>
            <w:rStyle w:val="Hyperlink"/>
            <w:noProof/>
          </w:rPr>
          <w:t>3.17. Parameters Section</w:t>
        </w:r>
        <w:r w:rsidR="00055A8E">
          <w:rPr>
            <w:noProof/>
            <w:webHidden/>
          </w:rPr>
          <w:tab/>
        </w:r>
        <w:r w:rsidR="00055A8E">
          <w:rPr>
            <w:noProof/>
            <w:webHidden/>
          </w:rPr>
          <w:fldChar w:fldCharType="begin"/>
        </w:r>
        <w:r w:rsidR="00055A8E">
          <w:rPr>
            <w:noProof/>
            <w:webHidden/>
          </w:rPr>
          <w:instrText xml:space="preserve"> PAGEREF _Toc418602530 \h </w:instrText>
        </w:r>
        <w:r w:rsidR="00055A8E">
          <w:rPr>
            <w:noProof/>
            <w:webHidden/>
          </w:rPr>
        </w:r>
        <w:r w:rsidR="00055A8E">
          <w:rPr>
            <w:noProof/>
            <w:webHidden/>
          </w:rPr>
          <w:fldChar w:fldCharType="separate"/>
        </w:r>
        <w:r w:rsidR="00055A8E">
          <w:rPr>
            <w:noProof/>
            <w:webHidden/>
          </w:rPr>
          <w:t>73</w:t>
        </w:r>
        <w:r w:rsidR="00055A8E">
          <w:rPr>
            <w:noProof/>
            <w:webHidden/>
          </w:rPr>
          <w:fldChar w:fldCharType="end"/>
        </w:r>
      </w:hyperlink>
    </w:p>
    <w:p w14:paraId="6D94C440" w14:textId="77777777" w:rsidR="00055A8E" w:rsidRDefault="00984085">
      <w:pPr>
        <w:pStyle w:val="TOC1"/>
        <w:tabs>
          <w:tab w:val="right" w:leader="dot" w:pos="9350"/>
        </w:tabs>
        <w:rPr>
          <w:rFonts w:asciiTheme="minorHAnsi" w:eastAsiaTheme="minorEastAsia" w:hAnsiTheme="minorHAnsi" w:cstheme="minorBidi"/>
          <w:b w:val="0"/>
          <w:bCs w:val="0"/>
          <w:caps w:val="0"/>
          <w:noProof/>
          <w:sz w:val="22"/>
          <w:szCs w:val="22"/>
        </w:rPr>
      </w:pPr>
      <w:hyperlink w:anchor="_Toc418602531" w:history="1">
        <w:r w:rsidR="00055A8E" w:rsidRPr="00DF4824">
          <w:rPr>
            <w:rStyle w:val="Hyperlink"/>
            <w:noProof/>
          </w:rPr>
          <w:t>Chapter 4 Materials</w:t>
        </w:r>
        <w:r w:rsidR="00055A8E">
          <w:rPr>
            <w:noProof/>
            <w:webHidden/>
          </w:rPr>
          <w:tab/>
        </w:r>
        <w:r w:rsidR="00055A8E">
          <w:rPr>
            <w:noProof/>
            <w:webHidden/>
          </w:rPr>
          <w:fldChar w:fldCharType="begin"/>
        </w:r>
        <w:r w:rsidR="00055A8E">
          <w:rPr>
            <w:noProof/>
            <w:webHidden/>
          </w:rPr>
          <w:instrText xml:space="preserve"> PAGEREF _Toc418602531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F39C84D"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532" w:history="1">
        <w:r w:rsidR="00055A8E" w:rsidRPr="00DF4824">
          <w:rPr>
            <w:rStyle w:val="Hyperlink"/>
            <w:noProof/>
          </w:rPr>
          <w:t>4.1. Elastic Solids</w:t>
        </w:r>
        <w:r w:rsidR="00055A8E">
          <w:rPr>
            <w:noProof/>
            <w:webHidden/>
          </w:rPr>
          <w:tab/>
        </w:r>
        <w:r w:rsidR="00055A8E">
          <w:rPr>
            <w:noProof/>
            <w:webHidden/>
          </w:rPr>
          <w:fldChar w:fldCharType="begin"/>
        </w:r>
        <w:r w:rsidR="00055A8E">
          <w:rPr>
            <w:noProof/>
            <w:webHidden/>
          </w:rPr>
          <w:instrText xml:space="preserve"> PAGEREF _Toc418602532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66C63851"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33" w:history="1">
        <w:r w:rsidR="00055A8E" w:rsidRPr="00DF4824">
          <w:rPr>
            <w:rStyle w:val="Hyperlink"/>
            <w:noProof/>
          </w:rPr>
          <w:t>4.1.1. Specifying Fiber Orientation or Material Axes</w:t>
        </w:r>
        <w:r w:rsidR="00055A8E">
          <w:rPr>
            <w:noProof/>
            <w:webHidden/>
          </w:rPr>
          <w:tab/>
        </w:r>
        <w:r w:rsidR="00055A8E">
          <w:rPr>
            <w:noProof/>
            <w:webHidden/>
          </w:rPr>
          <w:fldChar w:fldCharType="begin"/>
        </w:r>
        <w:r w:rsidR="00055A8E">
          <w:rPr>
            <w:noProof/>
            <w:webHidden/>
          </w:rPr>
          <w:instrText xml:space="preserve"> PAGEREF _Toc418602533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5D6B6F7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34" w:history="1">
        <w:r w:rsidR="00055A8E" w:rsidRPr="00DF4824">
          <w:rPr>
            <w:rStyle w:val="Hyperlink"/>
            <w:noProof/>
          </w:rPr>
          <w:t>4.1.1.1. Transversely Isotropic Materials</w:t>
        </w:r>
        <w:r w:rsidR="00055A8E">
          <w:rPr>
            <w:noProof/>
            <w:webHidden/>
          </w:rPr>
          <w:tab/>
        </w:r>
        <w:r w:rsidR="00055A8E">
          <w:rPr>
            <w:noProof/>
            <w:webHidden/>
          </w:rPr>
          <w:fldChar w:fldCharType="begin"/>
        </w:r>
        <w:r w:rsidR="00055A8E">
          <w:rPr>
            <w:noProof/>
            <w:webHidden/>
          </w:rPr>
          <w:instrText xml:space="preserve"> PAGEREF _Toc418602534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DA0F61C"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35" w:history="1">
        <w:r w:rsidR="00055A8E" w:rsidRPr="00DF4824">
          <w:rPr>
            <w:rStyle w:val="Hyperlink"/>
            <w:noProof/>
          </w:rPr>
          <w:t>4.1.1.2. Orthotropic Materials</w:t>
        </w:r>
        <w:r w:rsidR="00055A8E">
          <w:rPr>
            <w:noProof/>
            <w:webHidden/>
          </w:rPr>
          <w:tab/>
        </w:r>
        <w:r w:rsidR="00055A8E">
          <w:rPr>
            <w:noProof/>
            <w:webHidden/>
          </w:rPr>
          <w:fldChar w:fldCharType="begin"/>
        </w:r>
        <w:r w:rsidR="00055A8E">
          <w:rPr>
            <w:noProof/>
            <w:webHidden/>
          </w:rPr>
          <w:instrText xml:space="preserve"> PAGEREF _Toc418602535 \h </w:instrText>
        </w:r>
        <w:r w:rsidR="00055A8E">
          <w:rPr>
            <w:noProof/>
            <w:webHidden/>
          </w:rPr>
        </w:r>
        <w:r w:rsidR="00055A8E">
          <w:rPr>
            <w:noProof/>
            <w:webHidden/>
          </w:rPr>
          <w:fldChar w:fldCharType="separate"/>
        </w:r>
        <w:r w:rsidR="00055A8E">
          <w:rPr>
            <w:noProof/>
            <w:webHidden/>
          </w:rPr>
          <w:t>76</w:t>
        </w:r>
        <w:r w:rsidR="00055A8E">
          <w:rPr>
            <w:noProof/>
            <w:webHidden/>
          </w:rPr>
          <w:fldChar w:fldCharType="end"/>
        </w:r>
      </w:hyperlink>
    </w:p>
    <w:p w14:paraId="230E7900"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36" w:history="1">
        <w:r w:rsidR="00055A8E" w:rsidRPr="00DF4824">
          <w:rPr>
            <w:rStyle w:val="Hyperlink"/>
            <w:noProof/>
          </w:rPr>
          <w:t>4.1.2. Uncoupled Materials</w:t>
        </w:r>
        <w:r w:rsidR="00055A8E">
          <w:rPr>
            <w:noProof/>
            <w:webHidden/>
          </w:rPr>
          <w:tab/>
        </w:r>
        <w:r w:rsidR="00055A8E">
          <w:rPr>
            <w:noProof/>
            <w:webHidden/>
          </w:rPr>
          <w:fldChar w:fldCharType="begin"/>
        </w:r>
        <w:r w:rsidR="00055A8E">
          <w:rPr>
            <w:noProof/>
            <w:webHidden/>
          </w:rPr>
          <w:instrText xml:space="preserve"> PAGEREF _Toc418602536 \h </w:instrText>
        </w:r>
        <w:r w:rsidR="00055A8E">
          <w:rPr>
            <w:noProof/>
            <w:webHidden/>
          </w:rPr>
        </w:r>
        <w:r w:rsidR="00055A8E">
          <w:rPr>
            <w:noProof/>
            <w:webHidden/>
          </w:rPr>
          <w:fldChar w:fldCharType="separate"/>
        </w:r>
        <w:r w:rsidR="00055A8E">
          <w:rPr>
            <w:noProof/>
            <w:webHidden/>
          </w:rPr>
          <w:t>78</w:t>
        </w:r>
        <w:r w:rsidR="00055A8E">
          <w:rPr>
            <w:noProof/>
            <w:webHidden/>
          </w:rPr>
          <w:fldChar w:fldCharType="end"/>
        </w:r>
      </w:hyperlink>
    </w:p>
    <w:p w14:paraId="7D44ACF8"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37" w:history="1">
        <w:r w:rsidR="00055A8E" w:rsidRPr="00DF4824">
          <w:rPr>
            <w:rStyle w:val="Hyperlink"/>
            <w:noProof/>
          </w:rPr>
          <w:t>4.1.2.1. Arruda-Boyce</w:t>
        </w:r>
        <w:r w:rsidR="00055A8E">
          <w:rPr>
            <w:noProof/>
            <w:webHidden/>
          </w:rPr>
          <w:tab/>
        </w:r>
        <w:r w:rsidR="00055A8E">
          <w:rPr>
            <w:noProof/>
            <w:webHidden/>
          </w:rPr>
          <w:fldChar w:fldCharType="begin"/>
        </w:r>
        <w:r w:rsidR="00055A8E">
          <w:rPr>
            <w:noProof/>
            <w:webHidden/>
          </w:rPr>
          <w:instrText xml:space="preserve"> PAGEREF _Toc418602537 \h </w:instrText>
        </w:r>
        <w:r w:rsidR="00055A8E">
          <w:rPr>
            <w:noProof/>
            <w:webHidden/>
          </w:rPr>
        </w:r>
        <w:r w:rsidR="00055A8E">
          <w:rPr>
            <w:noProof/>
            <w:webHidden/>
          </w:rPr>
          <w:fldChar w:fldCharType="separate"/>
        </w:r>
        <w:r w:rsidR="00055A8E">
          <w:rPr>
            <w:noProof/>
            <w:webHidden/>
          </w:rPr>
          <w:t>80</w:t>
        </w:r>
        <w:r w:rsidR="00055A8E">
          <w:rPr>
            <w:noProof/>
            <w:webHidden/>
          </w:rPr>
          <w:fldChar w:fldCharType="end"/>
        </w:r>
      </w:hyperlink>
    </w:p>
    <w:p w14:paraId="4EAC9A3B"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38" w:history="1">
        <w:r w:rsidR="00055A8E" w:rsidRPr="00DF4824">
          <w:rPr>
            <w:rStyle w:val="Hyperlink"/>
            <w:noProof/>
          </w:rPr>
          <w:t>4.1.2.2. Ellipsoidal Fiber Distribution</w:t>
        </w:r>
        <w:r w:rsidR="00055A8E">
          <w:rPr>
            <w:noProof/>
            <w:webHidden/>
          </w:rPr>
          <w:tab/>
        </w:r>
        <w:r w:rsidR="00055A8E">
          <w:rPr>
            <w:noProof/>
            <w:webHidden/>
          </w:rPr>
          <w:fldChar w:fldCharType="begin"/>
        </w:r>
        <w:r w:rsidR="00055A8E">
          <w:rPr>
            <w:noProof/>
            <w:webHidden/>
          </w:rPr>
          <w:instrText xml:space="preserve"> PAGEREF _Toc418602538 \h </w:instrText>
        </w:r>
        <w:r w:rsidR="00055A8E">
          <w:rPr>
            <w:noProof/>
            <w:webHidden/>
          </w:rPr>
        </w:r>
        <w:r w:rsidR="00055A8E">
          <w:rPr>
            <w:noProof/>
            <w:webHidden/>
          </w:rPr>
          <w:fldChar w:fldCharType="separate"/>
        </w:r>
        <w:r w:rsidR="00055A8E">
          <w:rPr>
            <w:noProof/>
            <w:webHidden/>
          </w:rPr>
          <w:t>81</w:t>
        </w:r>
        <w:r w:rsidR="00055A8E">
          <w:rPr>
            <w:noProof/>
            <w:webHidden/>
          </w:rPr>
          <w:fldChar w:fldCharType="end"/>
        </w:r>
      </w:hyperlink>
    </w:p>
    <w:p w14:paraId="4EA5B841"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39" w:history="1">
        <w:r w:rsidR="00055A8E" w:rsidRPr="00DF4824">
          <w:rPr>
            <w:rStyle w:val="Hyperlink"/>
            <w:noProof/>
          </w:rPr>
          <w:t>4.1.2.3. Ellipsoidal Fiber Distribution Mooney-Rivlin</w:t>
        </w:r>
        <w:r w:rsidR="00055A8E">
          <w:rPr>
            <w:noProof/>
            <w:webHidden/>
          </w:rPr>
          <w:tab/>
        </w:r>
        <w:r w:rsidR="00055A8E">
          <w:rPr>
            <w:noProof/>
            <w:webHidden/>
          </w:rPr>
          <w:fldChar w:fldCharType="begin"/>
        </w:r>
        <w:r w:rsidR="00055A8E">
          <w:rPr>
            <w:noProof/>
            <w:webHidden/>
          </w:rPr>
          <w:instrText xml:space="preserve"> PAGEREF _Toc418602539 \h </w:instrText>
        </w:r>
        <w:r w:rsidR="00055A8E">
          <w:rPr>
            <w:noProof/>
            <w:webHidden/>
          </w:rPr>
        </w:r>
        <w:r w:rsidR="00055A8E">
          <w:rPr>
            <w:noProof/>
            <w:webHidden/>
          </w:rPr>
          <w:fldChar w:fldCharType="separate"/>
        </w:r>
        <w:r w:rsidR="00055A8E">
          <w:rPr>
            <w:noProof/>
            <w:webHidden/>
          </w:rPr>
          <w:t>83</w:t>
        </w:r>
        <w:r w:rsidR="00055A8E">
          <w:rPr>
            <w:noProof/>
            <w:webHidden/>
          </w:rPr>
          <w:fldChar w:fldCharType="end"/>
        </w:r>
      </w:hyperlink>
    </w:p>
    <w:p w14:paraId="469A61E4"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40" w:history="1">
        <w:r w:rsidR="00055A8E" w:rsidRPr="00DF4824">
          <w:rPr>
            <w:rStyle w:val="Hyperlink"/>
            <w:noProof/>
          </w:rPr>
          <w:t>4.1.2.4. Ellipsoidal Fiber Distribution Veronda-Westmann</w:t>
        </w:r>
        <w:r w:rsidR="00055A8E">
          <w:rPr>
            <w:noProof/>
            <w:webHidden/>
          </w:rPr>
          <w:tab/>
        </w:r>
        <w:r w:rsidR="00055A8E">
          <w:rPr>
            <w:noProof/>
            <w:webHidden/>
          </w:rPr>
          <w:fldChar w:fldCharType="begin"/>
        </w:r>
        <w:r w:rsidR="00055A8E">
          <w:rPr>
            <w:noProof/>
            <w:webHidden/>
          </w:rPr>
          <w:instrText xml:space="preserve"> PAGEREF _Toc418602540 \h </w:instrText>
        </w:r>
        <w:r w:rsidR="00055A8E">
          <w:rPr>
            <w:noProof/>
            <w:webHidden/>
          </w:rPr>
        </w:r>
        <w:r w:rsidR="00055A8E">
          <w:rPr>
            <w:noProof/>
            <w:webHidden/>
          </w:rPr>
          <w:fldChar w:fldCharType="separate"/>
        </w:r>
        <w:r w:rsidR="00055A8E">
          <w:rPr>
            <w:noProof/>
            <w:webHidden/>
          </w:rPr>
          <w:t>84</w:t>
        </w:r>
        <w:r w:rsidR="00055A8E">
          <w:rPr>
            <w:noProof/>
            <w:webHidden/>
          </w:rPr>
          <w:fldChar w:fldCharType="end"/>
        </w:r>
      </w:hyperlink>
    </w:p>
    <w:p w14:paraId="2BAA3E39"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41" w:history="1">
        <w:r w:rsidR="00055A8E" w:rsidRPr="00DF4824">
          <w:rPr>
            <w:rStyle w:val="Hyperlink"/>
            <w:noProof/>
          </w:rPr>
          <w:t>4.1.2.5. Fiber with Exponential-Power Law, Uncoupled Formulation</w:t>
        </w:r>
        <w:r w:rsidR="00055A8E">
          <w:rPr>
            <w:noProof/>
            <w:webHidden/>
          </w:rPr>
          <w:tab/>
        </w:r>
        <w:r w:rsidR="00055A8E">
          <w:rPr>
            <w:noProof/>
            <w:webHidden/>
          </w:rPr>
          <w:fldChar w:fldCharType="begin"/>
        </w:r>
        <w:r w:rsidR="00055A8E">
          <w:rPr>
            <w:noProof/>
            <w:webHidden/>
          </w:rPr>
          <w:instrText xml:space="preserve"> PAGEREF _Toc418602541 \h </w:instrText>
        </w:r>
        <w:r w:rsidR="00055A8E">
          <w:rPr>
            <w:noProof/>
            <w:webHidden/>
          </w:rPr>
        </w:r>
        <w:r w:rsidR="00055A8E">
          <w:rPr>
            <w:noProof/>
            <w:webHidden/>
          </w:rPr>
          <w:fldChar w:fldCharType="separate"/>
        </w:r>
        <w:r w:rsidR="00055A8E">
          <w:rPr>
            <w:noProof/>
            <w:webHidden/>
          </w:rPr>
          <w:t>85</w:t>
        </w:r>
        <w:r w:rsidR="00055A8E">
          <w:rPr>
            <w:noProof/>
            <w:webHidden/>
          </w:rPr>
          <w:fldChar w:fldCharType="end"/>
        </w:r>
      </w:hyperlink>
    </w:p>
    <w:p w14:paraId="3D21D4BE"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42" w:history="1">
        <w:r w:rsidR="00055A8E" w:rsidRPr="00DF4824">
          <w:rPr>
            <w:rStyle w:val="Hyperlink"/>
            <w:noProof/>
          </w:rPr>
          <w:t>4.1.2.6. Fung Orthotropic</w:t>
        </w:r>
        <w:r w:rsidR="00055A8E">
          <w:rPr>
            <w:noProof/>
            <w:webHidden/>
          </w:rPr>
          <w:tab/>
        </w:r>
        <w:r w:rsidR="00055A8E">
          <w:rPr>
            <w:noProof/>
            <w:webHidden/>
          </w:rPr>
          <w:fldChar w:fldCharType="begin"/>
        </w:r>
        <w:r w:rsidR="00055A8E">
          <w:rPr>
            <w:noProof/>
            <w:webHidden/>
          </w:rPr>
          <w:instrText xml:space="preserve"> PAGEREF _Toc418602542 \h </w:instrText>
        </w:r>
        <w:r w:rsidR="00055A8E">
          <w:rPr>
            <w:noProof/>
            <w:webHidden/>
          </w:rPr>
        </w:r>
        <w:r w:rsidR="00055A8E">
          <w:rPr>
            <w:noProof/>
            <w:webHidden/>
          </w:rPr>
          <w:fldChar w:fldCharType="separate"/>
        </w:r>
        <w:r w:rsidR="00055A8E">
          <w:rPr>
            <w:noProof/>
            <w:webHidden/>
          </w:rPr>
          <w:t>87</w:t>
        </w:r>
        <w:r w:rsidR="00055A8E">
          <w:rPr>
            <w:noProof/>
            <w:webHidden/>
          </w:rPr>
          <w:fldChar w:fldCharType="end"/>
        </w:r>
      </w:hyperlink>
    </w:p>
    <w:p w14:paraId="55EB542A"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43" w:history="1">
        <w:r w:rsidR="00055A8E" w:rsidRPr="00DF4824">
          <w:rPr>
            <w:rStyle w:val="Hyperlink"/>
            <w:noProof/>
          </w:rPr>
          <w:t>4.1.2.7. Mooney-Rivlin</w:t>
        </w:r>
        <w:r w:rsidR="00055A8E">
          <w:rPr>
            <w:noProof/>
            <w:webHidden/>
          </w:rPr>
          <w:tab/>
        </w:r>
        <w:r w:rsidR="00055A8E">
          <w:rPr>
            <w:noProof/>
            <w:webHidden/>
          </w:rPr>
          <w:fldChar w:fldCharType="begin"/>
        </w:r>
        <w:r w:rsidR="00055A8E">
          <w:rPr>
            <w:noProof/>
            <w:webHidden/>
          </w:rPr>
          <w:instrText xml:space="preserve"> PAGEREF _Toc418602543 \h </w:instrText>
        </w:r>
        <w:r w:rsidR="00055A8E">
          <w:rPr>
            <w:noProof/>
            <w:webHidden/>
          </w:rPr>
        </w:r>
        <w:r w:rsidR="00055A8E">
          <w:rPr>
            <w:noProof/>
            <w:webHidden/>
          </w:rPr>
          <w:fldChar w:fldCharType="separate"/>
        </w:r>
        <w:r w:rsidR="00055A8E">
          <w:rPr>
            <w:noProof/>
            <w:webHidden/>
          </w:rPr>
          <w:t>89</w:t>
        </w:r>
        <w:r w:rsidR="00055A8E">
          <w:rPr>
            <w:noProof/>
            <w:webHidden/>
          </w:rPr>
          <w:fldChar w:fldCharType="end"/>
        </w:r>
      </w:hyperlink>
    </w:p>
    <w:p w14:paraId="4008B29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44" w:history="1">
        <w:r w:rsidR="00055A8E" w:rsidRPr="00DF4824">
          <w:rPr>
            <w:rStyle w:val="Hyperlink"/>
            <w:noProof/>
          </w:rPr>
          <w:t>4.1.2.8. Muscle Material</w:t>
        </w:r>
        <w:r w:rsidR="00055A8E">
          <w:rPr>
            <w:noProof/>
            <w:webHidden/>
          </w:rPr>
          <w:tab/>
        </w:r>
        <w:r w:rsidR="00055A8E">
          <w:rPr>
            <w:noProof/>
            <w:webHidden/>
          </w:rPr>
          <w:fldChar w:fldCharType="begin"/>
        </w:r>
        <w:r w:rsidR="00055A8E">
          <w:rPr>
            <w:noProof/>
            <w:webHidden/>
          </w:rPr>
          <w:instrText xml:space="preserve"> PAGEREF _Toc418602544 \h </w:instrText>
        </w:r>
        <w:r w:rsidR="00055A8E">
          <w:rPr>
            <w:noProof/>
            <w:webHidden/>
          </w:rPr>
        </w:r>
        <w:r w:rsidR="00055A8E">
          <w:rPr>
            <w:noProof/>
            <w:webHidden/>
          </w:rPr>
          <w:fldChar w:fldCharType="separate"/>
        </w:r>
        <w:r w:rsidR="00055A8E">
          <w:rPr>
            <w:noProof/>
            <w:webHidden/>
          </w:rPr>
          <w:t>90</w:t>
        </w:r>
        <w:r w:rsidR="00055A8E">
          <w:rPr>
            <w:noProof/>
            <w:webHidden/>
          </w:rPr>
          <w:fldChar w:fldCharType="end"/>
        </w:r>
      </w:hyperlink>
    </w:p>
    <w:p w14:paraId="28B90555"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45" w:history="1">
        <w:r w:rsidR="00055A8E" w:rsidRPr="00DF4824">
          <w:rPr>
            <w:rStyle w:val="Hyperlink"/>
            <w:noProof/>
          </w:rPr>
          <w:t>4.1.2.9. Ogden</w:t>
        </w:r>
        <w:r w:rsidR="00055A8E">
          <w:rPr>
            <w:noProof/>
            <w:webHidden/>
          </w:rPr>
          <w:tab/>
        </w:r>
        <w:r w:rsidR="00055A8E">
          <w:rPr>
            <w:noProof/>
            <w:webHidden/>
          </w:rPr>
          <w:fldChar w:fldCharType="begin"/>
        </w:r>
        <w:r w:rsidR="00055A8E">
          <w:rPr>
            <w:noProof/>
            <w:webHidden/>
          </w:rPr>
          <w:instrText xml:space="preserve"> PAGEREF _Toc418602545 \h </w:instrText>
        </w:r>
        <w:r w:rsidR="00055A8E">
          <w:rPr>
            <w:noProof/>
            <w:webHidden/>
          </w:rPr>
        </w:r>
        <w:r w:rsidR="00055A8E">
          <w:rPr>
            <w:noProof/>
            <w:webHidden/>
          </w:rPr>
          <w:fldChar w:fldCharType="separate"/>
        </w:r>
        <w:r w:rsidR="00055A8E">
          <w:rPr>
            <w:noProof/>
            <w:webHidden/>
          </w:rPr>
          <w:t>92</w:t>
        </w:r>
        <w:r w:rsidR="00055A8E">
          <w:rPr>
            <w:noProof/>
            <w:webHidden/>
          </w:rPr>
          <w:fldChar w:fldCharType="end"/>
        </w:r>
      </w:hyperlink>
    </w:p>
    <w:p w14:paraId="5D0E4E9E"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46" w:history="1">
        <w:r w:rsidR="00055A8E" w:rsidRPr="00DF4824">
          <w:rPr>
            <w:rStyle w:val="Hyperlink"/>
            <w:noProof/>
          </w:rPr>
          <w:t>4.1.2.10. Tendon Material</w:t>
        </w:r>
        <w:r w:rsidR="00055A8E">
          <w:rPr>
            <w:noProof/>
            <w:webHidden/>
          </w:rPr>
          <w:tab/>
        </w:r>
        <w:r w:rsidR="00055A8E">
          <w:rPr>
            <w:noProof/>
            <w:webHidden/>
          </w:rPr>
          <w:fldChar w:fldCharType="begin"/>
        </w:r>
        <w:r w:rsidR="00055A8E">
          <w:rPr>
            <w:noProof/>
            <w:webHidden/>
          </w:rPr>
          <w:instrText xml:space="preserve"> PAGEREF _Toc418602546 \h </w:instrText>
        </w:r>
        <w:r w:rsidR="00055A8E">
          <w:rPr>
            <w:noProof/>
            <w:webHidden/>
          </w:rPr>
        </w:r>
        <w:r w:rsidR="00055A8E">
          <w:rPr>
            <w:noProof/>
            <w:webHidden/>
          </w:rPr>
          <w:fldChar w:fldCharType="separate"/>
        </w:r>
        <w:r w:rsidR="00055A8E">
          <w:rPr>
            <w:noProof/>
            <w:webHidden/>
          </w:rPr>
          <w:t>93</w:t>
        </w:r>
        <w:r w:rsidR="00055A8E">
          <w:rPr>
            <w:noProof/>
            <w:webHidden/>
          </w:rPr>
          <w:fldChar w:fldCharType="end"/>
        </w:r>
      </w:hyperlink>
    </w:p>
    <w:p w14:paraId="08EADAD8"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47" w:history="1">
        <w:r w:rsidR="00055A8E" w:rsidRPr="00DF4824">
          <w:rPr>
            <w:rStyle w:val="Hyperlink"/>
            <w:noProof/>
          </w:rPr>
          <w:t>4.1.2.11. Tension-Compression Nonlinear Orthotropic</w:t>
        </w:r>
        <w:r w:rsidR="00055A8E">
          <w:rPr>
            <w:noProof/>
            <w:webHidden/>
          </w:rPr>
          <w:tab/>
        </w:r>
        <w:r w:rsidR="00055A8E">
          <w:rPr>
            <w:noProof/>
            <w:webHidden/>
          </w:rPr>
          <w:fldChar w:fldCharType="begin"/>
        </w:r>
        <w:r w:rsidR="00055A8E">
          <w:rPr>
            <w:noProof/>
            <w:webHidden/>
          </w:rPr>
          <w:instrText xml:space="preserve"> PAGEREF _Toc418602547 \h </w:instrText>
        </w:r>
        <w:r w:rsidR="00055A8E">
          <w:rPr>
            <w:noProof/>
            <w:webHidden/>
          </w:rPr>
        </w:r>
        <w:r w:rsidR="00055A8E">
          <w:rPr>
            <w:noProof/>
            <w:webHidden/>
          </w:rPr>
          <w:fldChar w:fldCharType="separate"/>
        </w:r>
        <w:r w:rsidR="00055A8E">
          <w:rPr>
            <w:noProof/>
            <w:webHidden/>
          </w:rPr>
          <w:t>94</w:t>
        </w:r>
        <w:r w:rsidR="00055A8E">
          <w:rPr>
            <w:noProof/>
            <w:webHidden/>
          </w:rPr>
          <w:fldChar w:fldCharType="end"/>
        </w:r>
      </w:hyperlink>
    </w:p>
    <w:p w14:paraId="34DA42F9"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48" w:history="1">
        <w:r w:rsidR="00055A8E" w:rsidRPr="00DF4824">
          <w:rPr>
            <w:rStyle w:val="Hyperlink"/>
            <w:noProof/>
          </w:rPr>
          <w:t>4.1.2.12. Transversely Isotropic Mooney-Rivlin</w:t>
        </w:r>
        <w:r w:rsidR="00055A8E">
          <w:rPr>
            <w:noProof/>
            <w:webHidden/>
          </w:rPr>
          <w:tab/>
        </w:r>
        <w:r w:rsidR="00055A8E">
          <w:rPr>
            <w:noProof/>
            <w:webHidden/>
          </w:rPr>
          <w:fldChar w:fldCharType="begin"/>
        </w:r>
        <w:r w:rsidR="00055A8E">
          <w:rPr>
            <w:noProof/>
            <w:webHidden/>
          </w:rPr>
          <w:instrText xml:space="preserve"> PAGEREF _Toc418602548 \h </w:instrText>
        </w:r>
        <w:r w:rsidR="00055A8E">
          <w:rPr>
            <w:noProof/>
            <w:webHidden/>
          </w:rPr>
        </w:r>
        <w:r w:rsidR="00055A8E">
          <w:rPr>
            <w:noProof/>
            <w:webHidden/>
          </w:rPr>
          <w:fldChar w:fldCharType="separate"/>
        </w:r>
        <w:r w:rsidR="00055A8E">
          <w:rPr>
            <w:noProof/>
            <w:webHidden/>
          </w:rPr>
          <w:t>95</w:t>
        </w:r>
        <w:r w:rsidR="00055A8E">
          <w:rPr>
            <w:noProof/>
            <w:webHidden/>
          </w:rPr>
          <w:fldChar w:fldCharType="end"/>
        </w:r>
      </w:hyperlink>
    </w:p>
    <w:p w14:paraId="34480E45"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49" w:history="1">
        <w:r w:rsidR="00055A8E" w:rsidRPr="00DF4824">
          <w:rPr>
            <w:rStyle w:val="Hyperlink"/>
            <w:noProof/>
          </w:rPr>
          <w:t>4.1.2.13. Transversely Isotropic Veronda-Westmann</w:t>
        </w:r>
        <w:r w:rsidR="00055A8E">
          <w:rPr>
            <w:noProof/>
            <w:webHidden/>
          </w:rPr>
          <w:tab/>
        </w:r>
        <w:r w:rsidR="00055A8E">
          <w:rPr>
            <w:noProof/>
            <w:webHidden/>
          </w:rPr>
          <w:fldChar w:fldCharType="begin"/>
        </w:r>
        <w:r w:rsidR="00055A8E">
          <w:rPr>
            <w:noProof/>
            <w:webHidden/>
          </w:rPr>
          <w:instrText xml:space="preserve"> PAGEREF _Toc418602549 \h </w:instrText>
        </w:r>
        <w:r w:rsidR="00055A8E">
          <w:rPr>
            <w:noProof/>
            <w:webHidden/>
          </w:rPr>
        </w:r>
        <w:r w:rsidR="00055A8E">
          <w:rPr>
            <w:noProof/>
            <w:webHidden/>
          </w:rPr>
          <w:fldChar w:fldCharType="separate"/>
        </w:r>
        <w:r w:rsidR="00055A8E">
          <w:rPr>
            <w:noProof/>
            <w:webHidden/>
          </w:rPr>
          <w:t>97</w:t>
        </w:r>
        <w:r w:rsidR="00055A8E">
          <w:rPr>
            <w:noProof/>
            <w:webHidden/>
          </w:rPr>
          <w:fldChar w:fldCharType="end"/>
        </w:r>
      </w:hyperlink>
    </w:p>
    <w:p w14:paraId="4B582F4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50" w:history="1">
        <w:r w:rsidR="00055A8E" w:rsidRPr="00DF4824">
          <w:rPr>
            <w:rStyle w:val="Hyperlink"/>
            <w:noProof/>
          </w:rPr>
          <w:t>4.1.2.14. Uncoupled Solid Mixture</w:t>
        </w:r>
        <w:r w:rsidR="00055A8E">
          <w:rPr>
            <w:noProof/>
            <w:webHidden/>
          </w:rPr>
          <w:tab/>
        </w:r>
        <w:r w:rsidR="00055A8E">
          <w:rPr>
            <w:noProof/>
            <w:webHidden/>
          </w:rPr>
          <w:fldChar w:fldCharType="begin"/>
        </w:r>
        <w:r w:rsidR="00055A8E">
          <w:rPr>
            <w:noProof/>
            <w:webHidden/>
          </w:rPr>
          <w:instrText xml:space="preserve"> PAGEREF _Toc418602550 \h </w:instrText>
        </w:r>
        <w:r w:rsidR="00055A8E">
          <w:rPr>
            <w:noProof/>
            <w:webHidden/>
          </w:rPr>
        </w:r>
        <w:r w:rsidR="00055A8E">
          <w:rPr>
            <w:noProof/>
            <w:webHidden/>
          </w:rPr>
          <w:fldChar w:fldCharType="separate"/>
        </w:r>
        <w:r w:rsidR="00055A8E">
          <w:rPr>
            <w:noProof/>
            <w:webHidden/>
          </w:rPr>
          <w:t>98</w:t>
        </w:r>
        <w:r w:rsidR="00055A8E">
          <w:rPr>
            <w:noProof/>
            <w:webHidden/>
          </w:rPr>
          <w:fldChar w:fldCharType="end"/>
        </w:r>
      </w:hyperlink>
    </w:p>
    <w:p w14:paraId="111B8CB2"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51" w:history="1">
        <w:r w:rsidR="00055A8E" w:rsidRPr="00DF4824">
          <w:rPr>
            <w:rStyle w:val="Hyperlink"/>
            <w:noProof/>
          </w:rPr>
          <w:t>4.1.2.15. Veronda-Westmann</w:t>
        </w:r>
        <w:r w:rsidR="00055A8E">
          <w:rPr>
            <w:noProof/>
            <w:webHidden/>
          </w:rPr>
          <w:tab/>
        </w:r>
        <w:r w:rsidR="00055A8E">
          <w:rPr>
            <w:noProof/>
            <w:webHidden/>
          </w:rPr>
          <w:fldChar w:fldCharType="begin"/>
        </w:r>
        <w:r w:rsidR="00055A8E">
          <w:rPr>
            <w:noProof/>
            <w:webHidden/>
          </w:rPr>
          <w:instrText xml:space="preserve"> PAGEREF _Toc418602551 \h </w:instrText>
        </w:r>
        <w:r w:rsidR="00055A8E">
          <w:rPr>
            <w:noProof/>
            <w:webHidden/>
          </w:rPr>
        </w:r>
        <w:r w:rsidR="00055A8E">
          <w:rPr>
            <w:noProof/>
            <w:webHidden/>
          </w:rPr>
          <w:fldChar w:fldCharType="separate"/>
        </w:r>
        <w:r w:rsidR="00055A8E">
          <w:rPr>
            <w:noProof/>
            <w:webHidden/>
          </w:rPr>
          <w:t>99</w:t>
        </w:r>
        <w:r w:rsidR="00055A8E">
          <w:rPr>
            <w:noProof/>
            <w:webHidden/>
          </w:rPr>
          <w:fldChar w:fldCharType="end"/>
        </w:r>
      </w:hyperlink>
    </w:p>
    <w:p w14:paraId="68F13578"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52" w:history="1">
        <w:r w:rsidR="00055A8E" w:rsidRPr="00DF4824">
          <w:rPr>
            <w:rStyle w:val="Hyperlink"/>
            <w:noProof/>
          </w:rPr>
          <w:t>4.1.2.16. Mooney-Rivlin Von Mises Distributed Fibers</w:t>
        </w:r>
        <w:r w:rsidR="00055A8E">
          <w:rPr>
            <w:noProof/>
            <w:webHidden/>
          </w:rPr>
          <w:tab/>
        </w:r>
        <w:r w:rsidR="00055A8E">
          <w:rPr>
            <w:noProof/>
            <w:webHidden/>
          </w:rPr>
          <w:fldChar w:fldCharType="begin"/>
        </w:r>
        <w:r w:rsidR="00055A8E">
          <w:rPr>
            <w:noProof/>
            <w:webHidden/>
          </w:rPr>
          <w:instrText xml:space="preserve"> PAGEREF _Toc418602552 \h </w:instrText>
        </w:r>
        <w:r w:rsidR="00055A8E">
          <w:rPr>
            <w:noProof/>
            <w:webHidden/>
          </w:rPr>
        </w:r>
        <w:r w:rsidR="00055A8E">
          <w:rPr>
            <w:noProof/>
            <w:webHidden/>
          </w:rPr>
          <w:fldChar w:fldCharType="separate"/>
        </w:r>
        <w:r w:rsidR="00055A8E">
          <w:rPr>
            <w:noProof/>
            <w:webHidden/>
          </w:rPr>
          <w:t>100</w:t>
        </w:r>
        <w:r w:rsidR="00055A8E">
          <w:rPr>
            <w:noProof/>
            <w:webHidden/>
          </w:rPr>
          <w:fldChar w:fldCharType="end"/>
        </w:r>
      </w:hyperlink>
    </w:p>
    <w:p w14:paraId="089D2E44"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53" w:history="1">
        <w:r w:rsidR="00055A8E" w:rsidRPr="00DF4824">
          <w:rPr>
            <w:rStyle w:val="Hyperlink"/>
            <w:noProof/>
          </w:rPr>
          <w:t>4.1.3. Compressible Materials</w:t>
        </w:r>
        <w:r w:rsidR="00055A8E">
          <w:rPr>
            <w:noProof/>
            <w:webHidden/>
          </w:rPr>
          <w:tab/>
        </w:r>
        <w:r w:rsidR="00055A8E">
          <w:rPr>
            <w:noProof/>
            <w:webHidden/>
          </w:rPr>
          <w:fldChar w:fldCharType="begin"/>
        </w:r>
        <w:r w:rsidR="00055A8E">
          <w:rPr>
            <w:noProof/>
            <w:webHidden/>
          </w:rPr>
          <w:instrText xml:space="preserve"> PAGEREF _Toc418602553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110488E0"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54" w:history="1">
        <w:r w:rsidR="00055A8E" w:rsidRPr="00DF4824">
          <w:rPr>
            <w:rStyle w:val="Hyperlink"/>
            <w:noProof/>
          </w:rPr>
          <w:t>4.1.3.1. Carter-Hayes</w:t>
        </w:r>
        <w:r w:rsidR="00055A8E">
          <w:rPr>
            <w:noProof/>
            <w:webHidden/>
          </w:rPr>
          <w:tab/>
        </w:r>
        <w:r w:rsidR="00055A8E">
          <w:rPr>
            <w:noProof/>
            <w:webHidden/>
          </w:rPr>
          <w:fldChar w:fldCharType="begin"/>
        </w:r>
        <w:r w:rsidR="00055A8E">
          <w:rPr>
            <w:noProof/>
            <w:webHidden/>
          </w:rPr>
          <w:instrText xml:space="preserve"> PAGEREF _Toc418602554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7603A641"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55" w:history="1">
        <w:r w:rsidR="00055A8E" w:rsidRPr="00DF4824">
          <w:rPr>
            <w:rStyle w:val="Hyperlink"/>
            <w:noProof/>
          </w:rPr>
          <w:t>4.1.3.2. Cell Growth</w:t>
        </w:r>
        <w:r w:rsidR="00055A8E">
          <w:rPr>
            <w:noProof/>
            <w:webHidden/>
          </w:rPr>
          <w:tab/>
        </w:r>
        <w:r w:rsidR="00055A8E">
          <w:rPr>
            <w:noProof/>
            <w:webHidden/>
          </w:rPr>
          <w:fldChar w:fldCharType="begin"/>
        </w:r>
        <w:r w:rsidR="00055A8E">
          <w:rPr>
            <w:noProof/>
            <w:webHidden/>
          </w:rPr>
          <w:instrText xml:space="preserve"> PAGEREF _Toc418602555 \h </w:instrText>
        </w:r>
        <w:r w:rsidR="00055A8E">
          <w:rPr>
            <w:noProof/>
            <w:webHidden/>
          </w:rPr>
        </w:r>
        <w:r w:rsidR="00055A8E">
          <w:rPr>
            <w:noProof/>
            <w:webHidden/>
          </w:rPr>
          <w:fldChar w:fldCharType="separate"/>
        </w:r>
        <w:r w:rsidR="00055A8E">
          <w:rPr>
            <w:noProof/>
            <w:webHidden/>
          </w:rPr>
          <w:t>105</w:t>
        </w:r>
        <w:r w:rsidR="00055A8E">
          <w:rPr>
            <w:noProof/>
            <w:webHidden/>
          </w:rPr>
          <w:fldChar w:fldCharType="end"/>
        </w:r>
      </w:hyperlink>
    </w:p>
    <w:p w14:paraId="050E0440"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56" w:history="1">
        <w:r w:rsidR="00055A8E" w:rsidRPr="00DF4824">
          <w:rPr>
            <w:rStyle w:val="Hyperlink"/>
            <w:noProof/>
          </w:rPr>
          <w:t>4.1.3.3. Cubic CLE</w:t>
        </w:r>
        <w:r w:rsidR="00055A8E">
          <w:rPr>
            <w:noProof/>
            <w:webHidden/>
          </w:rPr>
          <w:tab/>
        </w:r>
        <w:r w:rsidR="00055A8E">
          <w:rPr>
            <w:noProof/>
            <w:webHidden/>
          </w:rPr>
          <w:fldChar w:fldCharType="begin"/>
        </w:r>
        <w:r w:rsidR="00055A8E">
          <w:rPr>
            <w:noProof/>
            <w:webHidden/>
          </w:rPr>
          <w:instrText xml:space="preserve"> PAGEREF _Toc418602556 \h </w:instrText>
        </w:r>
        <w:r w:rsidR="00055A8E">
          <w:rPr>
            <w:noProof/>
            <w:webHidden/>
          </w:rPr>
        </w:r>
        <w:r w:rsidR="00055A8E">
          <w:rPr>
            <w:noProof/>
            <w:webHidden/>
          </w:rPr>
          <w:fldChar w:fldCharType="separate"/>
        </w:r>
        <w:r w:rsidR="00055A8E">
          <w:rPr>
            <w:noProof/>
            <w:webHidden/>
          </w:rPr>
          <w:t>107</w:t>
        </w:r>
        <w:r w:rsidR="00055A8E">
          <w:rPr>
            <w:noProof/>
            <w:webHidden/>
          </w:rPr>
          <w:fldChar w:fldCharType="end"/>
        </w:r>
      </w:hyperlink>
    </w:p>
    <w:p w14:paraId="05C5CFD0"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57" w:history="1">
        <w:r w:rsidR="00055A8E" w:rsidRPr="00DF4824">
          <w:rPr>
            <w:rStyle w:val="Hyperlink"/>
            <w:noProof/>
          </w:rPr>
          <w:t>4.1.3.4. Donnan Equilibrium Swelling</w:t>
        </w:r>
        <w:r w:rsidR="00055A8E">
          <w:rPr>
            <w:noProof/>
            <w:webHidden/>
          </w:rPr>
          <w:tab/>
        </w:r>
        <w:r w:rsidR="00055A8E">
          <w:rPr>
            <w:noProof/>
            <w:webHidden/>
          </w:rPr>
          <w:fldChar w:fldCharType="begin"/>
        </w:r>
        <w:r w:rsidR="00055A8E">
          <w:rPr>
            <w:noProof/>
            <w:webHidden/>
          </w:rPr>
          <w:instrText xml:space="preserve"> PAGEREF _Toc418602557 \h </w:instrText>
        </w:r>
        <w:r w:rsidR="00055A8E">
          <w:rPr>
            <w:noProof/>
            <w:webHidden/>
          </w:rPr>
        </w:r>
        <w:r w:rsidR="00055A8E">
          <w:rPr>
            <w:noProof/>
            <w:webHidden/>
          </w:rPr>
          <w:fldChar w:fldCharType="separate"/>
        </w:r>
        <w:r w:rsidR="00055A8E">
          <w:rPr>
            <w:noProof/>
            <w:webHidden/>
          </w:rPr>
          <w:t>108</w:t>
        </w:r>
        <w:r w:rsidR="00055A8E">
          <w:rPr>
            <w:noProof/>
            <w:webHidden/>
          </w:rPr>
          <w:fldChar w:fldCharType="end"/>
        </w:r>
      </w:hyperlink>
    </w:p>
    <w:p w14:paraId="10C219C2"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58" w:history="1">
        <w:r w:rsidR="00055A8E" w:rsidRPr="00DF4824">
          <w:rPr>
            <w:rStyle w:val="Hyperlink"/>
            <w:noProof/>
          </w:rPr>
          <w:t>4.1.3.5. Ellipsoidal Fiber Distribution</w:t>
        </w:r>
        <w:r w:rsidR="00055A8E">
          <w:rPr>
            <w:noProof/>
            <w:webHidden/>
          </w:rPr>
          <w:tab/>
        </w:r>
        <w:r w:rsidR="00055A8E">
          <w:rPr>
            <w:noProof/>
            <w:webHidden/>
          </w:rPr>
          <w:fldChar w:fldCharType="begin"/>
        </w:r>
        <w:r w:rsidR="00055A8E">
          <w:rPr>
            <w:noProof/>
            <w:webHidden/>
          </w:rPr>
          <w:instrText xml:space="preserve"> PAGEREF _Toc418602558 \h </w:instrText>
        </w:r>
        <w:r w:rsidR="00055A8E">
          <w:rPr>
            <w:noProof/>
            <w:webHidden/>
          </w:rPr>
        </w:r>
        <w:r w:rsidR="00055A8E">
          <w:rPr>
            <w:noProof/>
            <w:webHidden/>
          </w:rPr>
          <w:fldChar w:fldCharType="separate"/>
        </w:r>
        <w:r w:rsidR="00055A8E">
          <w:rPr>
            <w:noProof/>
            <w:webHidden/>
          </w:rPr>
          <w:t>110</w:t>
        </w:r>
        <w:r w:rsidR="00055A8E">
          <w:rPr>
            <w:noProof/>
            <w:webHidden/>
          </w:rPr>
          <w:fldChar w:fldCharType="end"/>
        </w:r>
      </w:hyperlink>
    </w:p>
    <w:p w14:paraId="0162EDF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59" w:history="1">
        <w:r w:rsidR="00055A8E" w:rsidRPr="00DF4824">
          <w:rPr>
            <w:rStyle w:val="Hyperlink"/>
            <w:noProof/>
          </w:rPr>
          <w:t>4.1.3.6. Ellipsoidal Fiber Distribution Neo-Hookean</w:t>
        </w:r>
        <w:r w:rsidR="00055A8E">
          <w:rPr>
            <w:noProof/>
            <w:webHidden/>
          </w:rPr>
          <w:tab/>
        </w:r>
        <w:r w:rsidR="00055A8E">
          <w:rPr>
            <w:noProof/>
            <w:webHidden/>
          </w:rPr>
          <w:fldChar w:fldCharType="begin"/>
        </w:r>
        <w:r w:rsidR="00055A8E">
          <w:rPr>
            <w:noProof/>
            <w:webHidden/>
          </w:rPr>
          <w:instrText xml:space="preserve"> PAGEREF _Toc418602559 \h </w:instrText>
        </w:r>
        <w:r w:rsidR="00055A8E">
          <w:rPr>
            <w:noProof/>
            <w:webHidden/>
          </w:rPr>
        </w:r>
        <w:r w:rsidR="00055A8E">
          <w:rPr>
            <w:noProof/>
            <w:webHidden/>
          </w:rPr>
          <w:fldChar w:fldCharType="separate"/>
        </w:r>
        <w:r w:rsidR="00055A8E">
          <w:rPr>
            <w:noProof/>
            <w:webHidden/>
          </w:rPr>
          <w:t>112</w:t>
        </w:r>
        <w:r w:rsidR="00055A8E">
          <w:rPr>
            <w:noProof/>
            <w:webHidden/>
          </w:rPr>
          <w:fldChar w:fldCharType="end"/>
        </w:r>
      </w:hyperlink>
    </w:p>
    <w:p w14:paraId="4B50B377"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60" w:history="1">
        <w:r w:rsidR="00055A8E" w:rsidRPr="00DF4824">
          <w:rPr>
            <w:rStyle w:val="Hyperlink"/>
            <w:noProof/>
          </w:rPr>
          <w:t>4.1.3.7. Ellipsoidal Fiber Distribution with Donnan Equilibrium Swelling</w:t>
        </w:r>
        <w:r w:rsidR="00055A8E">
          <w:rPr>
            <w:noProof/>
            <w:webHidden/>
          </w:rPr>
          <w:tab/>
        </w:r>
        <w:r w:rsidR="00055A8E">
          <w:rPr>
            <w:noProof/>
            <w:webHidden/>
          </w:rPr>
          <w:fldChar w:fldCharType="begin"/>
        </w:r>
        <w:r w:rsidR="00055A8E">
          <w:rPr>
            <w:noProof/>
            <w:webHidden/>
          </w:rPr>
          <w:instrText xml:space="preserve"> PAGEREF _Toc418602560 \h </w:instrText>
        </w:r>
        <w:r w:rsidR="00055A8E">
          <w:rPr>
            <w:noProof/>
            <w:webHidden/>
          </w:rPr>
        </w:r>
        <w:r w:rsidR="00055A8E">
          <w:rPr>
            <w:noProof/>
            <w:webHidden/>
          </w:rPr>
          <w:fldChar w:fldCharType="separate"/>
        </w:r>
        <w:r w:rsidR="00055A8E">
          <w:rPr>
            <w:noProof/>
            <w:webHidden/>
          </w:rPr>
          <w:t>113</w:t>
        </w:r>
        <w:r w:rsidR="00055A8E">
          <w:rPr>
            <w:noProof/>
            <w:webHidden/>
          </w:rPr>
          <w:fldChar w:fldCharType="end"/>
        </w:r>
      </w:hyperlink>
    </w:p>
    <w:p w14:paraId="7201AAAE"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61" w:history="1">
        <w:r w:rsidR="00055A8E" w:rsidRPr="00DF4824">
          <w:rPr>
            <w:rStyle w:val="Hyperlink"/>
            <w:noProof/>
          </w:rPr>
          <w:t>4.1.3.8. Fiber with Exponential-Power Law</w:t>
        </w:r>
        <w:r w:rsidR="00055A8E">
          <w:rPr>
            <w:noProof/>
            <w:webHidden/>
          </w:rPr>
          <w:tab/>
        </w:r>
        <w:r w:rsidR="00055A8E">
          <w:rPr>
            <w:noProof/>
            <w:webHidden/>
          </w:rPr>
          <w:fldChar w:fldCharType="begin"/>
        </w:r>
        <w:r w:rsidR="00055A8E">
          <w:rPr>
            <w:noProof/>
            <w:webHidden/>
          </w:rPr>
          <w:instrText xml:space="preserve"> PAGEREF _Toc418602561 \h </w:instrText>
        </w:r>
        <w:r w:rsidR="00055A8E">
          <w:rPr>
            <w:noProof/>
            <w:webHidden/>
          </w:rPr>
        </w:r>
        <w:r w:rsidR="00055A8E">
          <w:rPr>
            <w:noProof/>
            <w:webHidden/>
          </w:rPr>
          <w:fldChar w:fldCharType="separate"/>
        </w:r>
        <w:r w:rsidR="00055A8E">
          <w:rPr>
            <w:noProof/>
            <w:webHidden/>
          </w:rPr>
          <w:t>114</w:t>
        </w:r>
        <w:r w:rsidR="00055A8E">
          <w:rPr>
            <w:noProof/>
            <w:webHidden/>
          </w:rPr>
          <w:fldChar w:fldCharType="end"/>
        </w:r>
      </w:hyperlink>
    </w:p>
    <w:p w14:paraId="44FDC155"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62" w:history="1">
        <w:r w:rsidR="00055A8E" w:rsidRPr="00DF4824">
          <w:rPr>
            <w:rStyle w:val="Hyperlink"/>
            <w:noProof/>
          </w:rPr>
          <w:t>4.1.3.9. Fung Orthotropic Compressible</w:t>
        </w:r>
        <w:r w:rsidR="00055A8E">
          <w:rPr>
            <w:noProof/>
            <w:webHidden/>
          </w:rPr>
          <w:tab/>
        </w:r>
        <w:r w:rsidR="00055A8E">
          <w:rPr>
            <w:noProof/>
            <w:webHidden/>
          </w:rPr>
          <w:fldChar w:fldCharType="begin"/>
        </w:r>
        <w:r w:rsidR="00055A8E">
          <w:rPr>
            <w:noProof/>
            <w:webHidden/>
          </w:rPr>
          <w:instrText xml:space="preserve"> PAGEREF _Toc418602562 \h </w:instrText>
        </w:r>
        <w:r w:rsidR="00055A8E">
          <w:rPr>
            <w:noProof/>
            <w:webHidden/>
          </w:rPr>
        </w:r>
        <w:r w:rsidR="00055A8E">
          <w:rPr>
            <w:noProof/>
            <w:webHidden/>
          </w:rPr>
          <w:fldChar w:fldCharType="separate"/>
        </w:r>
        <w:r w:rsidR="00055A8E">
          <w:rPr>
            <w:noProof/>
            <w:webHidden/>
          </w:rPr>
          <w:t>116</w:t>
        </w:r>
        <w:r w:rsidR="00055A8E">
          <w:rPr>
            <w:noProof/>
            <w:webHidden/>
          </w:rPr>
          <w:fldChar w:fldCharType="end"/>
        </w:r>
      </w:hyperlink>
    </w:p>
    <w:p w14:paraId="55EEB7EA"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63" w:history="1">
        <w:r w:rsidR="00055A8E" w:rsidRPr="00DF4824">
          <w:rPr>
            <w:rStyle w:val="Hyperlink"/>
            <w:noProof/>
          </w:rPr>
          <w:t>4.1.3.10. Holmes-Mow</w:t>
        </w:r>
        <w:r w:rsidR="00055A8E">
          <w:rPr>
            <w:noProof/>
            <w:webHidden/>
          </w:rPr>
          <w:tab/>
        </w:r>
        <w:r w:rsidR="00055A8E">
          <w:rPr>
            <w:noProof/>
            <w:webHidden/>
          </w:rPr>
          <w:fldChar w:fldCharType="begin"/>
        </w:r>
        <w:r w:rsidR="00055A8E">
          <w:rPr>
            <w:noProof/>
            <w:webHidden/>
          </w:rPr>
          <w:instrText xml:space="preserve"> PAGEREF _Toc418602563 \h </w:instrText>
        </w:r>
        <w:r w:rsidR="00055A8E">
          <w:rPr>
            <w:noProof/>
            <w:webHidden/>
          </w:rPr>
        </w:r>
        <w:r w:rsidR="00055A8E">
          <w:rPr>
            <w:noProof/>
            <w:webHidden/>
          </w:rPr>
          <w:fldChar w:fldCharType="separate"/>
        </w:r>
        <w:r w:rsidR="00055A8E">
          <w:rPr>
            <w:noProof/>
            <w:webHidden/>
          </w:rPr>
          <w:t>118</w:t>
        </w:r>
        <w:r w:rsidR="00055A8E">
          <w:rPr>
            <w:noProof/>
            <w:webHidden/>
          </w:rPr>
          <w:fldChar w:fldCharType="end"/>
        </w:r>
      </w:hyperlink>
    </w:p>
    <w:p w14:paraId="42126446"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64" w:history="1">
        <w:r w:rsidR="00055A8E" w:rsidRPr="00DF4824">
          <w:rPr>
            <w:rStyle w:val="Hyperlink"/>
            <w:noProof/>
          </w:rPr>
          <w:t>4.1.3.11. Isotropic Elastic</w:t>
        </w:r>
        <w:r w:rsidR="00055A8E">
          <w:rPr>
            <w:noProof/>
            <w:webHidden/>
          </w:rPr>
          <w:tab/>
        </w:r>
        <w:r w:rsidR="00055A8E">
          <w:rPr>
            <w:noProof/>
            <w:webHidden/>
          </w:rPr>
          <w:fldChar w:fldCharType="begin"/>
        </w:r>
        <w:r w:rsidR="00055A8E">
          <w:rPr>
            <w:noProof/>
            <w:webHidden/>
          </w:rPr>
          <w:instrText xml:space="preserve"> PAGEREF _Toc418602564 \h </w:instrText>
        </w:r>
        <w:r w:rsidR="00055A8E">
          <w:rPr>
            <w:noProof/>
            <w:webHidden/>
          </w:rPr>
        </w:r>
        <w:r w:rsidR="00055A8E">
          <w:rPr>
            <w:noProof/>
            <w:webHidden/>
          </w:rPr>
          <w:fldChar w:fldCharType="separate"/>
        </w:r>
        <w:r w:rsidR="00055A8E">
          <w:rPr>
            <w:noProof/>
            <w:webHidden/>
          </w:rPr>
          <w:t>119</w:t>
        </w:r>
        <w:r w:rsidR="00055A8E">
          <w:rPr>
            <w:noProof/>
            <w:webHidden/>
          </w:rPr>
          <w:fldChar w:fldCharType="end"/>
        </w:r>
      </w:hyperlink>
    </w:p>
    <w:p w14:paraId="569DAA38"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65" w:history="1">
        <w:r w:rsidR="00055A8E" w:rsidRPr="00DF4824">
          <w:rPr>
            <w:rStyle w:val="Hyperlink"/>
            <w:noProof/>
          </w:rPr>
          <w:t>4.1.3.12. Orthotropic Elastic</w:t>
        </w:r>
        <w:r w:rsidR="00055A8E">
          <w:rPr>
            <w:noProof/>
            <w:webHidden/>
          </w:rPr>
          <w:tab/>
        </w:r>
        <w:r w:rsidR="00055A8E">
          <w:rPr>
            <w:noProof/>
            <w:webHidden/>
          </w:rPr>
          <w:fldChar w:fldCharType="begin"/>
        </w:r>
        <w:r w:rsidR="00055A8E">
          <w:rPr>
            <w:noProof/>
            <w:webHidden/>
          </w:rPr>
          <w:instrText xml:space="preserve"> PAGEREF _Toc418602565 \h </w:instrText>
        </w:r>
        <w:r w:rsidR="00055A8E">
          <w:rPr>
            <w:noProof/>
            <w:webHidden/>
          </w:rPr>
        </w:r>
        <w:r w:rsidR="00055A8E">
          <w:rPr>
            <w:noProof/>
            <w:webHidden/>
          </w:rPr>
          <w:fldChar w:fldCharType="separate"/>
        </w:r>
        <w:r w:rsidR="00055A8E">
          <w:rPr>
            <w:noProof/>
            <w:webHidden/>
          </w:rPr>
          <w:t>120</w:t>
        </w:r>
        <w:r w:rsidR="00055A8E">
          <w:rPr>
            <w:noProof/>
            <w:webHidden/>
          </w:rPr>
          <w:fldChar w:fldCharType="end"/>
        </w:r>
      </w:hyperlink>
    </w:p>
    <w:p w14:paraId="7998098C"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66" w:history="1">
        <w:r w:rsidR="00055A8E" w:rsidRPr="00DF4824">
          <w:rPr>
            <w:rStyle w:val="Hyperlink"/>
            <w:noProof/>
          </w:rPr>
          <w:t>4.1.3.13. Orthotropic CLE</w:t>
        </w:r>
        <w:r w:rsidR="00055A8E">
          <w:rPr>
            <w:noProof/>
            <w:webHidden/>
          </w:rPr>
          <w:tab/>
        </w:r>
        <w:r w:rsidR="00055A8E">
          <w:rPr>
            <w:noProof/>
            <w:webHidden/>
          </w:rPr>
          <w:fldChar w:fldCharType="begin"/>
        </w:r>
        <w:r w:rsidR="00055A8E">
          <w:rPr>
            <w:noProof/>
            <w:webHidden/>
          </w:rPr>
          <w:instrText xml:space="preserve"> PAGEREF _Toc418602566 \h </w:instrText>
        </w:r>
        <w:r w:rsidR="00055A8E">
          <w:rPr>
            <w:noProof/>
            <w:webHidden/>
          </w:rPr>
        </w:r>
        <w:r w:rsidR="00055A8E">
          <w:rPr>
            <w:noProof/>
            <w:webHidden/>
          </w:rPr>
          <w:fldChar w:fldCharType="separate"/>
        </w:r>
        <w:r w:rsidR="00055A8E">
          <w:rPr>
            <w:noProof/>
            <w:webHidden/>
          </w:rPr>
          <w:t>121</w:t>
        </w:r>
        <w:r w:rsidR="00055A8E">
          <w:rPr>
            <w:noProof/>
            <w:webHidden/>
          </w:rPr>
          <w:fldChar w:fldCharType="end"/>
        </w:r>
      </w:hyperlink>
    </w:p>
    <w:p w14:paraId="58B32C94"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67" w:history="1">
        <w:r w:rsidR="00055A8E" w:rsidRPr="00DF4824">
          <w:rPr>
            <w:rStyle w:val="Hyperlink"/>
            <w:noProof/>
          </w:rPr>
          <w:t>4.1.3.14. Osmotic Pressure from Virial Expansion</w:t>
        </w:r>
        <w:r w:rsidR="00055A8E">
          <w:rPr>
            <w:noProof/>
            <w:webHidden/>
          </w:rPr>
          <w:tab/>
        </w:r>
        <w:r w:rsidR="00055A8E">
          <w:rPr>
            <w:noProof/>
            <w:webHidden/>
          </w:rPr>
          <w:fldChar w:fldCharType="begin"/>
        </w:r>
        <w:r w:rsidR="00055A8E">
          <w:rPr>
            <w:noProof/>
            <w:webHidden/>
          </w:rPr>
          <w:instrText xml:space="preserve"> PAGEREF _Toc418602567 \h </w:instrText>
        </w:r>
        <w:r w:rsidR="00055A8E">
          <w:rPr>
            <w:noProof/>
            <w:webHidden/>
          </w:rPr>
        </w:r>
        <w:r w:rsidR="00055A8E">
          <w:rPr>
            <w:noProof/>
            <w:webHidden/>
          </w:rPr>
          <w:fldChar w:fldCharType="separate"/>
        </w:r>
        <w:r w:rsidR="00055A8E">
          <w:rPr>
            <w:noProof/>
            <w:webHidden/>
          </w:rPr>
          <w:t>123</w:t>
        </w:r>
        <w:r w:rsidR="00055A8E">
          <w:rPr>
            <w:noProof/>
            <w:webHidden/>
          </w:rPr>
          <w:fldChar w:fldCharType="end"/>
        </w:r>
      </w:hyperlink>
    </w:p>
    <w:p w14:paraId="6CC2192E"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68" w:history="1">
        <w:r w:rsidR="00055A8E" w:rsidRPr="00DF4824">
          <w:rPr>
            <w:rStyle w:val="Hyperlink"/>
            <w:noProof/>
          </w:rPr>
          <w:t>4.1.3.15. Neo-Hookean</w:t>
        </w:r>
        <w:r w:rsidR="00055A8E">
          <w:rPr>
            <w:noProof/>
            <w:webHidden/>
          </w:rPr>
          <w:tab/>
        </w:r>
        <w:r w:rsidR="00055A8E">
          <w:rPr>
            <w:noProof/>
            <w:webHidden/>
          </w:rPr>
          <w:fldChar w:fldCharType="begin"/>
        </w:r>
        <w:r w:rsidR="00055A8E">
          <w:rPr>
            <w:noProof/>
            <w:webHidden/>
          </w:rPr>
          <w:instrText xml:space="preserve"> PAGEREF _Toc418602568 \h </w:instrText>
        </w:r>
        <w:r w:rsidR="00055A8E">
          <w:rPr>
            <w:noProof/>
            <w:webHidden/>
          </w:rPr>
        </w:r>
        <w:r w:rsidR="00055A8E">
          <w:rPr>
            <w:noProof/>
            <w:webHidden/>
          </w:rPr>
          <w:fldChar w:fldCharType="separate"/>
        </w:r>
        <w:r w:rsidR="00055A8E">
          <w:rPr>
            <w:noProof/>
            <w:webHidden/>
          </w:rPr>
          <w:t>124</w:t>
        </w:r>
        <w:r w:rsidR="00055A8E">
          <w:rPr>
            <w:noProof/>
            <w:webHidden/>
          </w:rPr>
          <w:fldChar w:fldCharType="end"/>
        </w:r>
      </w:hyperlink>
    </w:p>
    <w:p w14:paraId="6D4CFDBB"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69" w:history="1">
        <w:r w:rsidR="00055A8E" w:rsidRPr="00DF4824">
          <w:rPr>
            <w:rStyle w:val="Hyperlink"/>
            <w:noProof/>
          </w:rPr>
          <w:t>4.1.3.16. Coupled Mooney-Rivlin</w:t>
        </w:r>
        <w:r w:rsidR="00055A8E">
          <w:rPr>
            <w:noProof/>
            <w:webHidden/>
          </w:rPr>
          <w:tab/>
        </w:r>
        <w:r w:rsidR="00055A8E">
          <w:rPr>
            <w:noProof/>
            <w:webHidden/>
          </w:rPr>
          <w:fldChar w:fldCharType="begin"/>
        </w:r>
        <w:r w:rsidR="00055A8E">
          <w:rPr>
            <w:noProof/>
            <w:webHidden/>
          </w:rPr>
          <w:instrText xml:space="preserve"> PAGEREF _Toc418602569 \h </w:instrText>
        </w:r>
        <w:r w:rsidR="00055A8E">
          <w:rPr>
            <w:noProof/>
            <w:webHidden/>
          </w:rPr>
        </w:r>
        <w:r w:rsidR="00055A8E">
          <w:rPr>
            <w:noProof/>
            <w:webHidden/>
          </w:rPr>
          <w:fldChar w:fldCharType="separate"/>
        </w:r>
        <w:r w:rsidR="00055A8E">
          <w:rPr>
            <w:noProof/>
            <w:webHidden/>
          </w:rPr>
          <w:t>125</w:t>
        </w:r>
        <w:r w:rsidR="00055A8E">
          <w:rPr>
            <w:noProof/>
            <w:webHidden/>
          </w:rPr>
          <w:fldChar w:fldCharType="end"/>
        </w:r>
      </w:hyperlink>
    </w:p>
    <w:p w14:paraId="3DAEF13C"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70" w:history="1">
        <w:r w:rsidR="00055A8E" w:rsidRPr="00DF4824">
          <w:rPr>
            <w:rStyle w:val="Hyperlink"/>
            <w:noProof/>
          </w:rPr>
          <w:t>4.1.3.17. Coupled Veronda-Westmann</w:t>
        </w:r>
        <w:r w:rsidR="00055A8E">
          <w:rPr>
            <w:noProof/>
            <w:webHidden/>
          </w:rPr>
          <w:tab/>
        </w:r>
        <w:r w:rsidR="00055A8E">
          <w:rPr>
            <w:noProof/>
            <w:webHidden/>
          </w:rPr>
          <w:fldChar w:fldCharType="begin"/>
        </w:r>
        <w:r w:rsidR="00055A8E">
          <w:rPr>
            <w:noProof/>
            <w:webHidden/>
          </w:rPr>
          <w:instrText xml:space="preserve"> PAGEREF _Toc418602570 \h </w:instrText>
        </w:r>
        <w:r w:rsidR="00055A8E">
          <w:rPr>
            <w:noProof/>
            <w:webHidden/>
          </w:rPr>
        </w:r>
        <w:r w:rsidR="00055A8E">
          <w:rPr>
            <w:noProof/>
            <w:webHidden/>
          </w:rPr>
          <w:fldChar w:fldCharType="separate"/>
        </w:r>
        <w:r w:rsidR="00055A8E">
          <w:rPr>
            <w:noProof/>
            <w:webHidden/>
          </w:rPr>
          <w:t>126</w:t>
        </w:r>
        <w:r w:rsidR="00055A8E">
          <w:rPr>
            <w:noProof/>
            <w:webHidden/>
          </w:rPr>
          <w:fldChar w:fldCharType="end"/>
        </w:r>
      </w:hyperlink>
    </w:p>
    <w:p w14:paraId="7B695FD6"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71" w:history="1">
        <w:r w:rsidR="00055A8E" w:rsidRPr="00DF4824">
          <w:rPr>
            <w:rStyle w:val="Hyperlink"/>
            <w:noProof/>
          </w:rPr>
          <w:t>4.1.3.18. Ogden Unconstrained</w:t>
        </w:r>
        <w:r w:rsidR="00055A8E">
          <w:rPr>
            <w:noProof/>
            <w:webHidden/>
          </w:rPr>
          <w:tab/>
        </w:r>
        <w:r w:rsidR="00055A8E">
          <w:rPr>
            <w:noProof/>
            <w:webHidden/>
          </w:rPr>
          <w:fldChar w:fldCharType="begin"/>
        </w:r>
        <w:r w:rsidR="00055A8E">
          <w:rPr>
            <w:noProof/>
            <w:webHidden/>
          </w:rPr>
          <w:instrText xml:space="preserve"> PAGEREF _Toc418602571 \h </w:instrText>
        </w:r>
        <w:r w:rsidR="00055A8E">
          <w:rPr>
            <w:noProof/>
            <w:webHidden/>
          </w:rPr>
        </w:r>
        <w:r w:rsidR="00055A8E">
          <w:rPr>
            <w:noProof/>
            <w:webHidden/>
          </w:rPr>
          <w:fldChar w:fldCharType="separate"/>
        </w:r>
        <w:r w:rsidR="00055A8E">
          <w:rPr>
            <w:noProof/>
            <w:webHidden/>
          </w:rPr>
          <w:t>127</w:t>
        </w:r>
        <w:r w:rsidR="00055A8E">
          <w:rPr>
            <w:noProof/>
            <w:webHidden/>
          </w:rPr>
          <w:fldChar w:fldCharType="end"/>
        </w:r>
      </w:hyperlink>
    </w:p>
    <w:p w14:paraId="148E9B2B"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72" w:history="1">
        <w:r w:rsidR="00055A8E" w:rsidRPr="00DF4824">
          <w:rPr>
            <w:rStyle w:val="Hyperlink"/>
            <w:noProof/>
          </w:rPr>
          <w:t>4.1.3.19. Perfect Osmometer Equilibrium Osmotic Pressure</w:t>
        </w:r>
        <w:r w:rsidR="00055A8E">
          <w:rPr>
            <w:noProof/>
            <w:webHidden/>
          </w:rPr>
          <w:tab/>
        </w:r>
        <w:r w:rsidR="00055A8E">
          <w:rPr>
            <w:noProof/>
            <w:webHidden/>
          </w:rPr>
          <w:fldChar w:fldCharType="begin"/>
        </w:r>
        <w:r w:rsidR="00055A8E">
          <w:rPr>
            <w:noProof/>
            <w:webHidden/>
          </w:rPr>
          <w:instrText xml:space="preserve"> PAGEREF _Toc418602572 \h </w:instrText>
        </w:r>
        <w:r w:rsidR="00055A8E">
          <w:rPr>
            <w:noProof/>
            <w:webHidden/>
          </w:rPr>
        </w:r>
        <w:r w:rsidR="00055A8E">
          <w:rPr>
            <w:noProof/>
            <w:webHidden/>
          </w:rPr>
          <w:fldChar w:fldCharType="separate"/>
        </w:r>
        <w:r w:rsidR="00055A8E">
          <w:rPr>
            <w:noProof/>
            <w:webHidden/>
          </w:rPr>
          <w:t>128</w:t>
        </w:r>
        <w:r w:rsidR="00055A8E">
          <w:rPr>
            <w:noProof/>
            <w:webHidden/>
          </w:rPr>
          <w:fldChar w:fldCharType="end"/>
        </w:r>
      </w:hyperlink>
    </w:p>
    <w:p w14:paraId="3DE36F01"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73" w:history="1">
        <w:r w:rsidR="00055A8E" w:rsidRPr="00DF4824">
          <w:rPr>
            <w:rStyle w:val="Hyperlink"/>
            <w:noProof/>
          </w:rPr>
          <w:t>4.1.3.20. Solid Mixture</w:t>
        </w:r>
        <w:r w:rsidR="00055A8E">
          <w:rPr>
            <w:noProof/>
            <w:webHidden/>
          </w:rPr>
          <w:tab/>
        </w:r>
        <w:r w:rsidR="00055A8E">
          <w:rPr>
            <w:noProof/>
            <w:webHidden/>
          </w:rPr>
          <w:fldChar w:fldCharType="begin"/>
        </w:r>
        <w:r w:rsidR="00055A8E">
          <w:rPr>
            <w:noProof/>
            <w:webHidden/>
          </w:rPr>
          <w:instrText xml:space="preserve"> PAGEREF _Toc418602573 \h </w:instrText>
        </w:r>
        <w:r w:rsidR="00055A8E">
          <w:rPr>
            <w:noProof/>
            <w:webHidden/>
          </w:rPr>
        </w:r>
        <w:r w:rsidR="00055A8E">
          <w:rPr>
            <w:noProof/>
            <w:webHidden/>
          </w:rPr>
          <w:fldChar w:fldCharType="separate"/>
        </w:r>
        <w:r w:rsidR="00055A8E">
          <w:rPr>
            <w:noProof/>
            <w:webHidden/>
          </w:rPr>
          <w:t>130</w:t>
        </w:r>
        <w:r w:rsidR="00055A8E">
          <w:rPr>
            <w:noProof/>
            <w:webHidden/>
          </w:rPr>
          <w:fldChar w:fldCharType="end"/>
        </w:r>
      </w:hyperlink>
    </w:p>
    <w:p w14:paraId="59263D8C"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74" w:history="1">
        <w:r w:rsidR="00055A8E" w:rsidRPr="00DF4824">
          <w:rPr>
            <w:rStyle w:val="Hyperlink"/>
            <w:noProof/>
          </w:rPr>
          <w:t>4.1.3.21. Spherical Fiber Distribution</w:t>
        </w:r>
        <w:r w:rsidR="00055A8E">
          <w:rPr>
            <w:noProof/>
            <w:webHidden/>
          </w:rPr>
          <w:tab/>
        </w:r>
        <w:r w:rsidR="00055A8E">
          <w:rPr>
            <w:noProof/>
            <w:webHidden/>
          </w:rPr>
          <w:fldChar w:fldCharType="begin"/>
        </w:r>
        <w:r w:rsidR="00055A8E">
          <w:rPr>
            <w:noProof/>
            <w:webHidden/>
          </w:rPr>
          <w:instrText xml:space="preserve"> PAGEREF _Toc418602574 \h </w:instrText>
        </w:r>
        <w:r w:rsidR="00055A8E">
          <w:rPr>
            <w:noProof/>
            <w:webHidden/>
          </w:rPr>
        </w:r>
        <w:r w:rsidR="00055A8E">
          <w:rPr>
            <w:noProof/>
            <w:webHidden/>
          </w:rPr>
          <w:fldChar w:fldCharType="separate"/>
        </w:r>
        <w:r w:rsidR="00055A8E">
          <w:rPr>
            <w:noProof/>
            <w:webHidden/>
          </w:rPr>
          <w:t>131</w:t>
        </w:r>
        <w:r w:rsidR="00055A8E">
          <w:rPr>
            <w:noProof/>
            <w:webHidden/>
          </w:rPr>
          <w:fldChar w:fldCharType="end"/>
        </w:r>
      </w:hyperlink>
    </w:p>
    <w:p w14:paraId="2B1408F0"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75" w:history="1">
        <w:r w:rsidR="00055A8E" w:rsidRPr="00DF4824">
          <w:rPr>
            <w:rStyle w:val="Hyperlink"/>
            <w:noProof/>
          </w:rPr>
          <w:t>4.1.3.22. Spherical Fiber Distribution from Solid-Bound Molecule</w:t>
        </w:r>
        <w:r w:rsidR="00055A8E">
          <w:rPr>
            <w:noProof/>
            <w:webHidden/>
          </w:rPr>
          <w:tab/>
        </w:r>
        <w:r w:rsidR="00055A8E">
          <w:rPr>
            <w:noProof/>
            <w:webHidden/>
          </w:rPr>
          <w:fldChar w:fldCharType="begin"/>
        </w:r>
        <w:r w:rsidR="00055A8E">
          <w:rPr>
            <w:noProof/>
            <w:webHidden/>
          </w:rPr>
          <w:instrText xml:space="preserve"> PAGEREF _Toc418602575 \h </w:instrText>
        </w:r>
        <w:r w:rsidR="00055A8E">
          <w:rPr>
            <w:noProof/>
            <w:webHidden/>
          </w:rPr>
        </w:r>
        <w:r w:rsidR="00055A8E">
          <w:rPr>
            <w:noProof/>
            <w:webHidden/>
          </w:rPr>
          <w:fldChar w:fldCharType="separate"/>
        </w:r>
        <w:r w:rsidR="00055A8E">
          <w:rPr>
            <w:noProof/>
            <w:webHidden/>
          </w:rPr>
          <w:t>133</w:t>
        </w:r>
        <w:r w:rsidR="00055A8E">
          <w:rPr>
            <w:noProof/>
            <w:webHidden/>
          </w:rPr>
          <w:fldChar w:fldCharType="end"/>
        </w:r>
      </w:hyperlink>
    </w:p>
    <w:p w14:paraId="3AA7BA4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76" w:history="1">
        <w:r w:rsidR="00055A8E" w:rsidRPr="00DF4824">
          <w:rPr>
            <w:rStyle w:val="Hyperlink"/>
            <w:noProof/>
          </w:rPr>
          <w:t>4.1.3.23. Coupled Transversely Isotropic Mooney-Rivlin</w:t>
        </w:r>
        <w:r w:rsidR="00055A8E">
          <w:rPr>
            <w:noProof/>
            <w:webHidden/>
          </w:rPr>
          <w:tab/>
        </w:r>
        <w:r w:rsidR="00055A8E">
          <w:rPr>
            <w:noProof/>
            <w:webHidden/>
          </w:rPr>
          <w:fldChar w:fldCharType="begin"/>
        </w:r>
        <w:r w:rsidR="00055A8E">
          <w:rPr>
            <w:noProof/>
            <w:webHidden/>
          </w:rPr>
          <w:instrText xml:space="preserve"> PAGEREF _Toc418602576 \h </w:instrText>
        </w:r>
        <w:r w:rsidR="00055A8E">
          <w:rPr>
            <w:noProof/>
            <w:webHidden/>
          </w:rPr>
        </w:r>
        <w:r w:rsidR="00055A8E">
          <w:rPr>
            <w:noProof/>
            <w:webHidden/>
          </w:rPr>
          <w:fldChar w:fldCharType="separate"/>
        </w:r>
        <w:r w:rsidR="00055A8E">
          <w:rPr>
            <w:noProof/>
            <w:webHidden/>
          </w:rPr>
          <w:t>135</w:t>
        </w:r>
        <w:r w:rsidR="00055A8E">
          <w:rPr>
            <w:noProof/>
            <w:webHidden/>
          </w:rPr>
          <w:fldChar w:fldCharType="end"/>
        </w:r>
      </w:hyperlink>
    </w:p>
    <w:p w14:paraId="4FA2F104"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77" w:history="1">
        <w:r w:rsidR="00055A8E" w:rsidRPr="00DF4824">
          <w:rPr>
            <w:rStyle w:val="Hyperlink"/>
            <w:noProof/>
          </w:rPr>
          <w:t>4.1.3.24. Coupled Transversely Isotropic Veronda-Westmann</w:t>
        </w:r>
        <w:r w:rsidR="00055A8E">
          <w:rPr>
            <w:noProof/>
            <w:webHidden/>
          </w:rPr>
          <w:tab/>
        </w:r>
        <w:r w:rsidR="00055A8E">
          <w:rPr>
            <w:noProof/>
            <w:webHidden/>
          </w:rPr>
          <w:fldChar w:fldCharType="begin"/>
        </w:r>
        <w:r w:rsidR="00055A8E">
          <w:rPr>
            <w:noProof/>
            <w:webHidden/>
          </w:rPr>
          <w:instrText xml:space="preserve"> PAGEREF _Toc418602577 \h </w:instrText>
        </w:r>
        <w:r w:rsidR="00055A8E">
          <w:rPr>
            <w:noProof/>
            <w:webHidden/>
          </w:rPr>
        </w:r>
        <w:r w:rsidR="00055A8E">
          <w:rPr>
            <w:noProof/>
            <w:webHidden/>
          </w:rPr>
          <w:fldChar w:fldCharType="separate"/>
        </w:r>
        <w:r w:rsidR="00055A8E">
          <w:rPr>
            <w:noProof/>
            <w:webHidden/>
          </w:rPr>
          <w:t>136</w:t>
        </w:r>
        <w:r w:rsidR="00055A8E">
          <w:rPr>
            <w:noProof/>
            <w:webHidden/>
          </w:rPr>
          <w:fldChar w:fldCharType="end"/>
        </w:r>
      </w:hyperlink>
    </w:p>
    <w:p w14:paraId="39050683"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578" w:history="1">
        <w:r w:rsidR="00055A8E" w:rsidRPr="00DF4824">
          <w:rPr>
            <w:rStyle w:val="Hyperlink"/>
            <w:noProof/>
          </w:rPr>
          <w:t>4.2. Continuous Fiber Distribution</w:t>
        </w:r>
        <w:r w:rsidR="00055A8E">
          <w:rPr>
            <w:noProof/>
            <w:webHidden/>
          </w:rPr>
          <w:tab/>
        </w:r>
        <w:r w:rsidR="00055A8E">
          <w:rPr>
            <w:noProof/>
            <w:webHidden/>
          </w:rPr>
          <w:fldChar w:fldCharType="begin"/>
        </w:r>
        <w:r w:rsidR="00055A8E">
          <w:rPr>
            <w:noProof/>
            <w:webHidden/>
          </w:rPr>
          <w:instrText xml:space="preserve"> PAGEREF _Toc418602578 \h </w:instrText>
        </w:r>
        <w:r w:rsidR="00055A8E">
          <w:rPr>
            <w:noProof/>
            <w:webHidden/>
          </w:rPr>
        </w:r>
        <w:r w:rsidR="00055A8E">
          <w:rPr>
            <w:noProof/>
            <w:webHidden/>
          </w:rPr>
          <w:fldChar w:fldCharType="separate"/>
        </w:r>
        <w:r w:rsidR="00055A8E">
          <w:rPr>
            <w:noProof/>
            <w:webHidden/>
          </w:rPr>
          <w:t>137</w:t>
        </w:r>
        <w:r w:rsidR="00055A8E">
          <w:rPr>
            <w:noProof/>
            <w:webHidden/>
          </w:rPr>
          <w:fldChar w:fldCharType="end"/>
        </w:r>
      </w:hyperlink>
    </w:p>
    <w:p w14:paraId="10D7A430"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79" w:history="1">
        <w:r w:rsidR="00055A8E" w:rsidRPr="00DF4824">
          <w:rPr>
            <w:rStyle w:val="Hyperlink"/>
            <w:noProof/>
          </w:rPr>
          <w:t>4.2.1. Compressible Continuous Fiber Distribution</w:t>
        </w:r>
        <w:r w:rsidR="00055A8E">
          <w:rPr>
            <w:noProof/>
            <w:webHidden/>
          </w:rPr>
          <w:tab/>
        </w:r>
        <w:r w:rsidR="00055A8E">
          <w:rPr>
            <w:noProof/>
            <w:webHidden/>
          </w:rPr>
          <w:fldChar w:fldCharType="begin"/>
        </w:r>
        <w:r w:rsidR="00055A8E">
          <w:rPr>
            <w:noProof/>
            <w:webHidden/>
          </w:rPr>
          <w:instrText xml:space="preserve"> PAGEREF _Toc418602579 \h </w:instrText>
        </w:r>
        <w:r w:rsidR="00055A8E">
          <w:rPr>
            <w:noProof/>
            <w:webHidden/>
          </w:rPr>
        </w:r>
        <w:r w:rsidR="00055A8E">
          <w:rPr>
            <w:noProof/>
            <w:webHidden/>
          </w:rPr>
          <w:fldChar w:fldCharType="separate"/>
        </w:r>
        <w:r w:rsidR="00055A8E">
          <w:rPr>
            <w:noProof/>
            <w:webHidden/>
          </w:rPr>
          <w:t>138</w:t>
        </w:r>
        <w:r w:rsidR="00055A8E">
          <w:rPr>
            <w:noProof/>
            <w:webHidden/>
          </w:rPr>
          <w:fldChar w:fldCharType="end"/>
        </w:r>
      </w:hyperlink>
    </w:p>
    <w:p w14:paraId="3BC27BB0"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80" w:history="1">
        <w:r w:rsidR="00055A8E" w:rsidRPr="00DF4824">
          <w:rPr>
            <w:rStyle w:val="Hyperlink"/>
            <w:noProof/>
          </w:rPr>
          <w:t>4.2.2. Uncoupled Continuous Fiber Distribution</w:t>
        </w:r>
        <w:r w:rsidR="00055A8E">
          <w:rPr>
            <w:noProof/>
            <w:webHidden/>
          </w:rPr>
          <w:tab/>
        </w:r>
        <w:r w:rsidR="00055A8E">
          <w:rPr>
            <w:noProof/>
            <w:webHidden/>
          </w:rPr>
          <w:fldChar w:fldCharType="begin"/>
        </w:r>
        <w:r w:rsidR="00055A8E">
          <w:rPr>
            <w:noProof/>
            <w:webHidden/>
          </w:rPr>
          <w:instrText xml:space="preserve"> PAGEREF _Toc418602580 \h </w:instrText>
        </w:r>
        <w:r w:rsidR="00055A8E">
          <w:rPr>
            <w:noProof/>
            <w:webHidden/>
          </w:rPr>
        </w:r>
        <w:r w:rsidR="00055A8E">
          <w:rPr>
            <w:noProof/>
            <w:webHidden/>
          </w:rPr>
          <w:fldChar w:fldCharType="separate"/>
        </w:r>
        <w:r w:rsidR="00055A8E">
          <w:rPr>
            <w:noProof/>
            <w:webHidden/>
          </w:rPr>
          <w:t>139</w:t>
        </w:r>
        <w:r w:rsidR="00055A8E">
          <w:rPr>
            <w:noProof/>
            <w:webHidden/>
          </w:rPr>
          <w:fldChar w:fldCharType="end"/>
        </w:r>
      </w:hyperlink>
    </w:p>
    <w:p w14:paraId="2F0FD5E5"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81" w:history="1">
        <w:r w:rsidR="00055A8E" w:rsidRPr="00DF4824">
          <w:rPr>
            <w:rStyle w:val="Hyperlink"/>
            <w:noProof/>
          </w:rPr>
          <w:t>4.2.3. Fibers</w:t>
        </w:r>
        <w:r w:rsidR="00055A8E">
          <w:rPr>
            <w:noProof/>
            <w:webHidden/>
          </w:rPr>
          <w:tab/>
        </w:r>
        <w:r w:rsidR="00055A8E">
          <w:rPr>
            <w:noProof/>
            <w:webHidden/>
          </w:rPr>
          <w:fldChar w:fldCharType="begin"/>
        </w:r>
        <w:r w:rsidR="00055A8E">
          <w:rPr>
            <w:noProof/>
            <w:webHidden/>
          </w:rPr>
          <w:instrText xml:space="preserve"> PAGEREF _Toc418602581 \h </w:instrText>
        </w:r>
        <w:r w:rsidR="00055A8E">
          <w:rPr>
            <w:noProof/>
            <w:webHidden/>
          </w:rPr>
        </w:r>
        <w:r w:rsidR="00055A8E">
          <w:rPr>
            <w:noProof/>
            <w:webHidden/>
          </w:rPr>
          <w:fldChar w:fldCharType="separate"/>
        </w:r>
        <w:r w:rsidR="00055A8E">
          <w:rPr>
            <w:noProof/>
            <w:webHidden/>
          </w:rPr>
          <w:t>140</w:t>
        </w:r>
        <w:r w:rsidR="00055A8E">
          <w:rPr>
            <w:noProof/>
            <w:webHidden/>
          </w:rPr>
          <w:fldChar w:fldCharType="end"/>
        </w:r>
      </w:hyperlink>
    </w:p>
    <w:p w14:paraId="0D8D8C8F"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82" w:history="1">
        <w:r w:rsidR="00055A8E" w:rsidRPr="00DF4824">
          <w:rPr>
            <w:rStyle w:val="Hyperlink"/>
            <w:noProof/>
          </w:rPr>
          <w:t>4.2.3.1. Fiber with Exponential-Power Law</w:t>
        </w:r>
        <w:r w:rsidR="00055A8E">
          <w:rPr>
            <w:noProof/>
            <w:webHidden/>
          </w:rPr>
          <w:tab/>
        </w:r>
        <w:r w:rsidR="00055A8E">
          <w:rPr>
            <w:noProof/>
            <w:webHidden/>
          </w:rPr>
          <w:fldChar w:fldCharType="begin"/>
        </w:r>
        <w:r w:rsidR="00055A8E">
          <w:rPr>
            <w:noProof/>
            <w:webHidden/>
          </w:rPr>
          <w:instrText xml:space="preserve"> PAGEREF _Toc418602582 \h </w:instrText>
        </w:r>
        <w:r w:rsidR="00055A8E">
          <w:rPr>
            <w:noProof/>
            <w:webHidden/>
          </w:rPr>
        </w:r>
        <w:r w:rsidR="00055A8E">
          <w:rPr>
            <w:noProof/>
            <w:webHidden/>
          </w:rPr>
          <w:fldChar w:fldCharType="separate"/>
        </w:r>
        <w:r w:rsidR="00055A8E">
          <w:rPr>
            <w:noProof/>
            <w:webHidden/>
          </w:rPr>
          <w:t>141</w:t>
        </w:r>
        <w:r w:rsidR="00055A8E">
          <w:rPr>
            <w:noProof/>
            <w:webHidden/>
          </w:rPr>
          <w:fldChar w:fldCharType="end"/>
        </w:r>
      </w:hyperlink>
    </w:p>
    <w:p w14:paraId="0A55FFA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83" w:history="1">
        <w:r w:rsidR="00055A8E" w:rsidRPr="00DF4824">
          <w:rPr>
            <w:rStyle w:val="Hyperlink"/>
            <w:noProof/>
          </w:rPr>
          <w:t>4.2.3.2. Fiber with Neo-Hookean Law</w:t>
        </w:r>
        <w:r w:rsidR="00055A8E">
          <w:rPr>
            <w:noProof/>
            <w:webHidden/>
          </w:rPr>
          <w:tab/>
        </w:r>
        <w:r w:rsidR="00055A8E">
          <w:rPr>
            <w:noProof/>
            <w:webHidden/>
          </w:rPr>
          <w:fldChar w:fldCharType="begin"/>
        </w:r>
        <w:r w:rsidR="00055A8E">
          <w:rPr>
            <w:noProof/>
            <w:webHidden/>
          </w:rPr>
          <w:instrText xml:space="preserve"> PAGEREF _Toc418602583 \h </w:instrText>
        </w:r>
        <w:r w:rsidR="00055A8E">
          <w:rPr>
            <w:noProof/>
            <w:webHidden/>
          </w:rPr>
        </w:r>
        <w:r w:rsidR="00055A8E">
          <w:rPr>
            <w:noProof/>
            <w:webHidden/>
          </w:rPr>
          <w:fldChar w:fldCharType="separate"/>
        </w:r>
        <w:r w:rsidR="00055A8E">
          <w:rPr>
            <w:noProof/>
            <w:webHidden/>
          </w:rPr>
          <w:t>142</w:t>
        </w:r>
        <w:r w:rsidR="00055A8E">
          <w:rPr>
            <w:noProof/>
            <w:webHidden/>
          </w:rPr>
          <w:fldChar w:fldCharType="end"/>
        </w:r>
      </w:hyperlink>
    </w:p>
    <w:p w14:paraId="203E4C64"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84" w:history="1">
        <w:r w:rsidR="00055A8E" w:rsidRPr="00DF4824">
          <w:rPr>
            <w:rStyle w:val="Hyperlink"/>
            <w:noProof/>
          </w:rPr>
          <w:t>4.2.3.3. Fiber with Exponential-Power Law Uncoupled</w:t>
        </w:r>
        <w:r w:rsidR="00055A8E">
          <w:rPr>
            <w:noProof/>
            <w:webHidden/>
          </w:rPr>
          <w:tab/>
        </w:r>
        <w:r w:rsidR="00055A8E">
          <w:rPr>
            <w:noProof/>
            <w:webHidden/>
          </w:rPr>
          <w:fldChar w:fldCharType="begin"/>
        </w:r>
        <w:r w:rsidR="00055A8E">
          <w:rPr>
            <w:noProof/>
            <w:webHidden/>
          </w:rPr>
          <w:instrText xml:space="preserve"> PAGEREF _Toc418602584 \h </w:instrText>
        </w:r>
        <w:r w:rsidR="00055A8E">
          <w:rPr>
            <w:noProof/>
            <w:webHidden/>
          </w:rPr>
        </w:r>
        <w:r w:rsidR="00055A8E">
          <w:rPr>
            <w:noProof/>
            <w:webHidden/>
          </w:rPr>
          <w:fldChar w:fldCharType="separate"/>
        </w:r>
        <w:r w:rsidR="00055A8E">
          <w:rPr>
            <w:noProof/>
            <w:webHidden/>
          </w:rPr>
          <w:t>143</w:t>
        </w:r>
        <w:r w:rsidR="00055A8E">
          <w:rPr>
            <w:noProof/>
            <w:webHidden/>
          </w:rPr>
          <w:fldChar w:fldCharType="end"/>
        </w:r>
      </w:hyperlink>
    </w:p>
    <w:p w14:paraId="1105692E"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85" w:history="1">
        <w:r w:rsidR="00055A8E" w:rsidRPr="00DF4824">
          <w:rPr>
            <w:rStyle w:val="Hyperlink"/>
            <w:noProof/>
          </w:rPr>
          <w:t>4.2.3.4. Fiber with Neo-Hookean Law Uncoupled</w:t>
        </w:r>
        <w:r w:rsidR="00055A8E">
          <w:rPr>
            <w:noProof/>
            <w:webHidden/>
          </w:rPr>
          <w:tab/>
        </w:r>
        <w:r w:rsidR="00055A8E">
          <w:rPr>
            <w:noProof/>
            <w:webHidden/>
          </w:rPr>
          <w:fldChar w:fldCharType="begin"/>
        </w:r>
        <w:r w:rsidR="00055A8E">
          <w:rPr>
            <w:noProof/>
            <w:webHidden/>
          </w:rPr>
          <w:instrText xml:space="preserve"> PAGEREF _Toc418602585 \h </w:instrText>
        </w:r>
        <w:r w:rsidR="00055A8E">
          <w:rPr>
            <w:noProof/>
            <w:webHidden/>
          </w:rPr>
        </w:r>
        <w:r w:rsidR="00055A8E">
          <w:rPr>
            <w:noProof/>
            <w:webHidden/>
          </w:rPr>
          <w:fldChar w:fldCharType="separate"/>
        </w:r>
        <w:r w:rsidR="00055A8E">
          <w:rPr>
            <w:noProof/>
            <w:webHidden/>
          </w:rPr>
          <w:t>144</w:t>
        </w:r>
        <w:r w:rsidR="00055A8E">
          <w:rPr>
            <w:noProof/>
            <w:webHidden/>
          </w:rPr>
          <w:fldChar w:fldCharType="end"/>
        </w:r>
      </w:hyperlink>
    </w:p>
    <w:p w14:paraId="17A0BCD1"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86" w:history="1">
        <w:r w:rsidR="00055A8E" w:rsidRPr="00DF4824">
          <w:rPr>
            <w:rStyle w:val="Hyperlink"/>
            <w:noProof/>
          </w:rPr>
          <w:t>4.2.4. Distribution</w:t>
        </w:r>
        <w:r w:rsidR="00055A8E">
          <w:rPr>
            <w:noProof/>
            <w:webHidden/>
          </w:rPr>
          <w:tab/>
        </w:r>
        <w:r w:rsidR="00055A8E">
          <w:rPr>
            <w:noProof/>
            <w:webHidden/>
          </w:rPr>
          <w:fldChar w:fldCharType="begin"/>
        </w:r>
        <w:r w:rsidR="00055A8E">
          <w:rPr>
            <w:noProof/>
            <w:webHidden/>
          </w:rPr>
          <w:instrText xml:space="preserve"> PAGEREF _Toc418602586 \h </w:instrText>
        </w:r>
        <w:r w:rsidR="00055A8E">
          <w:rPr>
            <w:noProof/>
            <w:webHidden/>
          </w:rPr>
        </w:r>
        <w:r w:rsidR="00055A8E">
          <w:rPr>
            <w:noProof/>
            <w:webHidden/>
          </w:rPr>
          <w:fldChar w:fldCharType="separate"/>
        </w:r>
        <w:r w:rsidR="00055A8E">
          <w:rPr>
            <w:noProof/>
            <w:webHidden/>
          </w:rPr>
          <w:t>145</w:t>
        </w:r>
        <w:r w:rsidR="00055A8E">
          <w:rPr>
            <w:noProof/>
            <w:webHidden/>
          </w:rPr>
          <w:fldChar w:fldCharType="end"/>
        </w:r>
      </w:hyperlink>
    </w:p>
    <w:p w14:paraId="0C784CC2"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87" w:history="1">
        <w:r w:rsidR="00055A8E" w:rsidRPr="00DF4824">
          <w:rPr>
            <w:rStyle w:val="Hyperlink"/>
            <w:noProof/>
          </w:rPr>
          <w:t>4.2.4.1. Spherical</w:t>
        </w:r>
        <w:r w:rsidR="00055A8E">
          <w:rPr>
            <w:noProof/>
            <w:webHidden/>
          </w:rPr>
          <w:tab/>
        </w:r>
        <w:r w:rsidR="00055A8E">
          <w:rPr>
            <w:noProof/>
            <w:webHidden/>
          </w:rPr>
          <w:fldChar w:fldCharType="begin"/>
        </w:r>
        <w:r w:rsidR="00055A8E">
          <w:rPr>
            <w:noProof/>
            <w:webHidden/>
          </w:rPr>
          <w:instrText xml:space="preserve"> PAGEREF _Toc418602587 \h </w:instrText>
        </w:r>
        <w:r w:rsidR="00055A8E">
          <w:rPr>
            <w:noProof/>
            <w:webHidden/>
          </w:rPr>
        </w:r>
        <w:r w:rsidR="00055A8E">
          <w:rPr>
            <w:noProof/>
            <w:webHidden/>
          </w:rPr>
          <w:fldChar w:fldCharType="separate"/>
        </w:r>
        <w:r w:rsidR="00055A8E">
          <w:rPr>
            <w:noProof/>
            <w:webHidden/>
          </w:rPr>
          <w:t>146</w:t>
        </w:r>
        <w:r w:rsidR="00055A8E">
          <w:rPr>
            <w:noProof/>
            <w:webHidden/>
          </w:rPr>
          <w:fldChar w:fldCharType="end"/>
        </w:r>
      </w:hyperlink>
    </w:p>
    <w:p w14:paraId="7E25761B"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88" w:history="1">
        <w:r w:rsidR="00055A8E" w:rsidRPr="00DF4824">
          <w:rPr>
            <w:rStyle w:val="Hyperlink"/>
            <w:noProof/>
          </w:rPr>
          <w:t>4.2.4.2. Ellipsoidal</w:t>
        </w:r>
        <w:r w:rsidR="00055A8E">
          <w:rPr>
            <w:noProof/>
            <w:webHidden/>
          </w:rPr>
          <w:tab/>
        </w:r>
        <w:r w:rsidR="00055A8E">
          <w:rPr>
            <w:noProof/>
            <w:webHidden/>
          </w:rPr>
          <w:fldChar w:fldCharType="begin"/>
        </w:r>
        <w:r w:rsidR="00055A8E">
          <w:rPr>
            <w:noProof/>
            <w:webHidden/>
          </w:rPr>
          <w:instrText xml:space="preserve"> PAGEREF _Toc418602588 \h </w:instrText>
        </w:r>
        <w:r w:rsidR="00055A8E">
          <w:rPr>
            <w:noProof/>
            <w:webHidden/>
          </w:rPr>
        </w:r>
        <w:r w:rsidR="00055A8E">
          <w:rPr>
            <w:noProof/>
            <w:webHidden/>
          </w:rPr>
          <w:fldChar w:fldCharType="separate"/>
        </w:r>
        <w:r w:rsidR="00055A8E">
          <w:rPr>
            <w:noProof/>
            <w:webHidden/>
          </w:rPr>
          <w:t>147</w:t>
        </w:r>
        <w:r w:rsidR="00055A8E">
          <w:rPr>
            <w:noProof/>
            <w:webHidden/>
          </w:rPr>
          <w:fldChar w:fldCharType="end"/>
        </w:r>
      </w:hyperlink>
    </w:p>
    <w:p w14:paraId="7E30DC85"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89" w:history="1">
        <w:r w:rsidR="00055A8E" w:rsidRPr="00DF4824">
          <w:rPr>
            <w:rStyle w:val="Hyperlink"/>
            <w:noProof/>
          </w:rPr>
          <w:t>4.2.4.3. π-Periodic von Mises Distribution</w:t>
        </w:r>
        <w:r w:rsidR="00055A8E">
          <w:rPr>
            <w:noProof/>
            <w:webHidden/>
          </w:rPr>
          <w:tab/>
        </w:r>
        <w:r w:rsidR="00055A8E">
          <w:rPr>
            <w:noProof/>
            <w:webHidden/>
          </w:rPr>
          <w:fldChar w:fldCharType="begin"/>
        </w:r>
        <w:r w:rsidR="00055A8E">
          <w:rPr>
            <w:noProof/>
            <w:webHidden/>
          </w:rPr>
          <w:instrText xml:space="preserve"> PAGEREF _Toc418602589 \h </w:instrText>
        </w:r>
        <w:r w:rsidR="00055A8E">
          <w:rPr>
            <w:noProof/>
            <w:webHidden/>
          </w:rPr>
        </w:r>
        <w:r w:rsidR="00055A8E">
          <w:rPr>
            <w:noProof/>
            <w:webHidden/>
          </w:rPr>
          <w:fldChar w:fldCharType="separate"/>
        </w:r>
        <w:r w:rsidR="00055A8E">
          <w:rPr>
            <w:noProof/>
            <w:webHidden/>
          </w:rPr>
          <w:t>148</w:t>
        </w:r>
        <w:r w:rsidR="00055A8E">
          <w:rPr>
            <w:noProof/>
            <w:webHidden/>
          </w:rPr>
          <w:fldChar w:fldCharType="end"/>
        </w:r>
      </w:hyperlink>
    </w:p>
    <w:p w14:paraId="3388DE1E"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90" w:history="1">
        <w:r w:rsidR="00055A8E" w:rsidRPr="00DF4824">
          <w:rPr>
            <w:rStyle w:val="Hyperlink"/>
            <w:noProof/>
          </w:rPr>
          <w:t>4.2.4.4. Circular</w:t>
        </w:r>
        <w:r w:rsidR="00055A8E">
          <w:rPr>
            <w:noProof/>
            <w:webHidden/>
          </w:rPr>
          <w:tab/>
        </w:r>
        <w:r w:rsidR="00055A8E">
          <w:rPr>
            <w:noProof/>
            <w:webHidden/>
          </w:rPr>
          <w:fldChar w:fldCharType="begin"/>
        </w:r>
        <w:r w:rsidR="00055A8E">
          <w:rPr>
            <w:noProof/>
            <w:webHidden/>
          </w:rPr>
          <w:instrText xml:space="preserve"> PAGEREF _Toc418602590 \h </w:instrText>
        </w:r>
        <w:r w:rsidR="00055A8E">
          <w:rPr>
            <w:noProof/>
            <w:webHidden/>
          </w:rPr>
        </w:r>
        <w:r w:rsidR="00055A8E">
          <w:rPr>
            <w:noProof/>
            <w:webHidden/>
          </w:rPr>
          <w:fldChar w:fldCharType="separate"/>
        </w:r>
        <w:r w:rsidR="00055A8E">
          <w:rPr>
            <w:noProof/>
            <w:webHidden/>
          </w:rPr>
          <w:t>149</w:t>
        </w:r>
        <w:r w:rsidR="00055A8E">
          <w:rPr>
            <w:noProof/>
            <w:webHidden/>
          </w:rPr>
          <w:fldChar w:fldCharType="end"/>
        </w:r>
      </w:hyperlink>
    </w:p>
    <w:p w14:paraId="24BDEBDC"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91" w:history="1">
        <w:r w:rsidR="00055A8E" w:rsidRPr="00DF4824">
          <w:rPr>
            <w:rStyle w:val="Hyperlink"/>
            <w:noProof/>
          </w:rPr>
          <w:t>4.2.4.5. Elliptical</w:t>
        </w:r>
        <w:r w:rsidR="00055A8E">
          <w:rPr>
            <w:noProof/>
            <w:webHidden/>
          </w:rPr>
          <w:tab/>
        </w:r>
        <w:r w:rsidR="00055A8E">
          <w:rPr>
            <w:noProof/>
            <w:webHidden/>
          </w:rPr>
          <w:fldChar w:fldCharType="begin"/>
        </w:r>
        <w:r w:rsidR="00055A8E">
          <w:rPr>
            <w:noProof/>
            <w:webHidden/>
          </w:rPr>
          <w:instrText xml:space="preserve"> PAGEREF _Toc418602591 \h </w:instrText>
        </w:r>
        <w:r w:rsidR="00055A8E">
          <w:rPr>
            <w:noProof/>
            <w:webHidden/>
          </w:rPr>
        </w:r>
        <w:r w:rsidR="00055A8E">
          <w:rPr>
            <w:noProof/>
            <w:webHidden/>
          </w:rPr>
          <w:fldChar w:fldCharType="separate"/>
        </w:r>
        <w:r w:rsidR="00055A8E">
          <w:rPr>
            <w:noProof/>
            <w:webHidden/>
          </w:rPr>
          <w:t>150</w:t>
        </w:r>
        <w:r w:rsidR="00055A8E">
          <w:rPr>
            <w:noProof/>
            <w:webHidden/>
          </w:rPr>
          <w:fldChar w:fldCharType="end"/>
        </w:r>
      </w:hyperlink>
    </w:p>
    <w:p w14:paraId="250E0AE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92" w:history="1">
        <w:r w:rsidR="00055A8E" w:rsidRPr="00DF4824">
          <w:rPr>
            <w:rStyle w:val="Hyperlink"/>
            <w:noProof/>
          </w:rPr>
          <w:t>4.2.4.6. von Mises Distribution</w:t>
        </w:r>
        <w:r w:rsidR="00055A8E">
          <w:rPr>
            <w:noProof/>
            <w:webHidden/>
          </w:rPr>
          <w:tab/>
        </w:r>
        <w:r w:rsidR="00055A8E">
          <w:rPr>
            <w:noProof/>
            <w:webHidden/>
          </w:rPr>
          <w:fldChar w:fldCharType="begin"/>
        </w:r>
        <w:r w:rsidR="00055A8E">
          <w:rPr>
            <w:noProof/>
            <w:webHidden/>
          </w:rPr>
          <w:instrText xml:space="preserve"> PAGEREF _Toc418602592 \h </w:instrText>
        </w:r>
        <w:r w:rsidR="00055A8E">
          <w:rPr>
            <w:noProof/>
            <w:webHidden/>
          </w:rPr>
        </w:r>
        <w:r w:rsidR="00055A8E">
          <w:rPr>
            <w:noProof/>
            <w:webHidden/>
          </w:rPr>
          <w:fldChar w:fldCharType="separate"/>
        </w:r>
        <w:r w:rsidR="00055A8E">
          <w:rPr>
            <w:noProof/>
            <w:webHidden/>
          </w:rPr>
          <w:t>152</w:t>
        </w:r>
        <w:r w:rsidR="00055A8E">
          <w:rPr>
            <w:noProof/>
            <w:webHidden/>
          </w:rPr>
          <w:fldChar w:fldCharType="end"/>
        </w:r>
      </w:hyperlink>
    </w:p>
    <w:p w14:paraId="26C5DBD3"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93" w:history="1">
        <w:r w:rsidR="00055A8E" w:rsidRPr="00DF4824">
          <w:rPr>
            <w:rStyle w:val="Hyperlink"/>
            <w:noProof/>
          </w:rPr>
          <w:t>4.2.5. Scheme</w:t>
        </w:r>
        <w:r w:rsidR="00055A8E">
          <w:rPr>
            <w:noProof/>
            <w:webHidden/>
          </w:rPr>
          <w:tab/>
        </w:r>
        <w:r w:rsidR="00055A8E">
          <w:rPr>
            <w:noProof/>
            <w:webHidden/>
          </w:rPr>
          <w:fldChar w:fldCharType="begin"/>
        </w:r>
        <w:r w:rsidR="00055A8E">
          <w:rPr>
            <w:noProof/>
            <w:webHidden/>
          </w:rPr>
          <w:instrText xml:space="preserve"> PAGEREF _Toc418602593 \h </w:instrText>
        </w:r>
        <w:r w:rsidR="00055A8E">
          <w:rPr>
            <w:noProof/>
            <w:webHidden/>
          </w:rPr>
        </w:r>
        <w:r w:rsidR="00055A8E">
          <w:rPr>
            <w:noProof/>
            <w:webHidden/>
          </w:rPr>
          <w:fldChar w:fldCharType="separate"/>
        </w:r>
        <w:r w:rsidR="00055A8E">
          <w:rPr>
            <w:noProof/>
            <w:webHidden/>
          </w:rPr>
          <w:t>153</w:t>
        </w:r>
        <w:r w:rsidR="00055A8E">
          <w:rPr>
            <w:noProof/>
            <w:webHidden/>
          </w:rPr>
          <w:fldChar w:fldCharType="end"/>
        </w:r>
      </w:hyperlink>
    </w:p>
    <w:p w14:paraId="0F8EEA33"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94" w:history="1">
        <w:r w:rsidR="00055A8E" w:rsidRPr="00DF4824">
          <w:rPr>
            <w:rStyle w:val="Hyperlink"/>
            <w:noProof/>
          </w:rPr>
          <w:t>4.2.5.1. Gauss-Kronrod Trapezoidal Rule</w:t>
        </w:r>
        <w:r w:rsidR="00055A8E">
          <w:rPr>
            <w:noProof/>
            <w:webHidden/>
          </w:rPr>
          <w:tab/>
        </w:r>
        <w:r w:rsidR="00055A8E">
          <w:rPr>
            <w:noProof/>
            <w:webHidden/>
          </w:rPr>
          <w:fldChar w:fldCharType="begin"/>
        </w:r>
        <w:r w:rsidR="00055A8E">
          <w:rPr>
            <w:noProof/>
            <w:webHidden/>
          </w:rPr>
          <w:instrText xml:space="preserve"> PAGEREF _Toc418602594 \h </w:instrText>
        </w:r>
        <w:r w:rsidR="00055A8E">
          <w:rPr>
            <w:noProof/>
            <w:webHidden/>
          </w:rPr>
        </w:r>
        <w:r w:rsidR="00055A8E">
          <w:rPr>
            <w:noProof/>
            <w:webHidden/>
          </w:rPr>
          <w:fldChar w:fldCharType="separate"/>
        </w:r>
        <w:r w:rsidR="00055A8E">
          <w:rPr>
            <w:noProof/>
            <w:webHidden/>
          </w:rPr>
          <w:t>154</w:t>
        </w:r>
        <w:r w:rsidR="00055A8E">
          <w:rPr>
            <w:noProof/>
            <w:webHidden/>
          </w:rPr>
          <w:fldChar w:fldCharType="end"/>
        </w:r>
      </w:hyperlink>
    </w:p>
    <w:p w14:paraId="78BB5102"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95" w:history="1">
        <w:r w:rsidR="00055A8E" w:rsidRPr="00DF4824">
          <w:rPr>
            <w:rStyle w:val="Hyperlink"/>
            <w:noProof/>
          </w:rPr>
          <w:t>4.2.5.2. Finite Element Integration Rule</w:t>
        </w:r>
        <w:r w:rsidR="00055A8E">
          <w:rPr>
            <w:noProof/>
            <w:webHidden/>
          </w:rPr>
          <w:tab/>
        </w:r>
        <w:r w:rsidR="00055A8E">
          <w:rPr>
            <w:noProof/>
            <w:webHidden/>
          </w:rPr>
          <w:fldChar w:fldCharType="begin"/>
        </w:r>
        <w:r w:rsidR="00055A8E">
          <w:rPr>
            <w:noProof/>
            <w:webHidden/>
          </w:rPr>
          <w:instrText xml:space="preserve"> PAGEREF _Toc418602595 \h </w:instrText>
        </w:r>
        <w:r w:rsidR="00055A8E">
          <w:rPr>
            <w:noProof/>
            <w:webHidden/>
          </w:rPr>
        </w:r>
        <w:r w:rsidR="00055A8E">
          <w:rPr>
            <w:noProof/>
            <w:webHidden/>
          </w:rPr>
          <w:fldChar w:fldCharType="separate"/>
        </w:r>
        <w:r w:rsidR="00055A8E">
          <w:rPr>
            <w:noProof/>
            <w:webHidden/>
          </w:rPr>
          <w:t>155</w:t>
        </w:r>
        <w:r w:rsidR="00055A8E">
          <w:rPr>
            <w:noProof/>
            <w:webHidden/>
          </w:rPr>
          <w:fldChar w:fldCharType="end"/>
        </w:r>
      </w:hyperlink>
    </w:p>
    <w:p w14:paraId="451FB98E"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596" w:history="1">
        <w:r w:rsidR="00055A8E" w:rsidRPr="00DF4824">
          <w:rPr>
            <w:rStyle w:val="Hyperlink"/>
            <w:noProof/>
          </w:rPr>
          <w:t>4.2.5.3. Trapezoidal Rule</w:t>
        </w:r>
        <w:r w:rsidR="00055A8E">
          <w:rPr>
            <w:noProof/>
            <w:webHidden/>
          </w:rPr>
          <w:tab/>
        </w:r>
        <w:r w:rsidR="00055A8E">
          <w:rPr>
            <w:noProof/>
            <w:webHidden/>
          </w:rPr>
          <w:fldChar w:fldCharType="begin"/>
        </w:r>
        <w:r w:rsidR="00055A8E">
          <w:rPr>
            <w:noProof/>
            <w:webHidden/>
          </w:rPr>
          <w:instrText xml:space="preserve"> PAGEREF _Toc418602596 \h </w:instrText>
        </w:r>
        <w:r w:rsidR="00055A8E">
          <w:rPr>
            <w:noProof/>
            <w:webHidden/>
          </w:rPr>
        </w:r>
        <w:r w:rsidR="00055A8E">
          <w:rPr>
            <w:noProof/>
            <w:webHidden/>
          </w:rPr>
          <w:fldChar w:fldCharType="separate"/>
        </w:r>
        <w:r w:rsidR="00055A8E">
          <w:rPr>
            <w:noProof/>
            <w:webHidden/>
          </w:rPr>
          <w:t>156</w:t>
        </w:r>
        <w:r w:rsidR="00055A8E">
          <w:rPr>
            <w:noProof/>
            <w:webHidden/>
          </w:rPr>
          <w:fldChar w:fldCharType="end"/>
        </w:r>
      </w:hyperlink>
    </w:p>
    <w:p w14:paraId="6D1E51ED"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597" w:history="1">
        <w:r w:rsidR="00055A8E" w:rsidRPr="00DF4824">
          <w:rPr>
            <w:rStyle w:val="Hyperlink"/>
            <w:noProof/>
          </w:rPr>
          <w:t>4.3. Viscoelastic Solids</w:t>
        </w:r>
        <w:r w:rsidR="00055A8E">
          <w:rPr>
            <w:noProof/>
            <w:webHidden/>
          </w:rPr>
          <w:tab/>
        </w:r>
        <w:r w:rsidR="00055A8E">
          <w:rPr>
            <w:noProof/>
            <w:webHidden/>
          </w:rPr>
          <w:fldChar w:fldCharType="begin"/>
        </w:r>
        <w:r w:rsidR="00055A8E">
          <w:rPr>
            <w:noProof/>
            <w:webHidden/>
          </w:rPr>
          <w:instrText xml:space="preserve"> PAGEREF _Toc418602597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3F39ED08"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98" w:history="1">
        <w:r w:rsidR="00055A8E" w:rsidRPr="00DF4824">
          <w:rPr>
            <w:rStyle w:val="Hyperlink"/>
            <w:noProof/>
          </w:rPr>
          <w:t>4.3.1. Uncoupled Viscoelastic Materials</w:t>
        </w:r>
        <w:r w:rsidR="00055A8E">
          <w:rPr>
            <w:noProof/>
            <w:webHidden/>
          </w:rPr>
          <w:tab/>
        </w:r>
        <w:r w:rsidR="00055A8E">
          <w:rPr>
            <w:noProof/>
            <w:webHidden/>
          </w:rPr>
          <w:fldChar w:fldCharType="begin"/>
        </w:r>
        <w:r w:rsidR="00055A8E">
          <w:rPr>
            <w:noProof/>
            <w:webHidden/>
          </w:rPr>
          <w:instrText xml:space="preserve"> PAGEREF _Toc418602598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2C47102B"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599" w:history="1">
        <w:r w:rsidR="00055A8E" w:rsidRPr="00DF4824">
          <w:rPr>
            <w:rStyle w:val="Hyperlink"/>
            <w:noProof/>
          </w:rPr>
          <w:t>4.3.2. Compressible Viscoelastic Materials</w:t>
        </w:r>
        <w:r w:rsidR="00055A8E">
          <w:rPr>
            <w:noProof/>
            <w:webHidden/>
          </w:rPr>
          <w:tab/>
        </w:r>
        <w:r w:rsidR="00055A8E">
          <w:rPr>
            <w:noProof/>
            <w:webHidden/>
          </w:rPr>
          <w:fldChar w:fldCharType="begin"/>
        </w:r>
        <w:r w:rsidR="00055A8E">
          <w:rPr>
            <w:noProof/>
            <w:webHidden/>
          </w:rPr>
          <w:instrText xml:space="preserve"> PAGEREF _Toc418602599 \h </w:instrText>
        </w:r>
        <w:r w:rsidR="00055A8E">
          <w:rPr>
            <w:noProof/>
            <w:webHidden/>
          </w:rPr>
        </w:r>
        <w:r w:rsidR="00055A8E">
          <w:rPr>
            <w:noProof/>
            <w:webHidden/>
          </w:rPr>
          <w:fldChar w:fldCharType="separate"/>
        </w:r>
        <w:r w:rsidR="00055A8E">
          <w:rPr>
            <w:noProof/>
            <w:webHidden/>
          </w:rPr>
          <w:t>158</w:t>
        </w:r>
        <w:r w:rsidR="00055A8E">
          <w:rPr>
            <w:noProof/>
            <w:webHidden/>
          </w:rPr>
          <w:fldChar w:fldCharType="end"/>
        </w:r>
      </w:hyperlink>
    </w:p>
    <w:p w14:paraId="3D44074E"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00" w:history="1">
        <w:r w:rsidR="00055A8E" w:rsidRPr="00DF4824">
          <w:rPr>
            <w:rStyle w:val="Hyperlink"/>
            <w:noProof/>
          </w:rPr>
          <w:t>4.4. Reactive Viscoelastic Solid</w:t>
        </w:r>
        <w:r w:rsidR="00055A8E">
          <w:rPr>
            <w:noProof/>
            <w:webHidden/>
          </w:rPr>
          <w:tab/>
        </w:r>
        <w:r w:rsidR="00055A8E">
          <w:rPr>
            <w:noProof/>
            <w:webHidden/>
          </w:rPr>
          <w:fldChar w:fldCharType="begin"/>
        </w:r>
        <w:r w:rsidR="00055A8E">
          <w:rPr>
            <w:noProof/>
            <w:webHidden/>
          </w:rPr>
          <w:instrText xml:space="preserve"> PAGEREF _Toc418602600 \h </w:instrText>
        </w:r>
        <w:r w:rsidR="00055A8E">
          <w:rPr>
            <w:noProof/>
            <w:webHidden/>
          </w:rPr>
        </w:r>
        <w:r w:rsidR="00055A8E">
          <w:rPr>
            <w:noProof/>
            <w:webHidden/>
          </w:rPr>
          <w:fldChar w:fldCharType="separate"/>
        </w:r>
        <w:r w:rsidR="00055A8E">
          <w:rPr>
            <w:noProof/>
            <w:webHidden/>
          </w:rPr>
          <w:t>159</w:t>
        </w:r>
        <w:r w:rsidR="00055A8E">
          <w:rPr>
            <w:noProof/>
            <w:webHidden/>
          </w:rPr>
          <w:fldChar w:fldCharType="end"/>
        </w:r>
      </w:hyperlink>
    </w:p>
    <w:p w14:paraId="75D91253"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01" w:history="1">
        <w:r w:rsidR="00055A8E" w:rsidRPr="00DF4824">
          <w:rPr>
            <w:rStyle w:val="Hyperlink"/>
            <w:noProof/>
          </w:rPr>
          <w:t>4.4.1. Relaxation Functions</w:t>
        </w:r>
        <w:r w:rsidR="00055A8E">
          <w:rPr>
            <w:noProof/>
            <w:webHidden/>
          </w:rPr>
          <w:tab/>
        </w:r>
        <w:r w:rsidR="00055A8E">
          <w:rPr>
            <w:noProof/>
            <w:webHidden/>
          </w:rPr>
          <w:fldChar w:fldCharType="begin"/>
        </w:r>
        <w:r w:rsidR="00055A8E">
          <w:rPr>
            <w:noProof/>
            <w:webHidden/>
          </w:rPr>
          <w:instrText xml:space="preserve"> PAGEREF _Toc418602601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3A0F5F0"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02" w:history="1">
        <w:r w:rsidR="00055A8E" w:rsidRPr="00DF4824">
          <w:rPr>
            <w:rStyle w:val="Hyperlink"/>
            <w:noProof/>
          </w:rPr>
          <w:t>4.4.1.1. Exponential</w:t>
        </w:r>
        <w:r w:rsidR="00055A8E">
          <w:rPr>
            <w:noProof/>
            <w:webHidden/>
          </w:rPr>
          <w:tab/>
        </w:r>
        <w:r w:rsidR="00055A8E">
          <w:rPr>
            <w:noProof/>
            <w:webHidden/>
          </w:rPr>
          <w:fldChar w:fldCharType="begin"/>
        </w:r>
        <w:r w:rsidR="00055A8E">
          <w:rPr>
            <w:noProof/>
            <w:webHidden/>
          </w:rPr>
          <w:instrText xml:space="preserve"> PAGEREF _Toc418602602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7107AE5C"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03" w:history="1">
        <w:r w:rsidR="00055A8E" w:rsidRPr="00DF4824">
          <w:rPr>
            <w:rStyle w:val="Hyperlink"/>
            <w:noProof/>
          </w:rPr>
          <w:t>4.4.1.2. Exponential Distortional</w:t>
        </w:r>
        <w:r w:rsidR="00055A8E">
          <w:rPr>
            <w:noProof/>
            <w:webHidden/>
          </w:rPr>
          <w:tab/>
        </w:r>
        <w:r w:rsidR="00055A8E">
          <w:rPr>
            <w:noProof/>
            <w:webHidden/>
          </w:rPr>
          <w:fldChar w:fldCharType="begin"/>
        </w:r>
        <w:r w:rsidR="00055A8E">
          <w:rPr>
            <w:noProof/>
            <w:webHidden/>
          </w:rPr>
          <w:instrText xml:space="preserve"> PAGEREF _Toc418602603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4EB8E5C6"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04" w:history="1">
        <w:r w:rsidR="00055A8E" w:rsidRPr="00DF4824">
          <w:rPr>
            <w:rStyle w:val="Hyperlink"/>
            <w:noProof/>
          </w:rPr>
          <w:t>4.4.1.3. Fung</w:t>
        </w:r>
        <w:r w:rsidR="00055A8E">
          <w:rPr>
            <w:noProof/>
            <w:webHidden/>
          </w:rPr>
          <w:tab/>
        </w:r>
        <w:r w:rsidR="00055A8E">
          <w:rPr>
            <w:noProof/>
            <w:webHidden/>
          </w:rPr>
          <w:fldChar w:fldCharType="begin"/>
        </w:r>
        <w:r w:rsidR="00055A8E">
          <w:rPr>
            <w:noProof/>
            <w:webHidden/>
          </w:rPr>
          <w:instrText xml:space="preserve"> PAGEREF _Toc418602604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653BB91"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05" w:history="1">
        <w:r w:rsidR="00055A8E" w:rsidRPr="00DF4824">
          <w:rPr>
            <w:rStyle w:val="Hyperlink"/>
            <w:noProof/>
          </w:rPr>
          <w:t>4.4.1.4. Park</w:t>
        </w:r>
        <w:r w:rsidR="00055A8E">
          <w:rPr>
            <w:noProof/>
            <w:webHidden/>
          </w:rPr>
          <w:tab/>
        </w:r>
        <w:r w:rsidR="00055A8E">
          <w:rPr>
            <w:noProof/>
            <w:webHidden/>
          </w:rPr>
          <w:fldChar w:fldCharType="begin"/>
        </w:r>
        <w:r w:rsidR="00055A8E">
          <w:rPr>
            <w:noProof/>
            <w:webHidden/>
          </w:rPr>
          <w:instrText xml:space="preserve"> PAGEREF _Toc418602605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754F6CF5"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06" w:history="1">
        <w:r w:rsidR="00055A8E" w:rsidRPr="00DF4824">
          <w:rPr>
            <w:rStyle w:val="Hyperlink"/>
            <w:noProof/>
          </w:rPr>
          <w:t>4.4.1.5. Park Distortional</w:t>
        </w:r>
        <w:r w:rsidR="00055A8E">
          <w:rPr>
            <w:noProof/>
            <w:webHidden/>
          </w:rPr>
          <w:tab/>
        </w:r>
        <w:r w:rsidR="00055A8E">
          <w:rPr>
            <w:noProof/>
            <w:webHidden/>
          </w:rPr>
          <w:fldChar w:fldCharType="begin"/>
        </w:r>
        <w:r w:rsidR="00055A8E">
          <w:rPr>
            <w:noProof/>
            <w:webHidden/>
          </w:rPr>
          <w:instrText xml:space="preserve"> PAGEREF _Toc418602606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0313F78E"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07" w:history="1">
        <w:r w:rsidR="00055A8E" w:rsidRPr="00DF4824">
          <w:rPr>
            <w:rStyle w:val="Hyperlink"/>
            <w:noProof/>
          </w:rPr>
          <w:t>4.4.1.6. Power</w:t>
        </w:r>
        <w:r w:rsidR="00055A8E">
          <w:rPr>
            <w:noProof/>
            <w:webHidden/>
          </w:rPr>
          <w:tab/>
        </w:r>
        <w:r w:rsidR="00055A8E">
          <w:rPr>
            <w:noProof/>
            <w:webHidden/>
          </w:rPr>
          <w:fldChar w:fldCharType="begin"/>
        </w:r>
        <w:r w:rsidR="00055A8E">
          <w:rPr>
            <w:noProof/>
            <w:webHidden/>
          </w:rPr>
          <w:instrText xml:space="preserve"> PAGEREF _Toc418602607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300CC280"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08" w:history="1">
        <w:r w:rsidR="00055A8E" w:rsidRPr="00DF4824">
          <w:rPr>
            <w:rStyle w:val="Hyperlink"/>
            <w:noProof/>
          </w:rPr>
          <w:t>4.4.1.7. Power Distortional</w:t>
        </w:r>
        <w:r w:rsidR="00055A8E">
          <w:rPr>
            <w:noProof/>
            <w:webHidden/>
          </w:rPr>
          <w:tab/>
        </w:r>
        <w:r w:rsidR="00055A8E">
          <w:rPr>
            <w:noProof/>
            <w:webHidden/>
          </w:rPr>
          <w:fldChar w:fldCharType="begin"/>
        </w:r>
        <w:r w:rsidR="00055A8E">
          <w:rPr>
            <w:noProof/>
            <w:webHidden/>
          </w:rPr>
          <w:instrText xml:space="preserve"> PAGEREF _Toc418602608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748E8004"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09" w:history="1">
        <w:r w:rsidR="00055A8E" w:rsidRPr="00DF4824">
          <w:rPr>
            <w:rStyle w:val="Hyperlink"/>
            <w:noProof/>
          </w:rPr>
          <w:t>4.5. Multigeneration Solids</w:t>
        </w:r>
        <w:r w:rsidR="00055A8E">
          <w:rPr>
            <w:noProof/>
            <w:webHidden/>
          </w:rPr>
          <w:tab/>
        </w:r>
        <w:r w:rsidR="00055A8E">
          <w:rPr>
            <w:noProof/>
            <w:webHidden/>
          </w:rPr>
          <w:fldChar w:fldCharType="begin"/>
        </w:r>
        <w:r w:rsidR="00055A8E">
          <w:rPr>
            <w:noProof/>
            <w:webHidden/>
          </w:rPr>
          <w:instrText xml:space="preserve"> PAGEREF _Toc418602609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19D2104B"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10" w:history="1">
        <w:r w:rsidR="00055A8E" w:rsidRPr="00DF4824">
          <w:rPr>
            <w:rStyle w:val="Hyperlink"/>
            <w:noProof/>
          </w:rPr>
          <w:t>4.5.1. General Specification of Multigeneration Solids</w:t>
        </w:r>
        <w:r w:rsidR="00055A8E">
          <w:rPr>
            <w:noProof/>
            <w:webHidden/>
          </w:rPr>
          <w:tab/>
        </w:r>
        <w:r w:rsidR="00055A8E">
          <w:rPr>
            <w:noProof/>
            <w:webHidden/>
          </w:rPr>
          <w:fldChar w:fldCharType="begin"/>
        </w:r>
        <w:r w:rsidR="00055A8E">
          <w:rPr>
            <w:noProof/>
            <w:webHidden/>
          </w:rPr>
          <w:instrText xml:space="preserve"> PAGEREF _Toc418602610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2AC7C405"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11" w:history="1">
        <w:r w:rsidR="00055A8E" w:rsidRPr="00DF4824">
          <w:rPr>
            <w:rStyle w:val="Hyperlink"/>
            <w:noProof/>
          </w:rPr>
          <w:t>4.6. Biphasic Materials</w:t>
        </w:r>
        <w:r w:rsidR="00055A8E">
          <w:rPr>
            <w:noProof/>
            <w:webHidden/>
          </w:rPr>
          <w:tab/>
        </w:r>
        <w:r w:rsidR="00055A8E">
          <w:rPr>
            <w:noProof/>
            <w:webHidden/>
          </w:rPr>
          <w:fldChar w:fldCharType="begin"/>
        </w:r>
        <w:r w:rsidR="00055A8E">
          <w:rPr>
            <w:noProof/>
            <w:webHidden/>
          </w:rPr>
          <w:instrText xml:space="preserve"> PAGEREF _Toc418602611 \h </w:instrText>
        </w:r>
        <w:r w:rsidR="00055A8E">
          <w:rPr>
            <w:noProof/>
            <w:webHidden/>
          </w:rPr>
        </w:r>
        <w:r w:rsidR="00055A8E">
          <w:rPr>
            <w:noProof/>
            <w:webHidden/>
          </w:rPr>
          <w:fldChar w:fldCharType="separate"/>
        </w:r>
        <w:r w:rsidR="00055A8E">
          <w:rPr>
            <w:noProof/>
            <w:webHidden/>
          </w:rPr>
          <w:t>166</w:t>
        </w:r>
        <w:r w:rsidR="00055A8E">
          <w:rPr>
            <w:noProof/>
            <w:webHidden/>
          </w:rPr>
          <w:fldChar w:fldCharType="end"/>
        </w:r>
      </w:hyperlink>
    </w:p>
    <w:p w14:paraId="4CB7C530"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12" w:history="1">
        <w:r w:rsidR="00055A8E" w:rsidRPr="00DF4824">
          <w:rPr>
            <w:rStyle w:val="Hyperlink"/>
            <w:noProof/>
          </w:rPr>
          <w:t>4.6.1. General Specification of Biphasic Materials</w:t>
        </w:r>
        <w:r w:rsidR="00055A8E">
          <w:rPr>
            <w:noProof/>
            <w:webHidden/>
          </w:rPr>
          <w:tab/>
        </w:r>
        <w:r w:rsidR="00055A8E">
          <w:rPr>
            <w:noProof/>
            <w:webHidden/>
          </w:rPr>
          <w:fldChar w:fldCharType="begin"/>
        </w:r>
        <w:r w:rsidR="00055A8E">
          <w:rPr>
            <w:noProof/>
            <w:webHidden/>
          </w:rPr>
          <w:instrText xml:space="preserve"> PAGEREF _Toc418602612 \h </w:instrText>
        </w:r>
        <w:r w:rsidR="00055A8E">
          <w:rPr>
            <w:noProof/>
            <w:webHidden/>
          </w:rPr>
        </w:r>
        <w:r w:rsidR="00055A8E">
          <w:rPr>
            <w:noProof/>
            <w:webHidden/>
          </w:rPr>
          <w:fldChar w:fldCharType="separate"/>
        </w:r>
        <w:r w:rsidR="00055A8E">
          <w:rPr>
            <w:noProof/>
            <w:webHidden/>
          </w:rPr>
          <w:t>167</w:t>
        </w:r>
        <w:r w:rsidR="00055A8E">
          <w:rPr>
            <w:noProof/>
            <w:webHidden/>
          </w:rPr>
          <w:fldChar w:fldCharType="end"/>
        </w:r>
      </w:hyperlink>
    </w:p>
    <w:p w14:paraId="4114A651"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13" w:history="1">
        <w:r w:rsidR="00055A8E" w:rsidRPr="00DF4824">
          <w:rPr>
            <w:rStyle w:val="Hyperlink"/>
            <w:noProof/>
          </w:rPr>
          <w:t>4.6.2. Permeability Materials</w:t>
        </w:r>
        <w:r w:rsidR="00055A8E">
          <w:rPr>
            <w:noProof/>
            <w:webHidden/>
          </w:rPr>
          <w:tab/>
        </w:r>
        <w:r w:rsidR="00055A8E">
          <w:rPr>
            <w:noProof/>
            <w:webHidden/>
          </w:rPr>
          <w:fldChar w:fldCharType="begin"/>
        </w:r>
        <w:r w:rsidR="00055A8E">
          <w:rPr>
            <w:noProof/>
            <w:webHidden/>
          </w:rPr>
          <w:instrText xml:space="preserve"> PAGEREF _Toc418602613 \h </w:instrText>
        </w:r>
        <w:r w:rsidR="00055A8E">
          <w:rPr>
            <w:noProof/>
            <w:webHidden/>
          </w:rPr>
        </w:r>
        <w:r w:rsidR="00055A8E">
          <w:rPr>
            <w:noProof/>
            <w:webHidden/>
          </w:rPr>
          <w:fldChar w:fldCharType="separate"/>
        </w:r>
        <w:r w:rsidR="00055A8E">
          <w:rPr>
            <w:noProof/>
            <w:webHidden/>
          </w:rPr>
          <w:t>168</w:t>
        </w:r>
        <w:r w:rsidR="00055A8E">
          <w:rPr>
            <w:noProof/>
            <w:webHidden/>
          </w:rPr>
          <w:fldChar w:fldCharType="end"/>
        </w:r>
      </w:hyperlink>
    </w:p>
    <w:p w14:paraId="503D5022"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14" w:history="1">
        <w:r w:rsidR="00055A8E" w:rsidRPr="00DF4824">
          <w:rPr>
            <w:rStyle w:val="Hyperlink"/>
            <w:noProof/>
          </w:rPr>
          <w:t>4.6.2.1. Constant Isotropic Permeability</w:t>
        </w:r>
        <w:r w:rsidR="00055A8E">
          <w:rPr>
            <w:noProof/>
            <w:webHidden/>
          </w:rPr>
          <w:tab/>
        </w:r>
        <w:r w:rsidR="00055A8E">
          <w:rPr>
            <w:noProof/>
            <w:webHidden/>
          </w:rPr>
          <w:fldChar w:fldCharType="begin"/>
        </w:r>
        <w:r w:rsidR="00055A8E">
          <w:rPr>
            <w:noProof/>
            <w:webHidden/>
          </w:rPr>
          <w:instrText xml:space="preserve"> PAGEREF _Toc418602614 \h </w:instrText>
        </w:r>
        <w:r w:rsidR="00055A8E">
          <w:rPr>
            <w:noProof/>
            <w:webHidden/>
          </w:rPr>
        </w:r>
        <w:r w:rsidR="00055A8E">
          <w:rPr>
            <w:noProof/>
            <w:webHidden/>
          </w:rPr>
          <w:fldChar w:fldCharType="separate"/>
        </w:r>
        <w:r w:rsidR="00055A8E">
          <w:rPr>
            <w:noProof/>
            <w:webHidden/>
          </w:rPr>
          <w:t>169</w:t>
        </w:r>
        <w:r w:rsidR="00055A8E">
          <w:rPr>
            <w:noProof/>
            <w:webHidden/>
          </w:rPr>
          <w:fldChar w:fldCharType="end"/>
        </w:r>
      </w:hyperlink>
    </w:p>
    <w:p w14:paraId="5B3818F8"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15" w:history="1">
        <w:r w:rsidR="00055A8E" w:rsidRPr="00DF4824">
          <w:rPr>
            <w:rStyle w:val="Hyperlink"/>
            <w:noProof/>
          </w:rPr>
          <w:t>4.6.2.2. Holmes-Mow</w:t>
        </w:r>
        <w:r w:rsidR="00055A8E">
          <w:rPr>
            <w:noProof/>
            <w:webHidden/>
          </w:rPr>
          <w:tab/>
        </w:r>
        <w:r w:rsidR="00055A8E">
          <w:rPr>
            <w:noProof/>
            <w:webHidden/>
          </w:rPr>
          <w:fldChar w:fldCharType="begin"/>
        </w:r>
        <w:r w:rsidR="00055A8E">
          <w:rPr>
            <w:noProof/>
            <w:webHidden/>
          </w:rPr>
          <w:instrText xml:space="preserve"> PAGEREF _Toc418602615 \h </w:instrText>
        </w:r>
        <w:r w:rsidR="00055A8E">
          <w:rPr>
            <w:noProof/>
            <w:webHidden/>
          </w:rPr>
        </w:r>
        <w:r w:rsidR="00055A8E">
          <w:rPr>
            <w:noProof/>
            <w:webHidden/>
          </w:rPr>
          <w:fldChar w:fldCharType="separate"/>
        </w:r>
        <w:r w:rsidR="00055A8E">
          <w:rPr>
            <w:noProof/>
            <w:webHidden/>
          </w:rPr>
          <w:t>170</w:t>
        </w:r>
        <w:r w:rsidR="00055A8E">
          <w:rPr>
            <w:noProof/>
            <w:webHidden/>
          </w:rPr>
          <w:fldChar w:fldCharType="end"/>
        </w:r>
      </w:hyperlink>
    </w:p>
    <w:p w14:paraId="1222BC29"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16" w:history="1">
        <w:r w:rsidR="00055A8E" w:rsidRPr="00DF4824">
          <w:rPr>
            <w:rStyle w:val="Hyperlink"/>
            <w:noProof/>
          </w:rPr>
          <w:t>4.6.2.3. Referentially Isotropic Permeability</w:t>
        </w:r>
        <w:r w:rsidR="00055A8E">
          <w:rPr>
            <w:noProof/>
            <w:webHidden/>
          </w:rPr>
          <w:tab/>
        </w:r>
        <w:r w:rsidR="00055A8E">
          <w:rPr>
            <w:noProof/>
            <w:webHidden/>
          </w:rPr>
          <w:fldChar w:fldCharType="begin"/>
        </w:r>
        <w:r w:rsidR="00055A8E">
          <w:rPr>
            <w:noProof/>
            <w:webHidden/>
          </w:rPr>
          <w:instrText xml:space="preserve"> PAGEREF _Toc418602616 \h </w:instrText>
        </w:r>
        <w:r w:rsidR="00055A8E">
          <w:rPr>
            <w:noProof/>
            <w:webHidden/>
          </w:rPr>
        </w:r>
        <w:r w:rsidR="00055A8E">
          <w:rPr>
            <w:noProof/>
            <w:webHidden/>
          </w:rPr>
          <w:fldChar w:fldCharType="separate"/>
        </w:r>
        <w:r w:rsidR="00055A8E">
          <w:rPr>
            <w:noProof/>
            <w:webHidden/>
          </w:rPr>
          <w:t>171</w:t>
        </w:r>
        <w:r w:rsidR="00055A8E">
          <w:rPr>
            <w:noProof/>
            <w:webHidden/>
          </w:rPr>
          <w:fldChar w:fldCharType="end"/>
        </w:r>
      </w:hyperlink>
    </w:p>
    <w:p w14:paraId="5999311B"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17" w:history="1">
        <w:r w:rsidR="00055A8E" w:rsidRPr="00DF4824">
          <w:rPr>
            <w:rStyle w:val="Hyperlink"/>
            <w:noProof/>
          </w:rPr>
          <w:t>4.6.2.4. Referentially Orthotropic Permeability</w:t>
        </w:r>
        <w:r w:rsidR="00055A8E">
          <w:rPr>
            <w:noProof/>
            <w:webHidden/>
          </w:rPr>
          <w:tab/>
        </w:r>
        <w:r w:rsidR="00055A8E">
          <w:rPr>
            <w:noProof/>
            <w:webHidden/>
          </w:rPr>
          <w:fldChar w:fldCharType="begin"/>
        </w:r>
        <w:r w:rsidR="00055A8E">
          <w:rPr>
            <w:noProof/>
            <w:webHidden/>
          </w:rPr>
          <w:instrText xml:space="preserve"> PAGEREF _Toc418602617 \h </w:instrText>
        </w:r>
        <w:r w:rsidR="00055A8E">
          <w:rPr>
            <w:noProof/>
            <w:webHidden/>
          </w:rPr>
        </w:r>
        <w:r w:rsidR="00055A8E">
          <w:rPr>
            <w:noProof/>
            <w:webHidden/>
          </w:rPr>
          <w:fldChar w:fldCharType="separate"/>
        </w:r>
        <w:r w:rsidR="00055A8E">
          <w:rPr>
            <w:noProof/>
            <w:webHidden/>
          </w:rPr>
          <w:t>172</w:t>
        </w:r>
        <w:r w:rsidR="00055A8E">
          <w:rPr>
            <w:noProof/>
            <w:webHidden/>
          </w:rPr>
          <w:fldChar w:fldCharType="end"/>
        </w:r>
      </w:hyperlink>
    </w:p>
    <w:p w14:paraId="64FDCC32"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18" w:history="1">
        <w:r w:rsidR="00055A8E" w:rsidRPr="00DF4824">
          <w:rPr>
            <w:rStyle w:val="Hyperlink"/>
            <w:noProof/>
          </w:rPr>
          <w:t>4.6.2.5. Referentially Transversely Isotropic Permeability</w:t>
        </w:r>
        <w:r w:rsidR="00055A8E">
          <w:rPr>
            <w:noProof/>
            <w:webHidden/>
          </w:rPr>
          <w:tab/>
        </w:r>
        <w:r w:rsidR="00055A8E">
          <w:rPr>
            <w:noProof/>
            <w:webHidden/>
          </w:rPr>
          <w:fldChar w:fldCharType="begin"/>
        </w:r>
        <w:r w:rsidR="00055A8E">
          <w:rPr>
            <w:noProof/>
            <w:webHidden/>
          </w:rPr>
          <w:instrText xml:space="preserve"> PAGEREF _Toc418602618 \h </w:instrText>
        </w:r>
        <w:r w:rsidR="00055A8E">
          <w:rPr>
            <w:noProof/>
            <w:webHidden/>
          </w:rPr>
        </w:r>
        <w:r w:rsidR="00055A8E">
          <w:rPr>
            <w:noProof/>
            <w:webHidden/>
          </w:rPr>
          <w:fldChar w:fldCharType="separate"/>
        </w:r>
        <w:r w:rsidR="00055A8E">
          <w:rPr>
            <w:noProof/>
            <w:webHidden/>
          </w:rPr>
          <w:t>174</w:t>
        </w:r>
        <w:r w:rsidR="00055A8E">
          <w:rPr>
            <w:noProof/>
            <w:webHidden/>
          </w:rPr>
          <w:fldChar w:fldCharType="end"/>
        </w:r>
      </w:hyperlink>
    </w:p>
    <w:p w14:paraId="778F8FE0"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19" w:history="1">
        <w:r w:rsidR="00055A8E" w:rsidRPr="00DF4824">
          <w:rPr>
            <w:rStyle w:val="Hyperlink"/>
            <w:noProof/>
          </w:rPr>
          <w:t>4.6.3. Fluid Supply Materials</w:t>
        </w:r>
        <w:r w:rsidR="00055A8E">
          <w:rPr>
            <w:noProof/>
            <w:webHidden/>
          </w:rPr>
          <w:tab/>
        </w:r>
        <w:r w:rsidR="00055A8E">
          <w:rPr>
            <w:noProof/>
            <w:webHidden/>
          </w:rPr>
          <w:fldChar w:fldCharType="begin"/>
        </w:r>
        <w:r w:rsidR="00055A8E">
          <w:rPr>
            <w:noProof/>
            <w:webHidden/>
          </w:rPr>
          <w:instrText xml:space="preserve"> PAGEREF _Toc418602619 \h </w:instrText>
        </w:r>
        <w:r w:rsidR="00055A8E">
          <w:rPr>
            <w:noProof/>
            <w:webHidden/>
          </w:rPr>
        </w:r>
        <w:r w:rsidR="00055A8E">
          <w:rPr>
            <w:noProof/>
            <w:webHidden/>
          </w:rPr>
          <w:fldChar w:fldCharType="separate"/>
        </w:r>
        <w:r w:rsidR="00055A8E">
          <w:rPr>
            <w:noProof/>
            <w:webHidden/>
          </w:rPr>
          <w:t>176</w:t>
        </w:r>
        <w:r w:rsidR="00055A8E">
          <w:rPr>
            <w:noProof/>
            <w:webHidden/>
          </w:rPr>
          <w:fldChar w:fldCharType="end"/>
        </w:r>
      </w:hyperlink>
    </w:p>
    <w:p w14:paraId="598F6BE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20" w:history="1">
        <w:r w:rsidR="00055A8E" w:rsidRPr="00DF4824">
          <w:rPr>
            <w:rStyle w:val="Hyperlink"/>
            <w:noProof/>
          </w:rPr>
          <w:t>4.6.3.1. Starling Equation</w:t>
        </w:r>
        <w:r w:rsidR="00055A8E">
          <w:rPr>
            <w:noProof/>
            <w:webHidden/>
          </w:rPr>
          <w:tab/>
        </w:r>
        <w:r w:rsidR="00055A8E">
          <w:rPr>
            <w:noProof/>
            <w:webHidden/>
          </w:rPr>
          <w:fldChar w:fldCharType="begin"/>
        </w:r>
        <w:r w:rsidR="00055A8E">
          <w:rPr>
            <w:noProof/>
            <w:webHidden/>
          </w:rPr>
          <w:instrText xml:space="preserve"> PAGEREF _Toc418602620 \h </w:instrText>
        </w:r>
        <w:r w:rsidR="00055A8E">
          <w:rPr>
            <w:noProof/>
            <w:webHidden/>
          </w:rPr>
        </w:r>
        <w:r w:rsidR="00055A8E">
          <w:rPr>
            <w:noProof/>
            <w:webHidden/>
          </w:rPr>
          <w:fldChar w:fldCharType="separate"/>
        </w:r>
        <w:r w:rsidR="00055A8E">
          <w:rPr>
            <w:noProof/>
            <w:webHidden/>
          </w:rPr>
          <w:t>177</w:t>
        </w:r>
        <w:r w:rsidR="00055A8E">
          <w:rPr>
            <w:noProof/>
            <w:webHidden/>
          </w:rPr>
          <w:fldChar w:fldCharType="end"/>
        </w:r>
      </w:hyperlink>
    </w:p>
    <w:p w14:paraId="6E2C3E22"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21" w:history="1">
        <w:r w:rsidR="00055A8E" w:rsidRPr="00DF4824">
          <w:rPr>
            <w:rStyle w:val="Hyperlink"/>
            <w:noProof/>
          </w:rPr>
          <w:t>4.7. Biphasic-Solute Materials</w:t>
        </w:r>
        <w:r w:rsidR="00055A8E">
          <w:rPr>
            <w:noProof/>
            <w:webHidden/>
          </w:rPr>
          <w:tab/>
        </w:r>
        <w:r w:rsidR="00055A8E">
          <w:rPr>
            <w:noProof/>
            <w:webHidden/>
          </w:rPr>
          <w:fldChar w:fldCharType="begin"/>
        </w:r>
        <w:r w:rsidR="00055A8E">
          <w:rPr>
            <w:noProof/>
            <w:webHidden/>
          </w:rPr>
          <w:instrText xml:space="preserve"> PAGEREF _Toc418602621 \h </w:instrText>
        </w:r>
        <w:r w:rsidR="00055A8E">
          <w:rPr>
            <w:noProof/>
            <w:webHidden/>
          </w:rPr>
        </w:r>
        <w:r w:rsidR="00055A8E">
          <w:rPr>
            <w:noProof/>
            <w:webHidden/>
          </w:rPr>
          <w:fldChar w:fldCharType="separate"/>
        </w:r>
        <w:r w:rsidR="00055A8E">
          <w:rPr>
            <w:noProof/>
            <w:webHidden/>
          </w:rPr>
          <w:t>178</w:t>
        </w:r>
        <w:r w:rsidR="00055A8E">
          <w:rPr>
            <w:noProof/>
            <w:webHidden/>
          </w:rPr>
          <w:fldChar w:fldCharType="end"/>
        </w:r>
      </w:hyperlink>
    </w:p>
    <w:p w14:paraId="325892CB"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22" w:history="1">
        <w:r w:rsidR="00055A8E" w:rsidRPr="00DF4824">
          <w:rPr>
            <w:rStyle w:val="Hyperlink"/>
            <w:noProof/>
          </w:rPr>
          <w:t>4.7.1. Guidelines for Biphasic-Solute Analyses</w:t>
        </w:r>
        <w:r w:rsidR="00055A8E">
          <w:rPr>
            <w:noProof/>
            <w:webHidden/>
          </w:rPr>
          <w:tab/>
        </w:r>
        <w:r w:rsidR="00055A8E">
          <w:rPr>
            <w:noProof/>
            <w:webHidden/>
          </w:rPr>
          <w:fldChar w:fldCharType="begin"/>
        </w:r>
        <w:r w:rsidR="00055A8E">
          <w:rPr>
            <w:noProof/>
            <w:webHidden/>
          </w:rPr>
          <w:instrText xml:space="preserve"> PAGEREF _Toc418602622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0B0433B7"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23" w:history="1">
        <w:r w:rsidR="00055A8E" w:rsidRPr="00DF4824">
          <w:rPr>
            <w:rStyle w:val="Hyperlink"/>
            <w:noProof/>
          </w:rPr>
          <w:t>4.7.1.1. Prescribed Boundary Conditions</w:t>
        </w:r>
        <w:r w:rsidR="00055A8E">
          <w:rPr>
            <w:noProof/>
            <w:webHidden/>
          </w:rPr>
          <w:tab/>
        </w:r>
        <w:r w:rsidR="00055A8E">
          <w:rPr>
            <w:noProof/>
            <w:webHidden/>
          </w:rPr>
          <w:fldChar w:fldCharType="begin"/>
        </w:r>
        <w:r w:rsidR="00055A8E">
          <w:rPr>
            <w:noProof/>
            <w:webHidden/>
          </w:rPr>
          <w:instrText xml:space="preserve"> PAGEREF _Toc418602623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40AF46"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24" w:history="1">
        <w:r w:rsidR="00055A8E" w:rsidRPr="00DF4824">
          <w:rPr>
            <w:rStyle w:val="Hyperlink"/>
            <w:noProof/>
          </w:rPr>
          <w:t>4.7.1.2. Prescribed Initial Conditions</w:t>
        </w:r>
        <w:r w:rsidR="00055A8E">
          <w:rPr>
            <w:noProof/>
            <w:webHidden/>
          </w:rPr>
          <w:tab/>
        </w:r>
        <w:r w:rsidR="00055A8E">
          <w:rPr>
            <w:noProof/>
            <w:webHidden/>
          </w:rPr>
          <w:fldChar w:fldCharType="begin"/>
        </w:r>
        <w:r w:rsidR="00055A8E">
          <w:rPr>
            <w:noProof/>
            <w:webHidden/>
          </w:rPr>
          <w:instrText xml:space="preserve"> PAGEREF _Toc418602624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90E852"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25" w:history="1">
        <w:r w:rsidR="00055A8E" w:rsidRPr="00DF4824">
          <w:rPr>
            <w:rStyle w:val="Hyperlink"/>
            <w:noProof/>
          </w:rPr>
          <w:t>4.7.2. General Specification of Biphasic-Solute Materials</w:t>
        </w:r>
        <w:r w:rsidR="00055A8E">
          <w:rPr>
            <w:noProof/>
            <w:webHidden/>
          </w:rPr>
          <w:tab/>
        </w:r>
        <w:r w:rsidR="00055A8E">
          <w:rPr>
            <w:noProof/>
            <w:webHidden/>
          </w:rPr>
          <w:fldChar w:fldCharType="begin"/>
        </w:r>
        <w:r w:rsidR="00055A8E">
          <w:rPr>
            <w:noProof/>
            <w:webHidden/>
          </w:rPr>
          <w:instrText xml:space="preserve"> PAGEREF _Toc418602625 \h </w:instrText>
        </w:r>
        <w:r w:rsidR="00055A8E">
          <w:rPr>
            <w:noProof/>
            <w:webHidden/>
          </w:rPr>
        </w:r>
        <w:r w:rsidR="00055A8E">
          <w:rPr>
            <w:noProof/>
            <w:webHidden/>
          </w:rPr>
          <w:fldChar w:fldCharType="separate"/>
        </w:r>
        <w:r w:rsidR="00055A8E">
          <w:rPr>
            <w:noProof/>
            <w:webHidden/>
          </w:rPr>
          <w:t>181</w:t>
        </w:r>
        <w:r w:rsidR="00055A8E">
          <w:rPr>
            <w:noProof/>
            <w:webHidden/>
          </w:rPr>
          <w:fldChar w:fldCharType="end"/>
        </w:r>
      </w:hyperlink>
    </w:p>
    <w:p w14:paraId="412D6E1A"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26" w:history="1">
        <w:r w:rsidR="00055A8E" w:rsidRPr="00DF4824">
          <w:rPr>
            <w:rStyle w:val="Hyperlink"/>
            <w:noProof/>
          </w:rPr>
          <w:t>4.7.3. Diffusivity Materials</w:t>
        </w:r>
        <w:r w:rsidR="00055A8E">
          <w:rPr>
            <w:noProof/>
            <w:webHidden/>
          </w:rPr>
          <w:tab/>
        </w:r>
        <w:r w:rsidR="00055A8E">
          <w:rPr>
            <w:noProof/>
            <w:webHidden/>
          </w:rPr>
          <w:fldChar w:fldCharType="begin"/>
        </w:r>
        <w:r w:rsidR="00055A8E">
          <w:rPr>
            <w:noProof/>
            <w:webHidden/>
          </w:rPr>
          <w:instrText xml:space="preserve"> PAGEREF _Toc418602626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06E5ACE5"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27" w:history="1">
        <w:r w:rsidR="00055A8E" w:rsidRPr="00DF4824">
          <w:rPr>
            <w:rStyle w:val="Hyperlink"/>
            <w:noProof/>
          </w:rPr>
          <w:t>4.7.3.1. Constant Isotropic Diffusivity</w:t>
        </w:r>
        <w:r w:rsidR="00055A8E">
          <w:rPr>
            <w:noProof/>
            <w:webHidden/>
          </w:rPr>
          <w:tab/>
        </w:r>
        <w:r w:rsidR="00055A8E">
          <w:rPr>
            <w:noProof/>
            <w:webHidden/>
          </w:rPr>
          <w:fldChar w:fldCharType="begin"/>
        </w:r>
        <w:r w:rsidR="00055A8E">
          <w:rPr>
            <w:noProof/>
            <w:webHidden/>
          </w:rPr>
          <w:instrText xml:space="preserve"> PAGEREF _Toc418602627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342691A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28" w:history="1">
        <w:r w:rsidR="00055A8E" w:rsidRPr="00DF4824">
          <w:rPr>
            <w:rStyle w:val="Hyperlink"/>
            <w:noProof/>
          </w:rPr>
          <w:t>4.7.3.2. Constant Orthotropic Diffusivity</w:t>
        </w:r>
        <w:r w:rsidR="00055A8E">
          <w:rPr>
            <w:noProof/>
            <w:webHidden/>
          </w:rPr>
          <w:tab/>
        </w:r>
        <w:r w:rsidR="00055A8E">
          <w:rPr>
            <w:noProof/>
            <w:webHidden/>
          </w:rPr>
          <w:fldChar w:fldCharType="begin"/>
        </w:r>
        <w:r w:rsidR="00055A8E">
          <w:rPr>
            <w:noProof/>
            <w:webHidden/>
          </w:rPr>
          <w:instrText xml:space="preserve"> PAGEREF _Toc418602628 \h </w:instrText>
        </w:r>
        <w:r w:rsidR="00055A8E">
          <w:rPr>
            <w:noProof/>
            <w:webHidden/>
          </w:rPr>
        </w:r>
        <w:r w:rsidR="00055A8E">
          <w:rPr>
            <w:noProof/>
            <w:webHidden/>
          </w:rPr>
          <w:fldChar w:fldCharType="separate"/>
        </w:r>
        <w:r w:rsidR="00055A8E">
          <w:rPr>
            <w:noProof/>
            <w:webHidden/>
          </w:rPr>
          <w:t>184</w:t>
        </w:r>
        <w:r w:rsidR="00055A8E">
          <w:rPr>
            <w:noProof/>
            <w:webHidden/>
          </w:rPr>
          <w:fldChar w:fldCharType="end"/>
        </w:r>
      </w:hyperlink>
    </w:p>
    <w:p w14:paraId="46AF7470"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29" w:history="1">
        <w:r w:rsidR="00055A8E" w:rsidRPr="00DF4824">
          <w:rPr>
            <w:rStyle w:val="Hyperlink"/>
            <w:noProof/>
          </w:rPr>
          <w:t>4.7.3.3. Referentially Isotropic Diffusivity</w:t>
        </w:r>
        <w:r w:rsidR="00055A8E">
          <w:rPr>
            <w:noProof/>
            <w:webHidden/>
          </w:rPr>
          <w:tab/>
        </w:r>
        <w:r w:rsidR="00055A8E">
          <w:rPr>
            <w:noProof/>
            <w:webHidden/>
          </w:rPr>
          <w:fldChar w:fldCharType="begin"/>
        </w:r>
        <w:r w:rsidR="00055A8E">
          <w:rPr>
            <w:noProof/>
            <w:webHidden/>
          </w:rPr>
          <w:instrText xml:space="preserve"> PAGEREF _Toc418602629 \h </w:instrText>
        </w:r>
        <w:r w:rsidR="00055A8E">
          <w:rPr>
            <w:noProof/>
            <w:webHidden/>
          </w:rPr>
        </w:r>
        <w:r w:rsidR="00055A8E">
          <w:rPr>
            <w:noProof/>
            <w:webHidden/>
          </w:rPr>
          <w:fldChar w:fldCharType="separate"/>
        </w:r>
        <w:r w:rsidR="00055A8E">
          <w:rPr>
            <w:noProof/>
            <w:webHidden/>
          </w:rPr>
          <w:t>185</w:t>
        </w:r>
        <w:r w:rsidR="00055A8E">
          <w:rPr>
            <w:noProof/>
            <w:webHidden/>
          </w:rPr>
          <w:fldChar w:fldCharType="end"/>
        </w:r>
      </w:hyperlink>
    </w:p>
    <w:p w14:paraId="5412B751"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30" w:history="1">
        <w:r w:rsidR="00055A8E" w:rsidRPr="00DF4824">
          <w:rPr>
            <w:rStyle w:val="Hyperlink"/>
            <w:noProof/>
          </w:rPr>
          <w:t>4.7.3.4. Referentially Orthotropic Diffusivity</w:t>
        </w:r>
        <w:r w:rsidR="00055A8E">
          <w:rPr>
            <w:noProof/>
            <w:webHidden/>
          </w:rPr>
          <w:tab/>
        </w:r>
        <w:r w:rsidR="00055A8E">
          <w:rPr>
            <w:noProof/>
            <w:webHidden/>
          </w:rPr>
          <w:fldChar w:fldCharType="begin"/>
        </w:r>
        <w:r w:rsidR="00055A8E">
          <w:rPr>
            <w:noProof/>
            <w:webHidden/>
          </w:rPr>
          <w:instrText xml:space="preserve"> PAGEREF _Toc418602630 \h </w:instrText>
        </w:r>
        <w:r w:rsidR="00055A8E">
          <w:rPr>
            <w:noProof/>
            <w:webHidden/>
          </w:rPr>
        </w:r>
        <w:r w:rsidR="00055A8E">
          <w:rPr>
            <w:noProof/>
            <w:webHidden/>
          </w:rPr>
          <w:fldChar w:fldCharType="separate"/>
        </w:r>
        <w:r w:rsidR="00055A8E">
          <w:rPr>
            <w:noProof/>
            <w:webHidden/>
          </w:rPr>
          <w:t>186</w:t>
        </w:r>
        <w:r w:rsidR="00055A8E">
          <w:rPr>
            <w:noProof/>
            <w:webHidden/>
          </w:rPr>
          <w:fldChar w:fldCharType="end"/>
        </w:r>
      </w:hyperlink>
    </w:p>
    <w:p w14:paraId="6D0F74F7"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31" w:history="1">
        <w:r w:rsidR="00055A8E" w:rsidRPr="00DF4824">
          <w:rPr>
            <w:rStyle w:val="Hyperlink"/>
            <w:noProof/>
          </w:rPr>
          <w:t>4.7.3.5. Albro Isotropic Diffusivity</w:t>
        </w:r>
        <w:r w:rsidR="00055A8E">
          <w:rPr>
            <w:noProof/>
            <w:webHidden/>
          </w:rPr>
          <w:tab/>
        </w:r>
        <w:r w:rsidR="00055A8E">
          <w:rPr>
            <w:noProof/>
            <w:webHidden/>
          </w:rPr>
          <w:fldChar w:fldCharType="begin"/>
        </w:r>
        <w:r w:rsidR="00055A8E">
          <w:rPr>
            <w:noProof/>
            <w:webHidden/>
          </w:rPr>
          <w:instrText xml:space="preserve"> PAGEREF _Toc418602631 \h </w:instrText>
        </w:r>
        <w:r w:rsidR="00055A8E">
          <w:rPr>
            <w:noProof/>
            <w:webHidden/>
          </w:rPr>
        </w:r>
        <w:r w:rsidR="00055A8E">
          <w:rPr>
            <w:noProof/>
            <w:webHidden/>
          </w:rPr>
          <w:fldChar w:fldCharType="separate"/>
        </w:r>
        <w:r w:rsidR="00055A8E">
          <w:rPr>
            <w:noProof/>
            <w:webHidden/>
          </w:rPr>
          <w:t>188</w:t>
        </w:r>
        <w:r w:rsidR="00055A8E">
          <w:rPr>
            <w:noProof/>
            <w:webHidden/>
          </w:rPr>
          <w:fldChar w:fldCharType="end"/>
        </w:r>
      </w:hyperlink>
    </w:p>
    <w:p w14:paraId="05072012"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32" w:history="1">
        <w:r w:rsidR="00055A8E" w:rsidRPr="00DF4824">
          <w:rPr>
            <w:rStyle w:val="Hyperlink"/>
            <w:noProof/>
          </w:rPr>
          <w:t>4.7.4. Solubility Materials</w:t>
        </w:r>
        <w:r w:rsidR="00055A8E">
          <w:rPr>
            <w:noProof/>
            <w:webHidden/>
          </w:rPr>
          <w:tab/>
        </w:r>
        <w:r w:rsidR="00055A8E">
          <w:rPr>
            <w:noProof/>
            <w:webHidden/>
          </w:rPr>
          <w:fldChar w:fldCharType="begin"/>
        </w:r>
        <w:r w:rsidR="00055A8E">
          <w:rPr>
            <w:noProof/>
            <w:webHidden/>
          </w:rPr>
          <w:instrText xml:space="preserve"> PAGEREF _Toc418602632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7D65FB39"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33" w:history="1">
        <w:r w:rsidR="00055A8E" w:rsidRPr="00DF4824">
          <w:rPr>
            <w:rStyle w:val="Hyperlink"/>
            <w:noProof/>
          </w:rPr>
          <w:t>4.7.4.1. Constant Solubility</w:t>
        </w:r>
        <w:r w:rsidR="00055A8E">
          <w:rPr>
            <w:noProof/>
            <w:webHidden/>
          </w:rPr>
          <w:tab/>
        </w:r>
        <w:r w:rsidR="00055A8E">
          <w:rPr>
            <w:noProof/>
            <w:webHidden/>
          </w:rPr>
          <w:fldChar w:fldCharType="begin"/>
        </w:r>
        <w:r w:rsidR="00055A8E">
          <w:rPr>
            <w:noProof/>
            <w:webHidden/>
          </w:rPr>
          <w:instrText xml:space="preserve"> PAGEREF _Toc418602633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4C63ABBF"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34" w:history="1">
        <w:r w:rsidR="00055A8E" w:rsidRPr="00DF4824">
          <w:rPr>
            <w:rStyle w:val="Hyperlink"/>
            <w:noProof/>
          </w:rPr>
          <w:t>4.7.5. Osmotic Coefficient Materials</w:t>
        </w:r>
        <w:r w:rsidR="00055A8E">
          <w:rPr>
            <w:noProof/>
            <w:webHidden/>
          </w:rPr>
          <w:tab/>
        </w:r>
        <w:r w:rsidR="00055A8E">
          <w:rPr>
            <w:noProof/>
            <w:webHidden/>
          </w:rPr>
          <w:fldChar w:fldCharType="begin"/>
        </w:r>
        <w:r w:rsidR="00055A8E">
          <w:rPr>
            <w:noProof/>
            <w:webHidden/>
          </w:rPr>
          <w:instrText xml:space="preserve"> PAGEREF _Toc418602634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26C0A9E9"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35" w:history="1">
        <w:r w:rsidR="00055A8E" w:rsidRPr="00DF4824">
          <w:rPr>
            <w:rStyle w:val="Hyperlink"/>
            <w:noProof/>
          </w:rPr>
          <w:t>4.7.5.1. Constant Osmotic Coefficient</w:t>
        </w:r>
        <w:r w:rsidR="00055A8E">
          <w:rPr>
            <w:noProof/>
            <w:webHidden/>
          </w:rPr>
          <w:tab/>
        </w:r>
        <w:r w:rsidR="00055A8E">
          <w:rPr>
            <w:noProof/>
            <w:webHidden/>
          </w:rPr>
          <w:fldChar w:fldCharType="begin"/>
        </w:r>
        <w:r w:rsidR="00055A8E">
          <w:rPr>
            <w:noProof/>
            <w:webHidden/>
          </w:rPr>
          <w:instrText xml:space="preserve"> PAGEREF _Toc418602635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48431C39"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36" w:history="1">
        <w:r w:rsidR="00055A8E" w:rsidRPr="00DF4824">
          <w:rPr>
            <w:rStyle w:val="Hyperlink"/>
            <w:noProof/>
          </w:rPr>
          <w:t>4.8. Triphasic and Multiphasic Materials</w:t>
        </w:r>
        <w:r w:rsidR="00055A8E">
          <w:rPr>
            <w:noProof/>
            <w:webHidden/>
          </w:rPr>
          <w:tab/>
        </w:r>
        <w:r w:rsidR="00055A8E">
          <w:rPr>
            <w:noProof/>
            <w:webHidden/>
          </w:rPr>
          <w:fldChar w:fldCharType="begin"/>
        </w:r>
        <w:r w:rsidR="00055A8E">
          <w:rPr>
            <w:noProof/>
            <w:webHidden/>
          </w:rPr>
          <w:instrText xml:space="preserve"> PAGEREF _Toc418602636 \h </w:instrText>
        </w:r>
        <w:r w:rsidR="00055A8E">
          <w:rPr>
            <w:noProof/>
            <w:webHidden/>
          </w:rPr>
        </w:r>
        <w:r w:rsidR="00055A8E">
          <w:rPr>
            <w:noProof/>
            <w:webHidden/>
          </w:rPr>
          <w:fldChar w:fldCharType="separate"/>
        </w:r>
        <w:r w:rsidR="00055A8E">
          <w:rPr>
            <w:noProof/>
            <w:webHidden/>
          </w:rPr>
          <w:t>191</w:t>
        </w:r>
        <w:r w:rsidR="00055A8E">
          <w:rPr>
            <w:noProof/>
            <w:webHidden/>
          </w:rPr>
          <w:fldChar w:fldCharType="end"/>
        </w:r>
      </w:hyperlink>
    </w:p>
    <w:p w14:paraId="519E829C"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37" w:history="1">
        <w:r w:rsidR="00055A8E" w:rsidRPr="00DF4824">
          <w:rPr>
            <w:rStyle w:val="Hyperlink"/>
            <w:noProof/>
          </w:rPr>
          <w:t>4.8.1. Guidelines for Multiphasic Analyses</w:t>
        </w:r>
        <w:r w:rsidR="00055A8E">
          <w:rPr>
            <w:noProof/>
            <w:webHidden/>
          </w:rPr>
          <w:tab/>
        </w:r>
        <w:r w:rsidR="00055A8E">
          <w:rPr>
            <w:noProof/>
            <w:webHidden/>
          </w:rPr>
          <w:fldChar w:fldCharType="begin"/>
        </w:r>
        <w:r w:rsidR="00055A8E">
          <w:rPr>
            <w:noProof/>
            <w:webHidden/>
          </w:rPr>
          <w:instrText xml:space="preserve"> PAGEREF _Toc418602637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49057496"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38" w:history="1">
        <w:r w:rsidR="00055A8E" w:rsidRPr="00DF4824">
          <w:rPr>
            <w:rStyle w:val="Hyperlink"/>
            <w:noProof/>
          </w:rPr>
          <w:t>4.8.1.1. Initial State of Swelling</w:t>
        </w:r>
        <w:r w:rsidR="00055A8E">
          <w:rPr>
            <w:noProof/>
            <w:webHidden/>
          </w:rPr>
          <w:tab/>
        </w:r>
        <w:r w:rsidR="00055A8E">
          <w:rPr>
            <w:noProof/>
            <w:webHidden/>
          </w:rPr>
          <w:fldChar w:fldCharType="begin"/>
        </w:r>
        <w:r w:rsidR="00055A8E">
          <w:rPr>
            <w:noProof/>
            <w:webHidden/>
          </w:rPr>
          <w:instrText xml:space="preserve"> PAGEREF _Toc418602638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71567721"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39" w:history="1">
        <w:r w:rsidR="00055A8E" w:rsidRPr="00DF4824">
          <w:rPr>
            <w:rStyle w:val="Hyperlink"/>
            <w:noProof/>
          </w:rPr>
          <w:t>4.8.1.2. Prescribed Boundary Conditions</w:t>
        </w:r>
        <w:r w:rsidR="00055A8E">
          <w:rPr>
            <w:noProof/>
            <w:webHidden/>
          </w:rPr>
          <w:tab/>
        </w:r>
        <w:r w:rsidR="00055A8E">
          <w:rPr>
            <w:noProof/>
            <w:webHidden/>
          </w:rPr>
          <w:fldChar w:fldCharType="begin"/>
        </w:r>
        <w:r w:rsidR="00055A8E">
          <w:rPr>
            <w:noProof/>
            <w:webHidden/>
          </w:rPr>
          <w:instrText xml:space="preserve"> PAGEREF _Toc418602639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D25289F"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40" w:history="1">
        <w:r w:rsidR="00055A8E" w:rsidRPr="00DF4824">
          <w:rPr>
            <w:rStyle w:val="Hyperlink"/>
            <w:noProof/>
          </w:rPr>
          <w:t>4.8.1.3. Prescribed Initial Conditions</w:t>
        </w:r>
        <w:r w:rsidR="00055A8E">
          <w:rPr>
            <w:noProof/>
            <w:webHidden/>
          </w:rPr>
          <w:tab/>
        </w:r>
        <w:r w:rsidR="00055A8E">
          <w:rPr>
            <w:noProof/>
            <w:webHidden/>
          </w:rPr>
          <w:fldChar w:fldCharType="begin"/>
        </w:r>
        <w:r w:rsidR="00055A8E">
          <w:rPr>
            <w:noProof/>
            <w:webHidden/>
          </w:rPr>
          <w:instrText xml:space="preserve"> PAGEREF _Toc418602640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35942A83"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41" w:history="1">
        <w:r w:rsidR="00055A8E" w:rsidRPr="00DF4824">
          <w:rPr>
            <w:rStyle w:val="Hyperlink"/>
            <w:noProof/>
          </w:rPr>
          <w:t>4.8.1.4. Prescribed Effective Solute Flux</w:t>
        </w:r>
        <w:r w:rsidR="00055A8E">
          <w:rPr>
            <w:noProof/>
            <w:webHidden/>
          </w:rPr>
          <w:tab/>
        </w:r>
        <w:r w:rsidR="00055A8E">
          <w:rPr>
            <w:noProof/>
            <w:webHidden/>
          </w:rPr>
          <w:fldChar w:fldCharType="begin"/>
        </w:r>
        <w:r w:rsidR="00055A8E">
          <w:rPr>
            <w:noProof/>
            <w:webHidden/>
          </w:rPr>
          <w:instrText xml:space="preserve"> PAGEREF _Toc418602641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02FB9C3"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42" w:history="1">
        <w:r w:rsidR="00055A8E" w:rsidRPr="00DF4824">
          <w:rPr>
            <w:rStyle w:val="Hyperlink"/>
            <w:noProof/>
          </w:rPr>
          <w:t>4.8.1.5. Prescribed Electric Current Density</w:t>
        </w:r>
        <w:r w:rsidR="00055A8E">
          <w:rPr>
            <w:noProof/>
            <w:webHidden/>
          </w:rPr>
          <w:tab/>
        </w:r>
        <w:r w:rsidR="00055A8E">
          <w:rPr>
            <w:noProof/>
            <w:webHidden/>
          </w:rPr>
          <w:fldChar w:fldCharType="begin"/>
        </w:r>
        <w:r w:rsidR="00055A8E">
          <w:rPr>
            <w:noProof/>
            <w:webHidden/>
          </w:rPr>
          <w:instrText xml:space="preserve"> PAGEREF _Toc418602642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1F61CF9"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43" w:history="1">
        <w:r w:rsidR="00055A8E" w:rsidRPr="00DF4824">
          <w:rPr>
            <w:rStyle w:val="Hyperlink"/>
            <w:noProof/>
          </w:rPr>
          <w:t>4.8.1.6. Electrical Grounding</w:t>
        </w:r>
        <w:r w:rsidR="00055A8E">
          <w:rPr>
            <w:noProof/>
            <w:webHidden/>
          </w:rPr>
          <w:tab/>
        </w:r>
        <w:r w:rsidR="00055A8E">
          <w:rPr>
            <w:noProof/>
            <w:webHidden/>
          </w:rPr>
          <w:fldChar w:fldCharType="begin"/>
        </w:r>
        <w:r w:rsidR="00055A8E">
          <w:rPr>
            <w:noProof/>
            <w:webHidden/>
          </w:rPr>
          <w:instrText xml:space="preserve"> PAGEREF _Toc418602643 \h </w:instrText>
        </w:r>
        <w:r w:rsidR="00055A8E">
          <w:rPr>
            <w:noProof/>
            <w:webHidden/>
          </w:rPr>
        </w:r>
        <w:r w:rsidR="00055A8E">
          <w:rPr>
            <w:noProof/>
            <w:webHidden/>
          </w:rPr>
          <w:fldChar w:fldCharType="separate"/>
        </w:r>
        <w:r w:rsidR="00055A8E">
          <w:rPr>
            <w:noProof/>
            <w:webHidden/>
          </w:rPr>
          <w:t>197</w:t>
        </w:r>
        <w:r w:rsidR="00055A8E">
          <w:rPr>
            <w:noProof/>
            <w:webHidden/>
          </w:rPr>
          <w:fldChar w:fldCharType="end"/>
        </w:r>
      </w:hyperlink>
    </w:p>
    <w:p w14:paraId="29C2399A"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44" w:history="1">
        <w:r w:rsidR="00055A8E" w:rsidRPr="00DF4824">
          <w:rPr>
            <w:rStyle w:val="Hyperlink"/>
            <w:noProof/>
          </w:rPr>
          <w:t>4.8.2. General Specification of Multiphasic Materials</w:t>
        </w:r>
        <w:r w:rsidR="00055A8E">
          <w:rPr>
            <w:noProof/>
            <w:webHidden/>
          </w:rPr>
          <w:tab/>
        </w:r>
        <w:r w:rsidR="00055A8E">
          <w:rPr>
            <w:noProof/>
            <w:webHidden/>
          </w:rPr>
          <w:fldChar w:fldCharType="begin"/>
        </w:r>
        <w:r w:rsidR="00055A8E">
          <w:rPr>
            <w:noProof/>
            <w:webHidden/>
          </w:rPr>
          <w:instrText xml:space="preserve"> PAGEREF _Toc418602644 \h </w:instrText>
        </w:r>
        <w:r w:rsidR="00055A8E">
          <w:rPr>
            <w:noProof/>
            <w:webHidden/>
          </w:rPr>
        </w:r>
        <w:r w:rsidR="00055A8E">
          <w:rPr>
            <w:noProof/>
            <w:webHidden/>
          </w:rPr>
          <w:fldChar w:fldCharType="separate"/>
        </w:r>
        <w:r w:rsidR="00055A8E">
          <w:rPr>
            <w:noProof/>
            <w:webHidden/>
          </w:rPr>
          <w:t>198</w:t>
        </w:r>
        <w:r w:rsidR="00055A8E">
          <w:rPr>
            <w:noProof/>
            <w:webHidden/>
          </w:rPr>
          <w:fldChar w:fldCharType="end"/>
        </w:r>
      </w:hyperlink>
    </w:p>
    <w:p w14:paraId="1B2884D1"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45" w:history="1">
        <w:r w:rsidR="00055A8E" w:rsidRPr="00DF4824">
          <w:rPr>
            <w:rStyle w:val="Hyperlink"/>
            <w:noProof/>
          </w:rPr>
          <w:t>4.8.3. Solvent Supply Materials</w:t>
        </w:r>
        <w:r w:rsidR="00055A8E">
          <w:rPr>
            <w:noProof/>
            <w:webHidden/>
          </w:rPr>
          <w:tab/>
        </w:r>
        <w:r w:rsidR="00055A8E">
          <w:rPr>
            <w:noProof/>
            <w:webHidden/>
          </w:rPr>
          <w:fldChar w:fldCharType="begin"/>
        </w:r>
        <w:r w:rsidR="00055A8E">
          <w:rPr>
            <w:noProof/>
            <w:webHidden/>
          </w:rPr>
          <w:instrText xml:space="preserve"> PAGEREF _Toc418602645 \h </w:instrText>
        </w:r>
        <w:r w:rsidR="00055A8E">
          <w:rPr>
            <w:noProof/>
            <w:webHidden/>
          </w:rPr>
        </w:r>
        <w:r w:rsidR="00055A8E">
          <w:rPr>
            <w:noProof/>
            <w:webHidden/>
          </w:rPr>
          <w:fldChar w:fldCharType="separate"/>
        </w:r>
        <w:r w:rsidR="00055A8E">
          <w:rPr>
            <w:noProof/>
            <w:webHidden/>
          </w:rPr>
          <w:t>202</w:t>
        </w:r>
        <w:r w:rsidR="00055A8E">
          <w:rPr>
            <w:noProof/>
            <w:webHidden/>
          </w:rPr>
          <w:fldChar w:fldCharType="end"/>
        </w:r>
      </w:hyperlink>
    </w:p>
    <w:p w14:paraId="7C7BFE6B"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46" w:history="1">
        <w:r w:rsidR="00055A8E" w:rsidRPr="00DF4824">
          <w:rPr>
            <w:rStyle w:val="Hyperlink"/>
            <w:noProof/>
          </w:rPr>
          <w:t>4.8.3.1. Starling Equation</w:t>
        </w:r>
        <w:r w:rsidR="00055A8E">
          <w:rPr>
            <w:noProof/>
            <w:webHidden/>
          </w:rPr>
          <w:tab/>
        </w:r>
        <w:r w:rsidR="00055A8E">
          <w:rPr>
            <w:noProof/>
            <w:webHidden/>
          </w:rPr>
          <w:fldChar w:fldCharType="begin"/>
        </w:r>
        <w:r w:rsidR="00055A8E">
          <w:rPr>
            <w:noProof/>
            <w:webHidden/>
          </w:rPr>
          <w:instrText xml:space="preserve"> PAGEREF _Toc418602646 \h </w:instrText>
        </w:r>
        <w:r w:rsidR="00055A8E">
          <w:rPr>
            <w:noProof/>
            <w:webHidden/>
          </w:rPr>
        </w:r>
        <w:r w:rsidR="00055A8E">
          <w:rPr>
            <w:noProof/>
            <w:webHidden/>
          </w:rPr>
          <w:fldChar w:fldCharType="separate"/>
        </w:r>
        <w:r w:rsidR="00055A8E">
          <w:rPr>
            <w:noProof/>
            <w:webHidden/>
          </w:rPr>
          <w:t>203</w:t>
        </w:r>
        <w:r w:rsidR="00055A8E">
          <w:rPr>
            <w:noProof/>
            <w:webHidden/>
          </w:rPr>
          <w:fldChar w:fldCharType="end"/>
        </w:r>
      </w:hyperlink>
    </w:p>
    <w:p w14:paraId="3BDC4D6D"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47" w:history="1">
        <w:r w:rsidR="00055A8E" w:rsidRPr="00DF4824">
          <w:rPr>
            <w:rStyle w:val="Hyperlink"/>
            <w:noProof/>
          </w:rPr>
          <w:t>4.9. Chemical Reactions</w:t>
        </w:r>
        <w:r w:rsidR="00055A8E">
          <w:rPr>
            <w:noProof/>
            <w:webHidden/>
          </w:rPr>
          <w:tab/>
        </w:r>
        <w:r w:rsidR="00055A8E">
          <w:rPr>
            <w:noProof/>
            <w:webHidden/>
          </w:rPr>
          <w:fldChar w:fldCharType="begin"/>
        </w:r>
        <w:r w:rsidR="00055A8E">
          <w:rPr>
            <w:noProof/>
            <w:webHidden/>
          </w:rPr>
          <w:instrText xml:space="preserve"> PAGEREF _Toc418602647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0D93207F"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48" w:history="1">
        <w:r w:rsidR="00055A8E" w:rsidRPr="00DF4824">
          <w:rPr>
            <w:rStyle w:val="Hyperlink"/>
            <w:noProof/>
          </w:rPr>
          <w:t>4.9.1. Guidelines for Chemical Reaction Analyses</w:t>
        </w:r>
        <w:r w:rsidR="00055A8E">
          <w:rPr>
            <w:noProof/>
            <w:webHidden/>
          </w:rPr>
          <w:tab/>
        </w:r>
        <w:r w:rsidR="00055A8E">
          <w:rPr>
            <w:noProof/>
            <w:webHidden/>
          </w:rPr>
          <w:fldChar w:fldCharType="begin"/>
        </w:r>
        <w:r w:rsidR="00055A8E">
          <w:rPr>
            <w:noProof/>
            <w:webHidden/>
          </w:rPr>
          <w:instrText xml:space="preserve"> PAGEREF _Toc418602648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60527011"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49" w:history="1">
        <w:r w:rsidR="00055A8E" w:rsidRPr="00DF4824">
          <w:rPr>
            <w:rStyle w:val="Hyperlink"/>
            <w:noProof/>
          </w:rPr>
          <w:t>4.9.2. General Specification for Chemical Reactions</w:t>
        </w:r>
        <w:r w:rsidR="00055A8E">
          <w:rPr>
            <w:noProof/>
            <w:webHidden/>
          </w:rPr>
          <w:tab/>
        </w:r>
        <w:r w:rsidR="00055A8E">
          <w:rPr>
            <w:noProof/>
            <w:webHidden/>
          </w:rPr>
          <w:fldChar w:fldCharType="begin"/>
        </w:r>
        <w:r w:rsidR="00055A8E">
          <w:rPr>
            <w:noProof/>
            <w:webHidden/>
          </w:rPr>
          <w:instrText xml:space="preserve"> PAGEREF _Toc418602649 \h </w:instrText>
        </w:r>
        <w:r w:rsidR="00055A8E">
          <w:rPr>
            <w:noProof/>
            <w:webHidden/>
          </w:rPr>
        </w:r>
        <w:r w:rsidR="00055A8E">
          <w:rPr>
            <w:noProof/>
            <w:webHidden/>
          </w:rPr>
          <w:fldChar w:fldCharType="separate"/>
        </w:r>
        <w:r w:rsidR="00055A8E">
          <w:rPr>
            <w:noProof/>
            <w:webHidden/>
          </w:rPr>
          <w:t>207</w:t>
        </w:r>
        <w:r w:rsidR="00055A8E">
          <w:rPr>
            <w:noProof/>
            <w:webHidden/>
          </w:rPr>
          <w:fldChar w:fldCharType="end"/>
        </w:r>
      </w:hyperlink>
    </w:p>
    <w:p w14:paraId="55A22466"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50" w:history="1">
        <w:r w:rsidR="00055A8E" w:rsidRPr="00DF4824">
          <w:rPr>
            <w:rStyle w:val="Hyperlink"/>
            <w:noProof/>
          </w:rPr>
          <w:t>4.9.3. Chemical Reaction Materials</w:t>
        </w:r>
        <w:r w:rsidR="00055A8E">
          <w:rPr>
            <w:noProof/>
            <w:webHidden/>
          </w:rPr>
          <w:tab/>
        </w:r>
        <w:r w:rsidR="00055A8E">
          <w:rPr>
            <w:noProof/>
            <w:webHidden/>
          </w:rPr>
          <w:fldChar w:fldCharType="begin"/>
        </w:r>
        <w:r w:rsidR="00055A8E">
          <w:rPr>
            <w:noProof/>
            <w:webHidden/>
          </w:rPr>
          <w:instrText xml:space="preserve"> PAGEREF _Toc418602650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485B504B"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51" w:history="1">
        <w:r w:rsidR="00055A8E" w:rsidRPr="00DF4824">
          <w:rPr>
            <w:rStyle w:val="Hyperlink"/>
            <w:noProof/>
          </w:rPr>
          <w:t>4.9.3.1. Law of Mass Action for Forward Reactions</w:t>
        </w:r>
        <w:r w:rsidR="00055A8E">
          <w:rPr>
            <w:noProof/>
            <w:webHidden/>
          </w:rPr>
          <w:tab/>
        </w:r>
        <w:r w:rsidR="00055A8E">
          <w:rPr>
            <w:noProof/>
            <w:webHidden/>
          </w:rPr>
          <w:fldChar w:fldCharType="begin"/>
        </w:r>
        <w:r w:rsidR="00055A8E">
          <w:rPr>
            <w:noProof/>
            <w:webHidden/>
          </w:rPr>
          <w:instrText xml:space="preserve"> PAGEREF _Toc418602651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72243505"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52" w:history="1">
        <w:r w:rsidR="00055A8E" w:rsidRPr="00DF4824">
          <w:rPr>
            <w:rStyle w:val="Hyperlink"/>
            <w:noProof/>
          </w:rPr>
          <w:t>4.9.3.2. Law of Mass Action for Reversible Reactions</w:t>
        </w:r>
        <w:r w:rsidR="00055A8E">
          <w:rPr>
            <w:noProof/>
            <w:webHidden/>
          </w:rPr>
          <w:tab/>
        </w:r>
        <w:r w:rsidR="00055A8E">
          <w:rPr>
            <w:noProof/>
            <w:webHidden/>
          </w:rPr>
          <w:fldChar w:fldCharType="begin"/>
        </w:r>
        <w:r w:rsidR="00055A8E">
          <w:rPr>
            <w:noProof/>
            <w:webHidden/>
          </w:rPr>
          <w:instrText xml:space="preserve"> PAGEREF _Toc418602652 \h </w:instrText>
        </w:r>
        <w:r w:rsidR="00055A8E">
          <w:rPr>
            <w:noProof/>
            <w:webHidden/>
          </w:rPr>
        </w:r>
        <w:r w:rsidR="00055A8E">
          <w:rPr>
            <w:noProof/>
            <w:webHidden/>
          </w:rPr>
          <w:fldChar w:fldCharType="separate"/>
        </w:r>
        <w:r w:rsidR="00055A8E">
          <w:rPr>
            <w:noProof/>
            <w:webHidden/>
          </w:rPr>
          <w:t>209</w:t>
        </w:r>
        <w:r w:rsidR="00055A8E">
          <w:rPr>
            <w:noProof/>
            <w:webHidden/>
          </w:rPr>
          <w:fldChar w:fldCharType="end"/>
        </w:r>
      </w:hyperlink>
    </w:p>
    <w:p w14:paraId="7212F09B"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53" w:history="1">
        <w:r w:rsidR="00055A8E" w:rsidRPr="00DF4824">
          <w:rPr>
            <w:rStyle w:val="Hyperlink"/>
            <w:noProof/>
          </w:rPr>
          <w:t>4.9.3.3. Michaelis-Menten Reaction</w:t>
        </w:r>
        <w:r w:rsidR="00055A8E">
          <w:rPr>
            <w:noProof/>
            <w:webHidden/>
          </w:rPr>
          <w:tab/>
        </w:r>
        <w:r w:rsidR="00055A8E">
          <w:rPr>
            <w:noProof/>
            <w:webHidden/>
          </w:rPr>
          <w:fldChar w:fldCharType="begin"/>
        </w:r>
        <w:r w:rsidR="00055A8E">
          <w:rPr>
            <w:noProof/>
            <w:webHidden/>
          </w:rPr>
          <w:instrText xml:space="preserve"> PAGEREF _Toc418602653 \h </w:instrText>
        </w:r>
        <w:r w:rsidR="00055A8E">
          <w:rPr>
            <w:noProof/>
            <w:webHidden/>
          </w:rPr>
        </w:r>
        <w:r w:rsidR="00055A8E">
          <w:rPr>
            <w:noProof/>
            <w:webHidden/>
          </w:rPr>
          <w:fldChar w:fldCharType="separate"/>
        </w:r>
        <w:r w:rsidR="00055A8E">
          <w:rPr>
            <w:noProof/>
            <w:webHidden/>
          </w:rPr>
          <w:t>210</w:t>
        </w:r>
        <w:r w:rsidR="00055A8E">
          <w:rPr>
            <w:noProof/>
            <w:webHidden/>
          </w:rPr>
          <w:fldChar w:fldCharType="end"/>
        </w:r>
      </w:hyperlink>
    </w:p>
    <w:p w14:paraId="5BA56ACF"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54" w:history="1">
        <w:r w:rsidR="00055A8E" w:rsidRPr="00DF4824">
          <w:rPr>
            <w:rStyle w:val="Hyperlink"/>
            <w:noProof/>
          </w:rPr>
          <w:t>4.9.4. Specific Reaction Rate Materials</w:t>
        </w:r>
        <w:r w:rsidR="00055A8E">
          <w:rPr>
            <w:noProof/>
            <w:webHidden/>
          </w:rPr>
          <w:tab/>
        </w:r>
        <w:r w:rsidR="00055A8E">
          <w:rPr>
            <w:noProof/>
            <w:webHidden/>
          </w:rPr>
          <w:fldChar w:fldCharType="begin"/>
        </w:r>
        <w:r w:rsidR="00055A8E">
          <w:rPr>
            <w:noProof/>
            <w:webHidden/>
          </w:rPr>
          <w:instrText xml:space="preserve"> PAGEREF _Toc418602654 \h </w:instrText>
        </w:r>
        <w:r w:rsidR="00055A8E">
          <w:rPr>
            <w:noProof/>
            <w:webHidden/>
          </w:rPr>
        </w:r>
        <w:r w:rsidR="00055A8E">
          <w:rPr>
            <w:noProof/>
            <w:webHidden/>
          </w:rPr>
          <w:fldChar w:fldCharType="separate"/>
        </w:r>
        <w:r w:rsidR="00055A8E">
          <w:rPr>
            <w:noProof/>
            <w:webHidden/>
          </w:rPr>
          <w:t>211</w:t>
        </w:r>
        <w:r w:rsidR="00055A8E">
          <w:rPr>
            <w:noProof/>
            <w:webHidden/>
          </w:rPr>
          <w:fldChar w:fldCharType="end"/>
        </w:r>
      </w:hyperlink>
    </w:p>
    <w:p w14:paraId="73FF74D1"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55" w:history="1">
        <w:r w:rsidR="00055A8E" w:rsidRPr="00DF4824">
          <w:rPr>
            <w:rStyle w:val="Hyperlink"/>
            <w:noProof/>
          </w:rPr>
          <w:t>4.9.4.1. Constant Reaction Rate</w:t>
        </w:r>
        <w:r w:rsidR="00055A8E">
          <w:rPr>
            <w:noProof/>
            <w:webHidden/>
          </w:rPr>
          <w:tab/>
        </w:r>
        <w:r w:rsidR="00055A8E">
          <w:rPr>
            <w:noProof/>
            <w:webHidden/>
          </w:rPr>
          <w:fldChar w:fldCharType="begin"/>
        </w:r>
        <w:r w:rsidR="00055A8E">
          <w:rPr>
            <w:noProof/>
            <w:webHidden/>
          </w:rPr>
          <w:instrText xml:space="preserve"> PAGEREF _Toc418602655 \h </w:instrText>
        </w:r>
        <w:r w:rsidR="00055A8E">
          <w:rPr>
            <w:noProof/>
            <w:webHidden/>
          </w:rPr>
        </w:r>
        <w:r w:rsidR="00055A8E">
          <w:rPr>
            <w:noProof/>
            <w:webHidden/>
          </w:rPr>
          <w:fldChar w:fldCharType="separate"/>
        </w:r>
        <w:r w:rsidR="00055A8E">
          <w:rPr>
            <w:noProof/>
            <w:webHidden/>
          </w:rPr>
          <w:t>212</w:t>
        </w:r>
        <w:r w:rsidR="00055A8E">
          <w:rPr>
            <w:noProof/>
            <w:webHidden/>
          </w:rPr>
          <w:fldChar w:fldCharType="end"/>
        </w:r>
      </w:hyperlink>
    </w:p>
    <w:p w14:paraId="2A316C2A"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56" w:history="1">
        <w:r w:rsidR="00055A8E" w:rsidRPr="00DF4824">
          <w:rPr>
            <w:rStyle w:val="Hyperlink"/>
            <w:noProof/>
          </w:rPr>
          <w:t>4.9.4.2. Huiskes Reaction Rate</w:t>
        </w:r>
        <w:r w:rsidR="00055A8E">
          <w:rPr>
            <w:noProof/>
            <w:webHidden/>
          </w:rPr>
          <w:tab/>
        </w:r>
        <w:r w:rsidR="00055A8E">
          <w:rPr>
            <w:noProof/>
            <w:webHidden/>
          </w:rPr>
          <w:fldChar w:fldCharType="begin"/>
        </w:r>
        <w:r w:rsidR="00055A8E">
          <w:rPr>
            <w:noProof/>
            <w:webHidden/>
          </w:rPr>
          <w:instrText xml:space="preserve"> PAGEREF _Toc418602656 \h </w:instrText>
        </w:r>
        <w:r w:rsidR="00055A8E">
          <w:rPr>
            <w:noProof/>
            <w:webHidden/>
          </w:rPr>
        </w:r>
        <w:r w:rsidR="00055A8E">
          <w:rPr>
            <w:noProof/>
            <w:webHidden/>
          </w:rPr>
          <w:fldChar w:fldCharType="separate"/>
        </w:r>
        <w:r w:rsidR="00055A8E">
          <w:rPr>
            <w:noProof/>
            <w:webHidden/>
          </w:rPr>
          <w:t>213</w:t>
        </w:r>
        <w:r w:rsidR="00055A8E">
          <w:rPr>
            <w:noProof/>
            <w:webHidden/>
          </w:rPr>
          <w:fldChar w:fldCharType="end"/>
        </w:r>
      </w:hyperlink>
    </w:p>
    <w:p w14:paraId="450F5303"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57" w:history="1">
        <w:r w:rsidR="00055A8E" w:rsidRPr="00DF4824">
          <w:rPr>
            <w:rStyle w:val="Hyperlink"/>
            <w:noProof/>
          </w:rPr>
          <w:t>4.10. Rigid Body</w:t>
        </w:r>
        <w:r w:rsidR="00055A8E">
          <w:rPr>
            <w:noProof/>
            <w:webHidden/>
          </w:rPr>
          <w:tab/>
        </w:r>
        <w:r w:rsidR="00055A8E">
          <w:rPr>
            <w:noProof/>
            <w:webHidden/>
          </w:rPr>
          <w:fldChar w:fldCharType="begin"/>
        </w:r>
        <w:r w:rsidR="00055A8E">
          <w:rPr>
            <w:noProof/>
            <w:webHidden/>
          </w:rPr>
          <w:instrText xml:space="preserve"> PAGEREF _Toc418602657 \h </w:instrText>
        </w:r>
        <w:r w:rsidR="00055A8E">
          <w:rPr>
            <w:noProof/>
            <w:webHidden/>
          </w:rPr>
        </w:r>
        <w:r w:rsidR="00055A8E">
          <w:rPr>
            <w:noProof/>
            <w:webHidden/>
          </w:rPr>
          <w:fldChar w:fldCharType="separate"/>
        </w:r>
        <w:r w:rsidR="00055A8E">
          <w:rPr>
            <w:noProof/>
            <w:webHidden/>
          </w:rPr>
          <w:t>214</w:t>
        </w:r>
        <w:r w:rsidR="00055A8E">
          <w:rPr>
            <w:noProof/>
            <w:webHidden/>
          </w:rPr>
          <w:fldChar w:fldCharType="end"/>
        </w:r>
      </w:hyperlink>
    </w:p>
    <w:p w14:paraId="77F06610"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58" w:history="1">
        <w:r w:rsidR="00055A8E" w:rsidRPr="00DF4824">
          <w:rPr>
            <w:rStyle w:val="Hyperlink"/>
            <w:noProof/>
          </w:rPr>
          <w:t>4.11. Active Contraction</w:t>
        </w:r>
        <w:r w:rsidR="00055A8E">
          <w:rPr>
            <w:noProof/>
            <w:webHidden/>
          </w:rPr>
          <w:tab/>
        </w:r>
        <w:r w:rsidR="00055A8E">
          <w:rPr>
            <w:noProof/>
            <w:webHidden/>
          </w:rPr>
          <w:fldChar w:fldCharType="begin"/>
        </w:r>
        <w:r w:rsidR="00055A8E">
          <w:rPr>
            <w:noProof/>
            <w:webHidden/>
          </w:rPr>
          <w:instrText xml:space="preserve"> PAGEREF _Toc418602658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5C887B0F"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59" w:history="1">
        <w:r w:rsidR="00055A8E" w:rsidRPr="00DF4824">
          <w:rPr>
            <w:rStyle w:val="Hyperlink"/>
            <w:noProof/>
          </w:rPr>
          <w:t>4.11.1. Contraction in Mixtures of Uncoupled Materials</w:t>
        </w:r>
        <w:r w:rsidR="00055A8E">
          <w:rPr>
            <w:noProof/>
            <w:webHidden/>
          </w:rPr>
          <w:tab/>
        </w:r>
        <w:r w:rsidR="00055A8E">
          <w:rPr>
            <w:noProof/>
            <w:webHidden/>
          </w:rPr>
          <w:fldChar w:fldCharType="begin"/>
        </w:r>
        <w:r w:rsidR="00055A8E">
          <w:rPr>
            <w:noProof/>
            <w:webHidden/>
          </w:rPr>
          <w:instrText xml:space="preserve"> PAGEREF _Toc418602659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7AE5C30A"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60" w:history="1">
        <w:r w:rsidR="00055A8E" w:rsidRPr="00DF4824">
          <w:rPr>
            <w:rStyle w:val="Hyperlink"/>
            <w:noProof/>
          </w:rPr>
          <w:t>4.11.1.1. Uncoupled Prescribed Uniaxial Active Contraction</w:t>
        </w:r>
        <w:r w:rsidR="00055A8E">
          <w:rPr>
            <w:noProof/>
            <w:webHidden/>
          </w:rPr>
          <w:tab/>
        </w:r>
        <w:r w:rsidR="00055A8E">
          <w:rPr>
            <w:noProof/>
            <w:webHidden/>
          </w:rPr>
          <w:fldChar w:fldCharType="begin"/>
        </w:r>
        <w:r w:rsidR="00055A8E">
          <w:rPr>
            <w:noProof/>
            <w:webHidden/>
          </w:rPr>
          <w:instrText xml:space="preserve"> PAGEREF _Toc418602660 \h </w:instrText>
        </w:r>
        <w:r w:rsidR="00055A8E">
          <w:rPr>
            <w:noProof/>
            <w:webHidden/>
          </w:rPr>
        </w:r>
        <w:r w:rsidR="00055A8E">
          <w:rPr>
            <w:noProof/>
            <w:webHidden/>
          </w:rPr>
          <w:fldChar w:fldCharType="separate"/>
        </w:r>
        <w:r w:rsidR="00055A8E">
          <w:rPr>
            <w:noProof/>
            <w:webHidden/>
          </w:rPr>
          <w:t>216</w:t>
        </w:r>
        <w:r w:rsidR="00055A8E">
          <w:rPr>
            <w:noProof/>
            <w:webHidden/>
          </w:rPr>
          <w:fldChar w:fldCharType="end"/>
        </w:r>
      </w:hyperlink>
    </w:p>
    <w:p w14:paraId="5B78599B"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61" w:history="1">
        <w:r w:rsidR="00055A8E" w:rsidRPr="00DF4824">
          <w:rPr>
            <w:rStyle w:val="Hyperlink"/>
            <w:noProof/>
          </w:rPr>
          <w:t>4.11.1.2. Uncoupled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_Toc418602661 \h </w:instrText>
        </w:r>
        <w:r w:rsidR="00055A8E">
          <w:rPr>
            <w:noProof/>
            <w:webHidden/>
          </w:rPr>
        </w:r>
        <w:r w:rsidR="00055A8E">
          <w:rPr>
            <w:noProof/>
            <w:webHidden/>
          </w:rPr>
          <w:fldChar w:fldCharType="separate"/>
        </w:r>
        <w:r w:rsidR="00055A8E">
          <w:rPr>
            <w:noProof/>
            <w:webHidden/>
          </w:rPr>
          <w:t>217</w:t>
        </w:r>
        <w:r w:rsidR="00055A8E">
          <w:rPr>
            <w:noProof/>
            <w:webHidden/>
          </w:rPr>
          <w:fldChar w:fldCharType="end"/>
        </w:r>
      </w:hyperlink>
    </w:p>
    <w:p w14:paraId="33127CA1"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62" w:history="1">
        <w:r w:rsidR="00055A8E" w:rsidRPr="00DF4824">
          <w:rPr>
            <w:rStyle w:val="Hyperlink"/>
            <w:noProof/>
          </w:rPr>
          <w:t>4.11.1.3. Uncoupled Prescribed Isotropic Active Contraction</w:t>
        </w:r>
        <w:r w:rsidR="00055A8E">
          <w:rPr>
            <w:noProof/>
            <w:webHidden/>
          </w:rPr>
          <w:tab/>
        </w:r>
        <w:r w:rsidR="00055A8E">
          <w:rPr>
            <w:noProof/>
            <w:webHidden/>
          </w:rPr>
          <w:fldChar w:fldCharType="begin"/>
        </w:r>
        <w:r w:rsidR="00055A8E">
          <w:rPr>
            <w:noProof/>
            <w:webHidden/>
          </w:rPr>
          <w:instrText xml:space="preserve"> PAGEREF _Toc418602662 \h </w:instrText>
        </w:r>
        <w:r w:rsidR="00055A8E">
          <w:rPr>
            <w:noProof/>
            <w:webHidden/>
          </w:rPr>
        </w:r>
        <w:r w:rsidR="00055A8E">
          <w:rPr>
            <w:noProof/>
            <w:webHidden/>
          </w:rPr>
          <w:fldChar w:fldCharType="separate"/>
        </w:r>
        <w:r w:rsidR="00055A8E">
          <w:rPr>
            <w:noProof/>
            <w:webHidden/>
          </w:rPr>
          <w:t>218</w:t>
        </w:r>
        <w:r w:rsidR="00055A8E">
          <w:rPr>
            <w:noProof/>
            <w:webHidden/>
          </w:rPr>
          <w:fldChar w:fldCharType="end"/>
        </w:r>
      </w:hyperlink>
    </w:p>
    <w:p w14:paraId="674406DA"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63" w:history="1">
        <w:r w:rsidR="00055A8E" w:rsidRPr="00DF4824">
          <w:rPr>
            <w:rStyle w:val="Hyperlink"/>
            <w:noProof/>
          </w:rPr>
          <w:t>4.11.2. Contraction in Mixtures of Compressible Materials</w:t>
        </w:r>
        <w:r w:rsidR="00055A8E">
          <w:rPr>
            <w:noProof/>
            <w:webHidden/>
          </w:rPr>
          <w:tab/>
        </w:r>
        <w:r w:rsidR="00055A8E">
          <w:rPr>
            <w:noProof/>
            <w:webHidden/>
          </w:rPr>
          <w:fldChar w:fldCharType="begin"/>
        </w:r>
        <w:r w:rsidR="00055A8E">
          <w:rPr>
            <w:noProof/>
            <w:webHidden/>
          </w:rPr>
          <w:instrText xml:space="preserve"> PAGEREF _Toc418602663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37C7B548"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64" w:history="1">
        <w:r w:rsidR="00055A8E" w:rsidRPr="00DF4824">
          <w:rPr>
            <w:rStyle w:val="Hyperlink"/>
            <w:noProof/>
          </w:rPr>
          <w:t>4.11.2.1. Prescribed Uniaxial Active Contraction</w:t>
        </w:r>
        <w:r w:rsidR="00055A8E">
          <w:rPr>
            <w:noProof/>
            <w:webHidden/>
          </w:rPr>
          <w:tab/>
        </w:r>
        <w:r w:rsidR="00055A8E">
          <w:rPr>
            <w:noProof/>
            <w:webHidden/>
          </w:rPr>
          <w:fldChar w:fldCharType="begin"/>
        </w:r>
        <w:r w:rsidR="00055A8E">
          <w:rPr>
            <w:noProof/>
            <w:webHidden/>
          </w:rPr>
          <w:instrText xml:space="preserve"> PAGEREF _Toc418602664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03826E11"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65" w:history="1">
        <w:r w:rsidR="00055A8E" w:rsidRPr="00DF4824">
          <w:rPr>
            <w:rStyle w:val="Hyperlink"/>
            <w:noProof/>
          </w:rPr>
          <w:t>4.11.2.2.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_Toc418602665 \h </w:instrText>
        </w:r>
        <w:r w:rsidR="00055A8E">
          <w:rPr>
            <w:noProof/>
            <w:webHidden/>
          </w:rPr>
        </w:r>
        <w:r w:rsidR="00055A8E">
          <w:rPr>
            <w:noProof/>
            <w:webHidden/>
          </w:rPr>
          <w:fldChar w:fldCharType="separate"/>
        </w:r>
        <w:r w:rsidR="00055A8E">
          <w:rPr>
            <w:noProof/>
            <w:webHidden/>
          </w:rPr>
          <w:t>220</w:t>
        </w:r>
        <w:r w:rsidR="00055A8E">
          <w:rPr>
            <w:noProof/>
            <w:webHidden/>
          </w:rPr>
          <w:fldChar w:fldCharType="end"/>
        </w:r>
      </w:hyperlink>
    </w:p>
    <w:p w14:paraId="3DC52CA9"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66" w:history="1">
        <w:r w:rsidR="00055A8E" w:rsidRPr="00DF4824">
          <w:rPr>
            <w:rStyle w:val="Hyperlink"/>
            <w:noProof/>
          </w:rPr>
          <w:t>4.11.2.3. Prescribed Isotropic Active Contraction</w:t>
        </w:r>
        <w:r w:rsidR="00055A8E">
          <w:rPr>
            <w:noProof/>
            <w:webHidden/>
          </w:rPr>
          <w:tab/>
        </w:r>
        <w:r w:rsidR="00055A8E">
          <w:rPr>
            <w:noProof/>
            <w:webHidden/>
          </w:rPr>
          <w:fldChar w:fldCharType="begin"/>
        </w:r>
        <w:r w:rsidR="00055A8E">
          <w:rPr>
            <w:noProof/>
            <w:webHidden/>
          </w:rPr>
          <w:instrText xml:space="preserve"> PAGEREF _Toc418602666 \h </w:instrText>
        </w:r>
        <w:r w:rsidR="00055A8E">
          <w:rPr>
            <w:noProof/>
            <w:webHidden/>
          </w:rPr>
        </w:r>
        <w:r w:rsidR="00055A8E">
          <w:rPr>
            <w:noProof/>
            <w:webHidden/>
          </w:rPr>
          <w:fldChar w:fldCharType="separate"/>
        </w:r>
        <w:r w:rsidR="00055A8E">
          <w:rPr>
            <w:noProof/>
            <w:webHidden/>
          </w:rPr>
          <w:t>221</w:t>
        </w:r>
        <w:r w:rsidR="00055A8E">
          <w:rPr>
            <w:noProof/>
            <w:webHidden/>
          </w:rPr>
          <w:fldChar w:fldCharType="end"/>
        </w:r>
      </w:hyperlink>
    </w:p>
    <w:p w14:paraId="504F28DC" w14:textId="77777777" w:rsidR="00055A8E" w:rsidRDefault="00984085">
      <w:pPr>
        <w:pStyle w:val="TOC1"/>
        <w:tabs>
          <w:tab w:val="right" w:leader="dot" w:pos="9350"/>
        </w:tabs>
        <w:rPr>
          <w:rFonts w:asciiTheme="minorHAnsi" w:eastAsiaTheme="minorEastAsia" w:hAnsiTheme="minorHAnsi" w:cstheme="minorBidi"/>
          <w:b w:val="0"/>
          <w:bCs w:val="0"/>
          <w:caps w:val="0"/>
          <w:noProof/>
          <w:sz w:val="22"/>
          <w:szCs w:val="22"/>
        </w:rPr>
      </w:pPr>
      <w:hyperlink w:anchor="_Toc418602667" w:history="1">
        <w:r w:rsidR="00055A8E" w:rsidRPr="00DF4824">
          <w:rPr>
            <w:rStyle w:val="Hyperlink"/>
            <w:noProof/>
          </w:rPr>
          <w:t>Chapter 5 Restart Input file</w:t>
        </w:r>
        <w:r w:rsidR="00055A8E">
          <w:rPr>
            <w:noProof/>
            <w:webHidden/>
          </w:rPr>
          <w:tab/>
        </w:r>
        <w:r w:rsidR="00055A8E">
          <w:rPr>
            <w:noProof/>
            <w:webHidden/>
          </w:rPr>
          <w:fldChar w:fldCharType="begin"/>
        </w:r>
        <w:r w:rsidR="00055A8E">
          <w:rPr>
            <w:noProof/>
            <w:webHidden/>
          </w:rPr>
          <w:instrText xml:space="preserve"> PAGEREF _Toc418602667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07DF551E"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68" w:history="1">
        <w:r w:rsidR="00055A8E" w:rsidRPr="00DF4824">
          <w:rPr>
            <w:rStyle w:val="Hyperlink"/>
            <w:noProof/>
          </w:rPr>
          <w:t>5.1. The Archive Section</w:t>
        </w:r>
        <w:r w:rsidR="00055A8E">
          <w:rPr>
            <w:noProof/>
            <w:webHidden/>
          </w:rPr>
          <w:tab/>
        </w:r>
        <w:r w:rsidR="00055A8E">
          <w:rPr>
            <w:noProof/>
            <w:webHidden/>
          </w:rPr>
          <w:fldChar w:fldCharType="begin"/>
        </w:r>
        <w:r w:rsidR="00055A8E">
          <w:rPr>
            <w:noProof/>
            <w:webHidden/>
          </w:rPr>
          <w:instrText xml:space="preserve"> PAGEREF _Toc418602668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1DD12788"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69" w:history="1">
        <w:r w:rsidR="00055A8E" w:rsidRPr="00DF4824">
          <w:rPr>
            <w:rStyle w:val="Hyperlink"/>
            <w:noProof/>
          </w:rPr>
          <w:t>5.2. The Control Section</w:t>
        </w:r>
        <w:r w:rsidR="00055A8E">
          <w:rPr>
            <w:noProof/>
            <w:webHidden/>
          </w:rPr>
          <w:tab/>
        </w:r>
        <w:r w:rsidR="00055A8E">
          <w:rPr>
            <w:noProof/>
            <w:webHidden/>
          </w:rPr>
          <w:fldChar w:fldCharType="begin"/>
        </w:r>
        <w:r w:rsidR="00055A8E">
          <w:rPr>
            <w:noProof/>
            <w:webHidden/>
          </w:rPr>
          <w:instrText xml:space="preserve"> PAGEREF _Toc418602669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7BE658C1"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70" w:history="1">
        <w:r w:rsidR="00055A8E" w:rsidRPr="00DF4824">
          <w:rPr>
            <w:rStyle w:val="Hyperlink"/>
            <w:noProof/>
          </w:rPr>
          <w:t>5.3. The LoadData Section</w:t>
        </w:r>
        <w:r w:rsidR="00055A8E">
          <w:rPr>
            <w:noProof/>
            <w:webHidden/>
          </w:rPr>
          <w:tab/>
        </w:r>
        <w:r w:rsidR="00055A8E">
          <w:rPr>
            <w:noProof/>
            <w:webHidden/>
          </w:rPr>
          <w:fldChar w:fldCharType="begin"/>
        </w:r>
        <w:r w:rsidR="00055A8E">
          <w:rPr>
            <w:noProof/>
            <w:webHidden/>
          </w:rPr>
          <w:instrText xml:space="preserve"> PAGEREF _Toc418602670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4EE7E7D6"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71" w:history="1">
        <w:r w:rsidR="00055A8E" w:rsidRPr="00DF4824">
          <w:rPr>
            <w:rStyle w:val="Hyperlink"/>
            <w:noProof/>
          </w:rPr>
          <w:t>5.4. Example</w:t>
        </w:r>
        <w:r w:rsidR="00055A8E">
          <w:rPr>
            <w:noProof/>
            <w:webHidden/>
          </w:rPr>
          <w:tab/>
        </w:r>
        <w:r w:rsidR="00055A8E">
          <w:rPr>
            <w:noProof/>
            <w:webHidden/>
          </w:rPr>
          <w:fldChar w:fldCharType="begin"/>
        </w:r>
        <w:r w:rsidR="00055A8E">
          <w:rPr>
            <w:noProof/>
            <w:webHidden/>
          </w:rPr>
          <w:instrText xml:space="preserve"> PAGEREF _Toc418602671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31B5E32C" w14:textId="77777777" w:rsidR="00055A8E" w:rsidRDefault="00984085">
      <w:pPr>
        <w:pStyle w:val="TOC1"/>
        <w:tabs>
          <w:tab w:val="right" w:leader="dot" w:pos="9350"/>
        </w:tabs>
        <w:rPr>
          <w:rFonts w:asciiTheme="minorHAnsi" w:eastAsiaTheme="minorEastAsia" w:hAnsiTheme="minorHAnsi" w:cstheme="minorBidi"/>
          <w:b w:val="0"/>
          <w:bCs w:val="0"/>
          <w:caps w:val="0"/>
          <w:noProof/>
          <w:sz w:val="22"/>
          <w:szCs w:val="22"/>
        </w:rPr>
      </w:pPr>
      <w:hyperlink w:anchor="_Toc418602672" w:history="1">
        <w:r w:rsidR="00055A8E" w:rsidRPr="00DF4824">
          <w:rPr>
            <w:rStyle w:val="Hyperlink"/>
            <w:noProof/>
          </w:rPr>
          <w:t>Chapter 6 Multi-step Analysis</w:t>
        </w:r>
        <w:r w:rsidR="00055A8E">
          <w:rPr>
            <w:noProof/>
            <w:webHidden/>
          </w:rPr>
          <w:tab/>
        </w:r>
        <w:r w:rsidR="00055A8E">
          <w:rPr>
            <w:noProof/>
            <w:webHidden/>
          </w:rPr>
          <w:fldChar w:fldCharType="begin"/>
        </w:r>
        <w:r w:rsidR="00055A8E">
          <w:rPr>
            <w:noProof/>
            <w:webHidden/>
          </w:rPr>
          <w:instrText xml:space="preserve"> PAGEREF _Toc418602672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29D8CE13"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73" w:history="1">
        <w:r w:rsidR="00055A8E" w:rsidRPr="00DF4824">
          <w:rPr>
            <w:rStyle w:val="Hyperlink"/>
            <w:noProof/>
          </w:rPr>
          <w:t>6.1. The Step Section</w:t>
        </w:r>
        <w:r w:rsidR="00055A8E">
          <w:rPr>
            <w:noProof/>
            <w:webHidden/>
          </w:rPr>
          <w:tab/>
        </w:r>
        <w:r w:rsidR="00055A8E">
          <w:rPr>
            <w:noProof/>
            <w:webHidden/>
          </w:rPr>
          <w:fldChar w:fldCharType="begin"/>
        </w:r>
        <w:r w:rsidR="00055A8E">
          <w:rPr>
            <w:noProof/>
            <w:webHidden/>
          </w:rPr>
          <w:instrText xml:space="preserve"> PAGEREF _Toc418602673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7D66867D"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74" w:history="1">
        <w:r w:rsidR="00055A8E" w:rsidRPr="00DF4824">
          <w:rPr>
            <w:rStyle w:val="Hyperlink"/>
            <w:noProof/>
          </w:rPr>
          <w:t>6.1.1. Control Settings</w:t>
        </w:r>
        <w:r w:rsidR="00055A8E">
          <w:rPr>
            <w:noProof/>
            <w:webHidden/>
          </w:rPr>
          <w:tab/>
        </w:r>
        <w:r w:rsidR="00055A8E">
          <w:rPr>
            <w:noProof/>
            <w:webHidden/>
          </w:rPr>
          <w:fldChar w:fldCharType="begin"/>
        </w:r>
        <w:r w:rsidR="00055A8E">
          <w:rPr>
            <w:noProof/>
            <w:webHidden/>
          </w:rPr>
          <w:instrText xml:space="preserve"> PAGEREF _Toc418602674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61427693"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75" w:history="1">
        <w:r w:rsidR="00055A8E" w:rsidRPr="00DF4824">
          <w:rPr>
            <w:rStyle w:val="Hyperlink"/>
            <w:noProof/>
          </w:rPr>
          <w:t>6.1.2. Boundary Conditions</w:t>
        </w:r>
        <w:r w:rsidR="00055A8E">
          <w:rPr>
            <w:noProof/>
            <w:webHidden/>
          </w:rPr>
          <w:tab/>
        </w:r>
        <w:r w:rsidR="00055A8E">
          <w:rPr>
            <w:noProof/>
            <w:webHidden/>
          </w:rPr>
          <w:fldChar w:fldCharType="begin"/>
        </w:r>
        <w:r w:rsidR="00055A8E">
          <w:rPr>
            <w:noProof/>
            <w:webHidden/>
          </w:rPr>
          <w:instrText xml:space="preserve"> PAGEREF _Toc418602675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DCBC755"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76" w:history="1">
        <w:r w:rsidR="00055A8E" w:rsidRPr="00DF4824">
          <w:rPr>
            <w:rStyle w:val="Hyperlink"/>
            <w:noProof/>
          </w:rPr>
          <w:t>6.1.3. Relative Boundary Conditions</w:t>
        </w:r>
        <w:r w:rsidR="00055A8E">
          <w:rPr>
            <w:noProof/>
            <w:webHidden/>
          </w:rPr>
          <w:tab/>
        </w:r>
        <w:r w:rsidR="00055A8E">
          <w:rPr>
            <w:noProof/>
            <w:webHidden/>
          </w:rPr>
          <w:fldChar w:fldCharType="begin"/>
        </w:r>
        <w:r w:rsidR="00055A8E">
          <w:rPr>
            <w:noProof/>
            <w:webHidden/>
          </w:rPr>
          <w:instrText xml:space="preserve"> PAGEREF _Toc418602676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1DAAF13B"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77" w:history="1">
        <w:r w:rsidR="00055A8E" w:rsidRPr="00DF4824">
          <w:rPr>
            <w:rStyle w:val="Hyperlink"/>
            <w:noProof/>
          </w:rPr>
          <w:t>6.2. An Example</w:t>
        </w:r>
        <w:r w:rsidR="00055A8E">
          <w:rPr>
            <w:noProof/>
            <w:webHidden/>
          </w:rPr>
          <w:tab/>
        </w:r>
        <w:r w:rsidR="00055A8E">
          <w:rPr>
            <w:noProof/>
            <w:webHidden/>
          </w:rPr>
          <w:fldChar w:fldCharType="begin"/>
        </w:r>
        <w:r w:rsidR="00055A8E">
          <w:rPr>
            <w:noProof/>
            <w:webHidden/>
          </w:rPr>
          <w:instrText xml:space="preserve"> PAGEREF _Toc418602677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1F526BF" w14:textId="77777777" w:rsidR="00055A8E" w:rsidRDefault="00984085">
      <w:pPr>
        <w:pStyle w:val="TOC1"/>
        <w:tabs>
          <w:tab w:val="right" w:leader="dot" w:pos="9350"/>
        </w:tabs>
        <w:rPr>
          <w:rFonts w:asciiTheme="minorHAnsi" w:eastAsiaTheme="minorEastAsia" w:hAnsiTheme="minorHAnsi" w:cstheme="minorBidi"/>
          <w:b w:val="0"/>
          <w:bCs w:val="0"/>
          <w:caps w:val="0"/>
          <w:noProof/>
          <w:sz w:val="22"/>
          <w:szCs w:val="22"/>
        </w:rPr>
      </w:pPr>
      <w:hyperlink w:anchor="_Toc418602678" w:history="1">
        <w:r w:rsidR="00055A8E" w:rsidRPr="00DF4824">
          <w:rPr>
            <w:rStyle w:val="Hyperlink"/>
            <w:noProof/>
          </w:rPr>
          <w:t>Chapter 7 Parameter Optimization</w:t>
        </w:r>
        <w:r w:rsidR="00055A8E">
          <w:rPr>
            <w:noProof/>
            <w:webHidden/>
          </w:rPr>
          <w:tab/>
        </w:r>
        <w:r w:rsidR="00055A8E">
          <w:rPr>
            <w:noProof/>
            <w:webHidden/>
          </w:rPr>
          <w:fldChar w:fldCharType="begin"/>
        </w:r>
        <w:r w:rsidR="00055A8E">
          <w:rPr>
            <w:noProof/>
            <w:webHidden/>
          </w:rPr>
          <w:instrText xml:space="preserve"> PAGEREF _Toc418602678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74DC3DB5"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79" w:history="1">
        <w:r w:rsidR="00055A8E" w:rsidRPr="00DF4824">
          <w:rPr>
            <w:rStyle w:val="Hyperlink"/>
            <w:noProof/>
          </w:rPr>
          <w:t>7.1. Optimization Input File</w:t>
        </w:r>
        <w:r w:rsidR="00055A8E">
          <w:rPr>
            <w:noProof/>
            <w:webHidden/>
          </w:rPr>
          <w:tab/>
        </w:r>
        <w:r w:rsidR="00055A8E">
          <w:rPr>
            <w:noProof/>
            <w:webHidden/>
          </w:rPr>
          <w:fldChar w:fldCharType="begin"/>
        </w:r>
        <w:r w:rsidR="00055A8E">
          <w:rPr>
            <w:noProof/>
            <w:webHidden/>
          </w:rPr>
          <w:instrText xml:space="preserve"> PAGEREF _Toc418602679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0383E2B"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80" w:history="1">
        <w:r w:rsidR="00055A8E" w:rsidRPr="00DF4824">
          <w:rPr>
            <w:rStyle w:val="Hyperlink"/>
            <w:noProof/>
          </w:rPr>
          <w:t>7.1.1. Model Section</w:t>
        </w:r>
        <w:r w:rsidR="00055A8E">
          <w:rPr>
            <w:noProof/>
            <w:webHidden/>
          </w:rPr>
          <w:tab/>
        </w:r>
        <w:r w:rsidR="00055A8E">
          <w:rPr>
            <w:noProof/>
            <w:webHidden/>
          </w:rPr>
          <w:fldChar w:fldCharType="begin"/>
        </w:r>
        <w:r w:rsidR="00055A8E">
          <w:rPr>
            <w:noProof/>
            <w:webHidden/>
          </w:rPr>
          <w:instrText xml:space="preserve"> PAGEREF _Toc418602680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8B5C360"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81" w:history="1">
        <w:r w:rsidR="00055A8E" w:rsidRPr="00DF4824">
          <w:rPr>
            <w:rStyle w:val="Hyperlink"/>
            <w:noProof/>
          </w:rPr>
          <w:t>7.1.2. Options Section</w:t>
        </w:r>
        <w:r w:rsidR="00055A8E">
          <w:rPr>
            <w:noProof/>
            <w:webHidden/>
          </w:rPr>
          <w:tab/>
        </w:r>
        <w:r w:rsidR="00055A8E">
          <w:rPr>
            <w:noProof/>
            <w:webHidden/>
          </w:rPr>
          <w:fldChar w:fldCharType="begin"/>
        </w:r>
        <w:r w:rsidR="00055A8E">
          <w:rPr>
            <w:noProof/>
            <w:webHidden/>
          </w:rPr>
          <w:instrText xml:space="preserve"> PAGEREF _Toc418602681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001505DB"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82" w:history="1">
        <w:r w:rsidR="00055A8E" w:rsidRPr="00DF4824">
          <w:rPr>
            <w:rStyle w:val="Hyperlink"/>
            <w:noProof/>
          </w:rPr>
          <w:t>7.1.3. Function Section</w:t>
        </w:r>
        <w:r w:rsidR="00055A8E">
          <w:rPr>
            <w:noProof/>
            <w:webHidden/>
          </w:rPr>
          <w:tab/>
        </w:r>
        <w:r w:rsidR="00055A8E">
          <w:rPr>
            <w:noProof/>
            <w:webHidden/>
          </w:rPr>
          <w:fldChar w:fldCharType="begin"/>
        </w:r>
        <w:r w:rsidR="00055A8E">
          <w:rPr>
            <w:noProof/>
            <w:webHidden/>
          </w:rPr>
          <w:instrText xml:space="preserve"> PAGEREF _Toc418602682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418E5D14"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83" w:history="1">
        <w:r w:rsidR="00055A8E" w:rsidRPr="00DF4824">
          <w:rPr>
            <w:rStyle w:val="Hyperlink"/>
            <w:noProof/>
          </w:rPr>
          <w:t>7.1.4. Parameters Section</w:t>
        </w:r>
        <w:r w:rsidR="00055A8E">
          <w:rPr>
            <w:noProof/>
            <w:webHidden/>
          </w:rPr>
          <w:tab/>
        </w:r>
        <w:r w:rsidR="00055A8E">
          <w:rPr>
            <w:noProof/>
            <w:webHidden/>
          </w:rPr>
          <w:fldChar w:fldCharType="begin"/>
        </w:r>
        <w:r w:rsidR="00055A8E">
          <w:rPr>
            <w:noProof/>
            <w:webHidden/>
          </w:rPr>
          <w:instrText xml:space="preserve"> PAGEREF _Toc418602683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0D959CCA"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84" w:history="1">
        <w:r w:rsidR="00055A8E" w:rsidRPr="00DF4824">
          <w:rPr>
            <w:rStyle w:val="Hyperlink"/>
            <w:noProof/>
          </w:rPr>
          <w:t>7.1.5. Constraints Section</w:t>
        </w:r>
        <w:r w:rsidR="00055A8E">
          <w:rPr>
            <w:noProof/>
            <w:webHidden/>
          </w:rPr>
          <w:tab/>
        </w:r>
        <w:r w:rsidR="00055A8E">
          <w:rPr>
            <w:noProof/>
            <w:webHidden/>
          </w:rPr>
          <w:fldChar w:fldCharType="begin"/>
        </w:r>
        <w:r w:rsidR="00055A8E">
          <w:rPr>
            <w:noProof/>
            <w:webHidden/>
          </w:rPr>
          <w:instrText xml:space="preserve"> PAGEREF _Toc418602684 \h </w:instrText>
        </w:r>
        <w:r w:rsidR="00055A8E">
          <w:rPr>
            <w:noProof/>
            <w:webHidden/>
          </w:rPr>
        </w:r>
        <w:r w:rsidR="00055A8E">
          <w:rPr>
            <w:noProof/>
            <w:webHidden/>
          </w:rPr>
          <w:fldChar w:fldCharType="separate"/>
        </w:r>
        <w:r w:rsidR="00055A8E">
          <w:rPr>
            <w:noProof/>
            <w:webHidden/>
          </w:rPr>
          <w:t>232</w:t>
        </w:r>
        <w:r w:rsidR="00055A8E">
          <w:rPr>
            <w:noProof/>
            <w:webHidden/>
          </w:rPr>
          <w:fldChar w:fldCharType="end"/>
        </w:r>
      </w:hyperlink>
    </w:p>
    <w:p w14:paraId="3FACAE4D"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85" w:history="1">
        <w:r w:rsidR="00055A8E" w:rsidRPr="00DF4824">
          <w:rPr>
            <w:rStyle w:val="Hyperlink"/>
            <w:noProof/>
          </w:rPr>
          <w:t>7.1.6. Load Data Section</w:t>
        </w:r>
        <w:r w:rsidR="00055A8E">
          <w:rPr>
            <w:noProof/>
            <w:webHidden/>
          </w:rPr>
          <w:tab/>
        </w:r>
        <w:r w:rsidR="00055A8E">
          <w:rPr>
            <w:noProof/>
            <w:webHidden/>
          </w:rPr>
          <w:fldChar w:fldCharType="begin"/>
        </w:r>
        <w:r w:rsidR="00055A8E">
          <w:rPr>
            <w:noProof/>
            <w:webHidden/>
          </w:rPr>
          <w:instrText xml:space="preserve"> PAGEREF _Toc418602685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EA78D4C"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86" w:history="1">
        <w:r w:rsidR="00055A8E" w:rsidRPr="00DF4824">
          <w:rPr>
            <w:rStyle w:val="Hyperlink"/>
            <w:noProof/>
          </w:rPr>
          <w:t>7.2. Running a Parameter Optimization</w:t>
        </w:r>
        <w:r w:rsidR="00055A8E">
          <w:rPr>
            <w:noProof/>
            <w:webHidden/>
          </w:rPr>
          <w:tab/>
        </w:r>
        <w:r w:rsidR="00055A8E">
          <w:rPr>
            <w:noProof/>
            <w:webHidden/>
          </w:rPr>
          <w:fldChar w:fldCharType="begin"/>
        </w:r>
        <w:r w:rsidR="00055A8E">
          <w:rPr>
            <w:noProof/>
            <w:webHidden/>
          </w:rPr>
          <w:instrText xml:space="preserve"> PAGEREF _Toc418602686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CE487D5"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87" w:history="1">
        <w:r w:rsidR="00055A8E" w:rsidRPr="00DF4824">
          <w:rPr>
            <w:rStyle w:val="Hyperlink"/>
            <w:noProof/>
          </w:rPr>
          <w:t>7.3. An Example Input File</w:t>
        </w:r>
        <w:r w:rsidR="00055A8E">
          <w:rPr>
            <w:noProof/>
            <w:webHidden/>
          </w:rPr>
          <w:tab/>
        </w:r>
        <w:r w:rsidR="00055A8E">
          <w:rPr>
            <w:noProof/>
            <w:webHidden/>
          </w:rPr>
          <w:fldChar w:fldCharType="begin"/>
        </w:r>
        <w:r w:rsidR="00055A8E">
          <w:rPr>
            <w:noProof/>
            <w:webHidden/>
          </w:rPr>
          <w:instrText xml:space="preserve"> PAGEREF _Toc418602687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463BCD72" w14:textId="77777777" w:rsidR="00055A8E" w:rsidRDefault="00984085">
      <w:pPr>
        <w:pStyle w:val="TOC1"/>
        <w:tabs>
          <w:tab w:val="right" w:leader="dot" w:pos="9350"/>
        </w:tabs>
        <w:rPr>
          <w:rFonts w:asciiTheme="minorHAnsi" w:eastAsiaTheme="minorEastAsia" w:hAnsiTheme="minorHAnsi" w:cstheme="minorBidi"/>
          <w:b w:val="0"/>
          <w:bCs w:val="0"/>
          <w:caps w:val="0"/>
          <w:noProof/>
          <w:sz w:val="22"/>
          <w:szCs w:val="22"/>
        </w:rPr>
      </w:pPr>
      <w:hyperlink w:anchor="_Toc418602688" w:history="1">
        <w:r w:rsidR="00055A8E" w:rsidRPr="00DF4824">
          <w:rPr>
            <w:rStyle w:val="Hyperlink"/>
            <w:noProof/>
          </w:rPr>
          <w:t>Chapter 8 Troubleshooting</w:t>
        </w:r>
        <w:r w:rsidR="00055A8E">
          <w:rPr>
            <w:noProof/>
            <w:webHidden/>
          </w:rPr>
          <w:tab/>
        </w:r>
        <w:r w:rsidR="00055A8E">
          <w:rPr>
            <w:noProof/>
            <w:webHidden/>
          </w:rPr>
          <w:fldChar w:fldCharType="begin"/>
        </w:r>
        <w:r w:rsidR="00055A8E">
          <w:rPr>
            <w:noProof/>
            <w:webHidden/>
          </w:rPr>
          <w:instrText xml:space="preserve"> PAGEREF _Toc418602688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7F456ACC"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89" w:history="1">
        <w:r w:rsidR="00055A8E" w:rsidRPr="00DF4824">
          <w:rPr>
            <w:rStyle w:val="Hyperlink"/>
            <w:noProof/>
          </w:rPr>
          <w:t>8.1. Before You Run Your Model</w:t>
        </w:r>
        <w:r w:rsidR="00055A8E">
          <w:rPr>
            <w:noProof/>
            <w:webHidden/>
          </w:rPr>
          <w:tab/>
        </w:r>
        <w:r w:rsidR="00055A8E">
          <w:rPr>
            <w:noProof/>
            <w:webHidden/>
          </w:rPr>
          <w:fldChar w:fldCharType="begin"/>
        </w:r>
        <w:r w:rsidR="00055A8E">
          <w:rPr>
            <w:noProof/>
            <w:webHidden/>
          </w:rPr>
          <w:instrText xml:space="preserve"> PAGEREF _Toc418602689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251F12E4"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90" w:history="1">
        <w:r w:rsidR="00055A8E" w:rsidRPr="00DF4824">
          <w:rPr>
            <w:rStyle w:val="Hyperlink"/>
            <w:noProof/>
          </w:rPr>
          <w:t>8.1.1. The Finite Element Mesh</w:t>
        </w:r>
        <w:r w:rsidR="00055A8E">
          <w:rPr>
            <w:noProof/>
            <w:webHidden/>
          </w:rPr>
          <w:tab/>
        </w:r>
        <w:r w:rsidR="00055A8E">
          <w:rPr>
            <w:noProof/>
            <w:webHidden/>
          </w:rPr>
          <w:fldChar w:fldCharType="begin"/>
        </w:r>
        <w:r w:rsidR="00055A8E">
          <w:rPr>
            <w:noProof/>
            <w:webHidden/>
          </w:rPr>
          <w:instrText xml:space="preserve"> PAGEREF _Toc418602690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34247531"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91" w:history="1">
        <w:r w:rsidR="00055A8E" w:rsidRPr="00DF4824">
          <w:rPr>
            <w:rStyle w:val="Hyperlink"/>
            <w:noProof/>
          </w:rPr>
          <w:t>8.1.2. Materials</w:t>
        </w:r>
        <w:r w:rsidR="00055A8E">
          <w:rPr>
            <w:noProof/>
            <w:webHidden/>
          </w:rPr>
          <w:tab/>
        </w:r>
        <w:r w:rsidR="00055A8E">
          <w:rPr>
            <w:noProof/>
            <w:webHidden/>
          </w:rPr>
          <w:fldChar w:fldCharType="begin"/>
        </w:r>
        <w:r w:rsidR="00055A8E">
          <w:rPr>
            <w:noProof/>
            <w:webHidden/>
          </w:rPr>
          <w:instrText xml:space="preserve"> PAGEREF _Toc418602691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75B0B3C3"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92" w:history="1">
        <w:r w:rsidR="00055A8E" w:rsidRPr="00DF4824">
          <w:rPr>
            <w:rStyle w:val="Hyperlink"/>
            <w:noProof/>
          </w:rPr>
          <w:t>8.1.3. Boundary Conditions</w:t>
        </w:r>
        <w:r w:rsidR="00055A8E">
          <w:rPr>
            <w:noProof/>
            <w:webHidden/>
          </w:rPr>
          <w:tab/>
        </w:r>
        <w:r w:rsidR="00055A8E">
          <w:rPr>
            <w:noProof/>
            <w:webHidden/>
          </w:rPr>
          <w:fldChar w:fldCharType="begin"/>
        </w:r>
        <w:r w:rsidR="00055A8E">
          <w:rPr>
            <w:noProof/>
            <w:webHidden/>
          </w:rPr>
          <w:instrText xml:space="preserve"> PAGEREF _Toc418602692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16ED2D50"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93" w:history="1">
        <w:r w:rsidR="00055A8E" w:rsidRPr="00DF4824">
          <w:rPr>
            <w:rStyle w:val="Hyperlink"/>
            <w:noProof/>
          </w:rPr>
          <w:t>8.2. Debugging a Model</w:t>
        </w:r>
        <w:r w:rsidR="00055A8E">
          <w:rPr>
            <w:noProof/>
            <w:webHidden/>
          </w:rPr>
          <w:tab/>
        </w:r>
        <w:r w:rsidR="00055A8E">
          <w:rPr>
            <w:noProof/>
            <w:webHidden/>
          </w:rPr>
          <w:fldChar w:fldCharType="begin"/>
        </w:r>
        <w:r w:rsidR="00055A8E">
          <w:rPr>
            <w:noProof/>
            <w:webHidden/>
          </w:rPr>
          <w:instrText xml:space="preserve"> PAGEREF _Toc418602693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3F01814"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694" w:history="1">
        <w:r w:rsidR="00055A8E" w:rsidRPr="00DF4824">
          <w:rPr>
            <w:rStyle w:val="Hyperlink"/>
            <w:noProof/>
          </w:rPr>
          <w:t>8.3. Common Issues</w:t>
        </w:r>
        <w:r w:rsidR="00055A8E">
          <w:rPr>
            <w:noProof/>
            <w:webHidden/>
          </w:rPr>
          <w:tab/>
        </w:r>
        <w:r w:rsidR="00055A8E">
          <w:rPr>
            <w:noProof/>
            <w:webHidden/>
          </w:rPr>
          <w:fldChar w:fldCharType="begin"/>
        </w:r>
        <w:r w:rsidR="00055A8E">
          <w:rPr>
            <w:noProof/>
            <w:webHidden/>
          </w:rPr>
          <w:instrText xml:space="preserve"> PAGEREF _Toc418602694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4CD86BB7"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695" w:history="1">
        <w:r w:rsidR="00055A8E" w:rsidRPr="00DF4824">
          <w:rPr>
            <w:rStyle w:val="Hyperlink"/>
            <w:noProof/>
          </w:rPr>
          <w:t>8.3.1. Inverted elements</w:t>
        </w:r>
        <w:r w:rsidR="00055A8E">
          <w:rPr>
            <w:noProof/>
            <w:webHidden/>
          </w:rPr>
          <w:tab/>
        </w:r>
        <w:r w:rsidR="00055A8E">
          <w:rPr>
            <w:noProof/>
            <w:webHidden/>
          </w:rPr>
          <w:fldChar w:fldCharType="begin"/>
        </w:r>
        <w:r w:rsidR="00055A8E">
          <w:rPr>
            <w:noProof/>
            <w:webHidden/>
          </w:rPr>
          <w:instrText xml:space="preserve"> PAGEREF _Toc418602695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5A92B04"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96" w:history="1">
        <w:r w:rsidR="00055A8E" w:rsidRPr="00DF4824">
          <w:rPr>
            <w:rStyle w:val="Hyperlink"/>
            <w:noProof/>
          </w:rPr>
          <w:t>8.3.1.1. Material instability</w:t>
        </w:r>
        <w:r w:rsidR="00055A8E">
          <w:rPr>
            <w:noProof/>
            <w:webHidden/>
          </w:rPr>
          <w:tab/>
        </w:r>
        <w:r w:rsidR="00055A8E">
          <w:rPr>
            <w:noProof/>
            <w:webHidden/>
          </w:rPr>
          <w:fldChar w:fldCharType="begin"/>
        </w:r>
        <w:r w:rsidR="00055A8E">
          <w:rPr>
            <w:noProof/>
            <w:webHidden/>
          </w:rPr>
          <w:instrText xml:space="preserve"> PAGEREF _Toc418602696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5E402A1"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97" w:history="1">
        <w:r w:rsidR="00055A8E" w:rsidRPr="00DF4824">
          <w:rPr>
            <w:rStyle w:val="Hyperlink"/>
            <w:noProof/>
          </w:rPr>
          <w:t>8.3.1.2. Time step too large</w:t>
        </w:r>
        <w:r w:rsidR="00055A8E">
          <w:rPr>
            <w:noProof/>
            <w:webHidden/>
          </w:rPr>
          <w:tab/>
        </w:r>
        <w:r w:rsidR="00055A8E">
          <w:rPr>
            <w:noProof/>
            <w:webHidden/>
          </w:rPr>
          <w:fldChar w:fldCharType="begin"/>
        </w:r>
        <w:r w:rsidR="00055A8E">
          <w:rPr>
            <w:noProof/>
            <w:webHidden/>
          </w:rPr>
          <w:instrText xml:space="preserve"> PAGEREF _Toc418602697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7745D3F2"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98" w:history="1">
        <w:r w:rsidR="00055A8E" w:rsidRPr="00DF4824">
          <w:rPr>
            <w:rStyle w:val="Hyperlink"/>
            <w:noProof/>
          </w:rPr>
          <w:t>8.3.1.3. Elements too distorted</w:t>
        </w:r>
        <w:r w:rsidR="00055A8E">
          <w:rPr>
            <w:noProof/>
            <w:webHidden/>
          </w:rPr>
          <w:tab/>
        </w:r>
        <w:r w:rsidR="00055A8E">
          <w:rPr>
            <w:noProof/>
            <w:webHidden/>
          </w:rPr>
          <w:fldChar w:fldCharType="begin"/>
        </w:r>
        <w:r w:rsidR="00055A8E">
          <w:rPr>
            <w:noProof/>
            <w:webHidden/>
          </w:rPr>
          <w:instrText xml:space="preserve"> PAGEREF _Toc418602698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4CE0D59D"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699" w:history="1">
        <w:r w:rsidR="00055A8E" w:rsidRPr="00DF4824">
          <w:rPr>
            <w:rStyle w:val="Hyperlink"/>
            <w:noProof/>
          </w:rPr>
          <w:t>8.3.1.4. Shells are too thick</w:t>
        </w:r>
        <w:r w:rsidR="00055A8E">
          <w:rPr>
            <w:noProof/>
            <w:webHidden/>
          </w:rPr>
          <w:tab/>
        </w:r>
        <w:r w:rsidR="00055A8E">
          <w:rPr>
            <w:noProof/>
            <w:webHidden/>
          </w:rPr>
          <w:fldChar w:fldCharType="begin"/>
        </w:r>
        <w:r w:rsidR="00055A8E">
          <w:rPr>
            <w:noProof/>
            <w:webHidden/>
          </w:rPr>
          <w:instrText xml:space="preserve"> PAGEREF _Toc418602699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86FB4AF"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700" w:history="1">
        <w:r w:rsidR="00055A8E" w:rsidRPr="00DF4824">
          <w:rPr>
            <w:rStyle w:val="Hyperlink"/>
            <w:noProof/>
          </w:rPr>
          <w:t>8.3.1.5. Rigid body modes</w:t>
        </w:r>
        <w:r w:rsidR="00055A8E">
          <w:rPr>
            <w:noProof/>
            <w:webHidden/>
          </w:rPr>
          <w:tab/>
        </w:r>
        <w:r w:rsidR="00055A8E">
          <w:rPr>
            <w:noProof/>
            <w:webHidden/>
          </w:rPr>
          <w:fldChar w:fldCharType="begin"/>
        </w:r>
        <w:r w:rsidR="00055A8E">
          <w:rPr>
            <w:noProof/>
            <w:webHidden/>
          </w:rPr>
          <w:instrText xml:space="preserve"> PAGEREF _Toc418602700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207396CF"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01" w:history="1">
        <w:r w:rsidR="00055A8E" w:rsidRPr="00DF4824">
          <w:rPr>
            <w:rStyle w:val="Hyperlink"/>
            <w:noProof/>
          </w:rPr>
          <w:t>8.3.2. Failure to converge</w:t>
        </w:r>
        <w:r w:rsidR="00055A8E">
          <w:rPr>
            <w:noProof/>
            <w:webHidden/>
          </w:rPr>
          <w:tab/>
        </w:r>
        <w:r w:rsidR="00055A8E">
          <w:rPr>
            <w:noProof/>
            <w:webHidden/>
          </w:rPr>
          <w:fldChar w:fldCharType="begin"/>
        </w:r>
        <w:r w:rsidR="00055A8E">
          <w:rPr>
            <w:noProof/>
            <w:webHidden/>
          </w:rPr>
          <w:instrText xml:space="preserve"> PAGEREF _Toc418602701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0D6D58FF"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702" w:history="1">
        <w:r w:rsidR="00055A8E" w:rsidRPr="00DF4824">
          <w:rPr>
            <w:rStyle w:val="Hyperlink"/>
            <w:noProof/>
          </w:rPr>
          <w:t>8.3.2.1. No loads applied</w:t>
        </w:r>
        <w:r w:rsidR="00055A8E">
          <w:rPr>
            <w:noProof/>
            <w:webHidden/>
          </w:rPr>
          <w:tab/>
        </w:r>
        <w:r w:rsidR="00055A8E">
          <w:rPr>
            <w:noProof/>
            <w:webHidden/>
          </w:rPr>
          <w:fldChar w:fldCharType="begin"/>
        </w:r>
        <w:r w:rsidR="00055A8E">
          <w:rPr>
            <w:noProof/>
            <w:webHidden/>
          </w:rPr>
          <w:instrText xml:space="preserve"> PAGEREF _Toc418602702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36FBE14A"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703" w:history="1">
        <w:r w:rsidR="00055A8E" w:rsidRPr="00DF4824">
          <w:rPr>
            <w:rStyle w:val="Hyperlink"/>
            <w:noProof/>
          </w:rPr>
          <w:t>8.3.2.2. Convergence Tolerance Too Tight</w:t>
        </w:r>
        <w:r w:rsidR="00055A8E">
          <w:rPr>
            <w:noProof/>
            <w:webHidden/>
          </w:rPr>
          <w:tab/>
        </w:r>
        <w:r w:rsidR="00055A8E">
          <w:rPr>
            <w:noProof/>
            <w:webHidden/>
          </w:rPr>
          <w:fldChar w:fldCharType="begin"/>
        </w:r>
        <w:r w:rsidR="00055A8E">
          <w:rPr>
            <w:noProof/>
            <w:webHidden/>
          </w:rPr>
          <w:instrText xml:space="preserve"> PAGEREF _Toc418602703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7FEA5A0"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704" w:history="1">
        <w:r w:rsidR="00055A8E" w:rsidRPr="00DF4824">
          <w:rPr>
            <w:rStyle w:val="Hyperlink"/>
            <w:noProof/>
          </w:rPr>
          <w:t>8.3.2.3. Forcing convergence</w:t>
        </w:r>
        <w:r w:rsidR="00055A8E">
          <w:rPr>
            <w:noProof/>
            <w:webHidden/>
          </w:rPr>
          <w:tab/>
        </w:r>
        <w:r w:rsidR="00055A8E">
          <w:rPr>
            <w:noProof/>
            <w:webHidden/>
          </w:rPr>
          <w:fldChar w:fldCharType="begin"/>
        </w:r>
        <w:r w:rsidR="00055A8E">
          <w:rPr>
            <w:noProof/>
            <w:webHidden/>
          </w:rPr>
          <w:instrText xml:space="preserve"> PAGEREF _Toc418602704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F24F1D8" w14:textId="77777777" w:rsidR="00055A8E" w:rsidRDefault="00984085">
      <w:pPr>
        <w:pStyle w:val="TOC4"/>
        <w:tabs>
          <w:tab w:val="right" w:leader="dot" w:pos="9350"/>
        </w:tabs>
        <w:rPr>
          <w:rFonts w:asciiTheme="minorHAnsi" w:eastAsiaTheme="minorEastAsia" w:hAnsiTheme="minorHAnsi" w:cstheme="minorBidi"/>
          <w:noProof/>
          <w:sz w:val="22"/>
          <w:szCs w:val="22"/>
        </w:rPr>
      </w:pPr>
      <w:hyperlink w:anchor="_Toc418602705" w:history="1">
        <w:r w:rsidR="00055A8E" w:rsidRPr="00DF4824">
          <w:rPr>
            <w:rStyle w:val="Hyperlink"/>
            <w:noProof/>
          </w:rPr>
          <w:t>8.3.2.4. Problems due to Contact</w:t>
        </w:r>
        <w:r w:rsidR="00055A8E">
          <w:rPr>
            <w:noProof/>
            <w:webHidden/>
          </w:rPr>
          <w:tab/>
        </w:r>
        <w:r w:rsidR="00055A8E">
          <w:rPr>
            <w:noProof/>
            <w:webHidden/>
          </w:rPr>
          <w:fldChar w:fldCharType="begin"/>
        </w:r>
        <w:r w:rsidR="00055A8E">
          <w:rPr>
            <w:noProof/>
            <w:webHidden/>
          </w:rPr>
          <w:instrText xml:space="preserve"> PAGEREF _Toc418602705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475EDC16"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706" w:history="1">
        <w:r w:rsidR="00055A8E" w:rsidRPr="00DF4824">
          <w:rPr>
            <w:rStyle w:val="Hyperlink"/>
            <w:noProof/>
          </w:rPr>
          <w:t>8.4. Guidelines for Contact Problems</w:t>
        </w:r>
        <w:r w:rsidR="00055A8E">
          <w:rPr>
            <w:noProof/>
            <w:webHidden/>
          </w:rPr>
          <w:tab/>
        </w:r>
        <w:r w:rsidR="00055A8E">
          <w:rPr>
            <w:noProof/>
            <w:webHidden/>
          </w:rPr>
          <w:fldChar w:fldCharType="begin"/>
        </w:r>
        <w:r w:rsidR="00055A8E">
          <w:rPr>
            <w:noProof/>
            <w:webHidden/>
          </w:rPr>
          <w:instrText xml:space="preserve"> PAGEREF _Toc418602706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1D2E1222"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07" w:history="1">
        <w:r w:rsidR="00055A8E" w:rsidRPr="00DF4824">
          <w:rPr>
            <w:rStyle w:val="Hyperlink"/>
            <w:noProof/>
          </w:rPr>
          <w:t>8.4.1. The penalty method</w:t>
        </w:r>
        <w:r w:rsidR="00055A8E">
          <w:rPr>
            <w:noProof/>
            <w:webHidden/>
          </w:rPr>
          <w:tab/>
        </w:r>
        <w:r w:rsidR="00055A8E">
          <w:rPr>
            <w:noProof/>
            <w:webHidden/>
          </w:rPr>
          <w:fldChar w:fldCharType="begin"/>
        </w:r>
        <w:r w:rsidR="00055A8E">
          <w:rPr>
            <w:noProof/>
            <w:webHidden/>
          </w:rPr>
          <w:instrText xml:space="preserve"> PAGEREF _Toc418602707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0B7A6989"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08" w:history="1">
        <w:r w:rsidR="00055A8E" w:rsidRPr="00DF4824">
          <w:rPr>
            <w:rStyle w:val="Hyperlink"/>
            <w:noProof/>
          </w:rPr>
          <w:t>8.4.2. Augmented Lagrangian Method</w:t>
        </w:r>
        <w:r w:rsidR="00055A8E">
          <w:rPr>
            <w:noProof/>
            <w:webHidden/>
          </w:rPr>
          <w:tab/>
        </w:r>
        <w:r w:rsidR="00055A8E">
          <w:rPr>
            <w:noProof/>
            <w:webHidden/>
          </w:rPr>
          <w:fldChar w:fldCharType="begin"/>
        </w:r>
        <w:r w:rsidR="00055A8E">
          <w:rPr>
            <w:noProof/>
            <w:webHidden/>
          </w:rPr>
          <w:instrText xml:space="preserve"> PAGEREF _Toc418602708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722F75AC"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09" w:history="1">
        <w:r w:rsidR="00055A8E" w:rsidRPr="00DF4824">
          <w:rPr>
            <w:rStyle w:val="Hyperlink"/>
            <w:noProof/>
          </w:rPr>
          <w:t>8.4.3. Initial Separation</w:t>
        </w:r>
        <w:r w:rsidR="00055A8E">
          <w:rPr>
            <w:noProof/>
            <w:webHidden/>
          </w:rPr>
          <w:tab/>
        </w:r>
        <w:r w:rsidR="00055A8E">
          <w:rPr>
            <w:noProof/>
            <w:webHidden/>
          </w:rPr>
          <w:fldChar w:fldCharType="begin"/>
        </w:r>
        <w:r w:rsidR="00055A8E">
          <w:rPr>
            <w:noProof/>
            <w:webHidden/>
          </w:rPr>
          <w:instrText xml:space="preserve"> PAGEREF _Toc418602709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21C23D93"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710" w:history="1">
        <w:r w:rsidR="00055A8E" w:rsidRPr="00DF4824">
          <w:rPr>
            <w:rStyle w:val="Hyperlink"/>
            <w:noProof/>
          </w:rPr>
          <w:t>8.5. Guidelines for Multiphasic Analyses</w:t>
        </w:r>
        <w:r w:rsidR="00055A8E">
          <w:rPr>
            <w:noProof/>
            <w:webHidden/>
          </w:rPr>
          <w:tab/>
        </w:r>
        <w:r w:rsidR="00055A8E">
          <w:rPr>
            <w:noProof/>
            <w:webHidden/>
          </w:rPr>
          <w:fldChar w:fldCharType="begin"/>
        </w:r>
        <w:r w:rsidR="00055A8E">
          <w:rPr>
            <w:noProof/>
            <w:webHidden/>
          </w:rPr>
          <w:instrText xml:space="preserve"> PAGEREF _Toc418602710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33C0EE12"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11" w:history="1">
        <w:r w:rsidR="00055A8E" w:rsidRPr="00DF4824">
          <w:rPr>
            <w:rStyle w:val="Hyperlink"/>
            <w:noProof/>
          </w:rPr>
          <w:t>8.5.1. Initial State of Swelling</w:t>
        </w:r>
        <w:r w:rsidR="00055A8E">
          <w:rPr>
            <w:noProof/>
            <w:webHidden/>
          </w:rPr>
          <w:tab/>
        </w:r>
        <w:r w:rsidR="00055A8E">
          <w:rPr>
            <w:noProof/>
            <w:webHidden/>
          </w:rPr>
          <w:fldChar w:fldCharType="begin"/>
        </w:r>
        <w:r w:rsidR="00055A8E">
          <w:rPr>
            <w:noProof/>
            <w:webHidden/>
          </w:rPr>
          <w:instrText xml:space="preserve"> PAGEREF _Toc418602711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0B79EED3"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12" w:history="1">
        <w:r w:rsidR="00055A8E" w:rsidRPr="00DF4824">
          <w:rPr>
            <w:rStyle w:val="Hyperlink"/>
            <w:noProof/>
          </w:rPr>
          <w:t>8.5.2. Prescribed Boundary Conditions</w:t>
        </w:r>
        <w:r w:rsidR="00055A8E">
          <w:rPr>
            <w:noProof/>
            <w:webHidden/>
          </w:rPr>
          <w:tab/>
        </w:r>
        <w:r w:rsidR="00055A8E">
          <w:rPr>
            <w:noProof/>
            <w:webHidden/>
          </w:rPr>
          <w:fldChar w:fldCharType="begin"/>
        </w:r>
        <w:r w:rsidR="00055A8E">
          <w:rPr>
            <w:noProof/>
            <w:webHidden/>
          </w:rPr>
          <w:instrText xml:space="preserve"> PAGEREF _Toc418602712 \h </w:instrText>
        </w:r>
        <w:r w:rsidR="00055A8E">
          <w:rPr>
            <w:noProof/>
            <w:webHidden/>
          </w:rPr>
        </w:r>
        <w:r w:rsidR="00055A8E">
          <w:rPr>
            <w:noProof/>
            <w:webHidden/>
          </w:rPr>
          <w:fldChar w:fldCharType="separate"/>
        </w:r>
        <w:r w:rsidR="00055A8E">
          <w:rPr>
            <w:noProof/>
            <w:webHidden/>
          </w:rPr>
          <w:t>242</w:t>
        </w:r>
        <w:r w:rsidR="00055A8E">
          <w:rPr>
            <w:noProof/>
            <w:webHidden/>
          </w:rPr>
          <w:fldChar w:fldCharType="end"/>
        </w:r>
      </w:hyperlink>
    </w:p>
    <w:p w14:paraId="5FCBD6AA"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13" w:history="1">
        <w:r w:rsidR="00055A8E" w:rsidRPr="00DF4824">
          <w:rPr>
            <w:rStyle w:val="Hyperlink"/>
            <w:noProof/>
          </w:rPr>
          <w:t>8.5.3. Prescribed Initial Conditions</w:t>
        </w:r>
        <w:r w:rsidR="00055A8E">
          <w:rPr>
            <w:noProof/>
            <w:webHidden/>
          </w:rPr>
          <w:tab/>
        </w:r>
        <w:r w:rsidR="00055A8E">
          <w:rPr>
            <w:noProof/>
            <w:webHidden/>
          </w:rPr>
          <w:fldChar w:fldCharType="begin"/>
        </w:r>
        <w:r w:rsidR="00055A8E">
          <w:rPr>
            <w:noProof/>
            <w:webHidden/>
          </w:rPr>
          <w:instrText xml:space="preserve"> PAGEREF _Toc418602713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29F71293"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14" w:history="1">
        <w:r w:rsidR="00055A8E" w:rsidRPr="00DF4824">
          <w:rPr>
            <w:rStyle w:val="Hyperlink"/>
            <w:noProof/>
          </w:rPr>
          <w:t>8.5.4. Prescribed Effective Solute Flux</w:t>
        </w:r>
        <w:r w:rsidR="00055A8E">
          <w:rPr>
            <w:noProof/>
            <w:webHidden/>
          </w:rPr>
          <w:tab/>
        </w:r>
        <w:r w:rsidR="00055A8E">
          <w:rPr>
            <w:noProof/>
            <w:webHidden/>
          </w:rPr>
          <w:fldChar w:fldCharType="begin"/>
        </w:r>
        <w:r w:rsidR="00055A8E">
          <w:rPr>
            <w:noProof/>
            <w:webHidden/>
          </w:rPr>
          <w:instrText xml:space="preserve"> PAGEREF _Toc418602714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06904A94"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15" w:history="1">
        <w:r w:rsidR="00055A8E" w:rsidRPr="00DF4824">
          <w:rPr>
            <w:rStyle w:val="Hyperlink"/>
            <w:noProof/>
          </w:rPr>
          <w:t>8.5.5. Prescribed Electric Current Density</w:t>
        </w:r>
        <w:r w:rsidR="00055A8E">
          <w:rPr>
            <w:noProof/>
            <w:webHidden/>
          </w:rPr>
          <w:tab/>
        </w:r>
        <w:r w:rsidR="00055A8E">
          <w:rPr>
            <w:noProof/>
            <w:webHidden/>
          </w:rPr>
          <w:fldChar w:fldCharType="begin"/>
        </w:r>
        <w:r w:rsidR="00055A8E">
          <w:rPr>
            <w:noProof/>
            <w:webHidden/>
          </w:rPr>
          <w:instrText xml:space="preserve"> PAGEREF _Toc418602715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6889B394"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16" w:history="1">
        <w:r w:rsidR="00055A8E" w:rsidRPr="00DF4824">
          <w:rPr>
            <w:rStyle w:val="Hyperlink"/>
            <w:noProof/>
          </w:rPr>
          <w:t>8.5.6. Electrical Grounding</w:t>
        </w:r>
        <w:r w:rsidR="00055A8E">
          <w:rPr>
            <w:noProof/>
            <w:webHidden/>
          </w:rPr>
          <w:tab/>
        </w:r>
        <w:r w:rsidR="00055A8E">
          <w:rPr>
            <w:noProof/>
            <w:webHidden/>
          </w:rPr>
          <w:fldChar w:fldCharType="begin"/>
        </w:r>
        <w:r w:rsidR="00055A8E">
          <w:rPr>
            <w:noProof/>
            <w:webHidden/>
          </w:rPr>
          <w:instrText xml:space="preserve"> PAGEREF _Toc418602716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05BB2E3A"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717" w:history="1">
        <w:r w:rsidR="00055A8E" w:rsidRPr="00DF4824">
          <w:rPr>
            <w:rStyle w:val="Hyperlink"/>
            <w:noProof/>
          </w:rPr>
          <w:t>8.6. Understanding the Solution</w:t>
        </w:r>
        <w:r w:rsidR="00055A8E">
          <w:rPr>
            <w:noProof/>
            <w:webHidden/>
          </w:rPr>
          <w:tab/>
        </w:r>
        <w:r w:rsidR="00055A8E">
          <w:rPr>
            <w:noProof/>
            <w:webHidden/>
          </w:rPr>
          <w:fldChar w:fldCharType="begin"/>
        </w:r>
        <w:r w:rsidR="00055A8E">
          <w:rPr>
            <w:noProof/>
            <w:webHidden/>
          </w:rPr>
          <w:instrText xml:space="preserve"> PAGEREF _Toc418602717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78E92B67"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18" w:history="1">
        <w:r w:rsidR="00055A8E" w:rsidRPr="00DF4824">
          <w:rPr>
            <w:rStyle w:val="Hyperlink"/>
            <w:noProof/>
          </w:rPr>
          <w:t>8.6.1. Mesh convergence</w:t>
        </w:r>
        <w:r w:rsidR="00055A8E">
          <w:rPr>
            <w:noProof/>
            <w:webHidden/>
          </w:rPr>
          <w:tab/>
        </w:r>
        <w:r w:rsidR="00055A8E">
          <w:rPr>
            <w:noProof/>
            <w:webHidden/>
          </w:rPr>
          <w:fldChar w:fldCharType="begin"/>
        </w:r>
        <w:r w:rsidR="00055A8E">
          <w:rPr>
            <w:noProof/>
            <w:webHidden/>
          </w:rPr>
          <w:instrText xml:space="preserve"> PAGEREF _Toc418602718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2433016F"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19" w:history="1">
        <w:r w:rsidR="00055A8E" w:rsidRPr="00DF4824">
          <w:rPr>
            <w:rStyle w:val="Hyperlink"/>
            <w:noProof/>
          </w:rPr>
          <w:t>8.6.2. Constraint enforcement</w:t>
        </w:r>
        <w:r w:rsidR="00055A8E">
          <w:rPr>
            <w:noProof/>
            <w:webHidden/>
          </w:rPr>
          <w:tab/>
        </w:r>
        <w:r w:rsidR="00055A8E">
          <w:rPr>
            <w:noProof/>
            <w:webHidden/>
          </w:rPr>
          <w:fldChar w:fldCharType="begin"/>
        </w:r>
        <w:r w:rsidR="00055A8E">
          <w:rPr>
            <w:noProof/>
            <w:webHidden/>
          </w:rPr>
          <w:instrText xml:space="preserve"> PAGEREF _Toc418602719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53CAD245"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720" w:history="1">
        <w:r w:rsidR="00055A8E" w:rsidRPr="00DF4824">
          <w:rPr>
            <w:rStyle w:val="Hyperlink"/>
            <w:noProof/>
          </w:rPr>
          <w:t>8.7. Limitations of FEBio</w:t>
        </w:r>
        <w:r w:rsidR="00055A8E">
          <w:rPr>
            <w:noProof/>
            <w:webHidden/>
          </w:rPr>
          <w:tab/>
        </w:r>
        <w:r w:rsidR="00055A8E">
          <w:rPr>
            <w:noProof/>
            <w:webHidden/>
          </w:rPr>
          <w:fldChar w:fldCharType="begin"/>
        </w:r>
        <w:r w:rsidR="00055A8E">
          <w:rPr>
            <w:noProof/>
            <w:webHidden/>
          </w:rPr>
          <w:instrText xml:space="preserve"> PAGEREF _Toc418602720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26F17DD4"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21" w:history="1">
        <w:r w:rsidR="00055A8E" w:rsidRPr="00DF4824">
          <w:rPr>
            <w:rStyle w:val="Hyperlink"/>
            <w:noProof/>
          </w:rPr>
          <w:t>8.7.1. Geometrical instabilities</w:t>
        </w:r>
        <w:r w:rsidR="00055A8E">
          <w:rPr>
            <w:noProof/>
            <w:webHidden/>
          </w:rPr>
          <w:tab/>
        </w:r>
        <w:r w:rsidR="00055A8E">
          <w:rPr>
            <w:noProof/>
            <w:webHidden/>
          </w:rPr>
          <w:fldChar w:fldCharType="begin"/>
        </w:r>
        <w:r w:rsidR="00055A8E">
          <w:rPr>
            <w:noProof/>
            <w:webHidden/>
          </w:rPr>
          <w:instrText xml:space="preserve"> PAGEREF _Toc418602721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197502E9"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22" w:history="1">
        <w:r w:rsidR="00055A8E" w:rsidRPr="00DF4824">
          <w:rPr>
            <w:rStyle w:val="Hyperlink"/>
            <w:noProof/>
          </w:rPr>
          <w:t>8.7.2. Material instabilities</w:t>
        </w:r>
        <w:r w:rsidR="00055A8E">
          <w:rPr>
            <w:noProof/>
            <w:webHidden/>
          </w:rPr>
          <w:tab/>
        </w:r>
        <w:r w:rsidR="00055A8E">
          <w:rPr>
            <w:noProof/>
            <w:webHidden/>
          </w:rPr>
          <w:fldChar w:fldCharType="begin"/>
        </w:r>
        <w:r w:rsidR="00055A8E">
          <w:rPr>
            <w:noProof/>
            <w:webHidden/>
          </w:rPr>
          <w:instrText xml:space="preserve"> PAGEREF _Toc418602722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38FD76C4"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23" w:history="1">
        <w:r w:rsidR="00055A8E" w:rsidRPr="00DF4824">
          <w:rPr>
            <w:rStyle w:val="Hyperlink"/>
            <w:noProof/>
          </w:rPr>
          <w:t>8.7.3. Remeshing</w:t>
        </w:r>
        <w:r w:rsidR="00055A8E">
          <w:rPr>
            <w:noProof/>
            <w:webHidden/>
          </w:rPr>
          <w:tab/>
        </w:r>
        <w:r w:rsidR="00055A8E">
          <w:rPr>
            <w:noProof/>
            <w:webHidden/>
          </w:rPr>
          <w:fldChar w:fldCharType="begin"/>
        </w:r>
        <w:r w:rsidR="00055A8E">
          <w:rPr>
            <w:noProof/>
            <w:webHidden/>
          </w:rPr>
          <w:instrText xml:space="preserve"> PAGEREF _Toc418602723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6EC21A09"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24" w:history="1">
        <w:r w:rsidR="00055A8E" w:rsidRPr="00DF4824">
          <w:rPr>
            <w:rStyle w:val="Hyperlink"/>
            <w:noProof/>
          </w:rPr>
          <w:t>8.7.4. Force-driven Problems</w:t>
        </w:r>
        <w:r w:rsidR="00055A8E">
          <w:rPr>
            <w:noProof/>
            <w:webHidden/>
          </w:rPr>
          <w:tab/>
        </w:r>
        <w:r w:rsidR="00055A8E">
          <w:rPr>
            <w:noProof/>
            <w:webHidden/>
          </w:rPr>
          <w:fldChar w:fldCharType="begin"/>
        </w:r>
        <w:r w:rsidR="00055A8E">
          <w:rPr>
            <w:noProof/>
            <w:webHidden/>
          </w:rPr>
          <w:instrText xml:space="preserve"> PAGEREF _Toc418602724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6DCD7F" w14:textId="77777777" w:rsidR="00055A8E" w:rsidRDefault="00984085">
      <w:pPr>
        <w:pStyle w:val="TOC3"/>
        <w:tabs>
          <w:tab w:val="right" w:leader="dot" w:pos="9350"/>
        </w:tabs>
        <w:rPr>
          <w:rFonts w:asciiTheme="minorHAnsi" w:eastAsiaTheme="minorEastAsia" w:hAnsiTheme="minorHAnsi" w:cstheme="minorBidi"/>
          <w:i w:val="0"/>
          <w:iCs w:val="0"/>
          <w:noProof/>
          <w:sz w:val="22"/>
          <w:szCs w:val="22"/>
        </w:rPr>
      </w:pPr>
      <w:hyperlink w:anchor="_Toc418602725" w:history="1">
        <w:r w:rsidR="00055A8E" w:rsidRPr="00DF4824">
          <w:rPr>
            <w:rStyle w:val="Hyperlink"/>
            <w:noProof/>
          </w:rPr>
          <w:t>8.7.5. Solutions obtained on Multi-processor Machines</w:t>
        </w:r>
        <w:r w:rsidR="00055A8E">
          <w:rPr>
            <w:noProof/>
            <w:webHidden/>
          </w:rPr>
          <w:tab/>
        </w:r>
        <w:r w:rsidR="00055A8E">
          <w:rPr>
            <w:noProof/>
            <w:webHidden/>
          </w:rPr>
          <w:fldChar w:fldCharType="begin"/>
        </w:r>
        <w:r w:rsidR="00055A8E">
          <w:rPr>
            <w:noProof/>
            <w:webHidden/>
          </w:rPr>
          <w:instrText xml:space="preserve"> PAGEREF _Toc418602725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3A714F4A" w14:textId="77777777" w:rsidR="00055A8E" w:rsidRDefault="00984085">
      <w:pPr>
        <w:pStyle w:val="TOC2"/>
        <w:tabs>
          <w:tab w:val="right" w:leader="dot" w:pos="9350"/>
        </w:tabs>
        <w:rPr>
          <w:rFonts w:asciiTheme="minorHAnsi" w:eastAsiaTheme="minorEastAsia" w:hAnsiTheme="minorHAnsi" w:cstheme="minorBidi"/>
          <w:smallCaps w:val="0"/>
          <w:noProof/>
          <w:sz w:val="22"/>
          <w:szCs w:val="22"/>
        </w:rPr>
      </w:pPr>
      <w:hyperlink w:anchor="_Toc418602726" w:history="1">
        <w:r w:rsidR="00055A8E" w:rsidRPr="00DF4824">
          <w:rPr>
            <w:rStyle w:val="Hyperlink"/>
            <w:noProof/>
          </w:rPr>
          <w:t>8.8. Where to Get More Help</w:t>
        </w:r>
        <w:r w:rsidR="00055A8E">
          <w:rPr>
            <w:noProof/>
            <w:webHidden/>
          </w:rPr>
          <w:tab/>
        </w:r>
        <w:r w:rsidR="00055A8E">
          <w:rPr>
            <w:noProof/>
            <w:webHidden/>
          </w:rPr>
          <w:fldChar w:fldCharType="begin"/>
        </w:r>
        <w:r w:rsidR="00055A8E">
          <w:rPr>
            <w:noProof/>
            <w:webHidden/>
          </w:rPr>
          <w:instrText xml:space="preserve"> PAGEREF _Toc418602726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FB8EAB" w14:textId="77777777" w:rsidR="00055A8E" w:rsidRDefault="00984085">
      <w:pPr>
        <w:pStyle w:val="TOC1"/>
        <w:tabs>
          <w:tab w:val="right" w:leader="dot" w:pos="9350"/>
        </w:tabs>
        <w:rPr>
          <w:rFonts w:asciiTheme="minorHAnsi" w:eastAsiaTheme="minorEastAsia" w:hAnsiTheme="minorHAnsi" w:cstheme="minorBidi"/>
          <w:b w:val="0"/>
          <w:bCs w:val="0"/>
          <w:caps w:val="0"/>
          <w:noProof/>
          <w:sz w:val="22"/>
          <w:szCs w:val="22"/>
        </w:rPr>
      </w:pPr>
      <w:hyperlink w:anchor="_Toc418602727" w:history="1">
        <w:r w:rsidR="00055A8E" w:rsidRPr="00DF4824">
          <w:rPr>
            <w:rStyle w:val="Hyperlink"/>
            <w:noProof/>
          </w:rPr>
          <w:t>Appendix A. Configuration File</w:t>
        </w:r>
        <w:r w:rsidR="00055A8E">
          <w:rPr>
            <w:noProof/>
            <w:webHidden/>
          </w:rPr>
          <w:tab/>
        </w:r>
        <w:r w:rsidR="00055A8E">
          <w:rPr>
            <w:noProof/>
            <w:webHidden/>
          </w:rPr>
          <w:fldChar w:fldCharType="begin"/>
        </w:r>
        <w:r w:rsidR="00055A8E">
          <w:rPr>
            <w:noProof/>
            <w:webHidden/>
          </w:rPr>
          <w:instrText xml:space="preserve"> PAGEREF _Toc418602727 \h </w:instrText>
        </w:r>
        <w:r w:rsidR="00055A8E">
          <w:rPr>
            <w:noProof/>
            <w:webHidden/>
          </w:rPr>
        </w:r>
        <w:r w:rsidR="00055A8E">
          <w:rPr>
            <w:noProof/>
            <w:webHidden/>
          </w:rPr>
          <w:fldChar w:fldCharType="separate"/>
        </w:r>
        <w:r w:rsidR="00055A8E">
          <w:rPr>
            <w:noProof/>
            <w:webHidden/>
          </w:rPr>
          <w:t>248</w:t>
        </w:r>
        <w:r w:rsidR="00055A8E">
          <w:rPr>
            <w:noProof/>
            <w:webHidden/>
          </w:rPr>
          <w:fldChar w:fldCharType="end"/>
        </w:r>
      </w:hyperlink>
    </w:p>
    <w:p w14:paraId="789D0637" w14:textId="77777777" w:rsidR="00055A8E" w:rsidRDefault="00984085">
      <w:pPr>
        <w:pStyle w:val="TOC1"/>
        <w:tabs>
          <w:tab w:val="right" w:leader="dot" w:pos="9350"/>
        </w:tabs>
        <w:rPr>
          <w:rFonts w:asciiTheme="minorHAnsi" w:eastAsiaTheme="minorEastAsia" w:hAnsiTheme="minorHAnsi" w:cstheme="minorBidi"/>
          <w:b w:val="0"/>
          <w:bCs w:val="0"/>
          <w:caps w:val="0"/>
          <w:noProof/>
          <w:sz w:val="22"/>
          <w:szCs w:val="22"/>
        </w:rPr>
      </w:pPr>
      <w:hyperlink w:anchor="_Toc418602728" w:history="1">
        <w:r w:rsidR="00055A8E" w:rsidRPr="00DF4824">
          <w:rPr>
            <w:rStyle w:val="Hyperlink"/>
            <w:noProof/>
          </w:rPr>
          <w:t>Appendix B. FEBio Plugins</w:t>
        </w:r>
        <w:r w:rsidR="00055A8E">
          <w:rPr>
            <w:noProof/>
            <w:webHidden/>
          </w:rPr>
          <w:tab/>
        </w:r>
        <w:r w:rsidR="00055A8E">
          <w:rPr>
            <w:noProof/>
            <w:webHidden/>
          </w:rPr>
          <w:fldChar w:fldCharType="begin"/>
        </w:r>
        <w:r w:rsidR="00055A8E">
          <w:rPr>
            <w:noProof/>
            <w:webHidden/>
          </w:rPr>
          <w:instrText xml:space="preserve"> PAGEREF _Toc418602728 \h </w:instrText>
        </w:r>
        <w:r w:rsidR="00055A8E">
          <w:rPr>
            <w:noProof/>
            <w:webHidden/>
          </w:rPr>
        </w:r>
        <w:r w:rsidR="00055A8E">
          <w:rPr>
            <w:noProof/>
            <w:webHidden/>
          </w:rPr>
          <w:fldChar w:fldCharType="separate"/>
        </w:r>
        <w:r w:rsidR="00055A8E">
          <w:rPr>
            <w:noProof/>
            <w:webHidden/>
          </w:rPr>
          <w:t>249</w:t>
        </w:r>
        <w:r w:rsidR="00055A8E">
          <w:rPr>
            <w:noProof/>
            <w:webHidden/>
          </w:rPr>
          <w:fldChar w:fldCharType="end"/>
        </w:r>
      </w:hyperlink>
    </w:p>
    <w:p w14:paraId="3B0472DA" w14:textId="77777777" w:rsidR="00055A8E" w:rsidRDefault="00984085">
      <w:pPr>
        <w:pStyle w:val="TOC1"/>
        <w:tabs>
          <w:tab w:val="right" w:leader="dot" w:pos="9350"/>
        </w:tabs>
        <w:rPr>
          <w:rFonts w:asciiTheme="minorHAnsi" w:eastAsiaTheme="minorEastAsia" w:hAnsiTheme="minorHAnsi" w:cstheme="minorBidi"/>
          <w:b w:val="0"/>
          <w:bCs w:val="0"/>
          <w:caps w:val="0"/>
          <w:noProof/>
          <w:sz w:val="22"/>
          <w:szCs w:val="22"/>
        </w:rPr>
      </w:pPr>
      <w:hyperlink w:anchor="_Toc418602729" w:history="1">
        <w:r w:rsidR="00055A8E" w:rsidRPr="00DF4824">
          <w:rPr>
            <w:rStyle w:val="Hyperlink"/>
            <w:noProof/>
          </w:rPr>
          <w:t>References</w:t>
        </w:r>
        <w:r w:rsidR="00055A8E">
          <w:rPr>
            <w:noProof/>
            <w:webHidden/>
          </w:rPr>
          <w:tab/>
        </w:r>
        <w:r w:rsidR="00055A8E">
          <w:rPr>
            <w:noProof/>
            <w:webHidden/>
          </w:rPr>
          <w:fldChar w:fldCharType="begin"/>
        </w:r>
        <w:r w:rsidR="00055A8E">
          <w:rPr>
            <w:noProof/>
            <w:webHidden/>
          </w:rPr>
          <w:instrText xml:space="preserve"> PAGEREF _Toc418602729 \h </w:instrText>
        </w:r>
        <w:r w:rsidR="00055A8E">
          <w:rPr>
            <w:noProof/>
            <w:webHidden/>
          </w:rPr>
        </w:r>
        <w:r w:rsidR="00055A8E">
          <w:rPr>
            <w:noProof/>
            <w:webHidden/>
          </w:rPr>
          <w:fldChar w:fldCharType="separate"/>
        </w:r>
        <w:r w:rsidR="00055A8E">
          <w:rPr>
            <w:noProof/>
            <w:webHidden/>
          </w:rPr>
          <w:t>250</w:t>
        </w:r>
        <w:r w:rsidR="00055A8E">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2" w:name="_Toc418602440"/>
      <w:r>
        <w:lastRenderedPageBreak/>
        <w:t>Introduction</w:t>
      </w:r>
      <w:bookmarkEnd w:id="2"/>
    </w:p>
    <w:p w14:paraId="497FD52E" w14:textId="77777777" w:rsidR="006A0BC1" w:rsidRPr="00070A8D" w:rsidRDefault="006A0BC1" w:rsidP="006A0BC1">
      <w:pPr>
        <w:pStyle w:val="Heading2"/>
      </w:pPr>
      <w:bookmarkStart w:id="3" w:name="_Toc418602441"/>
      <w:r>
        <w:t>Overview of FEBio</w:t>
      </w:r>
      <w:bookmarkEnd w:id="3"/>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528F6087"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4" w:name="_Toc418602442"/>
      <w:r>
        <w:t>About this document</w:t>
      </w:r>
      <w:bookmarkEnd w:id="4"/>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5" w:author="Gerard" w:date="2015-04-08T21:50:00Z">
        <w:r w:rsidR="00C00DDA">
          <w:t>4.11</w:t>
        </w:r>
      </w:ins>
      <w:del w:id="6" w:author="Gerard" w:date="2015-04-08T21:50:00Z">
        <w:r w:rsidR="001B13CD" w:rsidDel="00C00DDA">
          <w:delText>Chapter 5</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7" w:name="_Toc418602443"/>
      <w:r>
        <w:t>Units in FEBio</w:t>
      </w:r>
      <w:bookmarkEnd w:id="7"/>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8" w:name="_Ref293568163"/>
      <w:bookmarkStart w:id="9" w:name="_Toc418602444"/>
      <w:r>
        <w:lastRenderedPageBreak/>
        <w:t>Running FEBio</w:t>
      </w:r>
      <w:bookmarkEnd w:id="8"/>
      <w:bookmarkEnd w:id="9"/>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0" w:name="_Toc418602445"/>
      <w:r>
        <w:t>Running FEBio on Windows</w:t>
      </w:r>
      <w:bookmarkEnd w:id="10"/>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1" w:name="_Toc418602446"/>
      <w:r>
        <w:t>Windows XP</w:t>
      </w:r>
      <w:bookmarkEnd w:id="11"/>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2" w:name="_Toc418602447"/>
      <w:r>
        <w:t>Windows 7</w:t>
      </w:r>
      <w:bookmarkEnd w:id="12"/>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3" w:name="_Toc418602448"/>
      <w:r>
        <w:t>Running FEBio from Explorer</w:t>
      </w:r>
      <w:bookmarkEnd w:id="13"/>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4" w:name="_Toc418602449"/>
      <w:r>
        <w:t>Running FEBio on Linux or MAC</w:t>
      </w:r>
      <w:bookmarkEnd w:id="14"/>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5" w:name="_Ref172430769"/>
      <w:bookmarkStart w:id="16" w:name="_Toc418602450"/>
      <w:r>
        <w:t>The Command Line</w:t>
      </w:r>
      <w:bookmarkEnd w:id="15"/>
      <w:bookmarkEnd w:id="16"/>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7" w:name="OLE_LINK1"/>
      <w:bookmarkStart w:id="18" w:name="OLE_LINK2"/>
      <w:r w:rsidRPr="00541457">
        <w:rPr>
          <w:rStyle w:val="codeChar"/>
        </w:rPr>
        <w:t>-</w:t>
      </w:r>
      <w:r>
        <w:rPr>
          <w:rStyle w:val="codeChar"/>
        </w:rPr>
        <w:t>o</w:t>
      </w:r>
      <w:r>
        <w:t>: log file name</w:t>
      </w:r>
      <w:bookmarkEnd w:id="17"/>
      <w:bookmarkEnd w:id="18"/>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19" w:author="Gerard" w:date="2015-04-08T21:50:00Z">
        <w:r w:rsidR="00C00DDA">
          <w:t>4.11</w:t>
        </w:r>
      </w:ins>
      <w:del w:id="20" w:author="Gerard" w:date="2015-04-08T21:50:00Z">
        <w:r w:rsidR="001B13CD" w:rsidDel="00C00DDA">
          <w:delText>Chapter 5</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ins w:id="21" w:author="Gerard" w:date="2015-04-08T21:50:00Z">
        <w:r w:rsidR="00C00DDA">
          <w:t>4.11</w:t>
        </w:r>
      </w:ins>
      <w:del w:id="22" w:author="Gerard" w:date="2015-04-08T21:50:00Z">
        <w:r w:rsidR="001B13CD" w:rsidDel="00C00DDA">
          <w:delText>Chapter 5</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23" w:author="Gerard" w:date="2015-04-08T21:50:00Z">
        <w:r w:rsidR="00C00DDA">
          <w:t>3.5.1</w:t>
        </w:r>
      </w:ins>
      <w:del w:id="24"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25" w:name="_Toc418602451"/>
      <w:r>
        <w:t xml:space="preserve">The FEBio </w:t>
      </w:r>
      <w:r w:rsidR="00D153DC">
        <w:t>P</w:t>
      </w:r>
      <w:r>
        <w:t>rompt</w:t>
      </w:r>
      <w:bookmarkEnd w:id="25"/>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26" w:name="_Ref230508346"/>
      <w:bookmarkStart w:id="27" w:name="_Toc418602452"/>
      <w:r>
        <w:t xml:space="preserve">The </w:t>
      </w:r>
      <w:r w:rsidR="00D153DC">
        <w:t>C</w:t>
      </w:r>
      <w:r w:rsidRPr="00DF311C">
        <w:t>onfiguration</w:t>
      </w:r>
      <w:r>
        <w:t xml:space="preserve"> </w:t>
      </w:r>
      <w:r w:rsidR="00D153DC">
        <w:t>F</w:t>
      </w:r>
      <w:r>
        <w:t>ile</w:t>
      </w:r>
      <w:bookmarkEnd w:id="26"/>
      <w:bookmarkEnd w:id="27"/>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8" w:name="_Ref376446157"/>
      <w:bookmarkStart w:id="29" w:name="_Toc418602453"/>
      <w:r>
        <w:t xml:space="preserve">Using </w:t>
      </w:r>
      <w:r w:rsidR="00D153DC">
        <w:t>M</w:t>
      </w:r>
      <w:r>
        <w:t xml:space="preserve">ultiple </w:t>
      </w:r>
      <w:r w:rsidR="00D153DC">
        <w:t>P</w:t>
      </w:r>
      <w:r>
        <w:t>rocessors</w:t>
      </w:r>
      <w:bookmarkEnd w:id="28"/>
      <w:bookmarkEnd w:id="29"/>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27" o:title=""/>
          </v:shape>
          <o:OLEObject Type="Embed" ProgID="Equation.DSMT4" ShapeID="_x0000_i1025" DrawAspect="Content" ObjectID="_1493210093"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30" w:name="_Ref250284432"/>
      <w:bookmarkStart w:id="31" w:name="_Ref250285226"/>
      <w:bookmarkStart w:id="32" w:name="_Toc418602454"/>
      <w:r>
        <w:t xml:space="preserve">FEBio </w:t>
      </w:r>
      <w:r w:rsidR="00D153DC">
        <w:t>O</w:t>
      </w:r>
      <w:r>
        <w:t>utput</w:t>
      </w:r>
      <w:bookmarkEnd w:id="30"/>
      <w:bookmarkEnd w:id="31"/>
      <w:bookmarkEnd w:id="32"/>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33" w:author="Gerard" w:date="2015-04-08T21:50:00Z">
        <w:r w:rsidR="00C00DDA">
          <w:t>4.11</w:t>
        </w:r>
      </w:ins>
      <w:del w:id="34" w:author="Gerard" w:date="2015-04-08T21:50:00Z">
        <w:r w:rsidR="001B13CD" w:rsidDel="00C00DDA">
          <w:delText>Chapter 5</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35" w:author="Gerard" w:date="2015-04-08T21:50:00Z">
        <w:r w:rsidR="00C00DDA">
          <w:t>3.16</w:t>
        </w:r>
      </w:ins>
      <w:del w:id="36"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37" w:author="Gerard" w:date="2015-04-08T21:50:00Z">
        <w:r w:rsidR="00C00DDA">
          <w:t>4.11</w:t>
        </w:r>
      </w:ins>
      <w:del w:id="38" w:author="Gerard" w:date="2015-04-08T21:50:00Z">
        <w:r w:rsidR="001B13CD" w:rsidDel="00C00DDA">
          <w:delText>Chapter 5</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39" w:name="_Toc418602455"/>
      <w:r>
        <w:lastRenderedPageBreak/>
        <w:t>Advanced Options</w:t>
      </w:r>
      <w:bookmarkEnd w:id="39"/>
    </w:p>
    <w:p w14:paraId="123FE510" w14:textId="43FCB63B" w:rsidR="006A0BC1" w:rsidRDefault="006A0BC1" w:rsidP="006A0BC1">
      <w:pPr>
        <w:pStyle w:val="Heading3"/>
      </w:pPr>
      <w:bookmarkStart w:id="40" w:name="_Ref278195084"/>
      <w:bookmarkStart w:id="41" w:name="_Toc418602456"/>
      <w:r>
        <w:t xml:space="preserve">Interrupting a </w:t>
      </w:r>
      <w:r w:rsidR="00D153DC">
        <w:t>R</w:t>
      </w:r>
      <w:r>
        <w:t>un</w:t>
      </w:r>
      <w:r>
        <w:rPr>
          <w:rStyle w:val="FootnoteReference"/>
        </w:rPr>
        <w:footnoteReference w:id="2"/>
      </w:r>
      <w:bookmarkEnd w:id="40"/>
      <w:bookmarkEnd w:id="41"/>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42" w:name="_Ref230422001"/>
      <w:bookmarkStart w:id="43" w:name="_Toc418602457"/>
      <w:r>
        <w:t xml:space="preserve">Debugging a </w:t>
      </w:r>
      <w:r w:rsidR="00D153DC">
        <w:t>R</w:t>
      </w:r>
      <w:r>
        <w:t>un</w:t>
      </w:r>
      <w:bookmarkEnd w:id="42"/>
      <w:bookmarkEnd w:id="43"/>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44" w:name="_Ref254341727"/>
      <w:bookmarkStart w:id="45" w:name="_Ref254341812"/>
      <w:bookmarkStart w:id="46" w:name="_Toc418602458"/>
      <w:r>
        <w:t xml:space="preserve">Restarting a </w:t>
      </w:r>
      <w:r w:rsidR="00D153DC">
        <w:t>R</w:t>
      </w:r>
      <w:r>
        <w:t>un</w:t>
      </w:r>
      <w:bookmarkEnd w:id="44"/>
      <w:bookmarkEnd w:id="45"/>
      <w:bookmarkEnd w:id="46"/>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47" w:name="_Ref250285572"/>
      <w:bookmarkStart w:id="48" w:name="_Toc418602459"/>
      <w:r>
        <w:t xml:space="preserve">Input </w:t>
      </w:r>
      <w:r w:rsidR="00D153DC">
        <w:t>F</w:t>
      </w:r>
      <w:r>
        <w:t xml:space="preserve">ile </w:t>
      </w:r>
      <w:r w:rsidR="00D153DC">
        <w:t>C</w:t>
      </w:r>
      <w:r>
        <w:t>hecking</w:t>
      </w:r>
      <w:bookmarkEnd w:id="47"/>
      <w:bookmarkEnd w:id="48"/>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49" w:name="_Ref293568180"/>
      <w:bookmarkStart w:id="50" w:name="_Ref293568311"/>
      <w:bookmarkStart w:id="51" w:name="_Toc418602460"/>
      <w:r>
        <w:lastRenderedPageBreak/>
        <w:t>Free Format Input</w:t>
      </w:r>
      <w:bookmarkEnd w:id="49"/>
      <w:bookmarkEnd w:id="50"/>
      <w:bookmarkEnd w:id="51"/>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52" w:name="_Ref391471945"/>
      <w:bookmarkStart w:id="53" w:name="_Toc418602461"/>
      <w:r>
        <w:lastRenderedPageBreak/>
        <w:t xml:space="preserve">Free </w:t>
      </w:r>
      <w:r w:rsidR="00D153DC">
        <w:t>F</w:t>
      </w:r>
      <w:r>
        <w:t xml:space="preserve">ormat </w:t>
      </w:r>
      <w:r w:rsidR="00D153DC">
        <w:t>O</w:t>
      </w:r>
      <w:r>
        <w:t>verview</w:t>
      </w:r>
      <w:bookmarkEnd w:id="52"/>
      <w:bookmarkEnd w:id="53"/>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rPr>
          <w:ins w:id="54" w:author="steve maas" w:date="2015-05-05T14:48:00Z"/>
        </w:r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ins w:id="55" w:author="steve maas" w:date="2015-05-05T14:48:00Z">
        <w:r>
          <w:rPr>
            <w:i/>
          </w:rPr>
          <w:t>Constraints</w:t>
        </w:r>
        <w:r w:rsidRPr="000B062D">
          <w:rPr>
            <w:rPrChange w:id="56" w:author="steve maas" w:date="2015-05-05T14:48:00Z">
              <w:rPr>
                <w:i/>
              </w:rPr>
            </w:rPrChange>
          </w:rPr>
          <w:t>:</w:t>
        </w:r>
        <w:r>
          <w:t xml:space="preserve"> This section defines rigid and nonlinear constraints.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57" w:name="_Ref374797496"/>
      <w:bookmarkStart w:id="58" w:name="_Toc418602462"/>
      <w:r>
        <w:t>Format Specification Versions</w:t>
      </w:r>
      <w:bookmarkEnd w:id="57"/>
      <w:bookmarkEnd w:id="58"/>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59"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60" w:author="steve maas" w:date="2014-06-25T14:58:00Z"/>
        </w:rPr>
      </w:pPr>
    </w:p>
    <w:p w14:paraId="003022BF" w14:textId="61328172" w:rsidR="00663993" w:rsidRDefault="00663993">
      <w:pPr>
        <w:pStyle w:val="Heading2"/>
        <w:rPr>
          <w:ins w:id="61" w:author="steve maas" w:date="2014-06-25T14:58:00Z"/>
        </w:rPr>
        <w:pPrChange w:id="62" w:author="steve maas" w:date="2014-06-25T14:58:00Z">
          <w:pPr/>
        </w:pPrChange>
      </w:pPr>
      <w:bookmarkStart w:id="63" w:name="_Toc418602463"/>
      <w:ins w:id="64" w:author="steve maas" w:date="2014-06-25T14:58:00Z">
        <w:r>
          <w:t>Multiple Input Files</w:t>
        </w:r>
        <w:bookmarkEnd w:id="63"/>
      </w:ins>
    </w:p>
    <w:p w14:paraId="04D3B4B2" w14:textId="77777777" w:rsidR="00663993" w:rsidRDefault="00663993">
      <w:pPr>
        <w:rPr>
          <w:ins w:id="65" w:author="steve maas" w:date="2014-06-25T15:02:00Z"/>
        </w:rPr>
      </w:pPr>
      <w:ins w:id="66" w:author="steve maas" w:date="2014-06-25T14:58:00Z">
        <w:r>
          <w:t xml:space="preserve">FEBio supports distributing the model definition across multiple input files. </w:t>
        </w:r>
      </w:ins>
      <w:ins w:id="67" w:author="steve maas" w:date="2014-06-25T15:00:00Z">
        <w:r>
          <w:t>This can greatly facilitate defining large, complex models and allows the re-use of model input files without the need to create the entire model input file</w:t>
        </w:r>
      </w:ins>
      <w:ins w:id="68" w:author="steve maas" w:date="2014-06-25T15:01:00Z">
        <w:r>
          <w:t xml:space="preserve"> from scratch. When using multiple input files to define a model, you must create a ma</w:t>
        </w:r>
      </w:ins>
      <w:ins w:id="69" w:author="steve maas" w:date="2014-06-25T15:02:00Z">
        <w:r>
          <w:t>s</w:t>
        </w:r>
      </w:ins>
      <w:ins w:id="70" w:author="steve maas" w:date="2014-06-25T15:01:00Z">
        <w:r>
          <w:t xml:space="preserve">ter input </w:t>
        </w:r>
      </w:ins>
      <w:ins w:id="71" w:author="steve maas" w:date="2014-06-25T15:02:00Z">
        <w:r>
          <w:t>file that will reference all the other input files. This master file will be used to run the model in FEBio.</w:t>
        </w:r>
      </w:ins>
    </w:p>
    <w:p w14:paraId="2FD9ABFD" w14:textId="77777777" w:rsidR="00663993" w:rsidRDefault="00663993">
      <w:pPr>
        <w:rPr>
          <w:ins w:id="72" w:author="steve maas" w:date="2014-06-25T15:02:00Z"/>
        </w:rPr>
      </w:pPr>
    </w:p>
    <w:p w14:paraId="32887C13" w14:textId="77777777" w:rsidR="00AF04AB" w:rsidRDefault="00AF04AB" w:rsidP="00AF04AB">
      <w:pPr>
        <w:pStyle w:val="Heading3"/>
        <w:rPr>
          <w:ins w:id="73" w:author="rawlins" w:date="2015-04-03T12:43:00Z"/>
        </w:rPr>
      </w:pPr>
      <w:bookmarkStart w:id="74" w:name="_Toc410636261"/>
      <w:bookmarkStart w:id="75" w:name="_Toc418602464"/>
      <w:ins w:id="76" w:author="rawlins" w:date="2015-04-03T12:43:00Z">
        <w:r>
          <w:t>Include Keyword</w:t>
        </w:r>
        <w:bookmarkEnd w:id="74"/>
        <w:bookmarkEnd w:id="75"/>
      </w:ins>
    </w:p>
    <w:p w14:paraId="390CA976" w14:textId="77777777" w:rsidR="00AF04AB" w:rsidRDefault="00AF04AB" w:rsidP="00AF04AB">
      <w:pPr>
        <w:rPr>
          <w:ins w:id="77" w:author="rawlins" w:date="2015-04-03T12:43:00Z"/>
        </w:rPr>
      </w:pPr>
      <w:ins w:id="78"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81" w:author="rawlins" w:date="2015-04-03T12:43:00Z"/>
        </w:rPr>
      </w:pPr>
    </w:p>
    <w:p w14:paraId="394D1D1B" w14:textId="77777777" w:rsidR="00AF04AB" w:rsidRDefault="00AF04AB" w:rsidP="00AF04AB">
      <w:pPr>
        <w:pStyle w:val="Code0"/>
        <w:rPr>
          <w:ins w:id="82" w:author="rawlins" w:date="2015-04-03T12:43:00Z"/>
        </w:rPr>
      </w:pPr>
      <w:ins w:id="83" w:author="rawlins" w:date="2015-04-03T12:43:00Z">
        <w:r>
          <w:t>&lt;Include&gt;example.feb&lt;/Include&gt;</w:t>
        </w:r>
      </w:ins>
    </w:p>
    <w:p w14:paraId="5E626BB9" w14:textId="77777777" w:rsidR="00AF04AB" w:rsidRDefault="00AF04AB" w:rsidP="00AF04AB">
      <w:pPr>
        <w:rPr>
          <w:ins w:id="84" w:author="rawlins" w:date="2015-04-03T12:43:00Z"/>
        </w:rPr>
      </w:pPr>
    </w:p>
    <w:p w14:paraId="00CB8D06" w14:textId="77777777" w:rsidR="00AF04AB" w:rsidRDefault="00AF04AB" w:rsidP="00AF04AB">
      <w:pPr>
        <w:rPr>
          <w:ins w:id="85" w:author="rawlins" w:date="2015-04-03T12:43:00Z"/>
        </w:rPr>
      </w:pPr>
      <w:ins w:id="86"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87" w:author="rawlins" w:date="2015-04-03T12:43:00Z"/>
        </w:rPr>
      </w:pPr>
    </w:p>
    <w:p w14:paraId="0EBCDCF0" w14:textId="77777777" w:rsidR="00AF04AB" w:rsidRDefault="00AF04AB" w:rsidP="00AF04AB">
      <w:pPr>
        <w:rPr>
          <w:ins w:id="88" w:author="rawlins" w:date="2015-04-03T12:43:00Z"/>
        </w:rPr>
      </w:pPr>
      <w:ins w:id="89"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90" w:author="rawlins" w:date="2015-04-03T12:44:00Z"/>
        </w:rPr>
      </w:pPr>
      <w:bookmarkStart w:id="91" w:name="_Toc410636262"/>
      <w:bookmarkStart w:id="92" w:name="_Toc418602465"/>
      <w:ins w:id="93" w:author="rawlins" w:date="2015-04-03T12:44:00Z">
        <w:r>
          <w:t>The ‘from’ Attribute</w:t>
        </w:r>
        <w:bookmarkEnd w:id="91"/>
        <w:bookmarkEnd w:id="92"/>
        <w:r>
          <w:t xml:space="preserve"> </w:t>
        </w:r>
      </w:ins>
    </w:p>
    <w:p w14:paraId="572B5895" w14:textId="77777777" w:rsidR="00AF04AB" w:rsidRDefault="00AF04AB" w:rsidP="00AF04AB">
      <w:pPr>
        <w:rPr>
          <w:ins w:id="94" w:author="rawlins" w:date="2015-04-03T12:44:00Z"/>
        </w:rPr>
      </w:pPr>
      <w:ins w:id="95"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96" w:author="rawlins" w:date="2015-04-03T12:44:00Z">
        <w:r>
          <w:fldChar w:fldCharType="separate"/>
        </w:r>
      </w:ins>
      <w:ins w:id="97" w:author="Gerard" w:date="2015-04-08T21:50:00Z">
        <w:r w:rsidR="00C00DDA">
          <w:t>3.1</w:t>
        </w:r>
      </w:ins>
      <w:ins w:id="98" w:author="rawlins" w:date="2015-04-03T12:44:00Z">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99" w:author="steve maas" w:date="2014-06-25T15:04:00Z"/>
          <w:del w:id="100" w:author="rawlins" w:date="2015-04-03T12:44:00Z"/>
        </w:rPr>
      </w:pPr>
      <w:ins w:id="101" w:author="steve maas" w:date="2014-06-25T15:03:00Z">
        <w:del w:id="102"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03" w:author="rawlins" w:date="2015-04-03T12:44:00Z">
        <w:r w:rsidDel="00AF04AB">
          <w:fldChar w:fldCharType="separate"/>
        </w:r>
      </w:del>
      <w:ins w:id="104" w:author="Gerard" w:date="2014-07-29T23:58:00Z">
        <w:del w:id="105" w:author="rawlins" w:date="2015-04-03T12:44:00Z">
          <w:r w:rsidR="001B13CD" w:rsidDel="00AF04AB">
            <w:delText>3.1</w:delText>
          </w:r>
        </w:del>
      </w:ins>
      <w:ins w:id="106" w:author="steve maas" w:date="2014-06-25T15:03:00Z">
        <w:del w:id="107"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08" w:author="steve maas" w:date="2014-06-25T15:17:00Z">
                <w:rPr/>
              </w:rPrChange>
            </w:rPr>
            <w:delText>Material</w:delText>
          </w:r>
          <w:r w:rsidDel="00AF04AB">
            <w:delText xml:space="preserve"> section from the file </w:delText>
          </w:r>
        </w:del>
      </w:ins>
      <w:ins w:id="109" w:author="steve maas" w:date="2014-06-25T15:04:00Z">
        <w:del w:id="110" w:author="rawlins" w:date="2015-04-03T12:44:00Z">
          <w:r w:rsidDel="00AF04AB">
            <w:delText xml:space="preserve">mat.feb, defining the </w:delText>
          </w:r>
          <w:r w:rsidRPr="0018477D" w:rsidDel="00AF04AB">
            <w:rPr>
              <w:i/>
              <w:rPrChange w:id="111"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12" w:author="steve maas" w:date="2014-06-25T15:04:00Z"/>
        </w:rPr>
      </w:pPr>
    </w:p>
    <w:p w14:paraId="20605E62" w14:textId="2CC1342E" w:rsidR="00663993" w:rsidRPr="00663993" w:rsidRDefault="00663993">
      <w:pPr>
        <w:rPr>
          <w:ins w:id="113" w:author="steve maas" w:date="2014-06-25T15:04:00Z"/>
          <w:rFonts w:ascii="Courier New" w:hAnsi="Courier New" w:cs="Courier New"/>
          <w:sz w:val="22"/>
          <w:szCs w:val="22"/>
          <w:rPrChange w:id="114" w:author="steve maas" w:date="2014-06-25T15:08:00Z">
            <w:rPr>
              <w:ins w:id="115" w:author="steve maas" w:date="2014-06-25T15:04:00Z"/>
            </w:rPr>
          </w:rPrChange>
        </w:rPr>
      </w:pPr>
      <w:ins w:id="116" w:author="steve maas" w:date="2014-06-25T15:04:00Z">
        <w:r w:rsidRPr="00663993">
          <w:rPr>
            <w:rFonts w:ascii="Courier New" w:hAnsi="Courier New" w:cs="Courier New"/>
            <w:sz w:val="22"/>
            <w:szCs w:val="22"/>
            <w:rPrChange w:id="117" w:author="steve maas" w:date="2014-06-25T15:08:00Z">
              <w:rPr>
                <w:rFonts w:ascii="Courier New" w:hAnsi="Courier New" w:cs="Courier New"/>
              </w:rPr>
            </w:rPrChange>
          </w:rPr>
          <w:t>&lt;Material from="mat.feb"/&gt;</w:t>
        </w:r>
      </w:ins>
    </w:p>
    <w:p w14:paraId="202AADF5" w14:textId="77777777" w:rsidR="00663993" w:rsidRDefault="00663993">
      <w:pPr>
        <w:rPr>
          <w:ins w:id="118" w:author="steve maas" w:date="2014-06-25T15:04:00Z"/>
        </w:rPr>
      </w:pPr>
    </w:p>
    <w:p w14:paraId="691E19D9" w14:textId="5907738A" w:rsidR="00663993" w:rsidRDefault="00663993">
      <w:pPr>
        <w:rPr>
          <w:ins w:id="119" w:author="steve maas" w:date="2014-06-25T15:07:00Z"/>
        </w:rPr>
      </w:pPr>
      <w:ins w:id="120" w:author="steve maas" w:date="2014-06-25T15:04:00Z">
        <w:r>
          <w:t xml:space="preserve">FEBio will now read the </w:t>
        </w:r>
        <w:r w:rsidRPr="0018477D">
          <w:rPr>
            <w:i/>
            <w:rPrChange w:id="121" w:author="steve maas" w:date="2014-06-25T15:17:00Z">
              <w:rPr/>
            </w:rPrChange>
          </w:rPr>
          <w:t>Material</w:t>
        </w:r>
        <w:r>
          <w:t xml:space="preserve"> section from this </w:t>
        </w:r>
      </w:ins>
      <w:ins w:id="122" w:author="steve maas" w:date="2014-06-25T15:05:00Z">
        <w:r>
          <w:t xml:space="preserve">child </w:t>
        </w:r>
      </w:ins>
      <w:ins w:id="123" w:author="steve maas" w:date="2014-06-25T15:04:00Z">
        <w:r>
          <w:t xml:space="preserve">file. The </w:t>
        </w:r>
      </w:ins>
      <w:ins w:id="124" w:author="steve maas" w:date="2014-06-25T15:05:00Z">
        <w:r>
          <w:t xml:space="preserve">child file must be a valid FEBio input file, meaning it must </w:t>
        </w:r>
      </w:ins>
      <w:ins w:id="125" w:author="steve maas" w:date="2014-06-25T15:17:00Z">
        <w:r w:rsidR="0018477D">
          <w:t>begin with</w:t>
        </w:r>
      </w:ins>
      <w:ins w:id="126" w:author="steve maas" w:date="2014-06-25T15:05:00Z">
        <w:r>
          <w:t xml:space="preserve"> the </w:t>
        </w:r>
        <w:r w:rsidRPr="00663993">
          <w:rPr>
            <w:i/>
            <w:rPrChange w:id="127" w:author="steve maas" w:date="2014-06-25T15:05:00Z">
              <w:rPr/>
            </w:rPrChange>
          </w:rPr>
          <w:t>febio_spec</w:t>
        </w:r>
        <w:r>
          <w:t xml:space="preserve"> root section, but does not have to be complete. For example, the file mat.feb only needs to define the Material </w:t>
        </w:r>
      </w:ins>
      <w:ins w:id="128" w:author="steve maas" w:date="2014-06-25T15:06:00Z">
        <w:r>
          <w:t>section</w:t>
        </w:r>
      </w:ins>
      <w:ins w:id="129" w:author="steve maas" w:date="2014-06-25T15:05:00Z">
        <w:r>
          <w:t>.</w:t>
        </w:r>
      </w:ins>
      <w:ins w:id="130" w:author="steve maas" w:date="2014-06-25T15:06:00Z">
        <w:r>
          <w:t xml:space="preserve"> However, the child file may contain other sections. In that case, only the section referenced in the master file will be read from the child file. </w:t>
        </w:r>
      </w:ins>
      <w:ins w:id="131" w:author="steve maas" w:date="2014-06-25T15:07:00Z">
        <w:r>
          <w:t xml:space="preserve">For example, if the file </w:t>
        </w:r>
        <w:r>
          <w:rPr>
            <w:i/>
          </w:rPr>
          <w:t xml:space="preserve">in.feb </w:t>
        </w:r>
        <w:r>
          <w:t xml:space="preserve">contains both the </w:t>
        </w:r>
        <w:r w:rsidRPr="0018477D">
          <w:rPr>
            <w:i/>
            <w:rPrChange w:id="132" w:author="steve maas" w:date="2014-06-25T15:17:00Z">
              <w:rPr/>
            </w:rPrChange>
          </w:rPr>
          <w:t>Material</w:t>
        </w:r>
        <w:r>
          <w:t xml:space="preserve"> and the </w:t>
        </w:r>
        <w:r w:rsidRPr="0018477D">
          <w:rPr>
            <w:i/>
            <w:rPrChange w:id="133" w:author="steve maas" w:date="2014-06-25T15:18:00Z">
              <w:rPr/>
            </w:rPrChange>
          </w:rPr>
          <w:t>Geometry</w:t>
        </w:r>
        <w:r>
          <w:t xml:space="preserve"> section, the master file can read both these sections as follows.</w:t>
        </w:r>
      </w:ins>
    </w:p>
    <w:p w14:paraId="1E5787E2" w14:textId="77777777" w:rsidR="00663993" w:rsidRDefault="00663993">
      <w:pPr>
        <w:rPr>
          <w:ins w:id="134" w:author="steve maas" w:date="2014-06-25T15:07:00Z"/>
        </w:rPr>
      </w:pPr>
    </w:p>
    <w:p w14:paraId="1F04A50C" w14:textId="3E17CF2C" w:rsidR="00663993" w:rsidRDefault="00663993">
      <w:pPr>
        <w:rPr>
          <w:ins w:id="135" w:author="steve maas" w:date="2014-06-25T15:08:00Z"/>
          <w:rFonts w:ascii="Courier New" w:hAnsi="Courier New" w:cs="Courier New"/>
          <w:sz w:val="22"/>
          <w:szCs w:val="22"/>
        </w:rPr>
      </w:pPr>
      <w:ins w:id="136" w:author="steve maas" w:date="2014-06-25T15:07:00Z">
        <w:r>
          <w:rPr>
            <w:rFonts w:ascii="Courier New" w:hAnsi="Courier New" w:cs="Courier New"/>
            <w:sz w:val="22"/>
            <w:szCs w:val="22"/>
          </w:rPr>
          <w:t>&lt;Mater</w:t>
        </w:r>
      </w:ins>
      <w:ins w:id="137" w:author="steve maas" w:date="2014-06-25T15:08:00Z">
        <w:r w:rsidR="008A509F">
          <w:rPr>
            <w:rFonts w:ascii="Courier New" w:hAnsi="Courier New" w:cs="Courier New"/>
            <w:sz w:val="22"/>
            <w:szCs w:val="22"/>
          </w:rPr>
          <w:t>i</w:t>
        </w:r>
      </w:ins>
      <w:ins w:id="138" w:author="steve maas" w:date="2014-06-25T15:07:00Z">
        <w:r>
          <w:rPr>
            <w:rFonts w:ascii="Courier New" w:hAnsi="Courier New" w:cs="Courier New"/>
            <w:sz w:val="22"/>
            <w:szCs w:val="22"/>
          </w:rPr>
          <w:t>al from="in.feb"</w:t>
        </w:r>
      </w:ins>
      <w:ins w:id="139" w:author="steve maas" w:date="2014-06-25T15:08:00Z">
        <w:r>
          <w:rPr>
            <w:rFonts w:ascii="Courier New" w:hAnsi="Courier New" w:cs="Courier New"/>
            <w:sz w:val="22"/>
            <w:szCs w:val="22"/>
          </w:rPr>
          <w:t>/&gt;</w:t>
        </w:r>
      </w:ins>
    </w:p>
    <w:p w14:paraId="55644494" w14:textId="3EC179B1" w:rsidR="00663993" w:rsidRPr="00663993" w:rsidRDefault="00663993">
      <w:pPr>
        <w:rPr>
          <w:ins w:id="140" w:author="steve maas" w:date="2014-06-25T15:07:00Z"/>
          <w:rFonts w:ascii="Courier New" w:hAnsi="Courier New" w:cs="Courier New"/>
          <w:sz w:val="22"/>
          <w:szCs w:val="22"/>
          <w:rPrChange w:id="141" w:author="steve maas" w:date="2014-06-25T15:07:00Z">
            <w:rPr>
              <w:ins w:id="142" w:author="steve maas" w:date="2014-06-25T15:07:00Z"/>
            </w:rPr>
          </w:rPrChange>
        </w:rPr>
      </w:pPr>
      <w:ins w:id="143" w:author="steve maas" w:date="2014-06-25T15:08:00Z">
        <w:r>
          <w:rPr>
            <w:rFonts w:ascii="Courier New" w:hAnsi="Courier New" w:cs="Courier New"/>
            <w:sz w:val="22"/>
            <w:szCs w:val="22"/>
          </w:rPr>
          <w:t>&lt;Geometry from="in.feb"/&gt;</w:t>
        </w:r>
      </w:ins>
    </w:p>
    <w:p w14:paraId="4AD66E0F" w14:textId="77777777" w:rsidR="00663993" w:rsidRDefault="00663993">
      <w:pPr>
        <w:rPr>
          <w:ins w:id="144" w:author="steve maas" w:date="2014-06-25T15:07:00Z"/>
        </w:rPr>
      </w:pPr>
    </w:p>
    <w:p w14:paraId="529FA740" w14:textId="0DE85E8F" w:rsidR="00663993" w:rsidRDefault="008A509F">
      <w:pPr>
        <w:rPr>
          <w:ins w:id="145" w:author="steve maas" w:date="2014-06-25T15:10:00Z"/>
        </w:rPr>
      </w:pPr>
      <w:ins w:id="146" w:author="steve maas" w:date="2014-06-25T15:09:00Z">
        <w:r>
          <w:t xml:space="preserve">To give a more concrete example, assume that the </w:t>
        </w:r>
        <w:r w:rsidRPr="0018477D">
          <w:rPr>
            <w:i/>
            <w:rPrChange w:id="147" w:author="steve maas" w:date="2014-06-25T15:18:00Z">
              <w:rPr/>
            </w:rPrChange>
          </w:rPr>
          <w:t>Material</w:t>
        </w:r>
        <w:r>
          <w:t xml:space="preserve">, </w:t>
        </w:r>
        <w:r w:rsidRPr="0018477D">
          <w:rPr>
            <w:i/>
            <w:rPrChange w:id="148" w:author="steve maas" w:date="2014-06-25T15:18:00Z">
              <w:rPr/>
            </w:rPrChange>
          </w:rPr>
          <w:t>Geometry</w:t>
        </w:r>
        <w:r>
          <w:t xml:space="preserve">, and </w:t>
        </w:r>
        <w:r w:rsidRPr="0018477D">
          <w:rPr>
            <w:i/>
            <w:rPrChange w:id="149" w:author="steve maas" w:date="2014-06-25T15:18:00Z">
              <w:rPr/>
            </w:rPrChange>
          </w:rPr>
          <w:t>Boundary</w:t>
        </w:r>
        <w:r>
          <w:t xml:space="preserve"> sections are defined in the files </w:t>
        </w:r>
      </w:ins>
      <w:ins w:id="150"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51" w:author="steve maas" w:date="2014-06-25T15:18:00Z">
        <w:r w:rsidR="0018477D">
          <w:t xml:space="preserve">like </w:t>
        </w:r>
      </w:ins>
      <w:ins w:id="152" w:author="steve maas" w:date="2014-06-25T15:10:00Z">
        <w:r>
          <w:t>the following.</w:t>
        </w:r>
      </w:ins>
    </w:p>
    <w:p w14:paraId="217B7B94" w14:textId="77777777" w:rsidR="008A509F" w:rsidRDefault="008A509F">
      <w:pPr>
        <w:rPr>
          <w:ins w:id="153" w:author="steve maas" w:date="2014-06-25T15:10:00Z"/>
        </w:rPr>
      </w:pPr>
    </w:p>
    <w:p w14:paraId="353878AE" w14:textId="6402F58D" w:rsidR="008A509F" w:rsidRDefault="008A509F">
      <w:pPr>
        <w:rPr>
          <w:ins w:id="154" w:author="steve maas" w:date="2014-06-25T15:11:00Z"/>
          <w:rFonts w:ascii="Courier New" w:hAnsi="Courier New" w:cs="Courier New"/>
          <w:sz w:val="22"/>
          <w:szCs w:val="22"/>
        </w:rPr>
      </w:pPr>
      <w:ins w:id="155" w:author="steve maas" w:date="2014-06-25T15:11:00Z">
        <w:r>
          <w:rPr>
            <w:rFonts w:ascii="Courier New" w:hAnsi="Courier New" w:cs="Courier New"/>
            <w:sz w:val="22"/>
            <w:szCs w:val="22"/>
          </w:rPr>
          <w:t>&lt;febio_spec version="2.0"&gt;</w:t>
        </w:r>
      </w:ins>
    </w:p>
    <w:p w14:paraId="06F8A8A5" w14:textId="6D9D50A7" w:rsidR="008A509F" w:rsidRDefault="008A509F">
      <w:pPr>
        <w:rPr>
          <w:ins w:id="156" w:author="steve maas" w:date="2014-06-25T15:11:00Z"/>
          <w:rFonts w:ascii="Courier New" w:hAnsi="Courier New" w:cs="Courier New"/>
          <w:sz w:val="22"/>
          <w:szCs w:val="22"/>
        </w:rPr>
      </w:pPr>
      <w:ins w:id="157" w:author="steve maas" w:date="2014-06-25T15:11:00Z">
        <w:r>
          <w:rPr>
            <w:rFonts w:ascii="Courier New" w:hAnsi="Courier New" w:cs="Courier New"/>
            <w:sz w:val="22"/>
            <w:szCs w:val="22"/>
          </w:rPr>
          <w:tab/>
          <w:t>&lt;Control&gt;</w:t>
        </w:r>
      </w:ins>
    </w:p>
    <w:p w14:paraId="7F33D661" w14:textId="12099D8A" w:rsidR="008A509F" w:rsidRDefault="008A509F">
      <w:pPr>
        <w:rPr>
          <w:ins w:id="158" w:author="steve maas" w:date="2014-06-25T15:11:00Z"/>
          <w:rFonts w:ascii="Courier New" w:hAnsi="Courier New" w:cs="Courier New"/>
          <w:sz w:val="22"/>
          <w:szCs w:val="22"/>
        </w:rPr>
      </w:pPr>
      <w:ins w:id="159"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60" w:author="steve maas" w:date="2014-06-25T15:11:00Z"/>
          <w:rFonts w:ascii="Courier New" w:hAnsi="Courier New" w:cs="Courier New"/>
          <w:sz w:val="22"/>
          <w:szCs w:val="22"/>
        </w:rPr>
      </w:pPr>
      <w:ins w:id="161"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62" w:author="steve maas" w:date="2014-06-25T15:11:00Z"/>
          <w:rFonts w:ascii="Courier New" w:hAnsi="Courier New" w:cs="Courier New"/>
          <w:sz w:val="22"/>
          <w:szCs w:val="22"/>
        </w:rPr>
      </w:pPr>
      <w:ins w:id="163" w:author="steve maas" w:date="2014-06-25T15:11:00Z">
        <w:r>
          <w:rPr>
            <w:rFonts w:ascii="Courier New" w:hAnsi="Courier New" w:cs="Courier New"/>
            <w:sz w:val="22"/>
            <w:szCs w:val="22"/>
          </w:rPr>
          <w:tab/>
          <w:t>&lt;/Control&gt;</w:t>
        </w:r>
      </w:ins>
    </w:p>
    <w:p w14:paraId="5C9067B9" w14:textId="2B1DDE85" w:rsidR="008A509F" w:rsidRDefault="008A509F">
      <w:pPr>
        <w:rPr>
          <w:ins w:id="164" w:author="steve maas" w:date="2014-06-25T15:12:00Z"/>
          <w:rFonts w:ascii="Courier New" w:hAnsi="Courier New" w:cs="Courier New"/>
          <w:sz w:val="22"/>
          <w:szCs w:val="22"/>
        </w:rPr>
      </w:pPr>
      <w:ins w:id="165" w:author="steve maas" w:date="2014-06-25T15:11:00Z">
        <w:r>
          <w:rPr>
            <w:rFonts w:ascii="Courier New" w:hAnsi="Courier New" w:cs="Courier New"/>
            <w:sz w:val="22"/>
            <w:szCs w:val="22"/>
          </w:rPr>
          <w:tab/>
          <w:t>&lt;Material from="mat.feb"</w:t>
        </w:r>
      </w:ins>
      <w:ins w:id="166" w:author="steve maas" w:date="2014-06-25T15:12:00Z">
        <w:r>
          <w:rPr>
            <w:rFonts w:ascii="Courier New" w:hAnsi="Courier New" w:cs="Courier New"/>
            <w:sz w:val="22"/>
            <w:szCs w:val="22"/>
          </w:rPr>
          <w:t>/&gt;</w:t>
        </w:r>
      </w:ins>
    </w:p>
    <w:p w14:paraId="53602951" w14:textId="02BE6AA7" w:rsidR="008A509F" w:rsidRDefault="008A509F">
      <w:pPr>
        <w:rPr>
          <w:ins w:id="167" w:author="steve maas" w:date="2014-06-25T15:12:00Z"/>
          <w:rFonts w:ascii="Courier New" w:hAnsi="Courier New" w:cs="Courier New"/>
          <w:sz w:val="22"/>
          <w:szCs w:val="22"/>
        </w:rPr>
      </w:pPr>
      <w:ins w:id="168" w:author="steve maas" w:date="2014-06-25T15:12:00Z">
        <w:r>
          <w:rPr>
            <w:rFonts w:ascii="Courier New" w:hAnsi="Courier New" w:cs="Courier New"/>
            <w:sz w:val="22"/>
            <w:szCs w:val="22"/>
          </w:rPr>
          <w:tab/>
          <w:t>&lt;Geometry from="geom.feb"/&gt;</w:t>
        </w:r>
      </w:ins>
    </w:p>
    <w:p w14:paraId="2EC2D050" w14:textId="1CF36E9C" w:rsidR="008A509F" w:rsidRDefault="008A509F">
      <w:pPr>
        <w:rPr>
          <w:ins w:id="169" w:author="steve maas" w:date="2014-06-25T15:11:00Z"/>
          <w:rFonts w:ascii="Courier New" w:hAnsi="Courier New" w:cs="Courier New"/>
          <w:sz w:val="22"/>
          <w:szCs w:val="22"/>
        </w:rPr>
      </w:pPr>
      <w:ins w:id="170"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71" w:author="steve maas" w:date="2014-06-25T15:10:00Z"/>
          <w:rFonts w:ascii="Courier New" w:hAnsi="Courier New" w:cs="Courier New"/>
          <w:sz w:val="22"/>
          <w:szCs w:val="22"/>
          <w:rPrChange w:id="172" w:author="steve maas" w:date="2014-06-25T15:11:00Z">
            <w:rPr>
              <w:ins w:id="173" w:author="steve maas" w:date="2014-06-25T15:10:00Z"/>
            </w:rPr>
          </w:rPrChange>
        </w:rPr>
      </w:pPr>
      <w:ins w:id="174"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75" w:author="steve maas" w:date="2014-06-25T15:15:00Z"/>
        </w:rPr>
      </w:pPr>
      <w:ins w:id="176"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77" w:author="steve maas" w:date="2014-06-25T15:14:00Z">
        <w:r>
          <w:rPr>
            <w:i/>
          </w:rPr>
          <w:t xml:space="preserve">from </w:t>
        </w:r>
        <w:r>
          <w:t xml:space="preserve">attribute. As mentioned above, the master file is used to run the model in FEBio. So, if the master file is called </w:t>
        </w:r>
      </w:ins>
      <w:ins w:id="178" w:author="steve maas" w:date="2014-06-25T15:15:00Z">
        <w:r>
          <w:rPr>
            <w:i/>
          </w:rPr>
          <w:t>model.feb</w:t>
        </w:r>
        <w:r>
          <w:t xml:space="preserve"> then the model is run as follows.</w:t>
        </w:r>
      </w:ins>
    </w:p>
    <w:p w14:paraId="22D35C2C" w14:textId="77777777" w:rsidR="008A509F" w:rsidRDefault="008A509F" w:rsidP="00EB23E8">
      <w:pPr>
        <w:rPr>
          <w:ins w:id="179" w:author="steve maas" w:date="2014-06-25T15:15:00Z"/>
        </w:rPr>
      </w:pPr>
    </w:p>
    <w:p w14:paraId="597D495C" w14:textId="012BFC3B" w:rsidR="008A509F" w:rsidRPr="008A509F" w:rsidRDefault="008A509F" w:rsidP="00EB23E8">
      <w:pPr>
        <w:rPr>
          <w:ins w:id="180" w:author="steve maas" w:date="2014-06-25T15:15:00Z"/>
          <w:rFonts w:ascii="Courier New" w:hAnsi="Courier New" w:cs="Courier New"/>
          <w:sz w:val="22"/>
          <w:rPrChange w:id="181" w:author="steve maas" w:date="2014-06-25T15:15:00Z">
            <w:rPr>
              <w:ins w:id="182" w:author="steve maas" w:date="2014-06-25T15:15:00Z"/>
            </w:rPr>
          </w:rPrChange>
        </w:rPr>
      </w:pPr>
      <w:ins w:id="183"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184" w:author="steve maas" w:date="2014-06-25T15:16:00Z"/>
        </w:rPr>
      </w:pPr>
      <w:ins w:id="185" w:author="steve maas" w:date="2014-06-25T15:15:00Z">
        <w:r>
          <w:t xml:space="preserve">When </w:t>
        </w:r>
      </w:ins>
      <w:ins w:id="186" w:author="steve maas" w:date="2014-06-25T15:16:00Z">
        <w:r>
          <w:t>FEB</w:t>
        </w:r>
      </w:ins>
      <w:ins w:id="187" w:author="steve maas" w:date="2014-06-25T15:15:00Z">
        <w:r>
          <w:t>io</w:t>
        </w:r>
      </w:ins>
      <w:r w:rsidR="00181CF0">
        <w:t xml:space="preserve"> </w:t>
      </w:r>
      <w:ins w:id="188"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189" w:name="_Toc418602466"/>
      <w:r>
        <w:lastRenderedPageBreak/>
        <w:t>Module Section</w:t>
      </w:r>
      <w:bookmarkEnd w:id="189"/>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90" w:name="_Toc418602467"/>
      <w:r>
        <w:lastRenderedPageBreak/>
        <w:t>Control Section</w:t>
      </w:r>
      <w:bookmarkEnd w:id="190"/>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91" w:name="_Toc293572196"/>
      <w:bookmarkStart w:id="192" w:name="_Toc293572206"/>
      <w:bookmarkStart w:id="193" w:name="_Toc293572208"/>
      <w:bookmarkStart w:id="194" w:name="_Ref250285979"/>
      <w:bookmarkStart w:id="195" w:name="_Ref292527008"/>
      <w:bookmarkStart w:id="196" w:name="_Toc418602468"/>
      <w:bookmarkEnd w:id="191"/>
      <w:bookmarkEnd w:id="192"/>
      <w:bookmarkEnd w:id="193"/>
      <w:r>
        <w:t>Common Parameters</w:t>
      </w:r>
      <w:bookmarkEnd w:id="194"/>
      <w:bookmarkEnd w:id="195"/>
      <w:bookmarkEnd w:id="196"/>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30" o:title=""/>
          </v:shape>
          <o:OLEObject Type="Embed" ProgID="Equation.DSMT4" ShapeID="_x0000_i1026" DrawAspect="Content" ObjectID="_1493210094" r:id="rId31"/>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8.75pt;height:21.75pt" o:ole="">
            <v:imagedata r:id="rId32" o:title=""/>
          </v:shape>
          <o:OLEObject Type="Embed" ProgID="Equation.DSMT4" ShapeID="_x0000_i1027" DrawAspect="Content" ObjectID="_1493210095" r:id="rId33"/>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75pt" o:ole="">
            <v:imagedata r:id="rId34" o:title=""/>
          </v:shape>
          <o:OLEObject Type="Embed" ProgID="Equation.DSMT4" ShapeID="_x0000_i1028" DrawAspect="Content" ObjectID="_1493210096"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rPr>
          <w:ins w:id="197" w:author="steve maas" w:date="2015-05-13T14:12:00Z"/>
        </w:trPr>
        <w:tc>
          <w:tcPr>
            <w:tcW w:w="1440" w:type="dxa"/>
            <w:shd w:val="clear" w:color="auto" w:fill="auto"/>
          </w:tcPr>
          <w:p w14:paraId="2B2AA662" w14:textId="65F2E518" w:rsidR="00A73162" w:rsidRDefault="00A73162" w:rsidP="006A0BC1">
            <w:pPr>
              <w:pStyle w:val="PlainText"/>
              <w:rPr>
                <w:ins w:id="198" w:author="steve maas" w:date="2015-05-13T14:12:00Z"/>
              </w:rPr>
            </w:pPr>
            <w:ins w:id="199" w:author="steve maas" w:date="2015-05-13T14:12:00Z">
              <w:r>
                <w:t>tet15</w:t>
              </w:r>
            </w:ins>
          </w:p>
        </w:tc>
        <w:tc>
          <w:tcPr>
            <w:tcW w:w="7308" w:type="dxa"/>
            <w:shd w:val="clear" w:color="auto" w:fill="auto"/>
          </w:tcPr>
          <w:p w14:paraId="1E3DD50C" w14:textId="324BB252" w:rsidR="00A73162" w:rsidRDefault="00A73162" w:rsidP="006A0BC1">
            <w:pPr>
              <w:tabs>
                <w:tab w:val="left" w:pos="720"/>
              </w:tabs>
              <w:rPr>
                <w:ins w:id="200" w:author="steve maas" w:date="2015-05-13T14:12:00Z"/>
              </w:rPr>
            </w:pPr>
            <w:ins w:id="201" w:author="steve maas" w:date="2015-05-13T14:12:00Z">
              <w:r>
                <w:t>15-node quadratic tetrahedral element</w:t>
              </w:r>
            </w:ins>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lastRenderedPageBreak/>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ins w:id="202" w:author="steve maas" w:date="2015-05-13T14:15:00Z">
              <w:r w:rsidR="00A73162">
                <w:t xml:space="preserve"> (1)</w:t>
              </w:r>
            </w:ins>
            <w:r>
              <w:t xml:space="preserve"> </w:t>
            </w:r>
          </w:p>
        </w:tc>
      </w:tr>
    </w:tbl>
    <w:p w14:paraId="5749DECF" w14:textId="7D07AEFD" w:rsidR="003F2CC8" w:rsidRDefault="003F2CC8" w:rsidP="006A0BC1">
      <w:pPr>
        <w:tabs>
          <w:tab w:val="left" w:pos="720"/>
        </w:tabs>
        <w:ind w:left="720"/>
      </w:pPr>
    </w:p>
    <w:p w14:paraId="7C1284D2" w14:textId="5AAD0D3B" w:rsidR="00A73162" w:rsidRDefault="00A73162">
      <w:pPr>
        <w:tabs>
          <w:tab w:val="left" w:pos="720"/>
        </w:tabs>
        <w:rPr>
          <w:ins w:id="203" w:author="steve maas" w:date="2015-05-13T14:16:00Z"/>
          <w:i/>
        </w:rPr>
        <w:pPrChange w:id="204" w:author="steve maas" w:date="2015-05-13T14:16:00Z">
          <w:pPr>
            <w:pStyle w:val="ListParagraph"/>
            <w:numPr>
              <w:numId w:val="54"/>
            </w:numPr>
            <w:tabs>
              <w:tab w:val="left" w:pos="720"/>
            </w:tabs>
            <w:ind w:left="1440" w:hanging="360"/>
          </w:pPr>
        </w:pPrChange>
      </w:pPr>
      <w:ins w:id="205" w:author="steve maas" w:date="2015-05-13T14:16:00Z">
        <w:r>
          <w:rPr>
            <w:i/>
          </w:rPr>
          <w:t>Comments:</w:t>
        </w:r>
      </w:ins>
    </w:p>
    <w:p w14:paraId="757D1575" w14:textId="5A5D3CE8" w:rsidR="00A73162" w:rsidRDefault="00A73162">
      <w:pPr>
        <w:pStyle w:val="ListParagraph"/>
        <w:numPr>
          <w:ilvl w:val="0"/>
          <w:numId w:val="62"/>
        </w:numPr>
        <w:tabs>
          <w:tab w:val="left" w:pos="1350"/>
        </w:tabs>
        <w:ind w:left="1350" w:hanging="270"/>
        <w:rPr>
          <w:ins w:id="206" w:author="steve maas" w:date="2015-05-13T14:16:00Z"/>
        </w:rPr>
        <w:pPrChange w:id="207" w:author="steve maas" w:date="2015-05-13T14:16:00Z">
          <w:pPr>
            <w:pStyle w:val="ListParagraph"/>
            <w:numPr>
              <w:numId w:val="54"/>
            </w:numPr>
            <w:tabs>
              <w:tab w:val="left" w:pos="720"/>
            </w:tabs>
            <w:ind w:left="1440" w:hanging="360"/>
          </w:pPr>
        </w:pPrChange>
      </w:pPr>
      <w:ins w:id="208" w:author="steve maas" w:date="2015-05-13T14:16:00Z">
        <w:r>
          <w:lastRenderedPageBreak/>
          <w:t xml:space="preserve">The Lobatto integration rule differs from a regular Gauss integration rule in that it includes the vertices of the tetrahedral element. </w:t>
        </w:r>
      </w:ins>
      <w:ins w:id="209" w:author="steve maas" w:date="2015-05-13T14:17:00Z">
        <w:r>
          <w:t xml:space="preserve">The </w:t>
        </w:r>
        <w:r w:rsidRPr="00A73162">
          <w:rPr>
            <w:i/>
            <w:rPrChange w:id="210" w:author="steve maas" w:date="2015-05-13T14:17:00Z">
              <w:rPr/>
            </w:rPrChange>
          </w:rPr>
          <w:t>Lobatto11</w:t>
        </w:r>
        <w:r>
          <w:t xml:space="preserve"> integration rule uses the 10 tetrahedral nodes, plus one integration rule located at the center of the element.</w:t>
        </w:r>
      </w:ins>
    </w:p>
    <w:p w14:paraId="065BE338" w14:textId="77777777" w:rsidR="00A73162" w:rsidRPr="00A73162" w:rsidRDefault="00A73162">
      <w:pPr>
        <w:tabs>
          <w:tab w:val="left" w:pos="1350"/>
        </w:tabs>
        <w:rPr>
          <w:ins w:id="211" w:author="steve maas" w:date="2015-05-13T14:16:00Z"/>
        </w:rPr>
        <w:pPrChange w:id="212" w:author="steve maas" w:date="2015-05-13T14:17:00Z">
          <w:pPr>
            <w:pStyle w:val="ListParagraph"/>
            <w:numPr>
              <w:numId w:val="54"/>
            </w:numPr>
            <w:tabs>
              <w:tab w:val="left" w:pos="720"/>
            </w:tabs>
            <w:ind w:left="1440" w:hanging="360"/>
          </w:pPr>
        </w:pPrChange>
      </w:pPr>
    </w:p>
    <w:p w14:paraId="0459C991" w14:textId="35FCCC6F" w:rsidR="00A73162" w:rsidRDefault="00A73162" w:rsidP="007D6F0D">
      <w:pPr>
        <w:pStyle w:val="ListParagraph"/>
        <w:numPr>
          <w:ilvl w:val="0"/>
          <w:numId w:val="54"/>
        </w:numPr>
        <w:tabs>
          <w:tab w:val="left" w:pos="720"/>
        </w:tabs>
        <w:rPr>
          <w:ins w:id="213" w:author="steve maas" w:date="2015-05-13T14:15:00Z"/>
        </w:rPr>
      </w:pPr>
      <w:ins w:id="214" w:author="steve maas" w:date="2015-05-13T14:15:00Z">
        <w:r>
          <w:t xml:space="preserve">For the </w:t>
        </w:r>
        <w:r>
          <w:rPr>
            <w:i/>
          </w:rPr>
          <w:t>tet15</w:t>
        </w:r>
        <w:r>
          <w:t xml:space="preserve"> element, the following integration rules are defined.</w:t>
        </w:r>
      </w:ins>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AC1BD8">
        <w:trPr>
          <w:ins w:id="215" w:author="steve maas" w:date="2015-05-13T14:15:00Z"/>
        </w:trPr>
        <w:tc>
          <w:tcPr>
            <w:tcW w:w="1548" w:type="dxa"/>
          </w:tcPr>
          <w:p w14:paraId="2C0ED906" w14:textId="3F343953" w:rsidR="00A73162" w:rsidRPr="007D6F0D" w:rsidRDefault="00A73162" w:rsidP="00AC1BD8">
            <w:pPr>
              <w:tabs>
                <w:tab w:val="left" w:pos="720"/>
              </w:tabs>
              <w:rPr>
                <w:ins w:id="216" w:author="steve maas" w:date="2015-05-13T14:15:00Z"/>
                <w:b/>
              </w:rPr>
            </w:pPr>
            <w:ins w:id="217" w:author="steve maas" w:date="2015-05-13T14:15:00Z">
              <w:r>
                <w:rPr>
                  <w:b/>
                </w:rPr>
                <w:t>tet15</w:t>
              </w:r>
            </w:ins>
          </w:p>
        </w:tc>
        <w:tc>
          <w:tcPr>
            <w:tcW w:w="7308" w:type="dxa"/>
          </w:tcPr>
          <w:p w14:paraId="50A88EE0" w14:textId="77777777" w:rsidR="00A73162" w:rsidRPr="007D6F0D" w:rsidRDefault="00A73162" w:rsidP="00AC1BD8">
            <w:pPr>
              <w:tabs>
                <w:tab w:val="left" w:pos="720"/>
              </w:tabs>
              <w:rPr>
                <w:ins w:id="218" w:author="steve maas" w:date="2015-05-13T14:15:00Z"/>
                <w:b/>
              </w:rPr>
            </w:pPr>
            <w:ins w:id="219" w:author="steve maas" w:date="2015-05-13T14:15:00Z">
              <w:r>
                <w:rPr>
                  <w:b/>
                </w:rPr>
                <w:t>description</w:t>
              </w:r>
            </w:ins>
          </w:p>
        </w:tc>
      </w:tr>
      <w:tr w:rsidR="00A73162" w14:paraId="4988DE65" w14:textId="77777777" w:rsidTr="00AC1BD8">
        <w:trPr>
          <w:ins w:id="220" w:author="steve maas" w:date="2015-05-13T14:15:00Z"/>
        </w:trPr>
        <w:tc>
          <w:tcPr>
            <w:tcW w:w="1548" w:type="dxa"/>
          </w:tcPr>
          <w:p w14:paraId="156353C5" w14:textId="6A3B4147" w:rsidR="00A73162" w:rsidRDefault="00A73162" w:rsidP="00A73162">
            <w:pPr>
              <w:tabs>
                <w:tab w:val="left" w:pos="720"/>
              </w:tabs>
              <w:rPr>
                <w:ins w:id="221" w:author="steve maas" w:date="2015-05-13T14:15:00Z"/>
              </w:rPr>
            </w:pPr>
            <w:ins w:id="222" w:author="steve maas" w:date="2015-05-13T14:15:00Z">
              <w:r>
                <w:t>GAUSS8</w:t>
              </w:r>
            </w:ins>
          </w:p>
        </w:tc>
        <w:tc>
          <w:tcPr>
            <w:tcW w:w="7308" w:type="dxa"/>
          </w:tcPr>
          <w:p w14:paraId="1E915C26" w14:textId="1808F025" w:rsidR="00A73162" w:rsidRDefault="00A73162" w:rsidP="00A73162">
            <w:pPr>
              <w:tabs>
                <w:tab w:val="left" w:pos="720"/>
              </w:tabs>
              <w:rPr>
                <w:ins w:id="223" w:author="steve maas" w:date="2015-05-13T14:15:00Z"/>
              </w:rPr>
            </w:pPr>
            <w:ins w:id="224" w:author="steve maas" w:date="2015-05-13T14:15:00Z">
              <w:r>
                <w:t>Gaussian integration rule using 8 integration points</w:t>
              </w:r>
            </w:ins>
          </w:p>
        </w:tc>
      </w:tr>
      <w:tr w:rsidR="00A73162" w14:paraId="48DC657E" w14:textId="77777777" w:rsidTr="00AC1BD8">
        <w:trPr>
          <w:ins w:id="225" w:author="steve maas" w:date="2015-05-13T14:15:00Z"/>
        </w:trPr>
        <w:tc>
          <w:tcPr>
            <w:tcW w:w="1548" w:type="dxa"/>
          </w:tcPr>
          <w:p w14:paraId="22C89233" w14:textId="2EABF9DF" w:rsidR="00A73162" w:rsidRDefault="00A73162" w:rsidP="00A73162">
            <w:pPr>
              <w:tabs>
                <w:tab w:val="left" w:pos="720"/>
              </w:tabs>
              <w:rPr>
                <w:ins w:id="226" w:author="steve maas" w:date="2015-05-13T14:15:00Z"/>
              </w:rPr>
            </w:pPr>
            <w:ins w:id="227" w:author="steve maas" w:date="2015-05-13T14:15:00Z">
              <w:r>
                <w:t>GAUSS11</w:t>
              </w:r>
            </w:ins>
          </w:p>
        </w:tc>
        <w:tc>
          <w:tcPr>
            <w:tcW w:w="7308" w:type="dxa"/>
          </w:tcPr>
          <w:p w14:paraId="039D6946" w14:textId="0DDAD360" w:rsidR="00A73162" w:rsidRDefault="00A73162" w:rsidP="00A73162">
            <w:pPr>
              <w:tabs>
                <w:tab w:val="left" w:pos="720"/>
              </w:tabs>
              <w:rPr>
                <w:ins w:id="228" w:author="steve maas" w:date="2015-05-13T14:15:00Z"/>
              </w:rPr>
            </w:pPr>
            <w:ins w:id="229" w:author="steve maas" w:date="2015-05-13T14:15:00Z">
              <w:r>
                <w:t>Gaussian integration rule using 11 integration points</w:t>
              </w:r>
            </w:ins>
          </w:p>
        </w:tc>
      </w:tr>
      <w:tr w:rsidR="00A73162" w14:paraId="41D1534F" w14:textId="77777777" w:rsidTr="00AC1BD8">
        <w:trPr>
          <w:ins w:id="230" w:author="steve maas" w:date="2015-05-13T14:15:00Z"/>
        </w:trPr>
        <w:tc>
          <w:tcPr>
            <w:tcW w:w="1548" w:type="dxa"/>
          </w:tcPr>
          <w:p w14:paraId="4A2E5C0E" w14:textId="66121050" w:rsidR="00A73162" w:rsidRDefault="00A73162" w:rsidP="00AC1BD8">
            <w:pPr>
              <w:tabs>
                <w:tab w:val="left" w:pos="720"/>
              </w:tabs>
              <w:rPr>
                <w:ins w:id="231" w:author="steve maas" w:date="2015-05-13T14:15:00Z"/>
              </w:rPr>
            </w:pPr>
            <w:ins w:id="232" w:author="steve maas" w:date="2015-05-13T14:15:00Z">
              <w:r>
                <w:t>GAUSS15</w:t>
              </w:r>
            </w:ins>
          </w:p>
        </w:tc>
        <w:tc>
          <w:tcPr>
            <w:tcW w:w="7308" w:type="dxa"/>
          </w:tcPr>
          <w:p w14:paraId="6F8E5149" w14:textId="6E0CBD67" w:rsidR="00A73162" w:rsidRDefault="00A73162" w:rsidP="00A73162">
            <w:pPr>
              <w:tabs>
                <w:tab w:val="left" w:pos="720"/>
              </w:tabs>
              <w:rPr>
                <w:ins w:id="233" w:author="steve maas" w:date="2015-05-13T14:15:00Z"/>
              </w:rPr>
            </w:pPr>
            <w:ins w:id="234" w:author="steve maas" w:date="2015-05-13T14:15:00Z">
              <w:r>
                <w:t>Gaussian integration rule using 15 integration points</w:t>
              </w:r>
            </w:ins>
          </w:p>
        </w:tc>
      </w:tr>
    </w:tbl>
    <w:p w14:paraId="3242567D" w14:textId="77777777" w:rsidR="00A73162" w:rsidRDefault="00A73162">
      <w:pPr>
        <w:tabs>
          <w:tab w:val="left" w:pos="720"/>
        </w:tabs>
        <w:rPr>
          <w:ins w:id="235" w:author="steve maas" w:date="2015-05-13T14:14:00Z"/>
        </w:rPr>
        <w:pPrChange w:id="236" w:author="steve maas" w:date="2015-05-13T14:15:00Z">
          <w:pPr>
            <w:pStyle w:val="ListParagraph"/>
            <w:numPr>
              <w:numId w:val="54"/>
            </w:numPr>
            <w:tabs>
              <w:tab w:val="left" w:pos="720"/>
            </w:tabs>
            <w:ind w:left="1440" w:hanging="360"/>
          </w:pPr>
        </w:pPrChange>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237" w:name="_Toc418602469"/>
      <w:r>
        <w:t xml:space="preserve">Parameters for </w:t>
      </w:r>
      <w:r w:rsidR="00D153DC">
        <w:rPr>
          <w:i/>
        </w:rPr>
        <w:t>B</w:t>
      </w:r>
      <w:r w:rsidR="00EA184D">
        <w:rPr>
          <w:i/>
        </w:rPr>
        <w:t>iphasic</w:t>
      </w:r>
      <w:r w:rsidR="00EA184D">
        <w:t xml:space="preserve"> </w:t>
      </w:r>
      <w:r w:rsidR="00D153DC">
        <w:t>A</w:t>
      </w:r>
      <w:r>
        <w:t>nalysis</w:t>
      </w:r>
      <w:bookmarkEnd w:id="237"/>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238" w:name="_Toc418602470"/>
      <w:r>
        <w:lastRenderedPageBreak/>
        <w:t xml:space="preserve">Parameters for </w:t>
      </w:r>
      <w:r w:rsidR="00D153DC">
        <w:rPr>
          <w:i/>
        </w:rPr>
        <w:t>S</w:t>
      </w:r>
      <w:r w:rsidRPr="007D6F0D">
        <w:rPr>
          <w:i/>
        </w:rPr>
        <w:t>olute</w:t>
      </w:r>
      <w:r>
        <w:t xml:space="preserve"> </w:t>
      </w:r>
      <w:r w:rsidR="00D153DC">
        <w:t>A</w:t>
      </w:r>
      <w:r>
        <w:t>nalysis</w:t>
      </w:r>
      <w:bookmarkEnd w:id="238"/>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239" w:name="_Toc418602471"/>
      <w:r>
        <w:t xml:space="preserve">Parameters for </w:t>
      </w:r>
      <w:r w:rsidR="00D153DC">
        <w:rPr>
          <w:i/>
        </w:rPr>
        <w:t>H</w:t>
      </w:r>
      <w:r w:rsidRPr="007D6F0D">
        <w:rPr>
          <w:i/>
        </w:rPr>
        <w:t>eat</w:t>
      </w:r>
      <w:r>
        <w:t xml:space="preserve"> </w:t>
      </w:r>
      <w:r w:rsidR="00D153DC">
        <w:t>A</w:t>
      </w:r>
      <w:r>
        <w:t>nalysis</w:t>
      </w:r>
      <w:bookmarkEnd w:id="239"/>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240" w:name="_Toc418602472"/>
      <w:r>
        <w:lastRenderedPageBreak/>
        <w:t>Globals Section</w:t>
      </w:r>
      <w:bookmarkEnd w:id="240"/>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241" w:name="_Toc418602473"/>
      <w:r>
        <w:t>Constants</w:t>
      </w:r>
      <w:bookmarkEnd w:id="241"/>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25pt;height:14.25pt" o:ole="">
            <v:imagedata r:id="rId36" o:title=""/>
          </v:shape>
          <o:OLEObject Type="Embed" ProgID="Equation.DSMT4" ShapeID="_x0000_i1029" DrawAspect="Content" ObjectID="_1493210097"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6.75pt;height:14.25pt" o:ole="">
            <v:imagedata r:id="rId38" o:title=""/>
          </v:shape>
          <o:OLEObject Type="Embed" ProgID="Equation.DSMT4" ShapeID="_x0000_i1030" DrawAspect="Content" ObjectID="_1493210098" r:id="rId39"/>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25pt;height:21.75pt" o:ole="">
            <v:imagedata r:id="rId40" o:title=""/>
          </v:shape>
          <o:OLEObject Type="Embed" ProgID="Equation.DSMT4" ShapeID="_x0000_i1031" DrawAspect="Content" ObjectID="_1493210099"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242" w:name="_Ref188932792"/>
      <w:bookmarkStart w:id="243" w:name="_Toc418602474"/>
      <w:r>
        <w:t>Solutes</w:t>
      </w:r>
      <w:bookmarkEnd w:id="242"/>
      <w:bookmarkEnd w:id="243"/>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25pt;height:14.25pt" o:ole="">
            <v:imagedata r:id="rId42" o:title=""/>
          </v:shape>
          <o:OLEObject Type="Embed" ProgID="Equation.DSMT4" ShapeID="_x0000_i1032" DrawAspect="Content" ObjectID="_1493210100" r:id="rId43"/>
        </w:object>
      </w:r>
      <w:r>
        <w:t xml:space="preserve">, molar mass </w:t>
      </w:r>
      <w:r w:rsidR="006C2049" w:rsidRPr="006C2049">
        <w:rPr>
          <w:position w:val="-4"/>
        </w:rPr>
        <w:object w:dxaOrig="420" w:dyaOrig="300" w14:anchorId="1C82A89B">
          <v:shape id="_x0000_i1033" type="#_x0000_t75" style="width:21.75pt;height:14.25pt" o:ole="">
            <v:imagedata r:id="rId44" o:title=""/>
          </v:shape>
          <o:OLEObject Type="Embed" ProgID="Equation.DSMT4" ShapeID="_x0000_i1033" DrawAspect="Content" ObjectID="_1493210101" r:id="rId45"/>
        </w:object>
      </w:r>
      <w:r>
        <w:t xml:space="preserve">, and density </w:t>
      </w:r>
      <w:r w:rsidR="006C2049" w:rsidRPr="006C2049">
        <w:rPr>
          <w:position w:val="-12"/>
        </w:rPr>
        <w:object w:dxaOrig="340" w:dyaOrig="380" w14:anchorId="75CCE845">
          <v:shape id="_x0000_i1034" type="#_x0000_t75" style="width:14.25pt;height:21.75pt" o:ole="">
            <v:imagedata r:id="rId46" o:title=""/>
          </v:shape>
          <o:OLEObject Type="Embed" ProgID="Equation.DSMT4" ShapeID="_x0000_i1034" DrawAspect="Content" ObjectID="_1493210102"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44" w:name="_Ref240797992"/>
      <w:bookmarkStart w:id="245" w:name="_Toc418602475"/>
      <w:r>
        <w:t>Solid-Bound Molecules</w:t>
      </w:r>
      <w:bookmarkEnd w:id="244"/>
      <w:bookmarkEnd w:id="245"/>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46" w:name="_Ref174185715"/>
      <w:bookmarkStart w:id="247" w:name="_Toc418602476"/>
      <w:r>
        <w:lastRenderedPageBreak/>
        <w:t>Material Section</w:t>
      </w:r>
      <w:bookmarkEnd w:id="246"/>
      <w:bookmarkEnd w:id="247"/>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48" w:name="_Ref178490824"/>
      <w:bookmarkStart w:id="249" w:name="_Ref178491142"/>
      <w:bookmarkStart w:id="250" w:name="_Toc418602477"/>
      <w:r>
        <w:lastRenderedPageBreak/>
        <w:t>Geometry Section</w:t>
      </w:r>
      <w:bookmarkEnd w:id="248"/>
      <w:bookmarkEnd w:id="249"/>
      <w:bookmarkEnd w:id="250"/>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251" w:author="rawlins" w:date="2015-04-03T15:01:00Z"/>
        </w:rPr>
      </w:pPr>
      <w:ins w:id="252"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253" w:author="rawlins" w:date="2015-04-03T15:01:00Z"/>
        </w:rPr>
      </w:pPr>
      <w:ins w:id="254"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255" w:author="rawlins" w:date="2015-04-03T15:01:00Z"/>
        </w:rPr>
      </w:pPr>
      <w:ins w:id="256" w:author="rawlins" w:date="2015-04-03T15:01:00Z">
        <w:r>
          <w:rPr>
            <w:i/>
          </w:rPr>
          <w:t>ElementSet</w:t>
        </w:r>
        <w:r w:rsidRPr="00355CC6">
          <w:t>:</w:t>
        </w:r>
        <w:r>
          <w:t xml:space="preserve"> defines an element</w:t>
        </w:r>
      </w:ins>
    </w:p>
    <w:p w14:paraId="24481BAF" w14:textId="77777777" w:rsidR="008372D0" w:rsidRDefault="008372D0" w:rsidP="008372D0">
      <w:pPr>
        <w:rPr>
          <w:ins w:id="257" w:author="rawlins" w:date="2015-04-03T15:01:00Z"/>
        </w:rPr>
      </w:pPr>
      <w:ins w:id="258"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259" w:name="_Toc418602478"/>
      <w:r>
        <w:t>Nodes Section</w:t>
      </w:r>
      <w:bookmarkEnd w:id="259"/>
    </w:p>
    <w:p w14:paraId="2E13A5B7" w14:textId="77777777" w:rsidR="008372D0" w:rsidRDefault="008372D0" w:rsidP="008372D0">
      <w:pPr>
        <w:rPr>
          <w:ins w:id="260" w:author="rawlins" w:date="2015-04-03T15:02:00Z"/>
        </w:rPr>
      </w:pPr>
      <w:ins w:id="261"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262" w:author="rawlins" w:date="2015-04-03T15:02:00Z"/>
        </w:rPr>
      </w:pPr>
    </w:p>
    <w:p w14:paraId="3C30F867" w14:textId="77777777" w:rsidR="008372D0" w:rsidRPr="00261DCA" w:rsidRDefault="008372D0" w:rsidP="008372D0">
      <w:pPr>
        <w:pStyle w:val="Code0"/>
        <w:rPr>
          <w:ins w:id="263" w:author="rawlins" w:date="2015-04-03T15:02:00Z"/>
        </w:rPr>
      </w:pPr>
      <w:ins w:id="264" w:author="rawlins" w:date="2015-04-03T15:02:00Z">
        <w:r>
          <w:t>&lt;Nodes [set="&lt;set name&gt;"]&gt;</w:t>
        </w:r>
      </w:ins>
    </w:p>
    <w:p w14:paraId="3DB651E6" w14:textId="77777777" w:rsidR="008372D0" w:rsidRDefault="008372D0" w:rsidP="008372D0">
      <w:pPr>
        <w:rPr>
          <w:ins w:id="265" w:author="rawlins" w:date="2015-04-03T15:02:00Z"/>
        </w:rPr>
      </w:pPr>
    </w:p>
    <w:p w14:paraId="1670AD2A" w14:textId="77777777" w:rsidR="008372D0" w:rsidRDefault="008372D0" w:rsidP="008372D0">
      <w:pPr>
        <w:rPr>
          <w:ins w:id="266" w:author="rawlins" w:date="2015-04-03T15:02:00Z"/>
        </w:rPr>
      </w:pPr>
      <w:ins w:id="267"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268" w:author="rawlins" w:date="2015-04-03T15:02:00Z"/>
        </w:rPr>
      </w:pPr>
    </w:p>
    <w:p w14:paraId="24027853" w14:textId="77777777" w:rsidR="008372D0" w:rsidRPr="00EA60DB" w:rsidRDefault="008372D0" w:rsidP="008372D0">
      <w:pPr>
        <w:pStyle w:val="code"/>
        <w:rPr>
          <w:ins w:id="269" w:author="rawlins" w:date="2015-04-03T15:02:00Z"/>
          <w:lang w:val="nl-BE"/>
        </w:rPr>
      </w:pPr>
      <w:ins w:id="270" w:author="rawlins" w:date="2015-04-03T15:02:00Z">
        <w:r w:rsidRPr="00EA60DB">
          <w:rPr>
            <w:lang w:val="nl-BE"/>
          </w:rPr>
          <w:t>&lt;node id=</w:t>
        </w:r>
        <w:r>
          <w:rPr>
            <w:lang w:val="nl-BE"/>
          </w:rPr>
          <w:t>"</w:t>
        </w:r>
        <w:r w:rsidRPr="00EA60DB">
          <w:rPr>
            <w:lang w:val="nl-BE"/>
          </w:rPr>
          <w:t>n</w:t>
        </w:r>
        <w:r>
          <w:rPr>
            <w:lang w:val="nl-BE"/>
          </w:rPr>
          <w:t>"</w:t>
        </w:r>
        <w:r w:rsidRPr="00EA60DB">
          <w:rPr>
            <w:lang w:val="nl-BE"/>
          </w:rPr>
          <w:t>&gt;x,y,z&lt;/node&gt;</w:t>
        </w:r>
      </w:ins>
    </w:p>
    <w:p w14:paraId="0DCECD04" w14:textId="77777777" w:rsidR="008372D0" w:rsidRPr="00EA60DB" w:rsidRDefault="008372D0" w:rsidP="008372D0">
      <w:pPr>
        <w:pStyle w:val="code"/>
        <w:rPr>
          <w:ins w:id="271" w:author="rawlins" w:date="2015-04-03T15:02:00Z"/>
          <w:lang w:val="nl-BE"/>
        </w:rPr>
      </w:pPr>
    </w:p>
    <w:p w14:paraId="519BC328" w14:textId="77777777" w:rsidR="008372D0" w:rsidRDefault="008372D0" w:rsidP="008372D0">
      <w:pPr>
        <w:rPr>
          <w:ins w:id="272" w:author="rawlins" w:date="2015-04-03T15:02:00Z"/>
        </w:rPr>
      </w:pPr>
      <w:ins w:id="273"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274" w:author="rawlins" w:date="2015-04-03T15:02:00Z"/>
        </w:rPr>
      </w:pPr>
    </w:p>
    <w:p w14:paraId="4CA85CC9" w14:textId="77777777" w:rsidR="008372D0" w:rsidRDefault="008372D0" w:rsidP="008372D0">
      <w:pPr>
        <w:rPr>
          <w:ins w:id="275" w:author="rawlins" w:date="2015-04-03T15:02:00Z"/>
        </w:rPr>
      </w:pPr>
      <w:ins w:id="276"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277" w:author="rawlins" w:date="2015-04-03T15:02:00Z"/>
        </w:rPr>
      </w:pPr>
    </w:p>
    <w:p w14:paraId="7CA48759" w14:textId="77777777" w:rsidR="008372D0" w:rsidRDefault="008372D0" w:rsidP="008372D0">
      <w:pPr>
        <w:pStyle w:val="Code0"/>
        <w:rPr>
          <w:ins w:id="278" w:author="rawlins" w:date="2015-04-03T15:02:00Z"/>
        </w:rPr>
      </w:pPr>
      <w:ins w:id="279" w:author="rawlins" w:date="2015-04-03T15:02:00Z">
        <w:r>
          <w:t>&lt;Nodes set="set01"&gt;</w:t>
        </w:r>
      </w:ins>
    </w:p>
    <w:p w14:paraId="4EE94EF4" w14:textId="77777777" w:rsidR="008372D0" w:rsidRDefault="008372D0" w:rsidP="008372D0">
      <w:pPr>
        <w:pStyle w:val="Code0"/>
        <w:rPr>
          <w:ins w:id="280" w:author="rawlins" w:date="2015-04-03T15:02:00Z"/>
        </w:rPr>
      </w:pPr>
      <w:ins w:id="281" w:author="rawlins" w:date="2015-04-03T15:02:00Z">
        <w:r>
          <w:tab/>
          <w:t>&lt;node id="1"&gt;0,0,0,&lt;/node&gt;</w:t>
        </w:r>
      </w:ins>
    </w:p>
    <w:p w14:paraId="6786B696" w14:textId="77777777" w:rsidR="008372D0" w:rsidRDefault="008372D0" w:rsidP="008372D0">
      <w:pPr>
        <w:pStyle w:val="Code0"/>
        <w:rPr>
          <w:ins w:id="282" w:author="rawlins" w:date="2015-04-03T15:02:00Z"/>
        </w:rPr>
      </w:pPr>
      <w:ins w:id="283" w:author="rawlins" w:date="2015-04-03T15:02:00Z">
        <w:r>
          <w:tab/>
          <w:t>...</w:t>
        </w:r>
      </w:ins>
    </w:p>
    <w:p w14:paraId="3617916D" w14:textId="77777777" w:rsidR="008372D0" w:rsidRDefault="008372D0" w:rsidP="008372D0">
      <w:pPr>
        <w:pStyle w:val="Code0"/>
        <w:rPr>
          <w:ins w:id="284" w:author="rawlins" w:date="2015-04-03T15:02:00Z"/>
        </w:rPr>
      </w:pPr>
      <w:ins w:id="285" w:author="rawlins" w:date="2015-04-03T15:02:00Z">
        <w:r>
          <w:tab/>
          <w:t>&lt;/node id="101"&gt;1,1,1&lt;/node&gt;</w:t>
        </w:r>
      </w:ins>
    </w:p>
    <w:p w14:paraId="4132E2E1" w14:textId="77777777" w:rsidR="008372D0" w:rsidRDefault="008372D0" w:rsidP="008372D0">
      <w:pPr>
        <w:pStyle w:val="Code0"/>
        <w:rPr>
          <w:ins w:id="286" w:author="rawlins" w:date="2015-04-03T15:02:00Z"/>
        </w:rPr>
      </w:pPr>
      <w:ins w:id="287" w:author="rawlins" w:date="2015-04-03T15:02:00Z">
        <w:r>
          <w:t>&lt;/Nodes&gt;</w:t>
        </w:r>
      </w:ins>
    </w:p>
    <w:p w14:paraId="5836BB3C" w14:textId="77777777" w:rsidR="008372D0" w:rsidRDefault="008372D0" w:rsidP="008372D0">
      <w:pPr>
        <w:pStyle w:val="Code0"/>
        <w:rPr>
          <w:ins w:id="288" w:author="rawlins" w:date="2015-04-03T15:02:00Z"/>
        </w:rPr>
      </w:pPr>
      <w:ins w:id="289" w:author="rawlins" w:date="2015-04-03T15:02:00Z">
        <w:r>
          <w:t>&lt;Nodes set="set02"&gt;</w:t>
        </w:r>
      </w:ins>
    </w:p>
    <w:p w14:paraId="46B9E369" w14:textId="77777777" w:rsidR="008372D0" w:rsidRDefault="008372D0" w:rsidP="008372D0">
      <w:pPr>
        <w:pStyle w:val="Code0"/>
        <w:rPr>
          <w:ins w:id="290" w:author="rawlins" w:date="2015-04-03T15:02:00Z"/>
        </w:rPr>
      </w:pPr>
      <w:ins w:id="291" w:author="rawlins" w:date="2015-04-03T15:02:00Z">
        <w:r>
          <w:tab/>
          <w:t>&lt;node id="102"&gt;2,1,1&lt;/node&gt;</w:t>
        </w:r>
      </w:ins>
    </w:p>
    <w:p w14:paraId="6455FB39" w14:textId="77777777" w:rsidR="008372D0" w:rsidRDefault="008372D0" w:rsidP="008372D0">
      <w:pPr>
        <w:pStyle w:val="Code0"/>
        <w:rPr>
          <w:ins w:id="292" w:author="rawlins" w:date="2015-04-03T15:02:00Z"/>
        </w:rPr>
      </w:pPr>
      <w:ins w:id="293" w:author="rawlins" w:date="2015-04-03T15:02:00Z">
        <w:r>
          <w:tab/>
          <w:t>...</w:t>
        </w:r>
      </w:ins>
    </w:p>
    <w:p w14:paraId="5193AFDE" w14:textId="77777777" w:rsidR="008372D0" w:rsidRDefault="008372D0" w:rsidP="008372D0">
      <w:pPr>
        <w:pStyle w:val="Code0"/>
        <w:rPr>
          <w:ins w:id="294" w:author="rawlins" w:date="2015-04-03T15:02:00Z"/>
        </w:rPr>
      </w:pPr>
      <w:ins w:id="295" w:author="rawlins" w:date="2015-04-03T15:02:00Z">
        <w:r>
          <w:tab/>
          <w:t>&lt;node id="999"&gt;2,2,2&lt;/node&gt;</w:t>
        </w:r>
      </w:ins>
    </w:p>
    <w:p w14:paraId="29CEC2A6" w14:textId="77777777" w:rsidR="008372D0" w:rsidRDefault="008372D0" w:rsidP="008372D0">
      <w:pPr>
        <w:pStyle w:val="Code0"/>
        <w:rPr>
          <w:ins w:id="296" w:author="rawlins" w:date="2015-04-03T15:02:00Z"/>
        </w:rPr>
      </w:pPr>
      <w:ins w:id="297" w:author="rawlins" w:date="2015-04-03T15:02:00Z">
        <w:r>
          <w:t>&lt;/Nodes&gt;</w:t>
        </w:r>
      </w:ins>
    </w:p>
    <w:p w14:paraId="7C0E1C77" w14:textId="77777777" w:rsidR="008372D0" w:rsidRDefault="008372D0" w:rsidP="008372D0">
      <w:pPr>
        <w:rPr>
          <w:ins w:id="298" w:author="rawlins" w:date="2015-04-03T15:02:00Z"/>
        </w:rPr>
      </w:pPr>
    </w:p>
    <w:p w14:paraId="69791D46" w14:textId="1616F6E3" w:rsidR="006A0BC1" w:rsidDel="008372D0" w:rsidRDefault="006A0BC1" w:rsidP="006A0BC1">
      <w:pPr>
        <w:rPr>
          <w:del w:id="299" w:author="rawlins" w:date="2015-04-03T15:02:00Z"/>
        </w:rPr>
      </w:pPr>
      <w:del w:id="300" w:author="rawlins" w:date="2015-04-03T15:02:00Z">
        <w:r w:rsidDel="008372D0">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301" w:author="rawlins" w:date="2015-04-03T15:02:00Z"/>
        </w:rPr>
      </w:pPr>
    </w:p>
    <w:p w14:paraId="4918F06D" w14:textId="352ACAF8" w:rsidR="006A0BC1" w:rsidRPr="00EA60DB" w:rsidDel="008372D0" w:rsidRDefault="006A0BC1" w:rsidP="006A0BC1">
      <w:pPr>
        <w:pStyle w:val="code"/>
        <w:rPr>
          <w:del w:id="302" w:author="rawlins" w:date="2015-04-03T15:02:00Z"/>
          <w:lang w:val="nl-BE"/>
        </w:rPr>
      </w:pPr>
      <w:del w:id="303"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304" w:author="rawlins" w:date="2015-04-03T15:02:00Z"/>
          <w:lang w:val="nl-BE"/>
        </w:rPr>
      </w:pPr>
    </w:p>
    <w:p w14:paraId="26456B12" w14:textId="4CC7F520" w:rsidR="006A0BC1" w:rsidDel="008372D0" w:rsidRDefault="006A0BC1" w:rsidP="006A0BC1">
      <w:pPr>
        <w:rPr>
          <w:del w:id="305" w:author="rawlins" w:date="2015-04-03T15:02:00Z"/>
        </w:rPr>
      </w:pPr>
      <w:del w:id="306"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307" w:name="_Ref376432008"/>
      <w:bookmarkStart w:id="308" w:name="_Toc418602479"/>
      <w:r w:rsidRPr="00EF5020">
        <w:t>Elements</w:t>
      </w:r>
      <w:r>
        <w:t xml:space="preserve"> Section</w:t>
      </w:r>
      <w:bookmarkEnd w:id="307"/>
      <w:bookmarkEnd w:id="308"/>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309" w:name="_Toc350354842"/>
      <w:bookmarkStart w:id="310" w:name="_Toc350439800"/>
      <w:bookmarkStart w:id="311" w:name="_Toc352596206"/>
      <w:bookmarkStart w:id="312" w:name="_Toc363724979"/>
      <w:bookmarkStart w:id="313" w:name="_Toc418602480"/>
      <w:bookmarkEnd w:id="309"/>
      <w:bookmarkEnd w:id="310"/>
      <w:bookmarkEnd w:id="311"/>
      <w:bookmarkEnd w:id="312"/>
      <w:r>
        <w:t>Solid Elements</w:t>
      </w:r>
      <w:bookmarkEnd w:id="313"/>
    </w:p>
    <w:p w14:paraId="27EBC9D0" w14:textId="77777777" w:rsidR="006A0BC1" w:rsidRDefault="006A0BC1" w:rsidP="006A0BC1">
      <w:pPr>
        <w:rPr>
          <w:ins w:id="314"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315" w:author="rawlins" w:date="2015-04-03T15:04:00Z"/>
        </w:trPr>
        <w:tc>
          <w:tcPr>
            <w:tcW w:w="1638" w:type="dxa"/>
          </w:tcPr>
          <w:p w14:paraId="143C6405" w14:textId="77777777" w:rsidR="008372D0" w:rsidRDefault="008372D0" w:rsidP="00881583">
            <w:pPr>
              <w:rPr>
                <w:ins w:id="316" w:author="rawlins" w:date="2015-04-03T15:04:00Z"/>
              </w:rPr>
            </w:pPr>
            <w:ins w:id="317" w:author="rawlins" w:date="2015-04-03T15:04:00Z">
              <w:r>
                <w:t>hex8</w:t>
              </w:r>
            </w:ins>
          </w:p>
        </w:tc>
        <w:tc>
          <w:tcPr>
            <w:tcW w:w="7938" w:type="dxa"/>
          </w:tcPr>
          <w:p w14:paraId="6BD5D0A8" w14:textId="77777777" w:rsidR="008372D0" w:rsidRDefault="008372D0" w:rsidP="00881583">
            <w:pPr>
              <w:rPr>
                <w:ins w:id="318" w:author="rawlins" w:date="2015-04-03T15:04:00Z"/>
              </w:rPr>
            </w:pPr>
            <w:ins w:id="319" w:author="rawlins" w:date="2015-04-03T15:04:00Z">
              <w:r>
                <w:t>8-node trilinear hexahedral element</w:t>
              </w:r>
            </w:ins>
          </w:p>
        </w:tc>
      </w:tr>
      <w:tr w:rsidR="008372D0" w14:paraId="6EBAC2F1" w14:textId="77777777" w:rsidTr="00881583">
        <w:trPr>
          <w:ins w:id="320" w:author="rawlins" w:date="2015-04-03T15:04:00Z"/>
        </w:trPr>
        <w:tc>
          <w:tcPr>
            <w:tcW w:w="1638" w:type="dxa"/>
          </w:tcPr>
          <w:p w14:paraId="55271A2B" w14:textId="77777777" w:rsidR="008372D0" w:rsidRDefault="008372D0" w:rsidP="00881583">
            <w:pPr>
              <w:rPr>
                <w:ins w:id="321" w:author="rawlins" w:date="2015-04-03T15:04:00Z"/>
              </w:rPr>
            </w:pPr>
            <w:ins w:id="322" w:author="rawlins" w:date="2015-04-03T15:04:00Z">
              <w:r>
                <w:t>hex20</w:t>
              </w:r>
            </w:ins>
          </w:p>
        </w:tc>
        <w:tc>
          <w:tcPr>
            <w:tcW w:w="7938" w:type="dxa"/>
          </w:tcPr>
          <w:p w14:paraId="5823C148" w14:textId="77777777" w:rsidR="008372D0" w:rsidRDefault="008372D0" w:rsidP="00881583">
            <w:pPr>
              <w:rPr>
                <w:ins w:id="323" w:author="rawlins" w:date="2015-04-03T15:04:00Z"/>
              </w:rPr>
            </w:pPr>
            <w:ins w:id="324" w:author="rawlins" w:date="2015-04-03T15:04:00Z">
              <w:r>
                <w:t>20-node quadratic hexahedral elements</w:t>
              </w:r>
            </w:ins>
          </w:p>
        </w:tc>
      </w:tr>
      <w:tr w:rsidR="008372D0" w14:paraId="42875DDA" w14:textId="77777777" w:rsidTr="00881583">
        <w:trPr>
          <w:ins w:id="325" w:author="rawlins" w:date="2015-04-03T15:04:00Z"/>
        </w:trPr>
        <w:tc>
          <w:tcPr>
            <w:tcW w:w="1638" w:type="dxa"/>
          </w:tcPr>
          <w:p w14:paraId="0DD584F3" w14:textId="77777777" w:rsidR="008372D0" w:rsidRDefault="008372D0" w:rsidP="00881583">
            <w:pPr>
              <w:rPr>
                <w:ins w:id="326" w:author="rawlins" w:date="2015-04-03T15:04:00Z"/>
              </w:rPr>
            </w:pPr>
            <w:ins w:id="327" w:author="rawlins" w:date="2015-04-03T15:04:00Z">
              <w:r>
                <w:t>hex27</w:t>
              </w:r>
            </w:ins>
          </w:p>
        </w:tc>
        <w:tc>
          <w:tcPr>
            <w:tcW w:w="7938" w:type="dxa"/>
          </w:tcPr>
          <w:p w14:paraId="535A193F" w14:textId="77777777" w:rsidR="008372D0" w:rsidRDefault="008372D0" w:rsidP="00881583">
            <w:pPr>
              <w:rPr>
                <w:ins w:id="328" w:author="rawlins" w:date="2015-04-03T15:04:00Z"/>
              </w:rPr>
            </w:pPr>
            <w:ins w:id="329" w:author="rawlins" w:date="2015-04-03T15:04:00Z">
              <w:r>
                <w:t>27-node quadratic hexahedral elements</w:t>
              </w:r>
            </w:ins>
          </w:p>
        </w:tc>
      </w:tr>
      <w:tr w:rsidR="008372D0" w14:paraId="3175952A" w14:textId="77777777" w:rsidTr="00881583">
        <w:trPr>
          <w:ins w:id="330" w:author="rawlins" w:date="2015-04-03T15:04:00Z"/>
        </w:trPr>
        <w:tc>
          <w:tcPr>
            <w:tcW w:w="1638" w:type="dxa"/>
          </w:tcPr>
          <w:p w14:paraId="5E285779" w14:textId="77777777" w:rsidR="008372D0" w:rsidRDefault="008372D0" w:rsidP="00881583">
            <w:pPr>
              <w:rPr>
                <w:ins w:id="331" w:author="rawlins" w:date="2015-04-03T15:04:00Z"/>
              </w:rPr>
            </w:pPr>
            <w:ins w:id="332" w:author="rawlins" w:date="2015-04-03T15:04:00Z">
              <w:r>
                <w:t>penta6</w:t>
              </w:r>
            </w:ins>
          </w:p>
        </w:tc>
        <w:tc>
          <w:tcPr>
            <w:tcW w:w="7938" w:type="dxa"/>
          </w:tcPr>
          <w:p w14:paraId="4CB0B0A5" w14:textId="77777777" w:rsidR="008372D0" w:rsidRDefault="008372D0" w:rsidP="00881583">
            <w:pPr>
              <w:rPr>
                <w:ins w:id="333" w:author="rawlins" w:date="2015-04-03T15:04:00Z"/>
              </w:rPr>
            </w:pPr>
            <w:ins w:id="334" w:author="rawlins" w:date="2015-04-03T15:04:00Z">
              <w:r>
                <w:t>6-node linear pentahedral (wedge) element</w:t>
              </w:r>
            </w:ins>
          </w:p>
        </w:tc>
      </w:tr>
      <w:tr w:rsidR="008372D0" w14:paraId="176DBD8D" w14:textId="77777777" w:rsidTr="00881583">
        <w:trPr>
          <w:ins w:id="335" w:author="rawlins" w:date="2015-04-03T15:04:00Z"/>
        </w:trPr>
        <w:tc>
          <w:tcPr>
            <w:tcW w:w="1638" w:type="dxa"/>
          </w:tcPr>
          <w:p w14:paraId="06E84354" w14:textId="77777777" w:rsidR="008372D0" w:rsidRDefault="008372D0" w:rsidP="00881583">
            <w:pPr>
              <w:rPr>
                <w:ins w:id="336" w:author="rawlins" w:date="2015-04-03T15:04:00Z"/>
              </w:rPr>
            </w:pPr>
            <w:ins w:id="337" w:author="rawlins" w:date="2015-04-03T15:04:00Z">
              <w:r>
                <w:t>tet4</w:t>
              </w:r>
            </w:ins>
          </w:p>
        </w:tc>
        <w:tc>
          <w:tcPr>
            <w:tcW w:w="7938" w:type="dxa"/>
          </w:tcPr>
          <w:p w14:paraId="176BA38B" w14:textId="77777777" w:rsidR="008372D0" w:rsidRDefault="008372D0" w:rsidP="00881583">
            <w:pPr>
              <w:rPr>
                <w:ins w:id="338" w:author="rawlins" w:date="2015-04-03T15:04:00Z"/>
              </w:rPr>
            </w:pPr>
            <w:ins w:id="339" w:author="rawlins" w:date="2015-04-03T15:04:00Z">
              <w:r>
                <w:t>4-node linear tetrahedral element</w:t>
              </w:r>
            </w:ins>
          </w:p>
        </w:tc>
      </w:tr>
      <w:tr w:rsidR="008372D0" w14:paraId="5D158A9C" w14:textId="77777777" w:rsidTr="00881583">
        <w:trPr>
          <w:ins w:id="340" w:author="rawlins" w:date="2015-04-03T15:04:00Z"/>
        </w:trPr>
        <w:tc>
          <w:tcPr>
            <w:tcW w:w="1638" w:type="dxa"/>
          </w:tcPr>
          <w:p w14:paraId="680D8A95" w14:textId="77777777" w:rsidR="008372D0" w:rsidRDefault="008372D0" w:rsidP="00881583">
            <w:pPr>
              <w:rPr>
                <w:ins w:id="341" w:author="rawlins" w:date="2015-04-03T15:04:00Z"/>
              </w:rPr>
            </w:pPr>
            <w:ins w:id="342" w:author="rawlins" w:date="2015-04-03T15:04:00Z">
              <w:r>
                <w:t>tet10</w:t>
              </w:r>
            </w:ins>
          </w:p>
        </w:tc>
        <w:tc>
          <w:tcPr>
            <w:tcW w:w="7938" w:type="dxa"/>
          </w:tcPr>
          <w:p w14:paraId="6A8A7774" w14:textId="77777777" w:rsidR="008372D0" w:rsidRDefault="008372D0" w:rsidP="00881583">
            <w:pPr>
              <w:rPr>
                <w:ins w:id="343" w:author="rawlins" w:date="2015-04-03T15:04:00Z"/>
              </w:rPr>
            </w:pPr>
            <w:ins w:id="344" w:author="rawlins" w:date="2015-04-03T15:04:00Z">
              <w:r>
                <w:t>10-node quadratic tetrahedral element</w:t>
              </w:r>
            </w:ins>
          </w:p>
        </w:tc>
      </w:tr>
      <w:tr w:rsidR="008372D0" w14:paraId="2187BBA1" w14:textId="77777777" w:rsidTr="00881583">
        <w:trPr>
          <w:ins w:id="345" w:author="rawlins" w:date="2015-04-03T15:04:00Z"/>
        </w:trPr>
        <w:tc>
          <w:tcPr>
            <w:tcW w:w="1638" w:type="dxa"/>
          </w:tcPr>
          <w:p w14:paraId="1E736AF9" w14:textId="77777777" w:rsidR="008372D0" w:rsidRDefault="008372D0" w:rsidP="00881583">
            <w:pPr>
              <w:rPr>
                <w:ins w:id="346" w:author="rawlins" w:date="2015-04-03T15:04:00Z"/>
              </w:rPr>
            </w:pPr>
            <w:ins w:id="347" w:author="rawlins" w:date="2015-04-03T15:04:00Z">
              <w:r>
                <w:t>tet15</w:t>
              </w:r>
            </w:ins>
          </w:p>
        </w:tc>
        <w:tc>
          <w:tcPr>
            <w:tcW w:w="7938" w:type="dxa"/>
          </w:tcPr>
          <w:p w14:paraId="4CDBA64D" w14:textId="77777777" w:rsidR="008372D0" w:rsidRDefault="008372D0" w:rsidP="00881583">
            <w:pPr>
              <w:rPr>
                <w:ins w:id="348" w:author="rawlins" w:date="2015-04-03T15:04:00Z"/>
              </w:rPr>
            </w:pPr>
            <w:ins w:id="349" w:author="rawlins" w:date="2015-04-03T15:04:00Z">
              <w:r>
                <w:t>15-node quadratic tetrahedral element</w:t>
              </w:r>
            </w:ins>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0B062D" w:rsidRDefault="000B062D"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0B062D" w:rsidRDefault="000B062D"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0B062D" w:rsidRDefault="000B062D"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0B062D" w:rsidRDefault="000B062D"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0B062D" w:rsidRDefault="000B062D"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0B062D" w:rsidRDefault="000B062D"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0B062D" w:rsidRDefault="000B062D"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0B062D" w:rsidRDefault="000B062D"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0B062D" w:rsidRDefault="000B062D"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0B062D" w:rsidRDefault="000B062D"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0B062D" w:rsidRDefault="000B062D"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0B062D" w:rsidRDefault="000B062D"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0B062D" w:rsidRDefault="000B062D"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0B062D" w:rsidRDefault="000B062D"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0B062D" w:rsidRDefault="000B062D"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0B062D" w:rsidRDefault="000B062D"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0B062D" w:rsidRDefault="000B062D"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0B062D" w:rsidRDefault="000B062D"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0B062D" w:rsidRDefault="000B062D"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0B062D" w:rsidRDefault="000B062D"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0B062D" w:rsidRDefault="000B062D"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0B062D" w:rsidRDefault="000B062D"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0B062D" w:rsidRDefault="000B062D"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0B062D" w:rsidRDefault="000B062D"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0B062D" w:rsidRDefault="000B062D"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0B062D" w:rsidRDefault="000B062D"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0B062D" w:rsidRDefault="000B062D"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0B062D" w:rsidRDefault="000B062D"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0B062D" w:rsidRDefault="000B062D"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0B062D" w:rsidRDefault="000B062D"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0B062D" w:rsidRDefault="000B062D"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0B062D" w:rsidRDefault="000B062D"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0B062D" w:rsidRDefault="000B062D"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0B062D" w:rsidRDefault="000B062D"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0B062D" w:rsidRDefault="000B062D"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0B062D" w:rsidRDefault="000B062D"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0B062D" w:rsidRDefault="000B062D"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0B062D" w:rsidRDefault="000B062D"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0B062D" w:rsidRDefault="000B062D"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0B062D" w:rsidRDefault="000B062D"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0B062D" w:rsidRDefault="000B062D"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0B062D" w:rsidRDefault="000B062D"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51C55C"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C00DDA">
          <w:rPr>
            <w:noProof/>
          </w:rPr>
          <w:t>3</w:t>
        </w:r>
      </w:fldSimple>
      <w:r w:rsidRPr="00DF40FE">
        <w:noBreakHyphen/>
      </w:r>
      <w:fldSimple w:instr=" SEQ Figure \* ARABIC \s 1 ">
        <w:r w:rsidR="00C00DDA">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350" w:name="_Toc418602481"/>
      <w:r>
        <w:t>Shell Elements</w:t>
      </w:r>
      <w:bookmarkEnd w:id="350"/>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0B062D" w:rsidRDefault="000B062D"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0B062D" w:rsidRDefault="000B062D"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0B062D" w:rsidRDefault="000B062D"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0B062D" w:rsidRDefault="000B062D"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0B062D" w:rsidRDefault="000B062D"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0B062D" w:rsidRDefault="000B062D"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0B062D" w:rsidRDefault="000B062D"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0B062D" w:rsidRDefault="000B062D"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0B062D" w:rsidRDefault="000B062D"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0B062D" w:rsidRDefault="000B062D"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0B062D" w:rsidRDefault="000B062D"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0B062D" w:rsidRDefault="000B062D"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0B062D" w:rsidRDefault="000B062D"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0B062D" w:rsidRDefault="000B062D"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550084"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C00DDA">
          <w:rPr>
            <w:noProof/>
          </w:rPr>
          <w:t>3</w:t>
        </w:r>
      </w:fldSimple>
      <w:r w:rsidRPr="006768E0">
        <w:noBreakHyphen/>
      </w:r>
      <w:fldSimple w:instr=" SEQ Figure \* ARABIC \s 1 ">
        <w:r w:rsidR="00C00DDA">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351" w:name="_Ref376174920"/>
      <w:bookmarkStart w:id="352" w:name="_Toc418602482"/>
      <w:r w:rsidRPr="007A75DE">
        <w:t>Surface Elements</w:t>
      </w:r>
      <w:bookmarkEnd w:id="351"/>
      <w:bookmarkEnd w:id="352"/>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353" w:name="_Ref230518438"/>
      <w:bookmarkStart w:id="354" w:name="_Toc418602483"/>
      <w:r>
        <w:t>Element</w:t>
      </w:r>
      <w:r w:rsidR="00D153DC">
        <w:t xml:space="preserve"> </w:t>
      </w:r>
      <w:r>
        <w:t>Data Section</w:t>
      </w:r>
      <w:bookmarkEnd w:id="353"/>
      <w:bookmarkEnd w:id="354"/>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355" w:name="_Ref376175517"/>
      <w:bookmarkStart w:id="356" w:name="_Toc418602484"/>
      <w:r>
        <w:t>Surface Section</w:t>
      </w:r>
      <w:bookmarkEnd w:id="355"/>
      <w:bookmarkEnd w:id="356"/>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357" w:author="Gerard" w:date="2015-04-08T21:50:00Z">
        <w:r w:rsidR="00C00DDA">
          <w:t xml:space="preserve">3.8.2.3. </w:t>
        </w:r>
      </w:ins>
      <w:del w:id="358"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359" w:name="_Ref378149880"/>
      <w:bookmarkStart w:id="360" w:name="_Toc418602485"/>
      <w:r>
        <w:t>NodeSet Section</w:t>
      </w:r>
      <w:bookmarkEnd w:id="359"/>
      <w:bookmarkEnd w:id="360"/>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361" w:author="steve maas" w:date="2014-11-11T07:10:00Z">
        <w:r w:rsidDel="003263D7">
          <w:delText xml:space="preserve">The value of this tag is a list of nodes that defines the node set. </w:delText>
        </w:r>
      </w:del>
      <w:ins w:id="362" w:author="steve maas" w:date="2014-11-11T07:10:00Z">
        <w:r w:rsidR="003263D7">
          <w:t xml:space="preserve">A node set definition is followed by a list of nodes. </w:t>
        </w:r>
      </w:ins>
      <w:ins w:id="363" w:author="steve maas" w:date="2014-11-11T07:11:00Z">
        <w:r w:rsidR="003263D7">
          <w:t xml:space="preserve">For each </w:t>
        </w:r>
      </w:ins>
      <w:ins w:id="364" w:author="steve maas" w:date="2014-11-11T07:14:00Z">
        <w:r w:rsidR="00AD7BC7">
          <w:t xml:space="preserve">a </w:t>
        </w:r>
      </w:ins>
      <w:ins w:id="365" w:author="steve maas" w:date="2014-11-11T07:11:00Z">
        <w:r w:rsidR="003263D7">
          <w:rPr>
            <w:i/>
          </w:rPr>
          <w:t xml:space="preserve">node </w:t>
        </w:r>
        <w:r w:rsidR="003263D7">
          <w:t xml:space="preserve">tag is defined which </w:t>
        </w:r>
      </w:ins>
      <w:ins w:id="366" w:author="steve maas" w:date="2014-11-11T07:14:00Z">
        <w:r w:rsidR="00AD7BC7">
          <w:t>requires</w:t>
        </w:r>
      </w:ins>
      <w:ins w:id="367" w:author="steve maas" w:date="2014-11-11T07:11:00Z">
        <w:r w:rsidR="003263D7">
          <w:t xml:space="preserve"> one attribute, named “id”</w:t>
        </w:r>
      </w:ins>
      <w:ins w:id="368" w:author="steve maas" w:date="2014-11-11T07:15:00Z">
        <w:r w:rsidR="00AD7BC7">
          <w:t>,</w:t>
        </w:r>
      </w:ins>
      <w:ins w:id="369" w:author="steve maas" w:date="2014-11-11T07:11:00Z">
        <w:r w:rsidR="003263D7">
          <w:t xml:space="preserve"> which takes the node number as its value.</w:t>
        </w:r>
      </w:ins>
      <w:ins w:id="370"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371" w:author="steve maas" w:date="2014-11-11T07:12:00Z"/>
        </w:rPr>
      </w:pPr>
      <w:r>
        <w:t>&lt;NodeSet name="nodeset1"&gt;</w:t>
      </w:r>
      <w:del w:id="372" w:author="steve maas" w:date="2014-11-11T07:13:00Z">
        <w:r w:rsidDel="003263D7">
          <w:delText>1:5,6,7,8:12:2&lt;/NodeSet&gt;</w:delText>
        </w:r>
      </w:del>
    </w:p>
    <w:p w14:paraId="7DE88F63" w14:textId="0FA58B15" w:rsidR="003263D7" w:rsidRDefault="003263D7" w:rsidP="00661C81">
      <w:pPr>
        <w:pStyle w:val="Code0"/>
        <w:rPr>
          <w:ins w:id="373" w:author="steve maas" w:date="2014-11-11T07:12:00Z"/>
        </w:rPr>
      </w:pPr>
      <w:ins w:id="374" w:author="steve maas" w:date="2014-11-11T07:12:00Z">
        <w:r>
          <w:tab/>
          <w:t>&lt;node id="1"/&gt;</w:t>
        </w:r>
      </w:ins>
    </w:p>
    <w:p w14:paraId="7A43A1DD" w14:textId="65364B4A" w:rsidR="003263D7" w:rsidRDefault="003263D7" w:rsidP="00661C81">
      <w:pPr>
        <w:pStyle w:val="Code0"/>
        <w:rPr>
          <w:ins w:id="375" w:author="steve maas" w:date="2014-11-11T07:12:00Z"/>
        </w:rPr>
      </w:pPr>
      <w:ins w:id="376" w:author="steve maas" w:date="2014-11-11T07:12:00Z">
        <w:r>
          <w:tab/>
          <w:t>&lt;node id="2"/&gt;</w:t>
        </w:r>
      </w:ins>
    </w:p>
    <w:p w14:paraId="651802F5" w14:textId="45F08475" w:rsidR="003263D7" w:rsidRDefault="003263D7" w:rsidP="00661C81">
      <w:pPr>
        <w:pStyle w:val="Code0"/>
        <w:rPr>
          <w:ins w:id="377" w:author="steve maas" w:date="2014-11-11T07:12:00Z"/>
        </w:rPr>
      </w:pPr>
      <w:ins w:id="378" w:author="steve maas" w:date="2014-11-11T07:12:00Z">
        <w:r>
          <w:tab/>
          <w:t>&lt;node id="101"/&gt;</w:t>
        </w:r>
      </w:ins>
    </w:p>
    <w:p w14:paraId="5E7191BA" w14:textId="12075860" w:rsidR="003263D7" w:rsidRPr="00661C81" w:rsidRDefault="003263D7" w:rsidP="00661C81">
      <w:pPr>
        <w:pStyle w:val="Code0"/>
      </w:pPr>
      <w:ins w:id="379" w:author="steve maas" w:date="2014-11-11T07:12:00Z">
        <w:r>
          <w:tab/>
          <w:t>&lt;node id="102</w:t>
        </w:r>
      </w:ins>
      <w:ins w:id="380" w:author="steve maas" w:date="2014-11-11T07:13:00Z">
        <w:r>
          <w:t>"/&gt;</w:t>
        </w:r>
      </w:ins>
    </w:p>
    <w:p w14:paraId="3C41857D" w14:textId="4211D7EB" w:rsidR="00661C81" w:rsidDel="003263D7" w:rsidRDefault="00661C81" w:rsidP="005F474E">
      <w:pPr>
        <w:rPr>
          <w:del w:id="381" w:author="steve maas" w:date="2014-11-11T07:12:00Z"/>
        </w:rPr>
      </w:pPr>
      <w:del w:id="382"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383" w:author="steve maas" w:date="2014-11-11T07:12:00Z"/>
        </w:rPr>
      </w:pPr>
    </w:p>
    <w:p w14:paraId="7E738E79" w14:textId="72157065" w:rsidR="00661C81" w:rsidDel="003263D7" w:rsidRDefault="00661C81" w:rsidP="00661C81">
      <w:pPr>
        <w:pStyle w:val="Code0"/>
        <w:rPr>
          <w:del w:id="384" w:author="steve maas" w:date="2014-11-11T07:12:00Z"/>
        </w:rPr>
      </w:pPr>
      <w:del w:id="385" w:author="steve maas" w:date="2014-11-11T07:12:00Z">
        <w:r w:rsidDel="003263D7">
          <w:delText>n1:n2</w:delText>
        </w:r>
      </w:del>
    </w:p>
    <w:p w14:paraId="7F3826DC" w14:textId="3B85CA47" w:rsidR="00661C81" w:rsidDel="003263D7" w:rsidRDefault="00661C81" w:rsidP="005F474E">
      <w:pPr>
        <w:rPr>
          <w:del w:id="386" w:author="steve maas" w:date="2014-11-11T07:12:00Z"/>
        </w:rPr>
      </w:pPr>
    </w:p>
    <w:p w14:paraId="1021E418" w14:textId="26D3A240" w:rsidR="00661C81" w:rsidDel="003263D7" w:rsidRDefault="00661C81" w:rsidP="005F474E">
      <w:pPr>
        <w:rPr>
          <w:del w:id="387" w:author="steve maas" w:date="2014-11-11T07:12:00Z"/>
        </w:rPr>
      </w:pPr>
      <w:del w:id="388" w:author="steve maas" w:date="2014-11-11T07:12:00Z">
        <w:r w:rsidDel="003263D7">
          <w:delText>where n1 is the start node and n2 is the end node, or</w:delText>
        </w:r>
      </w:del>
    </w:p>
    <w:p w14:paraId="43BDC8F9" w14:textId="20043AC2" w:rsidR="00661C81" w:rsidDel="003263D7" w:rsidRDefault="00661C81" w:rsidP="005F474E">
      <w:pPr>
        <w:rPr>
          <w:del w:id="389" w:author="steve maas" w:date="2014-11-11T07:12:00Z"/>
        </w:rPr>
      </w:pPr>
    </w:p>
    <w:p w14:paraId="45C08E72" w14:textId="35D650C5" w:rsidR="00661C81" w:rsidDel="003263D7" w:rsidRDefault="00661C81" w:rsidP="00661C81">
      <w:pPr>
        <w:pStyle w:val="Code0"/>
        <w:rPr>
          <w:del w:id="390" w:author="steve maas" w:date="2014-11-11T07:12:00Z"/>
        </w:rPr>
      </w:pPr>
      <w:del w:id="391" w:author="steve maas" w:date="2014-11-11T07:12:00Z">
        <w:r w:rsidDel="003263D7">
          <w:delText>n1:n2:n3</w:delText>
        </w:r>
      </w:del>
    </w:p>
    <w:p w14:paraId="7231EB0C" w14:textId="79E55ED8" w:rsidR="00661C81" w:rsidRPr="00C72BAD" w:rsidDel="003263D7" w:rsidRDefault="00661C81" w:rsidP="005F474E">
      <w:pPr>
        <w:rPr>
          <w:del w:id="392" w:author="steve maas" w:date="2014-11-11T07:12:00Z"/>
        </w:rPr>
      </w:pPr>
    </w:p>
    <w:p w14:paraId="57086BEC" w14:textId="0AE677D2" w:rsidR="007D6F0D" w:rsidDel="003263D7" w:rsidRDefault="00661C81" w:rsidP="006A0BC1">
      <w:pPr>
        <w:rPr>
          <w:del w:id="393" w:author="steve maas" w:date="2014-11-11T07:12:00Z"/>
        </w:rPr>
      </w:pPr>
      <w:del w:id="394"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395" w:author="steve maas" w:date="2014-11-11T07:12:00Z"/>
        </w:rPr>
      </w:pPr>
    </w:p>
    <w:p w14:paraId="216AE581" w14:textId="05A23B36" w:rsidR="00A06947" w:rsidDel="003263D7" w:rsidRDefault="00A06947" w:rsidP="006A0BC1">
      <w:pPr>
        <w:rPr>
          <w:del w:id="396" w:author="steve maas" w:date="2014-11-11T07:12:00Z"/>
        </w:rPr>
      </w:pPr>
      <w:del w:id="397"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398" w:author="steve maas" w:date="2014-11-11T07:12:00Z"/>
        </w:rPr>
      </w:pPr>
    </w:p>
    <w:p w14:paraId="75634978" w14:textId="4534648A" w:rsidR="00A06947" w:rsidDel="003263D7" w:rsidRDefault="00A06947" w:rsidP="00A06947">
      <w:pPr>
        <w:pStyle w:val="Code0"/>
        <w:rPr>
          <w:del w:id="399" w:author="steve maas" w:date="2014-11-11T07:12:00Z"/>
        </w:rPr>
      </w:pPr>
      <w:del w:id="400" w:author="steve maas" w:date="2014-11-11T07:12:00Z">
        <w:r w:rsidDel="003263D7">
          <w:delText>&lt;NodeSet name="nodeset1"&gt;</w:delText>
        </w:r>
      </w:del>
    </w:p>
    <w:p w14:paraId="437525BD" w14:textId="101314A0" w:rsidR="00A06947" w:rsidDel="003263D7" w:rsidRDefault="00A06947" w:rsidP="00A06947">
      <w:pPr>
        <w:pStyle w:val="Code0"/>
        <w:rPr>
          <w:del w:id="401" w:author="steve maas" w:date="2014-11-11T07:12:00Z"/>
        </w:rPr>
      </w:pPr>
      <w:del w:id="402" w:author="steve maas" w:date="2014-11-11T07:12:00Z">
        <w:r w:rsidDel="003263D7">
          <w:tab/>
          <w:delText>1,2,3,4,5,</w:delText>
        </w:r>
      </w:del>
    </w:p>
    <w:p w14:paraId="25049C5F" w14:textId="093F99FE" w:rsidR="00A06947" w:rsidDel="003263D7" w:rsidRDefault="00A06947" w:rsidP="00A06947">
      <w:pPr>
        <w:pStyle w:val="Code0"/>
        <w:rPr>
          <w:del w:id="403" w:author="steve maas" w:date="2014-11-11T07:12:00Z"/>
        </w:rPr>
      </w:pPr>
      <w:del w:id="404" w:author="steve maas" w:date="2014-11-11T07:12:00Z">
        <w:r w:rsidDel="003263D7">
          <w:tab/>
          <w:delText>6:120:3,</w:delText>
        </w:r>
      </w:del>
    </w:p>
    <w:p w14:paraId="60D394E5" w14:textId="6414680C" w:rsidR="00A06947" w:rsidDel="003263D7" w:rsidRDefault="00A06947" w:rsidP="00A06947">
      <w:pPr>
        <w:pStyle w:val="Code0"/>
        <w:rPr>
          <w:del w:id="405" w:author="steve maas" w:date="2014-11-11T07:12:00Z"/>
        </w:rPr>
      </w:pPr>
      <w:del w:id="406"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407" w:author="rawlins" w:date="2015-04-03T15:08:00Z"/>
        </w:rPr>
      </w:pPr>
      <w:bookmarkStart w:id="408" w:name="_Toc410636283"/>
      <w:bookmarkStart w:id="409" w:name="_Toc418602486"/>
      <w:ins w:id="410" w:author="rawlins" w:date="2015-04-03T15:08:00Z">
        <w:r>
          <w:t>ElementSet Section</w:t>
        </w:r>
        <w:bookmarkEnd w:id="408"/>
        <w:bookmarkEnd w:id="409"/>
      </w:ins>
    </w:p>
    <w:p w14:paraId="46B7E151" w14:textId="77777777" w:rsidR="00881583" w:rsidRDefault="00881583" w:rsidP="00881583">
      <w:pPr>
        <w:rPr>
          <w:ins w:id="411" w:author="rawlins" w:date="2015-04-03T15:08:00Z"/>
        </w:rPr>
      </w:pPr>
      <w:ins w:id="412"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413" w:author="rawlins" w:date="2015-04-03T15:08:00Z"/>
        </w:rPr>
      </w:pPr>
    </w:p>
    <w:p w14:paraId="513DDCF7" w14:textId="77777777" w:rsidR="00881583" w:rsidRDefault="00881583" w:rsidP="00881583">
      <w:pPr>
        <w:pStyle w:val="Code0"/>
        <w:rPr>
          <w:ins w:id="414" w:author="rawlins" w:date="2015-04-03T15:08:00Z"/>
        </w:rPr>
      </w:pPr>
      <w:ins w:id="415" w:author="rawlins" w:date="2015-04-03T15:08:00Z">
        <w:r>
          <w:t>&lt;ElementSet name="set01"&gt;</w:t>
        </w:r>
      </w:ins>
    </w:p>
    <w:p w14:paraId="4D52DE79" w14:textId="77777777" w:rsidR="00881583" w:rsidRDefault="00881583" w:rsidP="00881583">
      <w:pPr>
        <w:pStyle w:val="Code0"/>
        <w:rPr>
          <w:ins w:id="416" w:author="rawlins" w:date="2015-04-03T15:08:00Z"/>
        </w:rPr>
      </w:pPr>
      <w:ins w:id="417" w:author="rawlins" w:date="2015-04-03T15:08:00Z">
        <w:r>
          <w:tab/>
          <w:t>&lt;elem id="1001"/&gt;</w:t>
        </w:r>
      </w:ins>
    </w:p>
    <w:p w14:paraId="7F2DB3A0" w14:textId="77777777" w:rsidR="00881583" w:rsidRDefault="00881583" w:rsidP="00881583">
      <w:pPr>
        <w:pStyle w:val="Code0"/>
        <w:rPr>
          <w:ins w:id="418" w:author="rawlins" w:date="2015-04-03T15:08:00Z"/>
        </w:rPr>
      </w:pPr>
      <w:ins w:id="419" w:author="rawlins" w:date="2015-04-03T15:08:00Z">
        <w:r>
          <w:tab/>
          <w:t>&lt;elem id="1002"/&gt;</w:t>
        </w:r>
      </w:ins>
    </w:p>
    <w:p w14:paraId="17510201" w14:textId="77777777" w:rsidR="00881583" w:rsidRDefault="00881583" w:rsidP="00881583">
      <w:pPr>
        <w:pStyle w:val="Code0"/>
        <w:rPr>
          <w:ins w:id="420" w:author="rawlins" w:date="2015-04-03T15:08:00Z"/>
        </w:rPr>
      </w:pPr>
      <w:ins w:id="421" w:author="rawlins" w:date="2015-04-03T15:08:00Z">
        <w:r>
          <w:tab/>
          <w:t>&lt;elem id="1003"/&gt;</w:t>
        </w:r>
      </w:ins>
    </w:p>
    <w:p w14:paraId="19C6A407" w14:textId="77777777" w:rsidR="00881583" w:rsidRDefault="00881583" w:rsidP="00881583">
      <w:pPr>
        <w:pStyle w:val="Code0"/>
        <w:rPr>
          <w:ins w:id="422" w:author="rawlins" w:date="2015-04-03T15:08:00Z"/>
        </w:rPr>
      </w:pPr>
      <w:ins w:id="423" w:author="rawlins" w:date="2015-04-03T15:08:00Z">
        <w:r>
          <w:t>&lt;/ElementSet&gt;</w:t>
        </w:r>
      </w:ins>
    </w:p>
    <w:p w14:paraId="748F54D7" w14:textId="77777777" w:rsidR="00881583" w:rsidRPr="00261DCA" w:rsidRDefault="00881583" w:rsidP="00881583">
      <w:pPr>
        <w:rPr>
          <w:ins w:id="424"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425" w:name="_Toc418602487"/>
      <w:r>
        <w:lastRenderedPageBreak/>
        <w:t>Initial Section</w:t>
      </w:r>
      <w:bookmarkEnd w:id="425"/>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426" w:name="_Toc418602488"/>
      <w:r>
        <w:t>Initial Nodal Velocities</w:t>
      </w:r>
      <w:bookmarkEnd w:id="426"/>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427" w:author="Gerard" w:date="2015-04-08T21:50:00Z">
        <w:r w:rsidR="00C00DDA">
          <w:t>3.5.1</w:t>
        </w:r>
      </w:ins>
      <w:del w:id="428"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429" w:name="_Toc418602489"/>
      <w:r>
        <w:t>Initial Nodal Effective Fluid Pressure</w:t>
      </w:r>
      <w:bookmarkEnd w:id="429"/>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430" w:name="_Toc418602490"/>
      <w:r>
        <w:t>Initial Nodal Effective Concentration</w:t>
      </w:r>
      <w:bookmarkEnd w:id="430"/>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431" w:author="Gerard" w:date="2015-04-08T21:50:00Z">
        <w:r w:rsidR="00C00DDA">
          <w:t>3.6.2</w:t>
        </w:r>
      </w:ins>
      <w:del w:id="432"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433" w:name="_Ref172095122"/>
      <w:bookmarkStart w:id="434" w:name="_Toc418602491"/>
      <w:r>
        <w:lastRenderedPageBreak/>
        <w:t>Boundary Section</w:t>
      </w:r>
      <w:bookmarkEnd w:id="433"/>
      <w:bookmarkEnd w:id="434"/>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435" w:name="_Ref172095051"/>
      <w:bookmarkStart w:id="436" w:name="_Toc418602492"/>
      <w:r>
        <w:t>Prescribed Nodal Degrees of Freedom</w:t>
      </w:r>
      <w:bookmarkEnd w:id="435"/>
      <w:bookmarkEnd w:id="436"/>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437" w:author="Gerard" w:date="2015-04-08T21:50:00Z">
        <w:r w:rsidR="00C00DDA">
          <w:t>3.6.2</w:t>
        </w:r>
      </w:ins>
      <w:del w:id="438"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439" w:author="Gerard" w:date="2015-04-08T21:50:00Z">
        <w:r w:rsidR="00C00DDA">
          <w:t>3.8.5</w:t>
        </w:r>
      </w:ins>
      <w:del w:id="440"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441" w:name="_Toc418602493"/>
      <w:r>
        <w:t>Fixed Nodal Degrees of Freedom</w:t>
      </w:r>
      <w:bookmarkEnd w:id="441"/>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442" w:name="_Toc315942749"/>
      <w:bookmarkStart w:id="443" w:name="_Toc315943013"/>
      <w:bookmarkStart w:id="444" w:name="_Toc315943277"/>
      <w:bookmarkStart w:id="445" w:name="_Toc315942751"/>
      <w:bookmarkStart w:id="446" w:name="_Toc315943015"/>
      <w:bookmarkStart w:id="447" w:name="_Toc315943279"/>
      <w:bookmarkStart w:id="448" w:name="_Toc315942753"/>
      <w:bookmarkStart w:id="449" w:name="_Toc315943017"/>
      <w:bookmarkStart w:id="450" w:name="_Toc315943281"/>
      <w:bookmarkStart w:id="451" w:name="_Toc315942755"/>
      <w:bookmarkStart w:id="452" w:name="_Toc315943019"/>
      <w:bookmarkStart w:id="453" w:name="_Toc315943283"/>
      <w:bookmarkStart w:id="454" w:name="_Toc315942758"/>
      <w:bookmarkStart w:id="455" w:name="_Toc315943022"/>
      <w:bookmarkStart w:id="456" w:name="_Toc315943286"/>
      <w:bookmarkStart w:id="457" w:name="_Toc315942763"/>
      <w:bookmarkStart w:id="458" w:name="_Toc315943027"/>
      <w:bookmarkStart w:id="459" w:name="_Toc315943291"/>
      <w:bookmarkStart w:id="460" w:name="_Toc315942764"/>
      <w:bookmarkStart w:id="461" w:name="_Toc315943028"/>
      <w:bookmarkStart w:id="462" w:name="_Toc315943292"/>
      <w:bookmarkStart w:id="463" w:name="_Toc315942765"/>
      <w:bookmarkStart w:id="464" w:name="_Toc315943029"/>
      <w:bookmarkStart w:id="465" w:name="_Toc315943293"/>
      <w:bookmarkStart w:id="466" w:name="_Toc315942768"/>
      <w:bookmarkStart w:id="467" w:name="_Toc315943032"/>
      <w:bookmarkStart w:id="468" w:name="_Toc315943296"/>
      <w:bookmarkStart w:id="469" w:name="_Toc315942770"/>
      <w:bookmarkStart w:id="470" w:name="_Toc315943034"/>
      <w:bookmarkStart w:id="471" w:name="_Toc315943298"/>
      <w:bookmarkStart w:id="472" w:name="_Toc315942775"/>
      <w:bookmarkStart w:id="473" w:name="_Toc315943039"/>
      <w:bookmarkStart w:id="474" w:name="_Toc315943303"/>
      <w:bookmarkStart w:id="475" w:name="_Toc315942777"/>
      <w:bookmarkStart w:id="476" w:name="_Toc315943041"/>
      <w:bookmarkStart w:id="477" w:name="_Toc315943305"/>
      <w:bookmarkStart w:id="478" w:name="_Toc315942782"/>
      <w:bookmarkStart w:id="479" w:name="_Toc315943046"/>
      <w:bookmarkStart w:id="480" w:name="_Toc315943310"/>
      <w:bookmarkStart w:id="481" w:name="_Toc315942784"/>
      <w:bookmarkStart w:id="482" w:name="_Toc315943048"/>
      <w:bookmarkStart w:id="483" w:name="_Toc315943312"/>
      <w:bookmarkStart w:id="484" w:name="_Toc315942786"/>
      <w:bookmarkStart w:id="485" w:name="_Toc315943050"/>
      <w:bookmarkStart w:id="486" w:name="_Toc315943314"/>
      <w:bookmarkStart w:id="487" w:name="_Toc315942806"/>
      <w:bookmarkStart w:id="488" w:name="_Toc315943070"/>
      <w:bookmarkStart w:id="489" w:name="_Toc315943334"/>
      <w:bookmarkStart w:id="490" w:name="_Toc315942809"/>
      <w:bookmarkStart w:id="491" w:name="_Toc315943073"/>
      <w:bookmarkStart w:id="492" w:name="_Toc315943337"/>
      <w:bookmarkStart w:id="493" w:name="_Toc315942810"/>
      <w:bookmarkStart w:id="494" w:name="_Toc315943074"/>
      <w:bookmarkStart w:id="495" w:name="_Toc315943338"/>
      <w:bookmarkStart w:id="496" w:name="_Toc315942811"/>
      <w:bookmarkStart w:id="497" w:name="_Toc315943075"/>
      <w:bookmarkStart w:id="498" w:name="_Toc315943339"/>
      <w:bookmarkStart w:id="499" w:name="_Toc315942816"/>
      <w:bookmarkStart w:id="500" w:name="_Toc315943080"/>
      <w:bookmarkStart w:id="501" w:name="_Toc315943344"/>
      <w:bookmarkStart w:id="502" w:name="_Toc315942818"/>
      <w:bookmarkStart w:id="503" w:name="_Toc315943082"/>
      <w:bookmarkStart w:id="504" w:name="_Toc315943346"/>
      <w:bookmarkStart w:id="505" w:name="_Toc315942820"/>
      <w:bookmarkStart w:id="506" w:name="_Toc315943084"/>
      <w:bookmarkStart w:id="507" w:name="_Toc315943348"/>
      <w:bookmarkStart w:id="508" w:name="_Toc315942822"/>
      <w:bookmarkStart w:id="509" w:name="_Toc315943086"/>
      <w:bookmarkStart w:id="510" w:name="_Toc315943350"/>
      <w:bookmarkStart w:id="511" w:name="_Toc315942824"/>
      <w:bookmarkStart w:id="512" w:name="_Toc315943088"/>
      <w:bookmarkStart w:id="513" w:name="_Toc315943352"/>
      <w:bookmarkStart w:id="514" w:name="_Toc315942829"/>
      <w:bookmarkStart w:id="515" w:name="_Toc315943093"/>
      <w:bookmarkStart w:id="516" w:name="_Toc315943357"/>
      <w:bookmarkStart w:id="517" w:name="_Toc315942831"/>
      <w:bookmarkStart w:id="518" w:name="_Toc315943095"/>
      <w:bookmarkStart w:id="519" w:name="_Toc315943359"/>
      <w:bookmarkStart w:id="520" w:name="_Toc315942833"/>
      <w:bookmarkStart w:id="521" w:name="_Toc315943097"/>
      <w:bookmarkStart w:id="522" w:name="_Toc315943361"/>
      <w:bookmarkStart w:id="523" w:name="_Toc315942834"/>
      <w:bookmarkStart w:id="524" w:name="_Toc315943098"/>
      <w:bookmarkStart w:id="525" w:name="_Toc315943362"/>
      <w:bookmarkStart w:id="526" w:name="_Toc315942839"/>
      <w:bookmarkStart w:id="527" w:name="_Toc315943103"/>
      <w:bookmarkStart w:id="528" w:name="_Toc315943367"/>
      <w:bookmarkStart w:id="529" w:name="_Toc315942840"/>
      <w:bookmarkStart w:id="530" w:name="_Toc315943104"/>
      <w:bookmarkStart w:id="531" w:name="_Toc315943368"/>
      <w:bookmarkStart w:id="532" w:name="_Toc315942841"/>
      <w:bookmarkStart w:id="533" w:name="_Toc315943105"/>
      <w:bookmarkStart w:id="534" w:name="_Toc315943369"/>
      <w:bookmarkStart w:id="535" w:name="_Toc315942843"/>
      <w:bookmarkStart w:id="536" w:name="_Toc315943107"/>
      <w:bookmarkStart w:id="537" w:name="_Toc315943371"/>
      <w:bookmarkStart w:id="538" w:name="_Toc315942845"/>
      <w:bookmarkStart w:id="539" w:name="_Toc315943109"/>
      <w:bookmarkStart w:id="540" w:name="_Toc315943373"/>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br w:type="page"/>
      </w:r>
    </w:p>
    <w:p w14:paraId="4FC9CF1B" w14:textId="38A0E96E" w:rsidR="006A0BC1" w:rsidRDefault="0098023B" w:rsidP="0098023B">
      <w:pPr>
        <w:pStyle w:val="Heading2"/>
      </w:pPr>
      <w:bookmarkStart w:id="541" w:name="_Toc418602494"/>
      <w:r>
        <w:lastRenderedPageBreak/>
        <w:t>Loads Section</w:t>
      </w:r>
      <w:bookmarkEnd w:id="541"/>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542" w:name="_Toc418602495"/>
      <w:r>
        <w:t>Nodal Loads</w:t>
      </w:r>
      <w:bookmarkEnd w:id="542"/>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543" w:name="_Toc418602496"/>
      <w:r>
        <w:t>Surface Loads</w:t>
      </w:r>
      <w:bookmarkEnd w:id="543"/>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544" w:author="Gerard" w:date="2015-04-08T21:50:00Z">
        <w:r w:rsidR="00C00DDA">
          <w:t>3.8.4</w:t>
        </w:r>
      </w:ins>
      <w:del w:id="545"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546" w:name="_Toc418602497"/>
      <w:r>
        <w:t xml:space="preserve">Pressure </w:t>
      </w:r>
      <w:r w:rsidR="004B0FC6">
        <w:t>Load</w:t>
      </w:r>
      <w:bookmarkEnd w:id="546"/>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547" w:name="_Toc418602498"/>
      <w:r>
        <w:t>Traction Load</w:t>
      </w:r>
      <w:bookmarkEnd w:id="547"/>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548" w:name="_Ref194576511"/>
      <w:bookmarkStart w:id="549" w:name="_Ref194576545"/>
      <w:bookmarkStart w:id="550" w:name="_Toc418602499"/>
      <w:r>
        <w:t>Mixture Normal Traction</w:t>
      </w:r>
      <w:bookmarkEnd w:id="548"/>
      <w:bookmarkEnd w:id="549"/>
      <w:bookmarkEnd w:id="550"/>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6.75pt;height:14.25pt" o:ole="">
            <v:imagedata r:id="rId49" o:title=""/>
          </v:shape>
          <o:OLEObject Type="Embed" ProgID="Equation.DSMT4" ShapeID="_x0000_i1035" DrawAspect="Content" ObjectID="_1493210103" r:id="rId5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25pt;height:14.25pt" o:ole="">
            <v:imagedata r:id="rId51" o:title=""/>
          </v:shape>
          <o:OLEObject Type="Embed" ProgID="Equation.DSMT4" ShapeID="_x0000_i1036" DrawAspect="Content" ObjectID="_1493210104" r:id="rId52"/>
        </w:object>
      </w:r>
      <w:r w:rsidRPr="00C64641">
        <w:t xml:space="preserve">; thus </w:t>
      </w:r>
      <w:r w:rsidR="006C2049" w:rsidRPr="006C2049">
        <w:rPr>
          <w:position w:val="-6"/>
        </w:rPr>
        <w:object w:dxaOrig="800" w:dyaOrig="260" w14:anchorId="7E26253B">
          <v:shape id="_x0000_i1037" type="#_x0000_t75" style="width:42.75pt;height:14.25pt" o:ole="">
            <v:imagedata r:id="rId53" o:title=""/>
          </v:shape>
          <o:OLEObject Type="Embed" ProgID="Equation.DSMT4" ShapeID="_x0000_i1037" DrawAspect="Content" ObjectID="_1493210105" r:id="rId54"/>
        </w:object>
      </w:r>
      <w:r w:rsidRPr="00C64641">
        <w:t xml:space="preserve">, where </w:t>
      </w:r>
      <w:r w:rsidR="006C2049" w:rsidRPr="006C2049">
        <w:rPr>
          <w:position w:val="-4"/>
        </w:rPr>
        <w:object w:dxaOrig="200" w:dyaOrig="200" w14:anchorId="62915E31">
          <v:shape id="_x0000_i1038" type="#_x0000_t75" style="width:6.75pt;height:6.75pt" o:ole="">
            <v:imagedata r:id="rId55" o:title=""/>
          </v:shape>
          <o:OLEObject Type="Embed" ProgID="Equation.DSMT4" ShapeID="_x0000_i1038" DrawAspect="Content" ObjectID="_1493210106" r:id="rId56"/>
        </w:object>
      </w:r>
      <w:r w:rsidRPr="00C64641">
        <w:t xml:space="preserve"> is the outward unit normal to the boundary surface.  Since </w:t>
      </w:r>
      <w:r w:rsidR="006C2049" w:rsidRPr="006C2049">
        <w:rPr>
          <w:position w:val="-10"/>
        </w:rPr>
        <w:object w:dxaOrig="1280" w:dyaOrig="360" w14:anchorId="344D2DC8">
          <v:shape id="_x0000_i1039" type="#_x0000_t75" style="width:65.25pt;height:21.75pt" o:ole="">
            <v:imagedata r:id="rId57" o:title=""/>
          </v:shape>
          <o:OLEObject Type="Embed" ProgID="Equation.DSMT4" ShapeID="_x0000_i1039" DrawAspect="Content" ObjectID="_1493210107" r:id="rId58"/>
        </w:object>
      </w:r>
      <w:r w:rsidRPr="00C64641">
        <w:t xml:space="preserve">, where </w:t>
      </w:r>
      <w:r w:rsidR="006C2049" w:rsidRPr="006C2049">
        <w:rPr>
          <w:position w:val="-10"/>
        </w:rPr>
        <w:object w:dxaOrig="240" w:dyaOrig="260" w14:anchorId="793DE6B8">
          <v:shape id="_x0000_i1040" type="#_x0000_t75" style="width:14.25pt;height:14.25pt" o:ole="">
            <v:imagedata r:id="rId59" o:title=""/>
          </v:shape>
          <o:OLEObject Type="Embed" ProgID="Equation.DSMT4" ShapeID="_x0000_i1040" DrawAspect="Content" ObjectID="_1493210108" r:id="rId60"/>
        </w:object>
      </w:r>
      <w:r w:rsidRPr="00C64641">
        <w:t xml:space="preserve"> is the fluid pressure and </w:t>
      </w:r>
      <w:r w:rsidR="006C2049" w:rsidRPr="006C2049">
        <w:rPr>
          <w:position w:val="-6"/>
        </w:rPr>
        <w:object w:dxaOrig="300" w:dyaOrig="320" w14:anchorId="2834CBFD">
          <v:shape id="_x0000_i1041" type="#_x0000_t75" style="width:14.25pt;height:14.25pt" o:ole="">
            <v:imagedata r:id="rId61" o:title=""/>
          </v:shape>
          <o:OLEObject Type="Embed" ProgID="Equation.DSMT4" ShapeID="_x0000_i1041" DrawAspect="Content" ObjectID="_1493210109"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63" o:title=""/>
          </v:shape>
          <o:OLEObject Type="Embed" ProgID="Equation.DSMT4" ShapeID="_x0000_i1042" DrawAspect="Content" ObjectID="_1493210110" r:id="rId64"/>
        </w:object>
      </w:r>
      <w:r w:rsidRPr="00C64641">
        <w:t xml:space="preserve">, where </w:t>
      </w:r>
      <w:r w:rsidR="006C2049" w:rsidRPr="006C2049">
        <w:rPr>
          <w:position w:val="-6"/>
        </w:rPr>
        <w:object w:dxaOrig="980" w:dyaOrig="320" w14:anchorId="01C7119C">
          <v:shape id="_x0000_i1043" type="#_x0000_t75" style="width:50.25pt;height:14.25pt" o:ole="">
            <v:imagedata r:id="rId65" o:title=""/>
          </v:shape>
          <o:OLEObject Type="Embed" ProgID="Equation.DSMT4" ShapeID="_x0000_i1043" DrawAspect="Content" ObjectID="_1493210111"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2.75pt;height:21.75pt" o:ole="">
            <v:imagedata r:id="rId67" o:title=""/>
          </v:shape>
          <o:OLEObject Type="Embed" ProgID="Equation.DSMT4" ShapeID="_x0000_i1044" DrawAspect="Content" ObjectID="_1493210112" r:id="rId68"/>
        </w:object>
      </w:r>
      <w:r w:rsidRPr="00C64641">
        <w:t xml:space="preserve"> (the normal component of the mixture traction) or </w:t>
      </w:r>
      <w:r w:rsidR="006C2049" w:rsidRPr="006C2049">
        <w:rPr>
          <w:position w:val="-12"/>
        </w:rPr>
        <w:object w:dxaOrig="920" w:dyaOrig="380" w14:anchorId="5E202FC0">
          <v:shape id="_x0000_i1045" type="#_x0000_t75" style="width:42.75pt;height:21.75pt" o:ole="">
            <v:imagedata r:id="rId69" o:title=""/>
          </v:shape>
          <o:OLEObject Type="Embed" ProgID="Equation.DSMT4" ShapeID="_x0000_i1045" DrawAspect="Content" ObjectID="_1493210113"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25pt;height:14.25pt" o:ole="">
            <v:imagedata r:id="rId71" o:title=""/>
          </v:shape>
          <o:OLEObject Type="Embed" ProgID="Equation.DSMT4" ShapeID="_x0000_i1046" DrawAspect="Content" ObjectID="_1493210114"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25pt;height:21.75pt" o:ole="">
            <v:imagedata r:id="rId73" o:title=""/>
          </v:shape>
          <o:OLEObject Type="Embed" ProgID="Equation.DSMT4" ShapeID="_x0000_i1047" DrawAspect="Content" ObjectID="_1493210115" r:id="rId74"/>
        </w:object>
      </w:r>
      <w:r w:rsidRPr="00C64641">
        <w:t xml:space="preserve">, the corresponding boundary conditions are </w:t>
      </w:r>
      <w:r w:rsidR="006C2049" w:rsidRPr="006C2049">
        <w:rPr>
          <w:position w:val="-12"/>
        </w:rPr>
        <w:object w:dxaOrig="700" w:dyaOrig="360" w14:anchorId="3C8B52AF">
          <v:shape id="_x0000_i1048" type="#_x0000_t75" style="width:36.75pt;height:21.75pt" o:ole="">
            <v:imagedata r:id="rId75" o:title=""/>
          </v:shape>
          <o:OLEObject Type="Embed" ProgID="Equation.DSMT4" ShapeID="_x0000_i1048" DrawAspect="Content" ObjectID="_1493210116" r:id="rId76"/>
        </w:object>
      </w:r>
      <w:r w:rsidRPr="00C64641">
        <w:t xml:space="preserve"> and </w:t>
      </w:r>
      <w:r w:rsidR="006C2049" w:rsidRPr="006C2049">
        <w:rPr>
          <w:position w:val="-12"/>
        </w:rPr>
        <w:object w:dxaOrig="840" w:dyaOrig="360" w14:anchorId="6CB25C27">
          <v:shape id="_x0000_i1049" type="#_x0000_t75" style="width:42.75pt;height:21.75pt" o:ole="">
            <v:imagedata r:id="rId77" o:title=""/>
          </v:shape>
          <o:OLEObject Type="Embed" ProgID="Equation.DSMT4" ShapeID="_x0000_i1049" DrawAspect="Content" ObjectID="_1493210117" r:id="rId78"/>
        </w:object>
      </w:r>
      <w:r w:rsidRPr="00C64641">
        <w:t xml:space="preserve"> (or </w:t>
      </w:r>
      <w:r w:rsidR="006C2049" w:rsidRPr="006C2049">
        <w:rPr>
          <w:position w:val="-12"/>
        </w:rPr>
        <w:object w:dxaOrig="600" w:dyaOrig="380" w14:anchorId="00DD9000">
          <v:shape id="_x0000_i1050" type="#_x0000_t75" style="width:29.25pt;height:21.75pt" o:ole="">
            <v:imagedata r:id="rId79" o:title=""/>
          </v:shape>
          <o:OLEObject Type="Embed" ProgID="Equation.DSMT4" ShapeID="_x0000_i1050" DrawAspect="Content" ObjectID="_1493210118"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551" w:name="_Toc418602500"/>
      <w:r w:rsidRPr="00C64641">
        <w:t>Fluid Flux</w:t>
      </w:r>
      <w:bookmarkEnd w:id="551"/>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25pt;height:14.25pt" o:ole="">
            <v:imagedata r:id="rId81" o:title=""/>
          </v:shape>
          <o:OLEObject Type="Embed" ProgID="Equation.DSMT4" ShapeID="_x0000_i1051" DrawAspect="Content" ObjectID="_1493210119" r:id="rId8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83" o:title=""/>
          </v:shape>
          <o:OLEObject Type="Embed" ProgID="Equation.DSMT4" ShapeID="_x0000_i1052" DrawAspect="Content" ObjectID="_1493210120" r:id="rId8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25pt;height:21.75pt" o:ole="">
            <v:imagedata r:id="rId85" o:title=""/>
          </v:shape>
          <o:OLEObject Type="Embed" ProgID="Equation.DSMT4" ShapeID="_x0000_i1053" DrawAspect="Content" ObjectID="_1493210121" r:id="rId8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87" o:title=""/>
          </v:shape>
          <o:OLEObject Type="Embed" ProgID="Equation.DSMT4" ShapeID="_x0000_i1054" DrawAspect="Content" ObjectID="_1493210122"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89" o:title=""/>
          </v:shape>
          <o:OLEObject Type="Embed" ProgID="Equation.DSMT4" ShapeID="_x0000_i1055" DrawAspect="Content" ObjectID="_1493210123"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8.75pt;height:21.75pt" o:ole="">
            <v:imagedata r:id="rId91" o:title=""/>
          </v:shape>
          <o:OLEObject Type="Embed" ProgID="Equation.DSMT4" ShapeID="_x0000_i1056" DrawAspect="Content" ObjectID="_1493210124" r:id="rId92"/>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93" o:title=""/>
          </v:shape>
          <o:OLEObject Type="Embed" ProgID="Equation.DSMT4" ShapeID="_x0000_i1057" DrawAspect="Content" ObjectID="_1493210125"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75pt;height:21.75pt" o:ole="">
            <v:imagedata r:id="rId95" o:title=""/>
          </v:shape>
          <o:OLEObject Type="Embed" ProgID="Equation.DSMT4" ShapeID="_x0000_i1058" DrawAspect="Content" ObjectID="_1493210126" r:id="rId9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9.25pt;height:21.75pt" o:ole="">
            <v:imagedata r:id="rId97" o:title=""/>
          </v:shape>
          <o:OLEObject Type="Embed" ProgID="Equation.DSMT4" ShapeID="_x0000_i1059" DrawAspect="Content" ObjectID="_1493210127"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552" w:name="_Toc418602501"/>
      <w:r w:rsidRPr="00C64641">
        <w:lastRenderedPageBreak/>
        <w:t>Solute Flux</w:t>
      </w:r>
      <w:bookmarkEnd w:id="552"/>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6.75pt;height:14.25pt" o:ole="">
            <v:imagedata r:id="rId99" o:title=""/>
          </v:shape>
          <o:OLEObject Type="Embed" ProgID="Equation.DSMT4" ShapeID="_x0000_i1060" DrawAspect="Content" ObjectID="_1493210128" r:id="rId10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6.75pt;height:14.25pt" o:ole="">
            <v:imagedata r:id="rId101" o:title=""/>
          </v:shape>
          <o:OLEObject Type="Embed" ProgID="Equation.DSMT4" ShapeID="_x0000_i1061" DrawAspect="Content" ObjectID="_1493210129" r:id="rId10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2.75pt;height:21.75pt" o:ole="">
            <v:imagedata r:id="rId103" o:title=""/>
          </v:shape>
          <o:OLEObject Type="Embed" ProgID="Equation.DSMT4" ShapeID="_x0000_i1062" DrawAspect="Content" ObjectID="_1493210130" r:id="rId10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105" o:title=""/>
          </v:shape>
          <o:OLEObject Type="Embed" ProgID="Equation.DSMT4" ShapeID="_x0000_i1063" DrawAspect="Content" ObjectID="_1493210131"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553" w:name="_Toc418602502"/>
      <w:r>
        <w:t>Heat Flux</w:t>
      </w:r>
      <w:bookmarkEnd w:id="553"/>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554" w:name="_Toc418602503"/>
      <w:r>
        <w:t>Convective Heat Flux</w:t>
      </w:r>
      <w:bookmarkEnd w:id="554"/>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555" w:name="_Toc418602504"/>
      <w:r>
        <w:t xml:space="preserve">Body </w:t>
      </w:r>
      <w:r w:rsidR="002528E9">
        <w:t>Loads</w:t>
      </w:r>
      <w:bookmarkEnd w:id="555"/>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556" w:name="_Toc418602505"/>
      <w:r>
        <w:t>Constant Body Force</w:t>
      </w:r>
      <w:bookmarkEnd w:id="556"/>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557" w:name="_Toc418602506"/>
      <w:r>
        <w:t>Non-Constant Body Force</w:t>
      </w:r>
      <w:bookmarkEnd w:id="557"/>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558" w:name="_Toc337555754"/>
      <w:bookmarkStart w:id="559" w:name="_Toc350246989"/>
      <w:bookmarkStart w:id="560" w:name="_Toc350354875"/>
      <w:bookmarkStart w:id="561" w:name="_Toc350439833"/>
      <w:bookmarkStart w:id="562" w:name="_Toc352596239"/>
      <w:bookmarkStart w:id="563" w:name="_Toc363725012"/>
      <w:bookmarkStart w:id="564" w:name="_Toc337555755"/>
      <w:bookmarkStart w:id="565" w:name="_Toc350246990"/>
      <w:bookmarkStart w:id="566" w:name="_Toc350354876"/>
      <w:bookmarkStart w:id="567" w:name="_Toc350439834"/>
      <w:bookmarkStart w:id="568" w:name="_Toc352596240"/>
      <w:bookmarkStart w:id="569" w:name="_Toc363725013"/>
      <w:bookmarkStart w:id="570" w:name="_Toc418602507"/>
      <w:bookmarkEnd w:id="558"/>
      <w:bookmarkEnd w:id="559"/>
      <w:bookmarkEnd w:id="560"/>
      <w:bookmarkEnd w:id="561"/>
      <w:bookmarkEnd w:id="562"/>
      <w:bookmarkEnd w:id="563"/>
      <w:bookmarkEnd w:id="564"/>
      <w:bookmarkEnd w:id="565"/>
      <w:bookmarkEnd w:id="566"/>
      <w:bookmarkEnd w:id="567"/>
      <w:bookmarkEnd w:id="568"/>
      <w:bookmarkEnd w:id="569"/>
      <w:r>
        <w:t>Centrifugal Force</w:t>
      </w:r>
      <w:bookmarkEnd w:id="570"/>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25pt;height:14.25pt" o:ole="">
            <v:imagedata r:id="rId107" o:title=""/>
          </v:shape>
          <o:OLEObject Type="Embed" ProgID="Equation.DSMT4" ShapeID="_x0000_i1064" DrawAspect="Content" ObjectID="_1493210132" r:id="rId108"/>
        </w:object>
      </w:r>
      <w:r>
        <w:t xml:space="preserve"> about a rotation axis directed along </w:t>
      </w:r>
      <w:r w:rsidR="006C2049" w:rsidRPr="006C2049">
        <w:rPr>
          <w:position w:val="-4"/>
        </w:rPr>
        <w:object w:dxaOrig="200" w:dyaOrig="200" w14:anchorId="47F51CE4">
          <v:shape id="_x0000_i1065" type="#_x0000_t75" style="width:6.75pt;height:6.75pt" o:ole="">
            <v:imagedata r:id="rId109" o:title=""/>
          </v:shape>
          <o:OLEObject Type="Embed" ProgID="Equation.DSMT4" ShapeID="_x0000_i1065" DrawAspect="Content" ObjectID="_1493210133" r:id="rId110"/>
        </w:object>
      </w:r>
      <w:r>
        <w:t xml:space="preserve"> and passing through the rotation center </w:t>
      </w:r>
      <w:r w:rsidR="006C2049" w:rsidRPr="006C2049">
        <w:rPr>
          <w:position w:val="-6"/>
        </w:rPr>
        <w:object w:dxaOrig="180" w:dyaOrig="220" w14:anchorId="174E15DC">
          <v:shape id="_x0000_i1066" type="#_x0000_t75" style="width:6.75pt;height:14.25pt" o:ole="">
            <v:imagedata r:id="rId111" o:title=""/>
          </v:shape>
          <o:OLEObject Type="Embed" ProgID="Equation.DSMT4" ShapeID="_x0000_i1066" DrawAspect="Content" ObjectID="_1493210134"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571" w:name="_Toc418602508"/>
      <w:r>
        <w:t>Heat source</w:t>
      </w:r>
      <w:bookmarkEnd w:id="571"/>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572" w:name="_Toc418602509"/>
      <w:r w:rsidR="00602A42">
        <w:lastRenderedPageBreak/>
        <w:t xml:space="preserve">Contact </w:t>
      </w:r>
      <w:r w:rsidR="008826A0">
        <w:t>Section</w:t>
      </w:r>
      <w:bookmarkEnd w:id="572"/>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pPr>
              <w:pStyle w:val="code"/>
              <w:jc w:val="left"/>
              <w:pPrChange w:id="573" w:author="steve maas" w:date="2015-05-05T14:52:00Z">
                <w:pPr>
                  <w:pStyle w:val="code"/>
                </w:pPr>
              </w:pPrChang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ins w:id="574" w:author="steve maas" w:date="2015-05-05T14:52:00Z">
              <w:r w:rsidR="000B062D">
                <w:t>sticky,</w:t>
              </w:r>
            </w:ins>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575" w:name="_Toc418602510"/>
      <w:r>
        <w:t>Sliding Interfaces</w:t>
      </w:r>
      <w:bookmarkEnd w:id="575"/>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576" w:author="Gerard" w:date="2015-04-08T21:50:00Z">
        <w:r w:rsidR="00C00DDA">
          <w:t xml:space="preserve">3.8.2.3. </w:t>
        </w:r>
      </w:ins>
      <w:del w:id="577"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578" w:author="Gerard" w:date="2015-04-08T21:50:00Z">
        <w:r w:rsidR="00C00DDA">
          <w:t>3.8.4</w:t>
        </w:r>
      </w:ins>
      <w:del w:id="579"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25pt;height:21.75pt" o:ole="">
            <v:imagedata r:id="rId113" o:title=""/>
          </v:shape>
          <o:OLEObject Type="Embed" ProgID="Equation.DSMT4" ShapeID="_x0000_i1067" DrawAspect="Content" ObjectID="_1493210135" r:id="rId11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2.75pt;height:29.25pt" o:ole="">
            <v:imagedata r:id="rId115" o:title=""/>
          </v:shape>
          <o:OLEObject Type="Embed" ProgID="Equation.DSMT4" ShapeID="_x0000_i1068" DrawAspect="Content" ObjectID="_1493210136"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8.75pt;height:21.75pt" o:ole="">
            <v:imagedata r:id="rId117" o:title=""/>
          </v:shape>
          <o:OLEObject Type="Embed" ProgID="Equation.DSMT4" ShapeID="_x0000_i1069" DrawAspect="Content" ObjectID="_1493210137" r:id="rId118"/>
        </w:object>
      </w:r>
      <w:r>
        <w:t xml:space="preserve">, </w:t>
      </w:r>
      <w:r w:rsidR="006C2049" w:rsidRPr="006C2049">
        <w:rPr>
          <w:position w:val="-4"/>
        </w:rPr>
        <w:object w:dxaOrig="420" w:dyaOrig="200" w14:anchorId="1447B3D1">
          <v:shape id="_x0000_i1070" type="#_x0000_t75" style="width:21.75pt;height:6.75pt" o:ole="">
            <v:imagedata r:id="rId119" o:title=""/>
          </v:shape>
          <o:OLEObject Type="Embed" ProgID="Equation.DSMT4" ShapeID="_x0000_i1070" DrawAspect="Content" ObjectID="_1493210138"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580" w:name="_Toc418602511"/>
      <w:r>
        <w:t>Biphasic Contact</w:t>
      </w:r>
      <w:bookmarkEnd w:id="580"/>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2.75pt;height:29.25pt" o:ole="">
            <v:imagedata r:id="rId121" o:title=""/>
          </v:shape>
          <o:OLEObject Type="Embed" ProgID="Equation.DSMT4" ShapeID="_x0000_i1071" DrawAspect="Content" ObjectID="_1493210139"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581" w:name="_Toc418602512"/>
      <w:r>
        <w:t xml:space="preserve">Biphasic-Solute </w:t>
      </w:r>
      <w:r w:rsidR="00147151">
        <w:t xml:space="preserve">and Multiphasic </w:t>
      </w:r>
      <w:r>
        <w:t>Contact</w:t>
      </w:r>
      <w:bookmarkEnd w:id="581"/>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9.25pt" o:ole="">
            <v:imagedata r:id="rId123" o:title=""/>
          </v:shape>
          <o:OLEObject Type="Embed" ProgID="Equation.DSMT4" ShapeID="_x0000_i1072" DrawAspect="Content" ObjectID="_1493210140" r:id="rId12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6.75pt;height:14.25pt" o:ole="">
            <v:imagedata r:id="rId125" o:title=""/>
          </v:shape>
          <o:OLEObject Type="Embed" ProgID="Equation.DSMT4" ShapeID="_x0000_i1073" DrawAspect="Content" ObjectID="_1493210141" r:id="rId12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25pt" o:ole="">
            <v:imagedata r:id="rId127" o:title=""/>
          </v:shape>
          <o:OLEObject Type="Embed" ProgID="Equation.DSMT4" ShapeID="_x0000_i1074" DrawAspect="Content" ObjectID="_1493210142"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582" w:name="_Toc418602513"/>
      <w:r w:rsidRPr="00793EA8">
        <w:t>Rigid Wall Interfaces</w:t>
      </w:r>
      <w:bookmarkEnd w:id="582"/>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2.75pt;height:21.75pt" o:ole="">
            <v:imagedata r:id="rId129" o:title=""/>
          </v:shape>
          <o:OLEObject Type="Embed" ProgID="Equation.DSMT4" ShapeID="_x0000_i1075" DrawAspect="Content" ObjectID="_1493210143"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75pt;height:21.75pt" o:ole="">
            <v:imagedata r:id="rId131" o:title=""/>
          </v:shape>
          <o:OLEObject Type="Embed" ProgID="Equation.DSMT4" ShapeID="_x0000_i1076" DrawAspect="Content" ObjectID="_1493210144"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583" w:name="_Ref418602001"/>
      <w:bookmarkStart w:id="584" w:name="_Toc418602514"/>
      <w:r>
        <w:t>Tied Interfaces</w:t>
      </w:r>
      <w:bookmarkEnd w:id="583"/>
      <w:bookmarkEnd w:id="584"/>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585" w:name="_Toc418602515"/>
      <w:r>
        <w:t>Tied Biphasic Interfaces</w:t>
      </w:r>
      <w:bookmarkEnd w:id="585"/>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rPr>
          <w:ins w:id="586" w:author="steve maas" w:date="2015-05-05T14:54:00Z"/>
        </w:rPr>
      </w:pPr>
      <w:bookmarkStart w:id="587" w:name="_Toc418602516"/>
      <w:ins w:id="588" w:author="steve maas" w:date="2015-05-05T14:54:00Z">
        <w:r>
          <w:t>Sticky Interfaces</w:t>
        </w:r>
        <w:bookmarkEnd w:id="587"/>
      </w:ins>
    </w:p>
    <w:p w14:paraId="61A5C9A3" w14:textId="7C16E2B2" w:rsidR="000B062D" w:rsidRDefault="000B062D">
      <w:pPr>
        <w:rPr>
          <w:ins w:id="589" w:author="steve maas" w:date="2015-05-05T14:58:00Z"/>
        </w:rPr>
        <w:pPrChange w:id="590" w:author="steve maas" w:date="2015-05-05T14:54:00Z">
          <w:pPr>
            <w:pStyle w:val="Heading3"/>
          </w:pPr>
        </w:pPrChange>
      </w:pPr>
      <w:ins w:id="591" w:author="steve maas" w:date="2015-05-05T14:54:00Z">
        <w:r>
          <w:t xml:space="preserve">A sticky interface is similar to a tied interface except that it allows for initial separation </w:t>
        </w:r>
      </w:ins>
      <w:ins w:id="592" w:author="steve maas" w:date="2015-05-05T14:55:00Z">
        <w:r>
          <w:t xml:space="preserve">of the tied surfaces and breaking of the tie after a user-defined normal traction is exceeded. </w:t>
        </w:r>
      </w:ins>
      <w:ins w:id="593" w:author="steve maas" w:date="2015-05-05T14:57:00Z">
        <w:r w:rsidR="0004522F">
          <w:t>The tie is only applied when the surfaces contact and sustained as long as the normal traction is less than the threshold.</w:t>
        </w:r>
      </w:ins>
    </w:p>
    <w:p w14:paraId="128D2F92" w14:textId="77777777" w:rsidR="0004522F" w:rsidRDefault="0004522F">
      <w:pPr>
        <w:rPr>
          <w:ins w:id="594" w:author="steve maas" w:date="2015-05-05T14:58:00Z"/>
        </w:rPr>
        <w:pPrChange w:id="595" w:author="steve maas" w:date="2015-05-05T14:54:00Z">
          <w:pPr>
            <w:pStyle w:val="Heading3"/>
          </w:pPr>
        </w:pPrChange>
      </w:pPr>
    </w:p>
    <w:p w14:paraId="78DBA61A" w14:textId="77777777" w:rsidR="0004522F" w:rsidRDefault="0004522F" w:rsidP="0004522F">
      <w:pPr>
        <w:rPr>
          <w:ins w:id="596" w:author="steve maas" w:date="2015-05-05T14:5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34B7A">
        <w:trPr>
          <w:ins w:id="597" w:author="steve maas" w:date="2015-05-05T14:58:00Z"/>
        </w:trPr>
        <w:tc>
          <w:tcPr>
            <w:tcW w:w="2088" w:type="dxa"/>
            <w:shd w:val="clear" w:color="auto" w:fill="auto"/>
          </w:tcPr>
          <w:p w14:paraId="39180803" w14:textId="0A77A918" w:rsidR="0004522F" w:rsidRPr="0004522F" w:rsidRDefault="0004522F" w:rsidP="00034B7A">
            <w:pPr>
              <w:tabs>
                <w:tab w:val="center" w:pos="4320"/>
                <w:tab w:val="right" w:pos="8640"/>
              </w:tabs>
              <w:rPr>
                <w:ins w:id="598" w:author="steve maas" w:date="2015-05-05T14:58:00Z"/>
                <w:b/>
                <w:sz w:val="20"/>
                <w:rPrChange w:id="599" w:author="steve maas" w:date="2015-05-05T14:58:00Z">
                  <w:rPr>
                    <w:ins w:id="600" w:author="steve maas" w:date="2015-05-05T14:58:00Z"/>
                    <w:rFonts w:ascii="Courier New" w:hAnsi="Courier New"/>
                    <w:sz w:val="20"/>
                  </w:rPr>
                </w:rPrChange>
              </w:rPr>
            </w:pPr>
            <w:ins w:id="601" w:author="steve maas" w:date="2015-05-05T14:58:00Z">
              <w:r w:rsidRPr="0004522F">
                <w:rPr>
                  <w:b/>
                  <w:sz w:val="20"/>
                  <w:rPrChange w:id="602" w:author="steve maas" w:date="2015-05-05T14:58:00Z">
                    <w:rPr>
                      <w:rFonts w:ascii="Courier New" w:hAnsi="Courier New"/>
                      <w:b/>
                      <w:sz w:val="20"/>
                    </w:rPr>
                  </w:rPrChange>
                </w:rPr>
                <w:t>Parameter</w:t>
              </w:r>
            </w:ins>
          </w:p>
        </w:tc>
        <w:tc>
          <w:tcPr>
            <w:tcW w:w="7488" w:type="dxa"/>
            <w:shd w:val="clear" w:color="auto" w:fill="auto"/>
          </w:tcPr>
          <w:p w14:paraId="69F81E13" w14:textId="2B9EA668" w:rsidR="0004522F" w:rsidRPr="0004522F" w:rsidRDefault="0004522F" w:rsidP="00034B7A">
            <w:pPr>
              <w:rPr>
                <w:ins w:id="603" w:author="steve maas" w:date="2015-05-05T14:58:00Z"/>
                <w:b/>
                <w:rPrChange w:id="604" w:author="steve maas" w:date="2015-05-05T14:58:00Z">
                  <w:rPr>
                    <w:ins w:id="605" w:author="steve maas" w:date="2015-05-05T14:58:00Z"/>
                  </w:rPr>
                </w:rPrChange>
              </w:rPr>
            </w:pPr>
            <w:ins w:id="606" w:author="steve maas" w:date="2015-05-05T14:58:00Z">
              <w:r>
                <w:rPr>
                  <w:b/>
                </w:rPr>
                <w:t>Description</w:t>
              </w:r>
            </w:ins>
          </w:p>
        </w:tc>
      </w:tr>
      <w:tr w:rsidR="0004522F" w14:paraId="420E0683" w14:textId="77777777" w:rsidTr="00034B7A">
        <w:trPr>
          <w:ins w:id="607" w:author="steve maas" w:date="2015-05-05T14:58:00Z"/>
        </w:trPr>
        <w:tc>
          <w:tcPr>
            <w:tcW w:w="2088" w:type="dxa"/>
            <w:shd w:val="clear" w:color="auto" w:fill="auto"/>
          </w:tcPr>
          <w:p w14:paraId="3404FCF0" w14:textId="77009F23" w:rsidR="0004522F" w:rsidRPr="0004522F" w:rsidRDefault="0004522F" w:rsidP="0004522F">
            <w:pPr>
              <w:tabs>
                <w:tab w:val="center" w:pos="4320"/>
                <w:tab w:val="right" w:pos="8640"/>
              </w:tabs>
              <w:rPr>
                <w:ins w:id="608" w:author="steve maas" w:date="2015-05-05T14:58:00Z"/>
                <w:rFonts w:ascii="Courier New" w:hAnsi="Courier New" w:cs="Courier New"/>
                <w:sz w:val="20"/>
                <w:rPrChange w:id="609" w:author="steve maas" w:date="2015-05-05T14:59:00Z">
                  <w:rPr>
                    <w:ins w:id="610" w:author="steve maas" w:date="2015-05-05T14:58:00Z"/>
                    <w:b/>
                    <w:sz w:val="20"/>
                  </w:rPr>
                </w:rPrChange>
              </w:rPr>
            </w:pPr>
            <w:ins w:id="611" w:author="steve maas" w:date="2015-05-05T14:59:00Z">
              <w:r>
                <w:rPr>
                  <w:rFonts w:ascii="Courier New" w:hAnsi="Courier New" w:cs="Courier New"/>
                  <w:sz w:val="20"/>
                </w:rPr>
                <w:t>laugon</w:t>
              </w:r>
            </w:ins>
          </w:p>
        </w:tc>
        <w:tc>
          <w:tcPr>
            <w:tcW w:w="7488" w:type="dxa"/>
            <w:shd w:val="clear" w:color="auto" w:fill="auto"/>
          </w:tcPr>
          <w:p w14:paraId="3E684AE5" w14:textId="1211772E" w:rsidR="0004522F" w:rsidRPr="0004522F" w:rsidRDefault="0004522F" w:rsidP="00034B7A">
            <w:pPr>
              <w:tabs>
                <w:tab w:val="center" w:pos="4320"/>
                <w:tab w:val="right" w:pos="8640"/>
              </w:tabs>
              <w:rPr>
                <w:ins w:id="612" w:author="steve maas" w:date="2015-05-05T14:58:00Z"/>
                <w:rPrChange w:id="613" w:author="steve maas" w:date="2015-05-05T14:59:00Z">
                  <w:rPr>
                    <w:ins w:id="614" w:author="steve maas" w:date="2015-05-05T14:58:00Z"/>
                    <w:b/>
                  </w:rPr>
                </w:rPrChange>
              </w:rPr>
            </w:pPr>
            <w:ins w:id="615" w:author="steve maas" w:date="2015-05-05T15:00:00Z">
              <w:r>
                <w:t>a</w:t>
              </w:r>
            </w:ins>
            <w:ins w:id="616" w:author="steve maas" w:date="2015-05-05T14:59:00Z">
              <w:r>
                <w:t>ugmentation flag</w:t>
              </w:r>
            </w:ins>
          </w:p>
        </w:tc>
      </w:tr>
      <w:tr w:rsidR="0004522F" w14:paraId="4D52986B" w14:textId="77777777" w:rsidTr="00034B7A">
        <w:trPr>
          <w:ins w:id="617" w:author="steve maas" w:date="2015-05-05T14:58:00Z"/>
        </w:trPr>
        <w:tc>
          <w:tcPr>
            <w:tcW w:w="2088" w:type="dxa"/>
            <w:shd w:val="clear" w:color="auto" w:fill="auto"/>
          </w:tcPr>
          <w:p w14:paraId="1D8025B7" w14:textId="5EC62C33" w:rsidR="0004522F" w:rsidRPr="000B272C" w:rsidRDefault="0004522F" w:rsidP="0004522F">
            <w:pPr>
              <w:rPr>
                <w:ins w:id="618" w:author="steve maas" w:date="2015-05-05T14:58:00Z"/>
                <w:rFonts w:ascii="Courier New" w:hAnsi="Courier New"/>
                <w:sz w:val="20"/>
              </w:rPr>
            </w:pPr>
            <w:ins w:id="619" w:author="steve maas" w:date="2015-05-05T15:00:00Z">
              <w:r>
                <w:rPr>
                  <w:rFonts w:ascii="Courier New" w:hAnsi="Courier New"/>
                  <w:sz w:val="20"/>
                </w:rPr>
                <w:t>penalty</w:t>
              </w:r>
            </w:ins>
          </w:p>
        </w:tc>
        <w:tc>
          <w:tcPr>
            <w:tcW w:w="7488" w:type="dxa"/>
            <w:shd w:val="clear" w:color="auto" w:fill="auto"/>
          </w:tcPr>
          <w:p w14:paraId="5833911B" w14:textId="77777777" w:rsidR="0004522F" w:rsidRDefault="0004522F" w:rsidP="00034B7A">
            <w:pPr>
              <w:rPr>
                <w:ins w:id="620" w:author="steve maas" w:date="2015-05-05T14:58:00Z"/>
              </w:rPr>
            </w:pPr>
            <w:ins w:id="621" w:author="steve maas" w:date="2015-05-05T14:58:00Z">
              <w:r>
                <w:t>penalty factor</w:t>
              </w:r>
            </w:ins>
          </w:p>
        </w:tc>
      </w:tr>
      <w:tr w:rsidR="0004522F" w14:paraId="0021E89C" w14:textId="77777777" w:rsidTr="00034B7A">
        <w:trPr>
          <w:ins w:id="622" w:author="steve maas" w:date="2015-05-05T14:58:00Z"/>
        </w:trPr>
        <w:tc>
          <w:tcPr>
            <w:tcW w:w="2088" w:type="dxa"/>
            <w:shd w:val="clear" w:color="auto" w:fill="auto"/>
          </w:tcPr>
          <w:p w14:paraId="74AE1204" w14:textId="1107EBF0" w:rsidR="0004522F" w:rsidRPr="000B272C" w:rsidRDefault="0004522F" w:rsidP="0004522F">
            <w:pPr>
              <w:rPr>
                <w:ins w:id="623" w:author="steve maas" w:date="2015-05-05T14:58:00Z"/>
                <w:rFonts w:ascii="Courier New" w:hAnsi="Courier New"/>
                <w:sz w:val="20"/>
              </w:rPr>
            </w:pPr>
            <w:ins w:id="624" w:author="steve maas" w:date="2015-05-05T15:00:00Z">
              <w:r>
                <w:rPr>
                  <w:rFonts w:ascii="Courier New" w:hAnsi="Courier New"/>
                  <w:sz w:val="20"/>
                </w:rPr>
                <w:t>tolerance</w:t>
              </w:r>
            </w:ins>
          </w:p>
        </w:tc>
        <w:tc>
          <w:tcPr>
            <w:tcW w:w="7488" w:type="dxa"/>
            <w:shd w:val="clear" w:color="auto" w:fill="auto"/>
          </w:tcPr>
          <w:p w14:paraId="54F618CA" w14:textId="77777777" w:rsidR="0004522F" w:rsidRDefault="0004522F" w:rsidP="00034B7A">
            <w:pPr>
              <w:rPr>
                <w:ins w:id="625" w:author="steve maas" w:date="2015-05-05T14:58:00Z"/>
              </w:rPr>
            </w:pPr>
            <w:ins w:id="626" w:author="steve maas" w:date="2015-05-05T14:58:00Z">
              <w:r>
                <w:t>augmentation tolerance</w:t>
              </w:r>
            </w:ins>
          </w:p>
        </w:tc>
      </w:tr>
      <w:tr w:rsidR="0004522F" w14:paraId="7C0B37C1" w14:textId="77777777" w:rsidTr="00034B7A">
        <w:trPr>
          <w:ins w:id="627" w:author="steve maas" w:date="2015-05-05T14:59:00Z"/>
        </w:trPr>
        <w:tc>
          <w:tcPr>
            <w:tcW w:w="2088" w:type="dxa"/>
            <w:shd w:val="clear" w:color="auto" w:fill="auto"/>
          </w:tcPr>
          <w:p w14:paraId="21FE1E2B" w14:textId="77F30D55" w:rsidR="0004522F" w:rsidRPr="000B272C" w:rsidRDefault="0004522F" w:rsidP="00034B7A">
            <w:pPr>
              <w:rPr>
                <w:ins w:id="628" w:author="steve maas" w:date="2015-05-05T14:59:00Z"/>
                <w:rFonts w:ascii="Courier New" w:hAnsi="Courier New"/>
                <w:sz w:val="20"/>
              </w:rPr>
            </w:pPr>
            <w:ins w:id="629" w:author="steve maas" w:date="2015-05-05T15:00:00Z">
              <w:r>
                <w:rPr>
                  <w:rFonts w:ascii="Courier New" w:hAnsi="Courier New"/>
                  <w:sz w:val="20"/>
                </w:rPr>
                <w:t>minaug</w:t>
              </w:r>
            </w:ins>
          </w:p>
        </w:tc>
        <w:tc>
          <w:tcPr>
            <w:tcW w:w="7488" w:type="dxa"/>
            <w:shd w:val="clear" w:color="auto" w:fill="auto"/>
          </w:tcPr>
          <w:p w14:paraId="2CD82B8B" w14:textId="35A19DA3" w:rsidR="0004522F" w:rsidRDefault="0004522F" w:rsidP="00034B7A">
            <w:pPr>
              <w:rPr>
                <w:ins w:id="630" w:author="steve maas" w:date="2015-05-05T14:59:00Z"/>
              </w:rPr>
            </w:pPr>
            <w:ins w:id="631" w:author="steve maas" w:date="2015-05-05T15:00:00Z">
              <w:r>
                <w:t>minimum number of required augmentations</w:t>
              </w:r>
            </w:ins>
          </w:p>
        </w:tc>
      </w:tr>
      <w:tr w:rsidR="0004522F" w14:paraId="6D54B8C8" w14:textId="77777777" w:rsidTr="00034B7A">
        <w:trPr>
          <w:ins w:id="632" w:author="steve maas" w:date="2015-05-05T15:00:00Z"/>
        </w:trPr>
        <w:tc>
          <w:tcPr>
            <w:tcW w:w="2088" w:type="dxa"/>
            <w:shd w:val="clear" w:color="auto" w:fill="auto"/>
          </w:tcPr>
          <w:p w14:paraId="03F23B76" w14:textId="0F3248C2" w:rsidR="0004522F" w:rsidRDefault="0004522F" w:rsidP="00034B7A">
            <w:pPr>
              <w:rPr>
                <w:ins w:id="633" w:author="steve maas" w:date="2015-05-05T15:00:00Z"/>
                <w:rFonts w:ascii="Courier New" w:hAnsi="Courier New"/>
                <w:sz w:val="20"/>
              </w:rPr>
            </w:pPr>
            <w:ins w:id="634" w:author="steve maas" w:date="2015-05-05T15:00:00Z">
              <w:r>
                <w:rPr>
                  <w:rFonts w:ascii="Courier New" w:hAnsi="Courier New"/>
                  <w:sz w:val="20"/>
                </w:rPr>
                <w:t>maxaug</w:t>
              </w:r>
            </w:ins>
          </w:p>
        </w:tc>
        <w:tc>
          <w:tcPr>
            <w:tcW w:w="7488" w:type="dxa"/>
            <w:shd w:val="clear" w:color="auto" w:fill="auto"/>
          </w:tcPr>
          <w:p w14:paraId="7EDFDE01" w14:textId="11248CEC" w:rsidR="0004522F" w:rsidRDefault="0004522F" w:rsidP="00034B7A">
            <w:pPr>
              <w:rPr>
                <w:ins w:id="635" w:author="steve maas" w:date="2015-05-05T15:00:00Z"/>
              </w:rPr>
            </w:pPr>
            <w:ins w:id="636" w:author="steve maas" w:date="2015-05-05T15:00:00Z">
              <w:r>
                <w:t>maximum number of augmentations</w:t>
              </w:r>
            </w:ins>
          </w:p>
        </w:tc>
      </w:tr>
      <w:tr w:rsidR="0004522F" w14:paraId="7B8291BD" w14:textId="77777777" w:rsidTr="00034B7A">
        <w:trPr>
          <w:ins w:id="637" w:author="steve maas" w:date="2015-05-05T15:00:00Z"/>
        </w:trPr>
        <w:tc>
          <w:tcPr>
            <w:tcW w:w="2088" w:type="dxa"/>
            <w:shd w:val="clear" w:color="auto" w:fill="auto"/>
          </w:tcPr>
          <w:p w14:paraId="10BA3638" w14:textId="5B1E016F" w:rsidR="0004522F" w:rsidRDefault="0004522F" w:rsidP="00034B7A">
            <w:pPr>
              <w:rPr>
                <w:ins w:id="638" w:author="steve maas" w:date="2015-05-05T15:00:00Z"/>
                <w:rFonts w:ascii="Courier New" w:hAnsi="Courier New"/>
                <w:sz w:val="20"/>
              </w:rPr>
            </w:pPr>
            <w:ins w:id="639" w:author="steve maas" w:date="2015-05-05T15:00:00Z">
              <w:r>
                <w:rPr>
                  <w:rFonts w:ascii="Courier New" w:hAnsi="Courier New"/>
                  <w:sz w:val="20"/>
                </w:rPr>
                <w:t>search_tolerance</w:t>
              </w:r>
            </w:ins>
          </w:p>
        </w:tc>
        <w:tc>
          <w:tcPr>
            <w:tcW w:w="7488" w:type="dxa"/>
            <w:shd w:val="clear" w:color="auto" w:fill="auto"/>
          </w:tcPr>
          <w:p w14:paraId="52BEC46E" w14:textId="423F002B" w:rsidR="0004522F" w:rsidRDefault="0004522F" w:rsidP="00034B7A">
            <w:pPr>
              <w:rPr>
                <w:ins w:id="640" w:author="steve maas" w:date="2015-05-05T15:00:00Z"/>
              </w:rPr>
            </w:pPr>
            <w:ins w:id="641" w:author="steve maas" w:date="2015-05-05T15:00:00Z">
              <w:r>
                <w:t>tolerance for nodal projection onto master facet</w:t>
              </w:r>
            </w:ins>
          </w:p>
        </w:tc>
      </w:tr>
      <w:tr w:rsidR="0004522F" w14:paraId="65955753" w14:textId="77777777" w:rsidTr="00034B7A">
        <w:trPr>
          <w:ins w:id="642" w:author="steve maas" w:date="2015-05-05T15:00:00Z"/>
        </w:trPr>
        <w:tc>
          <w:tcPr>
            <w:tcW w:w="2088" w:type="dxa"/>
            <w:shd w:val="clear" w:color="auto" w:fill="auto"/>
          </w:tcPr>
          <w:p w14:paraId="18A750F5" w14:textId="2D43F999" w:rsidR="0004522F" w:rsidRDefault="0004522F" w:rsidP="00034B7A">
            <w:pPr>
              <w:rPr>
                <w:ins w:id="643" w:author="steve maas" w:date="2015-05-05T15:00:00Z"/>
                <w:rFonts w:ascii="Courier New" w:hAnsi="Courier New"/>
                <w:sz w:val="20"/>
              </w:rPr>
            </w:pPr>
            <w:ins w:id="644" w:author="steve maas" w:date="2015-05-05T15:00:00Z">
              <w:r>
                <w:rPr>
                  <w:rFonts w:ascii="Courier New" w:hAnsi="Courier New"/>
                  <w:sz w:val="20"/>
                </w:rPr>
                <w:t>max_traction</w:t>
              </w:r>
            </w:ins>
          </w:p>
        </w:tc>
        <w:tc>
          <w:tcPr>
            <w:tcW w:w="7488" w:type="dxa"/>
            <w:shd w:val="clear" w:color="auto" w:fill="auto"/>
          </w:tcPr>
          <w:p w14:paraId="65D98A23" w14:textId="23CB3262" w:rsidR="0004522F" w:rsidRDefault="0004522F" w:rsidP="00034B7A">
            <w:pPr>
              <w:rPr>
                <w:ins w:id="645" w:author="steve maas" w:date="2015-05-05T15:00:00Z"/>
              </w:rPr>
            </w:pPr>
            <w:ins w:id="646" w:author="steve maas" w:date="2015-05-05T15:01:00Z">
              <w:r>
                <w:t>threshold for normal traction (1)</w:t>
              </w:r>
            </w:ins>
          </w:p>
        </w:tc>
      </w:tr>
      <w:tr w:rsidR="0004522F" w14:paraId="58C8EF57" w14:textId="77777777" w:rsidTr="00034B7A">
        <w:trPr>
          <w:ins w:id="647" w:author="steve maas" w:date="2015-05-05T15:01:00Z"/>
        </w:trPr>
        <w:tc>
          <w:tcPr>
            <w:tcW w:w="2088" w:type="dxa"/>
            <w:shd w:val="clear" w:color="auto" w:fill="auto"/>
          </w:tcPr>
          <w:p w14:paraId="736BCE89" w14:textId="2F92CDC0" w:rsidR="0004522F" w:rsidRDefault="0004522F" w:rsidP="00034B7A">
            <w:pPr>
              <w:rPr>
                <w:ins w:id="648" w:author="steve maas" w:date="2015-05-05T15:01:00Z"/>
                <w:rFonts w:ascii="Courier New" w:hAnsi="Courier New"/>
                <w:sz w:val="20"/>
              </w:rPr>
            </w:pPr>
            <w:ins w:id="649" w:author="steve maas" w:date="2015-05-05T15:01:00Z">
              <w:r>
                <w:rPr>
                  <w:rFonts w:ascii="Courier New" w:hAnsi="Courier New"/>
                  <w:sz w:val="20"/>
                </w:rPr>
                <w:t>snap_tol</w:t>
              </w:r>
            </w:ins>
          </w:p>
        </w:tc>
        <w:tc>
          <w:tcPr>
            <w:tcW w:w="7488" w:type="dxa"/>
            <w:shd w:val="clear" w:color="auto" w:fill="auto"/>
          </w:tcPr>
          <w:p w14:paraId="09DF5B94" w14:textId="2374FF77" w:rsidR="0004522F" w:rsidRDefault="0004522F" w:rsidP="00034B7A">
            <w:pPr>
              <w:rPr>
                <w:ins w:id="650" w:author="steve maas" w:date="2015-05-05T15:01:00Z"/>
              </w:rPr>
            </w:pPr>
            <w:ins w:id="651" w:author="steve maas" w:date="2015-05-05T15:01:00Z">
              <w:r>
                <w:t>minimum distance for tie activation (2)</w:t>
              </w:r>
            </w:ins>
          </w:p>
        </w:tc>
      </w:tr>
    </w:tbl>
    <w:p w14:paraId="132F95C4" w14:textId="77777777" w:rsidR="000B10C9" w:rsidRDefault="000B10C9">
      <w:pPr>
        <w:rPr>
          <w:ins w:id="652" w:author="steve maas" w:date="2015-05-05T14:58:00Z"/>
        </w:rPr>
        <w:pPrChange w:id="653" w:author="steve maas" w:date="2015-05-05T14:54:00Z">
          <w:pPr>
            <w:pStyle w:val="Heading3"/>
          </w:pPr>
        </w:pPrChange>
      </w:pPr>
    </w:p>
    <w:p w14:paraId="4D66B933" w14:textId="3712F844" w:rsidR="0004522F" w:rsidRDefault="0004522F">
      <w:pPr>
        <w:rPr>
          <w:ins w:id="654" w:author="steve maas" w:date="2015-05-05T15:11:00Z"/>
        </w:rPr>
        <w:pPrChange w:id="655" w:author="steve maas" w:date="2015-05-05T14:54:00Z">
          <w:pPr>
            <w:pStyle w:val="Heading3"/>
          </w:pPr>
        </w:pPrChange>
      </w:pPr>
      <w:ins w:id="656" w:author="steve maas" w:date="2015-05-05T15:02:00Z">
        <w:r>
          <w:t xml:space="preserve">The contact surfaces are defined as in the </w:t>
        </w:r>
        <w:r>
          <w:rPr>
            <w:i/>
          </w:rPr>
          <w:t xml:space="preserve">tied </w:t>
        </w:r>
        <w:r>
          <w:t xml:space="preserve">interface (see </w:t>
        </w:r>
      </w:ins>
      <w:ins w:id="657" w:author="steve maas" w:date="2015-05-05T15:11:00Z">
        <w:r w:rsidR="000B10C9">
          <w:fldChar w:fldCharType="begin"/>
        </w:r>
        <w:r w:rsidR="000B10C9">
          <w:instrText xml:space="preserve"> REF _Ref418602001 \r \h </w:instrText>
        </w:r>
      </w:ins>
      <w:r w:rsidR="000B10C9">
        <w:fldChar w:fldCharType="separate"/>
      </w:r>
      <w:ins w:id="658" w:author="steve maas" w:date="2015-05-05T15:11:00Z">
        <w:r w:rsidR="000B10C9">
          <w:t>3.12.5</w:t>
        </w:r>
        <w:r w:rsidR="000B10C9">
          <w:fldChar w:fldCharType="end"/>
        </w:r>
      </w:ins>
      <w:ins w:id="659" w:author="steve maas" w:date="2015-05-05T15:02:00Z">
        <w:r>
          <w:t>).</w:t>
        </w:r>
      </w:ins>
    </w:p>
    <w:p w14:paraId="6DCB1640" w14:textId="77777777" w:rsidR="000B10C9" w:rsidRDefault="000B10C9">
      <w:pPr>
        <w:rPr>
          <w:ins w:id="660" w:author="steve maas" w:date="2015-05-05T15:11:00Z"/>
        </w:rPr>
        <w:pPrChange w:id="661" w:author="steve maas" w:date="2015-05-05T14:54:00Z">
          <w:pPr>
            <w:pStyle w:val="Heading3"/>
          </w:pPr>
        </w:pPrChange>
      </w:pPr>
    </w:p>
    <w:p w14:paraId="0DD4DECE" w14:textId="3A744A72" w:rsidR="000B10C9" w:rsidRDefault="000B10C9">
      <w:pPr>
        <w:rPr>
          <w:ins w:id="662" w:author="steve maas" w:date="2015-05-05T15:11:00Z"/>
        </w:rPr>
        <w:pPrChange w:id="663" w:author="steve maas" w:date="2015-05-05T14:54:00Z">
          <w:pPr>
            <w:pStyle w:val="Heading3"/>
          </w:pPr>
        </w:pPrChange>
      </w:pPr>
      <w:ins w:id="664" w:author="steve maas" w:date="2015-05-05T15:11:00Z">
        <w:r>
          <w:rPr>
            <w:i/>
          </w:rPr>
          <w:t>Comments:</w:t>
        </w:r>
      </w:ins>
    </w:p>
    <w:p w14:paraId="1A58C771" w14:textId="6AECE5FC" w:rsidR="000B10C9" w:rsidRDefault="000B10C9">
      <w:pPr>
        <w:pStyle w:val="ListParagraph"/>
        <w:numPr>
          <w:ilvl w:val="0"/>
          <w:numId w:val="61"/>
        </w:numPr>
        <w:rPr>
          <w:ins w:id="665" w:author="steve maas" w:date="2015-05-05T15:13:00Z"/>
        </w:rPr>
        <w:pPrChange w:id="666" w:author="steve maas" w:date="2015-05-05T15:11:00Z">
          <w:pPr>
            <w:pStyle w:val="Heading3"/>
          </w:pPr>
        </w:pPrChange>
      </w:pPr>
      <w:ins w:id="667" w:author="steve maas" w:date="2015-05-05T15:11:00Z">
        <w:r>
          <w:t xml:space="preserve">The </w:t>
        </w:r>
        <w:r>
          <w:rPr>
            <w:i/>
          </w:rPr>
          <w:t xml:space="preserve">max_traction </w:t>
        </w:r>
        <w:r>
          <w:t xml:space="preserve">parameter can be used to </w:t>
        </w:r>
      </w:ins>
      <w:ins w:id="668" w:author="steve maas" w:date="2015-05-05T15:12:00Z">
        <w:r>
          <w:t xml:space="preserve">break the tied interface after the normal traction exceeds the specified value. Initially, this value is set to zero, </w:t>
        </w:r>
      </w:ins>
      <w:ins w:id="669" w:author="steve maas" w:date="2015-05-05T15:13:00Z">
        <w:r>
          <w:t xml:space="preserve">in </w:t>
        </w:r>
      </w:ins>
      <w:ins w:id="670" w:author="steve maas" w:date="2015-05-05T15:12:00Z">
        <w:r>
          <w:t xml:space="preserve">which </w:t>
        </w:r>
      </w:ins>
      <w:ins w:id="671" w:author="steve maas" w:date="2015-05-05T15:13:00Z">
        <w:r>
          <w:t xml:space="preserve">case FEBio will ignore this value and the tie cannot be broken. </w:t>
        </w:r>
      </w:ins>
    </w:p>
    <w:p w14:paraId="1D3FE5B1" w14:textId="38C5B14C" w:rsidR="000B10C9" w:rsidRPr="000B10C9" w:rsidRDefault="000B10C9">
      <w:pPr>
        <w:pStyle w:val="ListParagraph"/>
        <w:numPr>
          <w:ilvl w:val="0"/>
          <w:numId w:val="61"/>
        </w:numPr>
        <w:rPr>
          <w:ins w:id="672" w:author="steve maas" w:date="2015-05-05T14:57:00Z"/>
        </w:rPr>
        <w:pPrChange w:id="673" w:author="steve maas" w:date="2015-05-05T15:11:00Z">
          <w:pPr>
            <w:pStyle w:val="Heading3"/>
          </w:pPr>
        </w:pPrChange>
      </w:pPr>
      <w:ins w:id="674" w:author="steve maas" w:date="2015-05-05T15:13:00Z">
        <w:r>
          <w:t xml:space="preserve">The </w:t>
        </w:r>
        <w:r>
          <w:rPr>
            <w:i/>
          </w:rPr>
          <w:t xml:space="preserve">snap_tol </w:t>
        </w:r>
        <w:r>
          <w:t>parameter is used in determining the minimum distance that a slave node must have approached the master facet in order to snap onto the master surface. The initial value is zero</w:t>
        </w:r>
      </w:ins>
      <w:ins w:id="675" w:author="steve maas" w:date="2015-05-05T15:15:00Z">
        <w:r>
          <w:t xml:space="preserve">, meaning a slave node must have penetrated the master surface before it will be tied to it. </w:t>
        </w:r>
      </w:ins>
    </w:p>
    <w:p w14:paraId="74B5C36B" w14:textId="77777777" w:rsidR="0004522F" w:rsidRPr="000B062D" w:rsidRDefault="0004522F">
      <w:pPr>
        <w:rPr>
          <w:ins w:id="676" w:author="steve maas" w:date="2015-05-05T14:54:00Z"/>
        </w:rPr>
        <w:pPrChange w:id="677" w:author="steve maas" w:date="2015-05-05T14:54:00Z">
          <w:pPr>
            <w:pStyle w:val="Heading3"/>
          </w:pPr>
        </w:pPrChange>
      </w:pPr>
    </w:p>
    <w:p w14:paraId="17F4AE9A" w14:textId="77777777" w:rsidR="00602A42" w:rsidRDefault="00602A42" w:rsidP="008C20E4">
      <w:pPr>
        <w:pStyle w:val="Heading3"/>
      </w:pPr>
      <w:bookmarkStart w:id="678" w:name="_Toc418602517"/>
      <w:r>
        <w:t>Rigid Interfaces</w:t>
      </w:r>
      <w:bookmarkEnd w:id="678"/>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679" w:name="_Toc418602518"/>
      <w:r>
        <w:lastRenderedPageBreak/>
        <w:t>Rigid Joints</w:t>
      </w:r>
      <w:bookmarkEnd w:id="679"/>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680" w:name="_Toc418602519"/>
      <w:r>
        <w:lastRenderedPageBreak/>
        <w:t>Constraints Section</w:t>
      </w:r>
      <w:bookmarkEnd w:id="680"/>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681" w:name="_Ref275247132"/>
      <w:bookmarkStart w:id="682" w:name="_Toc418602520"/>
      <w:r>
        <w:t>Rigid Body Constraints</w:t>
      </w:r>
      <w:bookmarkEnd w:id="681"/>
      <w:bookmarkEnd w:id="682"/>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683" w:name="_Toc418602521"/>
      <w:r>
        <w:lastRenderedPageBreak/>
        <w:t>Discrete Section</w:t>
      </w:r>
      <w:bookmarkEnd w:id="683"/>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684" w:name="_Toc418602522"/>
      <w:r>
        <w:t>Springs</w:t>
      </w:r>
      <w:bookmarkEnd w:id="684"/>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685" w:name="_Toc370461174"/>
      <w:bookmarkStart w:id="686" w:name="_Toc200951584"/>
      <w:bookmarkStart w:id="687" w:name="_Ref200951687"/>
      <w:bookmarkEnd w:id="685"/>
      <w:r>
        <w:br w:type="page"/>
      </w:r>
    </w:p>
    <w:p w14:paraId="209C028A" w14:textId="77777777" w:rsidR="006A0BC1" w:rsidRDefault="006A0BC1" w:rsidP="006A0BC1">
      <w:pPr>
        <w:pStyle w:val="Heading2"/>
      </w:pPr>
      <w:bookmarkStart w:id="688" w:name="_Toc377546984"/>
      <w:bookmarkStart w:id="689" w:name="_Toc377547230"/>
      <w:bookmarkStart w:id="690" w:name="_Toc388270517"/>
      <w:bookmarkStart w:id="691" w:name="_Toc377546985"/>
      <w:bookmarkStart w:id="692" w:name="_Toc377547231"/>
      <w:bookmarkStart w:id="693" w:name="_Toc388270518"/>
      <w:bookmarkStart w:id="694" w:name="_Toc377546986"/>
      <w:bookmarkStart w:id="695" w:name="_Toc377547232"/>
      <w:bookmarkStart w:id="696" w:name="_Toc388270519"/>
      <w:bookmarkStart w:id="697" w:name="_Toc377546987"/>
      <w:bookmarkStart w:id="698" w:name="_Toc377547233"/>
      <w:bookmarkStart w:id="699" w:name="_Toc388270520"/>
      <w:bookmarkStart w:id="700" w:name="_Toc377546988"/>
      <w:bookmarkStart w:id="701" w:name="_Toc377547234"/>
      <w:bookmarkStart w:id="702" w:name="_Toc388270521"/>
      <w:bookmarkStart w:id="703" w:name="_Toc377546989"/>
      <w:bookmarkStart w:id="704" w:name="_Toc377547235"/>
      <w:bookmarkStart w:id="705" w:name="_Toc388270522"/>
      <w:bookmarkStart w:id="706" w:name="_Toc377546990"/>
      <w:bookmarkStart w:id="707" w:name="_Toc377547236"/>
      <w:bookmarkStart w:id="708" w:name="_Toc388270523"/>
      <w:bookmarkStart w:id="709" w:name="_Toc377546991"/>
      <w:bookmarkStart w:id="710" w:name="_Toc377547237"/>
      <w:bookmarkStart w:id="711" w:name="_Toc388270524"/>
      <w:bookmarkStart w:id="712" w:name="_Toc377546992"/>
      <w:bookmarkStart w:id="713" w:name="_Toc377547238"/>
      <w:bookmarkStart w:id="714" w:name="_Toc388270525"/>
      <w:bookmarkStart w:id="715" w:name="_Toc377546993"/>
      <w:bookmarkStart w:id="716" w:name="_Toc377547239"/>
      <w:bookmarkStart w:id="717" w:name="_Toc388270526"/>
      <w:bookmarkStart w:id="718" w:name="_Toc377546994"/>
      <w:bookmarkStart w:id="719" w:name="_Toc377547240"/>
      <w:bookmarkStart w:id="720" w:name="_Toc388270527"/>
      <w:bookmarkStart w:id="721" w:name="_Ref259527079"/>
      <w:bookmarkStart w:id="722" w:name="_Toc418602523"/>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r>
        <w:lastRenderedPageBreak/>
        <w:t>LoadData Section</w:t>
      </w:r>
      <w:bookmarkEnd w:id="721"/>
      <w:bookmarkEnd w:id="722"/>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0B062D" w:rsidRDefault="000B062D">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0B062D" w:rsidRDefault="000B062D">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0B062D" w:rsidRDefault="000B062D">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0B062D" w:rsidRDefault="000B062D">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0B062D" w:rsidRDefault="000B062D">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0B062D" w:rsidRDefault="000B062D">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2BB394B6"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0B062D" w:rsidRDefault="000B062D">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0B062D" w:rsidRDefault="000B062D">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0B062D" w:rsidRDefault="000B062D">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0B062D" w:rsidRDefault="000B062D">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0B062D" w:rsidRDefault="000B062D">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0B062D" w:rsidRDefault="000B062D">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0B062D" w:rsidRDefault="000B062D">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0B062D" w:rsidRDefault="000B062D">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60EA3C9E"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723" w:name="_Ref377546765"/>
      <w:bookmarkStart w:id="724" w:name="_Toc418602524"/>
      <w:r>
        <w:lastRenderedPageBreak/>
        <w:t>Output Section</w:t>
      </w:r>
      <w:bookmarkEnd w:id="723"/>
      <w:bookmarkEnd w:id="724"/>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725" w:name="_Toc311799480"/>
      <w:bookmarkStart w:id="726" w:name="_Toc315443351"/>
      <w:bookmarkStart w:id="727" w:name="_Toc315942869"/>
      <w:bookmarkStart w:id="728" w:name="_Toc315943133"/>
      <w:bookmarkStart w:id="729" w:name="_Toc315943397"/>
      <w:bookmarkStart w:id="730" w:name="_Toc418602525"/>
      <w:bookmarkEnd w:id="725"/>
      <w:bookmarkEnd w:id="726"/>
      <w:bookmarkEnd w:id="727"/>
      <w:bookmarkEnd w:id="728"/>
      <w:bookmarkEnd w:id="729"/>
      <w:r>
        <w:t>Logfile</w:t>
      </w:r>
      <w:bookmarkEnd w:id="730"/>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731"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732" w:author="steve maas" w:date="2014-09-01T17:54:00Z">
        <w:r>
          <w:rPr>
            <w:i/>
          </w:rPr>
          <w:t>format</w:t>
        </w:r>
        <w:r w:rsidRPr="00A845A4">
          <w:rPr>
            <w:rPrChange w:id="733"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734" w:author="steve maas" w:date="2014-09-01T17:55:00Z"/>
        </w:rPr>
      </w:pPr>
    </w:p>
    <w:p w14:paraId="5EFC1FF5" w14:textId="4D065635" w:rsidR="00A845A4" w:rsidRDefault="00A845A4" w:rsidP="006A0BC1">
      <w:pPr>
        <w:rPr>
          <w:ins w:id="735" w:author="steve maas" w:date="2014-09-01T17:58:00Z"/>
        </w:rPr>
      </w:pPr>
      <w:ins w:id="736" w:author="steve maas" w:date="2014-09-01T17:55:00Z">
        <w:r>
          <w:t xml:space="preserve">The optional </w:t>
        </w:r>
        <w:r>
          <w:rPr>
            <w:i/>
          </w:rPr>
          <w:t xml:space="preserve">format </w:t>
        </w:r>
        <w:r>
          <w:t xml:space="preserve">attribute defines a format string that will be used to format the output. If this attribute is present, the </w:t>
        </w:r>
      </w:ins>
      <w:ins w:id="737" w:author="steve maas" w:date="2014-09-01T17:56:00Z">
        <w:r>
          <w:rPr>
            <w:i/>
          </w:rPr>
          <w:t xml:space="preserve">delim </w:t>
        </w:r>
        <w:r>
          <w:t>attribute will be ignored. The format string is composed of literal characters</w:t>
        </w:r>
      </w:ins>
      <w:ins w:id="738" w:author="steve maas" w:date="2014-09-01T17:57:00Z">
        <w:r>
          <w:t xml:space="preserve"> </w:t>
        </w:r>
      </w:ins>
      <w:ins w:id="739" w:author="steve maas" w:date="2014-09-01T17:56:00Z">
        <w:r>
          <w:t xml:space="preserve">and special </w:t>
        </w:r>
      </w:ins>
      <w:ins w:id="740" w:author="steve maas" w:date="2014-09-01T17:57:00Z">
        <w:r>
          <w:t xml:space="preserve">formatting characters. The special formatting characters are </w:t>
        </w:r>
      </w:ins>
      <w:ins w:id="741" w:author="steve maas" w:date="2014-09-01T17:58:00Z">
        <w:r>
          <w:t>preceded</w:t>
        </w:r>
      </w:ins>
      <w:ins w:id="742" w:author="steve maas" w:date="2014-09-01T17:57:00Z">
        <w:r>
          <w:t xml:space="preserve"> </w:t>
        </w:r>
      </w:ins>
      <w:ins w:id="743" w:author="steve maas" w:date="2014-09-01T17:58:00Z">
        <w:r>
          <w:t>by the percentage character (%). The following formatting characters are currently defined.</w:t>
        </w:r>
      </w:ins>
    </w:p>
    <w:p w14:paraId="5937CED3" w14:textId="77777777" w:rsidR="00A845A4" w:rsidRDefault="00A845A4" w:rsidP="006A0BC1">
      <w:pPr>
        <w:rPr>
          <w:ins w:id="744" w:author="steve maas" w:date="2014-09-01T17:58:00Z"/>
        </w:rPr>
      </w:pPr>
    </w:p>
    <w:p w14:paraId="07261C21" w14:textId="009B9A69" w:rsidR="00A845A4" w:rsidRDefault="00A845A4">
      <w:pPr>
        <w:pStyle w:val="ListParagraph"/>
        <w:numPr>
          <w:ilvl w:val="0"/>
          <w:numId w:val="60"/>
        </w:numPr>
        <w:rPr>
          <w:ins w:id="745" w:author="steve maas" w:date="2014-09-01T17:58:00Z"/>
        </w:rPr>
        <w:pPrChange w:id="746" w:author="steve maas" w:date="2014-09-01T17:58:00Z">
          <w:pPr/>
        </w:pPrChange>
      </w:pPr>
      <w:ins w:id="747"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748" w:author="steve maas" w:date="2014-09-01T17:59:00Z"/>
        </w:rPr>
        <w:pPrChange w:id="749" w:author="steve maas" w:date="2014-09-01T17:58:00Z">
          <w:pPr/>
        </w:pPrChange>
      </w:pPr>
      <w:ins w:id="750" w:author="steve maas" w:date="2014-09-01T17:59:00Z">
        <w:r>
          <w:t>%g: replace with a data value. Use a %g for each data item.</w:t>
        </w:r>
      </w:ins>
    </w:p>
    <w:p w14:paraId="75E40EA7" w14:textId="796EBFA5" w:rsidR="00A845A4" w:rsidRDefault="00A845A4">
      <w:pPr>
        <w:pStyle w:val="ListParagraph"/>
        <w:numPr>
          <w:ilvl w:val="0"/>
          <w:numId w:val="60"/>
        </w:numPr>
        <w:rPr>
          <w:ins w:id="751" w:author="steve maas" w:date="2014-09-01T17:59:00Z"/>
        </w:rPr>
        <w:pPrChange w:id="752" w:author="steve maas" w:date="2014-09-01T17:58:00Z">
          <w:pPr/>
        </w:pPrChange>
      </w:pPr>
      <w:ins w:id="753" w:author="steve maas" w:date="2014-09-01T17:59:00Z">
        <w:r>
          <w:t>%t: insert tab character</w:t>
        </w:r>
      </w:ins>
      <w:ins w:id="754" w:author="steve maas" w:date="2014-09-01T18:00:00Z">
        <w:r>
          <w:t xml:space="preserve"> in output</w:t>
        </w:r>
      </w:ins>
      <w:ins w:id="755" w:author="steve maas" w:date="2014-09-01T17:59:00Z">
        <w:r>
          <w:t>.</w:t>
        </w:r>
      </w:ins>
    </w:p>
    <w:p w14:paraId="7C5033E1" w14:textId="0019D0E0" w:rsidR="00A845A4" w:rsidRDefault="00A845A4">
      <w:pPr>
        <w:pStyle w:val="ListParagraph"/>
        <w:numPr>
          <w:ilvl w:val="0"/>
          <w:numId w:val="60"/>
        </w:numPr>
        <w:rPr>
          <w:ins w:id="756" w:author="steve maas" w:date="2014-09-01T18:00:00Z"/>
        </w:rPr>
        <w:pPrChange w:id="757" w:author="steve maas" w:date="2014-09-01T17:58:00Z">
          <w:pPr/>
        </w:pPrChange>
      </w:pPr>
      <w:ins w:id="758" w:author="steve maas" w:date="2014-09-01T17:59:00Z">
        <w:r>
          <w:t>%n: insert</w:t>
        </w:r>
      </w:ins>
      <w:ins w:id="759" w:author="steve maas" w:date="2014-09-01T18:00:00Z">
        <w:r>
          <w:t xml:space="preserve"> newline character in output.</w:t>
        </w:r>
      </w:ins>
    </w:p>
    <w:p w14:paraId="28BB0578" w14:textId="77777777" w:rsidR="00A845A4" w:rsidRDefault="00A845A4" w:rsidP="00A845A4">
      <w:pPr>
        <w:rPr>
          <w:ins w:id="760" w:author="steve maas" w:date="2014-09-01T18:00:00Z"/>
        </w:rPr>
      </w:pPr>
    </w:p>
    <w:p w14:paraId="217C93EE" w14:textId="0E4AB780" w:rsidR="00A845A4" w:rsidRDefault="00A845A4" w:rsidP="00A845A4">
      <w:pPr>
        <w:rPr>
          <w:ins w:id="761" w:author="steve maas" w:date="2014-09-01T18:00:00Z"/>
        </w:rPr>
      </w:pPr>
      <w:ins w:id="762" w:author="steve maas" w:date="2014-09-01T18:03:00Z">
        <w:r>
          <w:t>T</w:t>
        </w:r>
      </w:ins>
      <w:ins w:id="763" w:author="steve maas" w:date="2014-09-01T18:00:00Z">
        <w:r>
          <w:t>he following example,</w:t>
        </w:r>
      </w:ins>
    </w:p>
    <w:p w14:paraId="1EB54583" w14:textId="77777777" w:rsidR="00A845A4" w:rsidRDefault="00A845A4" w:rsidP="00A845A4">
      <w:pPr>
        <w:rPr>
          <w:ins w:id="764" w:author="steve maas" w:date="2014-09-01T18:01:00Z"/>
        </w:rPr>
      </w:pPr>
    </w:p>
    <w:p w14:paraId="2EC1351D" w14:textId="242D3B89" w:rsidR="00A845A4" w:rsidRPr="00A845A4" w:rsidRDefault="00A845A4">
      <w:pPr>
        <w:pStyle w:val="Code0"/>
        <w:rPr>
          <w:ins w:id="765" w:author="steve maas" w:date="2014-09-01T18:00:00Z"/>
          <w:sz w:val="20"/>
          <w:szCs w:val="20"/>
          <w:rPrChange w:id="766" w:author="steve maas" w:date="2014-09-01T18:02:00Z">
            <w:rPr>
              <w:ins w:id="767" w:author="steve maas" w:date="2014-09-01T18:00:00Z"/>
            </w:rPr>
          </w:rPrChange>
        </w:rPr>
        <w:pPrChange w:id="768" w:author="steve maas" w:date="2014-09-01T18:01:00Z">
          <w:pPr/>
        </w:pPrChange>
      </w:pPr>
      <w:ins w:id="769" w:author="steve maas" w:date="2014-09-01T18:01:00Z">
        <w:r w:rsidRPr="00A845A4">
          <w:rPr>
            <w:sz w:val="20"/>
            <w:szCs w:val="20"/>
            <w:rPrChange w:id="770" w:author="steve maas" w:date="2014-09-01T18:02:00Z">
              <w:rPr/>
            </w:rPrChange>
          </w:rPr>
          <w:t>&lt;node_data data="x;y;z" format='&lt;node id="%i"&gt;%g,%g,%g&lt;/node&gt;'</w:t>
        </w:r>
      </w:ins>
      <w:ins w:id="771" w:author="steve maas" w:date="2014-09-01T18:02:00Z">
        <w:r w:rsidRPr="00A845A4">
          <w:rPr>
            <w:sz w:val="20"/>
            <w:szCs w:val="20"/>
            <w:rPrChange w:id="772" w:author="steve maas" w:date="2014-09-01T18:02:00Z">
              <w:rPr/>
            </w:rPrChange>
          </w:rPr>
          <w:t>&gt;&lt;/node_data&gt;</w:t>
        </w:r>
      </w:ins>
    </w:p>
    <w:p w14:paraId="2DC1AB13" w14:textId="77777777" w:rsidR="00A845A4" w:rsidRDefault="00A845A4" w:rsidP="00A845A4">
      <w:pPr>
        <w:rPr>
          <w:ins w:id="773" w:author="steve maas" w:date="2014-09-01T18:00:00Z"/>
        </w:rPr>
      </w:pPr>
    </w:p>
    <w:p w14:paraId="79CCB890" w14:textId="689C30D2" w:rsidR="00A845A4" w:rsidRDefault="00A845A4" w:rsidP="00A845A4">
      <w:pPr>
        <w:rPr>
          <w:ins w:id="774" w:author="steve maas" w:date="2014-09-01T18:00:00Z"/>
        </w:rPr>
      </w:pPr>
      <w:ins w:id="775" w:author="steve maas" w:date="2014-09-01T18:00:00Z">
        <w:r>
          <w:t>will print the following output (e.g. for node 1).</w:t>
        </w:r>
      </w:ins>
    </w:p>
    <w:p w14:paraId="5DAD9E3B" w14:textId="77777777" w:rsidR="00A845A4" w:rsidRPr="00A845A4" w:rsidRDefault="00A845A4" w:rsidP="00A845A4">
      <w:pPr>
        <w:rPr>
          <w:ins w:id="776" w:author="steve maas" w:date="2014-09-01T17:55:00Z"/>
        </w:rPr>
      </w:pPr>
    </w:p>
    <w:p w14:paraId="2034654D" w14:textId="758BD46F" w:rsidR="00A845A4" w:rsidRDefault="00A845A4">
      <w:pPr>
        <w:pStyle w:val="Code0"/>
        <w:rPr>
          <w:ins w:id="777" w:author="steve maas" w:date="2014-09-01T18:01:00Z"/>
        </w:rPr>
        <w:pPrChange w:id="778" w:author="steve maas" w:date="2014-09-01T18:02:00Z">
          <w:pPr/>
        </w:pPrChange>
      </w:pPr>
      <w:ins w:id="779" w:author="steve maas" w:date="2014-09-01T18:02:00Z">
        <w:r>
          <w:t>&lt;node id="</w:t>
        </w:r>
      </w:ins>
      <w:ins w:id="780" w:author="steve maas" w:date="2014-09-01T18:03:00Z">
        <w:r>
          <w:t>1"&gt;0.1,0.2,0.3&lt;/node&gt;</w:t>
        </w:r>
      </w:ins>
    </w:p>
    <w:p w14:paraId="4B09DE00" w14:textId="77777777" w:rsidR="00A845A4" w:rsidRDefault="00A845A4" w:rsidP="006A0BC1">
      <w:pPr>
        <w:rPr>
          <w:ins w:id="781" w:author="steve maas" w:date="2014-09-01T18:01:00Z"/>
        </w:rPr>
      </w:pPr>
    </w:p>
    <w:p w14:paraId="54968D8D" w14:textId="24CC6DC2" w:rsidR="00A845A4" w:rsidRDefault="006D1AD2" w:rsidP="006A0BC1">
      <w:pPr>
        <w:rPr>
          <w:ins w:id="782" w:author="steve maas" w:date="2014-09-01T18:04:00Z"/>
        </w:rPr>
      </w:pPr>
      <w:ins w:id="783" w:author="steve maas" w:date="2014-09-01T18:03:00Z">
        <w:r>
          <w:t>Notice the use of the apostrophe (</w:t>
        </w:r>
      </w:ins>
      <w:ins w:id="784" w:author="steve maas" w:date="2014-09-01T18:04:00Z">
        <w:r>
          <w:t>‘) in the format string. This is necessary in order to include the quotation marks as part of the format string. Also</w:t>
        </w:r>
      </w:ins>
      <w:ins w:id="785" w:author="steve maas" w:date="2014-09-01T18:06:00Z">
        <w:r>
          <w:t xml:space="preserve"> note</w:t>
        </w:r>
      </w:ins>
      <w:ins w:id="786" w:author="steve maas" w:date="2014-09-01T18:04:00Z">
        <w:r>
          <w:t xml:space="preserve"> that each data string will automatically </w:t>
        </w:r>
      </w:ins>
      <w:ins w:id="787" w:author="steve maas" w:date="2014-09-01T18:06:00Z">
        <w:r>
          <w:t xml:space="preserve">be </w:t>
        </w:r>
      </w:ins>
      <w:ins w:id="788" w:author="steve maas" w:date="2014-09-01T18:04:00Z">
        <w:r>
          <w:t>printed on a new line, so there is no need to end the format string with a newline character.</w:t>
        </w:r>
      </w:ins>
    </w:p>
    <w:p w14:paraId="5AC97DCE" w14:textId="77777777" w:rsidR="006D1AD2" w:rsidRDefault="006D1AD2" w:rsidP="006A0BC1">
      <w:pPr>
        <w:rPr>
          <w:ins w:id="789" w:author="steve maas" w:date="2014-09-01T18:05:00Z"/>
        </w:rPr>
      </w:pPr>
    </w:p>
    <w:p w14:paraId="458F679A" w14:textId="77777777" w:rsidR="006D1AD2" w:rsidRDefault="006D1AD2" w:rsidP="006A0BC1">
      <w:pPr>
        <w:rPr>
          <w:ins w:id="790"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791" w:name="_Toc418602526"/>
      <w:r>
        <w:t xml:space="preserve">Node_Data </w:t>
      </w:r>
      <w:r w:rsidR="00D153DC">
        <w:t>C</w:t>
      </w:r>
      <w:r>
        <w:t>lass</w:t>
      </w:r>
      <w:bookmarkEnd w:id="791"/>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792" w:author="steve maas" w:date="2014-06-16T11:20:00Z"/>
        </w:trPr>
        <w:tc>
          <w:tcPr>
            <w:tcW w:w="1908" w:type="dxa"/>
            <w:shd w:val="clear" w:color="auto" w:fill="auto"/>
          </w:tcPr>
          <w:p w14:paraId="60FED9E1" w14:textId="0C66BB8D" w:rsidR="00234587" w:rsidRPr="00B27FE9" w:rsidRDefault="00234587" w:rsidP="006A0BC1">
            <w:pPr>
              <w:pStyle w:val="code"/>
              <w:rPr>
                <w:ins w:id="793" w:author="steve maas" w:date="2014-06-16T11:20:00Z"/>
              </w:rPr>
            </w:pPr>
            <w:ins w:id="794" w:author="steve maas" w:date="2014-06-16T11:20:00Z">
              <w:r>
                <w:t>vx</w:t>
              </w:r>
            </w:ins>
          </w:p>
        </w:tc>
        <w:tc>
          <w:tcPr>
            <w:tcW w:w="7560" w:type="dxa"/>
            <w:shd w:val="clear" w:color="auto" w:fill="auto"/>
          </w:tcPr>
          <w:p w14:paraId="2BF98885" w14:textId="34095953" w:rsidR="00234587" w:rsidRDefault="00234587" w:rsidP="006A0BC1">
            <w:pPr>
              <w:rPr>
                <w:ins w:id="795" w:author="steve maas" w:date="2014-06-16T11:20:00Z"/>
              </w:rPr>
            </w:pPr>
            <w:ins w:id="796" w:author="steve maas" w:date="2014-06-16T11:21:00Z">
              <w:r>
                <w:t>x-coordinate of nodal velocity</w:t>
              </w:r>
            </w:ins>
          </w:p>
        </w:tc>
      </w:tr>
      <w:tr w:rsidR="00234587" w14:paraId="6F7BD2F0" w14:textId="77777777">
        <w:trPr>
          <w:ins w:id="797" w:author="steve maas" w:date="2014-06-16T11:21:00Z"/>
        </w:trPr>
        <w:tc>
          <w:tcPr>
            <w:tcW w:w="1908" w:type="dxa"/>
            <w:shd w:val="clear" w:color="auto" w:fill="auto"/>
          </w:tcPr>
          <w:p w14:paraId="39B7DA6B" w14:textId="2BB70CBC" w:rsidR="00234587" w:rsidRDefault="00234587" w:rsidP="006A0BC1">
            <w:pPr>
              <w:pStyle w:val="code"/>
              <w:rPr>
                <w:ins w:id="798" w:author="steve maas" w:date="2014-06-16T11:21:00Z"/>
              </w:rPr>
            </w:pPr>
            <w:ins w:id="799" w:author="steve maas" w:date="2014-06-16T11:21:00Z">
              <w:r>
                <w:t>vy</w:t>
              </w:r>
            </w:ins>
          </w:p>
        </w:tc>
        <w:tc>
          <w:tcPr>
            <w:tcW w:w="7560" w:type="dxa"/>
            <w:shd w:val="clear" w:color="auto" w:fill="auto"/>
          </w:tcPr>
          <w:p w14:paraId="5D43074C" w14:textId="4413AD68" w:rsidR="00234587" w:rsidRDefault="00234587" w:rsidP="006A0BC1">
            <w:pPr>
              <w:rPr>
                <w:ins w:id="800" w:author="steve maas" w:date="2014-06-16T11:21:00Z"/>
              </w:rPr>
            </w:pPr>
            <w:ins w:id="801" w:author="steve maas" w:date="2014-06-16T11:21:00Z">
              <w:r>
                <w:t>y-coordinate of nodal velocity</w:t>
              </w:r>
            </w:ins>
          </w:p>
        </w:tc>
      </w:tr>
      <w:tr w:rsidR="00234587" w14:paraId="3B1B42DF" w14:textId="77777777">
        <w:trPr>
          <w:ins w:id="802" w:author="steve maas" w:date="2014-06-16T11:21:00Z"/>
        </w:trPr>
        <w:tc>
          <w:tcPr>
            <w:tcW w:w="1908" w:type="dxa"/>
            <w:shd w:val="clear" w:color="auto" w:fill="auto"/>
          </w:tcPr>
          <w:p w14:paraId="76372ADE" w14:textId="1FE12EE5" w:rsidR="00234587" w:rsidRDefault="00234587" w:rsidP="006A0BC1">
            <w:pPr>
              <w:pStyle w:val="code"/>
              <w:rPr>
                <w:ins w:id="803" w:author="steve maas" w:date="2014-06-16T11:21:00Z"/>
              </w:rPr>
            </w:pPr>
            <w:ins w:id="804" w:author="steve maas" w:date="2014-06-16T11:21:00Z">
              <w:r>
                <w:t>vz</w:t>
              </w:r>
            </w:ins>
          </w:p>
        </w:tc>
        <w:tc>
          <w:tcPr>
            <w:tcW w:w="7560" w:type="dxa"/>
            <w:shd w:val="clear" w:color="auto" w:fill="auto"/>
          </w:tcPr>
          <w:p w14:paraId="3D748B92" w14:textId="7080727A" w:rsidR="00234587" w:rsidRDefault="00234587" w:rsidP="006A0BC1">
            <w:pPr>
              <w:rPr>
                <w:ins w:id="805" w:author="steve maas" w:date="2014-06-16T11:21:00Z"/>
              </w:rPr>
            </w:pPr>
            <w:ins w:id="806" w:author="steve maas" w:date="2014-06-16T11:21:00Z">
              <w:r>
                <w:t>z-coordinate of nodal velocity</w:t>
              </w:r>
            </w:ins>
          </w:p>
        </w:tc>
      </w:tr>
      <w:tr w:rsidR="00234587" w14:paraId="3CC43A49" w14:textId="77777777">
        <w:trPr>
          <w:ins w:id="807" w:author="steve maas" w:date="2014-06-16T11:23:00Z"/>
        </w:trPr>
        <w:tc>
          <w:tcPr>
            <w:tcW w:w="1908" w:type="dxa"/>
            <w:shd w:val="clear" w:color="auto" w:fill="auto"/>
          </w:tcPr>
          <w:p w14:paraId="526B90ED" w14:textId="4EFCE0DB" w:rsidR="00234587" w:rsidRDefault="00234587" w:rsidP="006A0BC1">
            <w:pPr>
              <w:pStyle w:val="code"/>
              <w:rPr>
                <w:ins w:id="808" w:author="steve maas" w:date="2014-06-16T11:23:00Z"/>
              </w:rPr>
            </w:pPr>
            <w:ins w:id="809" w:author="steve maas" w:date="2014-06-16T11:23:00Z">
              <w:r>
                <w:t>ax</w:t>
              </w:r>
            </w:ins>
          </w:p>
        </w:tc>
        <w:tc>
          <w:tcPr>
            <w:tcW w:w="7560" w:type="dxa"/>
            <w:shd w:val="clear" w:color="auto" w:fill="auto"/>
          </w:tcPr>
          <w:p w14:paraId="03A3C4DE" w14:textId="122DDCF1" w:rsidR="00234587" w:rsidRDefault="00234587" w:rsidP="006A0BC1">
            <w:pPr>
              <w:rPr>
                <w:ins w:id="810" w:author="steve maas" w:date="2014-06-16T11:23:00Z"/>
              </w:rPr>
            </w:pPr>
            <w:ins w:id="811" w:author="steve maas" w:date="2014-06-16T11:23:00Z">
              <w:r>
                <w:t>x-coordinate of nodal acceleration</w:t>
              </w:r>
            </w:ins>
          </w:p>
        </w:tc>
      </w:tr>
      <w:tr w:rsidR="00234587" w14:paraId="34A3328C" w14:textId="77777777">
        <w:trPr>
          <w:ins w:id="812" w:author="steve maas" w:date="2014-06-16T11:23:00Z"/>
        </w:trPr>
        <w:tc>
          <w:tcPr>
            <w:tcW w:w="1908" w:type="dxa"/>
            <w:shd w:val="clear" w:color="auto" w:fill="auto"/>
          </w:tcPr>
          <w:p w14:paraId="19689972" w14:textId="73D6EAC4" w:rsidR="00234587" w:rsidRDefault="00234587" w:rsidP="006A0BC1">
            <w:pPr>
              <w:pStyle w:val="code"/>
              <w:rPr>
                <w:ins w:id="813" w:author="steve maas" w:date="2014-06-16T11:23:00Z"/>
              </w:rPr>
            </w:pPr>
            <w:ins w:id="814" w:author="steve maas" w:date="2014-06-16T11:23:00Z">
              <w:r>
                <w:t>ay</w:t>
              </w:r>
            </w:ins>
          </w:p>
        </w:tc>
        <w:tc>
          <w:tcPr>
            <w:tcW w:w="7560" w:type="dxa"/>
            <w:shd w:val="clear" w:color="auto" w:fill="auto"/>
          </w:tcPr>
          <w:p w14:paraId="5CD363A9" w14:textId="2612F2D7" w:rsidR="00234587" w:rsidRDefault="00234587" w:rsidP="006A0BC1">
            <w:pPr>
              <w:rPr>
                <w:ins w:id="815" w:author="steve maas" w:date="2014-06-16T11:23:00Z"/>
              </w:rPr>
            </w:pPr>
            <w:ins w:id="816" w:author="steve maas" w:date="2014-06-16T11:23:00Z">
              <w:r>
                <w:t>y-coordinate of nodal acceleration</w:t>
              </w:r>
            </w:ins>
          </w:p>
        </w:tc>
      </w:tr>
      <w:tr w:rsidR="00234587" w14:paraId="0404DD91" w14:textId="77777777">
        <w:trPr>
          <w:ins w:id="817" w:author="steve maas" w:date="2014-06-16T11:23:00Z"/>
        </w:trPr>
        <w:tc>
          <w:tcPr>
            <w:tcW w:w="1908" w:type="dxa"/>
            <w:shd w:val="clear" w:color="auto" w:fill="auto"/>
          </w:tcPr>
          <w:p w14:paraId="70E0A894" w14:textId="49B4B2F5" w:rsidR="00234587" w:rsidRDefault="00234587" w:rsidP="006A0BC1">
            <w:pPr>
              <w:pStyle w:val="code"/>
              <w:rPr>
                <w:ins w:id="818" w:author="steve maas" w:date="2014-06-16T11:23:00Z"/>
              </w:rPr>
            </w:pPr>
            <w:ins w:id="819" w:author="steve maas" w:date="2014-06-16T11:23:00Z">
              <w:r>
                <w:t>az</w:t>
              </w:r>
            </w:ins>
          </w:p>
        </w:tc>
        <w:tc>
          <w:tcPr>
            <w:tcW w:w="7560" w:type="dxa"/>
            <w:shd w:val="clear" w:color="auto" w:fill="auto"/>
          </w:tcPr>
          <w:p w14:paraId="75B03597" w14:textId="54779746" w:rsidR="00234587" w:rsidRDefault="00234587" w:rsidP="006A0BC1">
            <w:pPr>
              <w:rPr>
                <w:ins w:id="820" w:author="steve maas" w:date="2014-06-16T11:23:00Z"/>
              </w:rPr>
            </w:pPr>
            <w:ins w:id="821" w:author="steve maas" w:date="2014-06-16T11:23:00Z">
              <w:r>
                <w:t>z-coordinate of nodal acceleration</w:t>
              </w:r>
            </w:ins>
          </w:p>
        </w:tc>
      </w:tr>
      <w:tr w:rsidR="00234587" w14:paraId="7FE3FC9B" w14:textId="77777777">
        <w:trPr>
          <w:ins w:id="822" w:author="steve maas" w:date="2014-06-16T11:24:00Z"/>
        </w:trPr>
        <w:tc>
          <w:tcPr>
            <w:tcW w:w="1908" w:type="dxa"/>
            <w:shd w:val="clear" w:color="auto" w:fill="auto"/>
          </w:tcPr>
          <w:p w14:paraId="15D5F3A8" w14:textId="685ED2DF" w:rsidR="00234587" w:rsidRDefault="00234587" w:rsidP="006A0BC1">
            <w:pPr>
              <w:pStyle w:val="code"/>
              <w:rPr>
                <w:ins w:id="823" w:author="steve maas" w:date="2014-06-16T11:24:00Z"/>
              </w:rPr>
            </w:pPr>
            <w:ins w:id="824" w:author="steve maas" w:date="2014-06-16T11:24:00Z">
              <w:r>
                <w:t>Rx</w:t>
              </w:r>
            </w:ins>
          </w:p>
        </w:tc>
        <w:tc>
          <w:tcPr>
            <w:tcW w:w="7560" w:type="dxa"/>
            <w:shd w:val="clear" w:color="auto" w:fill="auto"/>
          </w:tcPr>
          <w:p w14:paraId="4BF13751" w14:textId="18CCABED" w:rsidR="00234587" w:rsidRDefault="00234587" w:rsidP="006A0BC1">
            <w:pPr>
              <w:rPr>
                <w:ins w:id="825" w:author="steve maas" w:date="2014-06-16T11:24:00Z"/>
              </w:rPr>
            </w:pPr>
            <w:ins w:id="826" w:author="steve maas" w:date="2014-06-16T11:24:00Z">
              <w:r>
                <w:t>x-coordinate of nodal reaction force</w:t>
              </w:r>
            </w:ins>
          </w:p>
        </w:tc>
      </w:tr>
      <w:tr w:rsidR="00234587" w14:paraId="27141E6B" w14:textId="77777777">
        <w:trPr>
          <w:ins w:id="827" w:author="steve maas" w:date="2014-06-16T11:24:00Z"/>
        </w:trPr>
        <w:tc>
          <w:tcPr>
            <w:tcW w:w="1908" w:type="dxa"/>
            <w:shd w:val="clear" w:color="auto" w:fill="auto"/>
          </w:tcPr>
          <w:p w14:paraId="171DE49C" w14:textId="49DFA7BE" w:rsidR="00234587" w:rsidRDefault="00234587" w:rsidP="006A0BC1">
            <w:pPr>
              <w:pStyle w:val="code"/>
              <w:rPr>
                <w:ins w:id="828" w:author="steve maas" w:date="2014-06-16T11:24:00Z"/>
              </w:rPr>
            </w:pPr>
            <w:ins w:id="829" w:author="steve maas" w:date="2014-06-16T11:24:00Z">
              <w:r>
                <w:t>Ry</w:t>
              </w:r>
            </w:ins>
          </w:p>
        </w:tc>
        <w:tc>
          <w:tcPr>
            <w:tcW w:w="7560" w:type="dxa"/>
            <w:shd w:val="clear" w:color="auto" w:fill="auto"/>
          </w:tcPr>
          <w:p w14:paraId="70D7EFB6" w14:textId="2432F8B2" w:rsidR="00234587" w:rsidRDefault="00234587" w:rsidP="006A0BC1">
            <w:pPr>
              <w:rPr>
                <w:ins w:id="830" w:author="steve maas" w:date="2014-06-16T11:24:00Z"/>
              </w:rPr>
            </w:pPr>
            <w:ins w:id="831" w:author="steve maas" w:date="2014-06-16T11:24:00Z">
              <w:r>
                <w:t>y-coordinate of nodal reaction force</w:t>
              </w:r>
            </w:ins>
          </w:p>
        </w:tc>
      </w:tr>
      <w:tr w:rsidR="00234587" w14:paraId="78A53E0E" w14:textId="77777777">
        <w:trPr>
          <w:ins w:id="832" w:author="steve maas" w:date="2014-06-16T11:24:00Z"/>
        </w:trPr>
        <w:tc>
          <w:tcPr>
            <w:tcW w:w="1908" w:type="dxa"/>
            <w:shd w:val="clear" w:color="auto" w:fill="auto"/>
          </w:tcPr>
          <w:p w14:paraId="17163AEE" w14:textId="764A982B" w:rsidR="00234587" w:rsidRDefault="00234587" w:rsidP="006A0BC1">
            <w:pPr>
              <w:pStyle w:val="code"/>
              <w:rPr>
                <w:ins w:id="833" w:author="steve maas" w:date="2014-06-16T11:24:00Z"/>
              </w:rPr>
            </w:pPr>
            <w:ins w:id="834" w:author="steve maas" w:date="2014-06-16T11:24:00Z">
              <w:r>
                <w:t>Rz</w:t>
              </w:r>
            </w:ins>
          </w:p>
        </w:tc>
        <w:tc>
          <w:tcPr>
            <w:tcW w:w="7560" w:type="dxa"/>
            <w:shd w:val="clear" w:color="auto" w:fill="auto"/>
          </w:tcPr>
          <w:p w14:paraId="4ADF6EAA" w14:textId="26BC97D8" w:rsidR="00234587" w:rsidRDefault="00234587" w:rsidP="006A0BC1">
            <w:pPr>
              <w:rPr>
                <w:ins w:id="835" w:author="steve maas" w:date="2014-06-16T11:24:00Z"/>
              </w:rPr>
            </w:pPr>
            <w:ins w:id="836"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837" w:author="steve maas" w:date="2014-06-16T11:25:00Z">
              <w:r>
                <w:t>c</w:t>
              </w:r>
            </w:ins>
            <w:del w:id="838" w:author="steve maas" w:date="2014-06-16T11:25:00Z">
              <w:r w:rsidDel="00234587">
                <w:delText>C</w:delText>
              </w:r>
            </w:del>
            <w:ins w:id="839" w:author="steve maas" w:date="2014-06-16T11:25:00Z">
              <w:r>
                <w:t>[</w:t>
              </w:r>
            </w:ins>
            <w:r w:rsidR="00C849CE" w:rsidRPr="00C849CE">
              <w:rPr>
                <w:i/>
              </w:rPr>
              <w:t>n</w:t>
            </w:r>
            <w:ins w:id="840" w:author="steve maas" w:date="2014-06-16T11:25:00Z">
              <w:r w:rsidRPr="00234587">
                <w:rPr>
                  <w:rPrChange w:id="841"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842"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843" w:author="steve maas" w:date="2014-06-16T11:27:00Z"/>
        </w:rPr>
      </w:pPr>
      <w:ins w:id="844" w:author="steve maas" w:date="2014-06-16T11:27:00Z">
        <w:r>
          <w:t xml:space="preserve">For heat transfer problems the following nodal variables are available. </w:t>
        </w:r>
      </w:ins>
    </w:p>
    <w:p w14:paraId="59C74BC2" w14:textId="77777777" w:rsidR="00234587" w:rsidRDefault="00234587" w:rsidP="006A0BC1">
      <w:pPr>
        <w:rPr>
          <w:ins w:id="845"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846" w:author="steve maas" w:date="2014-06-16T11:27:00Z"/>
        </w:trPr>
        <w:tc>
          <w:tcPr>
            <w:tcW w:w="1908" w:type="dxa"/>
            <w:shd w:val="clear" w:color="auto" w:fill="auto"/>
          </w:tcPr>
          <w:p w14:paraId="5E66DAE4" w14:textId="77777777" w:rsidR="00234587" w:rsidRPr="000B272C" w:rsidRDefault="00234587" w:rsidP="00234587">
            <w:pPr>
              <w:rPr>
                <w:ins w:id="847" w:author="steve maas" w:date="2014-06-16T11:27:00Z"/>
                <w:b/>
              </w:rPr>
            </w:pPr>
            <w:ins w:id="848"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849" w:author="steve maas" w:date="2014-06-16T11:27:00Z"/>
                <w:b/>
              </w:rPr>
            </w:pPr>
            <w:ins w:id="850" w:author="steve maas" w:date="2014-06-16T11:27:00Z">
              <w:r w:rsidRPr="000B272C">
                <w:rPr>
                  <w:b/>
                </w:rPr>
                <w:t>Description</w:t>
              </w:r>
            </w:ins>
          </w:p>
        </w:tc>
      </w:tr>
      <w:tr w:rsidR="00234587" w14:paraId="76E0CA80" w14:textId="77777777" w:rsidTr="00234587">
        <w:trPr>
          <w:ins w:id="851" w:author="steve maas" w:date="2014-06-16T11:27:00Z"/>
        </w:trPr>
        <w:tc>
          <w:tcPr>
            <w:tcW w:w="1908" w:type="dxa"/>
            <w:shd w:val="clear" w:color="auto" w:fill="auto"/>
          </w:tcPr>
          <w:p w14:paraId="3A0F6FED" w14:textId="3EAED6BE" w:rsidR="00234587" w:rsidRPr="00B27FE9" w:rsidRDefault="00234587" w:rsidP="00234587">
            <w:pPr>
              <w:pStyle w:val="code"/>
              <w:rPr>
                <w:ins w:id="852" w:author="steve maas" w:date="2014-06-16T11:27:00Z"/>
              </w:rPr>
            </w:pPr>
            <w:ins w:id="853"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854" w:author="steve maas" w:date="2014-06-16T11:27:00Z"/>
              </w:rPr>
            </w:pPr>
            <w:ins w:id="855" w:author="steve maas" w:date="2014-06-16T11:27:00Z">
              <w:r>
                <w:t>Nodal temperature</w:t>
              </w:r>
            </w:ins>
          </w:p>
        </w:tc>
      </w:tr>
    </w:tbl>
    <w:p w14:paraId="3498A10A" w14:textId="77777777" w:rsidR="00234587" w:rsidRDefault="00234587" w:rsidP="006A0BC1">
      <w:pPr>
        <w:rPr>
          <w:ins w:id="856"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857" w:name="_Toc418602527"/>
      <w:r>
        <w:t>Element_Data Class</w:t>
      </w:r>
      <w:bookmarkEnd w:id="857"/>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858" w:author="Gerard" w:date="2014-07-31T15:31:00Z"/>
        </w:trPr>
        <w:tc>
          <w:tcPr>
            <w:tcW w:w="2268" w:type="dxa"/>
            <w:shd w:val="clear" w:color="auto" w:fill="auto"/>
          </w:tcPr>
          <w:p w14:paraId="0C2C9D78" w14:textId="7725CA1E" w:rsidR="00B61FE0" w:rsidRDefault="00B61FE0" w:rsidP="00C258C3">
            <w:pPr>
              <w:pStyle w:val="code"/>
              <w:rPr>
                <w:ins w:id="859" w:author="Gerard" w:date="2014-07-31T15:31:00Z"/>
              </w:rPr>
            </w:pPr>
            <w:ins w:id="860" w:author="Gerard" w:date="2014-07-31T15:31:00Z">
              <w:r>
                <w:t>cxxxx</w:t>
              </w:r>
            </w:ins>
          </w:p>
        </w:tc>
        <w:tc>
          <w:tcPr>
            <w:tcW w:w="7308" w:type="dxa"/>
            <w:shd w:val="clear" w:color="auto" w:fill="auto"/>
          </w:tcPr>
          <w:p w14:paraId="26A1AEB5" w14:textId="101FC230" w:rsidR="00B61FE0" w:rsidRDefault="00B61FE0" w:rsidP="00C258C3">
            <w:pPr>
              <w:rPr>
                <w:ins w:id="861" w:author="Gerard" w:date="2014-07-31T15:31:00Z"/>
              </w:rPr>
            </w:pPr>
            <w:ins w:id="862" w:author="Gerard" w:date="2014-07-31T15:35:00Z">
              <w:r>
                <w:t>xxxx</w:t>
              </w:r>
            </w:ins>
            <w:ins w:id="863" w:author="Gerard" w:date="2014-07-31T15:36:00Z">
              <w:r w:rsidR="001F334A">
                <w:t xml:space="preserve"> component of spatial elasticity tensor (a.k.a. c11)</w:t>
              </w:r>
            </w:ins>
          </w:p>
        </w:tc>
      </w:tr>
      <w:tr w:rsidR="00B61FE0" w14:paraId="3764CEB2" w14:textId="77777777" w:rsidTr="00C258C3">
        <w:trPr>
          <w:ins w:id="864" w:author="Gerard" w:date="2014-07-31T15:31:00Z"/>
        </w:trPr>
        <w:tc>
          <w:tcPr>
            <w:tcW w:w="2268" w:type="dxa"/>
            <w:shd w:val="clear" w:color="auto" w:fill="auto"/>
          </w:tcPr>
          <w:p w14:paraId="3A21AA45" w14:textId="72056C47" w:rsidR="00B61FE0" w:rsidRDefault="00B61FE0" w:rsidP="00C258C3">
            <w:pPr>
              <w:pStyle w:val="code"/>
              <w:rPr>
                <w:ins w:id="865" w:author="Gerard" w:date="2014-07-31T15:31:00Z"/>
              </w:rPr>
            </w:pPr>
            <w:ins w:id="866" w:author="Gerard" w:date="2014-07-31T15:32:00Z">
              <w:r>
                <w:t>cxxyy</w:t>
              </w:r>
            </w:ins>
          </w:p>
        </w:tc>
        <w:tc>
          <w:tcPr>
            <w:tcW w:w="7308" w:type="dxa"/>
            <w:shd w:val="clear" w:color="auto" w:fill="auto"/>
          </w:tcPr>
          <w:p w14:paraId="388DEA5D" w14:textId="60AFE265" w:rsidR="00B61FE0" w:rsidRDefault="00B61FE0" w:rsidP="001F334A">
            <w:pPr>
              <w:rPr>
                <w:ins w:id="867" w:author="Gerard" w:date="2014-07-31T15:31:00Z"/>
              </w:rPr>
            </w:pPr>
            <w:ins w:id="868" w:author="Gerard" w:date="2014-07-31T15:35:00Z">
              <w:r>
                <w:t>xxyy</w:t>
              </w:r>
            </w:ins>
            <w:ins w:id="869" w:author="Gerard" w:date="2014-07-31T15:36:00Z">
              <w:r w:rsidR="001F334A">
                <w:t xml:space="preserve"> component of spatial elasticity tensor (a.k.a. c12)</w:t>
              </w:r>
            </w:ins>
          </w:p>
        </w:tc>
      </w:tr>
      <w:tr w:rsidR="00B61FE0" w14:paraId="06530E0B" w14:textId="77777777" w:rsidTr="00C258C3">
        <w:trPr>
          <w:ins w:id="870" w:author="Gerard" w:date="2014-07-31T15:31:00Z"/>
        </w:trPr>
        <w:tc>
          <w:tcPr>
            <w:tcW w:w="2268" w:type="dxa"/>
            <w:shd w:val="clear" w:color="auto" w:fill="auto"/>
          </w:tcPr>
          <w:p w14:paraId="315A657F" w14:textId="5517C53F" w:rsidR="00B61FE0" w:rsidRDefault="00B61FE0" w:rsidP="00C258C3">
            <w:pPr>
              <w:pStyle w:val="code"/>
              <w:rPr>
                <w:ins w:id="871" w:author="Gerard" w:date="2014-07-31T15:31:00Z"/>
              </w:rPr>
            </w:pPr>
            <w:ins w:id="872" w:author="Gerard" w:date="2014-07-31T15:32:00Z">
              <w:r>
                <w:t>cyyyy</w:t>
              </w:r>
            </w:ins>
          </w:p>
        </w:tc>
        <w:tc>
          <w:tcPr>
            <w:tcW w:w="7308" w:type="dxa"/>
            <w:shd w:val="clear" w:color="auto" w:fill="auto"/>
          </w:tcPr>
          <w:p w14:paraId="73F48303" w14:textId="73705304" w:rsidR="00B61FE0" w:rsidRDefault="00B61FE0" w:rsidP="001F334A">
            <w:pPr>
              <w:rPr>
                <w:ins w:id="873" w:author="Gerard" w:date="2014-07-31T15:31:00Z"/>
              </w:rPr>
            </w:pPr>
            <w:ins w:id="874" w:author="Gerard" w:date="2014-07-31T15:35:00Z">
              <w:r>
                <w:t>yyyy</w:t>
              </w:r>
            </w:ins>
            <w:ins w:id="875" w:author="Gerard" w:date="2014-07-31T15:36:00Z">
              <w:r w:rsidR="001F334A">
                <w:t xml:space="preserve"> component of spatial elasticity tensor (a.k.a. c</w:t>
              </w:r>
            </w:ins>
            <w:ins w:id="876" w:author="Gerard" w:date="2014-07-31T15:37:00Z">
              <w:r w:rsidR="001F334A">
                <w:t>22</w:t>
              </w:r>
            </w:ins>
            <w:ins w:id="877" w:author="Gerard" w:date="2014-07-31T15:36:00Z">
              <w:r w:rsidR="001F334A">
                <w:t>)</w:t>
              </w:r>
            </w:ins>
          </w:p>
        </w:tc>
      </w:tr>
      <w:tr w:rsidR="00B61FE0" w14:paraId="68D61B18" w14:textId="77777777" w:rsidTr="00C258C3">
        <w:trPr>
          <w:ins w:id="878" w:author="Gerard" w:date="2014-07-31T15:31:00Z"/>
        </w:trPr>
        <w:tc>
          <w:tcPr>
            <w:tcW w:w="2268" w:type="dxa"/>
            <w:shd w:val="clear" w:color="auto" w:fill="auto"/>
          </w:tcPr>
          <w:p w14:paraId="3B4E6A87" w14:textId="0BF6D9A2" w:rsidR="00B61FE0" w:rsidRDefault="00B61FE0" w:rsidP="00C258C3">
            <w:pPr>
              <w:pStyle w:val="code"/>
              <w:rPr>
                <w:ins w:id="879" w:author="Gerard" w:date="2014-07-31T15:31:00Z"/>
              </w:rPr>
            </w:pPr>
            <w:ins w:id="880" w:author="Gerard" w:date="2014-07-31T15:32:00Z">
              <w:r>
                <w:t>cxxzz</w:t>
              </w:r>
            </w:ins>
          </w:p>
        </w:tc>
        <w:tc>
          <w:tcPr>
            <w:tcW w:w="7308" w:type="dxa"/>
            <w:shd w:val="clear" w:color="auto" w:fill="auto"/>
          </w:tcPr>
          <w:p w14:paraId="4A598F2A" w14:textId="4A873664" w:rsidR="00B61FE0" w:rsidRDefault="00B61FE0" w:rsidP="001F334A">
            <w:pPr>
              <w:rPr>
                <w:ins w:id="881" w:author="Gerard" w:date="2014-07-31T15:31:00Z"/>
              </w:rPr>
            </w:pPr>
            <w:ins w:id="882" w:author="Gerard" w:date="2014-07-31T15:35:00Z">
              <w:r>
                <w:t>xxzz</w:t>
              </w:r>
            </w:ins>
            <w:ins w:id="883" w:author="Gerard" w:date="2014-07-31T15:36:00Z">
              <w:r w:rsidR="001F334A">
                <w:t xml:space="preserve"> component of spatial elasticity tensor (a.k.a. c</w:t>
              </w:r>
            </w:ins>
            <w:ins w:id="884" w:author="Gerard" w:date="2014-07-31T15:37:00Z">
              <w:r w:rsidR="001F334A">
                <w:t>13</w:t>
              </w:r>
            </w:ins>
            <w:ins w:id="885" w:author="Gerard" w:date="2014-07-31T15:36:00Z">
              <w:r w:rsidR="001F334A">
                <w:t>)</w:t>
              </w:r>
            </w:ins>
          </w:p>
        </w:tc>
      </w:tr>
      <w:tr w:rsidR="00B61FE0" w14:paraId="31B6C446" w14:textId="77777777" w:rsidTr="00C258C3">
        <w:trPr>
          <w:ins w:id="886" w:author="Gerard" w:date="2014-07-31T15:31:00Z"/>
        </w:trPr>
        <w:tc>
          <w:tcPr>
            <w:tcW w:w="2268" w:type="dxa"/>
            <w:shd w:val="clear" w:color="auto" w:fill="auto"/>
          </w:tcPr>
          <w:p w14:paraId="78DA4394" w14:textId="1807C3DE" w:rsidR="00B61FE0" w:rsidRDefault="00B61FE0" w:rsidP="00C258C3">
            <w:pPr>
              <w:pStyle w:val="code"/>
              <w:rPr>
                <w:ins w:id="887" w:author="Gerard" w:date="2014-07-31T15:31:00Z"/>
              </w:rPr>
            </w:pPr>
            <w:ins w:id="888" w:author="Gerard" w:date="2014-07-31T15:32:00Z">
              <w:r>
                <w:t>cyyzz</w:t>
              </w:r>
            </w:ins>
          </w:p>
        </w:tc>
        <w:tc>
          <w:tcPr>
            <w:tcW w:w="7308" w:type="dxa"/>
            <w:shd w:val="clear" w:color="auto" w:fill="auto"/>
          </w:tcPr>
          <w:p w14:paraId="685F7921" w14:textId="1CE94523" w:rsidR="00B61FE0" w:rsidRDefault="00B61FE0" w:rsidP="001F334A">
            <w:pPr>
              <w:rPr>
                <w:ins w:id="889" w:author="Gerard" w:date="2014-07-31T15:31:00Z"/>
              </w:rPr>
            </w:pPr>
            <w:ins w:id="890" w:author="Gerard" w:date="2014-07-31T15:35:00Z">
              <w:r>
                <w:t>yyzz</w:t>
              </w:r>
            </w:ins>
            <w:ins w:id="891" w:author="Gerard" w:date="2014-07-31T15:36:00Z">
              <w:r w:rsidR="001F334A">
                <w:t xml:space="preserve"> component of spatial elasticity tensor (a.k.a. c</w:t>
              </w:r>
            </w:ins>
            <w:ins w:id="892" w:author="Gerard" w:date="2014-07-31T15:37:00Z">
              <w:r w:rsidR="001F334A">
                <w:t>23</w:t>
              </w:r>
            </w:ins>
            <w:ins w:id="893" w:author="Gerard" w:date="2014-07-31T15:36:00Z">
              <w:r w:rsidR="001F334A">
                <w:t>)</w:t>
              </w:r>
            </w:ins>
          </w:p>
        </w:tc>
      </w:tr>
      <w:tr w:rsidR="00B61FE0" w14:paraId="0BD70912" w14:textId="77777777" w:rsidTr="00C258C3">
        <w:trPr>
          <w:ins w:id="894" w:author="Gerard" w:date="2014-07-31T15:31:00Z"/>
        </w:trPr>
        <w:tc>
          <w:tcPr>
            <w:tcW w:w="2268" w:type="dxa"/>
            <w:shd w:val="clear" w:color="auto" w:fill="auto"/>
          </w:tcPr>
          <w:p w14:paraId="4B9490BD" w14:textId="7CF1CEF9" w:rsidR="00B61FE0" w:rsidRDefault="00B61FE0" w:rsidP="00C258C3">
            <w:pPr>
              <w:pStyle w:val="code"/>
              <w:rPr>
                <w:ins w:id="895" w:author="Gerard" w:date="2014-07-31T15:31:00Z"/>
              </w:rPr>
            </w:pPr>
            <w:ins w:id="896" w:author="Gerard" w:date="2014-07-31T15:32:00Z">
              <w:r>
                <w:t>czzzz</w:t>
              </w:r>
            </w:ins>
          </w:p>
        </w:tc>
        <w:tc>
          <w:tcPr>
            <w:tcW w:w="7308" w:type="dxa"/>
            <w:shd w:val="clear" w:color="auto" w:fill="auto"/>
          </w:tcPr>
          <w:p w14:paraId="1D817E4D" w14:textId="07EEB7D0" w:rsidR="00B61FE0" w:rsidRDefault="00B61FE0" w:rsidP="001F334A">
            <w:pPr>
              <w:rPr>
                <w:ins w:id="897" w:author="Gerard" w:date="2014-07-31T15:31:00Z"/>
              </w:rPr>
            </w:pPr>
            <w:ins w:id="898" w:author="Gerard" w:date="2014-07-31T15:35:00Z">
              <w:r>
                <w:t>zzzz</w:t>
              </w:r>
            </w:ins>
            <w:ins w:id="899" w:author="Gerard" w:date="2014-07-31T15:36:00Z">
              <w:r w:rsidR="001F334A">
                <w:t xml:space="preserve"> component of spatial elasticity tensor (a.k.a. c</w:t>
              </w:r>
            </w:ins>
            <w:ins w:id="900" w:author="Gerard" w:date="2014-07-31T15:37:00Z">
              <w:r w:rsidR="001F334A">
                <w:t>33</w:t>
              </w:r>
            </w:ins>
            <w:ins w:id="901" w:author="Gerard" w:date="2014-07-31T15:36:00Z">
              <w:r w:rsidR="001F334A">
                <w:t>)</w:t>
              </w:r>
            </w:ins>
          </w:p>
        </w:tc>
      </w:tr>
      <w:tr w:rsidR="00B61FE0" w14:paraId="3F36A40E" w14:textId="77777777" w:rsidTr="00C258C3">
        <w:trPr>
          <w:ins w:id="902" w:author="Gerard" w:date="2014-07-31T15:31:00Z"/>
        </w:trPr>
        <w:tc>
          <w:tcPr>
            <w:tcW w:w="2268" w:type="dxa"/>
            <w:shd w:val="clear" w:color="auto" w:fill="auto"/>
          </w:tcPr>
          <w:p w14:paraId="5383BAC0" w14:textId="639E108E" w:rsidR="00B61FE0" w:rsidRDefault="00B61FE0" w:rsidP="00C258C3">
            <w:pPr>
              <w:pStyle w:val="code"/>
              <w:rPr>
                <w:ins w:id="903" w:author="Gerard" w:date="2014-07-31T15:31:00Z"/>
              </w:rPr>
            </w:pPr>
            <w:ins w:id="904" w:author="Gerard" w:date="2014-07-31T15:32:00Z">
              <w:r>
                <w:t>cxxxy</w:t>
              </w:r>
            </w:ins>
          </w:p>
        </w:tc>
        <w:tc>
          <w:tcPr>
            <w:tcW w:w="7308" w:type="dxa"/>
            <w:shd w:val="clear" w:color="auto" w:fill="auto"/>
          </w:tcPr>
          <w:p w14:paraId="7FA02EF7" w14:textId="7B737362" w:rsidR="00B61FE0" w:rsidRDefault="00B61FE0" w:rsidP="001F334A">
            <w:pPr>
              <w:rPr>
                <w:ins w:id="905" w:author="Gerard" w:date="2014-07-31T15:31:00Z"/>
              </w:rPr>
            </w:pPr>
            <w:ins w:id="906" w:author="Gerard" w:date="2014-07-31T15:35:00Z">
              <w:r>
                <w:t>xxxy</w:t>
              </w:r>
            </w:ins>
            <w:ins w:id="907" w:author="Gerard" w:date="2014-07-31T15:36:00Z">
              <w:r w:rsidR="001F334A">
                <w:t xml:space="preserve"> component of spatial elasticity tensor (a.k.a. c1</w:t>
              </w:r>
            </w:ins>
            <w:ins w:id="908" w:author="Gerard" w:date="2014-07-31T15:37:00Z">
              <w:r w:rsidR="001F334A">
                <w:t>4</w:t>
              </w:r>
            </w:ins>
            <w:ins w:id="909" w:author="Gerard" w:date="2014-07-31T15:36:00Z">
              <w:r w:rsidR="001F334A">
                <w:t>)</w:t>
              </w:r>
            </w:ins>
          </w:p>
        </w:tc>
      </w:tr>
      <w:tr w:rsidR="00B61FE0" w14:paraId="72B983F3" w14:textId="77777777" w:rsidTr="00C258C3">
        <w:trPr>
          <w:ins w:id="910" w:author="Gerard" w:date="2014-07-31T15:31:00Z"/>
        </w:trPr>
        <w:tc>
          <w:tcPr>
            <w:tcW w:w="2268" w:type="dxa"/>
            <w:shd w:val="clear" w:color="auto" w:fill="auto"/>
          </w:tcPr>
          <w:p w14:paraId="2E407D56" w14:textId="41EDF938" w:rsidR="00B61FE0" w:rsidRDefault="00B61FE0" w:rsidP="00C258C3">
            <w:pPr>
              <w:pStyle w:val="code"/>
              <w:rPr>
                <w:ins w:id="911" w:author="Gerard" w:date="2014-07-31T15:31:00Z"/>
              </w:rPr>
            </w:pPr>
            <w:ins w:id="912" w:author="Gerard" w:date="2014-07-31T15:32:00Z">
              <w:r>
                <w:t>cyyxy</w:t>
              </w:r>
            </w:ins>
          </w:p>
        </w:tc>
        <w:tc>
          <w:tcPr>
            <w:tcW w:w="7308" w:type="dxa"/>
            <w:shd w:val="clear" w:color="auto" w:fill="auto"/>
          </w:tcPr>
          <w:p w14:paraId="7B151452" w14:textId="0C70A789" w:rsidR="00B61FE0" w:rsidRDefault="00B61FE0" w:rsidP="001F334A">
            <w:pPr>
              <w:rPr>
                <w:ins w:id="913" w:author="Gerard" w:date="2014-07-31T15:31:00Z"/>
              </w:rPr>
            </w:pPr>
            <w:ins w:id="914" w:author="Gerard" w:date="2014-07-31T15:35:00Z">
              <w:r>
                <w:t>yyxy</w:t>
              </w:r>
            </w:ins>
            <w:ins w:id="915" w:author="Gerard" w:date="2014-07-31T15:36:00Z">
              <w:r w:rsidR="001F334A">
                <w:t xml:space="preserve"> component of spatial elasticity tensor (a.k.a. c</w:t>
              </w:r>
            </w:ins>
            <w:ins w:id="916" w:author="Gerard" w:date="2014-07-31T15:37:00Z">
              <w:r w:rsidR="001F334A">
                <w:t>24</w:t>
              </w:r>
            </w:ins>
            <w:ins w:id="917" w:author="Gerard" w:date="2014-07-31T15:36:00Z">
              <w:r w:rsidR="001F334A">
                <w:t>)</w:t>
              </w:r>
            </w:ins>
          </w:p>
        </w:tc>
      </w:tr>
      <w:tr w:rsidR="00B61FE0" w14:paraId="2F6CC027" w14:textId="77777777" w:rsidTr="00C258C3">
        <w:trPr>
          <w:ins w:id="918" w:author="Gerard" w:date="2014-07-31T15:31:00Z"/>
        </w:trPr>
        <w:tc>
          <w:tcPr>
            <w:tcW w:w="2268" w:type="dxa"/>
            <w:shd w:val="clear" w:color="auto" w:fill="auto"/>
          </w:tcPr>
          <w:p w14:paraId="5207EC59" w14:textId="617EA6D1" w:rsidR="00B61FE0" w:rsidRDefault="00B61FE0" w:rsidP="00C258C3">
            <w:pPr>
              <w:pStyle w:val="code"/>
              <w:rPr>
                <w:ins w:id="919" w:author="Gerard" w:date="2014-07-31T15:31:00Z"/>
              </w:rPr>
            </w:pPr>
            <w:ins w:id="920" w:author="Gerard" w:date="2014-07-31T15:32:00Z">
              <w:r>
                <w:t>czzxy</w:t>
              </w:r>
            </w:ins>
          </w:p>
        </w:tc>
        <w:tc>
          <w:tcPr>
            <w:tcW w:w="7308" w:type="dxa"/>
            <w:shd w:val="clear" w:color="auto" w:fill="auto"/>
          </w:tcPr>
          <w:p w14:paraId="150301E7" w14:textId="704F3209" w:rsidR="00B61FE0" w:rsidRDefault="00B61FE0" w:rsidP="001F334A">
            <w:pPr>
              <w:rPr>
                <w:ins w:id="921" w:author="Gerard" w:date="2014-07-31T15:31:00Z"/>
              </w:rPr>
            </w:pPr>
            <w:ins w:id="922" w:author="Gerard" w:date="2014-07-31T15:35:00Z">
              <w:r>
                <w:t>zzxy</w:t>
              </w:r>
            </w:ins>
            <w:ins w:id="923" w:author="Gerard" w:date="2014-07-31T15:36:00Z">
              <w:r w:rsidR="001F334A">
                <w:t xml:space="preserve"> component of spatial elasticity tensor (a.k.a. c</w:t>
              </w:r>
            </w:ins>
            <w:ins w:id="924" w:author="Gerard" w:date="2014-07-31T15:38:00Z">
              <w:r w:rsidR="001F334A">
                <w:t>34</w:t>
              </w:r>
            </w:ins>
            <w:ins w:id="925" w:author="Gerard" w:date="2014-07-31T15:36:00Z">
              <w:r w:rsidR="001F334A">
                <w:t>)</w:t>
              </w:r>
            </w:ins>
          </w:p>
        </w:tc>
      </w:tr>
      <w:tr w:rsidR="00B61FE0" w14:paraId="3270CBC8" w14:textId="77777777" w:rsidTr="00C258C3">
        <w:trPr>
          <w:ins w:id="926" w:author="Gerard" w:date="2014-07-31T15:31:00Z"/>
        </w:trPr>
        <w:tc>
          <w:tcPr>
            <w:tcW w:w="2268" w:type="dxa"/>
            <w:shd w:val="clear" w:color="auto" w:fill="auto"/>
          </w:tcPr>
          <w:p w14:paraId="7A146BB6" w14:textId="52D29916" w:rsidR="00B61FE0" w:rsidRDefault="00B61FE0" w:rsidP="00C258C3">
            <w:pPr>
              <w:pStyle w:val="code"/>
              <w:rPr>
                <w:ins w:id="927" w:author="Gerard" w:date="2014-07-31T15:31:00Z"/>
              </w:rPr>
            </w:pPr>
            <w:ins w:id="928" w:author="Gerard" w:date="2014-07-31T15:32:00Z">
              <w:r>
                <w:t>cxyxy</w:t>
              </w:r>
            </w:ins>
          </w:p>
        </w:tc>
        <w:tc>
          <w:tcPr>
            <w:tcW w:w="7308" w:type="dxa"/>
            <w:shd w:val="clear" w:color="auto" w:fill="auto"/>
          </w:tcPr>
          <w:p w14:paraId="7C751342" w14:textId="71E40C15" w:rsidR="00B61FE0" w:rsidRDefault="00B61FE0" w:rsidP="001F334A">
            <w:pPr>
              <w:rPr>
                <w:ins w:id="929" w:author="Gerard" w:date="2014-07-31T15:31:00Z"/>
              </w:rPr>
            </w:pPr>
            <w:ins w:id="930" w:author="Gerard" w:date="2014-07-31T15:35:00Z">
              <w:r>
                <w:t>xyxy</w:t>
              </w:r>
            </w:ins>
            <w:ins w:id="931" w:author="Gerard" w:date="2014-07-31T15:36:00Z">
              <w:r w:rsidR="001F334A">
                <w:t xml:space="preserve"> component of spatial elasticity tensor (a.k.a. c</w:t>
              </w:r>
            </w:ins>
            <w:ins w:id="932" w:author="Gerard" w:date="2014-07-31T15:38:00Z">
              <w:r w:rsidR="001F334A">
                <w:t>44</w:t>
              </w:r>
            </w:ins>
            <w:ins w:id="933" w:author="Gerard" w:date="2014-07-31T15:36:00Z">
              <w:r w:rsidR="001F334A">
                <w:t>)</w:t>
              </w:r>
            </w:ins>
          </w:p>
        </w:tc>
      </w:tr>
      <w:tr w:rsidR="00B61FE0" w14:paraId="18B00F04" w14:textId="77777777" w:rsidTr="00C258C3">
        <w:trPr>
          <w:ins w:id="934" w:author="Gerard" w:date="2014-07-31T15:31:00Z"/>
        </w:trPr>
        <w:tc>
          <w:tcPr>
            <w:tcW w:w="2268" w:type="dxa"/>
            <w:shd w:val="clear" w:color="auto" w:fill="auto"/>
          </w:tcPr>
          <w:p w14:paraId="2C46746D" w14:textId="7447AFD0" w:rsidR="00B61FE0" w:rsidRDefault="00B61FE0" w:rsidP="00C258C3">
            <w:pPr>
              <w:pStyle w:val="code"/>
              <w:rPr>
                <w:ins w:id="935" w:author="Gerard" w:date="2014-07-31T15:31:00Z"/>
              </w:rPr>
            </w:pPr>
            <w:ins w:id="936" w:author="Gerard" w:date="2014-07-31T15:32:00Z">
              <w:r>
                <w:t>cxxyz</w:t>
              </w:r>
            </w:ins>
          </w:p>
        </w:tc>
        <w:tc>
          <w:tcPr>
            <w:tcW w:w="7308" w:type="dxa"/>
            <w:shd w:val="clear" w:color="auto" w:fill="auto"/>
          </w:tcPr>
          <w:p w14:paraId="25ED38FD" w14:textId="1124400F" w:rsidR="00B61FE0" w:rsidRDefault="00B61FE0" w:rsidP="001F334A">
            <w:pPr>
              <w:rPr>
                <w:ins w:id="937" w:author="Gerard" w:date="2014-07-31T15:31:00Z"/>
              </w:rPr>
            </w:pPr>
            <w:ins w:id="938" w:author="Gerard" w:date="2014-07-31T15:35:00Z">
              <w:r>
                <w:t>xxyz</w:t>
              </w:r>
            </w:ins>
            <w:ins w:id="939" w:author="Gerard" w:date="2014-07-31T15:36:00Z">
              <w:r w:rsidR="001F334A">
                <w:t xml:space="preserve"> component of spatial elasticity tensor (a.k.a. c1</w:t>
              </w:r>
            </w:ins>
            <w:ins w:id="940" w:author="Gerard" w:date="2014-07-31T15:38:00Z">
              <w:r w:rsidR="001F334A">
                <w:t>5</w:t>
              </w:r>
            </w:ins>
            <w:ins w:id="941" w:author="Gerard" w:date="2014-07-31T15:36:00Z">
              <w:r w:rsidR="001F334A">
                <w:t>)</w:t>
              </w:r>
            </w:ins>
          </w:p>
        </w:tc>
      </w:tr>
      <w:tr w:rsidR="00B61FE0" w14:paraId="1563F767" w14:textId="77777777" w:rsidTr="00C258C3">
        <w:trPr>
          <w:ins w:id="942" w:author="Gerard" w:date="2014-07-31T15:31:00Z"/>
        </w:trPr>
        <w:tc>
          <w:tcPr>
            <w:tcW w:w="2268" w:type="dxa"/>
            <w:shd w:val="clear" w:color="auto" w:fill="auto"/>
          </w:tcPr>
          <w:p w14:paraId="15DE83E2" w14:textId="7D30C20F" w:rsidR="00B61FE0" w:rsidRDefault="00B61FE0" w:rsidP="00C258C3">
            <w:pPr>
              <w:pStyle w:val="code"/>
              <w:rPr>
                <w:ins w:id="943" w:author="Gerard" w:date="2014-07-31T15:31:00Z"/>
              </w:rPr>
            </w:pPr>
            <w:ins w:id="944" w:author="Gerard" w:date="2014-07-31T15:32:00Z">
              <w:r>
                <w:t>cyyyz</w:t>
              </w:r>
            </w:ins>
          </w:p>
        </w:tc>
        <w:tc>
          <w:tcPr>
            <w:tcW w:w="7308" w:type="dxa"/>
            <w:shd w:val="clear" w:color="auto" w:fill="auto"/>
          </w:tcPr>
          <w:p w14:paraId="147631DF" w14:textId="596D9809" w:rsidR="00B61FE0" w:rsidRDefault="00B61FE0" w:rsidP="001F334A">
            <w:pPr>
              <w:rPr>
                <w:ins w:id="945" w:author="Gerard" w:date="2014-07-31T15:31:00Z"/>
              </w:rPr>
            </w:pPr>
            <w:ins w:id="946" w:author="Gerard" w:date="2014-07-31T15:35:00Z">
              <w:r>
                <w:t>yyyz</w:t>
              </w:r>
            </w:ins>
            <w:ins w:id="947" w:author="Gerard" w:date="2014-07-31T15:36:00Z">
              <w:r w:rsidR="001F334A">
                <w:t xml:space="preserve"> component of spatial elasticity tensor (a.k.a. c</w:t>
              </w:r>
            </w:ins>
            <w:ins w:id="948" w:author="Gerard" w:date="2014-07-31T15:38:00Z">
              <w:r w:rsidR="001F334A">
                <w:t>25</w:t>
              </w:r>
            </w:ins>
            <w:ins w:id="949" w:author="Gerard" w:date="2014-07-31T15:36:00Z">
              <w:r w:rsidR="001F334A">
                <w:t>)</w:t>
              </w:r>
            </w:ins>
          </w:p>
        </w:tc>
      </w:tr>
      <w:tr w:rsidR="00B61FE0" w14:paraId="51874D48" w14:textId="77777777" w:rsidTr="00C258C3">
        <w:trPr>
          <w:ins w:id="950" w:author="Gerard" w:date="2014-07-31T15:31:00Z"/>
        </w:trPr>
        <w:tc>
          <w:tcPr>
            <w:tcW w:w="2268" w:type="dxa"/>
            <w:shd w:val="clear" w:color="auto" w:fill="auto"/>
          </w:tcPr>
          <w:p w14:paraId="3716F785" w14:textId="5291B142" w:rsidR="00B61FE0" w:rsidRDefault="00B61FE0" w:rsidP="00C258C3">
            <w:pPr>
              <w:pStyle w:val="code"/>
              <w:rPr>
                <w:ins w:id="951" w:author="Gerard" w:date="2014-07-31T15:31:00Z"/>
              </w:rPr>
            </w:pPr>
            <w:ins w:id="952" w:author="Gerard" w:date="2014-07-31T15:33:00Z">
              <w:r>
                <w:t>czzyz</w:t>
              </w:r>
            </w:ins>
          </w:p>
        </w:tc>
        <w:tc>
          <w:tcPr>
            <w:tcW w:w="7308" w:type="dxa"/>
            <w:shd w:val="clear" w:color="auto" w:fill="auto"/>
          </w:tcPr>
          <w:p w14:paraId="07227FA3" w14:textId="1770F069" w:rsidR="00B61FE0" w:rsidRDefault="00B61FE0" w:rsidP="001F334A">
            <w:pPr>
              <w:rPr>
                <w:ins w:id="953" w:author="Gerard" w:date="2014-07-31T15:31:00Z"/>
              </w:rPr>
            </w:pPr>
            <w:ins w:id="954" w:author="Gerard" w:date="2014-07-31T15:35:00Z">
              <w:r>
                <w:t>zzyz</w:t>
              </w:r>
            </w:ins>
            <w:ins w:id="955" w:author="Gerard" w:date="2014-07-31T15:36:00Z">
              <w:r w:rsidR="001F334A">
                <w:t xml:space="preserve"> component of spatial elasticity tensor (a.k.a. c</w:t>
              </w:r>
            </w:ins>
            <w:ins w:id="956" w:author="Gerard" w:date="2014-07-31T15:38:00Z">
              <w:r w:rsidR="001F334A">
                <w:t>35</w:t>
              </w:r>
            </w:ins>
            <w:ins w:id="957" w:author="Gerard" w:date="2014-07-31T15:36:00Z">
              <w:r w:rsidR="001F334A">
                <w:t>)</w:t>
              </w:r>
            </w:ins>
          </w:p>
        </w:tc>
      </w:tr>
      <w:tr w:rsidR="00B61FE0" w14:paraId="57BEF003" w14:textId="77777777" w:rsidTr="00C258C3">
        <w:trPr>
          <w:ins w:id="958" w:author="Gerard" w:date="2014-07-31T15:31:00Z"/>
        </w:trPr>
        <w:tc>
          <w:tcPr>
            <w:tcW w:w="2268" w:type="dxa"/>
            <w:shd w:val="clear" w:color="auto" w:fill="auto"/>
          </w:tcPr>
          <w:p w14:paraId="4EAC9E6B" w14:textId="3A4A1BE6" w:rsidR="00B61FE0" w:rsidRDefault="00B61FE0" w:rsidP="00C258C3">
            <w:pPr>
              <w:pStyle w:val="code"/>
              <w:rPr>
                <w:ins w:id="959" w:author="Gerard" w:date="2014-07-31T15:31:00Z"/>
              </w:rPr>
            </w:pPr>
            <w:ins w:id="960" w:author="Gerard" w:date="2014-07-31T15:33:00Z">
              <w:r>
                <w:t>cxyyz</w:t>
              </w:r>
            </w:ins>
          </w:p>
        </w:tc>
        <w:tc>
          <w:tcPr>
            <w:tcW w:w="7308" w:type="dxa"/>
            <w:shd w:val="clear" w:color="auto" w:fill="auto"/>
          </w:tcPr>
          <w:p w14:paraId="4F4651DA" w14:textId="0659623B" w:rsidR="00B61FE0" w:rsidRDefault="00B61FE0" w:rsidP="001F334A">
            <w:pPr>
              <w:rPr>
                <w:ins w:id="961" w:author="Gerard" w:date="2014-07-31T15:31:00Z"/>
              </w:rPr>
            </w:pPr>
            <w:ins w:id="962" w:author="Gerard" w:date="2014-07-31T15:35:00Z">
              <w:r>
                <w:t>xyyz</w:t>
              </w:r>
            </w:ins>
            <w:ins w:id="963" w:author="Gerard" w:date="2014-07-31T15:36:00Z">
              <w:r w:rsidR="001F334A">
                <w:t xml:space="preserve"> component of spatial elasticity tensor (a.k.a. c</w:t>
              </w:r>
            </w:ins>
            <w:ins w:id="964" w:author="Gerard" w:date="2014-07-31T15:38:00Z">
              <w:r w:rsidR="001F334A">
                <w:t>45</w:t>
              </w:r>
            </w:ins>
            <w:ins w:id="965" w:author="Gerard" w:date="2014-07-31T15:36:00Z">
              <w:r w:rsidR="001F334A">
                <w:t>)</w:t>
              </w:r>
            </w:ins>
          </w:p>
        </w:tc>
      </w:tr>
      <w:tr w:rsidR="00B61FE0" w14:paraId="4A5D884D" w14:textId="77777777" w:rsidTr="00C258C3">
        <w:trPr>
          <w:ins w:id="966" w:author="Gerard" w:date="2014-07-31T15:31:00Z"/>
        </w:trPr>
        <w:tc>
          <w:tcPr>
            <w:tcW w:w="2268" w:type="dxa"/>
            <w:shd w:val="clear" w:color="auto" w:fill="auto"/>
          </w:tcPr>
          <w:p w14:paraId="530A786F" w14:textId="481D281C" w:rsidR="00B61FE0" w:rsidRDefault="00B61FE0" w:rsidP="00C258C3">
            <w:pPr>
              <w:pStyle w:val="code"/>
              <w:rPr>
                <w:ins w:id="967" w:author="Gerard" w:date="2014-07-31T15:31:00Z"/>
              </w:rPr>
            </w:pPr>
            <w:ins w:id="968" w:author="Gerard" w:date="2014-07-31T15:33:00Z">
              <w:r>
                <w:t>cyzyz</w:t>
              </w:r>
            </w:ins>
          </w:p>
        </w:tc>
        <w:tc>
          <w:tcPr>
            <w:tcW w:w="7308" w:type="dxa"/>
            <w:shd w:val="clear" w:color="auto" w:fill="auto"/>
          </w:tcPr>
          <w:p w14:paraId="53BB0FE4" w14:textId="3B0F9B70" w:rsidR="00B61FE0" w:rsidRDefault="00B61FE0" w:rsidP="001F334A">
            <w:pPr>
              <w:rPr>
                <w:ins w:id="969" w:author="Gerard" w:date="2014-07-31T15:31:00Z"/>
              </w:rPr>
            </w:pPr>
            <w:ins w:id="970" w:author="Gerard" w:date="2014-07-31T15:35:00Z">
              <w:r>
                <w:t>yzyz</w:t>
              </w:r>
            </w:ins>
            <w:ins w:id="971" w:author="Gerard" w:date="2014-07-31T15:36:00Z">
              <w:r w:rsidR="001F334A">
                <w:t xml:space="preserve"> component of spatial elasticity tensor (a.k.a. c</w:t>
              </w:r>
            </w:ins>
            <w:ins w:id="972" w:author="Gerard" w:date="2014-07-31T15:38:00Z">
              <w:r w:rsidR="001F334A">
                <w:t>55</w:t>
              </w:r>
            </w:ins>
            <w:ins w:id="973" w:author="Gerard" w:date="2014-07-31T15:36:00Z">
              <w:r w:rsidR="001F334A">
                <w:t>)</w:t>
              </w:r>
            </w:ins>
          </w:p>
        </w:tc>
      </w:tr>
      <w:tr w:rsidR="00B61FE0" w14:paraId="519CB6F4" w14:textId="77777777" w:rsidTr="00C258C3">
        <w:trPr>
          <w:ins w:id="974" w:author="Gerard" w:date="2014-07-31T15:31:00Z"/>
        </w:trPr>
        <w:tc>
          <w:tcPr>
            <w:tcW w:w="2268" w:type="dxa"/>
            <w:shd w:val="clear" w:color="auto" w:fill="auto"/>
          </w:tcPr>
          <w:p w14:paraId="0142D016" w14:textId="2198A70B" w:rsidR="00B61FE0" w:rsidRDefault="00B61FE0" w:rsidP="00C258C3">
            <w:pPr>
              <w:pStyle w:val="code"/>
              <w:rPr>
                <w:ins w:id="975" w:author="Gerard" w:date="2014-07-31T15:31:00Z"/>
              </w:rPr>
            </w:pPr>
            <w:ins w:id="976" w:author="Gerard" w:date="2014-07-31T15:33:00Z">
              <w:r>
                <w:t>cxxxz</w:t>
              </w:r>
            </w:ins>
          </w:p>
        </w:tc>
        <w:tc>
          <w:tcPr>
            <w:tcW w:w="7308" w:type="dxa"/>
            <w:shd w:val="clear" w:color="auto" w:fill="auto"/>
          </w:tcPr>
          <w:p w14:paraId="7B3594DC" w14:textId="65EE0AB6" w:rsidR="00B61FE0" w:rsidRDefault="00B61FE0" w:rsidP="001F334A">
            <w:pPr>
              <w:rPr>
                <w:ins w:id="977" w:author="Gerard" w:date="2014-07-31T15:31:00Z"/>
              </w:rPr>
            </w:pPr>
            <w:ins w:id="978" w:author="Gerard" w:date="2014-07-31T15:35:00Z">
              <w:r>
                <w:t>xxxz</w:t>
              </w:r>
            </w:ins>
            <w:ins w:id="979" w:author="Gerard" w:date="2014-07-31T15:36:00Z">
              <w:r w:rsidR="001F334A">
                <w:t xml:space="preserve"> component of spatial elasticity tensor (a.k.a. c1</w:t>
              </w:r>
            </w:ins>
            <w:ins w:id="980" w:author="Gerard" w:date="2014-07-31T15:38:00Z">
              <w:r w:rsidR="001F334A">
                <w:t>6</w:t>
              </w:r>
            </w:ins>
            <w:ins w:id="981" w:author="Gerard" w:date="2014-07-31T15:36:00Z">
              <w:r w:rsidR="001F334A">
                <w:t>)</w:t>
              </w:r>
            </w:ins>
          </w:p>
        </w:tc>
      </w:tr>
      <w:tr w:rsidR="00B61FE0" w14:paraId="625FFD65" w14:textId="77777777" w:rsidTr="00C258C3">
        <w:trPr>
          <w:ins w:id="982" w:author="Gerard" w:date="2014-07-31T15:31:00Z"/>
        </w:trPr>
        <w:tc>
          <w:tcPr>
            <w:tcW w:w="2268" w:type="dxa"/>
            <w:shd w:val="clear" w:color="auto" w:fill="auto"/>
          </w:tcPr>
          <w:p w14:paraId="04239DC3" w14:textId="784D27E9" w:rsidR="00B61FE0" w:rsidRDefault="00B61FE0" w:rsidP="00C258C3">
            <w:pPr>
              <w:pStyle w:val="code"/>
              <w:rPr>
                <w:ins w:id="983" w:author="Gerard" w:date="2014-07-31T15:31:00Z"/>
              </w:rPr>
            </w:pPr>
            <w:ins w:id="984" w:author="Gerard" w:date="2014-07-31T15:33:00Z">
              <w:r>
                <w:t>cyyxz</w:t>
              </w:r>
            </w:ins>
          </w:p>
        </w:tc>
        <w:tc>
          <w:tcPr>
            <w:tcW w:w="7308" w:type="dxa"/>
            <w:shd w:val="clear" w:color="auto" w:fill="auto"/>
          </w:tcPr>
          <w:p w14:paraId="656803A0" w14:textId="6A7265B7" w:rsidR="00B61FE0" w:rsidRDefault="00B61FE0" w:rsidP="001F334A">
            <w:pPr>
              <w:rPr>
                <w:ins w:id="985" w:author="Gerard" w:date="2014-07-31T15:31:00Z"/>
              </w:rPr>
            </w:pPr>
            <w:ins w:id="986" w:author="Gerard" w:date="2014-07-31T15:35:00Z">
              <w:r>
                <w:t>yyxz</w:t>
              </w:r>
            </w:ins>
            <w:ins w:id="987" w:author="Gerard" w:date="2014-07-31T15:36:00Z">
              <w:r w:rsidR="001F334A">
                <w:t xml:space="preserve"> component of spatial elasticity tensor (a.k.a. c</w:t>
              </w:r>
            </w:ins>
            <w:ins w:id="988" w:author="Gerard" w:date="2014-07-31T15:38:00Z">
              <w:r w:rsidR="001F334A">
                <w:t>26</w:t>
              </w:r>
            </w:ins>
            <w:ins w:id="989" w:author="Gerard" w:date="2014-07-31T15:36:00Z">
              <w:r w:rsidR="001F334A">
                <w:t>)</w:t>
              </w:r>
            </w:ins>
          </w:p>
        </w:tc>
      </w:tr>
      <w:tr w:rsidR="00B61FE0" w14:paraId="1A87DC4F" w14:textId="77777777" w:rsidTr="00C258C3">
        <w:trPr>
          <w:ins w:id="990" w:author="Gerard" w:date="2014-07-31T15:31:00Z"/>
        </w:trPr>
        <w:tc>
          <w:tcPr>
            <w:tcW w:w="2268" w:type="dxa"/>
            <w:shd w:val="clear" w:color="auto" w:fill="auto"/>
          </w:tcPr>
          <w:p w14:paraId="1788F797" w14:textId="43010A75" w:rsidR="00B61FE0" w:rsidRDefault="00B61FE0" w:rsidP="00C258C3">
            <w:pPr>
              <w:pStyle w:val="code"/>
              <w:rPr>
                <w:ins w:id="991" w:author="Gerard" w:date="2014-07-31T15:31:00Z"/>
              </w:rPr>
            </w:pPr>
            <w:ins w:id="992" w:author="Gerard" w:date="2014-07-31T15:33:00Z">
              <w:r>
                <w:t>czzxz</w:t>
              </w:r>
            </w:ins>
          </w:p>
        </w:tc>
        <w:tc>
          <w:tcPr>
            <w:tcW w:w="7308" w:type="dxa"/>
            <w:shd w:val="clear" w:color="auto" w:fill="auto"/>
          </w:tcPr>
          <w:p w14:paraId="7C8F24E8" w14:textId="50B9018F" w:rsidR="00B61FE0" w:rsidRDefault="00B61FE0" w:rsidP="001F334A">
            <w:pPr>
              <w:rPr>
                <w:ins w:id="993" w:author="Gerard" w:date="2014-07-31T15:31:00Z"/>
              </w:rPr>
            </w:pPr>
            <w:ins w:id="994" w:author="Gerard" w:date="2014-07-31T15:35:00Z">
              <w:r>
                <w:t>zzxz</w:t>
              </w:r>
            </w:ins>
            <w:ins w:id="995" w:author="Gerard" w:date="2014-07-31T15:36:00Z">
              <w:r w:rsidR="001F334A">
                <w:t xml:space="preserve"> component of spatial elasticity tensor (a.k.a. c</w:t>
              </w:r>
            </w:ins>
            <w:ins w:id="996" w:author="Gerard" w:date="2014-07-31T15:38:00Z">
              <w:r w:rsidR="001F334A">
                <w:t>36</w:t>
              </w:r>
            </w:ins>
            <w:ins w:id="997" w:author="Gerard" w:date="2014-07-31T15:36:00Z">
              <w:r w:rsidR="001F334A">
                <w:t>)</w:t>
              </w:r>
            </w:ins>
          </w:p>
        </w:tc>
      </w:tr>
      <w:tr w:rsidR="00B61FE0" w14:paraId="3EEA2425" w14:textId="77777777" w:rsidTr="00C258C3">
        <w:trPr>
          <w:ins w:id="998" w:author="Gerard" w:date="2014-07-31T15:31:00Z"/>
        </w:trPr>
        <w:tc>
          <w:tcPr>
            <w:tcW w:w="2268" w:type="dxa"/>
            <w:shd w:val="clear" w:color="auto" w:fill="auto"/>
          </w:tcPr>
          <w:p w14:paraId="691B7845" w14:textId="19FB0B3D" w:rsidR="00B61FE0" w:rsidRDefault="00B61FE0" w:rsidP="00C258C3">
            <w:pPr>
              <w:pStyle w:val="code"/>
              <w:rPr>
                <w:ins w:id="999" w:author="Gerard" w:date="2014-07-31T15:31:00Z"/>
              </w:rPr>
            </w:pPr>
            <w:ins w:id="1000" w:author="Gerard" w:date="2014-07-31T15:33:00Z">
              <w:r>
                <w:t>cxyxz</w:t>
              </w:r>
            </w:ins>
          </w:p>
        </w:tc>
        <w:tc>
          <w:tcPr>
            <w:tcW w:w="7308" w:type="dxa"/>
            <w:shd w:val="clear" w:color="auto" w:fill="auto"/>
          </w:tcPr>
          <w:p w14:paraId="5DE1EA66" w14:textId="454412BE" w:rsidR="00B61FE0" w:rsidRDefault="00B61FE0" w:rsidP="001F334A">
            <w:pPr>
              <w:rPr>
                <w:ins w:id="1001" w:author="Gerard" w:date="2014-07-31T15:31:00Z"/>
              </w:rPr>
            </w:pPr>
            <w:ins w:id="1002" w:author="Gerard" w:date="2014-07-31T15:35:00Z">
              <w:r>
                <w:t>xyxz</w:t>
              </w:r>
            </w:ins>
            <w:ins w:id="1003" w:author="Gerard" w:date="2014-07-31T15:36:00Z">
              <w:r w:rsidR="001F334A">
                <w:t xml:space="preserve"> component of spatial elasticity tensor (a.k.a. c</w:t>
              </w:r>
            </w:ins>
            <w:ins w:id="1004" w:author="Gerard" w:date="2014-07-31T15:38:00Z">
              <w:r w:rsidR="001F334A">
                <w:t>46</w:t>
              </w:r>
            </w:ins>
            <w:ins w:id="1005" w:author="Gerard" w:date="2014-07-31T15:36:00Z">
              <w:r w:rsidR="001F334A">
                <w:t>)</w:t>
              </w:r>
            </w:ins>
          </w:p>
        </w:tc>
      </w:tr>
      <w:tr w:rsidR="00B61FE0" w14:paraId="0156BA0D" w14:textId="77777777" w:rsidTr="00C258C3">
        <w:trPr>
          <w:ins w:id="1006" w:author="Gerard" w:date="2014-07-31T15:31:00Z"/>
        </w:trPr>
        <w:tc>
          <w:tcPr>
            <w:tcW w:w="2268" w:type="dxa"/>
            <w:shd w:val="clear" w:color="auto" w:fill="auto"/>
          </w:tcPr>
          <w:p w14:paraId="37797828" w14:textId="4EEAE9BE" w:rsidR="00B61FE0" w:rsidRDefault="00B61FE0" w:rsidP="00C258C3">
            <w:pPr>
              <w:pStyle w:val="code"/>
              <w:rPr>
                <w:ins w:id="1007" w:author="Gerard" w:date="2014-07-31T15:31:00Z"/>
              </w:rPr>
            </w:pPr>
            <w:ins w:id="1008" w:author="Gerard" w:date="2014-07-31T15:34:00Z">
              <w:r>
                <w:t>cyzyz</w:t>
              </w:r>
            </w:ins>
          </w:p>
        </w:tc>
        <w:tc>
          <w:tcPr>
            <w:tcW w:w="7308" w:type="dxa"/>
            <w:shd w:val="clear" w:color="auto" w:fill="auto"/>
          </w:tcPr>
          <w:p w14:paraId="4A0372C5" w14:textId="2BE829AB" w:rsidR="00B61FE0" w:rsidRDefault="00B61FE0" w:rsidP="001F334A">
            <w:pPr>
              <w:rPr>
                <w:ins w:id="1009" w:author="Gerard" w:date="2014-07-31T15:31:00Z"/>
              </w:rPr>
            </w:pPr>
            <w:ins w:id="1010" w:author="Gerard" w:date="2014-07-31T15:35:00Z">
              <w:r>
                <w:t>yzyz</w:t>
              </w:r>
            </w:ins>
            <w:ins w:id="1011" w:author="Gerard" w:date="2014-07-31T15:36:00Z">
              <w:r w:rsidR="001F334A">
                <w:t xml:space="preserve"> component of spatial elasticity tensor (a.k.a. c</w:t>
              </w:r>
            </w:ins>
            <w:ins w:id="1012" w:author="Gerard" w:date="2014-07-31T15:38:00Z">
              <w:r w:rsidR="001F334A">
                <w:t>56</w:t>
              </w:r>
            </w:ins>
            <w:ins w:id="1013" w:author="Gerard" w:date="2014-07-31T15:36:00Z">
              <w:r w:rsidR="001F334A">
                <w:t>)</w:t>
              </w:r>
            </w:ins>
          </w:p>
        </w:tc>
      </w:tr>
      <w:tr w:rsidR="00B61FE0" w14:paraId="66D43C9A" w14:textId="77777777" w:rsidTr="00C258C3">
        <w:trPr>
          <w:ins w:id="1014" w:author="Gerard" w:date="2014-07-31T15:31:00Z"/>
        </w:trPr>
        <w:tc>
          <w:tcPr>
            <w:tcW w:w="2268" w:type="dxa"/>
            <w:shd w:val="clear" w:color="auto" w:fill="auto"/>
          </w:tcPr>
          <w:p w14:paraId="772C26F6" w14:textId="2515FBE9" w:rsidR="00B61FE0" w:rsidRDefault="00B61FE0" w:rsidP="00C258C3">
            <w:pPr>
              <w:pStyle w:val="code"/>
              <w:rPr>
                <w:ins w:id="1015" w:author="Gerard" w:date="2014-07-31T15:31:00Z"/>
              </w:rPr>
            </w:pPr>
            <w:ins w:id="1016" w:author="Gerard" w:date="2014-07-31T15:34:00Z">
              <w:r>
                <w:t>cxzxz</w:t>
              </w:r>
            </w:ins>
          </w:p>
        </w:tc>
        <w:tc>
          <w:tcPr>
            <w:tcW w:w="7308" w:type="dxa"/>
            <w:shd w:val="clear" w:color="auto" w:fill="auto"/>
          </w:tcPr>
          <w:p w14:paraId="73DFABF1" w14:textId="2116FE6D" w:rsidR="00B61FE0" w:rsidRDefault="00B61FE0" w:rsidP="001F334A">
            <w:pPr>
              <w:rPr>
                <w:ins w:id="1017" w:author="Gerard" w:date="2014-07-31T15:31:00Z"/>
              </w:rPr>
            </w:pPr>
            <w:ins w:id="1018" w:author="Gerard" w:date="2014-07-31T15:35:00Z">
              <w:r>
                <w:t>xzxz</w:t>
              </w:r>
            </w:ins>
            <w:ins w:id="1019" w:author="Gerard" w:date="2014-07-31T15:36:00Z">
              <w:r w:rsidR="001F334A">
                <w:t xml:space="preserve"> component of spatial elasticity tensor (a.k.a. c</w:t>
              </w:r>
            </w:ins>
            <w:ins w:id="1020" w:author="Gerard" w:date="2014-07-31T15:38:00Z">
              <w:r w:rsidR="001F334A">
                <w:t>66</w:t>
              </w:r>
            </w:ins>
            <w:ins w:id="1021"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1022" w:name="_Toc311799485"/>
      <w:bookmarkStart w:id="1023" w:name="_Toc315443356"/>
      <w:bookmarkStart w:id="1024" w:name="_Toc315942874"/>
      <w:bookmarkStart w:id="1025" w:name="_Toc315943138"/>
      <w:bookmarkStart w:id="1026" w:name="_Toc315943402"/>
      <w:bookmarkStart w:id="1027" w:name="_Toc311799487"/>
      <w:bookmarkStart w:id="1028" w:name="_Toc315443358"/>
      <w:bookmarkStart w:id="1029" w:name="_Toc315942876"/>
      <w:bookmarkStart w:id="1030" w:name="_Toc315943140"/>
      <w:bookmarkStart w:id="1031" w:name="_Toc315943404"/>
      <w:bookmarkStart w:id="1032" w:name="_Toc418602528"/>
      <w:bookmarkEnd w:id="1022"/>
      <w:bookmarkEnd w:id="1023"/>
      <w:bookmarkEnd w:id="1024"/>
      <w:bookmarkEnd w:id="1025"/>
      <w:bookmarkEnd w:id="1026"/>
      <w:bookmarkEnd w:id="1027"/>
      <w:bookmarkEnd w:id="1028"/>
      <w:bookmarkEnd w:id="1029"/>
      <w:bookmarkEnd w:id="1030"/>
      <w:bookmarkEnd w:id="1031"/>
      <w:r>
        <w:t>Rigid_Body_Data Class</w:t>
      </w:r>
      <w:bookmarkEnd w:id="1032"/>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1033" w:name="_Toc418602529"/>
      <w:r>
        <w:t>Plotfile</w:t>
      </w:r>
      <w:bookmarkEnd w:id="1033"/>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1034" w:author="rawlins" w:date="2015-04-03T15:18:00Z"/>
        </w:rPr>
      </w:pPr>
      <w:r>
        <w:t>&lt;/plotfile&gt;</w:t>
      </w:r>
    </w:p>
    <w:p w14:paraId="01546FC7" w14:textId="77777777" w:rsidR="00B63126" w:rsidRDefault="00B63126">
      <w:pPr>
        <w:jc w:val="left"/>
        <w:rPr>
          <w:ins w:id="1035" w:author="rawlins" w:date="2015-04-03T15:19:00Z"/>
          <w:rFonts w:cs="Arial"/>
          <w:b/>
          <w:bCs/>
          <w:iCs/>
          <w:sz w:val="36"/>
          <w:szCs w:val="28"/>
        </w:rPr>
      </w:pPr>
      <w:bookmarkStart w:id="1036" w:name="_Toc410636326"/>
      <w:ins w:id="1037" w:author="rawlins" w:date="2015-04-03T15:19:00Z">
        <w:r>
          <w:br w:type="page"/>
        </w:r>
      </w:ins>
    </w:p>
    <w:p w14:paraId="4D150C64" w14:textId="147255DB" w:rsidR="00B63126" w:rsidRDefault="00B63126" w:rsidP="00B63126">
      <w:pPr>
        <w:pStyle w:val="Heading2"/>
        <w:rPr>
          <w:ins w:id="1038" w:author="rawlins" w:date="2015-04-03T15:18:00Z"/>
        </w:rPr>
      </w:pPr>
      <w:bookmarkStart w:id="1039" w:name="_Toc418602530"/>
      <w:ins w:id="1040" w:author="rawlins" w:date="2015-04-03T15:18:00Z">
        <w:r>
          <w:lastRenderedPageBreak/>
          <w:t>Parameters Section</w:t>
        </w:r>
        <w:bookmarkEnd w:id="1036"/>
        <w:bookmarkEnd w:id="1039"/>
      </w:ins>
    </w:p>
    <w:p w14:paraId="3B892535" w14:textId="77777777" w:rsidR="00B63126" w:rsidRDefault="00B63126" w:rsidP="00B63126">
      <w:pPr>
        <w:rPr>
          <w:ins w:id="1041" w:author="rawlins" w:date="2015-04-03T15:18:00Z"/>
        </w:rPr>
      </w:pPr>
      <w:ins w:id="1042"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1045" w:author="rawlins" w:date="2015-04-03T15:18:00Z"/>
        </w:rPr>
      </w:pPr>
    </w:p>
    <w:p w14:paraId="1E16208E" w14:textId="77777777" w:rsidR="00B63126" w:rsidRDefault="00B63126" w:rsidP="00B63126">
      <w:pPr>
        <w:rPr>
          <w:ins w:id="1046" w:author="rawlins" w:date="2015-04-03T15:18:00Z"/>
        </w:rPr>
      </w:pPr>
      <w:ins w:id="1047"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1048" w:author="rawlins" w:date="2015-04-03T15:18:00Z"/>
        </w:rPr>
      </w:pPr>
    </w:p>
    <w:p w14:paraId="56B405F7" w14:textId="77777777" w:rsidR="00B63126" w:rsidRDefault="00B63126" w:rsidP="00B63126">
      <w:pPr>
        <w:rPr>
          <w:ins w:id="1049" w:author="rawlins" w:date="2015-04-03T15:18:00Z"/>
        </w:rPr>
      </w:pPr>
      <w:ins w:id="1050"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1051" w:author="rawlins" w:date="2015-04-03T15:18:00Z"/>
        </w:rPr>
      </w:pPr>
    </w:p>
    <w:p w14:paraId="1C4D03BA" w14:textId="77777777" w:rsidR="00B63126" w:rsidRDefault="00B63126" w:rsidP="00B63126">
      <w:pPr>
        <w:pStyle w:val="Code0"/>
        <w:rPr>
          <w:ins w:id="1052" w:author="rawlins" w:date="2015-04-03T15:18:00Z"/>
        </w:rPr>
      </w:pPr>
      <w:ins w:id="1053" w:author="rawlins" w:date="2015-04-03T15:18:00Z">
        <w:r>
          <w:t>&lt;Parameters&gt;</w:t>
        </w:r>
      </w:ins>
    </w:p>
    <w:p w14:paraId="5194B43C" w14:textId="77777777" w:rsidR="00B63126" w:rsidRDefault="00B63126" w:rsidP="00B63126">
      <w:pPr>
        <w:pStyle w:val="Code0"/>
        <w:rPr>
          <w:ins w:id="1054" w:author="rawlins" w:date="2015-04-03T15:18:00Z"/>
        </w:rPr>
      </w:pPr>
      <w:ins w:id="1055" w:author="rawlins" w:date="2015-04-03T15:18:00Z">
        <w:r>
          <w:tab/>
          <w:t>&lt;param name="E0"&gt;1.0&lt;/param&gt;</w:t>
        </w:r>
      </w:ins>
    </w:p>
    <w:p w14:paraId="50D34E71" w14:textId="77777777" w:rsidR="00B63126" w:rsidRDefault="00B63126" w:rsidP="00B63126">
      <w:pPr>
        <w:pStyle w:val="Code0"/>
        <w:rPr>
          <w:ins w:id="1056" w:author="rawlins" w:date="2015-04-03T15:18:00Z"/>
        </w:rPr>
      </w:pPr>
      <w:ins w:id="1057" w:author="rawlins" w:date="2015-04-03T15:18:00Z">
        <w:r>
          <w:tab/>
          <w:t>&lt;param name="v0"&gt;0.3&lt;/param&gt;</w:t>
        </w:r>
      </w:ins>
    </w:p>
    <w:p w14:paraId="55752D6D" w14:textId="77777777" w:rsidR="00B63126" w:rsidRDefault="00B63126" w:rsidP="00B63126">
      <w:pPr>
        <w:pStyle w:val="Code0"/>
        <w:rPr>
          <w:ins w:id="1058" w:author="rawlins" w:date="2015-04-03T15:18:00Z"/>
        </w:rPr>
      </w:pPr>
      <w:ins w:id="1059" w:author="rawlins" w:date="2015-04-03T15:18:00Z">
        <w:r>
          <w:t>&lt;/Parameters&gt;</w:t>
        </w:r>
      </w:ins>
    </w:p>
    <w:p w14:paraId="0B5C896A" w14:textId="77777777" w:rsidR="00B63126" w:rsidRDefault="00B63126" w:rsidP="00B63126">
      <w:pPr>
        <w:rPr>
          <w:ins w:id="1060" w:author="rawlins" w:date="2015-04-03T15:18:00Z"/>
        </w:rPr>
      </w:pPr>
    </w:p>
    <w:p w14:paraId="781060AD" w14:textId="77777777" w:rsidR="00B63126" w:rsidRDefault="00B63126" w:rsidP="00B63126">
      <w:pPr>
        <w:rPr>
          <w:ins w:id="1061" w:author="rawlins" w:date="2015-04-03T15:18:00Z"/>
        </w:rPr>
      </w:pPr>
      <w:ins w:id="1062"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1063" w:author="rawlins" w:date="2015-04-03T15:18:00Z"/>
        </w:rPr>
      </w:pPr>
    </w:p>
    <w:p w14:paraId="38C37893" w14:textId="77777777" w:rsidR="00B63126" w:rsidRDefault="00B63126" w:rsidP="00B63126">
      <w:pPr>
        <w:pStyle w:val="Code0"/>
        <w:rPr>
          <w:ins w:id="1064" w:author="rawlins" w:date="2015-04-03T15:18:00Z"/>
        </w:rPr>
      </w:pPr>
      <w:ins w:id="1065" w:author="rawlins" w:date="2015-04-03T15:18:00Z">
        <w:r>
          <w:t>&lt;Material id="1" type="neo-Hookean"&gt;</w:t>
        </w:r>
      </w:ins>
    </w:p>
    <w:p w14:paraId="3DF571AD" w14:textId="77777777" w:rsidR="00B63126" w:rsidRDefault="00B63126" w:rsidP="00B63126">
      <w:pPr>
        <w:pStyle w:val="Code0"/>
        <w:rPr>
          <w:ins w:id="1066" w:author="rawlins" w:date="2015-04-03T15:18:00Z"/>
        </w:rPr>
      </w:pPr>
      <w:ins w:id="1067" w:author="rawlins" w:date="2015-04-03T15:18:00Z">
        <w:r>
          <w:tab/>
          <w:t>&lt;E&gt;@E0&lt;/E&gt;</w:t>
        </w:r>
      </w:ins>
    </w:p>
    <w:p w14:paraId="0C16BE43" w14:textId="77777777" w:rsidR="00B63126" w:rsidRDefault="00B63126" w:rsidP="00B63126">
      <w:pPr>
        <w:pStyle w:val="Code0"/>
        <w:rPr>
          <w:ins w:id="1068" w:author="rawlins" w:date="2015-04-03T15:18:00Z"/>
        </w:rPr>
      </w:pPr>
      <w:ins w:id="1069" w:author="rawlins" w:date="2015-04-03T15:18:00Z">
        <w:r>
          <w:tab/>
          <w:t>&lt;v&gt;@v0&lt;/v&gt;</w:t>
        </w:r>
      </w:ins>
    </w:p>
    <w:p w14:paraId="5F8DBD98" w14:textId="77777777" w:rsidR="00B63126" w:rsidRDefault="00B63126" w:rsidP="00B63126">
      <w:pPr>
        <w:pStyle w:val="Code0"/>
        <w:rPr>
          <w:ins w:id="1070" w:author="rawlins" w:date="2015-04-03T15:18:00Z"/>
        </w:rPr>
      </w:pPr>
      <w:ins w:id="1071" w:author="rawlins" w:date="2015-04-03T15:18:00Z">
        <w:r>
          <w:t>&lt;/Material&gt;</w:t>
        </w:r>
      </w:ins>
    </w:p>
    <w:p w14:paraId="5BAF6555" w14:textId="77777777" w:rsidR="00B63126" w:rsidRDefault="00B63126" w:rsidP="00B63126">
      <w:pPr>
        <w:rPr>
          <w:ins w:id="1072" w:author="rawlins" w:date="2015-04-03T15:18:00Z"/>
        </w:rPr>
      </w:pPr>
    </w:p>
    <w:p w14:paraId="3E8C6C25" w14:textId="2B720314" w:rsidR="006A0BC1" w:rsidRPr="0097532C" w:rsidRDefault="006A0BC1" w:rsidP="00111717">
      <w:pPr>
        <w:pStyle w:val="code"/>
        <w:jc w:val="left"/>
      </w:pPr>
      <w:r w:rsidRPr="00552529">
        <w:br w:type="page"/>
      </w:r>
      <w:bookmarkStart w:id="1073" w:name="_Ref162343400"/>
    </w:p>
    <w:p w14:paraId="2C1DAE2B" w14:textId="77777777" w:rsidR="006A0BC1" w:rsidRPr="00552529" w:rsidRDefault="006A0BC1" w:rsidP="006A0BC1">
      <w:pPr>
        <w:pStyle w:val="Heading1"/>
      </w:pPr>
      <w:bookmarkStart w:id="1074" w:name="_Ref162410857"/>
      <w:bookmarkStart w:id="1075" w:name="_Toc418602531"/>
      <w:r w:rsidRPr="00552529">
        <w:lastRenderedPageBreak/>
        <w:t>Materials</w:t>
      </w:r>
      <w:bookmarkEnd w:id="1073"/>
      <w:bookmarkEnd w:id="1074"/>
      <w:bookmarkEnd w:id="1075"/>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3" w:history="1">
        <w:r w:rsidRPr="009D0547">
          <w:rPr>
            <w:rStyle w:val="Hyperlink"/>
            <w:i/>
          </w:rPr>
          <w:t>FEBio Theory Manual</w:t>
        </w:r>
      </w:hyperlink>
      <w:r>
        <w:t>.</w:t>
      </w:r>
    </w:p>
    <w:p w14:paraId="2D317B9A" w14:textId="77777777" w:rsidR="006A0BC1" w:rsidRDefault="006A0BC1" w:rsidP="006A0BC1">
      <w:pPr>
        <w:pStyle w:val="Heading2"/>
      </w:pPr>
      <w:bookmarkStart w:id="1076" w:name="_Ref385839204"/>
      <w:bookmarkStart w:id="1077" w:name="_Ref385839223"/>
      <w:bookmarkStart w:id="1078" w:name="_Toc418602532"/>
      <w:r>
        <w:t>Elastic Solids</w:t>
      </w:r>
      <w:bookmarkEnd w:id="1076"/>
      <w:bookmarkEnd w:id="1077"/>
      <w:bookmarkEnd w:id="1078"/>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079" w:name="_Ref162429694"/>
      <w:bookmarkStart w:id="1080" w:name="_Toc418602533"/>
      <w:r>
        <w:t xml:space="preserve">Specifying </w:t>
      </w:r>
      <w:r w:rsidR="00D153DC">
        <w:t>F</w:t>
      </w:r>
      <w:r>
        <w:t xml:space="preserve">iber </w:t>
      </w:r>
      <w:r w:rsidR="00D153DC">
        <w:t>O</w:t>
      </w:r>
      <w:r>
        <w:t>rientation</w:t>
      </w:r>
      <w:bookmarkEnd w:id="1079"/>
      <w:ins w:id="1081" w:author="Gerard" w:date="2014-08-18T17:40:00Z">
        <w:r w:rsidR="00A536C3">
          <w:t xml:space="preserve"> or Material Axes</w:t>
        </w:r>
      </w:ins>
      <w:bookmarkEnd w:id="1080"/>
    </w:p>
    <w:p w14:paraId="02E01893" w14:textId="72CE9F63" w:rsidR="006A0BC1" w:rsidRDefault="006A0BC1" w:rsidP="00A536C3">
      <w:r>
        <w:t xml:space="preserve">Some of the </w:t>
      </w:r>
      <w:del w:id="1082" w:author="Gerard" w:date="2014-08-18T17:40:00Z">
        <w:r w:rsidDel="00A536C3">
          <w:delText xml:space="preserve">anisotropic </w:delText>
        </w:r>
      </w:del>
      <w:r>
        <w:t xml:space="preserve">materials are </w:t>
      </w:r>
      <w:ins w:id="1083" w:author="Gerard" w:date="2014-08-18T17:40:00Z">
        <w:r w:rsidR="00A536C3">
          <w:t>transversely isotropic, requiring the specification of an initial material direction</w:t>
        </w:r>
      </w:ins>
      <w:ins w:id="1084" w:author="Gerard" w:date="2014-08-18T17:41:00Z">
        <w:r w:rsidR="00A536C3">
          <w:t xml:space="preserve">, which is called a </w:t>
        </w:r>
        <w:r w:rsidR="00A536C3" w:rsidRPr="00A536C3">
          <w:rPr>
            <w:i/>
            <w:rPrChange w:id="1085" w:author="Gerard" w:date="2014-08-18T17:44:00Z">
              <w:rPr/>
            </w:rPrChange>
          </w:rPr>
          <w:t>fiber</w:t>
        </w:r>
        <w:r w:rsidR="00A536C3">
          <w:t xml:space="preserve"> direction in FEBio.  Other materials are orthotropic, requiring the specification of </w:t>
        </w:r>
      </w:ins>
      <w:ins w:id="1086" w:author="Gerard" w:date="2014-08-18T17:44:00Z">
        <w:r w:rsidR="00A536C3">
          <w:t xml:space="preserve">initial </w:t>
        </w:r>
      </w:ins>
      <w:ins w:id="1087" w:author="Gerard" w:date="2014-08-18T17:41:00Z">
        <w:r w:rsidR="00A536C3">
          <w:t>material axes that define the three planes of symmetry for those materials.</w:t>
        </w:r>
      </w:ins>
      <w:ins w:id="1088" w:author="Gerard" w:date="2014-08-18T17:43:00Z">
        <w:r w:rsidR="00A536C3">
          <w:t xml:space="preserve"> </w:t>
        </w:r>
      </w:ins>
      <w:ins w:id="1089" w:author="Gerard" w:date="2014-08-18T17:45:00Z">
        <w:r w:rsidR="00A536C3">
          <w:t xml:space="preserve"> Only one of these specifications should be provided</w:t>
        </w:r>
      </w:ins>
      <w:ins w:id="1090" w:author="Gerard" w:date="2014-08-18T17:46:00Z">
        <w:r w:rsidR="00A536C3">
          <w:t>.  When specifying material axes, the first axis corresponds to the fiber direction.</w:t>
        </w:r>
      </w:ins>
      <w:ins w:id="1091" w:author="Gerard" w:date="2014-08-18T17:47:00Z">
        <w:r w:rsidR="00A536C3">
          <w:t xml:space="preserve"> </w:t>
        </w:r>
      </w:ins>
      <w:del w:id="1092"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1093" w:author="Gerard" w:date="2014-08-18T17:47:00Z">
        <w:r w:rsidDel="00A536C3">
          <w:delText>is</w:delText>
        </w:r>
      </w:del>
      <w:ins w:id="1094" w:author="Gerard" w:date="2014-08-18T17:47:00Z">
        <w:r w:rsidR="00A536C3">
          <w:t>e</w:t>
        </w:r>
      </w:ins>
      <w:r>
        <w:t xml:space="preserve"> </w:t>
      </w:r>
      <w:ins w:id="1095" w:author="Gerard" w:date="2014-08-18T17:47:00Z">
        <w:r w:rsidR="00A536C3">
          <w:t xml:space="preserve">fiber or material axes </w:t>
        </w:r>
      </w:ins>
      <w:r>
        <w:t xml:space="preserve">orientation </w:t>
      </w:r>
      <w:del w:id="1096" w:author="Gerard" w:date="2014-08-18T17:47:00Z">
        <w:r w:rsidDel="00A536C3">
          <w:delText xml:space="preserve">can </w:delText>
        </w:r>
      </w:del>
      <w:ins w:id="1097" w:author="Gerard" w:date="2014-08-18T17:47:00Z">
        <w:r w:rsidR="00A536C3">
          <w:t xml:space="preserve">may </w:t>
        </w:r>
      </w:ins>
      <w:r>
        <w:t xml:space="preserve">be specified in several ways. FEBio gives the option to automatically generate the </w:t>
      </w:r>
      <w:del w:id="1098" w:author="Gerard" w:date="2014-08-18T17:47:00Z">
        <w:r w:rsidDel="00A536C3">
          <w:delText xml:space="preserve">fiber </w:delText>
        </w:r>
      </w:del>
      <w:r>
        <w:t xml:space="preserve">orientation, based on some user-specified parameters. However, the user can override this feature and specify the fiber </w:t>
      </w:r>
      <w:ins w:id="1099" w:author="Gerard" w:date="2014-08-18T17:48:00Z">
        <w:r w:rsidR="00A536C3">
          <w:t xml:space="preserve">or axes </w:t>
        </w:r>
      </w:ins>
      <w:r>
        <w:t xml:space="preserve">directions for each element manually in the </w:t>
      </w:r>
      <w:r w:rsidRPr="007A0C01">
        <w:rPr>
          <w:i/>
        </w:rPr>
        <w:t>ElementData</w:t>
      </w:r>
      <w:r>
        <w:t xml:space="preserve"> section. See section </w:t>
      </w:r>
      <w:ins w:id="1100" w:author="steve maas" w:date="2014-07-22T08:43:00Z">
        <w:r w:rsidR="00320310">
          <w:fldChar w:fldCharType="begin"/>
        </w:r>
        <w:r w:rsidR="00320310">
          <w:instrText xml:space="preserve"> REF _Ref230518438 \r \h </w:instrText>
        </w:r>
      </w:ins>
      <w:r w:rsidR="00320310">
        <w:fldChar w:fldCharType="separate"/>
      </w:r>
      <w:ins w:id="1101" w:author="Gerard" w:date="2015-04-08T21:50:00Z">
        <w:r w:rsidR="00C00DDA">
          <w:t>3.8.3</w:t>
        </w:r>
      </w:ins>
      <w:ins w:id="1102"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103" w:name="_Toc418602534"/>
      <w:r>
        <w:t xml:space="preserve">Transversely Isotropic </w:t>
      </w:r>
      <w:r w:rsidR="00D153DC">
        <w:t>M</w:t>
      </w:r>
      <w:r>
        <w:t>aterials</w:t>
      </w:r>
      <w:bookmarkEnd w:id="1103"/>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 xml:space="preserve">In this case, the fiber direction is determined by local element node numbering. The value is interpreted as the local node numbers of the nodes that define the direction of the fiber. The following example defines a local fiber axis by local element nodes 1 and 2.  This </w:t>
      </w:r>
      <w:r>
        <w:lastRenderedPageBreak/>
        <w:t>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0B062D" w:rsidRDefault="000B062D"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0B062D" w:rsidRDefault="000B062D"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0B062D" w:rsidRDefault="000B062D"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0B062D" w:rsidRDefault="000B062D"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0B062D" w:rsidRDefault="000B062D"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0B062D" w:rsidRDefault="000B062D"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0B062D" w:rsidRDefault="000B062D"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0B062D" w:rsidRDefault="000B062D"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0B062D" w:rsidRPr="00827A42" w:rsidRDefault="000B062D"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0B062D" w:rsidRDefault="000B062D"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0B062D" w:rsidRDefault="000B062D"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0B062D" w:rsidRDefault="000B062D"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0B062D" w:rsidRDefault="000B062D"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0B062D" w:rsidRPr="00FB79C6" w:rsidRDefault="000B062D"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0B062D" w:rsidRDefault="000B062D"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0B062D" w:rsidRDefault="000B062D"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0B062D" w:rsidRDefault="000B062D"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0B062D" w:rsidRDefault="000B062D"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0B062D" w:rsidRPr="00827A42" w:rsidRDefault="000B062D"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0B062D" w:rsidRPr="00FB79C6" w:rsidRDefault="000B062D"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0B062D" w:rsidRPr="00827A42" w:rsidRDefault="000B062D"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C00DDA">
          <w:rPr>
            <w:noProof/>
          </w:rPr>
          <w:t>4</w:t>
        </w:r>
      </w:fldSimple>
      <w:r w:rsidRPr="00A14366">
        <w:noBreakHyphen/>
      </w:r>
      <w:fldSimple w:instr=" SEQ Figure \* ARABIC \s 1 ">
        <w:r w:rsidR="00C00DDA">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0B062D" w:rsidRDefault="000B062D"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0B062D" w:rsidRDefault="000B062D"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0B062D" w:rsidRDefault="000B062D"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0B062D" w:rsidRDefault="000B062D"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0B062D" w:rsidRPr="00FB79C6" w:rsidRDefault="000B062D"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0B062D" w:rsidRDefault="000B062D"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0B062D" w:rsidRDefault="000B062D"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0B062D" w:rsidRDefault="000B062D"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0B062D" w:rsidRDefault="000B062D"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0B062D" w:rsidRPr="00827A42" w:rsidRDefault="000B062D"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0B062D" w:rsidRPr="00FB79C6" w:rsidRDefault="000B062D"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1104" w:author="Gerard" w:date="2014-08-21T16:39:00Z"/>
        </w:rPr>
      </w:pPr>
    </w:p>
    <w:p w14:paraId="614D48FB" w14:textId="15344F91" w:rsidR="0028632C" w:rsidRDefault="0028632C" w:rsidP="006B7F2C">
      <w:ins w:id="1105" w:author="Gerard" w:date="2014-08-21T16:39:00Z">
        <w:r>
          <w:t xml:space="preserve">When specifying a fiber direction </w:t>
        </w:r>
      </w:ins>
      <w:r w:rsidR="006C2049" w:rsidRPr="006C2049">
        <w:rPr>
          <w:position w:val="-6"/>
        </w:rPr>
        <w:object w:dxaOrig="200" w:dyaOrig="220" w14:anchorId="603BA21D">
          <v:shape id="_x0000_i1077" type="#_x0000_t75" style="width:6.75pt;height:14.25pt" o:ole="">
            <v:imagedata r:id="rId134" o:title=""/>
          </v:shape>
          <o:OLEObject Type="Embed" ProgID="Equation.DSMT4" ShapeID="_x0000_i1077" DrawAspect="Content" ObjectID="_1493210145" r:id="rId135"/>
        </w:object>
      </w:r>
      <w:ins w:id="1106" w:author="Gerard" w:date="2014-08-21T16:40:00Z">
        <w:r>
          <w:t>, FEBio generates a set of orthogonal material axes as described in Section </w:t>
        </w:r>
      </w:ins>
      <w:ins w:id="1107" w:author="Gerard" w:date="2014-08-21T16:41:00Z">
        <w:r>
          <w:fldChar w:fldCharType="begin"/>
        </w:r>
        <w:r>
          <w:instrText xml:space="preserve"> REF _Ref167532051 \w \h </w:instrText>
        </w:r>
      </w:ins>
      <w:r>
        <w:fldChar w:fldCharType="separate"/>
      </w:r>
      <w:ins w:id="1108" w:author="Gerard" w:date="2015-04-08T21:50:00Z">
        <w:r w:rsidR="00C00DDA">
          <w:t xml:space="preserve">4.1.1.2. </w:t>
        </w:r>
      </w:ins>
      <w:ins w:id="1109" w:author="Gerard" w:date="2014-08-21T16:41:00Z">
        <w:r>
          <w:fldChar w:fldCharType="end"/>
        </w:r>
      </w:ins>
      <w:ins w:id="1110" w:author="Gerard" w:date="2014-08-21T16:46:00Z">
        <w:r w:rsidR="00265E57">
          <w:t xml:space="preserve"> generated with</w:t>
        </w:r>
      </w:ins>
      <w:ins w:id="1111" w:author="Gerard" w:date="2014-08-21T16:41:00Z">
        <w:r>
          <w:t xml:space="preserve"> </w:t>
        </w:r>
      </w:ins>
      <w:r w:rsidR="006C2049" w:rsidRPr="006C2049">
        <w:rPr>
          <w:position w:val="-12"/>
        </w:rPr>
        <w:object w:dxaOrig="620" w:dyaOrig="360" w14:anchorId="75728A40">
          <v:shape id="_x0000_i1078" type="#_x0000_t75" style="width:29.25pt;height:21.75pt" o:ole="">
            <v:imagedata r:id="rId136" o:title=""/>
          </v:shape>
          <o:OLEObject Type="Embed" ProgID="Equation.DSMT4" ShapeID="_x0000_i1078" DrawAspect="Content" ObjectID="_1493210146" r:id="rId137"/>
        </w:object>
      </w:r>
      <w:ins w:id="1112" w:author="Gerard" w:date="2014-08-21T16:44:00Z">
        <w:r>
          <w:t>,</w:t>
        </w:r>
      </w:ins>
      <w:ins w:id="1113" w:author="Gerard" w:date="2014-08-21T16:43:00Z">
        <w:r>
          <w:t xml:space="preserve"> </w:t>
        </w:r>
      </w:ins>
      <w:ins w:id="1114" w:author="Gerard" w:date="2014-08-21T16:44:00Z">
        <w:r>
          <w:t>or</w:t>
        </w:r>
      </w:ins>
      <w:ins w:id="1115" w:author="Gerard" w:date="2014-08-21T16:46:00Z">
        <w:r w:rsidR="00265E57">
          <w:t xml:space="preserve"> else</w:t>
        </w:r>
      </w:ins>
      <w:ins w:id="1116" w:author="Gerard" w:date="2014-08-21T16:44:00Z">
        <w:r>
          <w:t xml:space="preserve"> </w:t>
        </w:r>
      </w:ins>
      <w:r w:rsidR="006C2049" w:rsidRPr="006C2049">
        <w:rPr>
          <w:position w:val="-12"/>
        </w:rPr>
        <w:object w:dxaOrig="620" w:dyaOrig="360" w14:anchorId="62FDC938">
          <v:shape id="_x0000_i1079" type="#_x0000_t75" style="width:29.25pt;height:21.75pt" o:ole="">
            <v:imagedata r:id="rId138" o:title=""/>
          </v:shape>
          <o:OLEObject Type="Embed" ProgID="Equation.DSMT4" ShapeID="_x0000_i1079" DrawAspect="Content" ObjectID="_1493210147" r:id="rId139"/>
        </w:object>
      </w:r>
      <w:ins w:id="1117" w:author="Gerard" w:date="2014-08-21T16:44:00Z">
        <w:r>
          <w:t xml:space="preserve"> if </w:t>
        </w:r>
      </w:ins>
      <w:r w:rsidR="006C2049" w:rsidRPr="006C2049">
        <w:rPr>
          <w:position w:val="-6"/>
        </w:rPr>
        <w:object w:dxaOrig="200" w:dyaOrig="220" w14:anchorId="2BC38661">
          <v:shape id="_x0000_i1080" type="#_x0000_t75" style="width:6.75pt;height:14.25pt" o:ole="">
            <v:imagedata r:id="rId140" o:title=""/>
          </v:shape>
          <o:OLEObject Type="Embed" ProgID="Equation.DSMT4" ShapeID="_x0000_i1080" DrawAspect="Content" ObjectID="_1493210148" r:id="rId141"/>
        </w:object>
      </w:r>
      <w:ins w:id="1118" w:author="Gerard" w:date="2014-08-21T16:44:00Z">
        <w:r>
          <w:t xml:space="preserve"> is collinear with </w:t>
        </w:r>
      </w:ins>
      <w:r w:rsidR="006C2049" w:rsidRPr="006C2049">
        <w:rPr>
          <w:position w:val="-12"/>
        </w:rPr>
        <w:object w:dxaOrig="260" w:dyaOrig="360" w14:anchorId="0CD3EDC7">
          <v:shape id="_x0000_i1081" type="#_x0000_t75" style="width:14.25pt;height:21.75pt" o:ole="">
            <v:imagedata r:id="rId142" o:title=""/>
          </v:shape>
          <o:OLEObject Type="Embed" ProgID="Equation.DSMT4" ShapeID="_x0000_i1081" DrawAspect="Content" ObjectID="_1493210149" r:id="rId143"/>
        </w:object>
      </w:r>
      <w:ins w:id="1119" w:author="Gerard" w:date="2014-08-21T16:44:00Z">
        <w:r>
          <w:t xml:space="preserve">.  </w:t>
        </w:r>
      </w:ins>
      <w:ins w:id="1120"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25pt;height:21.75pt" o:ole="">
            <v:imagedata r:id="rId144" o:title=""/>
          </v:shape>
          <o:OLEObject Type="Embed" ProgID="Equation.DSMT4" ShapeID="_x0000_i1082" DrawAspect="Content" ObjectID="_1493210150" r:id="rId145"/>
        </w:object>
      </w:r>
      <w:ins w:id="1121" w:author="Gerard" w:date="2014-08-21T16:48:00Z">
        <w:r w:rsidR="00265E57">
          <w:t xml:space="preserve"> is along a </w:t>
        </w:r>
        <w:r w:rsidR="00035A1C">
          <w:t>uniquely</w:t>
        </w:r>
      </w:ins>
      <w:ins w:id="1122" w:author="Gerard" w:date="2014-08-21T16:49:00Z">
        <w:r w:rsidR="00035A1C">
          <w:t xml:space="preserve"> </w:t>
        </w:r>
      </w:ins>
      <w:ins w:id="1123" w:author="Gerard" w:date="2014-08-21T16:48:00Z">
        <w:r w:rsidR="00265E57">
          <w:t>defined direction</w:t>
        </w:r>
      </w:ins>
      <w:ins w:id="1124" w:author="Gerard" w:date="2014-08-21T16:52:00Z">
        <w:r w:rsidR="00035A1C">
          <w:t xml:space="preserve"> in a </w:t>
        </w:r>
        <w:r w:rsidR="00035A1C" w:rsidRPr="00035A1C">
          <w:rPr>
            <w:i/>
            <w:rPrChange w:id="1125" w:author="Gerard" w:date="2014-08-21T16:52:00Z">
              <w:rPr/>
            </w:rPrChange>
          </w:rPr>
          <w:t>fiber</w:t>
        </w:r>
        <w:r w:rsidR="00035A1C">
          <w:t xml:space="preserve"> element</w:t>
        </w:r>
      </w:ins>
      <w:ins w:id="1126" w:author="Gerard" w:date="2014-08-21T16:48:00Z">
        <w:r w:rsidR="00265E57">
          <w:t xml:space="preserve">), caution should be used when </w:t>
        </w:r>
        <w:r w:rsidR="00035A1C">
          <w:t xml:space="preserve">material axes are compounded, as may occur in nested materials such as </w:t>
        </w:r>
      </w:ins>
      <w:ins w:id="1127" w:author="Gerard" w:date="2014-08-21T16:49:00Z">
        <w:r w:rsidR="00035A1C">
          <w:t>solid mixtures described in Sections </w:t>
        </w:r>
      </w:ins>
      <w:ins w:id="1128" w:author="Gerard" w:date="2014-08-21T16:50:00Z">
        <w:r w:rsidR="00035A1C">
          <w:fldChar w:fldCharType="begin"/>
        </w:r>
        <w:r w:rsidR="00035A1C">
          <w:instrText xml:space="preserve"> REF _Ref167529968 \w \h </w:instrText>
        </w:r>
      </w:ins>
      <w:r w:rsidR="00035A1C">
        <w:fldChar w:fldCharType="separate"/>
      </w:r>
      <w:ins w:id="1129" w:author="Gerard" w:date="2015-04-08T21:50:00Z">
        <w:r w:rsidR="00C00DDA">
          <w:t xml:space="preserve">4.1.2.14. </w:t>
        </w:r>
      </w:ins>
      <w:ins w:id="1130"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1131" w:author="Gerard" w:date="2015-04-08T21:50:00Z">
        <w:r w:rsidR="00C00DDA">
          <w:t xml:space="preserve">4.1.3.20. </w:t>
        </w:r>
      </w:ins>
      <w:ins w:id="1132" w:author="Gerard" w:date="2014-08-21T16:50:00Z">
        <w:r w:rsidR="00035A1C">
          <w:fldChar w:fldCharType="end"/>
        </w:r>
        <w:r w:rsidR="00035A1C">
          <w:t xml:space="preserve"> </w:t>
        </w:r>
      </w:ins>
      <w:ins w:id="1133" w:author="Gerard" w:date="2014-08-21T16:51:00Z">
        <w:r w:rsidR="00035A1C">
          <w:t xml:space="preserve">To </w:t>
        </w:r>
      </w:ins>
      <w:ins w:id="1134" w:author="Gerard" w:date="2014-08-21T16:52:00Z">
        <w:r w:rsidR="00035A1C">
          <w:t>enforce uniqueness</w:t>
        </w:r>
      </w:ins>
      <w:ins w:id="1135" w:author="Gerard" w:date="2014-08-21T16:50:00Z">
        <w:r w:rsidR="00035A1C">
          <w:t xml:space="preserve">, use the </w:t>
        </w:r>
        <w:r w:rsidR="00035A1C" w:rsidRPr="00035A1C">
          <w:rPr>
            <w:i/>
            <w:rPrChange w:id="1136" w:author="Gerard" w:date="2014-08-21T16:51:00Z">
              <w:rPr/>
            </w:rPrChange>
          </w:rPr>
          <w:t>mat_axis</w:t>
        </w:r>
        <w:r w:rsidR="00035A1C">
          <w:t xml:space="preserve"> element </w:t>
        </w:r>
      </w:ins>
      <w:ins w:id="1137" w:author="Gerard" w:date="2014-08-21T16:51:00Z">
        <w:r w:rsidR="00035A1C">
          <w:t xml:space="preserve">instead of the </w:t>
        </w:r>
        <w:r w:rsidR="00035A1C" w:rsidRPr="00035A1C">
          <w:rPr>
            <w:i/>
            <w:rPrChange w:id="1138" w:author="Gerard" w:date="2014-08-21T16:51:00Z">
              <w:rPr/>
            </w:rPrChange>
          </w:rPr>
          <w:t>fiber</w:t>
        </w:r>
        <w:r w:rsidR="00035A1C">
          <w:t xml:space="preserve"> element.</w:t>
        </w:r>
      </w:ins>
    </w:p>
    <w:p w14:paraId="43B8BB90" w14:textId="72F9D0BB" w:rsidR="006A0BC1" w:rsidRDefault="006A0BC1" w:rsidP="006A0BC1">
      <w:pPr>
        <w:pStyle w:val="Heading4"/>
      </w:pPr>
      <w:bookmarkStart w:id="1139" w:name="_Ref167532051"/>
      <w:bookmarkStart w:id="1140" w:name="_Toc418602535"/>
      <w:r>
        <w:t xml:space="preserve">Orthotropic </w:t>
      </w:r>
      <w:r w:rsidR="00D153DC">
        <w:t>M</w:t>
      </w:r>
      <w:r>
        <w:t>aterials</w:t>
      </w:r>
      <w:bookmarkEnd w:id="1139"/>
      <w:bookmarkEnd w:id="1140"/>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0.75pt;height:36.75pt" o:ole="">
            <v:imagedata r:id="rId146" o:title=""/>
          </v:shape>
          <o:OLEObject Type="Embed" ProgID="Equation.DSMT4" ShapeID="_x0000_i1083" DrawAspect="Content" ObjectID="_1493210151" r:id="rId147"/>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141" w:name="_Ref167375095"/>
      <w:bookmarkStart w:id="1142" w:name="_Toc418602536"/>
      <w:r>
        <w:lastRenderedPageBreak/>
        <w:t>Uncoupled</w:t>
      </w:r>
      <w:r w:rsidR="006A0BC1">
        <w:t xml:space="preserve"> Materials</w:t>
      </w:r>
      <w:bookmarkEnd w:id="1141"/>
      <w:bookmarkEnd w:id="1142"/>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5pt;height:21.75pt" o:ole="">
            <v:imagedata r:id="rId148" o:title=""/>
          </v:shape>
          <o:OLEObject Type="Embed" ProgID="Equation.DSMT4" ShapeID="_x0000_i1084" DrawAspect="Content" ObjectID="_1493210152" r:id="rId149"/>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25pt;height:14.25pt" o:ole="">
            <v:imagedata r:id="rId150" o:title=""/>
          </v:shape>
          <o:OLEObject Type="Embed" ProgID="Equation.DSMT4" ShapeID="_x0000_i1085" DrawAspect="Content" ObjectID="_1493210153" r:id="rId151"/>
        </w:object>
      </w:r>
      <w:r w:rsidR="00993D96">
        <w:t xml:space="preserve"> </w:t>
      </w:r>
      <w:r w:rsidRPr="000230DC">
        <w:t xml:space="preserve">and </w:t>
      </w:r>
      <w:r w:rsidR="006C2049" w:rsidRPr="006C2049">
        <w:rPr>
          <w:position w:val="-6"/>
        </w:rPr>
        <w:object w:dxaOrig="1040" w:dyaOrig="320" w14:anchorId="5613D47B">
          <v:shape id="_x0000_i1086" type="#_x0000_t75" style="width:50.25pt;height:14.25pt" o:ole="">
            <v:imagedata r:id="rId152" o:title=""/>
          </v:shape>
          <o:OLEObject Type="Embed" ProgID="Equation.DSMT4" ShapeID="_x0000_i1086" DrawAspect="Content" ObjectID="_1493210154" r:id="rId153"/>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3pt;height:21.75pt" o:ole="">
            <v:imagedata r:id="rId154" o:title=""/>
          </v:shape>
          <o:OLEObject Type="Embed" ProgID="Equation.DSMT4" ShapeID="_x0000_i1087" DrawAspect="Content" ObjectID="_1493210155" r:id="rId155"/>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25pt;height:36.75pt" o:ole="">
            <v:imagedata r:id="rId156" o:title=""/>
          </v:shape>
          <o:OLEObject Type="Embed" ProgID="Equation.DSMT4" ShapeID="_x0000_i1088" DrawAspect="Content" ObjectID="_1493210156" r:id="rId157"/>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2.75pt;height:29.25pt" o:ole="">
            <v:imagedata r:id="rId158" o:title=""/>
          </v:shape>
          <o:OLEObject Type="Embed" ProgID="Equation.DSMT4" ShapeID="_x0000_i1089" DrawAspect="Content" ObjectID="_1493210157" r:id="rId159"/>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75pt;height:21.75pt" o:ole="">
            <v:imagedata r:id="rId160" o:title=""/>
          </v:shape>
          <o:OLEObject Type="Embed" ProgID="Equation.DSMT4" ShapeID="_x0000_i1090" DrawAspect="Content" ObjectID="_1493210158" r:id="rId161"/>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25pt;height:21.75pt" o:ole="">
            <v:imagedata r:id="rId162" o:title=""/>
          </v:shape>
          <o:OLEObject Type="Embed" ProgID="Equation.DSMT4" ShapeID="_x0000_i1091" DrawAspect="Content" ObjectID="_1493210159" r:id="rId163"/>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8.75pt;height:14.25pt" o:ole="">
            <v:imagedata r:id="rId164" o:title=""/>
          </v:shape>
          <o:OLEObject Type="Embed" ProgID="Equation.DSMT4" ShapeID="_x0000_i1092" DrawAspect="Content" ObjectID="_1493210160" r:id="rId165"/>
        </w:object>
      </w:r>
      <w:r w:rsidRPr="000230DC">
        <w:t xml:space="preserve"> and </w:t>
      </w:r>
      <w:r w:rsidR="006C2049" w:rsidRPr="006C2049">
        <w:rPr>
          <w:position w:val="-14"/>
        </w:rPr>
        <w:object w:dxaOrig="639" w:dyaOrig="400" w14:anchorId="32AE1943">
          <v:shape id="_x0000_i1093" type="#_x0000_t75" style="width:29.25pt;height:21.75pt" o:ole="">
            <v:imagedata r:id="rId166" o:title=""/>
          </v:shape>
          <o:OLEObject Type="Embed" ProgID="Equation.DSMT4" ShapeID="_x0000_i1093" DrawAspect="Content" ObjectID="_1493210161" r:id="rId167"/>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9.25pt;height:21.75pt" o:ole="">
            <v:imagedata r:id="rId168" o:title=""/>
          </v:shape>
          <o:OLEObject Type="Embed" ProgID="Equation.DSMT4" ShapeID="_x0000_i1094" DrawAspect="Content" ObjectID="_1493210162" r:id="rId169"/>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9.25pt;height:21.75pt" o:ole="">
            <v:imagedata r:id="rId170" o:title=""/>
          </v:shape>
          <o:OLEObject Type="Embed" ProgID="Equation.DSMT4" ShapeID="_x0000_i1095" DrawAspect="Content" ObjectID="_1493210163" r:id="rId171"/>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75pt;height:21.75pt" o:ole="">
            <v:imagedata r:id="rId172" o:title=""/>
          </v:shape>
          <o:OLEObject Type="Embed" ProgID="Equation.DSMT4" ShapeID="_x0000_i1096" DrawAspect="Content" ObjectID="_1493210164" r:id="rId173"/>
        </w:object>
      </w:r>
      <w:r>
        <w:t xml:space="preserve"> to the current one </w:t>
      </w:r>
      <w:r w:rsidR="006C2049" w:rsidRPr="006C2049">
        <w:rPr>
          <w:position w:val="-14"/>
        </w:rPr>
        <w:object w:dxaOrig="580" w:dyaOrig="400" w14:anchorId="1862E71B">
          <v:shape id="_x0000_i1097" type="#_x0000_t75" style="width:29.25pt;height:21.75pt" o:ole="">
            <v:imagedata r:id="rId174" o:title=""/>
          </v:shape>
          <o:OLEObject Type="Embed" ProgID="Equation.DSMT4" ShapeID="_x0000_i1097" DrawAspect="Content" ObjectID="_1493210165" r:id="rId175"/>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8.75pt;height:42.75pt" o:ole="">
            <v:imagedata r:id="rId176" o:title=""/>
          </v:shape>
          <o:OLEObject Type="Embed" ProgID="Equation.DSMT4" ShapeID="_x0000_i1098" DrawAspect="Content" ObjectID="_1493210166" r:id="rId177"/>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25pt;height:14.25pt" o:ole="">
            <v:imagedata r:id="rId178" o:title=""/>
          </v:shape>
          <o:OLEObject Type="Embed" ProgID="Equation.DSMT4" ShapeID="_x0000_i1099" DrawAspect="Content" ObjectID="_1493210167" r:id="rId179"/>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25pt;height:14.25pt" o:ole="">
            <v:imagedata r:id="rId180" o:title=""/>
          </v:shape>
          <o:OLEObject Type="Embed" ProgID="Equation.DSMT4" ShapeID="_x0000_i1100" DrawAspect="Content" ObjectID="_1493210168" r:id="rId181"/>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143" w:name="_Toc418602537"/>
      <w:r>
        <w:lastRenderedPageBreak/>
        <w:t>Arruda-Boyce</w:t>
      </w:r>
      <w:bookmarkEnd w:id="1143"/>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5pt;height:36.75pt" o:ole="">
            <v:imagedata r:id="rId182" o:title=""/>
          </v:shape>
          <o:OLEObject Type="Embed" ProgID="Equation.DSMT4" ShapeID="_x0000_i1101" DrawAspect="Content" ObjectID="_1493210169" r:id="rId183"/>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5pt;height:29.25pt" o:ole="">
            <v:imagedata r:id="rId184" o:title=""/>
          </v:shape>
          <o:OLEObject Type="Embed" ProgID="Equation.DSMT4" ShapeID="_x0000_i1102" DrawAspect="Content" ObjectID="_1493210170" r:id="rId185"/>
        </w:object>
      </w:r>
      <w:r>
        <w:t xml:space="preserve"> and </w:t>
      </w:r>
      <w:r w:rsidR="006C2049" w:rsidRPr="006C2049">
        <w:rPr>
          <w:position w:val="-12"/>
        </w:rPr>
        <w:object w:dxaOrig="220" w:dyaOrig="360" w14:anchorId="5816227B">
          <v:shape id="_x0000_i1103" type="#_x0000_t75" style="width:14.25pt;height:21.75pt" o:ole="">
            <v:imagedata r:id="rId186" o:title=""/>
          </v:shape>
          <o:OLEObject Type="Embed" ProgID="Equation.DSMT4" ShapeID="_x0000_i1103" DrawAspect="Content" ObjectID="_1493210171" r:id="rId187"/>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75pt;height:29.25pt" o:ole="">
            <v:imagedata r:id="rId188" o:title=""/>
          </v:shape>
          <o:OLEObject Type="Embed" ProgID="Equation.DSMT4" ShapeID="_x0000_i1104" DrawAspect="Content" ObjectID="_1493210172" r:id="rId189"/>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25pt;height:21.75pt" o:ole="">
            <v:imagedata r:id="rId190" o:title=""/>
          </v:shape>
          <o:OLEObject Type="Embed" ProgID="Equation.DSMT4" ShapeID="_x0000_i1105" DrawAspect="Content" ObjectID="_1493210173" r:id="rId191"/>
        </w:object>
      </w:r>
      <w:r>
        <w:t xml:space="preserve">, the stretch at which the chains reach their full extended state, by </w:t>
      </w:r>
      <w:r w:rsidR="006C2049" w:rsidRPr="006C2049">
        <w:rPr>
          <w:position w:val="-12"/>
        </w:rPr>
        <w:object w:dxaOrig="920" w:dyaOrig="400" w14:anchorId="49198A02">
          <v:shape id="_x0000_i1106" type="#_x0000_t75" style="width:42.75pt;height:21.75pt" o:ole="">
            <v:imagedata r:id="rId192" o:title=""/>
          </v:shape>
          <o:OLEObject Type="Embed" ProgID="Equation.DSMT4" ShapeID="_x0000_i1106" DrawAspect="Content" ObjectID="_1493210174" r:id="rId193"/>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144" w:name="_Ref167535331"/>
      <w:bookmarkStart w:id="1145" w:name="_Toc418602538"/>
      <w:r w:rsidRPr="0097532C">
        <w:lastRenderedPageBreak/>
        <w:t>Ellipsoidal Fiber Distribution</w:t>
      </w:r>
      <w:bookmarkEnd w:id="1144"/>
      <w:bookmarkEnd w:id="1145"/>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75pt;height:21.75pt" o:ole="">
                  <v:imagedata r:id="rId194" o:title=""/>
                </v:shape>
                <o:OLEObject Type="Embed" ProgID="Equation.DSMT4" ShapeID="_x0000_i1107" DrawAspect="Content" ObjectID="_1493210175" r:id="rId195"/>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25pt;height:21.75pt" o:ole="">
                  <v:imagedata r:id="rId196" o:title=""/>
                </v:shape>
                <o:OLEObject Type="Embed" ProgID="Equation.DSMT4" ShapeID="_x0000_i1108" DrawAspect="Content" ObjectID="_1493210176" r:id="rId197"/>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25pt;height:14.25pt" o:ole="">
            <v:imagedata r:id="rId198" o:title=""/>
          </v:shape>
          <o:OLEObject Type="Embed" ProgID="Equation.DSMT4" ShapeID="_x0000_i1109" DrawAspect="Content" ObjectID="_1493210177" r:id="rId199"/>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75pt;height:29.25pt" o:ole="">
            <v:imagedata r:id="rId200" o:title=""/>
          </v:shape>
          <o:OLEObject Type="Embed" ProgID="Equation.DSMT4" ShapeID="_x0000_i1110" DrawAspect="Content" ObjectID="_1493210178" r:id="rId201"/>
        </w:object>
      </w:r>
      <w:r>
        <w:t>.</w:t>
      </w:r>
    </w:p>
    <w:p w14:paraId="3DA109C1" w14:textId="6B59DD90" w:rsidR="006A0BC1" w:rsidRDefault="006C2049" w:rsidP="006A0BC1">
      <w:r w:rsidRPr="006C2049">
        <w:rPr>
          <w:position w:val="-12"/>
        </w:rPr>
        <w:object w:dxaOrig="1760" w:dyaOrig="400" w14:anchorId="6A9C2314">
          <v:shape id="_x0000_i1111" type="#_x0000_t75" style="width:86.25pt;height:21.75pt" o:ole="">
            <v:imagedata r:id="rId202" o:title=""/>
          </v:shape>
          <o:OLEObject Type="Embed" ProgID="Equation.DSMT4" ShapeID="_x0000_i1111" DrawAspect="Content" ObjectID="_1493210179" r:id="rId203"/>
        </w:object>
      </w:r>
      <w:r w:rsidR="006A0BC1">
        <w:t xml:space="preserve"> is the square of the fiber stretch </w:t>
      </w:r>
      <w:r w:rsidRPr="006C2049">
        <w:rPr>
          <w:position w:val="-12"/>
        </w:rPr>
        <w:object w:dxaOrig="279" w:dyaOrig="400" w14:anchorId="46FD4982">
          <v:shape id="_x0000_i1112" type="#_x0000_t75" style="width:14.25pt;height:21.75pt" o:ole="">
            <v:imagedata r:id="rId204" o:title=""/>
          </v:shape>
          <o:OLEObject Type="Embed" ProgID="Equation.DSMT4" ShapeID="_x0000_i1112" DrawAspect="Content" ObjectID="_1493210180" r:id="rId205"/>
        </w:object>
      </w:r>
      <w:r w:rsidR="006A0BC1">
        <w:t xml:space="preserve">, </w:t>
      </w:r>
      <w:r w:rsidRPr="006C2049">
        <w:rPr>
          <w:position w:val="-6"/>
        </w:rPr>
        <w:object w:dxaOrig="260" w:dyaOrig="279" w14:anchorId="6A2D7CEB">
          <v:shape id="_x0000_i1113" type="#_x0000_t75" style="width:14.25pt;height:14.25pt" o:ole="">
            <v:imagedata r:id="rId206" o:title=""/>
          </v:shape>
          <o:OLEObject Type="Embed" ProgID="Equation.DSMT4" ShapeID="_x0000_i1113" DrawAspect="Content" ObjectID="_1493210181" r:id="rId207"/>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9.25pt;height:21.75pt" o:ole="">
            <v:imagedata r:id="rId208" o:title=""/>
          </v:shape>
          <o:OLEObject Type="Embed" ProgID="Equation.DSMT4" ShapeID="_x0000_i1114" DrawAspect="Content" ObjectID="_1493210182" r:id="rId209"/>
        </w:object>
      </w:r>
      <w:r w:rsidR="006A0BC1">
        <w:t xml:space="preserve">, </w:t>
      </w:r>
      <w:r w:rsidRPr="006C2049">
        <w:rPr>
          <w:position w:val="-12"/>
        </w:rPr>
        <w:object w:dxaOrig="1219" w:dyaOrig="400" w14:anchorId="4E92EF61">
          <v:shape id="_x0000_i1115" type="#_x0000_t75" style="width:65.25pt;height:21.75pt" o:ole="">
            <v:imagedata r:id="rId210" o:title=""/>
          </v:shape>
          <o:OLEObject Type="Embed" ProgID="Equation.DSMT4" ShapeID="_x0000_i1115" DrawAspect="Content" ObjectID="_1493210183" r:id="rId211"/>
        </w:object>
      </w:r>
      <w:r w:rsidR="006A0BC1">
        <w:t xml:space="preserve">, and </w:t>
      </w:r>
      <w:r w:rsidRPr="006C2049">
        <w:rPr>
          <w:position w:val="-14"/>
        </w:rPr>
        <w:object w:dxaOrig="540" w:dyaOrig="400" w14:anchorId="38351E69">
          <v:shape id="_x0000_i1116" type="#_x0000_t75" style="width:29.25pt;height:21.75pt" o:ole="">
            <v:imagedata r:id="rId212" o:title=""/>
          </v:shape>
          <o:OLEObject Type="Embed" ProgID="Equation.DSMT4" ShapeID="_x0000_i1116" DrawAspect="Content" ObjectID="_1493210184" r:id="rId213"/>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75pt;height:36.75pt" o:ole="">
            <v:imagedata r:id="rId214" o:title=""/>
          </v:shape>
          <o:OLEObject Type="Embed" ProgID="Equation.DSMT4" ShapeID="_x0000_i1117" DrawAspect="Content" ObjectID="_1493210185" r:id="rId215"/>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75pt;height:21.75pt" o:ole="">
            <v:imagedata r:id="rId216" o:title=""/>
          </v:shape>
          <o:OLEObject Type="Embed" ProgID="Equation.DSMT4" ShapeID="_x0000_i1118" DrawAspect="Content" ObjectID="_1493210186" r:id="rId217"/>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25pt;height:14.25pt" o:ole="">
            <v:imagedata r:id="rId218" o:title=""/>
          </v:shape>
          <o:OLEObject Type="Embed" ProgID="Equation.DSMT4" ShapeID="_x0000_i1119" DrawAspect="Content" ObjectID="_1493210187" r:id="rId219"/>
        </w:object>
      </w:r>
      <w:r>
        <w:t xml:space="preserve">and </w:t>
      </w:r>
      <w:r w:rsidR="006C2049" w:rsidRPr="006C2049">
        <w:rPr>
          <w:position w:val="-10"/>
        </w:rPr>
        <w:object w:dxaOrig="200" w:dyaOrig="320" w14:anchorId="5B272CFD">
          <v:shape id="_x0000_i1120" type="#_x0000_t75" style="width:6.75pt;height:14.25pt" o:ole="">
            <v:imagedata r:id="rId220" o:title=""/>
          </v:shape>
          <o:OLEObject Type="Embed" ProgID="Equation.DSMT4" ShapeID="_x0000_i1120" DrawAspect="Content" ObjectID="_1493210188" r:id="rId221"/>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75pt;height:78.75pt" o:ole="">
            <v:imagedata r:id="rId222" o:title=""/>
          </v:shape>
          <o:OLEObject Type="Embed" ProgID="Equation.DSMT4" ShapeID="_x0000_i1121" DrawAspect="Content" ObjectID="_1493210189" r:id="rId223"/>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1146" w:author="Gerard" w:date="2014-08-18T17:00:00Z" w:name="move270000572"/>
      <w:moveFrom w:id="1147" w:author="Gerard" w:date="2014-08-18T17:00:00Z">
        <w:r w:rsidDel="00B046D7">
          <w:tab/>
          <w:t>&lt;k&gt;1000&lt;/k&gt;</w:t>
        </w:r>
      </w:moveFrom>
    </w:p>
    <w:moveFromRangeEnd w:id="1146"/>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1148" w:author="Gerard" w:date="2014-08-18T17:00:00Z">
        <w:r>
          <w:tab/>
        </w:r>
      </w:ins>
      <w:moveToRangeStart w:id="1149" w:author="Gerard" w:date="2014-08-18T17:00:00Z" w:name="move270000572"/>
      <w:moveTo w:id="1150" w:author="Gerard" w:date="2014-08-18T17:00:00Z">
        <w:r>
          <w:tab/>
          <w:t>&lt;k&gt;1000&lt;/k&gt;</w:t>
        </w:r>
      </w:moveTo>
    </w:p>
    <w:moveToRangeEnd w:id="1149"/>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1151" w:author="Gerard" w:date="2014-08-18T17:00:00Z"/>
        </w:rPr>
      </w:pPr>
      <w:ins w:id="1152" w:author="Gerard" w:date="2014-08-18T17:00:00Z">
        <w:r>
          <w:tab/>
        </w:r>
        <w:r>
          <w:tab/>
          <w:t>&lt;k&gt;1</w:t>
        </w:r>
      </w:ins>
      <w:ins w:id="1153" w:author="Gerard" w:date="2014-08-18T17:01:00Z">
        <w:r>
          <w:t>5</w:t>
        </w:r>
      </w:ins>
      <w:ins w:id="1154"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1155" w:name="_Ref167375501"/>
      <w:bookmarkStart w:id="1156" w:name="_Toc418602539"/>
      <w:r w:rsidRPr="0097532C">
        <w:lastRenderedPageBreak/>
        <w:t>Ellipsoidal Fiber Distribution Mooney-Rivlin</w:t>
      </w:r>
      <w:bookmarkEnd w:id="1155"/>
      <w:bookmarkEnd w:id="1156"/>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75pt;height:21.75pt" o:ole="">
                  <v:imagedata r:id="rId224" o:title=""/>
                </v:shape>
                <o:OLEObject Type="Embed" ProgID="Equation.DSMT4" ShapeID="_x0000_i1122" DrawAspect="Content" ObjectID="_1493210190" r:id="rId225"/>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25pt;height:21.75pt" o:ole="">
                  <v:imagedata r:id="rId226" o:title=""/>
                </v:shape>
                <o:OLEObject Type="Embed" ProgID="Equation.DSMT4" ShapeID="_x0000_i1123" DrawAspect="Content" ObjectID="_1493210191" r:id="rId227"/>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25pt;height:14.25pt" o:ole="">
            <v:imagedata r:id="rId228" o:title=""/>
          </v:shape>
          <o:OLEObject Type="Embed" ProgID="Equation.DSMT4" ShapeID="_x0000_i1124" DrawAspect="Content" ObjectID="_1493210192" r:id="rId229"/>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5.25pt;height:21.75pt" o:ole="">
            <v:imagedata r:id="rId230" o:title=""/>
          </v:shape>
          <o:OLEObject Type="Embed" ProgID="Equation.DSMT4" ShapeID="_x0000_i1125" DrawAspect="Content" ObjectID="_1493210193" r:id="rId231"/>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75pt;height:14.25pt" o:ole="">
            <v:imagedata r:id="rId232" o:title=""/>
          </v:shape>
          <o:OLEObject Type="Embed" ProgID="Equation.DSMT4" ShapeID="_x0000_i1126" DrawAspect="Content" ObjectID="_1493210194" r:id="rId233"/>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25pt;height:21.75pt" o:ole="">
            <v:imagedata r:id="rId234" o:title=""/>
          </v:shape>
          <o:OLEObject Type="Embed" ProgID="Equation.DSMT4" ShapeID="_x0000_i1127" DrawAspect="Content" ObjectID="_1493210195" r:id="rId235"/>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157" w:name="_Toc418602540"/>
      <w:r>
        <w:lastRenderedPageBreak/>
        <w:t>Ellipsoidal Fiber Distribution Veronda-Westmann</w:t>
      </w:r>
      <w:bookmarkEnd w:id="1157"/>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75pt;height:21.75pt" o:ole="">
                  <v:imagedata r:id="rId236" o:title=""/>
                </v:shape>
                <o:OLEObject Type="Embed" ProgID="Equation.DSMT4" ShapeID="_x0000_i1128" DrawAspect="Content" ObjectID="_1493210196" r:id="rId237"/>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25pt;height:21.75pt" o:ole="">
                  <v:imagedata r:id="rId238" o:title=""/>
                </v:shape>
                <o:OLEObject Type="Embed" ProgID="Equation.DSMT4" ShapeID="_x0000_i1129" DrawAspect="Content" ObjectID="_1493210197" r:id="rId239"/>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25pt;height:14.25pt" o:ole="">
            <v:imagedata r:id="rId240" o:title=""/>
          </v:shape>
          <o:OLEObject Type="Embed" ProgID="Equation.DSMT4" ShapeID="_x0000_i1130" DrawAspect="Content" ObjectID="_1493210198" r:id="rId241"/>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75pt" o:ole="">
            <v:imagedata r:id="rId242" o:title=""/>
          </v:shape>
          <o:OLEObject Type="Embed" ProgID="Equation.DSMT4" ShapeID="_x0000_i1131" DrawAspect="Content" ObjectID="_1493210199" r:id="rId243"/>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75pt;height:14.25pt" o:ole="">
            <v:imagedata r:id="rId244" o:title=""/>
          </v:shape>
          <o:OLEObject Type="Embed" ProgID="Equation.DSMT4" ShapeID="_x0000_i1132" DrawAspect="Content" ObjectID="_1493210200" r:id="rId245"/>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25pt;height:21.75pt" o:ole="">
            <v:imagedata r:id="rId246" o:title=""/>
          </v:shape>
          <o:OLEObject Type="Embed" ProgID="Equation.DSMT4" ShapeID="_x0000_i1133" DrawAspect="Content" ObjectID="_1493210201" r:id="rId247"/>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158" w:name="_Toc418602541"/>
      <w:r>
        <w:lastRenderedPageBreak/>
        <w:t>Fiber with Exponential-Power Law, Uncoupled Formulation</w:t>
      </w:r>
      <w:bookmarkEnd w:id="1158"/>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8"/>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6.75pt;height:14.25pt" o:ole="">
                  <v:imagedata r:id="rId248" o:title=""/>
                </v:shape>
                <o:OLEObject Type="Embed" ProgID="Equation.DSMT4" ShapeID="_x0000_i1134" DrawAspect="Content" ObjectID="_1493210202" r:id="rId249"/>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25pt;height:14.25pt" o:ole="">
                  <v:imagedata r:id="rId250" o:title=""/>
                </v:shape>
                <o:OLEObject Type="Embed" ProgID="Equation.DSMT4" ShapeID="_x0000_i1135" DrawAspect="Content" ObjectID="_1493210203" r:id="rId251"/>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25pt;height:14.25pt" o:ole="">
                  <v:imagedata r:id="rId252" o:title=""/>
                </v:shape>
                <o:OLEObject Type="Embed" ProgID="Equation.DSMT4" ShapeID="_x0000_i1136" DrawAspect="Content" ObjectID="_1493210204" r:id="rId253"/>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6.75pt;height:14.25pt" o:ole="">
                  <v:imagedata r:id="rId254" o:title=""/>
                </v:shape>
                <o:OLEObject Type="Embed" ProgID="Equation.DSMT4" ShapeID="_x0000_i1137" DrawAspect="Content" ObjectID="_1493210205" r:id="rId255"/>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25pt;height:14.25pt" o:ole="">
                  <v:imagedata r:id="rId256" o:title=""/>
                </v:shape>
                <o:OLEObject Type="Embed" ProgID="Equation.DSMT4" ShapeID="_x0000_i1138" DrawAspect="Content" ObjectID="_1493210206" r:id="rId257"/>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1159" w:author="Gerard" w:date="2014-08-18T17:26:00Z">
          <w:pPr/>
        </w:pPrChange>
      </w:pPr>
      <w:ins w:id="1160"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75pt;height:21.75pt" o:ole="">
            <v:imagedata r:id="rId259" o:title=""/>
          </v:shape>
          <o:OLEObject Type="Embed" ProgID="Equation.DSMT4" ShapeID="_x0000_i1139" DrawAspect="Content" ObjectID="_1493210207" r:id="rId260"/>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25pt;height:21.75pt" o:ole="">
            <v:imagedata r:id="rId261" o:title=""/>
          </v:shape>
          <o:OLEObject Type="Embed" ProgID="Equation.DSMT4" ShapeID="_x0000_i1140" DrawAspect="Content" ObjectID="_1493210208" r:id="rId26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161"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75pt;height:14.25pt" o:ole="">
            <v:imagedata r:id="rId263" o:title=""/>
          </v:shape>
          <o:OLEObject Type="Embed" ProgID="Equation.DSMT4" ShapeID="_x0000_i1141" DrawAspect="Content" ObjectID="_1493210209" r:id="rId264"/>
        </w:object>
      </w:r>
      <w:ins w:id="1162" w:author="Gerard" w:date="2014-08-21T16:34:00Z">
        <w:r w:rsidR="0099145F">
          <w:t xml:space="preserve">0° and </w:t>
        </w:r>
      </w:ins>
      <w:r w:rsidR="006C2049" w:rsidRPr="006C2049">
        <w:rPr>
          <w:position w:val="-10"/>
        </w:rPr>
        <w:object w:dxaOrig="400" w:dyaOrig="260" w14:anchorId="44505EEA">
          <v:shape id="_x0000_i1142" type="#_x0000_t75" style="width:21.75pt;height:14.25pt" o:ole="">
            <v:imagedata r:id="rId265" o:title=""/>
          </v:shape>
          <o:OLEObject Type="Embed" ProgID="Equation.DSMT4" ShapeID="_x0000_i1142" DrawAspect="Content" ObjectID="_1493210210" r:id="rId266"/>
        </w:object>
      </w:r>
      <w:ins w:id="1163" w:author="Gerard" w:date="2014-08-21T16:35:00Z">
        <w:r w:rsidR="0099145F">
          <w:t>9</w:t>
        </w:r>
      </w:ins>
      <w:ins w:id="1164" w:author="Gerard" w:date="2014-08-21T16:34:00Z">
        <w:r w:rsidR="0099145F">
          <w:t xml:space="preserve">0°, </w:t>
        </w:r>
      </w:ins>
      <w:ins w:id="1165" w:author="Gerard" w:date="2014-08-21T16:35:00Z">
        <w:r w:rsidR="0099145F">
          <w:t xml:space="preserve">such that </w:t>
        </w:r>
      </w:ins>
      <w:r w:rsidR="006C2049" w:rsidRPr="006C2049">
        <w:rPr>
          <w:position w:val="-12"/>
        </w:rPr>
        <w:object w:dxaOrig="639" w:dyaOrig="360" w14:anchorId="0BB88D9D">
          <v:shape id="_x0000_i1143" type="#_x0000_t75" style="width:29.25pt;height:21.75pt" o:ole="">
            <v:imagedata r:id="rId267" o:title=""/>
          </v:shape>
          <o:OLEObject Type="Embed" ProgID="Equation.DSMT4" ShapeID="_x0000_i1143" DrawAspect="Content" ObjectID="_1493210211" r:id="rId268"/>
        </w:object>
      </w:r>
      <w:ins w:id="1166" w:author="Gerard" w:date="2014-08-21T16:35:00Z">
        <w:r w:rsidR="0099145F">
          <w:t xml:space="preserve">. </w:t>
        </w:r>
      </w:ins>
      <w:ins w:id="1167"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25pt;height:14.25pt" o:ole="">
            <v:imagedata r:id="rId269" o:title=""/>
          </v:shape>
          <o:OLEObject Type="Embed" ProgID="Equation.DSMT4" ShapeID="_x0000_i1144" DrawAspect="Content" ObjectID="_1493210212" r:id="rId270"/>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7.25pt;height:36.75pt" o:ole="">
            <v:imagedata r:id="rId271" o:title=""/>
          </v:shape>
          <o:OLEObject Type="Embed" ProgID="Equation.DSMT4" ShapeID="_x0000_i1145" DrawAspect="Content" ObjectID="_1493210213" r:id="rId272"/>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25pt;height:21.75pt" o:ole="">
            <v:imagedata r:id="rId273" o:title=""/>
          </v:shape>
          <o:OLEObject Type="Embed" ProgID="Equation.DSMT4" ShapeID="_x0000_i1146" DrawAspect="Content" ObjectID="_1493210214" r:id="rId274"/>
        </w:object>
      </w:r>
      <w:r>
        <w:t xml:space="preserve"> is the square of the fiber stretch, </w:t>
      </w:r>
      <w:r w:rsidR="006C2049" w:rsidRPr="006C2049">
        <w:rPr>
          <w:position w:val="-12"/>
        </w:rPr>
        <w:object w:dxaOrig="1219" w:dyaOrig="400" w14:anchorId="6E303EF1">
          <v:shape id="_x0000_i1147" type="#_x0000_t75" style="width:65.25pt;height:21.75pt" o:ole="">
            <v:imagedata r:id="rId275" o:title=""/>
          </v:shape>
          <o:OLEObject Type="Embed" ProgID="Equation.DSMT4" ShapeID="_x0000_i1147" DrawAspect="Content" ObjectID="_1493210215" r:id="rId276"/>
        </w:object>
      </w:r>
      <w:r>
        <w:t xml:space="preserve">, and </w:t>
      </w:r>
      <w:r w:rsidR="006C2049" w:rsidRPr="006C2049">
        <w:rPr>
          <w:position w:val="-14"/>
        </w:rPr>
        <w:object w:dxaOrig="540" w:dyaOrig="400" w14:anchorId="6392B703">
          <v:shape id="_x0000_i1148" type="#_x0000_t75" style="width:29.25pt;height:21.75pt" o:ole="">
            <v:imagedata r:id="rId277" o:title=""/>
          </v:shape>
          <o:OLEObject Type="Embed" ProgID="Equation.DSMT4" ShapeID="_x0000_i1148" DrawAspect="Content" ObjectID="_1493210216" r:id="rId278"/>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75pt" o:ole="">
            <v:imagedata r:id="rId279" o:title=""/>
          </v:shape>
          <o:OLEObject Type="Embed" ProgID="Equation.DSMT4" ShapeID="_x0000_i1149" DrawAspect="Content" ObjectID="_1493210217" r:id="rId280"/>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9.25pt;height:14.25pt" o:ole="">
            <v:imagedata r:id="rId281" o:title=""/>
          </v:shape>
          <o:OLEObject Type="Embed" ProgID="Equation.DSMT4" ShapeID="_x0000_i1150" DrawAspect="Content" ObjectID="_1493210218" r:id="rId282"/>
        </w:object>
      </w:r>
      <w:r w:rsidRPr="000230DC">
        <w:t xml:space="preserve">, </w:t>
      </w:r>
      <w:r w:rsidR="006C2049" w:rsidRPr="006C2049">
        <w:rPr>
          <w:position w:val="-6"/>
        </w:rPr>
        <w:object w:dxaOrig="580" w:dyaOrig="279" w14:anchorId="7C794670">
          <v:shape id="_x0000_i1151" type="#_x0000_t75" style="width:29.25pt;height:14.25pt" o:ole="">
            <v:imagedata r:id="rId283" o:title=""/>
          </v:shape>
          <o:OLEObject Type="Embed" ProgID="Equation.DSMT4" ShapeID="_x0000_i1151" DrawAspect="Content" ObjectID="_1493210219" r:id="rId284"/>
        </w:object>
      </w:r>
      <w:r w:rsidRPr="000230DC">
        <w:t xml:space="preserve">, and </w:t>
      </w:r>
      <w:r w:rsidR="006C2049" w:rsidRPr="006C2049">
        <w:rPr>
          <w:position w:val="-10"/>
        </w:rPr>
        <w:object w:dxaOrig="600" w:dyaOrig="320" w14:anchorId="6BB4832B">
          <v:shape id="_x0000_i1152" type="#_x0000_t75" style="width:29.25pt;height:14.25pt" o:ole="">
            <v:imagedata r:id="rId285" o:title=""/>
          </v:shape>
          <o:OLEObject Type="Embed" ProgID="Equation.DSMT4" ShapeID="_x0000_i1152" DrawAspect="Content" ObjectID="_1493210220" r:id="rId286"/>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75pt;height:14.25pt" o:ole="">
            <v:imagedata r:id="rId287" o:title=""/>
          </v:shape>
          <o:OLEObject Type="Embed" ProgID="Equation.DSMT4" ShapeID="_x0000_i1153" DrawAspect="Content" ObjectID="_1493210221" r:id="rId288"/>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75pt;height:36.75pt" o:ole="">
            <v:imagedata r:id="rId289" o:title=""/>
          </v:shape>
          <o:OLEObject Type="Embed" ProgID="Equation.DSMT4" ShapeID="_x0000_i1154" DrawAspect="Content" ObjectID="_1493210222" r:id="rId290"/>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9.25pt;height:14.25pt" o:ole="">
            <v:imagedata r:id="rId291" o:title=""/>
          </v:shape>
          <o:OLEObject Type="Embed" ProgID="Equation.DSMT4" ShapeID="_x0000_i1155" DrawAspect="Content" ObjectID="_1493210223" r:id="rId292"/>
        </w:object>
      </w:r>
      <w:r w:rsidRPr="0097532C">
        <w:t>, the fiber modulus is zero at the strain origin (</w:t>
      </w:r>
      <w:r w:rsidR="006C2049" w:rsidRPr="006C2049">
        <w:rPr>
          <w:position w:val="-12"/>
        </w:rPr>
        <w:object w:dxaOrig="580" w:dyaOrig="380" w14:anchorId="70492B06">
          <v:shape id="_x0000_i1156" type="#_x0000_t75" style="width:29.25pt;height:21.75pt" o:ole="">
            <v:imagedata r:id="rId293" o:title=""/>
          </v:shape>
          <o:OLEObject Type="Embed" ProgID="Equation.DSMT4" ShapeID="_x0000_i1156" DrawAspect="Content" ObjectID="_1493210224" r:id="rId294"/>
        </w:object>
      </w:r>
      <w:r w:rsidRPr="0097532C">
        <w:t xml:space="preserve">).  Therefore, use </w:t>
      </w:r>
      <w:r w:rsidR="006C2049" w:rsidRPr="006C2049">
        <w:rPr>
          <w:position w:val="-10"/>
        </w:rPr>
        <w:object w:dxaOrig="600" w:dyaOrig="320" w14:anchorId="77AB502F">
          <v:shape id="_x0000_i1157" type="#_x0000_t75" style="width:29.25pt;height:14.25pt" o:ole="">
            <v:imagedata r:id="rId295" o:title=""/>
          </v:shape>
          <o:OLEObject Type="Embed" ProgID="Equation.DSMT4" ShapeID="_x0000_i1157" DrawAspect="Content" ObjectID="_1493210225" r:id="rId296"/>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25pt;height:21.75pt" o:ole="">
            <v:imagedata r:id="rId297" o:title=""/>
          </v:shape>
          <o:OLEObject Type="Embed" ProgID="Equation.DSMT4" ShapeID="_x0000_i1158" DrawAspect="Content" ObjectID="_1493210226" r:id="rId298"/>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1168" w:author="Gerard" w:date="2014-08-18T17:01:00Z">
        <w:r w:rsidDel="00B046D7">
          <w:delText>neo-Hookean</w:delText>
        </w:r>
      </w:del>
      <w:ins w:id="1169" w:author="Gerard" w:date="2014-08-18T17:01:00Z">
        <w:r w:rsidR="00B046D7">
          <w:t>Mooney-Rivlin</w:t>
        </w:r>
      </w:ins>
      <w:r w:rsidR="00F450DE">
        <w:t>"</w:t>
      </w:r>
      <w:r>
        <w:t>&gt;</w:t>
      </w:r>
    </w:p>
    <w:p w14:paraId="79229896" w14:textId="48F7C81E" w:rsidR="006A0BC1" w:rsidRDefault="006A0BC1" w:rsidP="006A0BC1">
      <w:pPr>
        <w:pStyle w:val="code"/>
      </w:pPr>
      <w:r>
        <w:tab/>
      </w:r>
      <w:r>
        <w:tab/>
        <w:t>&lt;</w:t>
      </w:r>
      <w:del w:id="1170" w:author="Gerard" w:date="2014-08-18T17:01:00Z">
        <w:r w:rsidDel="00B046D7">
          <w:delText>E</w:delText>
        </w:r>
      </w:del>
      <w:ins w:id="1171" w:author="Gerard" w:date="2014-08-18T17:01:00Z">
        <w:r w:rsidR="00B046D7">
          <w:t>c1</w:t>
        </w:r>
      </w:ins>
      <w:r>
        <w:t>&gt;10</w:t>
      </w:r>
      <w:del w:id="1172" w:author="Gerard" w:date="2014-08-18T17:02:00Z">
        <w:r w:rsidDel="00B046D7">
          <w:delText>00</w:delText>
        </w:r>
      </w:del>
      <w:r>
        <w:t>.0&lt;/</w:t>
      </w:r>
      <w:del w:id="1173" w:author="Gerard" w:date="2014-08-18T17:01:00Z">
        <w:r w:rsidDel="00B046D7">
          <w:delText>E</w:delText>
        </w:r>
      </w:del>
      <w:ins w:id="1174" w:author="Gerard" w:date="2014-08-18T17:01:00Z">
        <w:r w:rsidR="00B046D7">
          <w:t>c1</w:t>
        </w:r>
      </w:ins>
      <w:r>
        <w:t>&gt;</w:t>
      </w:r>
    </w:p>
    <w:p w14:paraId="3F44ADD3" w14:textId="2EF0F17A" w:rsidR="006A0BC1" w:rsidRDefault="006A0BC1" w:rsidP="006A0BC1">
      <w:pPr>
        <w:pStyle w:val="code"/>
        <w:rPr>
          <w:ins w:id="1175" w:author="Gerard" w:date="2014-08-18T17:01:00Z"/>
        </w:rPr>
      </w:pPr>
      <w:r>
        <w:tab/>
      </w:r>
      <w:r>
        <w:tab/>
        <w:t>&lt;</w:t>
      </w:r>
      <w:del w:id="1176" w:author="Gerard" w:date="2014-08-18T17:01:00Z">
        <w:r w:rsidDel="00B046D7">
          <w:delText>v</w:delText>
        </w:r>
      </w:del>
      <w:ins w:id="1177" w:author="Gerard" w:date="2014-08-18T17:01:00Z">
        <w:r w:rsidR="00B046D7">
          <w:t>c2</w:t>
        </w:r>
      </w:ins>
      <w:r>
        <w:t>&gt;0</w:t>
      </w:r>
      <w:del w:id="1178" w:author="Gerard" w:date="2014-08-18T17:01:00Z">
        <w:r w:rsidDel="00B046D7">
          <w:delText>.45</w:delText>
        </w:r>
      </w:del>
      <w:r>
        <w:t>&lt;/</w:t>
      </w:r>
      <w:del w:id="1179" w:author="Gerard" w:date="2014-08-18T17:01:00Z">
        <w:r w:rsidDel="00B046D7">
          <w:delText>v</w:delText>
        </w:r>
      </w:del>
      <w:ins w:id="1180" w:author="Gerard" w:date="2014-08-18T17:01:00Z">
        <w:r w:rsidR="00B046D7">
          <w:t>c2</w:t>
        </w:r>
      </w:ins>
      <w:r>
        <w:t>&gt;</w:t>
      </w:r>
    </w:p>
    <w:p w14:paraId="6C6CA591" w14:textId="58F16658" w:rsidR="00B046D7" w:rsidRDefault="00B046D7" w:rsidP="006A0BC1">
      <w:pPr>
        <w:pStyle w:val="code"/>
      </w:pPr>
      <w:ins w:id="1181"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1182" w:author="Gerard" w:date="2014-08-18T17:02:00Z"/>
        </w:rPr>
      </w:pPr>
      <w:r w:rsidRPr="00E24C5F">
        <w:tab/>
      </w:r>
      <w:r w:rsidRPr="00E24C5F">
        <w:tab/>
        <w:t>&lt;phi&gt;90&lt;/phi&gt;</w:t>
      </w:r>
    </w:p>
    <w:p w14:paraId="0DDD6737" w14:textId="7AD0BAB8" w:rsidR="00B046D7" w:rsidRPr="00E24C5F" w:rsidRDefault="00B046D7" w:rsidP="006A0BC1">
      <w:pPr>
        <w:pStyle w:val="code"/>
      </w:pPr>
      <w:ins w:id="1183"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25pt;height:21.75pt" o:ole="">
            <v:imagedata r:id="rId299" o:title=""/>
          </v:shape>
          <o:OLEObject Type="Embed" ProgID="Equation.DSMT4" ShapeID="_x0000_i1159" DrawAspect="Content" ObjectID="_1493210227" r:id="rId300"/>
        </w:object>
      </w:r>
      <w:r>
        <w:t xml:space="preserve">, oriented at ±25 degrees relative to </w:t>
      </w:r>
      <w:r w:rsidR="006C2049" w:rsidRPr="006C2049">
        <w:rPr>
          <w:position w:val="-12"/>
        </w:rPr>
        <w:object w:dxaOrig="240" w:dyaOrig="360" w14:anchorId="3383D58A">
          <v:shape id="_x0000_i1160" type="#_x0000_t75" style="width:14.25pt;height:21.75pt" o:ole="">
            <v:imagedata r:id="rId301" o:title=""/>
          </v:shape>
          <o:OLEObject Type="Embed" ProgID="Equation.DSMT4" ShapeID="_x0000_i1160" DrawAspect="Content" ObjectID="_1493210228" r:id="rId302"/>
        </w:object>
      </w:r>
      <w:r>
        <w:t xml:space="preserve">, embedded in a </w:t>
      </w:r>
      <w:del w:id="1184" w:author="Gerard" w:date="2014-08-21T16:36:00Z">
        <w:r w:rsidDel="0099145F">
          <w:delText>neo-Hookean</w:delText>
        </w:r>
      </w:del>
      <w:ins w:id="1185"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1186" w:author="Gerard" w:date="2014-08-18T17:02:00Z">
        <w:r w:rsidDel="00B046D7">
          <w:delText>neo-Hookean</w:delText>
        </w:r>
      </w:del>
      <w:ins w:id="1187" w:author="Gerard" w:date="2014-08-18T17:02:00Z">
        <w:r w:rsidR="00B046D7">
          <w:t>Mooney-Rivlin</w:t>
        </w:r>
      </w:ins>
      <w:r>
        <w:t>”&gt;</w:t>
      </w:r>
    </w:p>
    <w:p w14:paraId="4677CE82" w14:textId="3EAA3B1D" w:rsidR="006A0BC1" w:rsidRDefault="006A0BC1" w:rsidP="006A0BC1">
      <w:pPr>
        <w:pStyle w:val="code"/>
      </w:pPr>
      <w:r>
        <w:tab/>
      </w:r>
      <w:r>
        <w:tab/>
        <w:t>&lt;</w:t>
      </w:r>
      <w:del w:id="1188" w:author="Gerard" w:date="2014-08-18T17:02:00Z">
        <w:r w:rsidDel="00B046D7">
          <w:delText>E</w:delText>
        </w:r>
      </w:del>
      <w:ins w:id="1189" w:author="Gerard" w:date="2014-08-18T17:02:00Z">
        <w:r w:rsidR="00B046D7">
          <w:t>c1</w:t>
        </w:r>
      </w:ins>
      <w:r>
        <w:t>&gt;10</w:t>
      </w:r>
      <w:del w:id="1190" w:author="Gerard" w:date="2014-08-18T17:02:00Z">
        <w:r w:rsidDel="00B046D7">
          <w:delText>00</w:delText>
        </w:r>
      </w:del>
      <w:r>
        <w:t>.0&lt;/</w:t>
      </w:r>
      <w:del w:id="1191" w:author="Gerard" w:date="2014-08-18T17:02:00Z">
        <w:r w:rsidDel="00B046D7">
          <w:delText>E</w:delText>
        </w:r>
      </w:del>
      <w:ins w:id="1192" w:author="Gerard" w:date="2014-08-18T17:02:00Z">
        <w:r w:rsidR="00B046D7">
          <w:t>c1</w:t>
        </w:r>
      </w:ins>
      <w:r>
        <w:t>&gt;</w:t>
      </w:r>
    </w:p>
    <w:p w14:paraId="7D3A3541" w14:textId="2B686331" w:rsidR="006A0BC1" w:rsidRDefault="006A0BC1" w:rsidP="006A0BC1">
      <w:pPr>
        <w:pStyle w:val="code"/>
        <w:rPr>
          <w:ins w:id="1193" w:author="Gerard" w:date="2014-08-18T17:03:00Z"/>
        </w:rPr>
      </w:pPr>
      <w:r>
        <w:tab/>
      </w:r>
      <w:r>
        <w:tab/>
        <w:t>&lt;</w:t>
      </w:r>
      <w:del w:id="1194" w:author="Gerard" w:date="2014-08-18T17:03:00Z">
        <w:r w:rsidDel="00B046D7">
          <w:delText>v</w:delText>
        </w:r>
      </w:del>
      <w:ins w:id="1195" w:author="Gerard" w:date="2014-08-18T17:03:00Z">
        <w:r w:rsidR="00B046D7">
          <w:t>c2</w:t>
        </w:r>
      </w:ins>
      <w:r>
        <w:t>&gt;0</w:t>
      </w:r>
      <w:del w:id="1196" w:author="Gerard" w:date="2014-08-18T17:03:00Z">
        <w:r w:rsidDel="00B046D7">
          <w:delText>.45</w:delText>
        </w:r>
      </w:del>
      <w:r>
        <w:t>&lt;/</w:t>
      </w:r>
      <w:del w:id="1197" w:author="Gerard" w:date="2014-08-18T17:03:00Z">
        <w:r w:rsidDel="00B046D7">
          <w:delText>v</w:delText>
        </w:r>
      </w:del>
      <w:ins w:id="1198" w:author="Gerard" w:date="2014-08-18T17:03:00Z">
        <w:r w:rsidR="00B046D7">
          <w:t>c2</w:t>
        </w:r>
      </w:ins>
      <w:r>
        <w:t>&gt;</w:t>
      </w:r>
    </w:p>
    <w:p w14:paraId="5EB220D9" w14:textId="72A2FAB2" w:rsidR="00B046D7" w:rsidRDefault="00B046D7" w:rsidP="006A0BC1">
      <w:pPr>
        <w:pStyle w:val="code"/>
      </w:pPr>
      <w:ins w:id="1199"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1200" w:author="Gerard" w:date="2014-08-18T17:03:00Z"/>
        </w:rPr>
      </w:pPr>
      <w:r w:rsidRPr="00E24C5F">
        <w:tab/>
      </w:r>
      <w:r w:rsidRPr="00E24C5F">
        <w:tab/>
        <w:t>&lt;phi&gt;25&lt;/phi&gt;</w:t>
      </w:r>
    </w:p>
    <w:p w14:paraId="71788502" w14:textId="379391CB" w:rsidR="00B046D7" w:rsidRPr="00E24C5F" w:rsidRDefault="00B046D7" w:rsidP="006A0BC1">
      <w:pPr>
        <w:pStyle w:val="code"/>
      </w:pPr>
      <w:ins w:id="1201"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1202" w:author="Gerard" w:date="2014-08-18T17:03:00Z"/>
        </w:rPr>
      </w:pPr>
      <w:ins w:id="1203"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1204" w:name="_Toc418602542"/>
      <w:r>
        <w:lastRenderedPageBreak/>
        <w:t>Fung Orthotropic</w:t>
      </w:r>
      <w:bookmarkEnd w:id="1204"/>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1205" w:author="Gerard" w:date="2014-07-29T23:26:00Z">
              <w:r w:rsidDel="00F11BA7">
                <w:delText>mu1</w:delText>
              </w:r>
            </w:del>
            <w:ins w:id="1206"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25pt;height:21.75pt" o:ole="">
                  <v:imagedata r:id="rId303" o:title=""/>
                </v:shape>
                <o:OLEObject Type="Embed" ProgID="Equation.DSMT4" ShapeID="_x0000_i1161" DrawAspect="Content" ObjectID="_1493210229" r:id="rId304"/>
              </w:object>
            </w:r>
            <w:r w:rsidR="00C7478A">
              <w:t xml:space="preserve"> </w:t>
            </w:r>
            <w:ins w:id="1207"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1208" w:author="Gerard" w:date="2014-07-29T23:26:00Z">
              <w:r w:rsidDel="00F11BA7">
                <w:delText>mu2</w:delText>
              </w:r>
            </w:del>
            <w:ins w:id="1209"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25pt;height:21.75pt" o:ole="">
                  <v:imagedata r:id="rId305" o:title=""/>
                </v:shape>
                <o:OLEObject Type="Embed" ProgID="Equation.DSMT4" ShapeID="_x0000_i1162" DrawAspect="Content" ObjectID="_1493210230" r:id="rId306"/>
              </w:object>
            </w:r>
            <w:r w:rsidR="00C7478A">
              <w:t xml:space="preserve"> </w:t>
            </w:r>
            <w:ins w:id="1210"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1211" w:author="Gerard" w:date="2014-07-29T23:26:00Z">
              <w:r w:rsidDel="00F11BA7">
                <w:delText>mu3</w:delText>
              </w:r>
            </w:del>
            <w:ins w:id="1212"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25pt;height:21.75pt" o:ole="">
                  <v:imagedata r:id="rId307" o:title=""/>
                </v:shape>
                <o:OLEObject Type="Embed" ProgID="Equation.DSMT4" ShapeID="_x0000_i1163" DrawAspect="Content" ObjectID="_1493210231" r:id="rId308"/>
              </w:object>
            </w:r>
            <w:r w:rsidR="00C7478A">
              <w:t xml:space="preserve"> </w:t>
            </w:r>
            <w:ins w:id="1213"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1214" w:author="Gerard" w:date="2014-07-29T23:26:00Z">
              <w:r w:rsidDel="00F11BA7">
                <w:delText>l11</w:delText>
              </w:r>
            </w:del>
            <w:ins w:id="1215"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75pt;height:21.75pt" o:ole="">
                  <v:imagedata r:id="rId309" o:title=""/>
                </v:shape>
                <o:OLEObject Type="Embed" ProgID="Equation.DSMT4" ShapeID="_x0000_i1164" DrawAspect="Content" ObjectID="_1493210232" r:id="rId310"/>
              </w:object>
            </w:r>
            <w:r w:rsidR="00C7478A">
              <w:t xml:space="preserve"> </w:t>
            </w:r>
            <w:ins w:id="1216"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1217" w:author="Gerard" w:date="2014-07-29T23:27:00Z">
              <w:r w:rsidDel="00F11BA7">
                <w:delText>l22</w:delText>
              </w:r>
            </w:del>
            <w:ins w:id="1218"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75pt;height:21.75pt" o:ole="">
                  <v:imagedata r:id="rId311" o:title=""/>
                </v:shape>
                <o:OLEObject Type="Embed" ProgID="Equation.DSMT4" ShapeID="_x0000_i1165" DrawAspect="Content" ObjectID="_1493210233" r:id="rId312"/>
              </w:object>
            </w:r>
            <w:r w:rsidR="00C7478A">
              <w:t xml:space="preserve"> </w:t>
            </w:r>
            <w:ins w:id="1219"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1220" w:author="Gerard" w:date="2014-07-29T23:27:00Z">
              <w:r w:rsidDel="00F11BA7">
                <w:delText>l33</w:delText>
              </w:r>
            </w:del>
            <w:ins w:id="1221"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75pt;height:21.75pt" o:ole="">
                  <v:imagedata r:id="rId313" o:title=""/>
                </v:shape>
                <o:OLEObject Type="Embed" ProgID="Equation.DSMT4" ShapeID="_x0000_i1166" DrawAspect="Content" ObjectID="_1493210234" r:id="rId314"/>
              </w:object>
            </w:r>
            <w:r w:rsidR="00C7478A">
              <w:t xml:space="preserve"> </w:t>
            </w:r>
            <w:ins w:id="1222"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1223" w:author="Gerard" w:date="2014-07-29T23:27:00Z">
              <w:r w:rsidDel="00F11BA7">
                <w:delText>l12</w:delText>
              </w:r>
            </w:del>
            <w:ins w:id="1224"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25pt;height:21.75pt" o:ole="">
                  <v:imagedata r:id="rId315" o:title=""/>
                </v:shape>
                <o:OLEObject Type="Embed" ProgID="Equation.DSMT4" ShapeID="_x0000_i1167" DrawAspect="Content" ObjectID="_1493210235" r:id="rId316"/>
              </w:object>
            </w:r>
            <w:r w:rsidR="00C7478A">
              <w:t xml:space="preserve"> </w:t>
            </w:r>
            <w:del w:id="1225" w:author="Gerard" w:date="2014-07-29T23:54:00Z">
              <w:r w:rsidR="00C7478A" w:rsidDel="00DE34C0">
                <w:delText>modulus</w:delText>
              </w:r>
            </w:del>
            <w:ins w:id="1226"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1227" w:author="Gerard" w:date="2014-07-29T23:53:00Z">
              <w:r w:rsidDel="00DE34C0">
                <w:rPr>
                  <w:b/>
                </w:rPr>
                <w:delText>P</w:delText>
              </w:r>
            </w:del>
            <w:ins w:id="1228"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1229" w:author="Gerard" w:date="2014-07-29T23:27:00Z">
              <w:r w:rsidDel="00F11BA7">
                <w:delText>l23</w:delText>
              </w:r>
            </w:del>
            <w:ins w:id="1230"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25pt;height:21.75pt" o:ole="">
                  <v:imagedata r:id="rId317" o:title=""/>
                </v:shape>
                <o:OLEObject Type="Embed" ProgID="Equation.DSMT4" ShapeID="_x0000_i1168" DrawAspect="Content" ObjectID="_1493210236" r:id="rId318"/>
              </w:object>
            </w:r>
            <w:r w:rsidR="00C7478A">
              <w:t xml:space="preserve"> </w:t>
            </w:r>
            <w:ins w:id="1231" w:author="Gerard" w:date="2014-07-29T23:54:00Z">
              <w:r w:rsidR="00DE34C0">
                <w:t>Poisson’s ratio</w:t>
              </w:r>
            </w:ins>
            <w:del w:id="1232"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1233" w:author="Gerard" w:date="2014-07-29T23:53:00Z">
              <w:r w:rsidDel="00DE34C0">
                <w:rPr>
                  <w:b/>
                </w:rPr>
                <w:delText>P</w:delText>
              </w:r>
            </w:del>
            <w:ins w:id="1234"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1235" w:author="Gerard" w:date="2014-07-29T23:27:00Z">
              <w:r w:rsidDel="00F11BA7">
                <w:delText>l31</w:delText>
              </w:r>
            </w:del>
            <w:ins w:id="1236"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25pt;height:21.75pt" o:ole="">
                  <v:imagedata r:id="rId319" o:title=""/>
                </v:shape>
                <o:OLEObject Type="Embed" ProgID="Equation.DSMT4" ShapeID="_x0000_i1169" DrawAspect="Content" ObjectID="_1493210237" r:id="rId320"/>
              </w:object>
            </w:r>
            <w:r w:rsidR="00C7478A">
              <w:t xml:space="preserve"> </w:t>
            </w:r>
            <w:ins w:id="1237" w:author="Gerard" w:date="2014-07-29T23:54:00Z">
              <w:r w:rsidR="00DE34C0">
                <w:t>Poisson’s ratio</w:t>
              </w:r>
            </w:ins>
            <w:del w:id="1238"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1239" w:author="Gerard" w:date="2014-07-29T23:53:00Z">
              <w:r w:rsidDel="00DE34C0">
                <w:rPr>
                  <w:b/>
                </w:rPr>
                <w:delText>P</w:delText>
              </w:r>
            </w:del>
            <w:ins w:id="1240"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6.75pt;height:14.25pt" o:ole="">
                  <v:imagedata r:id="rId321" o:title=""/>
                </v:shape>
                <o:OLEObject Type="Embed" ProgID="Equation.DSMT4" ShapeID="_x0000_i1170" DrawAspect="Content" ObjectID="_1493210238" r:id="rId322"/>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4.75pt;height:29.25pt" o:ole="">
            <v:imagedata r:id="rId323" o:title=""/>
          </v:shape>
          <o:OLEObject Type="Embed" ProgID="Equation.DSMT4" ShapeID="_x0000_i1171" DrawAspect="Content" ObjectID="_1493210239" r:id="rId324"/>
        </w:object>
      </w:r>
      <w:r>
        <w:t>,</w:t>
      </w:r>
      <w:r>
        <w:tab/>
      </w:r>
      <w:r>
        <w:fldChar w:fldCharType="begin"/>
      </w:r>
      <w:r>
        <w:instrText xml:space="preserve"> MACROBUTTON MTPlaceRef \* MERGEFORMAT </w:instrText>
      </w:r>
      <w:r w:rsidR="0081221D">
        <w:fldChar w:fldCharType="begin"/>
      </w:r>
      <w:r w:rsidR="0081221D">
        <w:instrText xml:space="preserve"> SEQ MTEqn \h \* MERGEFORMAT </w:instrText>
      </w:r>
      <w:r w:rsidR="0081221D">
        <w:fldChar w:fldCharType="end"/>
      </w:r>
      <w:r>
        <w:instrText>(</w:instrText>
      </w:r>
      <w:r w:rsidR="00984085">
        <w:fldChar w:fldCharType="begin"/>
      </w:r>
      <w:r w:rsidR="00984085">
        <w:instrText xml:space="preserve"> SEQ MTSec \c \* Arabic \* MERGEFORMAT </w:instrText>
      </w:r>
      <w:r w:rsidR="00984085">
        <w:fldChar w:fldCharType="separate"/>
      </w:r>
      <w:r w:rsidR="00C00DDA">
        <w:rPr>
          <w:noProof/>
        </w:rPr>
        <w:instrText>0</w:instrText>
      </w:r>
      <w:r w:rsidR="00984085">
        <w:rPr>
          <w:noProof/>
        </w:rPr>
        <w:fldChar w:fldCharType="end"/>
      </w:r>
      <w:r>
        <w:instrText>.</w:instrText>
      </w:r>
      <w:r w:rsidR="00984085">
        <w:fldChar w:fldCharType="begin"/>
      </w:r>
      <w:r w:rsidR="00984085">
        <w:instrText xml:space="preserve"> SEQ MTEqn \c \* Arabic \* MERGEFORMAT </w:instrText>
      </w:r>
      <w:r w:rsidR="00984085">
        <w:fldChar w:fldCharType="separate"/>
      </w:r>
      <w:r w:rsidR="00C00DDA">
        <w:rPr>
          <w:noProof/>
        </w:rPr>
        <w:instrText>1</w:instrText>
      </w:r>
      <w:r w:rsidR="00984085">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25pt;height:36.75pt" o:ole="">
            <v:imagedata r:id="rId325" o:title=""/>
          </v:shape>
          <o:OLEObject Type="Embed" ProgID="Equation.DSMT4" ShapeID="_x0000_i1172" DrawAspect="Content" ObjectID="_1493210240" r:id="rId326"/>
        </w:object>
      </w:r>
      <w:r>
        <w:t>.</w:t>
      </w:r>
    </w:p>
    <w:p w14:paraId="15E464C9" w14:textId="08D39DDD" w:rsidR="00F11BA7" w:rsidRDefault="006A0BC1" w:rsidP="006A0BC1">
      <w:pPr>
        <w:rPr>
          <w:ins w:id="1241" w:author="Gerard" w:date="2014-07-29T23:30:00Z"/>
        </w:rPr>
      </w:pPr>
      <w:r>
        <w:t xml:space="preserve">Here, </w:t>
      </w:r>
      <w:r w:rsidR="006C2049" w:rsidRPr="006C2049">
        <w:rPr>
          <w:position w:val="-18"/>
        </w:rPr>
        <w:object w:dxaOrig="1380" w:dyaOrig="480" w14:anchorId="3C5DD268">
          <v:shape id="_x0000_i1173" type="#_x0000_t75" style="width:1in;height:21.75pt" o:ole="">
            <v:imagedata r:id="rId327" o:title=""/>
          </v:shape>
          <o:OLEObject Type="Embed" ProgID="Equation.DSMT4" ShapeID="_x0000_i1173" DrawAspect="Content" ObjectID="_1493210241" r:id="rId328"/>
        </w:object>
      </w:r>
      <w:r>
        <w:t xml:space="preserve"> and </w:t>
      </w:r>
      <w:r w:rsidR="006C2049" w:rsidRPr="006C2049">
        <w:rPr>
          <w:position w:val="-12"/>
        </w:rPr>
        <w:object w:dxaOrig="1400" w:dyaOrig="360" w14:anchorId="3FD9D483">
          <v:shape id="_x0000_i1174" type="#_x0000_t75" style="width:1in;height:21.75pt" o:ole="">
            <v:imagedata r:id="rId329" o:title=""/>
          </v:shape>
          <o:OLEObject Type="Embed" ProgID="Equation.DSMT4" ShapeID="_x0000_i1174" DrawAspect="Content" ObjectID="_1493210242" r:id="rId330"/>
        </w:object>
      </w:r>
      <w:r>
        <w:t xml:space="preserve">where </w:t>
      </w:r>
      <w:r w:rsidR="006C2049" w:rsidRPr="006C2049">
        <w:rPr>
          <w:position w:val="-12"/>
        </w:rPr>
        <w:object w:dxaOrig="320" w:dyaOrig="360" w14:anchorId="734EAAEE">
          <v:shape id="_x0000_i1175" type="#_x0000_t75" style="width:14.25pt;height:21.75pt" o:ole="">
            <v:imagedata r:id="rId331" o:title=""/>
          </v:shape>
          <o:OLEObject Type="Embed" ProgID="Equation.DSMT4" ShapeID="_x0000_i1175" DrawAspect="Content" ObjectID="_1493210243" r:id="rId332"/>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del w:id="1242" w:author="Gerard" w:date="2014-07-29T23:37:00Z">
        <w:r w:rsidDel="00F11BA7">
          <w:delText xml:space="preserve"> </w:delText>
        </w:r>
      </w:del>
      <w:r>
        <w:t xml:space="preserve">on how to define the material axes for orthotropic materials. </w:t>
      </w:r>
      <w:ins w:id="1243" w:author="Gerard" w:date="2014-07-29T23:28:00Z">
        <w:r w:rsidR="00F11BA7">
          <w:t xml:space="preserve">The Lamé </w:t>
        </w:r>
      </w:ins>
      <w:ins w:id="1244" w:author="Gerard" w:date="2014-07-29T23:35:00Z">
        <w:r w:rsidR="00F11BA7">
          <w:t>constants</w:t>
        </w:r>
      </w:ins>
      <w:ins w:id="1245" w:author="Gerard" w:date="2014-07-29T23:28:00Z">
        <w:r w:rsidR="00F11BA7">
          <w:t xml:space="preserve"> </w:t>
        </w:r>
      </w:ins>
      <w:r w:rsidR="006C2049" w:rsidRPr="006C2049">
        <w:rPr>
          <w:position w:val="-12"/>
        </w:rPr>
        <w:object w:dxaOrig="300" w:dyaOrig="360" w14:anchorId="4CF41C2F">
          <v:shape id="_x0000_i1176" type="#_x0000_t75" style="width:14.25pt;height:21.75pt" o:ole="">
            <v:imagedata r:id="rId333" o:title=""/>
          </v:shape>
          <o:OLEObject Type="Embed" ProgID="Equation.DSMT4" ShapeID="_x0000_i1176" DrawAspect="Content" ObjectID="_1493210244" r:id="rId334"/>
        </w:object>
      </w:r>
      <w:ins w:id="1246" w:author="Gerard" w:date="2014-07-29T23:28:00Z">
        <w:r w:rsidR="00F11BA7">
          <w:t xml:space="preserve"> </w:t>
        </w:r>
      </w:ins>
      <w:ins w:id="1247" w:author="Gerard" w:date="2014-07-29T23:29:00Z">
        <w:r w:rsidR="00F11BA7">
          <w:t>(</w:t>
        </w:r>
      </w:ins>
      <w:r w:rsidR="006C2049" w:rsidRPr="006C2049">
        <w:rPr>
          <w:position w:val="-10"/>
        </w:rPr>
        <w:object w:dxaOrig="920" w:dyaOrig="320" w14:anchorId="1927F931">
          <v:shape id="_x0000_i1177" type="#_x0000_t75" style="width:42.75pt;height:14.25pt" o:ole="">
            <v:imagedata r:id="rId335" o:title=""/>
          </v:shape>
          <o:OLEObject Type="Embed" ProgID="Equation.DSMT4" ShapeID="_x0000_i1177" DrawAspect="Content" ObjectID="_1493210245" r:id="rId336"/>
        </w:object>
      </w:r>
      <w:ins w:id="1248" w:author="Gerard" w:date="2014-07-29T23:29:00Z">
        <w:r w:rsidR="00F11BA7">
          <w:t xml:space="preserve">) and </w:t>
        </w:r>
      </w:ins>
      <w:r w:rsidR="006C2049" w:rsidRPr="006C2049">
        <w:rPr>
          <w:position w:val="-12"/>
        </w:rPr>
        <w:object w:dxaOrig="340" w:dyaOrig="360" w14:anchorId="6FCAFB10">
          <v:shape id="_x0000_i1178" type="#_x0000_t75" style="width:14.25pt;height:21.75pt" o:ole="">
            <v:imagedata r:id="rId337" o:title=""/>
          </v:shape>
          <o:OLEObject Type="Embed" ProgID="Equation.DSMT4" ShapeID="_x0000_i1178" DrawAspect="Content" ObjectID="_1493210246" r:id="rId338"/>
        </w:object>
      </w:r>
      <w:ins w:id="1249" w:author="Gerard" w:date="2014-07-29T23:29:00Z">
        <w:r w:rsidR="00F11BA7">
          <w:t xml:space="preserve"> (</w:t>
        </w:r>
      </w:ins>
      <w:r w:rsidR="006C2049" w:rsidRPr="006C2049">
        <w:rPr>
          <w:position w:val="-10"/>
        </w:rPr>
        <w:object w:dxaOrig="1120" w:dyaOrig="320" w14:anchorId="28EA6EEE">
          <v:shape id="_x0000_i1179" type="#_x0000_t75" style="width:57.75pt;height:14.25pt" o:ole="">
            <v:imagedata r:id="rId339" o:title=""/>
          </v:shape>
          <o:OLEObject Type="Embed" ProgID="Equation.DSMT4" ShapeID="_x0000_i1179" DrawAspect="Content" ObjectID="_1493210247" r:id="rId340"/>
        </w:object>
      </w:r>
      <w:ins w:id="1250" w:author="Gerard" w:date="2014-07-29T23:29:00Z">
        <w:r w:rsidR="00F11BA7">
          <w:t xml:space="preserve">, </w:t>
        </w:r>
      </w:ins>
      <w:r w:rsidR="006C2049" w:rsidRPr="006C2049">
        <w:rPr>
          <w:position w:val="-12"/>
        </w:rPr>
        <w:object w:dxaOrig="880" w:dyaOrig="360" w14:anchorId="63D7A7A9">
          <v:shape id="_x0000_i1180" type="#_x0000_t75" style="width:42.75pt;height:21.75pt" o:ole="">
            <v:imagedata r:id="rId341" o:title=""/>
          </v:shape>
          <o:OLEObject Type="Embed" ProgID="Equation.DSMT4" ShapeID="_x0000_i1180" DrawAspect="Content" ObjectID="_1493210248" r:id="rId342"/>
        </w:object>
      </w:r>
      <w:ins w:id="1251" w:author="Gerard" w:date="2014-07-29T23:29:00Z">
        <w:r w:rsidR="00F11BA7">
          <w:t xml:space="preserve">) are related to Young’s moduli </w:t>
        </w:r>
      </w:ins>
      <w:r w:rsidR="006C2049" w:rsidRPr="006C2049">
        <w:rPr>
          <w:position w:val="-12"/>
        </w:rPr>
        <w:object w:dxaOrig="300" w:dyaOrig="360" w14:anchorId="6C76DC3A">
          <v:shape id="_x0000_i1181" type="#_x0000_t75" style="width:14.25pt;height:21.75pt" o:ole="">
            <v:imagedata r:id="rId343" o:title=""/>
          </v:shape>
          <o:OLEObject Type="Embed" ProgID="Equation.DSMT4" ShapeID="_x0000_i1181" DrawAspect="Content" ObjectID="_1493210249" r:id="rId344"/>
        </w:object>
      </w:r>
      <w:ins w:id="1252" w:author="Gerard" w:date="2014-07-29T23:30:00Z">
        <w:r w:rsidR="00F11BA7">
          <w:t xml:space="preserve">, shear moduli </w:t>
        </w:r>
      </w:ins>
      <w:r w:rsidR="006C2049" w:rsidRPr="006C2049">
        <w:rPr>
          <w:position w:val="-12"/>
        </w:rPr>
        <w:object w:dxaOrig="380" w:dyaOrig="360" w14:anchorId="6948CACD">
          <v:shape id="_x0000_i1182" type="#_x0000_t75" style="width:21.75pt;height:21.75pt" o:ole="">
            <v:imagedata r:id="rId345" o:title=""/>
          </v:shape>
          <o:OLEObject Type="Embed" ProgID="Equation.DSMT4" ShapeID="_x0000_i1182" DrawAspect="Content" ObjectID="_1493210250" r:id="rId346"/>
        </w:object>
      </w:r>
      <w:ins w:id="1253" w:author="Gerard" w:date="2014-07-29T23:30:00Z">
        <w:r w:rsidR="00F11BA7">
          <w:t xml:space="preserve"> and Poisson’s ratios </w:t>
        </w:r>
      </w:ins>
      <w:r w:rsidR="006C2049" w:rsidRPr="006C2049">
        <w:rPr>
          <w:position w:val="-12"/>
        </w:rPr>
        <w:object w:dxaOrig="340" w:dyaOrig="360" w14:anchorId="7B40C174">
          <v:shape id="_x0000_i1183" type="#_x0000_t75" style="width:14.25pt;height:21.75pt" o:ole="">
            <v:imagedata r:id="rId347" o:title=""/>
          </v:shape>
          <o:OLEObject Type="Embed" ProgID="Equation.DSMT4" ShapeID="_x0000_i1183" DrawAspect="Content" ObjectID="_1493210251" r:id="rId348"/>
        </w:object>
      </w:r>
      <w:ins w:id="1254" w:author="Gerard" w:date="2014-07-29T23:30:00Z">
        <w:r w:rsidR="00F11BA7">
          <w:t xml:space="preserve"> via</w:t>
        </w:r>
      </w:ins>
    </w:p>
    <w:p w14:paraId="426A807E" w14:textId="4A18A836" w:rsidR="00F11BA7" w:rsidRDefault="00F11BA7">
      <w:pPr>
        <w:pStyle w:val="MTDisplayEquation"/>
        <w:rPr>
          <w:ins w:id="1255" w:author="Gerard" w:date="2014-07-29T23:30:00Z"/>
        </w:rPr>
        <w:pPrChange w:id="1256" w:author="Gerard" w:date="2014-07-29T23:30:00Z">
          <w:pPr/>
        </w:pPrChange>
      </w:pPr>
      <w:ins w:id="1257" w:author="Gerard" w:date="2014-07-29T23:30:00Z">
        <w:r>
          <w:lastRenderedPageBreak/>
          <w:tab/>
        </w:r>
      </w:ins>
      <w:r w:rsidR="006C2049" w:rsidRPr="006C2049">
        <w:rPr>
          <w:position w:val="-124"/>
        </w:rPr>
        <w:object w:dxaOrig="7260" w:dyaOrig="7720" w14:anchorId="47117BC7">
          <v:shape id="_x0000_i1184" type="#_x0000_t75" style="width:5in;height:388.5pt" o:ole="">
            <v:imagedata r:id="rId349" o:title=""/>
          </v:shape>
          <o:OLEObject Type="Embed" ProgID="Equation.DSMT4" ShapeID="_x0000_i1184" DrawAspect="Content" ObjectID="_1493210252" r:id="rId350"/>
        </w:object>
      </w:r>
      <w:ins w:id="1258" w:author="Gerard" w:date="2014-07-29T23:30:00Z">
        <w:r>
          <w:t xml:space="preserve"> </w:t>
        </w:r>
      </w:ins>
      <w:ins w:id="1259" w:author="Gerard" w:date="2014-07-29T23:50:00Z">
        <w:r w:rsidR="006D6355">
          <w:t>.</w:t>
        </w:r>
      </w:ins>
    </w:p>
    <w:p w14:paraId="409BCF27" w14:textId="77777777" w:rsidR="00F11BA7" w:rsidRDefault="00F11BA7" w:rsidP="006A0BC1">
      <w:pPr>
        <w:rPr>
          <w:ins w:id="1260"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1261" w:author="Gerard" w:date="2014-07-29T23:38:00Z">
        <w:r w:rsidDel="00F11BA7">
          <w:delText>mu1</w:delText>
        </w:r>
      </w:del>
      <w:ins w:id="1262" w:author="Gerard" w:date="2014-07-29T23:38:00Z">
        <w:r w:rsidR="00F11BA7">
          <w:t>E1</w:t>
        </w:r>
      </w:ins>
      <w:r>
        <w:t>&gt;1</w:t>
      </w:r>
      <w:ins w:id="1263" w:author="Gerard" w:date="2014-07-29T23:49:00Z">
        <w:r w:rsidR="003E7817">
          <w:t>24</w:t>
        </w:r>
      </w:ins>
      <w:r>
        <w:t>&lt;/</w:t>
      </w:r>
      <w:del w:id="1264" w:author="Gerard" w:date="2014-07-29T23:38:00Z">
        <w:r w:rsidDel="00F11BA7">
          <w:delText>mu1</w:delText>
        </w:r>
      </w:del>
      <w:ins w:id="1265" w:author="Gerard" w:date="2014-07-29T23:38:00Z">
        <w:r w:rsidR="00F11BA7">
          <w:t>E1</w:t>
        </w:r>
      </w:ins>
      <w:r>
        <w:t>&gt;</w:t>
      </w:r>
    </w:p>
    <w:p w14:paraId="01A7948F" w14:textId="521DD5C0" w:rsidR="006A0BC1" w:rsidRDefault="006A0BC1" w:rsidP="006A0BC1">
      <w:pPr>
        <w:pStyle w:val="code"/>
      </w:pPr>
      <w:r>
        <w:tab/>
        <w:t>&lt;</w:t>
      </w:r>
      <w:del w:id="1266" w:author="Gerard" w:date="2014-07-29T23:38:00Z">
        <w:r w:rsidDel="00F11BA7">
          <w:delText>mu2</w:delText>
        </w:r>
      </w:del>
      <w:ins w:id="1267" w:author="Gerard" w:date="2014-07-29T23:38:00Z">
        <w:r w:rsidR="00F11BA7">
          <w:t>E2</w:t>
        </w:r>
      </w:ins>
      <w:r>
        <w:t>&gt;</w:t>
      </w:r>
      <w:ins w:id="1268" w:author="Gerard" w:date="2014-07-29T23:49:00Z">
        <w:r w:rsidR="003E7817">
          <w:t>1</w:t>
        </w:r>
      </w:ins>
      <w:r>
        <w:t>2</w:t>
      </w:r>
      <w:ins w:id="1269" w:author="Gerard" w:date="2014-07-29T23:49:00Z">
        <w:r w:rsidR="003E7817">
          <w:t>4</w:t>
        </w:r>
      </w:ins>
      <w:r>
        <w:t>&lt;/</w:t>
      </w:r>
      <w:del w:id="1270" w:author="Gerard" w:date="2014-07-29T23:39:00Z">
        <w:r w:rsidDel="00F11BA7">
          <w:delText>mu2</w:delText>
        </w:r>
      </w:del>
      <w:ins w:id="1271" w:author="Gerard" w:date="2014-07-29T23:39:00Z">
        <w:r w:rsidR="00F11BA7">
          <w:t>E2</w:t>
        </w:r>
      </w:ins>
      <w:r>
        <w:t>&gt;</w:t>
      </w:r>
    </w:p>
    <w:p w14:paraId="14FAE44E" w14:textId="5D9E16C4" w:rsidR="006A0BC1" w:rsidRDefault="006A0BC1" w:rsidP="006A0BC1">
      <w:pPr>
        <w:pStyle w:val="code"/>
      </w:pPr>
      <w:r>
        <w:tab/>
        <w:t>&lt;</w:t>
      </w:r>
      <w:del w:id="1272" w:author="Gerard" w:date="2014-07-29T23:39:00Z">
        <w:r w:rsidDel="00F11BA7">
          <w:delText>mu3</w:delText>
        </w:r>
      </w:del>
      <w:ins w:id="1273" w:author="Gerard" w:date="2014-07-29T23:39:00Z">
        <w:r w:rsidR="00F11BA7">
          <w:t>E3</w:t>
        </w:r>
      </w:ins>
      <w:r>
        <w:t>&gt;3</w:t>
      </w:r>
      <w:ins w:id="1274" w:author="Gerard" w:date="2014-07-29T23:49:00Z">
        <w:r w:rsidR="003E7817">
          <w:t>6</w:t>
        </w:r>
      </w:ins>
      <w:r>
        <w:t>&lt;/</w:t>
      </w:r>
      <w:del w:id="1275" w:author="Gerard" w:date="2014-07-29T23:39:00Z">
        <w:r w:rsidDel="00F11BA7">
          <w:delText>mu3</w:delText>
        </w:r>
      </w:del>
      <w:ins w:id="1276" w:author="Gerard" w:date="2014-07-29T23:39:00Z">
        <w:r w:rsidR="00F11BA7">
          <w:t>E3</w:t>
        </w:r>
      </w:ins>
      <w:r>
        <w:t>&gt;</w:t>
      </w:r>
    </w:p>
    <w:p w14:paraId="78153A35" w14:textId="48208A7F" w:rsidR="006A0BC1" w:rsidRDefault="006A0BC1" w:rsidP="006A0BC1">
      <w:pPr>
        <w:pStyle w:val="code"/>
      </w:pPr>
      <w:r>
        <w:tab/>
        <w:t>&lt;</w:t>
      </w:r>
      <w:del w:id="1277" w:author="Gerard" w:date="2014-07-29T23:39:00Z">
        <w:r w:rsidDel="00F11BA7">
          <w:delText>l11</w:delText>
        </w:r>
      </w:del>
      <w:ins w:id="1278" w:author="Gerard" w:date="2014-07-29T23:39:00Z">
        <w:r w:rsidR="00F11BA7">
          <w:t>G12</w:t>
        </w:r>
      </w:ins>
      <w:r>
        <w:t>&gt;</w:t>
      </w:r>
      <w:del w:id="1279" w:author="Gerard" w:date="2014-07-29T23:49:00Z">
        <w:r w:rsidDel="003E7817">
          <w:delText>3</w:delText>
        </w:r>
      </w:del>
      <w:ins w:id="1280" w:author="Gerard" w:date="2014-07-29T23:49:00Z">
        <w:r w:rsidR="003E7817">
          <w:t>67</w:t>
        </w:r>
      </w:ins>
      <w:r>
        <w:t>&lt;/</w:t>
      </w:r>
      <w:del w:id="1281" w:author="Gerard" w:date="2014-07-29T23:39:00Z">
        <w:r w:rsidDel="00F11BA7">
          <w:delText>l11</w:delText>
        </w:r>
      </w:del>
      <w:ins w:id="1282" w:author="Gerard" w:date="2014-07-29T23:39:00Z">
        <w:r w:rsidR="00F11BA7">
          <w:t>G12</w:t>
        </w:r>
      </w:ins>
      <w:r>
        <w:t>&gt;</w:t>
      </w:r>
    </w:p>
    <w:p w14:paraId="6166FF98" w14:textId="6758B6F3" w:rsidR="006A0BC1" w:rsidRDefault="006A0BC1" w:rsidP="006A0BC1">
      <w:pPr>
        <w:pStyle w:val="code"/>
      </w:pPr>
      <w:r>
        <w:tab/>
        <w:t>&lt;</w:t>
      </w:r>
      <w:del w:id="1283" w:author="Gerard" w:date="2014-07-29T23:39:00Z">
        <w:r w:rsidDel="00F11BA7">
          <w:delText>l22</w:delText>
        </w:r>
      </w:del>
      <w:ins w:id="1284" w:author="Gerard" w:date="2014-07-29T23:39:00Z">
        <w:r w:rsidR="00F11BA7">
          <w:t>G23</w:t>
        </w:r>
      </w:ins>
      <w:r>
        <w:t>&gt;</w:t>
      </w:r>
      <w:del w:id="1285" w:author="Gerard" w:date="2014-07-29T23:49:00Z">
        <w:r w:rsidDel="003E7817">
          <w:delText>2</w:delText>
        </w:r>
      </w:del>
      <w:ins w:id="1286" w:author="Gerard" w:date="2014-07-29T23:49:00Z">
        <w:r w:rsidR="003E7817">
          <w:t>40</w:t>
        </w:r>
      </w:ins>
      <w:r>
        <w:t>&lt;/</w:t>
      </w:r>
      <w:del w:id="1287" w:author="Gerard" w:date="2014-07-29T23:39:00Z">
        <w:r w:rsidDel="00F11BA7">
          <w:delText>l22</w:delText>
        </w:r>
      </w:del>
      <w:ins w:id="1288" w:author="Gerard" w:date="2014-07-29T23:39:00Z">
        <w:r w:rsidR="00F11BA7">
          <w:t>G23</w:t>
        </w:r>
      </w:ins>
      <w:r>
        <w:t>&gt;</w:t>
      </w:r>
    </w:p>
    <w:p w14:paraId="476867E0" w14:textId="0DA91237" w:rsidR="006A0BC1" w:rsidRDefault="006A0BC1" w:rsidP="006A0BC1">
      <w:pPr>
        <w:pStyle w:val="code"/>
      </w:pPr>
      <w:r>
        <w:tab/>
        <w:t>&lt;</w:t>
      </w:r>
      <w:del w:id="1289" w:author="Gerard" w:date="2014-07-29T23:39:00Z">
        <w:r w:rsidDel="00F11BA7">
          <w:delText>l33</w:delText>
        </w:r>
      </w:del>
      <w:ins w:id="1290" w:author="Gerard" w:date="2014-07-29T23:39:00Z">
        <w:r w:rsidR="00F11BA7">
          <w:t>G13</w:t>
        </w:r>
      </w:ins>
      <w:r>
        <w:t>&gt;</w:t>
      </w:r>
      <w:del w:id="1291" w:author="Gerard" w:date="2014-07-29T23:49:00Z">
        <w:r w:rsidDel="003E7817">
          <w:delText>1</w:delText>
        </w:r>
      </w:del>
      <w:ins w:id="1292" w:author="Gerard" w:date="2014-07-29T23:49:00Z">
        <w:r w:rsidR="003E7817">
          <w:t>40</w:t>
        </w:r>
      </w:ins>
      <w:r>
        <w:t>&lt;/</w:t>
      </w:r>
      <w:del w:id="1293" w:author="Gerard" w:date="2014-07-29T23:39:00Z">
        <w:r w:rsidDel="00F11BA7">
          <w:delText>l33</w:delText>
        </w:r>
      </w:del>
      <w:ins w:id="1294" w:author="Gerard" w:date="2014-07-29T23:39:00Z">
        <w:r w:rsidR="00F11BA7">
          <w:t>G13</w:t>
        </w:r>
      </w:ins>
      <w:r>
        <w:t>&gt;</w:t>
      </w:r>
    </w:p>
    <w:p w14:paraId="0B65C74F" w14:textId="0632F892" w:rsidR="006A0BC1" w:rsidRDefault="006A0BC1" w:rsidP="006A0BC1">
      <w:pPr>
        <w:pStyle w:val="code"/>
      </w:pPr>
      <w:r>
        <w:tab/>
        <w:t>&lt;</w:t>
      </w:r>
      <w:del w:id="1295" w:author="Gerard" w:date="2014-07-29T23:39:00Z">
        <w:r w:rsidDel="00F11BA7">
          <w:delText>l12</w:delText>
        </w:r>
      </w:del>
      <w:ins w:id="1296" w:author="Gerard" w:date="2014-07-29T23:39:00Z">
        <w:r w:rsidR="00F11BA7">
          <w:t>v12</w:t>
        </w:r>
      </w:ins>
      <w:r>
        <w:t>&gt;</w:t>
      </w:r>
      <w:del w:id="1297" w:author="Gerard" w:date="2014-07-29T23:49:00Z">
        <w:r w:rsidDel="003E7817">
          <w:delText>0.5</w:delText>
        </w:r>
      </w:del>
      <w:ins w:id="1298" w:author="Gerard" w:date="2014-07-29T23:49:00Z">
        <w:r w:rsidR="003E7817">
          <w:t>-0.075</w:t>
        </w:r>
      </w:ins>
      <w:r>
        <w:t>&lt;/</w:t>
      </w:r>
      <w:del w:id="1299" w:author="Gerard" w:date="2014-07-29T23:39:00Z">
        <w:r w:rsidDel="00F11BA7">
          <w:delText>l12</w:delText>
        </w:r>
      </w:del>
      <w:ins w:id="1300" w:author="Gerard" w:date="2014-07-29T23:39:00Z">
        <w:r w:rsidR="00F11BA7">
          <w:t>v12</w:t>
        </w:r>
      </w:ins>
      <w:r>
        <w:t>&gt;</w:t>
      </w:r>
    </w:p>
    <w:p w14:paraId="5A9BC763" w14:textId="1E74C4C2" w:rsidR="006A0BC1" w:rsidRDefault="006A0BC1" w:rsidP="006A0BC1">
      <w:pPr>
        <w:pStyle w:val="code"/>
      </w:pPr>
      <w:r>
        <w:tab/>
        <w:t>&lt;</w:t>
      </w:r>
      <w:del w:id="1301" w:author="Gerard" w:date="2014-07-29T23:39:00Z">
        <w:r w:rsidDel="00F11BA7">
          <w:delText>l23</w:delText>
        </w:r>
      </w:del>
      <w:ins w:id="1302" w:author="Gerard" w:date="2014-07-29T23:39:00Z">
        <w:r w:rsidR="00F11BA7">
          <w:t>v23</w:t>
        </w:r>
      </w:ins>
      <w:r>
        <w:t>&gt;</w:t>
      </w:r>
      <w:del w:id="1303" w:author="Gerard" w:date="2014-07-29T23:49:00Z">
        <w:r w:rsidDel="003E7817">
          <w:delText>1.0</w:delText>
        </w:r>
      </w:del>
      <w:ins w:id="1304" w:author="Gerard" w:date="2014-07-29T23:49:00Z">
        <w:r w:rsidR="003E7817">
          <w:t>0.87</w:t>
        </w:r>
      </w:ins>
      <w:r>
        <w:t>&lt;/</w:t>
      </w:r>
      <w:del w:id="1305" w:author="Gerard" w:date="2014-07-29T23:39:00Z">
        <w:r w:rsidDel="00F11BA7">
          <w:delText>l23</w:delText>
        </w:r>
      </w:del>
      <w:ins w:id="1306" w:author="Gerard" w:date="2014-07-29T23:39:00Z">
        <w:r w:rsidR="00F11BA7">
          <w:t>v23</w:t>
        </w:r>
      </w:ins>
      <w:r>
        <w:t>&gt;</w:t>
      </w:r>
    </w:p>
    <w:p w14:paraId="253D08D1" w14:textId="0A33F254" w:rsidR="006A0BC1" w:rsidRDefault="006A0BC1" w:rsidP="006A0BC1">
      <w:pPr>
        <w:pStyle w:val="code"/>
      </w:pPr>
      <w:r>
        <w:tab/>
        <w:t>&lt;</w:t>
      </w:r>
      <w:del w:id="1307" w:author="Gerard" w:date="2014-07-29T23:39:00Z">
        <w:r w:rsidDel="00F11BA7">
          <w:delText>l31</w:delText>
        </w:r>
      </w:del>
      <w:ins w:id="1308" w:author="Gerard" w:date="2014-07-29T23:39:00Z">
        <w:r w:rsidR="00F11BA7">
          <w:t>v31</w:t>
        </w:r>
      </w:ins>
      <w:r>
        <w:t>&gt;</w:t>
      </w:r>
      <w:del w:id="1309" w:author="Gerard" w:date="2014-07-29T23:49:00Z">
        <w:r w:rsidDel="003E7817">
          <w:delText>1.5</w:delText>
        </w:r>
      </w:del>
      <w:ins w:id="1310" w:author="Gerard" w:date="2014-07-29T23:49:00Z">
        <w:r w:rsidR="003E7817">
          <w:t>0.26</w:t>
        </w:r>
      </w:ins>
      <w:r>
        <w:t>&lt;/</w:t>
      </w:r>
      <w:del w:id="1311" w:author="Gerard" w:date="2014-07-29T23:39:00Z">
        <w:r w:rsidDel="00F11BA7">
          <w:delText>l31</w:delText>
        </w:r>
      </w:del>
      <w:ins w:id="1312"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1313" w:author="Gerard" w:date="2014-07-29T23:58:00Z">
        <w:r w:rsidDel="007C264E">
          <w:delText>K</w:delText>
        </w:r>
      </w:del>
      <w:ins w:id="1314" w:author="Gerard" w:date="2014-07-29T23:58:00Z">
        <w:r w:rsidR="007C264E">
          <w:t>k</w:t>
        </w:r>
      </w:ins>
      <w:r>
        <w:t>&gt;</w:t>
      </w:r>
      <w:del w:id="1315" w:author="Gerard" w:date="2014-07-29T23:39:00Z">
        <w:r w:rsidDel="00F11BA7">
          <w:delText>100</w:delText>
        </w:r>
      </w:del>
      <w:ins w:id="1316" w:author="Gerard" w:date="2014-07-29T23:49:00Z">
        <w:r w:rsidR="003E7817">
          <w:t>120</w:t>
        </w:r>
      </w:ins>
      <w:ins w:id="1317" w:author="Gerard" w:date="2014-07-29T23:39:00Z">
        <w:r w:rsidR="00F11BA7">
          <w:t>000</w:t>
        </w:r>
      </w:ins>
      <w:r>
        <w:t>&lt;/</w:t>
      </w:r>
      <w:del w:id="1318" w:author="Gerard" w:date="2014-07-29T23:58:00Z">
        <w:r w:rsidDel="007C264E">
          <w:delText>K</w:delText>
        </w:r>
      </w:del>
      <w:ins w:id="1319"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320" w:name="_Ref167535344"/>
      <w:bookmarkStart w:id="1321" w:name="_Ref299864027"/>
      <w:bookmarkStart w:id="1322" w:name="_Toc418602543"/>
      <w:r>
        <w:lastRenderedPageBreak/>
        <w:t>Mooney-Rivlin</w:t>
      </w:r>
      <w:bookmarkEnd w:id="1320"/>
      <w:bookmarkEnd w:id="1321"/>
      <w:bookmarkEnd w:id="1322"/>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25pt;height:29.25pt" o:ole="">
            <v:imagedata r:id="rId351" o:title=""/>
          </v:shape>
          <o:OLEObject Type="Embed" ProgID="Equation.DSMT4" ShapeID="_x0000_i1185" DrawAspect="Content" ObjectID="_1493210253" r:id="rId352"/>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25pt;height:21.75pt" o:ole="">
            <v:imagedata r:id="rId353" o:title=""/>
          </v:shape>
          <o:OLEObject Type="Embed" ProgID="Equation.DSMT4" ShapeID="_x0000_i1186" DrawAspect="Content" ObjectID="_1493210254" r:id="rId354"/>
        </w:object>
      </w:r>
      <w:r w:rsidR="006A0BC1">
        <w:t>and</w:t>
      </w:r>
      <w:r w:rsidRPr="006C2049">
        <w:rPr>
          <w:position w:val="-12"/>
        </w:rPr>
        <w:object w:dxaOrig="300" w:dyaOrig="360" w14:anchorId="640D38B7">
          <v:shape id="_x0000_i1187" type="#_x0000_t75" style="width:14.25pt;height:21.75pt" o:ole="">
            <v:imagedata r:id="rId355" o:title=""/>
          </v:shape>
          <o:OLEObject Type="Embed" ProgID="Equation.DSMT4" ShapeID="_x0000_i1187" DrawAspect="Content" ObjectID="_1493210255" r:id="rId356"/>
        </w:object>
      </w:r>
      <w:r w:rsidR="006A0BC1">
        <w:t xml:space="preserve">are the Mooney-Rivlin material coefficients. The variables </w:t>
      </w:r>
      <w:r w:rsidRPr="006C2049">
        <w:rPr>
          <w:position w:val="-12"/>
        </w:rPr>
        <w:object w:dxaOrig="220" w:dyaOrig="380" w14:anchorId="269D6606">
          <v:shape id="_x0000_i1188" type="#_x0000_t75" style="width:14.25pt;height:21.75pt" o:ole="">
            <v:imagedata r:id="rId357" o:title=""/>
          </v:shape>
          <o:OLEObject Type="Embed" ProgID="Equation.DSMT4" ShapeID="_x0000_i1188" DrawAspect="Content" ObjectID="_1493210256" r:id="rId358"/>
        </w:object>
      </w:r>
      <w:r w:rsidR="006A0BC1">
        <w:t xml:space="preserve"> and </w:t>
      </w:r>
      <w:r w:rsidRPr="006C2049">
        <w:rPr>
          <w:position w:val="-12"/>
        </w:rPr>
        <w:object w:dxaOrig="240" w:dyaOrig="380" w14:anchorId="369C9EDB">
          <v:shape id="_x0000_i1189" type="#_x0000_t75" style="width:14.25pt;height:21.75pt" o:ole="">
            <v:imagedata r:id="rId359" o:title=""/>
          </v:shape>
          <o:OLEObject Type="Embed" ProgID="Equation.DSMT4" ShapeID="_x0000_i1189" DrawAspect="Content" ObjectID="_1493210257" r:id="rId360"/>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25pt;height:14.25pt" o:ole="">
            <v:imagedata r:id="rId361" o:title=""/>
          </v:shape>
          <o:OLEObject Type="Embed" ProgID="Equation.DSMT4" ShapeID="_x0000_i1190" DrawAspect="Content" ObjectID="_1493210258" r:id="rId362"/>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75pt;height:21.75pt" o:ole="">
            <v:imagedata r:id="rId363" o:title=""/>
          </v:shape>
          <o:OLEObject Type="Embed" ProgID="Equation.DSMT4" ShapeID="_x0000_i1191" DrawAspect="Content" ObjectID="_1493210259" r:id="rId364"/>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323" w:name="_Toc418602544"/>
      <w:r>
        <w:lastRenderedPageBreak/>
        <w:t>Muscle Material</w:t>
      </w:r>
      <w:bookmarkEnd w:id="1323"/>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75pt" o:ole="">
            <v:imagedata r:id="rId365" o:title=""/>
          </v:shape>
          <o:OLEObject Type="Embed" ProgID="Equation.DSMT4" ShapeID="_x0000_i1192" DrawAspect="Content" ObjectID="_1493210260" r:id="rId366"/>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25pt;height:21.75pt" o:ole="">
            <v:imagedata r:id="rId367" o:title=""/>
          </v:shape>
          <o:OLEObject Type="Embed" ProgID="Equation.DSMT4" ShapeID="_x0000_i1193" DrawAspect="Content" ObjectID="_1493210261" r:id="rId368"/>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9.25pt;height:36.75pt" o:ole="">
            <v:imagedata r:id="rId369" o:title=""/>
          </v:shape>
          <o:OLEObject Type="Embed" ProgID="Equation.DSMT4" ShapeID="_x0000_i1194" DrawAspect="Content" ObjectID="_1493210262" r:id="rId370"/>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2.75pt;height:78.75pt" o:ole="">
            <v:imagedata r:id="rId371" o:title=""/>
          </v:shape>
          <o:OLEObject Type="Embed" ProgID="Equation.DSMT4" ShapeID="_x0000_i1195" DrawAspect="Content" ObjectID="_1493210263" r:id="rId372"/>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1.25pt;height:86.25pt" o:ole="">
            <v:imagedata r:id="rId373" o:title=""/>
          </v:shape>
          <o:OLEObject Type="Embed" ProgID="Equation.DSMT4" ShapeID="_x0000_i1196" DrawAspect="Content" ObjectID="_1493210264" r:id="rId374"/>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25pt;height:21.75pt" o:ole="">
            <v:imagedata r:id="rId375" o:title=""/>
          </v:shape>
          <o:OLEObject Type="Embed" ProgID="Equation.DSMT4" ShapeID="_x0000_i1197" DrawAspect="Content" ObjectID="_1493210265" r:id="rId376"/>
        </w:object>
      </w:r>
      <w:r>
        <w:t xml:space="preserve">and </w:t>
      </w:r>
      <w:r w:rsidR="006C2049" w:rsidRPr="006C2049">
        <w:rPr>
          <w:position w:val="-12"/>
        </w:rPr>
        <w:object w:dxaOrig="260" w:dyaOrig="360" w14:anchorId="33E3D59B">
          <v:shape id="_x0000_i1198" type="#_x0000_t75" style="width:14.25pt;height:21.75pt" o:ole="">
            <v:imagedata r:id="rId377" o:title=""/>
          </v:shape>
          <o:OLEObject Type="Embed" ProgID="Equation.DSMT4" ShapeID="_x0000_i1198" DrawAspect="Content" ObjectID="_1493210266" r:id="rId378"/>
        </w:object>
      </w:r>
      <w:r>
        <w:t xml:space="preserve">are determined by requiring </w:t>
      </w:r>
      <w:r w:rsidR="006C2049" w:rsidRPr="006C2049">
        <w:rPr>
          <w:position w:val="-6"/>
        </w:rPr>
        <w:object w:dxaOrig="320" w:dyaOrig="320" w14:anchorId="3C3F6DA1">
          <v:shape id="_x0000_i1199" type="#_x0000_t75" style="width:14.25pt;height:14.25pt" o:ole="">
            <v:imagedata r:id="rId379" o:title=""/>
          </v:shape>
          <o:OLEObject Type="Embed" ProgID="Equation.DSMT4" ShapeID="_x0000_i1199" DrawAspect="Content" ObjectID="_1493210267" r:id="rId380"/>
        </w:object>
      </w:r>
      <w:r>
        <w:t xml:space="preserve">and </w:t>
      </w:r>
      <w:r w:rsidR="006C2049" w:rsidRPr="006C2049">
        <w:rPr>
          <w:position w:val="-6"/>
        </w:rPr>
        <w:object w:dxaOrig="300" w:dyaOrig="320" w14:anchorId="4E9816E8">
          <v:shape id="_x0000_i1200" type="#_x0000_t75" style="width:14.25pt;height:14.25pt" o:ole="">
            <v:imagedata r:id="rId381" o:title=""/>
          </v:shape>
          <o:OLEObject Type="Embed" ProgID="Equation.DSMT4" ShapeID="_x0000_i1200" DrawAspect="Content" ObjectID="_1493210268" r:id="rId382"/>
        </w:object>
      </w:r>
      <w:r>
        <w:t xml:space="preserve">continuity at </w:t>
      </w:r>
      <w:r w:rsidR="006C2049" w:rsidRPr="006C2049">
        <w:rPr>
          <w:position w:val="-6"/>
        </w:rPr>
        <w:object w:dxaOrig="680" w:dyaOrig="320" w14:anchorId="0692B185">
          <v:shape id="_x0000_i1201" type="#_x0000_t75" style="width:36.75pt;height:14.25pt" o:ole="">
            <v:imagedata r:id="rId383" o:title=""/>
          </v:shape>
          <o:OLEObject Type="Embed" ProgID="Equation.DSMT4" ShapeID="_x0000_i1201" DrawAspect="Content" ObjectID="_1493210269" r:id="rId384"/>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25pt;height:14.25pt" o:ole="">
            <v:imagedata r:id="rId385" o:title=""/>
          </v:shape>
          <o:OLEObject Type="Embed" ProgID="Equation.DSMT4" ShapeID="_x0000_i1202" DrawAspect="Content" ObjectID="_1493210270" r:id="rId386"/>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324" w:name="_Toc418602545"/>
      <w:r>
        <w:lastRenderedPageBreak/>
        <w:t>Ogden</w:t>
      </w:r>
      <w:bookmarkEnd w:id="1324"/>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6.75pt;height:36.75pt" o:ole="">
            <v:imagedata r:id="rId387" o:title=""/>
          </v:shape>
          <o:OLEObject Type="Embed" ProgID="Equation.DSMT4" ShapeID="_x0000_i1203" DrawAspect="Content" ObjectID="_1493210271" r:id="rId388"/>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25pt;height:21.75pt" o:ole="">
            <v:imagedata r:id="rId389" o:title=""/>
          </v:shape>
          <o:OLEObject Type="Embed" ProgID="Equation.DSMT4" ShapeID="_x0000_i1204" DrawAspect="Content" ObjectID="_1493210272" r:id="rId390"/>
        </w:object>
      </w:r>
      <w:r>
        <w:t xml:space="preserve"> are the eigenvalues of </w:t>
      </w:r>
      <w:r w:rsidR="006C2049" w:rsidRPr="006C2049">
        <w:rPr>
          <w:position w:val="-6"/>
        </w:rPr>
        <w:object w:dxaOrig="240" w:dyaOrig="340" w14:anchorId="77E27C15">
          <v:shape id="_x0000_i1205" type="#_x0000_t75" style="width:14.25pt;height:14.25pt" o:ole="">
            <v:imagedata r:id="rId391" o:title=""/>
          </v:shape>
          <o:OLEObject Type="Embed" ProgID="Equation.DSMT4" ShapeID="_x0000_i1205" DrawAspect="Content" ObjectID="_1493210273" r:id="rId392"/>
        </w:object>
      </w:r>
      <w:r>
        <w:t xml:space="preserve">, </w:t>
      </w:r>
      <w:r w:rsidR="006C2049" w:rsidRPr="006C2049">
        <w:rPr>
          <w:position w:val="-12"/>
        </w:rPr>
        <w:object w:dxaOrig="220" w:dyaOrig="360" w14:anchorId="7C9FE6B9">
          <v:shape id="_x0000_i1206" type="#_x0000_t75" style="width:14.25pt;height:21.75pt" o:ole="">
            <v:imagedata r:id="rId393" o:title=""/>
          </v:shape>
          <o:OLEObject Type="Embed" ProgID="Equation.DSMT4" ShapeID="_x0000_i1206" DrawAspect="Content" ObjectID="_1493210274" r:id="rId394"/>
        </w:object>
      </w:r>
      <w:r>
        <w:t xml:space="preserve">and </w:t>
      </w:r>
      <w:r w:rsidR="006C2049" w:rsidRPr="006C2049">
        <w:rPr>
          <w:position w:val="-12"/>
        </w:rPr>
        <w:object w:dxaOrig="279" w:dyaOrig="360" w14:anchorId="50975717">
          <v:shape id="_x0000_i1207" type="#_x0000_t75" style="width:14.25pt;height:21.75pt" o:ole="">
            <v:imagedata r:id="rId395" o:title=""/>
          </v:shape>
          <o:OLEObject Type="Embed" ProgID="Equation.DSMT4" ShapeID="_x0000_i1207" DrawAspect="Content" ObjectID="_1493210275" r:id="rId396"/>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325" w:name="_Toc418602546"/>
      <w:r>
        <w:lastRenderedPageBreak/>
        <w:t>Tendon Material</w:t>
      </w:r>
      <w:bookmarkEnd w:id="1325"/>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5.25pt;height:29.25pt" o:ole="">
            <v:imagedata r:id="rId397" o:title=""/>
          </v:shape>
          <o:OLEObject Type="Embed" ProgID="Equation.DSMT4" ShapeID="_x0000_i1208" DrawAspect="Content" ObjectID="_1493210276" r:id="rId398"/>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5pt;height:1in" o:ole="">
            <v:imagedata r:id="rId399" o:title=""/>
          </v:shape>
          <o:OLEObject Type="Embed" ProgID="Equation.DSMT4" ShapeID="_x0000_i1209" DrawAspect="Content" ObjectID="_1493210277" r:id="rId400"/>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25pt;height:21.75pt" o:ole="">
            <v:imagedata r:id="rId401" o:title=""/>
          </v:shape>
          <o:OLEObject Type="Embed" ProgID="Equation.DSMT4" ShapeID="_x0000_i1210" DrawAspect="Content" ObjectID="_1493210278" r:id="rId402"/>
        </w:object>
      </w:r>
      <w:r>
        <w:t xml:space="preserve">and </w:t>
      </w:r>
      <w:r w:rsidR="006C2049" w:rsidRPr="006C2049">
        <w:rPr>
          <w:position w:val="-12"/>
        </w:rPr>
        <w:object w:dxaOrig="279" w:dyaOrig="360" w14:anchorId="3AA7EF0A">
          <v:shape id="_x0000_i1211" type="#_x0000_t75" style="width:14.25pt;height:21.75pt" o:ole="">
            <v:imagedata r:id="rId403" o:title=""/>
          </v:shape>
          <o:OLEObject Type="Embed" ProgID="Equation.DSMT4" ShapeID="_x0000_i1211" DrawAspect="Content" ObjectID="_1493210279" r:id="rId404"/>
        </w:object>
      </w:r>
      <w:r>
        <w:t xml:space="preserve">are determined by requiring </w:t>
      </w:r>
      <w:r w:rsidR="006C2049" w:rsidRPr="006C2049">
        <w:rPr>
          <w:position w:val="-6"/>
        </w:rPr>
        <w:object w:dxaOrig="320" w:dyaOrig="320" w14:anchorId="2798A95E">
          <v:shape id="_x0000_i1212" type="#_x0000_t75" style="width:14.25pt;height:14.25pt" o:ole="">
            <v:imagedata r:id="rId405" o:title=""/>
          </v:shape>
          <o:OLEObject Type="Embed" ProgID="Equation.DSMT4" ShapeID="_x0000_i1212" DrawAspect="Content" ObjectID="_1493210280" r:id="rId406"/>
        </w:object>
      </w:r>
      <w:r>
        <w:t xml:space="preserve">and </w:t>
      </w:r>
      <w:r w:rsidR="006C2049" w:rsidRPr="006C2049">
        <w:rPr>
          <w:position w:val="-6"/>
        </w:rPr>
        <w:object w:dxaOrig="300" w:dyaOrig="320" w14:anchorId="2730865F">
          <v:shape id="_x0000_i1213" type="#_x0000_t75" style="width:14.25pt;height:14.25pt" o:ole="">
            <v:imagedata r:id="rId407" o:title=""/>
          </v:shape>
          <o:OLEObject Type="Embed" ProgID="Equation.DSMT4" ShapeID="_x0000_i1213" DrawAspect="Content" ObjectID="_1493210281" r:id="rId408"/>
        </w:object>
      </w:r>
      <w:r>
        <w:t xml:space="preserve">continuity at </w:t>
      </w:r>
      <w:r w:rsidR="006C2049" w:rsidRPr="006C2049">
        <w:rPr>
          <w:position w:val="-6"/>
        </w:rPr>
        <w:object w:dxaOrig="279" w:dyaOrig="320" w14:anchorId="252E27C0">
          <v:shape id="_x0000_i1214" type="#_x0000_t75" style="width:14.25pt;height:14.25pt" o:ole="">
            <v:imagedata r:id="rId409" o:title=""/>
          </v:shape>
          <o:OLEObject Type="Embed" ProgID="Equation.DSMT4" ShapeID="_x0000_i1214" DrawAspect="Content" ObjectID="_1493210282" r:id="rId410"/>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326" w:name="_Toc418602547"/>
      <w:r>
        <w:lastRenderedPageBreak/>
        <w:t>Tension-Compression Nonlinear Orthotropic</w:t>
      </w:r>
      <w:bookmarkEnd w:id="1326"/>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25pt;height:36.75pt" o:ole="">
            <v:imagedata r:id="rId411" o:title=""/>
          </v:shape>
          <o:OLEObject Type="Embed" ProgID="Equation.DSMT4" ShapeID="_x0000_i1215" DrawAspect="Content" ObjectID="_1493210283" r:id="rId412"/>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75pt;height:21.75pt" o:ole="">
            <v:imagedata r:id="rId413" o:title=""/>
          </v:shape>
          <o:OLEObject Type="Embed" ProgID="Equation.DSMT4" ShapeID="_x0000_i1216" DrawAspect="Content" ObjectID="_1493210284" r:id="rId414"/>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25pt;height:65.25pt" o:ole="">
            <v:imagedata r:id="rId415" o:title=""/>
          </v:shape>
          <o:OLEObject Type="Embed" ProgID="Equation.DSMT4" ShapeID="_x0000_i1217" DrawAspect="Content" ObjectID="_1493210285" r:id="rId416"/>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25pt;height:21.75pt" o:ole="">
            <v:imagedata r:id="rId417" o:title=""/>
          </v:shape>
          <o:OLEObject Type="Embed" ProgID="Equation.DSMT4" ShapeID="_x0000_i1218" DrawAspect="Content" ObjectID="_1493210286" r:id="rId418"/>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25pt;height:29.25pt" o:ole="">
            <v:imagedata r:id="rId419" o:title=""/>
          </v:shape>
          <o:OLEObject Type="Embed" ProgID="Equation.DSMT4" ShapeID="_x0000_i1219" DrawAspect="Content" ObjectID="_1493210287" r:id="rId420"/>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25pt;height:21.75pt" o:ole="">
            <v:imagedata r:id="rId421" o:title=""/>
          </v:shape>
          <o:OLEObject Type="Embed" ProgID="Equation.DSMT4" ShapeID="_x0000_i1220" DrawAspect="Content" ObjectID="_1493210288" r:id="rId422"/>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327" w:name="_Toc418602548"/>
      <w:r>
        <w:lastRenderedPageBreak/>
        <w:t>Transversely Isotropic Mooney-Rivlin</w:t>
      </w:r>
      <w:bookmarkEnd w:id="1327"/>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3.25pt;height:29.25pt" o:ole="">
            <v:imagedata r:id="rId423" o:title=""/>
          </v:shape>
          <o:OLEObject Type="Embed" ProgID="Equation.DSMT4" ShapeID="_x0000_i1221" DrawAspect="Content" ObjectID="_1493210289" r:id="rId424"/>
        </w:object>
      </w:r>
      <w:r>
        <w:t>.</w:t>
      </w:r>
    </w:p>
    <w:p w14:paraId="3A3DF616" w14:textId="3522B846" w:rsidR="006A0BC1" w:rsidRDefault="006A0BC1" w:rsidP="006A0BC1">
      <w:pPr>
        <w:rPr>
          <w:ins w:id="1328" w:author="Gerard" w:date="2014-09-08T10:19:00Z"/>
        </w:rPr>
      </w:pPr>
      <w:r>
        <w:t>Here</w:t>
      </w:r>
      <w:r w:rsidR="00630A21">
        <w:t xml:space="preserve"> </w:t>
      </w:r>
      <w:r w:rsidR="006C2049" w:rsidRPr="006C2049">
        <w:rPr>
          <w:position w:val="-12"/>
        </w:rPr>
        <w:object w:dxaOrig="220" w:dyaOrig="380" w14:anchorId="2521AAA5">
          <v:shape id="_x0000_i1222" type="#_x0000_t75" style="width:14.25pt;height:21.75pt" o:ole="">
            <v:imagedata r:id="rId425" o:title=""/>
          </v:shape>
          <o:OLEObject Type="Embed" ProgID="Equation.DSMT4" ShapeID="_x0000_i1222" DrawAspect="Content" ObjectID="_1493210290" r:id="rId426"/>
        </w:object>
      </w:r>
      <w:r w:rsidR="00630A21">
        <w:t xml:space="preserve"> </w:t>
      </w:r>
      <w:r>
        <w:t>and</w:t>
      </w:r>
      <w:r w:rsidR="00630A21">
        <w:t xml:space="preserve"> </w:t>
      </w:r>
      <w:r w:rsidR="006C2049" w:rsidRPr="006C2049">
        <w:rPr>
          <w:position w:val="-12"/>
        </w:rPr>
        <w:object w:dxaOrig="260" w:dyaOrig="380" w14:anchorId="070D001A">
          <v:shape id="_x0000_i1223" type="#_x0000_t75" style="width:14.25pt;height:21.75pt" o:ole="">
            <v:imagedata r:id="rId427" o:title=""/>
          </v:shape>
          <o:OLEObject Type="Embed" ProgID="Equation.DSMT4" ShapeID="_x0000_i1223" DrawAspect="Content" ObjectID="_1493210291" r:id="rId428"/>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25pt;height:14.25pt" o:ole="">
            <v:imagedata r:id="rId429" o:title=""/>
          </v:shape>
          <o:OLEObject Type="Embed" ProgID="Equation.DSMT4" ShapeID="_x0000_i1224" DrawAspect="Content" ObjectID="_1493210292" r:id="rId430"/>
        </w:object>
      </w:r>
      <w:r>
        <w:rPr>
          <w:b/>
        </w:rPr>
        <w:t xml:space="preserve"> </w:t>
      </w:r>
      <w:r>
        <w:t xml:space="preserve">and </w:t>
      </w:r>
      <w:r w:rsidR="006C2049" w:rsidRPr="006C2049">
        <w:rPr>
          <w:position w:val="-6"/>
        </w:rPr>
        <w:object w:dxaOrig="220" w:dyaOrig="340" w14:anchorId="777BC026">
          <v:shape id="_x0000_i1225" type="#_x0000_t75" style="width:14.25pt;height:14.25pt" o:ole="">
            <v:imagedata r:id="rId431" o:title=""/>
          </v:shape>
          <o:OLEObject Type="Embed" ProgID="Equation.DSMT4" ShapeID="_x0000_i1225" DrawAspect="Content" ObjectID="_1493210293" r:id="rId432"/>
        </w:object>
      </w:r>
      <w:r>
        <w:t xml:space="preserve"> is the deviatoric part of the stretch along the fiber direction (</w:t>
      </w:r>
      <w:r w:rsidR="006C2049" w:rsidRPr="006C2049">
        <w:rPr>
          <w:position w:val="-12"/>
        </w:rPr>
        <w:object w:dxaOrig="1380" w:dyaOrig="400" w14:anchorId="6AE47935">
          <v:shape id="_x0000_i1226" type="#_x0000_t75" style="width:1in;height:21.75pt" o:ole="">
            <v:imagedata r:id="rId433" o:title=""/>
          </v:shape>
          <o:OLEObject Type="Embed" ProgID="Equation.DSMT4" ShapeID="_x0000_i1226" DrawAspect="Content" ObjectID="_1493210294" r:id="rId434"/>
        </w:object>
      </w:r>
      <w:r>
        <w:t xml:space="preserve">, where </w:t>
      </w:r>
      <w:r w:rsidR="006C2049" w:rsidRPr="006C2049">
        <w:rPr>
          <w:position w:val="-12"/>
        </w:rPr>
        <w:object w:dxaOrig="260" w:dyaOrig="360" w14:anchorId="02AE46C1">
          <v:shape id="_x0000_i1227" type="#_x0000_t75" style="width:14.25pt;height:21.75pt" o:ole="">
            <v:imagedata r:id="rId435" o:title=""/>
          </v:shape>
          <o:OLEObject Type="Embed" ProgID="Equation.DSMT4" ShapeID="_x0000_i1227" DrawAspect="Content" ObjectID="_1493210295" r:id="rId436"/>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75pt;height:21.75pt" o:ole="">
            <v:imagedata r:id="rId437" o:title=""/>
          </v:shape>
          <o:OLEObject Type="Embed" ProgID="Equation.DSMT4" ShapeID="_x0000_i1228" DrawAspect="Content" ObjectID="_1493210296" r:id="rId438"/>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25pt;height:21.75pt" o:ole="">
            <v:imagedata r:id="rId439" o:title=""/>
          </v:shape>
          <o:OLEObject Type="Embed" ProgID="Equation.DSMT4" ShapeID="_x0000_i1229" DrawAspect="Content" ObjectID="_1493210297" r:id="rId440"/>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25pt;height:21.75pt" o:ole="">
            <v:imagedata r:id="rId441" o:title=""/>
          </v:shape>
          <o:OLEObject Type="Embed" ProgID="Equation.DSMT4" ShapeID="_x0000_i1230" DrawAspect="Content" ObjectID="_1493210298" r:id="rId442"/>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1329" w:author="Gerard" w:date="2014-09-08T10:21:00Z"/>
        </w:rPr>
        <w:pPrChange w:id="1330" w:author="Gerard" w:date="2014-09-08T10:19:00Z">
          <w:pPr/>
        </w:pPrChange>
      </w:pPr>
      <w:ins w:id="1331" w:author="Gerard" w:date="2014-09-08T10:19:00Z">
        <w:r>
          <w:tab/>
        </w:r>
      </w:ins>
      <w:ins w:id="1332" w:author="Gerard" w:date="2014-09-08T10:19:00Z">
        <w:r w:rsidRPr="0043048B">
          <w:rPr>
            <w:position w:val="-70"/>
          </w:rPr>
          <w:object w:dxaOrig="5520" w:dyaOrig="1520" w14:anchorId="3F491D6B">
            <v:shape id="_x0000_i1231" type="#_x0000_t75" style="width:273.75pt;height:78.75pt" o:ole="">
              <v:imagedata r:id="rId443" o:title=""/>
            </v:shape>
            <o:OLEObject Type="Embed" ProgID="Equation.DSMT4" ShapeID="_x0000_i1231" DrawAspect="Content" ObjectID="_1493210299" r:id="rId444"/>
          </w:object>
        </w:r>
      </w:ins>
      <w:ins w:id="1333" w:author="Gerard" w:date="2014-09-08T10:19:00Z">
        <w:r>
          <w:t xml:space="preserve"> </w:t>
        </w:r>
      </w:ins>
    </w:p>
    <w:p w14:paraId="59E50703" w14:textId="2F508105" w:rsidR="0043048B" w:rsidRPr="0043048B" w:rsidRDefault="0043048B">
      <w:ins w:id="1334" w:author="Gerard" w:date="2014-09-08T10:21:00Z">
        <w:r>
          <w:t xml:space="preserve">where </w:t>
        </w:r>
      </w:ins>
      <w:ins w:id="1335" w:author="Gerard" w:date="2014-09-08T10:21:00Z">
        <w:r w:rsidRPr="009A48DF">
          <w:rPr>
            <w:position w:val="-12"/>
          </w:rPr>
          <w:object w:dxaOrig="540" w:dyaOrig="360" w14:anchorId="4CA0D341">
            <v:shape id="_x0000_i1232" type="#_x0000_t75" style="width:29.25pt;height:21.75pt" o:ole="">
              <v:imagedata r:id="rId445" o:title=""/>
            </v:shape>
            <o:OLEObject Type="Embed" ProgID="Equation.DSMT4" ShapeID="_x0000_i1232" DrawAspect="Content" ObjectID="_1493210300" r:id="rId446"/>
          </w:object>
        </w:r>
      </w:ins>
      <w:ins w:id="1336" w:author="Gerard" w:date="2014-09-08T10:21:00Z">
        <w:r>
          <w:t xml:space="preserve"> </w:t>
        </w:r>
      </w:ins>
      <w:ins w:id="1337"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3.25pt;height:101.25pt" o:ole="">
            <v:imagedata r:id="rId447" o:title=""/>
          </v:shape>
          <o:OLEObject Type="Embed" ProgID="Equation.DSMT4" ShapeID="_x0000_i1233" DrawAspect="Content" ObjectID="_1493210301" r:id="rId448"/>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25pt;height:21.75pt" o:ole="">
            <v:imagedata r:id="rId449" o:title=""/>
          </v:shape>
          <o:OLEObject Type="Embed" ProgID="Equation.DSMT4" ShapeID="_x0000_i1234" DrawAspect="Content" ObjectID="_1493210302" r:id="rId450"/>
        </w:object>
      </w:r>
      <w:r>
        <w:t xml:space="preserve"> and </w:t>
      </w:r>
      <w:r w:rsidR="006C2049" w:rsidRPr="006C2049">
        <w:rPr>
          <w:position w:val="-12"/>
        </w:rPr>
        <w:object w:dxaOrig="300" w:dyaOrig="360" w14:anchorId="524979D3">
          <v:shape id="_x0000_i1235" type="#_x0000_t75" style="width:14.25pt;height:21.75pt" o:ole="">
            <v:imagedata r:id="rId451" o:title=""/>
          </v:shape>
          <o:OLEObject Type="Embed" ProgID="Equation.DSMT4" ShapeID="_x0000_i1235" DrawAspect="Content" ObjectID="_1493210303" r:id="rId452"/>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25pt;height:21.75pt" o:ole="">
            <v:imagedata r:id="rId453" o:title=""/>
          </v:shape>
          <o:OLEObject Type="Embed" ProgID="Equation.DSMT4" ShapeID="_x0000_i1236" DrawAspect="Content" ObjectID="_1493210304" r:id="rId454"/>
        </w:object>
      </w:r>
      <w:r>
        <w:t xml:space="preserve">) is the stretch at which the fibers are straightened, </w:t>
      </w:r>
      <w:r w:rsidR="006C2049" w:rsidRPr="006C2049">
        <w:rPr>
          <w:position w:val="-12"/>
        </w:rPr>
        <w:object w:dxaOrig="300" w:dyaOrig="360" w14:anchorId="124C2BDB">
          <v:shape id="_x0000_i1237" type="#_x0000_t75" style="width:14.25pt;height:21.75pt" o:ole="">
            <v:imagedata r:id="rId455" o:title=""/>
          </v:shape>
          <o:OLEObject Type="Embed" ProgID="Equation.DSMT4" ShapeID="_x0000_i1237" DrawAspect="Content" ObjectID="_1493210305" r:id="rId456"/>
        </w:object>
      </w:r>
      <w:r>
        <w:t xml:space="preserve">scales the exponential stresses, </w:t>
      </w:r>
      <w:r w:rsidR="006C2049" w:rsidRPr="006C2049">
        <w:rPr>
          <w:position w:val="-12"/>
        </w:rPr>
        <w:object w:dxaOrig="300" w:dyaOrig="360" w14:anchorId="7B35401B">
          <v:shape id="_x0000_i1238" type="#_x0000_t75" style="width:14.25pt;height:21.75pt" o:ole="">
            <v:imagedata r:id="rId457" o:title=""/>
          </v:shape>
          <o:OLEObject Type="Embed" ProgID="Equation.DSMT4" ShapeID="_x0000_i1238" DrawAspect="Content" ObjectID="_1493210306" r:id="rId458"/>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25pt;height:21.75pt" o:ole="">
            <v:imagedata r:id="rId459" o:title=""/>
          </v:shape>
          <o:OLEObject Type="Embed" ProgID="Equation.DSMT4" ShapeID="_x0000_i1239" DrawAspect="Content" ObjectID="_1493210307" r:id="rId460"/>
        </w:object>
      </w:r>
      <w:r>
        <w:t xml:space="preserve">is the modulus of the straightened fibers. </w:t>
      </w:r>
      <w:r w:rsidR="006C2049" w:rsidRPr="006C2049">
        <w:rPr>
          <w:position w:val="-12"/>
        </w:rPr>
        <w:object w:dxaOrig="300" w:dyaOrig="360" w14:anchorId="34979F39">
          <v:shape id="_x0000_i1240" type="#_x0000_t75" style="width:14.25pt;height:21.75pt" o:ole="">
            <v:imagedata r:id="rId461" o:title=""/>
          </v:shape>
          <o:OLEObject Type="Embed" ProgID="Equation.DSMT4" ShapeID="_x0000_i1240" DrawAspect="Content" ObjectID="_1493210308" r:id="rId462"/>
        </w:object>
      </w:r>
      <w:r>
        <w:t xml:space="preserve"> is determined from the requirement that the stress is continuous at </w:t>
      </w:r>
      <w:r w:rsidR="006C2049" w:rsidRPr="006C2049">
        <w:rPr>
          <w:position w:val="-12"/>
        </w:rPr>
        <w:object w:dxaOrig="300" w:dyaOrig="360" w14:anchorId="7FB428E6">
          <v:shape id="_x0000_i1241" type="#_x0000_t75" style="width:14.25pt;height:21.75pt" o:ole="">
            <v:imagedata r:id="rId463" o:title=""/>
          </v:shape>
          <o:OLEObject Type="Embed" ProgID="Equation.DSMT4" ShapeID="_x0000_i1241" DrawAspect="Content" ObjectID="_1493210309" r:id="rId464"/>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338" w:name="_Toc418602549"/>
      <w:r>
        <w:lastRenderedPageBreak/>
        <w:t>Transversely Isotropic Veronda-Westmann</w:t>
      </w:r>
      <w:bookmarkEnd w:id="1338"/>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25pt;height:21.75pt" o:ole="">
            <v:imagedata r:id="rId465" o:title=""/>
          </v:shape>
          <o:OLEObject Type="Embed" ProgID="Equation.DSMT4" ShapeID="_x0000_i1242" DrawAspect="Content" ObjectID="_1493210310" r:id="rId466"/>
        </w:object>
      </w:r>
      <w:r>
        <w:t xml:space="preserve"> and </w:t>
      </w:r>
      <w:r w:rsidR="006C2049" w:rsidRPr="006C2049">
        <w:rPr>
          <w:position w:val="-12"/>
        </w:rPr>
        <w:object w:dxaOrig="300" w:dyaOrig="360" w14:anchorId="140409CC">
          <v:shape id="_x0000_i1243" type="#_x0000_t75" style="width:14.25pt;height:21.75pt" o:ole="">
            <v:imagedata r:id="rId467" o:title=""/>
          </v:shape>
          <o:OLEObject Type="Embed" ProgID="Equation.DSMT4" ShapeID="_x0000_i1243" DrawAspect="Content" ObjectID="_1493210311" r:id="rId468"/>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339" w:name="_Ref167529968"/>
      <w:bookmarkStart w:id="1340" w:name="_Toc418602550"/>
      <w:r>
        <w:lastRenderedPageBreak/>
        <w:t>Uncoupled Solid Mixture</w:t>
      </w:r>
      <w:bookmarkEnd w:id="1339"/>
      <w:bookmarkEnd w:id="1340"/>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1341" w:author="Gerard" w:date="2014-08-18T17:04:00Z"/>
        </w:trPr>
        <w:tc>
          <w:tcPr>
            <w:tcW w:w="1002" w:type="pct"/>
            <w:shd w:val="clear" w:color="auto" w:fill="auto"/>
          </w:tcPr>
          <w:p w14:paraId="2ADB511B" w14:textId="011D9650" w:rsidR="00C7478A" w:rsidDel="00B046D7" w:rsidRDefault="00C7478A" w:rsidP="006A0BC1">
            <w:pPr>
              <w:pStyle w:val="code"/>
              <w:rPr>
                <w:del w:id="1342" w:author="Gerard" w:date="2014-08-18T17:04:00Z"/>
              </w:rPr>
            </w:pPr>
            <w:del w:id="1343"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1344" w:author="Gerard" w:date="2014-08-18T17:04:00Z"/>
              </w:rPr>
            </w:pPr>
            <w:del w:id="1345" w:author="Gerard" w:date="2014-08-18T17:04:00Z">
              <w:r w:rsidDel="00B046D7">
                <w:delText>Bulk modulus</w:delText>
              </w:r>
            </w:del>
          </w:p>
        </w:tc>
        <w:tc>
          <w:tcPr>
            <w:tcW w:w="459" w:type="pct"/>
          </w:tcPr>
          <w:p w14:paraId="38CC09F7" w14:textId="7C1EAE52" w:rsidR="00C7478A" w:rsidDel="00B046D7" w:rsidRDefault="00C7478A" w:rsidP="006A0BC1">
            <w:pPr>
              <w:rPr>
                <w:del w:id="1346" w:author="Gerard" w:date="2014-08-18T17:04:00Z"/>
              </w:rPr>
            </w:pPr>
            <w:del w:id="1347"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1348" w:author="Gerard" w:date="2014-08-18T17:04:00Z">
        <w:r w:rsidR="00B046D7">
          <w:t>The bulk modulus of the uncoupled solid mixture is the sum of the bulk moduli of the individual &lt;solid&gt; materials</w:t>
        </w:r>
      </w:ins>
      <w:del w:id="1349" w:author="Gerard" w:date="2014-08-18T17:05:00Z">
        <w:r w:rsidDel="00B046D7">
          <w:delText>If a bulk modulus is specified for the &lt;solid&gt; material, it will be added to the bulk modulus of the mixture</w:delText>
        </w:r>
      </w:del>
      <w:r>
        <w:t>.</w:t>
      </w:r>
      <w:ins w:id="1350" w:author="Gerard" w:date="2014-08-18T17:05:00Z">
        <w:r w:rsidR="00B046D7">
          <w:t xml:space="preserve"> A bulk modulus specified outside of the &lt;solid&gt; materials will be ignored.</w:t>
        </w:r>
      </w:ins>
    </w:p>
    <w:p w14:paraId="3D64A178" w14:textId="77777777" w:rsidR="006A0BC1" w:rsidRDefault="006A0BC1" w:rsidP="006A0BC1">
      <w:pPr>
        <w:rPr>
          <w:ins w:id="1351" w:author="Gerard" w:date="2014-08-21T16:13:00Z"/>
        </w:rPr>
      </w:pPr>
    </w:p>
    <w:p w14:paraId="652E243A" w14:textId="7B0E8EC2" w:rsidR="00E41934" w:rsidRDefault="00E41934" w:rsidP="006A0BC1">
      <w:pPr>
        <w:rPr>
          <w:ins w:id="1352" w:author="Gerard" w:date="2014-08-21T16:21:00Z"/>
        </w:rPr>
      </w:pPr>
      <w:ins w:id="1353" w:author="Gerard" w:date="2014-08-21T16:13:00Z">
        <w:r>
          <w:t xml:space="preserve">Material axes may be </w:t>
        </w:r>
      </w:ins>
      <w:ins w:id="1354" w:author="Gerard" w:date="2014-08-21T16:15:00Z">
        <w:r>
          <w:t xml:space="preserve">optionally </w:t>
        </w:r>
      </w:ins>
      <w:ins w:id="1355" w:author="Gerard" w:date="2014-08-21T16:13:00Z">
        <w:r>
          <w:t xml:space="preserve">specified </w:t>
        </w:r>
      </w:ins>
      <w:ins w:id="1356" w:author="Gerard" w:date="2014-08-21T16:14:00Z">
        <w:r>
          <w:t>within the &lt;material&gt;</w:t>
        </w:r>
      </w:ins>
      <w:ins w:id="1357" w:author="Gerard" w:date="2014-08-21T16:27:00Z">
        <w:r w:rsidR="00C47E71">
          <w:t xml:space="preserve"> level</w:t>
        </w:r>
      </w:ins>
      <w:ins w:id="1358" w:author="Gerard" w:date="2014-08-21T16:15:00Z">
        <w:r>
          <w:t>,</w:t>
        </w:r>
      </w:ins>
      <w:ins w:id="1359" w:author="Gerard" w:date="2014-08-21T16:14:00Z">
        <w:r>
          <w:t xml:space="preserve"> as well as within each &lt;solid&gt;.  </w:t>
        </w:r>
      </w:ins>
      <w:ins w:id="1360" w:author="Gerard" w:date="2014-08-21T16:23:00Z">
        <w:r>
          <w:t>Within</w:t>
        </w:r>
      </w:ins>
      <w:ins w:id="1361" w:author="Gerard" w:date="2014-08-21T16:15:00Z">
        <w:r>
          <w:t xml:space="preserve"> the &lt;material&gt;</w:t>
        </w:r>
      </w:ins>
      <w:ins w:id="1362" w:author="Gerard" w:date="2014-08-21T16:22:00Z">
        <w:r>
          <w:t xml:space="preserve"> level</w:t>
        </w:r>
      </w:ins>
      <w:ins w:id="1363" w:author="Gerard" w:date="2014-08-21T16:18:00Z">
        <w:r>
          <w:t>, these</w:t>
        </w:r>
      </w:ins>
      <w:ins w:id="1364" w:author="Gerard" w:date="2014-08-21T16:15:00Z">
        <w:r>
          <w:t xml:space="preserve"> represent the local element axes relative to the global coordinate system.  </w:t>
        </w:r>
      </w:ins>
      <w:ins w:id="1365" w:author="Gerard" w:date="2014-08-21T16:22:00Z">
        <w:r>
          <w:t>Within</w:t>
        </w:r>
      </w:ins>
      <w:ins w:id="1366" w:author="Gerard" w:date="2014-08-21T16:15:00Z">
        <w:r>
          <w:t xml:space="preserve"> the &lt;solid&gt;</w:t>
        </w:r>
      </w:ins>
      <w:ins w:id="1367" w:author="Gerard" w:date="2014-08-21T16:19:00Z">
        <w:r>
          <w:t>, they</w:t>
        </w:r>
      </w:ins>
      <w:ins w:id="1368" w:author="Gerard" w:date="2014-08-21T16:15:00Z">
        <w:r>
          <w:t xml:space="preserve"> represent local material axes relative to the element.  If </w:t>
        </w:r>
      </w:ins>
      <w:ins w:id="1369" w:author="Gerard" w:date="2014-08-21T16:16:00Z">
        <w:r>
          <w:t>material axes are specified at both levels, the</w:t>
        </w:r>
      </w:ins>
      <w:ins w:id="1370" w:author="Gerard" w:date="2014-08-21T16:23:00Z">
        <w:r>
          <w:t>y</w:t>
        </w:r>
      </w:ins>
      <w:ins w:id="1371" w:author="Gerard" w:date="2014-08-21T16:16:00Z">
        <w:r>
          <w:t xml:space="preserve"> are properly compounded to produce local material axes relative to the global coordinate system. </w:t>
        </w:r>
      </w:ins>
      <w:ins w:id="1372" w:author="Gerard" w:date="2014-08-21T16:19:00Z">
        <w:r>
          <w:t>M</w:t>
        </w:r>
      </w:ins>
      <w:ins w:id="1373" w:author="Gerard" w:date="2014-08-21T16:14:00Z">
        <w:r>
          <w:t xml:space="preserve">aterial axes specified </w:t>
        </w:r>
      </w:ins>
      <w:ins w:id="1374" w:author="Gerard" w:date="2014-08-21T16:20:00Z">
        <w:r>
          <w:t xml:space="preserve">in the &lt;ElementData&gt; section </w:t>
        </w:r>
      </w:ins>
      <w:ins w:id="1375" w:author="Gerard" w:date="2014-08-21T16:21:00Z">
        <w:r>
          <w:t xml:space="preserve">are equivalent to a specification at the &lt;material&gt; level: they </w:t>
        </w:r>
      </w:ins>
      <w:ins w:id="1376"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1377" w:author="Gerard" w:date="2014-08-21T16:25:00Z"/>
          <w:lang w:val="nl-BE"/>
        </w:rPr>
      </w:pPr>
      <w:moveFromRangeStart w:id="1378" w:author="Gerard" w:date="2014-08-18T17:03:00Z" w:name="move270000749"/>
      <w:moveFrom w:id="1379" w:author="Gerard" w:date="2014-08-18T17:03:00Z">
        <w:del w:id="1380" w:author="Gerard" w:date="2014-08-21T16:25:00Z">
          <w:r w:rsidDel="00A96145">
            <w:tab/>
          </w:r>
          <w:r w:rsidRPr="002C61D2" w:rsidDel="00A96145">
            <w:rPr>
              <w:lang w:val="nl-BE"/>
            </w:rPr>
            <w:delText>&lt;k&gt;1000&lt;/k&gt;</w:delText>
          </w:r>
        </w:del>
      </w:moveFrom>
    </w:p>
    <w:moveFromRangeEnd w:id="1378"/>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1381" w:author="Gerard" w:date="2014-08-18T17:03:00Z">
        <w:r>
          <w:tab/>
        </w:r>
      </w:ins>
      <w:moveToRangeStart w:id="1382" w:author="Gerard" w:date="2014-08-18T17:03:00Z" w:name="move270000749"/>
      <w:moveTo w:id="1383" w:author="Gerard" w:date="2014-08-18T17:03:00Z">
        <w:r>
          <w:tab/>
        </w:r>
        <w:r w:rsidRPr="002C61D2">
          <w:rPr>
            <w:lang w:val="nl-BE"/>
          </w:rPr>
          <w:t>&lt;k&gt;</w:t>
        </w:r>
        <w:del w:id="1384" w:author="Gerard" w:date="2014-08-18T17:03:00Z">
          <w:r w:rsidRPr="002C61D2" w:rsidDel="00B046D7">
            <w:rPr>
              <w:lang w:val="nl-BE"/>
            </w:rPr>
            <w:delText>1</w:delText>
          </w:r>
        </w:del>
      </w:moveTo>
      <w:ins w:id="1385" w:author="Gerard" w:date="2014-08-18T17:03:00Z">
        <w:r>
          <w:rPr>
            <w:lang w:val="nl-BE"/>
          </w:rPr>
          <w:t>2</w:t>
        </w:r>
      </w:ins>
      <w:moveTo w:id="1386" w:author="Gerard" w:date="2014-08-18T17:03:00Z">
        <w:r w:rsidRPr="002C61D2">
          <w:rPr>
            <w:lang w:val="nl-BE"/>
          </w:rPr>
          <w:t>000&lt;/k&gt;</w:t>
        </w:r>
      </w:moveTo>
    </w:p>
    <w:moveToRangeEnd w:id="1382"/>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1387" w:author="Gerard" w:date="2014-08-21T16:25:00Z"/>
          <w:lang w:val="nl-BE"/>
        </w:rPr>
      </w:pPr>
      <w:ins w:id="1388"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1389" w:author="Gerard" w:date="2014-08-21T16:25:00Z"/>
        </w:rPr>
      </w:pPr>
      <w:ins w:id="1390" w:author="Gerard" w:date="2014-08-21T16:25:00Z">
        <w:r>
          <w:rPr>
            <w:lang w:val="nl-BE"/>
          </w:rPr>
          <w:tab/>
        </w:r>
        <w:r w:rsidRPr="002C61D2">
          <w:rPr>
            <w:lang w:val="nl-BE"/>
          </w:rPr>
          <w:tab/>
        </w:r>
        <w:r w:rsidRPr="002C61D2">
          <w:rPr>
            <w:lang w:val="nl-BE"/>
          </w:rPr>
          <w:tab/>
        </w:r>
        <w:r>
          <w:t>&lt;a&gt;0.8660254,0</w:t>
        </w:r>
      </w:ins>
      <w:ins w:id="1391" w:author="Gerard" w:date="2014-08-21T16:26:00Z">
        <w:r>
          <w:t>.5</w:t>
        </w:r>
      </w:ins>
      <w:ins w:id="1392" w:author="Gerard" w:date="2014-08-21T16:25:00Z">
        <w:r>
          <w:t>,0&lt;/a&gt;</w:t>
        </w:r>
      </w:ins>
    </w:p>
    <w:p w14:paraId="414A2BEB" w14:textId="755D5689" w:rsidR="00A96145" w:rsidRDefault="00A96145" w:rsidP="00A96145">
      <w:pPr>
        <w:pStyle w:val="code"/>
        <w:rPr>
          <w:ins w:id="1393" w:author="Gerard" w:date="2014-08-21T16:25:00Z"/>
        </w:rPr>
      </w:pPr>
      <w:ins w:id="1394" w:author="Gerard" w:date="2014-08-21T16:25:00Z">
        <w:r>
          <w:tab/>
        </w:r>
        <w:r>
          <w:tab/>
        </w:r>
        <w:r>
          <w:tab/>
          <w:t>&lt;d&gt;0,</w:t>
        </w:r>
      </w:ins>
      <w:ins w:id="1395" w:author="Gerard" w:date="2014-08-21T16:26:00Z">
        <w:r>
          <w:t>0</w:t>
        </w:r>
      </w:ins>
      <w:ins w:id="1396" w:author="Gerard" w:date="2014-08-21T16:25:00Z">
        <w:r>
          <w:t>,</w:t>
        </w:r>
      </w:ins>
      <w:ins w:id="1397" w:author="Gerard" w:date="2014-08-21T16:26:00Z">
        <w:r>
          <w:t>1</w:t>
        </w:r>
      </w:ins>
      <w:ins w:id="1398" w:author="Gerard" w:date="2014-08-21T16:25:00Z">
        <w:r>
          <w:t>&lt;/d&gt;</w:t>
        </w:r>
      </w:ins>
    </w:p>
    <w:p w14:paraId="5583B634" w14:textId="30C0324E" w:rsidR="00A96145" w:rsidRDefault="00A96145" w:rsidP="00A96145">
      <w:pPr>
        <w:pStyle w:val="code"/>
        <w:rPr>
          <w:ins w:id="1399" w:author="Gerard" w:date="2014-08-21T16:25:00Z"/>
        </w:rPr>
      </w:pPr>
      <w:ins w:id="1400"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1401" w:author="Gerard" w:date="2014-08-21T16:26:00Z">
        <w:r w:rsidRPr="002C61D2" w:rsidDel="00A96145">
          <w:rPr>
            <w:lang w:val="nl-BE"/>
          </w:rPr>
          <w:delText>10</w:delText>
        </w:r>
      </w:del>
      <w:ins w:id="1402" w:author="Gerard" w:date="2014-08-21T16:26:00Z">
        <w:r w:rsidR="00A96145">
          <w:rPr>
            <w:lang w:val="nl-BE"/>
          </w:rPr>
          <w:t>5</w:t>
        </w:r>
      </w:ins>
      <w:r w:rsidRPr="002C61D2">
        <w:rPr>
          <w:lang w:val="nl-BE"/>
        </w:rPr>
        <w:t>, 1</w:t>
      </w:r>
      <w:del w:id="1403" w:author="Gerard" w:date="2014-08-21T16:26:00Z">
        <w:r w:rsidRPr="002C61D2" w:rsidDel="00A96145">
          <w:rPr>
            <w:lang w:val="nl-BE"/>
          </w:rPr>
          <w:delText>2</w:delText>
        </w:r>
      </w:del>
      <w:r w:rsidRPr="002C61D2">
        <w:rPr>
          <w:lang w:val="nl-BE"/>
        </w:rPr>
        <w:t>, 1</w:t>
      </w:r>
      <w:del w:id="1404"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1405" w:author="Gerard" w:date="2014-08-18T17:03:00Z"/>
          <w:lang w:val="nl-BE"/>
        </w:rPr>
      </w:pPr>
      <w:ins w:id="1406"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1407" w:author="Gerard" w:date="2014-08-21T16:26:00Z"/>
        </w:rPr>
      </w:pPr>
      <w:ins w:id="1408" w:author="Gerard" w:date="2014-08-21T16:26:00Z">
        <w:r>
          <w:tab/>
          <w:t>&lt;solid type="EFD uncoupled"&gt;</w:t>
        </w:r>
      </w:ins>
    </w:p>
    <w:p w14:paraId="7DBF8515" w14:textId="77777777" w:rsidR="00A96145" w:rsidRPr="002C61D2" w:rsidRDefault="00A96145" w:rsidP="00A96145">
      <w:pPr>
        <w:pStyle w:val="code"/>
        <w:rPr>
          <w:ins w:id="1409" w:author="Gerard" w:date="2014-08-21T16:26:00Z"/>
          <w:lang w:val="nl-BE"/>
        </w:rPr>
      </w:pPr>
      <w:ins w:id="1410"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1411" w:author="Gerard" w:date="2014-08-21T16:26:00Z"/>
        </w:rPr>
      </w:pPr>
      <w:ins w:id="1412"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1413" w:author="Gerard" w:date="2014-08-21T16:26:00Z"/>
        </w:rPr>
      </w:pPr>
      <w:ins w:id="1414" w:author="Gerard" w:date="2014-08-21T16:26:00Z">
        <w:r>
          <w:tab/>
        </w:r>
        <w:r>
          <w:tab/>
        </w:r>
        <w:r>
          <w:tab/>
          <w:t>&lt;d&gt;0,0,1&lt;/d&gt;</w:t>
        </w:r>
      </w:ins>
    </w:p>
    <w:p w14:paraId="750D4330" w14:textId="77777777" w:rsidR="00A96145" w:rsidRDefault="00A96145" w:rsidP="00A96145">
      <w:pPr>
        <w:pStyle w:val="code"/>
        <w:rPr>
          <w:ins w:id="1415" w:author="Gerard" w:date="2014-08-21T16:26:00Z"/>
        </w:rPr>
      </w:pPr>
      <w:ins w:id="1416" w:author="Gerard" w:date="2014-08-21T16:26:00Z">
        <w:r>
          <w:tab/>
        </w:r>
        <w:r>
          <w:tab/>
          <w:t>&lt;/mat_axis&gt;</w:t>
        </w:r>
      </w:ins>
    </w:p>
    <w:p w14:paraId="18D78B57" w14:textId="77777777" w:rsidR="00A96145" w:rsidRPr="002C61D2" w:rsidRDefault="00A96145" w:rsidP="00A96145">
      <w:pPr>
        <w:pStyle w:val="code"/>
        <w:rPr>
          <w:ins w:id="1417" w:author="Gerard" w:date="2014-08-21T16:26:00Z"/>
          <w:lang w:val="nl-BE"/>
        </w:rPr>
      </w:pPr>
      <w:ins w:id="1418"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1419" w:author="Gerard" w:date="2014-08-21T16:26:00Z"/>
          <w:lang w:val="nl-BE"/>
        </w:rPr>
      </w:pPr>
      <w:ins w:id="1420"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1421" w:author="Gerard" w:date="2014-08-21T16:26:00Z"/>
          <w:lang w:val="nl-BE"/>
        </w:rPr>
      </w:pPr>
      <w:ins w:id="1422" w:author="Gerard" w:date="2014-08-21T16:26:00Z">
        <w:r>
          <w:lastRenderedPageBreak/>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1423" w:author="Gerard" w:date="2014-08-21T16:26:00Z"/>
          <w:lang w:val="nl-BE"/>
        </w:rPr>
      </w:pPr>
      <w:ins w:id="1424"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1425" w:author="rawlins" w:date="2015-04-03T15:25:00Z"/>
        </w:rPr>
      </w:pPr>
    </w:p>
    <w:p w14:paraId="16653759" w14:textId="3E2CD848" w:rsidR="006A0BC1" w:rsidRPr="005A3C4B" w:rsidRDefault="006A0BC1" w:rsidP="006A0BC1">
      <w:del w:id="1426" w:author="rawlins" w:date="2015-04-03T15:25:00Z">
        <w:r w:rsidDel="00B63126">
          <w:br w:type="page"/>
        </w:r>
      </w:del>
    </w:p>
    <w:p w14:paraId="5A98FA6B" w14:textId="77777777" w:rsidR="00B2391B" w:rsidRDefault="00B2391B" w:rsidP="00B2391B">
      <w:pPr>
        <w:pStyle w:val="Heading4"/>
      </w:pPr>
      <w:bookmarkStart w:id="1427" w:name="_Ref393990843"/>
      <w:bookmarkStart w:id="1428" w:name="_Ref393990861"/>
      <w:bookmarkStart w:id="1429" w:name="_Toc418602551"/>
      <w:bookmarkStart w:id="1430" w:name="_Ref167535458"/>
      <w:r>
        <w:lastRenderedPageBreak/>
        <w:t>Veronda-Westmann</w:t>
      </w:r>
      <w:bookmarkEnd w:id="1427"/>
      <w:bookmarkEnd w:id="1428"/>
      <w:bookmarkEnd w:id="1429"/>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9.25pt;height:29.25pt" o:ole="">
            <v:imagedata r:id="rId469" o:title=""/>
          </v:shape>
          <o:OLEObject Type="Embed" ProgID="Equation.DSMT4" ShapeID="_x0000_i1244" DrawAspect="Content" ObjectID="_1493210312" r:id="rId470"/>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431" w:name="_Toc418602552"/>
      <w:r>
        <w:lastRenderedPageBreak/>
        <w:t xml:space="preserve">Mooney-Rivlin </w:t>
      </w:r>
      <w:r w:rsidR="00B2391B">
        <w:t>V</w:t>
      </w:r>
      <w:r w:rsidR="00B2391B" w:rsidRPr="005F4027">
        <w:t>on Mises Distribut</w:t>
      </w:r>
      <w:r w:rsidR="00B2391B">
        <w:t>ed Fibers</w:t>
      </w:r>
      <w:bookmarkEnd w:id="1430"/>
      <w:bookmarkEnd w:id="1431"/>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8.75pt;height:35.25pt" o:ole="">
            <v:imagedata r:id="rId471" o:title=""/>
          </v:shape>
          <o:OLEObject Type="Embed" ProgID="Equation.DSMT4" ShapeID="_x0000_i1245" DrawAspect="Content" ObjectID="_1493210313" r:id="rId472"/>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25pt;height:35.25pt" o:ole="">
            <v:imagedata r:id="rId473" o:title=""/>
          </v:shape>
          <o:OLEObject Type="Embed" ProgID="Equation.DSMT4" ShapeID="_x0000_i1246" DrawAspect="Content" ObjectID="_1493210314" r:id="rId474"/>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25pt;height:36.75pt" o:ole="">
            <v:imagedata r:id="rId475" o:title=""/>
          </v:shape>
          <o:OLEObject Type="Embed" ProgID="Equation.DSMT4" ShapeID="_x0000_i1247" DrawAspect="Content" ObjectID="_1493210315" r:id="rId476"/>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25pt;height:36.75pt" o:ole="">
            <v:imagedata r:id="rId478" o:title=""/>
          </v:shape>
          <o:OLEObject Type="Embed" ProgID="Equation.DSMT4" ShapeID="_x0000_i1248" DrawAspect="Content" ObjectID="_1493210316" r:id="rId479"/>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2.75pt" o:ole="">
            <v:imagedata r:id="rId480" o:title=""/>
          </v:shape>
          <o:OLEObject Type="Embed" ProgID="Equation.DSMT4" ShapeID="_x0000_i1249" DrawAspect="Content" ObjectID="_1493210317" r:id="rId481"/>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432" w:name="_Ref162411714"/>
      <w:bookmarkStart w:id="1433" w:name="_Ref162412566"/>
      <w:bookmarkStart w:id="1434" w:name="_Toc418602553"/>
      <w:r>
        <w:lastRenderedPageBreak/>
        <w:t>Compressible Materials</w:t>
      </w:r>
      <w:bookmarkEnd w:id="1432"/>
      <w:bookmarkEnd w:id="1433"/>
      <w:bookmarkEnd w:id="1434"/>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435" w:name="_Toc418602554"/>
      <w:r>
        <w:t>Carter-Hayes</w:t>
      </w:r>
      <w:bookmarkEnd w:id="1435"/>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25pt;height:21.75pt" o:ole="">
                  <v:imagedata r:id="rId482" o:title=""/>
                </v:shape>
                <o:OLEObject Type="Embed" ProgID="Equation.DSMT4" ShapeID="_x0000_i1250" DrawAspect="Content" ObjectID="_1493210318" r:id="rId483"/>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25pt;height:21.75pt" o:ole="">
                  <v:imagedata r:id="rId484" o:title=""/>
                </v:shape>
                <o:OLEObject Type="Embed" ProgID="Equation.DSMT4" ShapeID="_x0000_i1251" DrawAspect="Content" ObjectID="_1493210319" r:id="rId485"/>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6.75pt;height:14.25pt" o:ole="">
                  <v:imagedata r:id="rId486" o:title=""/>
                </v:shape>
                <o:OLEObject Type="Embed" ProgID="Equation.DSMT4" ShapeID="_x0000_i1252" DrawAspect="Content" ObjectID="_1493210320" r:id="rId487"/>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6.75pt;height:14.25pt" o:ole="">
                  <v:imagedata r:id="rId488" o:title=""/>
                </v:shape>
                <o:OLEObject Type="Embed" ProgID="Equation.DSMT4" ShapeID="_x0000_i1253" DrawAspect="Content" ObjectID="_1493210321" r:id="rId489"/>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25pt;height:21.75pt" o:ole="">
            <v:imagedata r:id="rId490" o:title=""/>
          </v:shape>
          <o:OLEObject Type="Embed" ProgID="Equation.DSMT4" ShapeID="_x0000_i1254" DrawAspect="Content" ObjectID="_1493210322" r:id="rId491"/>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pt;height:36.75pt" o:ole="">
            <v:imagedata r:id="rId492" o:title=""/>
          </v:shape>
          <o:OLEObject Type="Embed" ProgID="Equation.DSMT4" ShapeID="_x0000_i1255" DrawAspect="Content" ObjectID="_1493210323" r:id="rId493"/>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25pt;height:14.25pt" o:ole="">
            <v:imagedata r:id="rId494" o:title=""/>
          </v:shape>
          <o:OLEObject Type="Embed" ProgID="Equation.DSMT4" ShapeID="_x0000_i1256" DrawAspect="Content" ObjectID="_1493210324" r:id="rId495"/>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25pt;height:14.25pt" o:ole="">
            <v:imagedata r:id="rId496" o:title=""/>
          </v:shape>
          <o:OLEObject Type="Embed" ProgID="Equation.DSMT4" ShapeID="_x0000_i1257" DrawAspect="Content" ObjectID="_1493210325" r:id="rId497"/>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25pt;height:21.75pt" o:ole="">
            <v:imagedata r:id="rId498" o:title=""/>
          </v:shape>
          <o:OLEObject Type="Embed" ProgID="Equation.DSMT4" ShapeID="_x0000_i1258" DrawAspect="Content" ObjectID="_1493210326" r:id="rId499"/>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2.75pt" o:ole="">
            <v:imagedata r:id="rId500" o:title=""/>
          </v:shape>
          <o:OLEObject Type="Embed" ProgID="Equation.DSMT4" ShapeID="_x0000_i1259" DrawAspect="Content" ObjectID="_1493210327" r:id="rId501"/>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1436" w:author="Gerard" w:date="2015-04-08T21:50:00Z">
        <w:r w:rsidR="00C00DDA">
          <w:t>4.8</w:t>
        </w:r>
      </w:ins>
      <w:del w:id="1437" w:author="Gerard" w:date="2015-04-08T21:50:00Z">
        <w:r w:rsidR="001B13CD" w:rsidDel="00C00DDA">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1438" w:author="Gerard" w:date="2015-04-08T21:50:00Z">
        <w:r w:rsidR="00C00DDA">
          <w:t>3.6.3</w:t>
        </w:r>
      </w:ins>
      <w:del w:id="1439"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25pt;height:21.75pt" o:ole="">
            <v:imagedata r:id="rId502" o:title=""/>
          </v:shape>
          <o:OLEObject Type="Embed" ProgID="Equation.DSMT4" ShapeID="_x0000_i1260" DrawAspect="Content" ObjectID="_1493210328" r:id="rId503"/>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25pt;height:21.75pt" o:ole="">
            <v:imagedata r:id="rId504" o:title=""/>
          </v:shape>
          <o:OLEObject Type="Embed" ProgID="Equation.DSMT4" ShapeID="_x0000_i1261" DrawAspect="Content" ObjectID="_1493210329" r:id="rId505"/>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25pt;height:21.75pt" o:ole="">
            <v:imagedata r:id="rId506" o:title=""/>
          </v:shape>
          <o:OLEObject Type="Embed" ProgID="Equation.DSMT4" ShapeID="_x0000_i1262" DrawAspect="Content" ObjectID="_1493210330" r:id="rId507"/>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440" w:name="_Toc418602555"/>
      <w:r>
        <w:lastRenderedPageBreak/>
        <w:t>Cell Growth</w:t>
      </w:r>
      <w:bookmarkEnd w:id="1440"/>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25pt;height:21.75pt" o:ole="">
                  <v:imagedata r:id="rId508" o:title=""/>
                </v:shape>
                <o:OLEObject Type="Embed" ProgID="Equation.DSMT4" ShapeID="_x0000_i1263" DrawAspect="Content" ObjectID="_1493210331" r:id="rId509"/>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25pt;height:21.75pt" o:ole="">
                  <v:imagedata r:id="rId510" o:title=""/>
                </v:shape>
                <o:OLEObject Type="Embed" ProgID="Equation.DSMT4" ShapeID="_x0000_i1264" DrawAspect="Content" ObjectID="_1493210332" r:id="rId511"/>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25pt;height:21.75pt" o:ole="">
                  <v:imagedata r:id="rId512" o:title=""/>
                </v:shape>
                <o:OLEObject Type="Embed" ProgID="Equation.DSMT4" ShapeID="_x0000_i1265" DrawAspect="Content" ObjectID="_1493210333" r:id="rId513"/>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2.75pt;height:14.25pt" o:ole="">
            <v:imagedata r:id="rId514" o:title=""/>
          </v:shape>
          <o:OLEObject Type="Embed" ProgID="Equation.DSMT4" ShapeID="_x0000_i1266" DrawAspect="Content" ObjectID="_1493210334" r:id="rId515"/>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25pt;height:14.25pt" o:ole="">
            <v:imagedata r:id="rId516" o:title=""/>
          </v:shape>
          <o:OLEObject Type="Embed" ProgID="Equation.DSMT4" ShapeID="_x0000_i1267" DrawAspect="Content" ObjectID="_1493210335" r:id="rId517"/>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1.25pt;height:35.25pt" o:ole="">
            <v:imagedata r:id="rId518" o:title=""/>
          </v:shape>
          <o:OLEObject Type="Embed" ProgID="Equation.DSMT4" ShapeID="_x0000_i1268" DrawAspect="Content" ObjectID="_1493210336" r:id="rId519"/>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25pt;height:14.25pt" o:ole="">
            <v:imagedata r:id="rId520" o:title=""/>
          </v:shape>
          <o:OLEObject Type="Embed" ProgID="Equation.DSMT4" ShapeID="_x0000_i1269" DrawAspect="Content" ObjectID="_1493210337" r:id="rId521"/>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25pt;height:14.25pt" o:ole="">
            <v:imagedata r:id="rId522" o:title=""/>
          </v:shape>
          <o:OLEObject Type="Embed" ProgID="Equation.DSMT4" ShapeID="_x0000_i1270" DrawAspect="Content" ObjectID="_1493210338" r:id="rId523"/>
        </w:object>
      </w:r>
      <w:r w:rsidRPr="006D6D0D">
        <w:t xml:space="preserve"> and absolute temperature </w:t>
      </w:r>
      <w:r w:rsidR="006C2049" w:rsidRPr="006C2049">
        <w:rPr>
          <w:position w:val="-4"/>
        </w:rPr>
        <w:object w:dxaOrig="220" w:dyaOrig="260" w14:anchorId="66695EF8">
          <v:shape id="_x0000_i1271" type="#_x0000_t75" style="width:14.25pt;height:14.25pt" o:ole="">
            <v:imagedata r:id="rId524" o:title=""/>
          </v:shape>
          <o:OLEObject Type="Embed" ProgID="Equation.DSMT4" ShapeID="_x0000_i1271" DrawAspect="Content" ObjectID="_1493210339" r:id="rId525"/>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25pt;height:21.75pt" o:ole="">
            <v:imagedata r:id="rId526" o:title=""/>
          </v:shape>
          <o:OLEObject Type="Embed" ProgID="Equation.DSMT4" ShapeID="_x0000_i1272" DrawAspect="Content" ObjectID="_1493210340" r:id="rId527"/>
        </w:object>
      </w:r>
      <w:r>
        <w:t xml:space="preserve"> and </w:t>
      </w:r>
      <w:r w:rsidR="006C2049" w:rsidRPr="006C2049">
        <w:rPr>
          <w:position w:val="-12"/>
        </w:rPr>
        <w:object w:dxaOrig="240" w:dyaOrig="360" w14:anchorId="72A6B0EC">
          <v:shape id="_x0000_i1273" type="#_x0000_t75" style="width:14.25pt;height:21.75pt" o:ole="">
            <v:imagedata r:id="rId528" o:title=""/>
          </v:shape>
          <o:OLEObject Type="Embed" ProgID="Equation.DSMT4" ShapeID="_x0000_i1273" DrawAspect="Content" ObjectID="_1493210341" r:id="rId529"/>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25pt;height:21.75pt" o:ole="">
            <v:imagedata r:id="rId530" o:title=""/>
          </v:shape>
          <o:OLEObject Type="Embed" ProgID="Equation.DSMT4" ShapeID="_x0000_i1274" DrawAspect="Content" ObjectID="_1493210342" r:id="rId531"/>
        </w:object>
      </w:r>
      <w:r>
        <w:t xml:space="preserve"> and </w:t>
      </w:r>
      <w:r w:rsidR="006C2049" w:rsidRPr="006C2049">
        <w:rPr>
          <w:position w:val="-12"/>
        </w:rPr>
        <w:object w:dxaOrig="240" w:dyaOrig="360" w14:anchorId="3ADADDEC">
          <v:shape id="_x0000_i1275" type="#_x0000_t75" style="width:14.25pt;height:21.75pt" o:ole="">
            <v:imagedata r:id="rId532" o:title=""/>
          </v:shape>
          <o:OLEObject Type="Embed" ProgID="Equation.DSMT4" ShapeID="_x0000_i1275" DrawAspect="Content" ObjectID="_1493210343" r:id="rId533"/>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75pt" o:ole="">
            <v:imagedata r:id="rId534" o:title=""/>
          </v:shape>
          <o:OLEObject Type="Embed" ProgID="Equation.DSMT4" ShapeID="_x0000_i1276" DrawAspect="Content" ObjectID="_1493210344" r:id="rId535"/>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1441" w:author="rawlins" w:date="2015-04-03T15:27:00Z"/>
        </w:rPr>
      </w:pPr>
      <w:bookmarkStart w:id="1442" w:name="_Toc418602556"/>
      <w:bookmarkStart w:id="1443" w:name="_Ref167527013"/>
      <w:ins w:id="1444" w:author="rawlins" w:date="2015-04-03T15:27:00Z">
        <w:r>
          <w:lastRenderedPageBreak/>
          <w:t>Cubic CLE</w:t>
        </w:r>
        <w:bookmarkEnd w:id="1442"/>
      </w:ins>
    </w:p>
    <w:p w14:paraId="2E1BF983" w14:textId="77777777" w:rsidR="00B63126" w:rsidRDefault="00B63126" w:rsidP="00B63126">
      <w:pPr>
        <w:rPr>
          <w:ins w:id="1445" w:author="rawlins" w:date="2015-04-03T15:27:00Z"/>
        </w:rPr>
      </w:pPr>
      <w:ins w:id="1446"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1447"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5"/>
        <w:gridCol w:w="523"/>
      </w:tblGrid>
      <w:tr w:rsidR="00B63126" w14:paraId="020DE123" w14:textId="77777777" w:rsidTr="00050662">
        <w:trPr>
          <w:ins w:id="1448" w:author="rawlins" w:date="2015-04-03T15:27:00Z"/>
        </w:trPr>
        <w:tc>
          <w:tcPr>
            <w:tcW w:w="0" w:type="auto"/>
            <w:shd w:val="clear" w:color="auto" w:fill="auto"/>
          </w:tcPr>
          <w:p w14:paraId="6A47FA02" w14:textId="77777777" w:rsidR="00B63126" w:rsidRDefault="00B63126" w:rsidP="00050662">
            <w:pPr>
              <w:pStyle w:val="code"/>
              <w:rPr>
                <w:ins w:id="1449" w:author="rawlins" w:date="2015-04-03T15:27:00Z"/>
              </w:rPr>
            </w:pPr>
            <w:ins w:id="1450" w:author="rawlins" w:date="2015-04-03T15:27:00Z">
              <w:r>
                <w:t>&lt;lp1&gt;</w:t>
              </w:r>
            </w:ins>
          </w:p>
        </w:tc>
        <w:tc>
          <w:tcPr>
            <w:tcW w:w="0" w:type="auto"/>
            <w:shd w:val="clear" w:color="auto" w:fill="auto"/>
          </w:tcPr>
          <w:p w14:paraId="664F1E2E" w14:textId="77777777" w:rsidR="00B63126" w:rsidRDefault="00B63126" w:rsidP="00050662">
            <w:pPr>
              <w:rPr>
                <w:ins w:id="1451" w:author="rawlins" w:date="2015-04-03T15:27:00Z"/>
              </w:rPr>
            </w:pPr>
            <w:ins w:id="1452" w:author="rawlins" w:date="2015-04-03T15:27:00Z">
              <w:r w:rsidRPr="00BE60FB">
                <w:t>Tensile diagonal first Lamé coefficient</w:t>
              </w:r>
              <w:r>
                <w:t xml:space="preserve"> </w:t>
              </w:r>
            </w:ins>
            <w:bookmarkStart w:id="1453" w:name="MTBlankEqn"/>
            <w:ins w:id="1454" w:author="rawlins" w:date="2015-04-03T15:27:00Z">
              <w:r w:rsidRPr="00315B5A">
                <w:rPr>
                  <w:position w:val="-12"/>
                </w:rPr>
                <w:object w:dxaOrig="340" w:dyaOrig="360" w14:anchorId="58C42613">
                  <v:shape id="_x0000_i1277" type="#_x0000_t75" style="width:14.25pt;height:21.75pt" o:ole="">
                    <v:imagedata r:id="rId536" o:title=""/>
                  </v:shape>
                  <o:OLEObject Type="Embed" ProgID="Equation.DSMT4" ShapeID="_x0000_i1277" DrawAspect="Content" ObjectID="_1493210345" r:id="rId537"/>
                </w:object>
              </w:r>
            </w:ins>
            <w:bookmarkEnd w:id="1453"/>
          </w:p>
        </w:tc>
        <w:tc>
          <w:tcPr>
            <w:tcW w:w="0" w:type="auto"/>
          </w:tcPr>
          <w:p w14:paraId="0445BA6F" w14:textId="77777777" w:rsidR="00B63126" w:rsidRDefault="00B63126" w:rsidP="00050662">
            <w:pPr>
              <w:rPr>
                <w:ins w:id="1455" w:author="rawlins" w:date="2015-04-03T15:27:00Z"/>
              </w:rPr>
            </w:pPr>
            <w:ins w:id="1456" w:author="rawlins" w:date="2015-04-03T15:27:00Z">
              <w:r>
                <w:t>[</w:t>
              </w:r>
              <w:r>
                <w:rPr>
                  <w:b/>
                </w:rPr>
                <w:t>P</w:t>
              </w:r>
              <w:r>
                <w:t>]</w:t>
              </w:r>
            </w:ins>
          </w:p>
        </w:tc>
      </w:tr>
      <w:tr w:rsidR="00B63126" w14:paraId="3399A085" w14:textId="77777777" w:rsidTr="00050662">
        <w:trPr>
          <w:ins w:id="1457" w:author="rawlins" w:date="2015-04-03T15:27:00Z"/>
        </w:trPr>
        <w:tc>
          <w:tcPr>
            <w:tcW w:w="0" w:type="auto"/>
            <w:shd w:val="clear" w:color="auto" w:fill="auto"/>
          </w:tcPr>
          <w:p w14:paraId="6982A0A7" w14:textId="77777777" w:rsidR="00B63126" w:rsidRDefault="00B63126" w:rsidP="00050662">
            <w:pPr>
              <w:pStyle w:val="code"/>
              <w:rPr>
                <w:ins w:id="1458" w:author="rawlins" w:date="2015-04-03T15:27:00Z"/>
              </w:rPr>
            </w:pPr>
            <w:ins w:id="1459" w:author="rawlins" w:date="2015-04-03T15:27:00Z">
              <w:r>
                <w:t>&lt;lm1&gt;</w:t>
              </w:r>
            </w:ins>
          </w:p>
        </w:tc>
        <w:tc>
          <w:tcPr>
            <w:tcW w:w="0" w:type="auto"/>
            <w:shd w:val="clear" w:color="auto" w:fill="auto"/>
          </w:tcPr>
          <w:p w14:paraId="535A1590" w14:textId="77777777" w:rsidR="00B63126" w:rsidRDefault="00B63126" w:rsidP="00050662">
            <w:pPr>
              <w:rPr>
                <w:ins w:id="1460" w:author="rawlins" w:date="2015-04-03T15:27:00Z"/>
              </w:rPr>
            </w:pPr>
            <w:ins w:id="1461" w:author="rawlins" w:date="2015-04-03T15:27:00Z">
              <w:r>
                <w:t>Compressive</w:t>
              </w:r>
              <w:r w:rsidRPr="00BE60FB">
                <w:t xml:space="preserve"> diagonal first Lamé coefficient</w:t>
              </w:r>
              <w:r>
                <w:t xml:space="preserve"> </w:t>
              </w:r>
            </w:ins>
            <w:ins w:id="1462" w:author="rawlins" w:date="2015-04-03T15:27:00Z">
              <w:r w:rsidRPr="00315B5A">
                <w:rPr>
                  <w:position w:val="-12"/>
                </w:rPr>
                <w:object w:dxaOrig="340" w:dyaOrig="360" w14:anchorId="77F58EE6">
                  <v:shape id="_x0000_i1278" type="#_x0000_t75" style="width:14.25pt;height:21.75pt" o:ole="">
                    <v:imagedata r:id="rId538" o:title=""/>
                  </v:shape>
                  <o:OLEObject Type="Embed" ProgID="Equation.DSMT4" ShapeID="_x0000_i1278" DrawAspect="Content" ObjectID="_1493210346" r:id="rId539"/>
                </w:object>
              </w:r>
            </w:ins>
          </w:p>
        </w:tc>
        <w:tc>
          <w:tcPr>
            <w:tcW w:w="0" w:type="auto"/>
          </w:tcPr>
          <w:p w14:paraId="41FA1F90" w14:textId="77777777" w:rsidR="00B63126" w:rsidRDefault="00B63126" w:rsidP="00050662">
            <w:pPr>
              <w:rPr>
                <w:ins w:id="1463" w:author="rawlins" w:date="2015-04-03T15:27:00Z"/>
              </w:rPr>
            </w:pPr>
            <w:ins w:id="1464" w:author="rawlins" w:date="2015-04-03T15:27:00Z">
              <w:r>
                <w:t>[</w:t>
              </w:r>
              <w:r>
                <w:rPr>
                  <w:b/>
                </w:rPr>
                <w:t>P</w:t>
              </w:r>
              <w:r>
                <w:t>]</w:t>
              </w:r>
            </w:ins>
          </w:p>
        </w:tc>
      </w:tr>
      <w:tr w:rsidR="00B63126" w14:paraId="37F9DC9F" w14:textId="77777777" w:rsidTr="00050662">
        <w:trPr>
          <w:ins w:id="1465" w:author="rawlins" w:date="2015-04-03T15:27:00Z"/>
        </w:trPr>
        <w:tc>
          <w:tcPr>
            <w:tcW w:w="0" w:type="auto"/>
            <w:shd w:val="clear" w:color="auto" w:fill="auto"/>
          </w:tcPr>
          <w:p w14:paraId="27AFD38D" w14:textId="77777777" w:rsidR="00B63126" w:rsidRDefault="00B63126" w:rsidP="00050662">
            <w:pPr>
              <w:pStyle w:val="code"/>
              <w:rPr>
                <w:ins w:id="1466" w:author="rawlins" w:date="2015-04-03T15:27:00Z"/>
              </w:rPr>
            </w:pPr>
            <w:ins w:id="1467" w:author="rawlins" w:date="2015-04-03T15:27:00Z">
              <w:r>
                <w:t>&lt;l2&gt;</w:t>
              </w:r>
            </w:ins>
          </w:p>
        </w:tc>
        <w:tc>
          <w:tcPr>
            <w:tcW w:w="0" w:type="auto"/>
            <w:shd w:val="clear" w:color="auto" w:fill="auto"/>
          </w:tcPr>
          <w:p w14:paraId="1F539BC5" w14:textId="77777777" w:rsidR="00B63126" w:rsidRPr="00F86419" w:rsidRDefault="00B63126" w:rsidP="00050662">
            <w:pPr>
              <w:rPr>
                <w:ins w:id="1468" w:author="rawlins" w:date="2015-04-03T15:27:00Z"/>
              </w:rPr>
            </w:pPr>
            <w:ins w:id="1469" w:author="rawlins" w:date="2015-04-03T15:27:00Z">
              <w:r w:rsidRPr="00BE60FB">
                <w:t>Off-diagonal first Lamé coefficient</w:t>
              </w:r>
              <w:r>
                <w:t xml:space="preserve"> </w:t>
              </w:r>
            </w:ins>
            <w:ins w:id="1470" w:author="rawlins" w:date="2015-04-03T15:27:00Z">
              <w:r w:rsidRPr="00315B5A">
                <w:rPr>
                  <w:position w:val="-12"/>
                </w:rPr>
                <w:object w:dxaOrig="279" w:dyaOrig="360" w14:anchorId="22781241">
                  <v:shape id="_x0000_i1279" type="#_x0000_t75" style="width:14.25pt;height:21.75pt" o:ole="">
                    <v:imagedata r:id="rId540" o:title=""/>
                  </v:shape>
                  <o:OLEObject Type="Embed" ProgID="Equation.DSMT4" ShapeID="_x0000_i1279" DrawAspect="Content" ObjectID="_1493210347" r:id="rId541"/>
                </w:object>
              </w:r>
            </w:ins>
          </w:p>
        </w:tc>
        <w:tc>
          <w:tcPr>
            <w:tcW w:w="0" w:type="auto"/>
          </w:tcPr>
          <w:p w14:paraId="658B9C59" w14:textId="77777777" w:rsidR="00B63126" w:rsidRDefault="00B63126" w:rsidP="00050662">
            <w:pPr>
              <w:rPr>
                <w:ins w:id="1471" w:author="rawlins" w:date="2015-04-03T15:27:00Z"/>
              </w:rPr>
            </w:pPr>
            <w:ins w:id="1472" w:author="rawlins" w:date="2015-04-03T15:27:00Z">
              <w:r>
                <w:t>[</w:t>
              </w:r>
              <w:r w:rsidRPr="001304ED">
                <w:rPr>
                  <w:b/>
                </w:rPr>
                <w:t>P</w:t>
              </w:r>
              <w:r>
                <w:t>]</w:t>
              </w:r>
            </w:ins>
          </w:p>
        </w:tc>
      </w:tr>
      <w:tr w:rsidR="00B63126" w14:paraId="3E2BCEFC" w14:textId="77777777" w:rsidTr="00050662">
        <w:trPr>
          <w:ins w:id="1473" w:author="rawlins" w:date="2015-04-03T15:27:00Z"/>
        </w:trPr>
        <w:tc>
          <w:tcPr>
            <w:tcW w:w="0" w:type="auto"/>
            <w:shd w:val="clear" w:color="auto" w:fill="auto"/>
          </w:tcPr>
          <w:p w14:paraId="079194E2" w14:textId="77777777" w:rsidR="00B63126" w:rsidRDefault="00B63126" w:rsidP="00050662">
            <w:pPr>
              <w:pStyle w:val="code"/>
              <w:rPr>
                <w:ins w:id="1474" w:author="rawlins" w:date="2015-04-03T15:27:00Z"/>
              </w:rPr>
            </w:pPr>
            <w:ins w:id="1475" w:author="rawlins" w:date="2015-04-03T15:27:00Z">
              <w:r>
                <w:t>&lt;mu&gt;</w:t>
              </w:r>
            </w:ins>
          </w:p>
        </w:tc>
        <w:tc>
          <w:tcPr>
            <w:tcW w:w="0" w:type="auto"/>
            <w:shd w:val="clear" w:color="auto" w:fill="auto"/>
          </w:tcPr>
          <w:p w14:paraId="770962C3" w14:textId="77777777" w:rsidR="00B63126" w:rsidRPr="00F86419" w:rsidRDefault="00B63126" w:rsidP="00050662">
            <w:pPr>
              <w:rPr>
                <w:ins w:id="1476" w:author="rawlins" w:date="2015-04-03T15:27:00Z"/>
              </w:rPr>
            </w:pPr>
            <w:ins w:id="1477" w:author="rawlins" w:date="2015-04-03T15:27:00Z">
              <w:r w:rsidRPr="00BE60FB">
                <w:t>Second Lamé coefficient</w:t>
              </w:r>
              <w:r>
                <w:t xml:space="preserve"> </w:t>
              </w:r>
            </w:ins>
            <w:ins w:id="1478" w:author="rawlins" w:date="2015-04-03T15:27:00Z">
              <w:r w:rsidRPr="00315B5A">
                <w:rPr>
                  <w:position w:val="-10"/>
                </w:rPr>
                <w:object w:dxaOrig="240" w:dyaOrig="260" w14:anchorId="73611576">
                  <v:shape id="_x0000_i1280" type="#_x0000_t75" style="width:14.25pt;height:14.25pt" o:ole="">
                    <v:imagedata r:id="rId542" o:title=""/>
                  </v:shape>
                  <o:OLEObject Type="Embed" ProgID="Equation.DSMT4" ShapeID="_x0000_i1280" DrawAspect="Content" ObjectID="_1493210348" r:id="rId543"/>
                </w:object>
              </w:r>
            </w:ins>
          </w:p>
        </w:tc>
        <w:tc>
          <w:tcPr>
            <w:tcW w:w="0" w:type="auto"/>
          </w:tcPr>
          <w:p w14:paraId="3E1EC9AD" w14:textId="77777777" w:rsidR="00B63126" w:rsidRDefault="00B63126" w:rsidP="00050662">
            <w:pPr>
              <w:rPr>
                <w:ins w:id="1479" w:author="rawlins" w:date="2015-04-03T15:27:00Z"/>
              </w:rPr>
            </w:pPr>
            <w:ins w:id="1480" w:author="rawlins" w:date="2015-04-03T15:27:00Z">
              <w:r>
                <w:t>[</w:t>
              </w:r>
              <w:r w:rsidRPr="001304ED">
                <w:rPr>
                  <w:b/>
                </w:rPr>
                <w:t>P</w:t>
              </w:r>
              <w:r>
                <w:t>]</w:t>
              </w:r>
            </w:ins>
          </w:p>
        </w:tc>
      </w:tr>
    </w:tbl>
    <w:p w14:paraId="31B06AEC" w14:textId="77777777" w:rsidR="00B63126" w:rsidRDefault="00B63126" w:rsidP="00B63126">
      <w:pPr>
        <w:rPr>
          <w:ins w:id="1481" w:author="rawlins" w:date="2015-04-03T15:27:00Z"/>
        </w:rPr>
      </w:pPr>
    </w:p>
    <w:p w14:paraId="58029D40" w14:textId="6F14D313" w:rsidR="00B63126" w:rsidRDefault="00B63126" w:rsidP="00B63126">
      <w:pPr>
        <w:pStyle w:val="MTDisplayEquation"/>
        <w:rPr>
          <w:ins w:id="1482" w:author="rawlins" w:date="2015-04-03T15:27:00Z"/>
        </w:rPr>
      </w:pPr>
      <w:ins w:id="1483"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484" w:author="rawlins" w:date="2015-04-03T15:27:00Z">
        <w:r w:rsidR="00182A67">
          <w:rPr>
            <w:noProof/>
          </w:rPr>
          <w:t>26</w:t>
        </w:r>
      </w:ins>
      <w:r w:rsidR="00182A67">
        <w:rPr>
          <w:noProof/>
        </w:rPr>
        <w:fldChar w:fldCharType="end"/>
      </w:r>
      <w:ins w:id="1485"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1486" w:author="rawlins" w:date="2015-04-03T15:27:00Z"/>
        </w:rPr>
      </w:pPr>
      <w:ins w:id="1487" w:author="rawlins" w:date="2015-04-03T15:27:00Z">
        <w:r>
          <w:tab/>
        </w:r>
      </w:ins>
      <w:ins w:id="1488" w:author="rawlins" w:date="2015-04-03T15:27:00Z">
        <w:r w:rsidRPr="00315B5A">
          <w:rPr>
            <w:position w:val="-62"/>
          </w:rPr>
          <w:object w:dxaOrig="6360" w:dyaOrig="1020" w14:anchorId="6E814581">
            <v:shape id="_x0000_i1281" type="#_x0000_t75" style="width:315.75pt;height:50.25pt" o:ole="">
              <v:imagedata r:id="rId544" o:title=""/>
            </v:shape>
            <o:OLEObject Type="Embed" ProgID="Equation.DSMT4" ShapeID="_x0000_i1281" DrawAspect="Content" ObjectID="_1493210349" r:id="rId545"/>
          </w:object>
        </w:r>
      </w:ins>
    </w:p>
    <w:p w14:paraId="72AE6D9E" w14:textId="77777777" w:rsidR="00B63126" w:rsidRDefault="00B63126" w:rsidP="00B63126">
      <w:pPr>
        <w:rPr>
          <w:ins w:id="1489" w:author="rawlins" w:date="2015-04-03T15:27:00Z"/>
        </w:rPr>
      </w:pPr>
      <w:ins w:id="1490" w:author="rawlins" w:date="2015-04-03T15:27:00Z">
        <w:r>
          <w:t>where</w:t>
        </w:r>
      </w:ins>
    </w:p>
    <w:p w14:paraId="28B046E7" w14:textId="77777777" w:rsidR="00B63126" w:rsidRPr="00552D09" w:rsidRDefault="00B63126" w:rsidP="00B63126">
      <w:pPr>
        <w:pStyle w:val="MTDisplayEquation"/>
        <w:rPr>
          <w:ins w:id="1491" w:author="rawlins" w:date="2015-04-03T15:27:00Z"/>
        </w:rPr>
      </w:pPr>
      <w:ins w:id="1492" w:author="rawlins" w:date="2015-04-03T15:27:00Z">
        <w:r>
          <w:tab/>
        </w:r>
      </w:ins>
      <w:ins w:id="1493" w:author="rawlins" w:date="2015-04-03T15:27:00Z">
        <w:r w:rsidRPr="00315B5A">
          <w:rPr>
            <w:position w:val="-70"/>
          </w:rPr>
          <w:object w:dxaOrig="2920" w:dyaOrig="980" w14:anchorId="70544698">
            <v:shape id="_x0000_i1282" type="#_x0000_t75" style="width:2in;height:50.25pt" o:ole="">
              <v:imagedata r:id="rId546" o:title=""/>
            </v:shape>
            <o:OLEObject Type="Embed" ProgID="Equation.DSMT4" ShapeID="_x0000_i1282" DrawAspect="Content" ObjectID="_1493210350" r:id="rId547"/>
          </w:object>
        </w:r>
      </w:ins>
      <w:ins w:id="1494" w:author="rawlins" w:date="2015-04-03T15:27:00Z">
        <w:r>
          <w:t xml:space="preserve"> </w:t>
        </w:r>
      </w:ins>
    </w:p>
    <w:p w14:paraId="0D9CD32E" w14:textId="77777777" w:rsidR="00B63126" w:rsidRDefault="00B63126" w:rsidP="00B63126">
      <w:pPr>
        <w:pStyle w:val="MTDisplayEquation"/>
        <w:rPr>
          <w:ins w:id="1495" w:author="rawlins" w:date="2015-04-03T15:27:00Z"/>
        </w:rPr>
      </w:pPr>
      <w:ins w:id="1496" w:author="rawlins" w:date="2015-04-03T15:27:00Z">
        <w:r>
          <w:t xml:space="preserve">Here, </w:t>
        </w:r>
      </w:ins>
      <w:ins w:id="1497" w:author="rawlins" w:date="2015-04-03T15:27:00Z">
        <w:r w:rsidRPr="00025957">
          <w:rPr>
            <w:position w:val="-4"/>
          </w:rPr>
          <w:object w:dxaOrig="240" w:dyaOrig="260" w14:anchorId="6C25223D">
            <v:shape id="_x0000_i1283" type="#_x0000_t75" style="width:14.25pt;height:14.25pt" o:ole="">
              <v:imagedata r:id="rId548" o:title=""/>
            </v:shape>
            <o:OLEObject Type="Embed" ProgID="Equation.DSMT4" ShapeID="_x0000_i1283" DrawAspect="Content" ObjectID="_1493210351" r:id="rId549"/>
          </w:object>
        </w:r>
      </w:ins>
      <w:ins w:id="1498" w:author="rawlins" w:date="2015-04-03T15:27:00Z">
        <w:r>
          <w:t xml:space="preserve"> is the Lagrangian strain tensor and </w:t>
        </w:r>
      </w:ins>
      <w:ins w:id="1499" w:author="rawlins" w:date="2015-04-03T15:27:00Z">
        <w:r w:rsidRPr="00315B5A">
          <w:rPr>
            <w:position w:val="-12"/>
          </w:rPr>
          <w:object w:dxaOrig="1280" w:dyaOrig="380" w14:anchorId="679F6316">
            <v:shape id="_x0000_i1284" type="#_x0000_t75" style="width:65.25pt;height:21.75pt" o:ole="">
              <v:imagedata r:id="rId550" o:title=""/>
            </v:shape>
            <o:OLEObject Type="Embed" ProgID="Equation.DSMT4" ShapeID="_x0000_i1284" DrawAspect="Content" ObjectID="_1493210352" r:id="rId551"/>
          </w:object>
        </w:r>
      </w:ins>
      <w:ins w:id="1500" w:author="rawlins" w:date="2015-04-03T15:27:00Z">
        <w:r>
          <w:t xml:space="preserve">, where </w:t>
        </w:r>
      </w:ins>
      <w:ins w:id="1501" w:author="rawlins" w:date="2015-04-03T15:27:00Z">
        <w:r w:rsidRPr="00315B5A">
          <w:rPr>
            <w:position w:val="-12"/>
          </w:rPr>
          <w:object w:dxaOrig="279" w:dyaOrig="380" w14:anchorId="68A9369B">
            <v:shape id="_x0000_i1285" type="#_x0000_t75" style="width:14.25pt;height:21.75pt" o:ole="">
              <v:imagedata r:id="rId552" o:title=""/>
            </v:shape>
            <o:OLEObject Type="Embed" ProgID="Equation.DSMT4" ShapeID="_x0000_i1285" DrawAspect="Content" ObjectID="_1493210353" r:id="rId553"/>
          </w:object>
        </w:r>
      </w:ins>
      <w:ins w:id="1502" w:author="rawlins" w:date="2015-04-03T15:27:00Z">
        <w:r>
          <w:t xml:space="preserve"> (</w:t>
        </w:r>
      </w:ins>
      <w:ins w:id="1503" w:author="rawlins" w:date="2015-04-03T15:27:00Z">
        <w:r w:rsidRPr="00315B5A">
          <w:rPr>
            <w:position w:val="-10"/>
          </w:rPr>
          <w:object w:dxaOrig="920" w:dyaOrig="320" w14:anchorId="3EA0BC90">
            <v:shape id="_x0000_i1286" type="#_x0000_t75" style="width:42.75pt;height:14.25pt" o:ole="">
              <v:imagedata r:id="rId554" o:title=""/>
            </v:shape>
            <o:OLEObject Type="Embed" ProgID="Equation.DSMT4" ShapeID="_x0000_i1286" DrawAspect="Content" ObjectID="_1493210354" r:id="rId555"/>
          </w:object>
        </w:r>
      </w:ins>
      <w:ins w:id="1504"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1505" w:author="rawlins" w:date="2015-04-03T15:27:00Z"/>
        </w:rPr>
      </w:pPr>
    </w:p>
    <w:p w14:paraId="3D2C974F" w14:textId="77777777" w:rsidR="00B63126" w:rsidRDefault="00B63126" w:rsidP="00B63126">
      <w:pPr>
        <w:rPr>
          <w:ins w:id="1506" w:author="rawlins" w:date="2015-04-03T15:27:00Z"/>
          <w:i/>
        </w:rPr>
      </w:pPr>
      <w:ins w:id="1507" w:author="rawlins" w:date="2015-04-03T15:27:00Z">
        <w:r>
          <w:rPr>
            <w:i/>
          </w:rPr>
          <w:t>Example:</w:t>
        </w:r>
      </w:ins>
    </w:p>
    <w:p w14:paraId="72B5961A" w14:textId="77777777" w:rsidR="00B63126" w:rsidRDefault="00B63126" w:rsidP="00B63126">
      <w:pPr>
        <w:pStyle w:val="Code0"/>
        <w:rPr>
          <w:ins w:id="1508" w:author="rawlins" w:date="2015-04-03T15:27:00Z"/>
        </w:rPr>
      </w:pPr>
      <w:ins w:id="1509" w:author="rawlins" w:date="2015-04-03T15:27:00Z">
        <w:r>
          <w:t>&lt;material id="1" type="cubic CLE"&gt;</w:t>
        </w:r>
      </w:ins>
    </w:p>
    <w:p w14:paraId="3B4C4C92" w14:textId="77777777" w:rsidR="00B63126" w:rsidRDefault="00B63126" w:rsidP="00B63126">
      <w:pPr>
        <w:pStyle w:val="Code0"/>
        <w:rPr>
          <w:ins w:id="1510" w:author="rawlins" w:date="2015-04-03T15:27:00Z"/>
        </w:rPr>
      </w:pPr>
      <w:ins w:id="1511" w:author="rawlins" w:date="2015-04-03T15:27:00Z">
        <w:r>
          <w:tab/>
          <w:t>&lt;density&gt;1&lt;/density&gt;</w:t>
        </w:r>
      </w:ins>
    </w:p>
    <w:p w14:paraId="792250E1" w14:textId="77777777" w:rsidR="00B63126" w:rsidRDefault="00B63126" w:rsidP="00B63126">
      <w:pPr>
        <w:pStyle w:val="Code0"/>
        <w:rPr>
          <w:ins w:id="1512" w:author="rawlins" w:date="2015-04-03T15:27:00Z"/>
        </w:rPr>
      </w:pPr>
      <w:ins w:id="1513" w:author="rawlins" w:date="2015-04-03T15:27:00Z">
        <w:r>
          <w:tab/>
          <w:t>&lt;lp1&gt;13.01&lt;/lp1&gt;</w:t>
        </w:r>
      </w:ins>
    </w:p>
    <w:p w14:paraId="3485D1C2" w14:textId="77777777" w:rsidR="00B63126" w:rsidRDefault="00B63126" w:rsidP="00B63126">
      <w:pPr>
        <w:pStyle w:val="Code0"/>
        <w:rPr>
          <w:ins w:id="1514" w:author="rawlins" w:date="2015-04-03T15:27:00Z"/>
        </w:rPr>
      </w:pPr>
      <w:ins w:id="1515" w:author="rawlins" w:date="2015-04-03T15:27:00Z">
        <w:r>
          <w:tab/>
          <w:t>&lt;lm1&gt;0.49&lt;/lm1&gt;</w:t>
        </w:r>
      </w:ins>
    </w:p>
    <w:p w14:paraId="0CCCC96F" w14:textId="77777777" w:rsidR="00B63126" w:rsidRDefault="00B63126" w:rsidP="00B63126">
      <w:pPr>
        <w:pStyle w:val="Code0"/>
        <w:rPr>
          <w:ins w:id="1516" w:author="rawlins" w:date="2015-04-03T15:27:00Z"/>
        </w:rPr>
      </w:pPr>
      <w:ins w:id="1517" w:author="rawlins" w:date="2015-04-03T15:27:00Z">
        <w:r>
          <w:tab/>
          <w:t>&lt;l2&gt;0.66&lt;/l2&gt;</w:t>
        </w:r>
      </w:ins>
    </w:p>
    <w:p w14:paraId="27586584" w14:textId="77777777" w:rsidR="00B63126" w:rsidRDefault="00B63126" w:rsidP="00B63126">
      <w:pPr>
        <w:pStyle w:val="Code0"/>
        <w:rPr>
          <w:ins w:id="1518" w:author="rawlins" w:date="2015-04-03T15:27:00Z"/>
        </w:rPr>
      </w:pPr>
      <w:ins w:id="1519" w:author="rawlins" w:date="2015-04-03T15:27:00Z">
        <w:r>
          <w:tab/>
          <w:t>&lt;mu&gt;0.16&lt;/mu&gt;</w:t>
        </w:r>
      </w:ins>
    </w:p>
    <w:p w14:paraId="053B49A8" w14:textId="77777777" w:rsidR="00B63126" w:rsidRDefault="00B63126" w:rsidP="00B63126">
      <w:pPr>
        <w:pStyle w:val="Code0"/>
        <w:rPr>
          <w:ins w:id="1520" w:author="rawlins" w:date="2015-04-03T15:27:00Z"/>
        </w:rPr>
      </w:pPr>
      <w:ins w:id="1521" w:author="rawlins" w:date="2015-04-03T15:27:00Z">
        <w:r>
          <w:t>&lt;/material&gt;</w:t>
        </w:r>
      </w:ins>
    </w:p>
    <w:p w14:paraId="6C6EF699" w14:textId="77777777" w:rsidR="00B63126" w:rsidRDefault="00B63126">
      <w:pPr>
        <w:jc w:val="left"/>
        <w:rPr>
          <w:ins w:id="1522" w:author="rawlins" w:date="2015-04-03T15:27:00Z"/>
          <w:b/>
          <w:bCs/>
          <w:sz w:val="28"/>
          <w:szCs w:val="28"/>
        </w:rPr>
      </w:pPr>
      <w:ins w:id="1523" w:author="rawlins" w:date="2015-04-03T15:27:00Z">
        <w:r>
          <w:br w:type="page"/>
        </w:r>
      </w:ins>
    </w:p>
    <w:p w14:paraId="249CB134" w14:textId="4E855732" w:rsidR="006A0BC1" w:rsidRPr="0097532C" w:rsidRDefault="006A0BC1" w:rsidP="006A0BC1">
      <w:pPr>
        <w:pStyle w:val="Heading4"/>
      </w:pPr>
      <w:bookmarkStart w:id="1524" w:name="_Toc418602557"/>
      <w:r w:rsidRPr="0097532C">
        <w:lastRenderedPageBreak/>
        <w:t>Donnan Equilibrium Swelling</w:t>
      </w:r>
      <w:bookmarkEnd w:id="1443"/>
      <w:bookmarkEnd w:id="1524"/>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1525" w:author="Gerard" w:date="2015-04-08T21:50:00Z">
        <w:r w:rsidR="00C00DDA">
          <w:t xml:space="preserve">4.1.3.20. </w:t>
        </w:r>
      </w:ins>
      <w:del w:id="1526"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25pt;height:21.75pt" o:ole="">
                  <v:imagedata r:id="rId556" o:title=""/>
                </v:shape>
                <o:OLEObject Type="Embed" ProgID="Equation.DSMT4" ShapeID="_x0000_i1287" DrawAspect="Content" ObjectID="_1493210355" r:id="rId557"/>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25pt;height:21.75pt" o:ole="">
                  <v:imagedata r:id="rId558" o:title=""/>
                </v:shape>
                <o:OLEObject Type="Embed" ProgID="Equation.DSMT4" ShapeID="_x0000_i1288" DrawAspect="Content" ObjectID="_1493210356" r:id="rId559"/>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25pt;height:14.25pt" o:ole="">
                  <v:imagedata r:id="rId560" o:title=""/>
                </v:shape>
                <o:OLEObject Type="Embed" ProgID="Equation.DSMT4" ShapeID="_x0000_i1289" DrawAspect="Content" ObjectID="_1493210357" r:id="rId561"/>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2.75pt;height:14.25pt" o:ole="">
            <v:imagedata r:id="rId562" o:title=""/>
          </v:shape>
          <o:OLEObject Type="Embed" ProgID="Equation.DSMT4" ShapeID="_x0000_i1290" DrawAspect="Content" ObjectID="_1493210358" r:id="rId563"/>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25pt;height:14.25pt" o:ole="">
            <v:imagedata r:id="rId564" o:title=""/>
          </v:shape>
          <o:OLEObject Type="Embed" ProgID="Equation.DSMT4" ShapeID="_x0000_i1291" DrawAspect="Content" ObjectID="_1493210359" r:id="rId565"/>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75pt" o:ole="">
            <v:imagedata r:id="rId566" o:title=""/>
          </v:shape>
          <o:OLEObject Type="Embed" ProgID="Equation.DSMT4" ShapeID="_x0000_i1292" DrawAspect="Content" ObjectID="_1493210360" r:id="rId567"/>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25pt;height:14.25pt" o:ole="">
            <v:imagedata r:id="rId568" o:title=""/>
          </v:shape>
          <o:OLEObject Type="Embed" ProgID="Equation.DSMT4" ShapeID="_x0000_i1293" DrawAspect="Content" ObjectID="_1493210361" r:id="rId569"/>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25pt;height:36.75pt" o:ole="">
            <v:imagedata r:id="rId570" o:title=""/>
          </v:shape>
          <o:OLEObject Type="Embed" ProgID="Equation.DSMT4" ShapeID="_x0000_i1294" DrawAspect="Content" ObjectID="_1493210362" r:id="rId571"/>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25pt;height:14.25pt" o:ole="">
            <v:imagedata r:id="rId572" o:title=""/>
          </v:shape>
          <o:OLEObject Type="Embed" ProgID="Equation.DSMT4" ShapeID="_x0000_i1295" DrawAspect="Content" ObjectID="_1493210363" r:id="rId573"/>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25pt;height:14.25pt" o:ole="">
            <v:imagedata r:id="rId574" o:title=""/>
          </v:shape>
          <o:OLEObject Type="Embed" ProgID="Equation.DSMT4" ShapeID="_x0000_i1296" DrawAspect="Content" ObjectID="_1493210364" r:id="rId575"/>
        </w:object>
      </w:r>
      <w:r w:rsidRPr="006D6D0D">
        <w:t xml:space="preserve"> and absolute temperature </w:t>
      </w:r>
      <w:r w:rsidR="006C2049" w:rsidRPr="006C2049">
        <w:rPr>
          <w:position w:val="-4"/>
        </w:rPr>
        <w:object w:dxaOrig="220" w:dyaOrig="260" w14:anchorId="4A4009BF">
          <v:shape id="_x0000_i1297" type="#_x0000_t75" style="width:14.25pt;height:14.25pt" o:ole="">
            <v:imagedata r:id="rId576" o:title=""/>
          </v:shape>
          <o:OLEObject Type="Embed" ProgID="Equation.DSMT4" ShapeID="_x0000_i1297" DrawAspect="Content" ObjectID="_1493210365" r:id="rId577"/>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25pt;height:21.75pt" o:ole="">
            <v:imagedata r:id="rId578" o:title=""/>
          </v:shape>
          <o:OLEObject Type="Embed" ProgID="Equation.DSMT4" ShapeID="_x0000_i1298" DrawAspect="Content" ObjectID="_1493210366" r:id="rId579"/>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25pt;height:21.75pt" o:ole="">
            <v:imagedata r:id="rId580" o:title=""/>
          </v:shape>
          <o:OLEObject Type="Embed" ProgID="Equation.DSMT4" ShapeID="_x0000_i1299" DrawAspect="Content" ObjectID="_1493210367" r:id="rId581"/>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7"/>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25pt;height:14.25pt" o:ole="">
                  <v:imagedata r:id="rId582" o:title=""/>
                </v:shape>
                <o:OLEObject Type="Embed" ProgID="Equation.DSMT4" ShapeID="_x0000_i1300" DrawAspect="Content" ObjectID="_1493210368" r:id="rId583"/>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25pt;height:14.25pt" o:ole="">
                  <v:imagedata r:id="rId584" o:title=""/>
                </v:shape>
                <o:OLEObject Type="Embed" ProgID="Equation.DSMT4" ShapeID="_x0000_i1301" DrawAspect="Content" ObjectID="_1493210369" r:id="rId585"/>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25pt;height:21.75pt" o:ole="">
                  <v:imagedata r:id="rId586" o:title=""/>
                </v:shape>
                <o:OLEObject Type="Embed" ProgID="Equation.DSMT4" ShapeID="_x0000_i1302" DrawAspect="Content" ObjectID="_1493210370" r:id="rId587"/>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25pt;height:14.25pt" o:ole="">
                  <v:imagedata r:id="rId588" o:title=""/>
                </v:shape>
                <o:OLEObject Type="Embed" ProgID="Equation.DSMT4" ShapeID="_x0000_i1303" DrawAspect="Content" ObjectID="_1493210371" r:id="rId589"/>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25pt;height:21.75pt" o:ole="">
                  <v:imagedata r:id="rId590" o:title=""/>
                </v:shape>
                <o:OLEObject Type="Embed" ProgID="Equation.DSMT4" ShapeID="_x0000_i1304" DrawAspect="Content" ObjectID="_1493210372" r:id="rId591"/>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25pt;height:14.25pt" o:ole="">
                  <v:imagedata r:id="rId592" o:title=""/>
                </v:shape>
                <o:OLEObject Type="Embed" ProgID="Equation.DSMT4" ShapeID="_x0000_i1305" DrawAspect="Content" ObjectID="_1493210373" r:id="rId593"/>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1527" w:author="Gerard" w:date="2015-04-08T21:50:00Z">
        <w:r w:rsidR="00C00DDA">
          <w:t>4.6</w:t>
        </w:r>
      </w:ins>
      <w:del w:id="1528" w:author="Gerard" w:date="2015-04-08T21:50:00Z">
        <w:r w:rsidR="001B13CD" w:rsidDel="00C00DDA">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75pt;height:21.75pt" o:ole="">
            <v:imagedata r:id="rId594" o:title=""/>
          </v:shape>
          <o:OLEObject Type="Embed" ProgID="Equation.DSMT4" ShapeID="_x0000_i1306" DrawAspect="Content" ObjectID="_1493210374" r:id="rId595"/>
        </w:object>
      </w:r>
      <w:r>
        <w:t xml:space="preserve"> or </w:t>
      </w:r>
      <w:r w:rsidR="006C2049" w:rsidRPr="006C2049">
        <w:rPr>
          <w:position w:val="-6"/>
        </w:rPr>
        <w:object w:dxaOrig="800" w:dyaOrig="320" w14:anchorId="418CEDFE">
          <v:shape id="_x0000_i1307" type="#_x0000_t75" style="width:42.75pt;height:14.25pt" o:ole="">
            <v:imagedata r:id="rId596" o:title=""/>
          </v:shape>
          <o:OLEObject Type="Embed" ProgID="Equation.DSMT4" ShapeID="_x0000_i1307" DrawAspect="Content" ObjectID="_1493210375" r:id="rId597"/>
        </w:object>
      </w:r>
      <w:r>
        <w:t xml:space="preserve">.  Therefore, entering any other values for </w:t>
      </w:r>
      <w:r w:rsidR="006C2049" w:rsidRPr="006C2049">
        <w:rPr>
          <w:position w:val="-12"/>
        </w:rPr>
        <w:object w:dxaOrig="300" w:dyaOrig="380" w14:anchorId="720F4247">
          <v:shape id="_x0000_i1308" type="#_x0000_t75" style="width:14.25pt;height:21.75pt" o:ole="">
            <v:imagedata r:id="rId598" o:title=""/>
          </v:shape>
          <o:OLEObject Type="Embed" ProgID="Equation.DSMT4" ShapeID="_x0000_i1308" DrawAspect="Content" ObjectID="_1493210376" r:id="rId599"/>
        </w:object>
      </w:r>
      <w:r>
        <w:t xml:space="preserve"> and </w:t>
      </w:r>
      <w:r w:rsidR="006C2049" w:rsidRPr="006C2049">
        <w:rPr>
          <w:position w:val="-6"/>
        </w:rPr>
        <w:object w:dxaOrig="279" w:dyaOrig="320" w14:anchorId="16217D82">
          <v:shape id="_x0000_i1309" type="#_x0000_t75" style="width:14.25pt;height:14.25pt" o:ole="">
            <v:imagedata r:id="rId600" o:title=""/>
          </v:shape>
          <o:OLEObject Type="Embed" ProgID="Equation.DSMT4" ShapeID="_x0000_i1309" DrawAspect="Content" ObjectID="_1493210377" r:id="rId601"/>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529" w:name="_Ref167525631"/>
      <w:bookmarkStart w:id="1530" w:name="_Toc418602558"/>
      <w:r w:rsidRPr="0097532C">
        <w:lastRenderedPageBreak/>
        <w:t>Ellipsoidal Fiber Distribution</w:t>
      </w:r>
      <w:bookmarkEnd w:id="1529"/>
      <w:bookmarkEnd w:id="1530"/>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1531" w:author="Gerard" w:date="2015-04-08T21:50:00Z">
        <w:r w:rsidR="00C00DDA">
          <w:t xml:space="preserve">4.1.3.20. </w:t>
        </w:r>
      </w:ins>
      <w:del w:id="1532"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75pt;height:21.75pt" o:ole="">
                  <v:imagedata r:id="rId602" o:title=""/>
                </v:shape>
                <o:OLEObject Type="Embed" ProgID="Equation.DSMT4" ShapeID="_x0000_i1310" DrawAspect="Content" ObjectID="_1493210378" r:id="rId603"/>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25pt;height:21.75pt" o:ole="">
                  <v:imagedata r:id="rId604" o:title=""/>
                </v:shape>
                <o:OLEObject Type="Embed" ProgID="Equation.DSMT4" ShapeID="_x0000_i1311" DrawAspect="Content" ObjectID="_1493210379" r:id="rId605"/>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79.25pt;height:29.25pt" o:ole="">
            <v:imagedata r:id="rId606" o:title=""/>
          </v:shape>
          <o:OLEObject Type="Embed" ProgID="Equation.DSMT4" ShapeID="_x0000_i1312" DrawAspect="Content" ObjectID="_1493210380" r:id="rId607"/>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25pt;height:21.75pt" o:ole="">
            <v:imagedata r:id="rId608" o:title=""/>
          </v:shape>
          <o:OLEObject Type="Embed" ProgID="Equation.DSMT4" ShapeID="_x0000_i1313" DrawAspect="Content" ObjectID="_1493210381" r:id="rId609"/>
        </w:object>
      </w:r>
      <w:r>
        <w:t xml:space="preserve"> is the square of the fiber stretch </w:t>
      </w:r>
      <w:r w:rsidR="006C2049" w:rsidRPr="006C2049">
        <w:rPr>
          <w:position w:val="-12"/>
        </w:rPr>
        <w:object w:dxaOrig="279" w:dyaOrig="360" w14:anchorId="75DFB7A0">
          <v:shape id="_x0000_i1314" type="#_x0000_t75" style="width:14.25pt;height:21.75pt" o:ole="">
            <v:imagedata r:id="rId610" o:title=""/>
          </v:shape>
          <o:OLEObject Type="Embed" ProgID="Equation.DSMT4" ShapeID="_x0000_i1314" DrawAspect="Content" ObjectID="_1493210382" r:id="rId611"/>
        </w:object>
      </w:r>
      <w:r>
        <w:t xml:space="preserve">, </w:t>
      </w:r>
      <w:r w:rsidR="006C2049" w:rsidRPr="006C2049">
        <w:rPr>
          <w:position w:val="-6"/>
        </w:rPr>
        <w:object w:dxaOrig="260" w:dyaOrig="279" w14:anchorId="76E23346">
          <v:shape id="_x0000_i1315" type="#_x0000_t75" style="width:14.25pt;height:14.25pt" o:ole="">
            <v:imagedata r:id="rId612" o:title=""/>
          </v:shape>
          <o:OLEObject Type="Embed" ProgID="Equation.DSMT4" ShapeID="_x0000_i1315" DrawAspect="Content" ObjectID="_1493210383" r:id="rId61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9.25pt;height:21.75pt" o:ole="">
            <v:imagedata r:id="rId614" o:title=""/>
          </v:shape>
          <o:OLEObject Type="Embed" ProgID="Equation.DSMT4" ShapeID="_x0000_i1316" DrawAspect="Content" ObjectID="_1493210384" r:id="rId615"/>
        </w:object>
      </w:r>
      <w:r>
        <w:t xml:space="preserve">, </w:t>
      </w:r>
      <w:r w:rsidR="006C2049" w:rsidRPr="006C2049">
        <w:rPr>
          <w:position w:val="-12"/>
        </w:rPr>
        <w:object w:dxaOrig="1200" w:dyaOrig="360" w14:anchorId="171A74EB">
          <v:shape id="_x0000_i1317" type="#_x0000_t75" style="width:57.75pt;height:21.75pt" o:ole="">
            <v:imagedata r:id="rId616" o:title=""/>
          </v:shape>
          <o:OLEObject Type="Embed" ProgID="Equation.DSMT4" ShapeID="_x0000_i1317" DrawAspect="Content" ObjectID="_1493210385" r:id="rId617"/>
        </w:object>
      </w:r>
      <w:r>
        <w:t xml:space="preserve">, and </w:t>
      </w:r>
      <w:r w:rsidR="006C2049" w:rsidRPr="006C2049">
        <w:rPr>
          <w:position w:val="-14"/>
        </w:rPr>
        <w:object w:dxaOrig="540" w:dyaOrig="400" w14:anchorId="5B7E2EF3">
          <v:shape id="_x0000_i1318" type="#_x0000_t75" style="width:29.25pt;height:21.75pt" o:ole="">
            <v:imagedata r:id="rId618" o:title=""/>
          </v:shape>
          <o:OLEObject Type="Embed" ProgID="Equation.DSMT4" ShapeID="_x0000_i1318" DrawAspect="Content" ObjectID="_1493210386" r:id="rId619"/>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75pt;height:36.75pt" o:ole="">
            <v:imagedata r:id="rId620" o:title=""/>
          </v:shape>
          <o:OLEObject Type="Embed" ProgID="Equation.DSMT4" ShapeID="_x0000_i1319" DrawAspect="Content" ObjectID="_1493210387" r:id="rId621"/>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75pt;height:21.75pt" o:ole="">
            <v:imagedata r:id="rId622" o:title=""/>
          </v:shape>
          <o:OLEObject Type="Embed" ProgID="Equation.DSMT4" ShapeID="_x0000_i1320" DrawAspect="Content" ObjectID="_1493210388" r:id="rId623"/>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25pt;height:14.25pt" o:ole="">
            <v:imagedata r:id="rId624" o:title=""/>
          </v:shape>
          <o:OLEObject Type="Embed" ProgID="Equation.DSMT4" ShapeID="_x0000_i1321" DrawAspect="Content" ObjectID="_1493210389" r:id="rId625"/>
        </w:object>
      </w:r>
      <w:r>
        <w:t xml:space="preserve">and </w:t>
      </w:r>
      <w:r w:rsidR="006C2049" w:rsidRPr="006C2049">
        <w:rPr>
          <w:position w:val="-10"/>
        </w:rPr>
        <w:object w:dxaOrig="200" w:dyaOrig="320" w14:anchorId="0F2B1D8A">
          <v:shape id="_x0000_i1322" type="#_x0000_t75" style="width:6.75pt;height:14.25pt" o:ole="">
            <v:imagedata r:id="rId626" o:title=""/>
          </v:shape>
          <o:OLEObject Type="Embed" ProgID="Equation.DSMT4" ShapeID="_x0000_i1322" DrawAspect="Content" ObjectID="_1493210390" r:id="rId627"/>
        </w:object>
      </w:r>
      <w:r>
        <w:t xml:space="preserve">are assumed to vary ellipsoidally with </w:t>
      </w:r>
      <w:r w:rsidR="006C2049" w:rsidRPr="006C2049">
        <w:rPr>
          <w:position w:val="-4"/>
        </w:rPr>
        <w:object w:dxaOrig="200" w:dyaOrig="200" w14:anchorId="55AA8980">
          <v:shape id="_x0000_i1323" type="#_x0000_t75" style="width:6.75pt;height:6.75pt" o:ole="">
            <v:imagedata r:id="rId628" o:title=""/>
          </v:shape>
          <o:OLEObject Type="Embed" ProgID="Equation.DSMT4" ShapeID="_x0000_i1323" DrawAspect="Content" ObjectID="_1493210391" r:id="rId629"/>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75pt;height:78.75pt" o:ole="">
            <v:imagedata r:id="rId630" o:title=""/>
          </v:shape>
          <o:OLEObject Type="Embed" ProgID="Equation.DSMT4" ShapeID="_x0000_i1324" DrawAspect="Content" ObjectID="_1493210392" r:id="rId631"/>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1533" w:name="_Toc418602559"/>
      <w:r>
        <w:lastRenderedPageBreak/>
        <w:t>Ellipsoidal Fiber Distribution Neo-Hookean</w:t>
      </w:r>
      <w:bookmarkEnd w:id="1533"/>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75pt;height:21.75pt" o:ole="">
                  <v:imagedata r:id="rId632" o:title=""/>
                </v:shape>
                <o:OLEObject Type="Embed" ProgID="Equation.DSMT4" ShapeID="_x0000_i1325" DrawAspect="Content" ObjectID="_1493210393" r:id="rId633"/>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25pt;height:21.75pt" o:ole="">
                  <v:imagedata r:id="rId634" o:title=""/>
                </v:shape>
                <o:OLEObject Type="Embed" ProgID="Equation.DSMT4" ShapeID="_x0000_i1326" DrawAspect="Content" ObjectID="_1493210394" r:id="rId635"/>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5.25pt;height:21.75pt" o:ole="">
            <v:imagedata r:id="rId636" o:title=""/>
          </v:shape>
          <o:OLEObject Type="Embed" ProgID="Equation.DSMT4" ShapeID="_x0000_i1327" DrawAspect="Content" ObjectID="_1493210395" r:id="rId637"/>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75pt;height:21.75pt" o:ole="">
            <v:imagedata r:id="rId638" o:title=""/>
          </v:shape>
          <o:OLEObject Type="Embed" ProgID="Equation.DSMT4" ShapeID="_x0000_i1328" DrawAspect="Content" ObjectID="_1493210396" r:id="rId639"/>
        </w:object>
      </w:r>
      <w:r>
        <w:t xml:space="preserve"> is the stress from the Neo-Hookean basis (Section </w:t>
      </w:r>
      <w:r>
        <w:fldChar w:fldCharType="begin"/>
      </w:r>
      <w:r>
        <w:instrText xml:space="preserve"> REF _Ref167525595 \r \h </w:instrText>
      </w:r>
      <w:r>
        <w:fldChar w:fldCharType="separate"/>
      </w:r>
      <w:ins w:id="1534" w:author="Gerard" w:date="2015-04-08T21:50:00Z">
        <w:r w:rsidR="00C00DDA">
          <w:t xml:space="preserve">4.1.3.13. </w:t>
        </w:r>
      </w:ins>
      <w:del w:id="1535"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25pt;height:21.75pt" o:ole="">
            <v:imagedata r:id="rId640" o:title=""/>
          </v:shape>
          <o:OLEObject Type="Embed" ProgID="Equation.DSMT4" ShapeID="_x0000_i1329" DrawAspect="Content" ObjectID="_1493210397" r:id="rId641"/>
        </w:object>
      </w:r>
      <w:r w:rsidR="00630A21">
        <w:t xml:space="preserve"> </w:t>
      </w:r>
      <w:r>
        <w:t>is the stress contribution from the fibers (Section </w:t>
      </w:r>
      <w:r>
        <w:fldChar w:fldCharType="begin"/>
      </w:r>
      <w:r>
        <w:instrText xml:space="preserve"> REF _Ref167525631 \r \h </w:instrText>
      </w:r>
      <w:r>
        <w:fldChar w:fldCharType="separate"/>
      </w:r>
      <w:ins w:id="1536" w:author="Gerard" w:date="2015-04-08T21:50:00Z">
        <w:r w:rsidR="00C00DDA">
          <w:t xml:space="preserve">4.1.3.5. </w:t>
        </w:r>
      </w:ins>
      <w:del w:id="1537" w:author="Gerard" w:date="2015-04-08T21:50:00Z">
        <w:r w:rsidR="001B13CD" w:rsidDel="00C00DDA">
          <w:delText xml:space="preserve">4.1.3.4. </w:delText>
        </w:r>
      </w:del>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538" w:name="_Toc418602560"/>
      <w:r>
        <w:lastRenderedPageBreak/>
        <w:t>Ellipsoidal Fiber Distribution with Donnan Equilibrium Swelling</w:t>
      </w:r>
      <w:bookmarkEnd w:id="1538"/>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25pt;height:21.75pt" o:ole="">
                  <v:imagedata r:id="rId642" o:title=""/>
                </v:shape>
                <o:OLEObject Type="Embed" ProgID="Equation.DSMT4" ShapeID="_x0000_i1330" DrawAspect="Content" ObjectID="_1493210398" r:id="rId643"/>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25pt;height:21.75pt" o:ole="">
                  <v:imagedata r:id="rId644" o:title=""/>
                </v:shape>
                <o:OLEObject Type="Embed" ProgID="Equation.DSMT4" ShapeID="_x0000_i1331" DrawAspect="Content" ObjectID="_1493210399" r:id="rId645"/>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25pt;height:14.25pt" o:ole="">
                  <v:imagedata r:id="rId646" o:title=""/>
                </v:shape>
                <o:OLEObject Type="Embed" ProgID="Equation.DSMT4" ShapeID="_x0000_i1332" DrawAspect="Content" ObjectID="_1493210400" r:id="rId647"/>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75pt;height:21.75pt" o:ole="">
                  <v:imagedata r:id="rId648" o:title=""/>
                </v:shape>
                <o:OLEObject Type="Embed" ProgID="Equation.DSMT4" ShapeID="_x0000_i1333" DrawAspect="Content" ObjectID="_1493210401" r:id="rId649"/>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25pt;height:21.75pt" o:ole="">
                  <v:imagedata r:id="rId650" o:title=""/>
                </v:shape>
                <o:OLEObject Type="Embed" ProgID="Equation.DSMT4" ShapeID="_x0000_i1334" DrawAspect="Content" ObjectID="_1493210402" r:id="rId651"/>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5.25pt;height:21.75pt" o:ole="">
            <v:imagedata r:id="rId652" o:title=""/>
          </v:shape>
          <o:OLEObject Type="Embed" ProgID="Equation.DSMT4" ShapeID="_x0000_i1335" DrawAspect="Content" ObjectID="_1493210403" r:id="rId653"/>
        </w:object>
      </w:r>
      <w:r>
        <w:t>.</w:t>
      </w:r>
    </w:p>
    <w:p w14:paraId="770D789D" w14:textId="4BE2E7E0" w:rsidR="006A0BC1" w:rsidRDefault="006C2049" w:rsidP="006A0BC1">
      <w:r w:rsidRPr="006C2049">
        <w:rPr>
          <w:position w:val="-14"/>
        </w:rPr>
        <w:object w:dxaOrig="340" w:dyaOrig="380" w14:anchorId="76DC943E">
          <v:shape id="_x0000_i1336" type="#_x0000_t75" style="width:14.25pt;height:21.75pt" o:ole="">
            <v:imagedata r:id="rId654" o:title=""/>
          </v:shape>
          <o:OLEObject Type="Embed" ProgID="Equation.DSMT4" ShapeID="_x0000_i1336" DrawAspect="Content" ObjectID="_1493210404" r:id="rId655"/>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75pt;height:21.75pt" o:ole="">
            <v:imagedata r:id="rId656" o:title=""/>
          </v:shape>
          <o:OLEObject Type="Embed" ProgID="Equation.DSMT4" ShapeID="_x0000_i1337" DrawAspect="Content" ObjectID="_1493210405" r:id="rId657"/>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539" w:name="_Toc418602561"/>
      <w:r>
        <w:lastRenderedPageBreak/>
        <w:t>Fiber with Exponential-Power Law</w:t>
      </w:r>
      <w:bookmarkEnd w:id="1539"/>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1540" w:author="Gerard" w:date="2015-04-08T21:50:00Z">
        <w:r w:rsidR="00C00DDA">
          <w:t xml:space="preserve">4.1.3.20. </w:t>
        </w:r>
      </w:ins>
      <w:del w:id="1541"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8"/>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6.75pt;height:14.25pt" o:ole="">
                  <v:imagedata r:id="rId658" o:title=""/>
                </v:shape>
                <o:OLEObject Type="Embed" ProgID="Equation.DSMT4" ShapeID="_x0000_i1338" DrawAspect="Content" ObjectID="_1493210406" r:id="rId659"/>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25pt;height:14.25pt" o:ole="">
                  <v:imagedata r:id="rId660" o:title=""/>
                </v:shape>
                <o:OLEObject Type="Embed" ProgID="Equation.DSMT4" ShapeID="_x0000_i1339" DrawAspect="Content" ObjectID="_1493210407" r:id="rId661"/>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25pt;height:14.25pt" o:ole="">
                  <v:imagedata r:id="rId662" o:title=""/>
                </v:shape>
                <o:OLEObject Type="Embed" ProgID="Equation.DSMT4" ShapeID="_x0000_i1340" DrawAspect="Content" ObjectID="_1493210408" r:id="rId663"/>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6.75pt;height:14.25pt" o:ole="">
                  <v:imagedata r:id="rId664" o:title=""/>
                </v:shape>
                <o:OLEObject Type="Embed" ProgID="Equation.DSMT4" ShapeID="_x0000_i1341" DrawAspect="Content" ObjectID="_1493210409" r:id="rId665"/>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25pt;height:14.25pt" o:ole="">
                  <v:imagedata r:id="rId666" o:title=""/>
                </v:shape>
                <o:OLEObject Type="Embed" ProgID="Equation.DSMT4" ShapeID="_x0000_i1342" DrawAspect="Content" ObjectID="_1493210410" r:id="rId667"/>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1542" w:author="Gerard" w:date="2014-08-18T17:30:00Z">
          <w:pPr/>
        </w:pPrChange>
      </w:pPr>
      <w:ins w:id="1543"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3.25pt;height:21.75pt" o:ole="">
            <v:imagedata r:id="rId668" o:title=""/>
          </v:shape>
          <o:OLEObject Type="Embed" ProgID="Equation.DSMT4" ShapeID="_x0000_i1343" DrawAspect="Content" ObjectID="_1493210411" r:id="rId669"/>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25pt;height:21.75pt" o:ole="">
            <v:imagedata r:id="rId670" o:title=""/>
          </v:shape>
          <o:OLEObject Type="Embed" ProgID="Equation.DSMT4" ShapeID="_x0000_i1344" DrawAspect="Content" ObjectID="_1493210412" r:id="rId67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544"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75pt;height:14.25pt" o:ole="">
            <v:imagedata r:id="rId672" o:title=""/>
          </v:shape>
          <o:OLEObject Type="Embed" ProgID="Equation.DSMT4" ShapeID="_x0000_i1345" DrawAspect="Content" ObjectID="_1493210413" r:id="rId673"/>
        </w:object>
      </w:r>
      <w:ins w:id="1545" w:author="Gerard" w:date="2014-08-21T16:37:00Z">
        <w:r w:rsidR="0099145F">
          <w:t xml:space="preserve">0° and </w:t>
        </w:r>
      </w:ins>
      <w:r w:rsidR="006C2049" w:rsidRPr="006C2049">
        <w:rPr>
          <w:position w:val="-10"/>
        </w:rPr>
        <w:object w:dxaOrig="400" w:dyaOrig="260" w14:anchorId="4C0F5592">
          <v:shape id="_x0000_i1346" type="#_x0000_t75" style="width:21.75pt;height:14.25pt" o:ole="">
            <v:imagedata r:id="rId674" o:title=""/>
          </v:shape>
          <o:OLEObject Type="Embed" ProgID="Equation.DSMT4" ShapeID="_x0000_i1346" DrawAspect="Content" ObjectID="_1493210414" r:id="rId675"/>
        </w:object>
      </w:r>
      <w:ins w:id="1546" w:author="Gerard" w:date="2014-08-21T16:37:00Z">
        <w:r w:rsidR="0099145F">
          <w:t xml:space="preserve">90°, such that </w:t>
        </w:r>
      </w:ins>
      <w:r w:rsidR="006C2049" w:rsidRPr="006C2049">
        <w:rPr>
          <w:position w:val="-12"/>
        </w:rPr>
        <w:object w:dxaOrig="639" w:dyaOrig="360" w14:anchorId="7BD647BF">
          <v:shape id="_x0000_i1347" type="#_x0000_t75" style="width:29.25pt;height:21.75pt" o:ole="">
            <v:imagedata r:id="rId676" o:title=""/>
          </v:shape>
          <o:OLEObject Type="Embed" ProgID="Equation.DSMT4" ShapeID="_x0000_i1347" DrawAspect="Content" ObjectID="_1493210415" r:id="rId677"/>
        </w:object>
      </w:r>
      <w:ins w:id="1547"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7.25pt;height:36.75pt" o:ole="">
            <v:imagedata r:id="rId678" o:title=""/>
          </v:shape>
          <o:OLEObject Type="Embed" ProgID="Equation.DSMT4" ShapeID="_x0000_i1348" DrawAspect="Content" ObjectID="_1493210416" r:id="rId679"/>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25pt;height:21.75pt" o:ole="">
            <v:imagedata r:id="rId680" o:title=""/>
          </v:shape>
          <o:OLEObject Type="Embed" ProgID="Equation.DSMT4" ShapeID="_x0000_i1349" DrawAspect="Content" ObjectID="_1493210417" r:id="rId681"/>
        </w:object>
      </w:r>
      <w:r>
        <w:t xml:space="preserve"> is the square of the fiber stretch, </w:t>
      </w:r>
      <w:r w:rsidR="006C2049" w:rsidRPr="006C2049">
        <w:rPr>
          <w:position w:val="-12"/>
        </w:rPr>
        <w:object w:dxaOrig="1200" w:dyaOrig="360" w14:anchorId="6BEC64BF">
          <v:shape id="_x0000_i1350" type="#_x0000_t75" style="width:57.75pt;height:21.75pt" o:ole="">
            <v:imagedata r:id="rId682" o:title=""/>
          </v:shape>
          <o:OLEObject Type="Embed" ProgID="Equation.DSMT4" ShapeID="_x0000_i1350" DrawAspect="Content" ObjectID="_1493210418" r:id="rId683"/>
        </w:object>
      </w:r>
      <w:r>
        <w:t xml:space="preserve">, and </w:t>
      </w:r>
      <w:r w:rsidR="006C2049" w:rsidRPr="006C2049">
        <w:rPr>
          <w:position w:val="-14"/>
        </w:rPr>
        <w:object w:dxaOrig="540" w:dyaOrig="400" w14:anchorId="482E6118">
          <v:shape id="_x0000_i1351" type="#_x0000_t75" style="width:29.25pt;height:21.75pt" o:ole="">
            <v:imagedata r:id="rId684" o:title=""/>
          </v:shape>
          <o:OLEObject Type="Embed" ProgID="Equation.DSMT4" ShapeID="_x0000_i1351" DrawAspect="Content" ObjectID="_1493210419" r:id="rId685"/>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75pt" o:ole="">
            <v:imagedata r:id="rId686" o:title=""/>
          </v:shape>
          <o:OLEObject Type="Embed" ProgID="Equation.DSMT4" ShapeID="_x0000_i1352" DrawAspect="Content" ObjectID="_1493210420" r:id="rId687"/>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9.25pt;height:14.25pt" o:ole="">
            <v:imagedata r:id="rId688" o:title=""/>
          </v:shape>
          <o:OLEObject Type="Embed" ProgID="Equation.DSMT4" ShapeID="_x0000_i1353" DrawAspect="Content" ObjectID="_1493210421" r:id="rId689"/>
        </w:object>
      </w:r>
      <w:r w:rsidRPr="000230DC">
        <w:t xml:space="preserve">, </w:t>
      </w:r>
      <w:r w:rsidR="006C2049" w:rsidRPr="006C2049">
        <w:rPr>
          <w:position w:val="-6"/>
        </w:rPr>
        <w:object w:dxaOrig="580" w:dyaOrig="279" w14:anchorId="727BB5BF">
          <v:shape id="_x0000_i1354" type="#_x0000_t75" style="width:29.25pt;height:14.25pt" o:ole="">
            <v:imagedata r:id="rId690" o:title=""/>
          </v:shape>
          <o:OLEObject Type="Embed" ProgID="Equation.DSMT4" ShapeID="_x0000_i1354" DrawAspect="Content" ObjectID="_1493210422" r:id="rId691"/>
        </w:object>
      </w:r>
      <w:r w:rsidRPr="000230DC">
        <w:t xml:space="preserve">, and </w:t>
      </w:r>
      <w:r w:rsidR="006C2049" w:rsidRPr="006C2049">
        <w:rPr>
          <w:position w:val="-10"/>
        </w:rPr>
        <w:object w:dxaOrig="600" w:dyaOrig="320" w14:anchorId="1D35C060">
          <v:shape id="_x0000_i1355" type="#_x0000_t75" style="width:29.25pt;height:14.25pt" o:ole="">
            <v:imagedata r:id="rId692" o:title=""/>
          </v:shape>
          <o:OLEObject Type="Embed" ProgID="Equation.DSMT4" ShapeID="_x0000_i1355" DrawAspect="Content" ObjectID="_1493210423" r:id="rId693"/>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75pt;height:14.25pt" o:ole="">
            <v:imagedata r:id="rId694" o:title=""/>
          </v:shape>
          <o:OLEObject Type="Embed" ProgID="Equation.DSMT4" ShapeID="_x0000_i1356" DrawAspect="Content" ObjectID="_1493210424" r:id="rId695"/>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75pt;height:36.75pt" o:ole="">
            <v:imagedata r:id="rId696" o:title=""/>
          </v:shape>
          <o:OLEObject Type="Embed" ProgID="Equation.DSMT4" ShapeID="_x0000_i1357" DrawAspect="Content" ObjectID="_1493210425" r:id="rId697"/>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9.25pt;height:14.25pt" o:ole="">
            <v:imagedata r:id="rId698" o:title=""/>
          </v:shape>
          <o:OLEObject Type="Embed" ProgID="Equation.DSMT4" ShapeID="_x0000_i1358" DrawAspect="Content" ObjectID="_1493210426" r:id="rId699"/>
        </w:object>
      </w:r>
      <w:r w:rsidRPr="0097532C">
        <w:t>, the fiber modulus is zero at the strain origin (</w:t>
      </w:r>
      <w:r w:rsidR="006C2049" w:rsidRPr="006C2049">
        <w:rPr>
          <w:position w:val="-12"/>
        </w:rPr>
        <w:object w:dxaOrig="600" w:dyaOrig="360" w14:anchorId="09E23512">
          <v:shape id="_x0000_i1359" type="#_x0000_t75" style="width:29.25pt;height:21.75pt" o:ole="">
            <v:imagedata r:id="rId700" o:title=""/>
          </v:shape>
          <o:OLEObject Type="Embed" ProgID="Equation.DSMT4" ShapeID="_x0000_i1359" DrawAspect="Content" ObjectID="_1493210427" r:id="rId701"/>
        </w:object>
      </w:r>
      <w:r w:rsidRPr="0097532C">
        <w:t xml:space="preserve">).  Therefore, use </w:t>
      </w:r>
      <w:r w:rsidR="006C2049" w:rsidRPr="006C2049">
        <w:rPr>
          <w:position w:val="-10"/>
        </w:rPr>
        <w:object w:dxaOrig="600" w:dyaOrig="320" w14:anchorId="32B93C4B">
          <v:shape id="_x0000_i1360" type="#_x0000_t75" style="width:29.25pt;height:14.25pt" o:ole="">
            <v:imagedata r:id="rId702" o:title=""/>
          </v:shape>
          <o:OLEObject Type="Embed" ProgID="Equation.DSMT4" ShapeID="_x0000_i1360" DrawAspect="Content" ObjectID="_1493210428" r:id="rId703"/>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25pt;height:21.75pt" o:ole="">
            <v:imagedata r:id="rId704" o:title=""/>
          </v:shape>
          <o:OLEObject Type="Embed" ProgID="Equation.DSMT4" ShapeID="_x0000_i1361" DrawAspect="Content" ObjectID="_1493210429" r:id="rId705"/>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25pt;height:21.75pt" o:ole="">
            <v:imagedata r:id="rId706" o:title=""/>
          </v:shape>
          <o:OLEObject Type="Embed" ProgID="Equation.DSMT4" ShapeID="_x0000_i1362" DrawAspect="Content" ObjectID="_1493210430" r:id="rId707"/>
        </w:object>
      </w:r>
      <w:r>
        <w:t xml:space="preserve">, oriented at ±25 degrees relative to </w:t>
      </w:r>
      <w:r w:rsidR="006C2049" w:rsidRPr="006C2049">
        <w:rPr>
          <w:position w:val="-12"/>
        </w:rPr>
        <w:object w:dxaOrig="240" w:dyaOrig="360" w14:anchorId="6B10A7E0">
          <v:shape id="_x0000_i1363" type="#_x0000_t75" style="width:14.25pt;height:21.75pt" o:ole="">
            <v:imagedata r:id="rId708" o:title=""/>
          </v:shape>
          <o:OLEObject Type="Embed" ProgID="Equation.DSMT4" ShapeID="_x0000_i1363" DrawAspect="Content" ObjectID="_1493210431" r:id="rId709"/>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1548" w:author="Gerard" w:date="2014-07-29T23:25:00Z"/>
        </w:rPr>
      </w:pPr>
      <w:bookmarkStart w:id="1549" w:name="_Ref173929189"/>
    </w:p>
    <w:p w14:paraId="18ED4B7F" w14:textId="20D59176" w:rsidR="00F11BA7" w:rsidRDefault="00F11BA7" w:rsidP="00F11BA7">
      <w:pPr>
        <w:pStyle w:val="Heading4"/>
        <w:rPr>
          <w:ins w:id="1550" w:author="Gerard" w:date="2014-07-29T23:25:00Z"/>
        </w:rPr>
      </w:pPr>
      <w:bookmarkStart w:id="1551" w:name="_Toc418602562"/>
      <w:ins w:id="1552" w:author="Gerard" w:date="2014-07-29T23:25:00Z">
        <w:r>
          <w:t>Fung Orthotropic Compressible</w:t>
        </w:r>
        <w:bookmarkEnd w:id="1551"/>
      </w:ins>
    </w:p>
    <w:p w14:paraId="67AE1612" w14:textId="1ACA9B3B" w:rsidR="00F11BA7" w:rsidRDefault="00F11BA7" w:rsidP="00F11BA7">
      <w:pPr>
        <w:rPr>
          <w:ins w:id="1553" w:author="Gerard" w:date="2014-07-29T23:25:00Z"/>
        </w:rPr>
      </w:pPr>
      <w:ins w:id="1554"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1555"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fldChar w:fldCharType="separate"/>
      </w:r>
      <w:ins w:id="1556" w:author="Gerard" w:date="2014-07-29T23:25:00Z">
        <w:r w:rsidR="00182A67">
          <w:rPr>
            <w:noProof/>
          </w:rPr>
          <w:t>10</w:t>
        </w:r>
      </w:ins>
      <w:r w:rsidR="00182A67">
        <w:rPr>
          <w:noProof/>
        </w:rPr>
        <w:fldChar w:fldCharType="end"/>
      </w:r>
      <w:ins w:id="1557"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fldChar w:fldCharType="separate"/>
      </w:r>
      <w:ins w:id="1558" w:author="Gerard" w:date="2014-07-29T23:25:00Z">
        <w:r w:rsidR="00182A67">
          <w:rPr>
            <w:noProof/>
          </w:rPr>
          <w:t>11</w:t>
        </w:r>
      </w:ins>
      <w:r w:rsidR="00182A67">
        <w:rPr>
          <w:noProof/>
        </w:rPr>
        <w:fldChar w:fldCharType="end"/>
      </w:r>
      <w:ins w:id="1559" w:author="Gerard" w:date="2014-07-29T23:25:00Z">
        <w:r>
          <w:rPr>
            <w:noProof/>
          </w:rPr>
          <w:t>]</w:t>
        </w:r>
        <w:r>
          <w:fldChar w:fldCharType="end"/>
        </w:r>
        <w:r>
          <w:t xml:space="preserve"> is “</w:t>
        </w:r>
        <w:r>
          <w:rPr>
            <w:i/>
          </w:rPr>
          <w:t>Fung-ortho-compressibl</w:t>
        </w:r>
      </w:ins>
      <w:ins w:id="1560" w:author="Gerard" w:date="2014-07-29T23:50:00Z">
        <w:r w:rsidR="006D6355">
          <w:rPr>
            <w:i/>
          </w:rPr>
          <w:t>e</w:t>
        </w:r>
      </w:ins>
      <w:ins w:id="1561" w:author="Gerard" w:date="2014-07-29T23:25:00Z">
        <w:r>
          <w:rPr>
            <w:i/>
          </w:rPr>
          <w:t>”</w:t>
        </w:r>
        <w:r>
          <w:t>. The following material parameters must be defined:</w:t>
        </w:r>
      </w:ins>
    </w:p>
    <w:p w14:paraId="1CC1822C" w14:textId="77777777" w:rsidR="006D6355" w:rsidRDefault="006D6355" w:rsidP="006D6355">
      <w:pPr>
        <w:rPr>
          <w:ins w:id="1562"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1563" w:author="Gerard" w:date="2014-07-29T23:50:00Z"/>
        </w:trPr>
        <w:tc>
          <w:tcPr>
            <w:tcW w:w="1497" w:type="pct"/>
            <w:shd w:val="clear" w:color="auto" w:fill="auto"/>
          </w:tcPr>
          <w:p w14:paraId="46AB9B0A" w14:textId="77777777" w:rsidR="006D6355" w:rsidRDefault="006D6355" w:rsidP="006D6355">
            <w:pPr>
              <w:pStyle w:val="code"/>
              <w:rPr>
                <w:ins w:id="1564" w:author="Gerard" w:date="2014-07-29T23:50:00Z"/>
              </w:rPr>
            </w:pPr>
            <w:ins w:id="1565" w:author="Gerard" w:date="2014-07-29T23:50:00Z">
              <w:r>
                <w:t>&lt;E1&gt;</w:t>
              </w:r>
            </w:ins>
          </w:p>
        </w:tc>
        <w:tc>
          <w:tcPr>
            <w:tcW w:w="2611" w:type="pct"/>
            <w:shd w:val="clear" w:color="auto" w:fill="auto"/>
          </w:tcPr>
          <w:p w14:paraId="4067AC4B" w14:textId="16FC2121" w:rsidR="006D6355" w:rsidRDefault="006C2049" w:rsidP="006C2049">
            <w:pPr>
              <w:rPr>
                <w:ins w:id="1566" w:author="Gerard" w:date="2014-07-29T23:50:00Z"/>
              </w:rPr>
            </w:pPr>
            <w:r w:rsidRPr="006C2049">
              <w:rPr>
                <w:position w:val="-12"/>
              </w:rPr>
              <w:object w:dxaOrig="279" w:dyaOrig="360" w14:anchorId="1226AB27">
                <v:shape id="_x0000_i1364" type="#_x0000_t75" style="width:14.25pt;height:21.75pt" o:ole="">
                  <v:imagedata r:id="rId710" o:title=""/>
                </v:shape>
                <o:OLEObject Type="Embed" ProgID="Equation.DSMT4" ShapeID="_x0000_i1364" DrawAspect="Content" ObjectID="_1493210432" r:id="rId711"/>
              </w:object>
            </w:r>
            <w:ins w:id="1567" w:author="Gerard" w:date="2014-07-29T23:50:00Z">
              <w:r w:rsidR="006D6355">
                <w:t xml:space="preserve"> </w:t>
              </w:r>
            </w:ins>
            <w:ins w:id="1568" w:author="Gerard" w:date="2014-07-29T23:54:00Z">
              <w:r w:rsidR="00DE34C0">
                <w:t xml:space="preserve">Young’s </w:t>
              </w:r>
            </w:ins>
            <w:ins w:id="1569" w:author="Gerard" w:date="2014-07-29T23:50:00Z">
              <w:r w:rsidR="006D6355">
                <w:t>modulus</w:t>
              </w:r>
            </w:ins>
          </w:p>
        </w:tc>
        <w:tc>
          <w:tcPr>
            <w:tcW w:w="892" w:type="pct"/>
          </w:tcPr>
          <w:p w14:paraId="64499508" w14:textId="77777777" w:rsidR="006D6355" w:rsidRPr="00AF2221" w:rsidRDefault="006D6355" w:rsidP="006D6355">
            <w:pPr>
              <w:rPr>
                <w:ins w:id="1570" w:author="Gerard" w:date="2014-07-29T23:50:00Z"/>
                <w:position w:val="-12"/>
              </w:rPr>
            </w:pPr>
            <w:ins w:id="1571" w:author="Gerard" w:date="2014-07-29T23:50:00Z">
              <w:r>
                <w:t>[</w:t>
              </w:r>
              <w:r>
                <w:rPr>
                  <w:b/>
                </w:rPr>
                <w:t>P</w:t>
              </w:r>
              <w:r>
                <w:t>]</w:t>
              </w:r>
            </w:ins>
          </w:p>
        </w:tc>
      </w:tr>
      <w:tr w:rsidR="006D6355" w14:paraId="151A7DD5" w14:textId="77777777" w:rsidTr="006D6355">
        <w:trPr>
          <w:ins w:id="1572" w:author="Gerard" w:date="2014-07-29T23:50:00Z"/>
        </w:trPr>
        <w:tc>
          <w:tcPr>
            <w:tcW w:w="1497" w:type="pct"/>
            <w:shd w:val="clear" w:color="auto" w:fill="auto"/>
          </w:tcPr>
          <w:p w14:paraId="43C1084E" w14:textId="77777777" w:rsidR="006D6355" w:rsidRDefault="006D6355" w:rsidP="006D6355">
            <w:pPr>
              <w:pStyle w:val="code"/>
              <w:rPr>
                <w:ins w:id="1573" w:author="Gerard" w:date="2014-07-29T23:50:00Z"/>
              </w:rPr>
            </w:pPr>
            <w:ins w:id="1574" w:author="Gerard" w:date="2014-07-29T23:50:00Z">
              <w:r>
                <w:t>&lt;E2&gt;</w:t>
              </w:r>
            </w:ins>
          </w:p>
        </w:tc>
        <w:tc>
          <w:tcPr>
            <w:tcW w:w="2611" w:type="pct"/>
            <w:shd w:val="clear" w:color="auto" w:fill="auto"/>
          </w:tcPr>
          <w:p w14:paraId="5F687060" w14:textId="295CDA43" w:rsidR="006D6355" w:rsidRDefault="006C2049" w:rsidP="006C2049">
            <w:pPr>
              <w:rPr>
                <w:ins w:id="1575" w:author="Gerard" w:date="2014-07-29T23:50:00Z"/>
              </w:rPr>
            </w:pPr>
            <w:r w:rsidRPr="006C2049">
              <w:rPr>
                <w:position w:val="-12"/>
              </w:rPr>
              <w:object w:dxaOrig="300" w:dyaOrig="360" w14:anchorId="35C40898">
                <v:shape id="_x0000_i1365" type="#_x0000_t75" style="width:14.25pt;height:21.75pt" o:ole="">
                  <v:imagedata r:id="rId712" o:title=""/>
                </v:shape>
                <o:OLEObject Type="Embed" ProgID="Equation.DSMT4" ShapeID="_x0000_i1365" DrawAspect="Content" ObjectID="_1493210433" r:id="rId713"/>
              </w:object>
            </w:r>
            <w:ins w:id="1576" w:author="Gerard" w:date="2014-07-29T23:50:00Z">
              <w:r w:rsidR="006D6355">
                <w:t xml:space="preserve"> </w:t>
              </w:r>
            </w:ins>
            <w:ins w:id="1577" w:author="Gerard" w:date="2014-07-29T23:54:00Z">
              <w:r w:rsidR="00DE34C0">
                <w:t xml:space="preserve">Young’s </w:t>
              </w:r>
            </w:ins>
            <w:ins w:id="1578" w:author="Gerard" w:date="2014-07-29T23:50:00Z">
              <w:r w:rsidR="006D6355">
                <w:t>modulus</w:t>
              </w:r>
            </w:ins>
          </w:p>
        </w:tc>
        <w:tc>
          <w:tcPr>
            <w:tcW w:w="892" w:type="pct"/>
          </w:tcPr>
          <w:p w14:paraId="44ABFD20" w14:textId="77777777" w:rsidR="006D6355" w:rsidRPr="00AF2221" w:rsidRDefault="006D6355" w:rsidP="006D6355">
            <w:pPr>
              <w:rPr>
                <w:ins w:id="1579" w:author="Gerard" w:date="2014-07-29T23:50:00Z"/>
                <w:position w:val="-12"/>
              </w:rPr>
            </w:pPr>
            <w:ins w:id="1580" w:author="Gerard" w:date="2014-07-29T23:50:00Z">
              <w:r>
                <w:t>[</w:t>
              </w:r>
              <w:r>
                <w:rPr>
                  <w:b/>
                </w:rPr>
                <w:t>P</w:t>
              </w:r>
              <w:r>
                <w:t>]</w:t>
              </w:r>
            </w:ins>
          </w:p>
        </w:tc>
      </w:tr>
      <w:tr w:rsidR="006D6355" w14:paraId="7D39BB14" w14:textId="77777777" w:rsidTr="006D6355">
        <w:trPr>
          <w:ins w:id="1581" w:author="Gerard" w:date="2014-07-29T23:50:00Z"/>
        </w:trPr>
        <w:tc>
          <w:tcPr>
            <w:tcW w:w="1497" w:type="pct"/>
            <w:shd w:val="clear" w:color="auto" w:fill="auto"/>
          </w:tcPr>
          <w:p w14:paraId="345A199D" w14:textId="77777777" w:rsidR="006D6355" w:rsidRDefault="006D6355" w:rsidP="006D6355">
            <w:pPr>
              <w:pStyle w:val="code"/>
              <w:rPr>
                <w:ins w:id="1582" w:author="Gerard" w:date="2014-07-29T23:50:00Z"/>
              </w:rPr>
            </w:pPr>
            <w:ins w:id="1583" w:author="Gerard" w:date="2014-07-29T23:50:00Z">
              <w:r>
                <w:t>&lt;E3&gt;</w:t>
              </w:r>
            </w:ins>
          </w:p>
        </w:tc>
        <w:tc>
          <w:tcPr>
            <w:tcW w:w="2611" w:type="pct"/>
            <w:shd w:val="clear" w:color="auto" w:fill="auto"/>
          </w:tcPr>
          <w:p w14:paraId="7F956F94" w14:textId="07271118" w:rsidR="006D6355" w:rsidRDefault="006C2049" w:rsidP="006C2049">
            <w:pPr>
              <w:rPr>
                <w:ins w:id="1584" w:author="Gerard" w:date="2014-07-29T23:50:00Z"/>
              </w:rPr>
            </w:pPr>
            <w:r w:rsidRPr="006C2049">
              <w:rPr>
                <w:position w:val="-12"/>
              </w:rPr>
              <w:object w:dxaOrig="300" w:dyaOrig="360" w14:anchorId="42EA57E9">
                <v:shape id="_x0000_i1366" type="#_x0000_t75" style="width:14.25pt;height:21.75pt" o:ole="">
                  <v:imagedata r:id="rId714" o:title=""/>
                </v:shape>
                <o:OLEObject Type="Embed" ProgID="Equation.DSMT4" ShapeID="_x0000_i1366" DrawAspect="Content" ObjectID="_1493210434" r:id="rId715"/>
              </w:object>
            </w:r>
            <w:ins w:id="1585" w:author="Gerard" w:date="2014-07-29T23:50:00Z">
              <w:r w:rsidR="006D6355">
                <w:t xml:space="preserve"> </w:t>
              </w:r>
            </w:ins>
            <w:ins w:id="1586" w:author="Gerard" w:date="2014-07-29T23:54:00Z">
              <w:r w:rsidR="00DE34C0">
                <w:t xml:space="preserve">Young’s </w:t>
              </w:r>
            </w:ins>
            <w:ins w:id="1587" w:author="Gerard" w:date="2014-07-29T23:50:00Z">
              <w:r w:rsidR="006D6355">
                <w:t>modulus</w:t>
              </w:r>
            </w:ins>
          </w:p>
        </w:tc>
        <w:tc>
          <w:tcPr>
            <w:tcW w:w="892" w:type="pct"/>
          </w:tcPr>
          <w:p w14:paraId="22E66EEA" w14:textId="77777777" w:rsidR="006D6355" w:rsidRPr="00AF2221" w:rsidRDefault="006D6355" w:rsidP="006D6355">
            <w:pPr>
              <w:rPr>
                <w:ins w:id="1588" w:author="Gerard" w:date="2014-07-29T23:50:00Z"/>
                <w:position w:val="-12"/>
              </w:rPr>
            </w:pPr>
            <w:ins w:id="1589" w:author="Gerard" w:date="2014-07-29T23:50:00Z">
              <w:r>
                <w:t>[</w:t>
              </w:r>
              <w:r>
                <w:rPr>
                  <w:b/>
                </w:rPr>
                <w:t>P</w:t>
              </w:r>
              <w:r>
                <w:t>]</w:t>
              </w:r>
            </w:ins>
          </w:p>
        </w:tc>
      </w:tr>
      <w:tr w:rsidR="006D6355" w14:paraId="559100AA" w14:textId="77777777" w:rsidTr="006D6355">
        <w:trPr>
          <w:ins w:id="1590" w:author="Gerard" w:date="2014-07-29T23:50:00Z"/>
        </w:trPr>
        <w:tc>
          <w:tcPr>
            <w:tcW w:w="1497" w:type="pct"/>
            <w:shd w:val="clear" w:color="auto" w:fill="auto"/>
          </w:tcPr>
          <w:p w14:paraId="2ACAF7B0" w14:textId="77777777" w:rsidR="006D6355" w:rsidRDefault="006D6355" w:rsidP="006D6355">
            <w:pPr>
              <w:pStyle w:val="code"/>
              <w:rPr>
                <w:ins w:id="1591" w:author="Gerard" w:date="2014-07-29T23:50:00Z"/>
              </w:rPr>
            </w:pPr>
            <w:ins w:id="1592" w:author="Gerard" w:date="2014-07-29T23:50:00Z">
              <w:r>
                <w:t>&lt;G12&gt;</w:t>
              </w:r>
            </w:ins>
          </w:p>
        </w:tc>
        <w:tc>
          <w:tcPr>
            <w:tcW w:w="2611" w:type="pct"/>
            <w:shd w:val="clear" w:color="auto" w:fill="auto"/>
          </w:tcPr>
          <w:p w14:paraId="478CD382" w14:textId="40A0DB02" w:rsidR="006D6355" w:rsidRDefault="006C2049" w:rsidP="006C2049">
            <w:pPr>
              <w:rPr>
                <w:ins w:id="1593" w:author="Gerard" w:date="2014-07-29T23:50:00Z"/>
              </w:rPr>
            </w:pPr>
            <w:r w:rsidRPr="006C2049">
              <w:rPr>
                <w:position w:val="-12"/>
              </w:rPr>
              <w:object w:dxaOrig="360" w:dyaOrig="360" w14:anchorId="4FA84B1D">
                <v:shape id="_x0000_i1367" type="#_x0000_t75" style="width:21.75pt;height:21.75pt" o:ole="">
                  <v:imagedata r:id="rId716" o:title=""/>
                </v:shape>
                <o:OLEObject Type="Embed" ProgID="Equation.DSMT4" ShapeID="_x0000_i1367" DrawAspect="Content" ObjectID="_1493210435" r:id="rId717"/>
              </w:object>
            </w:r>
            <w:ins w:id="1594" w:author="Gerard" w:date="2014-07-29T23:50:00Z">
              <w:r w:rsidR="006D6355">
                <w:t xml:space="preserve"> </w:t>
              </w:r>
            </w:ins>
            <w:ins w:id="1595" w:author="Gerard" w:date="2014-07-29T23:54:00Z">
              <w:r w:rsidR="00DE34C0">
                <w:t xml:space="preserve">shear </w:t>
              </w:r>
            </w:ins>
            <w:ins w:id="1596" w:author="Gerard" w:date="2014-07-29T23:50:00Z">
              <w:r w:rsidR="006D6355">
                <w:t>modulus</w:t>
              </w:r>
            </w:ins>
          </w:p>
        </w:tc>
        <w:tc>
          <w:tcPr>
            <w:tcW w:w="892" w:type="pct"/>
          </w:tcPr>
          <w:p w14:paraId="009B0164" w14:textId="77777777" w:rsidR="006D6355" w:rsidRPr="00AF2221" w:rsidRDefault="006D6355" w:rsidP="006D6355">
            <w:pPr>
              <w:rPr>
                <w:ins w:id="1597" w:author="Gerard" w:date="2014-07-29T23:50:00Z"/>
                <w:position w:val="-12"/>
              </w:rPr>
            </w:pPr>
            <w:ins w:id="1598" w:author="Gerard" w:date="2014-07-29T23:50:00Z">
              <w:r>
                <w:t>[</w:t>
              </w:r>
              <w:r>
                <w:rPr>
                  <w:b/>
                </w:rPr>
                <w:t>P</w:t>
              </w:r>
              <w:r>
                <w:t>]</w:t>
              </w:r>
            </w:ins>
          </w:p>
        </w:tc>
      </w:tr>
      <w:tr w:rsidR="006D6355" w14:paraId="5EF3A45F" w14:textId="77777777" w:rsidTr="006D6355">
        <w:trPr>
          <w:ins w:id="1599" w:author="Gerard" w:date="2014-07-29T23:50:00Z"/>
        </w:trPr>
        <w:tc>
          <w:tcPr>
            <w:tcW w:w="1497" w:type="pct"/>
            <w:shd w:val="clear" w:color="auto" w:fill="auto"/>
          </w:tcPr>
          <w:p w14:paraId="36D36176" w14:textId="77777777" w:rsidR="006D6355" w:rsidRDefault="006D6355" w:rsidP="006D6355">
            <w:pPr>
              <w:pStyle w:val="code"/>
              <w:rPr>
                <w:ins w:id="1600" w:author="Gerard" w:date="2014-07-29T23:50:00Z"/>
              </w:rPr>
            </w:pPr>
            <w:ins w:id="1601" w:author="Gerard" w:date="2014-07-29T23:50:00Z">
              <w:r>
                <w:t>&lt;G23&gt;</w:t>
              </w:r>
            </w:ins>
          </w:p>
        </w:tc>
        <w:tc>
          <w:tcPr>
            <w:tcW w:w="2611" w:type="pct"/>
            <w:shd w:val="clear" w:color="auto" w:fill="auto"/>
          </w:tcPr>
          <w:p w14:paraId="664EB9CA" w14:textId="37CE4307" w:rsidR="006D6355" w:rsidRDefault="006C2049" w:rsidP="006C2049">
            <w:pPr>
              <w:rPr>
                <w:ins w:id="1602" w:author="Gerard" w:date="2014-07-29T23:50:00Z"/>
              </w:rPr>
            </w:pPr>
            <w:r w:rsidRPr="006C2049">
              <w:rPr>
                <w:position w:val="-12"/>
              </w:rPr>
              <w:object w:dxaOrig="380" w:dyaOrig="360" w14:anchorId="05AFC78E">
                <v:shape id="_x0000_i1368" type="#_x0000_t75" style="width:21.75pt;height:21.75pt" o:ole="">
                  <v:imagedata r:id="rId718" o:title=""/>
                </v:shape>
                <o:OLEObject Type="Embed" ProgID="Equation.DSMT4" ShapeID="_x0000_i1368" DrawAspect="Content" ObjectID="_1493210436" r:id="rId719"/>
              </w:object>
            </w:r>
            <w:ins w:id="1603" w:author="Gerard" w:date="2014-07-29T23:50:00Z">
              <w:r w:rsidR="006D6355">
                <w:t xml:space="preserve"> </w:t>
              </w:r>
            </w:ins>
            <w:ins w:id="1604" w:author="Gerard" w:date="2014-07-29T23:54:00Z">
              <w:r w:rsidR="00DE34C0">
                <w:t xml:space="preserve">shear </w:t>
              </w:r>
            </w:ins>
            <w:ins w:id="1605" w:author="Gerard" w:date="2014-07-29T23:50:00Z">
              <w:r w:rsidR="006D6355">
                <w:t>modulus</w:t>
              </w:r>
            </w:ins>
          </w:p>
        </w:tc>
        <w:tc>
          <w:tcPr>
            <w:tcW w:w="892" w:type="pct"/>
          </w:tcPr>
          <w:p w14:paraId="753A76FC" w14:textId="77777777" w:rsidR="006D6355" w:rsidRPr="00AF2221" w:rsidRDefault="006D6355" w:rsidP="006D6355">
            <w:pPr>
              <w:rPr>
                <w:ins w:id="1606" w:author="Gerard" w:date="2014-07-29T23:50:00Z"/>
                <w:position w:val="-12"/>
              </w:rPr>
            </w:pPr>
            <w:ins w:id="1607" w:author="Gerard" w:date="2014-07-29T23:50:00Z">
              <w:r>
                <w:t>[</w:t>
              </w:r>
              <w:r>
                <w:rPr>
                  <w:b/>
                </w:rPr>
                <w:t>P</w:t>
              </w:r>
              <w:r>
                <w:t>]</w:t>
              </w:r>
            </w:ins>
          </w:p>
        </w:tc>
      </w:tr>
      <w:tr w:rsidR="006D6355" w14:paraId="31E5AEC5" w14:textId="77777777" w:rsidTr="006D6355">
        <w:trPr>
          <w:ins w:id="1608" w:author="Gerard" w:date="2014-07-29T23:50:00Z"/>
        </w:trPr>
        <w:tc>
          <w:tcPr>
            <w:tcW w:w="1497" w:type="pct"/>
            <w:shd w:val="clear" w:color="auto" w:fill="auto"/>
          </w:tcPr>
          <w:p w14:paraId="43F5B00C" w14:textId="77777777" w:rsidR="006D6355" w:rsidRDefault="006D6355" w:rsidP="006D6355">
            <w:pPr>
              <w:pStyle w:val="code"/>
              <w:rPr>
                <w:ins w:id="1609" w:author="Gerard" w:date="2014-07-29T23:50:00Z"/>
              </w:rPr>
            </w:pPr>
            <w:ins w:id="1610" w:author="Gerard" w:date="2014-07-29T23:50:00Z">
              <w:r>
                <w:t>&lt;G13&gt;</w:t>
              </w:r>
            </w:ins>
          </w:p>
        </w:tc>
        <w:tc>
          <w:tcPr>
            <w:tcW w:w="2611" w:type="pct"/>
            <w:shd w:val="clear" w:color="auto" w:fill="auto"/>
          </w:tcPr>
          <w:p w14:paraId="436F868A" w14:textId="157D215E" w:rsidR="006D6355" w:rsidRDefault="006C2049" w:rsidP="006C2049">
            <w:pPr>
              <w:rPr>
                <w:ins w:id="1611" w:author="Gerard" w:date="2014-07-29T23:50:00Z"/>
              </w:rPr>
            </w:pPr>
            <w:r w:rsidRPr="006C2049">
              <w:rPr>
                <w:position w:val="-12"/>
              </w:rPr>
              <w:object w:dxaOrig="360" w:dyaOrig="360" w14:anchorId="2D434FB6">
                <v:shape id="_x0000_i1369" type="#_x0000_t75" style="width:21.75pt;height:21.75pt" o:ole="">
                  <v:imagedata r:id="rId720" o:title=""/>
                </v:shape>
                <o:OLEObject Type="Embed" ProgID="Equation.DSMT4" ShapeID="_x0000_i1369" DrawAspect="Content" ObjectID="_1493210437" r:id="rId721"/>
              </w:object>
            </w:r>
            <w:ins w:id="1612" w:author="Gerard" w:date="2014-07-29T23:50:00Z">
              <w:r w:rsidR="006D6355">
                <w:t xml:space="preserve"> </w:t>
              </w:r>
            </w:ins>
            <w:ins w:id="1613" w:author="Gerard" w:date="2014-07-29T23:54:00Z">
              <w:r w:rsidR="00DE34C0">
                <w:t xml:space="preserve">shear </w:t>
              </w:r>
            </w:ins>
            <w:ins w:id="1614" w:author="Gerard" w:date="2014-07-29T23:50:00Z">
              <w:r w:rsidR="006D6355">
                <w:t>modulus</w:t>
              </w:r>
            </w:ins>
          </w:p>
        </w:tc>
        <w:tc>
          <w:tcPr>
            <w:tcW w:w="892" w:type="pct"/>
          </w:tcPr>
          <w:p w14:paraId="28892F3B" w14:textId="77777777" w:rsidR="006D6355" w:rsidRPr="00AF2221" w:rsidRDefault="006D6355" w:rsidP="006D6355">
            <w:pPr>
              <w:rPr>
                <w:ins w:id="1615" w:author="Gerard" w:date="2014-07-29T23:50:00Z"/>
                <w:position w:val="-12"/>
              </w:rPr>
            </w:pPr>
            <w:ins w:id="1616" w:author="Gerard" w:date="2014-07-29T23:50:00Z">
              <w:r>
                <w:t>[</w:t>
              </w:r>
              <w:r>
                <w:rPr>
                  <w:b/>
                </w:rPr>
                <w:t>P</w:t>
              </w:r>
              <w:r>
                <w:t>]</w:t>
              </w:r>
            </w:ins>
          </w:p>
        </w:tc>
      </w:tr>
      <w:tr w:rsidR="006D6355" w14:paraId="1C5042F2" w14:textId="77777777" w:rsidTr="006D6355">
        <w:trPr>
          <w:ins w:id="1617" w:author="Gerard" w:date="2014-07-29T23:50:00Z"/>
        </w:trPr>
        <w:tc>
          <w:tcPr>
            <w:tcW w:w="1497" w:type="pct"/>
            <w:shd w:val="clear" w:color="auto" w:fill="auto"/>
          </w:tcPr>
          <w:p w14:paraId="536E8838" w14:textId="77777777" w:rsidR="006D6355" w:rsidRDefault="006D6355" w:rsidP="006D6355">
            <w:pPr>
              <w:pStyle w:val="code"/>
              <w:rPr>
                <w:ins w:id="1618" w:author="Gerard" w:date="2014-07-29T23:50:00Z"/>
              </w:rPr>
            </w:pPr>
            <w:ins w:id="1619" w:author="Gerard" w:date="2014-07-29T23:50:00Z">
              <w:r>
                <w:t>&lt;v12&gt;</w:t>
              </w:r>
            </w:ins>
          </w:p>
        </w:tc>
        <w:tc>
          <w:tcPr>
            <w:tcW w:w="2611" w:type="pct"/>
            <w:shd w:val="clear" w:color="auto" w:fill="auto"/>
          </w:tcPr>
          <w:p w14:paraId="526C9F37" w14:textId="1E0B326C" w:rsidR="006D6355" w:rsidRDefault="006C2049" w:rsidP="006C2049">
            <w:pPr>
              <w:rPr>
                <w:ins w:id="1620" w:author="Gerard" w:date="2014-07-29T23:50:00Z"/>
              </w:rPr>
            </w:pPr>
            <w:r w:rsidRPr="006C2049">
              <w:rPr>
                <w:position w:val="-12"/>
              </w:rPr>
              <w:object w:dxaOrig="320" w:dyaOrig="360" w14:anchorId="0E9AF71C">
                <v:shape id="_x0000_i1370" type="#_x0000_t75" style="width:14.25pt;height:21.75pt" o:ole="">
                  <v:imagedata r:id="rId722" o:title=""/>
                </v:shape>
                <o:OLEObject Type="Embed" ProgID="Equation.DSMT4" ShapeID="_x0000_i1370" DrawAspect="Content" ObjectID="_1493210438" r:id="rId723"/>
              </w:object>
            </w:r>
            <w:ins w:id="1621" w:author="Gerard" w:date="2014-07-29T23:50:00Z">
              <w:r w:rsidR="006D6355">
                <w:t xml:space="preserve"> </w:t>
              </w:r>
            </w:ins>
            <w:ins w:id="1622" w:author="Gerard" w:date="2014-07-29T23:54:00Z">
              <w:r w:rsidR="00DE34C0">
                <w:t>Poisson’s ratio</w:t>
              </w:r>
            </w:ins>
          </w:p>
        </w:tc>
        <w:tc>
          <w:tcPr>
            <w:tcW w:w="892" w:type="pct"/>
          </w:tcPr>
          <w:p w14:paraId="2C24D6C6" w14:textId="1BCB8E6B" w:rsidR="006D6355" w:rsidRPr="00AF2221" w:rsidRDefault="006D6355" w:rsidP="00DE34C0">
            <w:pPr>
              <w:rPr>
                <w:ins w:id="1623" w:author="Gerard" w:date="2014-07-29T23:50:00Z"/>
                <w:position w:val="-12"/>
              </w:rPr>
            </w:pPr>
            <w:ins w:id="1624" w:author="Gerard" w:date="2014-07-29T23:50:00Z">
              <w:r>
                <w:t>[</w:t>
              </w:r>
            </w:ins>
            <w:ins w:id="1625" w:author="Gerard" w:date="2014-07-29T23:54:00Z">
              <w:r w:rsidR="00DE34C0">
                <w:rPr>
                  <w:b/>
                </w:rPr>
                <w:t xml:space="preserve"> </w:t>
              </w:r>
            </w:ins>
            <w:ins w:id="1626" w:author="Gerard" w:date="2014-07-29T23:50:00Z">
              <w:r>
                <w:t>]</w:t>
              </w:r>
            </w:ins>
          </w:p>
        </w:tc>
      </w:tr>
      <w:tr w:rsidR="006D6355" w14:paraId="1356A48D" w14:textId="77777777" w:rsidTr="006D6355">
        <w:trPr>
          <w:ins w:id="1627" w:author="Gerard" w:date="2014-07-29T23:50:00Z"/>
        </w:trPr>
        <w:tc>
          <w:tcPr>
            <w:tcW w:w="1497" w:type="pct"/>
            <w:shd w:val="clear" w:color="auto" w:fill="auto"/>
          </w:tcPr>
          <w:p w14:paraId="4E250FA9" w14:textId="77777777" w:rsidR="006D6355" w:rsidRDefault="006D6355" w:rsidP="006D6355">
            <w:pPr>
              <w:pStyle w:val="code"/>
              <w:rPr>
                <w:ins w:id="1628" w:author="Gerard" w:date="2014-07-29T23:50:00Z"/>
              </w:rPr>
            </w:pPr>
            <w:ins w:id="1629" w:author="Gerard" w:date="2014-07-29T23:50:00Z">
              <w:r>
                <w:t>&lt;v23&gt;</w:t>
              </w:r>
            </w:ins>
          </w:p>
        </w:tc>
        <w:tc>
          <w:tcPr>
            <w:tcW w:w="2611" w:type="pct"/>
            <w:shd w:val="clear" w:color="auto" w:fill="auto"/>
          </w:tcPr>
          <w:p w14:paraId="7ED6A6C0" w14:textId="7EBD00F6" w:rsidR="006D6355" w:rsidRDefault="006C2049" w:rsidP="006C2049">
            <w:pPr>
              <w:rPr>
                <w:ins w:id="1630" w:author="Gerard" w:date="2014-07-29T23:50:00Z"/>
              </w:rPr>
            </w:pPr>
            <w:r w:rsidRPr="006C2049">
              <w:rPr>
                <w:position w:val="-12"/>
              </w:rPr>
              <w:object w:dxaOrig="320" w:dyaOrig="360" w14:anchorId="29641705">
                <v:shape id="_x0000_i1371" type="#_x0000_t75" style="width:14.25pt;height:21.75pt" o:ole="">
                  <v:imagedata r:id="rId724" o:title=""/>
                </v:shape>
                <o:OLEObject Type="Embed" ProgID="Equation.DSMT4" ShapeID="_x0000_i1371" DrawAspect="Content" ObjectID="_1493210439" r:id="rId725"/>
              </w:object>
            </w:r>
            <w:ins w:id="1631" w:author="Gerard" w:date="2014-07-29T23:50:00Z">
              <w:r w:rsidR="006D6355">
                <w:t xml:space="preserve"> </w:t>
              </w:r>
            </w:ins>
            <w:ins w:id="1632" w:author="Gerard" w:date="2014-07-29T23:54:00Z">
              <w:r w:rsidR="00DE34C0">
                <w:t>Poisson’s ratio</w:t>
              </w:r>
            </w:ins>
          </w:p>
        </w:tc>
        <w:tc>
          <w:tcPr>
            <w:tcW w:w="892" w:type="pct"/>
          </w:tcPr>
          <w:p w14:paraId="0BC80439" w14:textId="467F61F8" w:rsidR="006D6355" w:rsidRPr="00AF2221" w:rsidRDefault="006D6355" w:rsidP="00DE34C0">
            <w:pPr>
              <w:rPr>
                <w:ins w:id="1633" w:author="Gerard" w:date="2014-07-29T23:50:00Z"/>
                <w:position w:val="-12"/>
              </w:rPr>
            </w:pPr>
            <w:ins w:id="1634" w:author="Gerard" w:date="2014-07-29T23:50:00Z">
              <w:r>
                <w:t>[</w:t>
              </w:r>
            </w:ins>
            <w:ins w:id="1635" w:author="Gerard" w:date="2014-07-29T23:54:00Z">
              <w:r w:rsidR="00DE34C0">
                <w:rPr>
                  <w:b/>
                </w:rPr>
                <w:t xml:space="preserve"> </w:t>
              </w:r>
            </w:ins>
            <w:ins w:id="1636" w:author="Gerard" w:date="2014-07-29T23:50:00Z">
              <w:r>
                <w:t>]</w:t>
              </w:r>
            </w:ins>
          </w:p>
        </w:tc>
      </w:tr>
      <w:tr w:rsidR="006D6355" w14:paraId="5AD672DB" w14:textId="77777777" w:rsidTr="006D6355">
        <w:trPr>
          <w:ins w:id="1637" w:author="Gerard" w:date="2014-07-29T23:50:00Z"/>
        </w:trPr>
        <w:tc>
          <w:tcPr>
            <w:tcW w:w="1497" w:type="pct"/>
            <w:shd w:val="clear" w:color="auto" w:fill="auto"/>
          </w:tcPr>
          <w:p w14:paraId="7DF35E48" w14:textId="77777777" w:rsidR="006D6355" w:rsidRDefault="006D6355" w:rsidP="006D6355">
            <w:pPr>
              <w:pStyle w:val="code"/>
              <w:rPr>
                <w:ins w:id="1638" w:author="Gerard" w:date="2014-07-29T23:50:00Z"/>
              </w:rPr>
            </w:pPr>
            <w:ins w:id="1639" w:author="Gerard" w:date="2014-07-29T23:50:00Z">
              <w:r>
                <w:t>&lt;v31&gt;</w:t>
              </w:r>
            </w:ins>
          </w:p>
        </w:tc>
        <w:tc>
          <w:tcPr>
            <w:tcW w:w="2611" w:type="pct"/>
            <w:shd w:val="clear" w:color="auto" w:fill="auto"/>
          </w:tcPr>
          <w:p w14:paraId="7C74DEAC" w14:textId="1D674693" w:rsidR="006D6355" w:rsidRDefault="006C2049" w:rsidP="006C2049">
            <w:pPr>
              <w:rPr>
                <w:ins w:id="1640" w:author="Gerard" w:date="2014-07-29T23:50:00Z"/>
              </w:rPr>
            </w:pPr>
            <w:r w:rsidRPr="006C2049">
              <w:rPr>
                <w:position w:val="-12"/>
              </w:rPr>
              <w:object w:dxaOrig="320" w:dyaOrig="360" w14:anchorId="16B98938">
                <v:shape id="_x0000_i1372" type="#_x0000_t75" style="width:14.25pt;height:21.75pt" o:ole="">
                  <v:imagedata r:id="rId726" o:title=""/>
                </v:shape>
                <o:OLEObject Type="Embed" ProgID="Equation.DSMT4" ShapeID="_x0000_i1372" DrawAspect="Content" ObjectID="_1493210440" r:id="rId727"/>
              </w:object>
            </w:r>
            <w:ins w:id="1641" w:author="Gerard" w:date="2014-07-29T23:50:00Z">
              <w:r w:rsidR="006D6355">
                <w:t xml:space="preserve"> </w:t>
              </w:r>
            </w:ins>
            <w:ins w:id="1642" w:author="Gerard" w:date="2014-07-29T23:54:00Z">
              <w:r w:rsidR="00DE34C0">
                <w:t>Poisson’s ratio</w:t>
              </w:r>
            </w:ins>
          </w:p>
        </w:tc>
        <w:tc>
          <w:tcPr>
            <w:tcW w:w="892" w:type="pct"/>
          </w:tcPr>
          <w:p w14:paraId="2A8F69B1" w14:textId="2A8AF839" w:rsidR="006D6355" w:rsidRPr="00AF2221" w:rsidRDefault="006D6355" w:rsidP="00DE34C0">
            <w:pPr>
              <w:rPr>
                <w:ins w:id="1643" w:author="Gerard" w:date="2014-07-29T23:50:00Z"/>
                <w:position w:val="-12"/>
              </w:rPr>
            </w:pPr>
            <w:ins w:id="1644" w:author="Gerard" w:date="2014-07-29T23:50:00Z">
              <w:r>
                <w:t>[</w:t>
              </w:r>
            </w:ins>
            <w:ins w:id="1645" w:author="Gerard" w:date="2014-07-29T23:54:00Z">
              <w:r w:rsidR="00DE34C0">
                <w:rPr>
                  <w:b/>
                </w:rPr>
                <w:t xml:space="preserve"> </w:t>
              </w:r>
            </w:ins>
            <w:ins w:id="1646" w:author="Gerard" w:date="2014-07-29T23:50:00Z">
              <w:r>
                <w:t>]</w:t>
              </w:r>
            </w:ins>
          </w:p>
        </w:tc>
      </w:tr>
      <w:tr w:rsidR="006D6355" w14:paraId="5E3E16FF" w14:textId="77777777" w:rsidTr="006D6355">
        <w:trPr>
          <w:ins w:id="1647" w:author="Gerard" w:date="2014-07-29T23:50:00Z"/>
        </w:trPr>
        <w:tc>
          <w:tcPr>
            <w:tcW w:w="1497" w:type="pct"/>
            <w:shd w:val="clear" w:color="auto" w:fill="auto"/>
          </w:tcPr>
          <w:p w14:paraId="7001274E" w14:textId="77777777" w:rsidR="006D6355" w:rsidRDefault="006D6355" w:rsidP="006D6355">
            <w:pPr>
              <w:pStyle w:val="code"/>
              <w:rPr>
                <w:ins w:id="1648" w:author="Gerard" w:date="2014-07-29T23:50:00Z"/>
              </w:rPr>
            </w:pPr>
            <w:ins w:id="1649" w:author="Gerard" w:date="2014-07-29T23:50:00Z">
              <w:r>
                <w:t>&lt;c&gt;</w:t>
              </w:r>
            </w:ins>
          </w:p>
        </w:tc>
        <w:tc>
          <w:tcPr>
            <w:tcW w:w="2611" w:type="pct"/>
            <w:shd w:val="clear" w:color="auto" w:fill="auto"/>
          </w:tcPr>
          <w:p w14:paraId="774DBCD1" w14:textId="6AA5FE5B" w:rsidR="006D6355" w:rsidRDefault="006C2049" w:rsidP="006C2049">
            <w:pPr>
              <w:rPr>
                <w:ins w:id="1650" w:author="Gerard" w:date="2014-07-29T23:50:00Z"/>
              </w:rPr>
            </w:pPr>
            <w:r w:rsidRPr="006C2049">
              <w:rPr>
                <w:position w:val="-6"/>
              </w:rPr>
              <w:object w:dxaOrig="180" w:dyaOrig="220" w14:anchorId="60522C99">
                <v:shape id="_x0000_i1373" type="#_x0000_t75" style="width:6.75pt;height:14.25pt" o:ole="">
                  <v:imagedata r:id="rId728" o:title=""/>
                </v:shape>
                <o:OLEObject Type="Embed" ProgID="Equation.DSMT4" ShapeID="_x0000_i1373" DrawAspect="Content" ObjectID="_1493210441" r:id="rId729"/>
              </w:object>
            </w:r>
            <w:ins w:id="1651" w:author="Gerard" w:date="2014-07-29T23:50:00Z">
              <w:r w:rsidR="006D6355">
                <w:t xml:space="preserve"> coefficient</w:t>
              </w:r>
            </w:ins>
          </w:p>
        </w:tc>
        <w:tc>
          <w:tcPr>
            <w:tcW w:w="892" w:type="pct"/>
          </w:tcPr>
          <w:p w14:paraId="7C5183E6" w14:textId="77777777" w:rsidR="006D6355" w:rsidRPr="00AF2221" w:rsidRDefault="006D6355" w:rsidP="006D6355">
            <w:pPr>
              <w:rPr>
                <w:ins w:id="1652" w:author="Gerard" w:date="2014-07-29T23:50:00Z"/>
                <w:position w:val="-6"/>
              </w:rPr>
            </w:pPr>
            <w:ins w:id="1653" w:author="Gerard" w:date="2014-07-29T23:50:00Z">
              <w:r>
                <w:t>[</w:t>
              </w:r>
              <w:r>
                <w:rPr>
                  <w:b/>
                </w:rPr>
                <w:t>P</w:t>
              </w:r>
              <w:r>
                <w:t>]</w:t>
              </w:r>
            </w:ins>
          </w:p>
        </w:tc>
      </w:tr>
      <w:tr w:rsidR="006D6355" w14:paraId="4E9743DF" w14:textId="77777777" w:rsidTr="006D6355">
        <w:trPr>
          <w:ins w:id="1654" w:author="Gerard" w:date="2014-07-29T23:50:00Z"/>
        </w:trPr>
        <w:tc>
          <w:tcPr>
            <w:tcW w:w="1497" w:type="pct"/>
            <w:shd w:val="clear" w:color="auto" w:fill="auto"/>
          </w:tcPr>
          <w:p w14:paraId="0F052C00" w14:textId="77777777" w:rsidR="006D6355" w:rsidRDefault="006D6355" w:rsidP="006D6355">
            <w:pPr>
              <w:pStyle w:val="code"/>
              <w:rPr>
                <w:ins w:id="1655" w:author="Gerard" w:date="2014-07-29T23:50:00Z"/>
              </w:rPr>
            </w:pPr>
            <w:ins w:id="1656" w:author="Gerard" w:date="2014-07-29T23:50:00Z">
              <w:r>
                <w:t>&lt;k&gt;</w:t>
              </w:r>
            </w:ins>
          </w:p>
        </w:tc>
        <w:tc>
          <w:tcPr>
            <w:tcW w:w="2611" w:type="pct"/>
            <w:shd w:val="clear" w:color="auto" w:fill="auto"/>
          </w:tcPr>
          <w:p w14:paraId="5475BD09" w14:textId="5BB9B76C" w:rsidR="006D6355" w:rsidRDefault="006C2049" w:rsidP="006C2049">
            <w:pPr>
              <w:rPr>
                <w:ins w:id="1657" w:author="Gerard" w:date="2014-07-29T23:50:00Z"/>
              </w:rPr>
            </w:pPr>
            <w:r w:rsidRPr="006C2049">
              <w:rPr>
                <w:position w:val="-4"/>
              </w:rPr>
              <w:object w:dxaOrig="220" w:dyaOrig="200" w14:anchorId="226C1BCA">
                <v:shape id="_x0000_i1374" type="#_x0000_t75" style="width:14.25pt;height:6.75pt" o:ole="">
                  <v:imagedata r:id="rId730" o:title=""/>
                </v:shape>
                <o:OLEObject Type="Embed" ProgID="Equation.DSMT4" ShapeID="_x0000_i1374" DrawAspect="Content" ObjectID="_1493210442" r:id="rId731"/>
              </w:object>
            </w:r>
            <w:ins w:id="1658" w:author="Gerard" w:date="2014-07-29T23:54:00Z">
              <w:r w:rsidR="00DE34C0">
                <w:t xml:space="preserve"> </w:t>
              </w:r>
            </w:ins>
            <w:ins w:id="1659" w:author="Gerard" w:date="2014-07-29T23:50:00Z">
              <w:r w:rsidR="006D6355">
                <w:t>bulk modulus</w:t>
              </w:r>
            </w:ins>
          </w:p>
        </w:tc>
        <w:tc>
          <w:tcPr>
            <w:tcW w:w="892" w:type="pct"/>
          </w:tcPr>
          <w:p w14:paraId="43E1F596" w14:textId="77777777" w:rsidR="006D6355" w:rsidRDefault="006D6355" w:rsidP="006D6355">
            <w:pPr>
              <w:rPr>
                <w:ins w:id="1660" w:author="Gerard" w:date="2014-07-29T23:50:00Z"/>
              </w:rPr>
            </w:pPr>
            <w:ins w:id="1661" w:author="Gerard" w:date="2014-07-29T23:50:00Z">
              <w:r>
                <w:t>[</w:t>
              </w:r>
              <w:r>
                <w:rPr>
                  <w:b/>
                </w:rPr>
                <w:t>P</w:t>
              </w:r>
              <w:r>
                <w:t>]</w:t>
              </w:r>
            </w:ins>
          </w:p>
        </w:tc>
      </w:tr>
    </w:tbl>
    <w:p w14:paraId="1C13ADB0" w14:textId="77777777" w:rsidR="006D6355" w:rsidRDefault="006D6355" w:rsidP="006D6355">
      <w:pPr>
        <w:rPr>
          <w:ins w:id="1662" w:author="Gerard" w:date="2014-07-29T23:50:00Z"/>
        </w:rPr>
      </w:pPr>
    </w:p>
    <w:p w14:paraId="39FAED17" w14:textId="49CB4205" w:rsidR="006D6355" w:rsidRDefault="006D6355" w:rsidP="006D6355">
      <w:pPr>
        <w:rPr>
          <w:ins w:id="1663" w:author="Gerard" w:date="2014-07-29T23:50:00Z"/>
        </w:rPr>
      </w:pPr>
      <w:ins w:id="1664"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1665"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fldChar w:fldCharType="separate"/>
      </w:r>
      <w:ins w:id="1666" w:author="Gerard" w:date="2014-07-29T23:50:00Z">
        <w:r w:rsidR="00182A67">
          <w:rPr>
            <w:noProof/>
          </w:rPr>
          <w:t>12</w:t>
        </w:r>
      </w:ins>
      <w:r w:rsidR="00182A67">
        <w:rPr>
          <w:noProof/>
        </w:rPr>
        <w:fldChar w:fldCharType="end"/>
      </w:r>
      <w:ins w:id="1667" w:author="Gerard" w:date="2014-07-29T23:50:00Z">
        <w:r>
          <w:rPr>
            <w:noProof/>
          </w:rPr>
          <w:t>]</w:t>
        </w:r>
        <w:r>
          <w:fldChar w:fldCharType="end"/>
        </w:r>
        <w:r>
          <w:t>,</w:t>
        </w:r>
      </w:ins>
    </w:p>
    <w:p w14:paraId="6A664F03" w14:textId="07670759" w:rsidR="006D6355" w:rsidRDefault="006D6355" w:rsidP="006D6355">
      <w:pPr>
        <w:pStyle w:val="MTDisplayEquation"/>
        <w:rPr>
          <w:ins w:id="1668" w:author="Gerard" w:date="2014-07-29T23:50:00Z"/>
        </w:rPr>
      </w:pPr>
      <w:ins w:id="1669" w:author="Gerard" w:date="2014-07-29T23:50:00Z">
        <w:r>
          <w:tab/>
        </w:r>
      </w:ins>
      <w:r w:rsidR="006C2049" w:rsidRPr="006C2049">
        <w:rPr>
          <w:position w:val="-24"/>
        </w:rPr>
        <w:object w:dxaOrig="2299" w:dyaOrig="620" w14:anchorId="7219B903">
          <v:shape id="_x0000_i1375" type="#_x0000_t75" style="width:114.75pt;height:29.25pt" o:ole="">
            <v:imagedata r:id="rId732" o:title=""/>
          </v:shape>
          <o:OLEObject Type="Embed" ProgID="Equation.DSMT4" ShapeID="_x0000_i1375" DrawAspect="Content" ObjectID="_1493210443" r:id="rId733"/>
        </w:object>
      </w:r>
      <w:ins w:id="1670" w:author="Gerard" w:date="2014-07-29T23:50:00Z">
        <w:r>
          <w:t>,</w:t>
        </w:r>
        <w:r>
          <w:tab/>
        </w:r>
      </w:ins>
    </w:p>
    <w:p w14:paraId="71F2271D" w14:textId="77777777" w:rsidR="006D6355" w:rsidRDefault="006D6355" w:rsidP="006D6355">
      <w:pPr>
        <w:rPr>
          <w:ins w:id="1671" w:author="Gerard" w:date="2014-07-29T23:50:00Z"/>
        </w:rPr>
      </w:pPr>
      <w:ins w:id="1672" w:author="Gerard" w:date="2014-07-29T23:50:00Z">
        <w:r>
          <w:t>where,</w:t>
        </w:r>
      </w:ins>
    </w:p>
    <w:p w14:paraId="71D37B7E" w14:textId="5A3451E0" w:rsidR="006D6355" w:rsidRDefault="006D6355" w:rsidP="006D6355">
      <w:pPr>
        <w:pStyle w:val="MTDisplayEquation"/>
        <w:rPr>
          <w:ins w:id="1673" w:author="Gerard" w:date="2014-07-29T23:50:00Z"/>
        </w:rPr>
      </w:pPr>
      <w:ins w:id="1674" w:author="Gerard" w:date="2014-07-29T23:50:00Z">
        <w:r>
          <w:tab/>
        </w:r>
      </w:ins>
      <w:r w:rsidR="006C2049" w:rsidRPr="006C2049">
        <w:rPr>
          <w:position w:val="-30"/>
        </w:rPr>
        <w:object w:dxaOrig="4840" w:dyaOrig="720" w14:anchorId="0ED172D2">
          <v:shape id="_x0000_i1376" type="#_x0000_t75" style="width:245.25pt;height:36.75pt" o:ole="">
            <v:imagedata r:id="rId734" o:title=""/>
          </v:shape>
          <o:OLEObject Type="Embed" ProgID="Equation.DSMT4" ShapeID="_x0000_i1376" DrawAspect="Content" ObjectID="_1493210444" r:id="rId735"/>
        </w:object>
      </w:r>
      <w:ins w:id="1675" w:author="Gerard" w:date="2014-07-29T23:55:00Z">
        <w:r w:rsidR="00DE34C0">
          <w:t>,</w:t>
        </w:r>
      </w:ins>
    </w:p>
    <w:p w14:paraId="13A460D6" w14:textId="77777777" w:rsidR="00DE34C0" w:rsidRDefault="00DE34C0" w:rsidP="006D6355">
      <w:pPr>
        <w:rPr>
          <w:ins w:id="1676" w:author="Gerard" w:date="2014-07-29T23:55:00Z"/>
        </w:rPr>
      </w:pPr>
      <w:ins w:id="1677" w:author="Gerard" w:date="2014-07-29T23:55:00Z">
        <w:r>
          <w:t>and</w:t>
        </w:r>
      </w:ins>
    </w:p>
    <w:p w14:paraId="0694865F" w14:textId="579810CD" w:rsidR="00DE34C0" w:rsidRDefault="00DE34C0">
      <w:pPr>
        <w:pStyle w:val="MTDisplayEquation"/>
        <w:rPr>
          <w:ins w:id="1678" w:author="Gerard" w:date="2014-07-29T23:55:00Z"/>
        </w:rPr>
        <w:pPrChange w:id="1679" w:author="Gerard" w:date="2014-07-29T23:55:00Z">
          <w:pPr/>
        </w:pPrChange>
      </w:pPr>
      <w:ins w:id="1680" w:author="Gerard" w:date="2014-07-29T23:55:00Z">
        <w:r>
          <w:tab/>
        </w:r>
      </w:ins>
      <w:r w:rsidR="006C2049" w:rsidRPr="006C2049">
        <w:rPr>
          <w:position w:val="-24"/>
        </w:rPr>
        <w:object w:dxaOrig="1719" w:dyaOrig="620" w14:anchorId="0AB5CE62">
          <v:shape id="_x0000_i1377" type="#_x0000_t75" style="width:86.25pt;height:29.25pt" o:ole="">
            <v:imagedata r:id="rId736" o:title=""/>
          </v:shape>
          <o:OLEObject Type="Embed" ProgID="Equation.DSMT4" ShapeID="_x0000_i1377" DrawAspect="Content" ObjectID="_1493210445" r:id="rId737"/>
        </w:object>
      </w:r>
      <w:ins w:id="1681" w:author="Gerard" w:date="2014-07-29T23:55:00Z">
        <w:r>
          <w:t xml:space="preserve"> </w:t>
        </w:r>
      </w:ins>
      <w:ins w:id="1682" w:author="Gerard" w:date="2014-07-29T23:56:00Z">
        <w:r>
          <w:t>.</w:t>
        </w:r>
      </w:ins>
    </w:p>
    <w:p w14:paraId="593589A2" w14:textId="6BD5FC82" w:rsidR="006D6355" w:rsidRDefault="006D6355" w:rsidP="006D6355">
      <w:pPr>
        <w:rPr>
          <w:ins w:id="1683" w:author="Gerard" w:date="2014-07-29T23:50:00Z"/>
        </w:rPr>
      </w:pPr>
      <w:ins w:id="1684" w:author="Gerard" w:date="2014-07-29T23:50:00Z">
        <w:r>
          <w:t xml:space="preserve">Here, </w:t>
        </w:r>
      </w:ins>
      <w:r w:rsidR="006C2049" w:rsidRPr="006C2049">
        <w:rPr>
          <w:position w:val="-14"/>
        </w:rPr>
        <w:object w:dxaOrig="1359" w:dyaOrig="400" w14:anchorId="2E897DC5">
          <v:shape id="_x0000_i1378" type="#_x0000_t75" style="width:65.25pt;height:21.75pt" o:ole="">
            <v:imagedata r:id="rId738" o:title=""/>
          </v:shape>
          <o:OLEObject Type="Embed" ProgID="Equation.DSMT4" ShapeID="_x0000_i1378" DrawAspect="Content" ObjectID="_1493210446" r:id="rId739"/>
        </w:object>
      </w:r>
      <w:ins w:id="1685" w:author="Gerard" w:date="2014-07-29T23:50:00Z">
        <w:r>
          <w:t xml:space="preserve"> and </w:t>
        </w:r>
      </w:ins>
      <w:r w:rsidR="006C2049" w:rsidRPr="006C2049">
        <w:rPr>
          <w:position w:val="-12"/>
        </w:rPr>
        <w:object w:dxaOrig="1400" w:dyaOrig="360" w14:anchorId="3A889E29">
          <v:shape id="_x0000_i1379" type="#_x0000_t75" style="width:1in;height:21.75pt" o:ole="">
            <v:imagedata r:id="rId740" o:title=""/>
          </v:shape>
          <o:OLEObject Type="Embed" ProgID="Equation.DSMT4" ShapeID="_x0000_i1379" DrawAspect="Content" ObjectID="_1493210447" r:id="rId741"/>
        </w:object>
      </w:r>
      <w:ins w:id="1686" w:author="Gerard" w:date="2014-07-29T23:50:00Z">
        <w:r>
          <w:t xml:space="preserve">where </w:t>
        </w:r>
      </w:ins>
      <w:r w:rsidR="006C2049" w:rsidRPr="006C2049">
        <w:rPr>
          <w:position w:val="-12"/>
        </w:rPr>
        <w:object w:dxaOrig="320" w:dyaOrig="360" w14:anchorId="1B1B5975">
          <v:shape id="_x0000_i1380" type="#_x0000_t75" style="width:14.25pt;height:21.75pt" o:ole="">
            <v:imagedata r:id="rId742" o:title=""/>
          </v:shape>
          <o:OLEObject Type="Embed" ProgID="Equation.DSMT4" ShapeID="_x0000_i1380" DrawAspect="Content" ObjectID="_1493210448" r:id="rId743"/>
        </w:object>
      </w:r>
      <w:ins w:id="1687" w:author="Gerard" w:date="2014-07-29T23:50:00Z">
        <w:r>
          <w:t xml:space="preserve"> defines the initial direction of material axis </w:t>
        </w:r>
        <w:r>
          <w:rPr>
            <w:i/>
          </w:rPr>
          <w:t>a</w:t>
        </w:r>
        <w:r>
          <w:t>. See Section </w:t>
        </w:r>
        <w:r>
          <w:fldChar w:fldCharType="begin"/>
        </w:r>
        <w:r>
          <w:instrText xml:space="preserve"> REF _Ref167532051 \r \h </w:instrText>
        </w:r>
      </w:ins>
      <w:ins w:id="1688" w:author="Gerard" w:date="2014-07-29T23:50:00Z">
        <w:r>
          <w:fldChar w:fldCharType="separate"/>
        </w:r>
      </w:ins>
      <w:r w:rsidR="00C00DDA">
        <w:t xml:space="preserve">4.1.1.2. </w:t>
      </w:r>
      <w:ins w:id="1689"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25pt;height:21.75pt" o:ole="">
            <v:imagedata r:id="rId744" o:title=""/>
          </v:shape>
          <o:OLEObject Type="Embed" ProgID="Equation.DSMT4" ShapeID="_x0000_i1381" DrawAspect="Content" ObjectID="_1493210449" r:id="rId745"/>
        </w:object>
      </w:r>
      <w:ins w:id="1690" w:author="Gerard" w:date="2014-07-29T23:50:00Z">
        <w:r>
          <w:t xml:space="preserve"> (</w:t>
        </w:r>
      </w:ins>
      <w:r w:rsidR="006C2049" w:rsidRPr="006C2049">
        <w:rPr>
          <w:position w:val="-10"/>
        </w:rPr>
        <w:object w:dxaOrig="920" w:dyaOrig="320" w14:anchorId="47906850">
          <v:shape id="_x0000_i1382" type="#_x0000_t75" style="width:42.75pt;height:14.25pt" o:ole="">
            <v:imagedata r:id="rId746" o:title=""/>
          </v:shape>
          <o:OLEObject Type="Embed" ProgID="Equation.DSMT4" ShapeID="_x0000_i1382" DrawAspect="Content" ObjectID="_1493210450" r:id="rId747"/>
        </w:object>
      </w:r>
      <w:ins w:id="1691" w:author="Gerard" w:date="2014-07-29T23:50:00Z">
        <w:r>
          <w:t xml:space="preserve">) and </w:t>
        </w:r>
      </w:ins>
      <w:r w:rsidR="006C2049" w:rsidRPr="006C2049">
        <w:rPr>
          <w:position w:val="-12"/>
        </w:rPr>
        <w:object w:dxaOrig="340" w:dyaOrig="360" w14:anchorId="29B6127E">
          <v:shape id="_x0000_i1383" type="#_x0000_t75" style="width:14.25pt;height:21.75pt" o:ole="">
            <v:imagedata r:id="rId748" o:title=""/>
          </v:shape>
          <o:OLEObject Type="Embed" ProgID="Equation.DSMT4" ShapeID="_x0000_i1383" DrawAspect="Content" ObjectID="_1493210451" r:id="rId749"/>
        </w:object>
      </w:r>
      <w:ins w:id="1692" w:author="Gerard" w:date="2014-07-29T23:50:00Z">
        <w:r>
          <w:t xml:space="preserve"> (</w:t>
        </w:r>
      </w:ins>
      <w:r w:rsidR="006C2049" w:rsidRPr="006C2049">
        <w:rPr>
          <w:position w:val="-10"/>
        </w:rPr>
        <w:object w:dxaOrig="1120" w:dyaOrig="320" w14:anchorId="13DE4574">
          <v:shape id="_x0000_i1384" type="#_x0000_t75" style="width:57.75pt;height:14.25pt" o:ole="">
            <v:imagedata r:id="rId750" o:title=""/>
          </v:shape>
          <o:OLEObject Type="Embed" ProgID="Equation.DSMT4" ShapeID="_x0000_i1384" DrawAspect="Content" ObjectID="_1493210452" r:id="rId751"/>
        </w:object>
      </w:r>
      <w:ins w:id="1693" w:author="Gerard" w:date="2014-07-29T23:50:00Z">
        <w:r>
          <w:t xml:space="preserve">, </w:t>
        </w:r>
      </w:ins>
      <w:r w:rsidR="006C2049" w:rsidRPr="006C2049">
        <w:rPr>
          <w:position w:val="-12"/>
        </w:rPr>
        <w:object w:dxaOrig="880" w:dyaOrig="360" w14:anchorId="265F9CEB">
          <v:shape id="_x0000_i1385" type="#_x0000_t75" style="width:42.75pt;height:21.75pt" o:ole="">
            <v:imagedata r:id="rId752" o:title=""/>
          </v:shape>
          <o:OLEObject Type="Embed" ProgID="Equation.DSMT4" ShapeID="_x0000_i1385" DrawAspect="Content" ObjectID="_1493210453" r:id="rId753"/>
        </w:object>
      </w:r>
      <w:ins w:id="1694" w:author="Gerard" w:date="2014-07-29T23:50:00Z">
        <w:r>
          <w:t xml:space="preserve">) are related to Young’s moduli </w:t>
        </w:r>
      </w:ins>
      <w:r w:rsidR="006C2049" w:rsidRPr="006C2049">
        <w:rPr>
          <w:position w:val="-12"/>
        </w:rPr>
        <w:object w:dxaOrig="300" w:dyaOrig="360" w14:anchorId="575F0D1A">
          <v:shape id="_x0000_i1386" type="#_x0000_t75" style="width:14.25pt;height:21.75pt" o:ole="">
            <v:imagedata r:id="rId754" o:title=""/>
          </v:shape>
          <o:OLEObject Type="Embed" ProgID="Equation.DSMT4" ShapeID="_x0000_i1386" DrawAspect="Content" ObjectID="_1493210454" r:id="rId755"/>
        </w:object>
      </w:r>
      <w:ins w:id="1695" w:author="Gerard" w:date="2014-07-29T23:50:00Z">
        <w:r>
          <w:t xml:space="preserve">, shear moduli </w:t>
        </w:r>
      </w:ins>
      <w:r w:rsidR="006C2049" w:rsidRPr="006C2049">
        <w:rPr>
          <w:position w:val="-12"/>
        </w:rPr>
        <w:object w:dxaOrig="380" w:dyaOrig="360" w14:anchorId="11B43313">
          <v:shape id="_x0000_i1387" type="#_x0000_t75" style="width:21.75pt;height:21.75pt" o:ole="">
            <v:imagedata r:id="rId756" o:title=""/>
          </v:shape>
          <o:OLEObject Type="Embed" ProgID="Equation.DSMT4" ShapeID="_x0000_i1387" DrawAspect="Content" ObjectID="_1493210455" r:id="rId757"/>
        </w:object>
      </w:r>
      <w:ins w:id="1696" w:author="Gerard" w:date="2014-07-29T23:50:00Z">
        <w:r>
          <w:t xml:space="preserve"> and Poisson’s ratios </w:t>
        </w:r>
      </w:ins>
      <w:r w:rsidR="006C2049" w:rsidRPr="006C2049">
        <w:rPr>
          <w:position w:val="-12"/>
        </w:rPr>
        <w:object w:dxaOrig="340" w:dyaOrig="360" w14:anchorId="687BD3FD">
          <v:shape id="_x0000_i1388" type="#_x0000_t75" style="width:14.25pt;height:21.75pt" o:ole="">
            <v:imagedata r:id="rId758" o:title=""/>
          </v:shape>
          <o:OLEObject Type="Embed" ProgID="Equation.DSMT4" ShapeID="_x0000_i1388" DrawAspect="Content" ObjectID="_1493210456" r:id="rId759"/>
        </w:object>
      </w:r>
      <w:ins w:id="1697" w:author="Gerard" w:date="2014-07-29T23:50:00Z">
        <w:r>
          <w:t xml:space="preserve"> via</w:t>
        </w:r>
      </w:ins>
    </w:p>
    <w:p w14:paraId="75EDE53D" w14:textId="0F1DF175" w:rsidR="006D6355" w:rsidRDefault="006D6355" w:rsidP="006D6355">
      <w:pPr>
        <w:pStyle w:val="MTDisplayEquation"/>
        <w:rPr>
          <w:ins w:id="1698" w:author="Gerard" w:date="2014-07-29T23:50:00Z"/>
        </w:rPr>
      </w:pPr>
      <w:ins w:id="1699" w:author="Gerard" w:date="2014-07-29T23:50:00Z">
        <w:r>
          <w:lastRenderedPageBreak/>
          <w:tab/>
        </w:r>
      </w:ins>
      <w:r w:rsidR="006C2049" w:rsidRPr="006C2049">
        <w:rPr>
          <w:position w:val="-124"/>
        </w:rPr>
        <w:object w:dxaOrig="7260" w:dyaOrig="7720" w14:anchorId="18D4279C">
          <v:shape id="_x0000_i1389" type="#_x0000_t75" style="width:5in;height:388.5pt" o:ole="">
            <v:imagedata r:id="rId760" o:title=""/>
          </v:shape>
          <o:OLEObject Type="Embed" ProgID="Equation.DSMT4" ShapeID="_x0000_i1389" DrawAspect="Content" ObjectID="_1493210457" r:id="rId761"/>
        </w:object>
      </w:r>
      <w:ins w:id="1700" w:author="Gerard" w:date="2014-07-29T23:50:00Z">
        <w:r>
          <w:t xml:space="preserve"> </w:t>
        </w:r>
      </w:ins>
    </w:p>
    <w:p w14:paraId="428049C0" w14:textId="77777777" w:rsidR="006D6355" w:rsidRDefault="006D6355" w:rsidP="006D6355">
      <w:pPr>
        <w:rPr>
          <w:ins w:id="1701" w:author="Gerard" w:date="2014-07-29T23:50:00Z"/>
        </w:rPr>
      </w:pPr>
    </w:p>
    <w:p w14:paraId="4E9A1680" w14:textId="77777777" w:rsidR="006D6355" w:rsidRPr="000230DC" w:rsidRDefault="006D6355" w:rsidP="006D6355">
      <w:pPr>
        <w:rPr>
          <w:ins w:id="1702" w:author="Gerard" w:date="2014-07-29T23:50:00Z"/>
        </w:rPr>
      </w:pPr>
      <w:ins w:id="1703"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1704" w:author="Gerard" w:date="2014-07-29T23:50:00Z"/>
        </w:rPr>
      </w:pPr>
    </w:p>
    <w:p w14:paraId="1DD1FEFD" w14:textId="77777777" w:rsidR="006D6355" w:rsidRDefault="006D6355" w:rsidP="006D6355">
      <w:pPr>
        <w:rPr>
          <w:ins w:id="1705" w:author="Gerard" w:date="2014-07-29T23:50:00Z"/>
        </w:rPr>
      </w:pPr>
      <w:ins w:id="1706" w:author="Gerard" w:date="2014-07-29T23:50:00Z">
        <w:r>
          <w:rPr>
            <w:i/>
          </w:rPr>
          <w:t>Example</w:t>
        </w:r>
        <w:r>
          <w:t>:</w:t>
        </w:r>
      </w:ins>
    </w:p>
    <w:p w14:paraId="1C30046F" w14:textId="0F4AF88E" w:rsidR="006D6355" w:rsidRDefault="006D6355" w:rsidP="006D6355">
      <w:pPr>
        <w:pStyle w:val="code"/>
        <w:rPr>
          <w:ins w:id="1707" w:author="Gerard" w:date="2014-07-29T23:50:00Z"/>
        </w:rPr>
      </w:pPr>
      <w:ins w:id="1708" w:author="Gerard" w:date="2014-07-29T23:50:00Z">
        <w:r>
          <w:t>&lt;material id="3" type="Fung</w:t>
        </w:r>
      </w:ins>
      <w:ins w:id="1709" w:author="Gerard" w:date="2014-07-29T23:57:00Z">
        <w:r w:rsidR="00BC58C7">
          <w:t>-</w:t>
        </w:r>
      </w:ins>
      <w:ins w:id="1710" w:author="Gerard" w:date="2014-07-29T23:50:00Z">
        <w:r>
          <w:t>ortho</w:t>
        </w:r>
      </w:ins>
      <w:ins w:id="1711" w:author="Gerard" w:date="2014-07-29T23:57:00Z">
        <w:r w:rsidR="00BC58C7">
          <w:t>-compressible</w:t>
        </w:r>
      </w:ins>
      <w:ins w:id="1712" w:author="Gerard" w:date="2014-07-29T23:50:00Z">
        <w:r>
          <w:t>"&gt;</w:t>
        </w:r>
      </w:ins>
    </w:p>
    <w:p w14:paraId="7926C59A" w14:textId="77777777" w:rsidR="006D6355" w:rsidRDefault="006D6355" w:rsidP="006D6355">
      <w:pPr>
        <w:pStyle w:val="code"/>
        <w:rPr>
          <w:ins w:id="1713" w:author="Gerard" w:date="2014-07-29T23:50:00Z"/>
        </w:rPr>
      </w:pPr>
      <w:ins w:id="1714" w:author="Gerard" w:date="2014-07-29T23:50:00Z">
        <w:r>
          <w:tab/>
          <w:t>&lt;E1&gt;124&lt;/E1&gt;</w:t>
        </w:r>
      </w:ins>
    </w:p>
    <w:p w14:paraId="5F779663" w14:textId="77777777" w:rsidR="006D6355" w:rsidRDefault="006D6355" w:rsidP="006D6355">
      <w:pPr>
        <w:pStyle w:val="code"/>
        <w:rPr>
          <w:ins w:id="1715" w:author="Gerard" w:date="2014-07-29T23:50:00Z"/>
        </w:rPr>
      </w:pPr>
      <w:ins w:id="1716" w:author="Gerard" w:date="2014-07-29T23:50:00Z">
        <w:r>
          <w:tab/>
          <w:t>&lt;E2&gt;124&lt;/E2&gt;</w:t>
        </w:r>
      </w:ins>
    </w:p>
    <w:p w14:paraId="09D12E1B" w14:textId="77777777" w:rsidR="006D6355" w:rsidRDefault="006D6355" w:rsidP="006D6355">
      <w:pPr>
        <w:pStyle w:val="code"/>
        <w:rPr>
          <w:ins w:id="1717" w:author="Gerard" w:date="2014-07-29T23:50:00Z"/>
        </w:rPr>
      </w:pPr>
      <w:ins w:id="1718" w:author="Gerard" w:date="2014-07-29T23:50:00Z">
        <w:r>
          <w:tab/>
          <w:t>&lt;E3&gt;36&lt;/E3&gt;</w:t>
        </w:r>
      </w:ins>
    </w:p>
    <w:p w14:paraId="38E288FE" w14:textId="77777777" w:rsidR="006D6355" w:rsidRDefault="006D6355" w:rsidP="006D6355">
      <w:pPr>
        <w:pStyle w:val="code"/>
        <w:rPr>
          <w:ins w:id="1719" w:author="Gerard" w:date="2014-07-29T23:50:00Z"/>
        </w:rPr>
      </w:pPr>
      <w:ins w:id="1720" w:author="Gerard" w:date="2014-07-29T23:50:00Z">
        <w:r>
          <w:tab/>
          <w:t>&lt;G12&gt;67&lt;/G12&gt;</w:t>
        </w:r>
      </w:ins>
    </w:p>
    <w:p w14:paraId="65AE412D" w14:textId="77777777" w:rsidR="006D6355" w:rsidRDefault="006D6355" w:rsidP="006D6355">
      <w:pPr>
        <w:pStyle w:val="code"/>
        <w:rPr>
          <w:ins w:id="1721" w:author="Gerard" w:date="2014-07-29T23:50:00Z"/>
        </w:rPr>
      </w:pPr>
      <w:ins w:id="1722" w:author="Gerard" w:date="2014-07-29T23:50:00Z">
        <w:r>
          <w:tab/>
          <w:t>&lt;G23&gt;40&lt;/G23&gt;</w:t>
        </w:r>
      </w:ins>
    </w:p>
    <w:p w14:paraId="6907516F" w14:textId="77777777" w:rsidR="006D6355" w:rsidRDefault="006D6355" w:rsidP="006D6355">
      <w:pPr>
        <w:pStyle w:val="code"/>
        <w:rPr>
          <w:ins w:id="1723" w:author="Gerard" w:date="2014-07-29T23:50:00Z"/>
        </w:rPr>
      </w:pPr>
      <w:ins w:id="1724" w:author="Gerard" w:date="2014-07-29T23:50:00Z">
        <w:r>
          <w:tab/>
          <w:t>&lt;G13&gt;40&lt;/G13&gt;</w:t>
        </w:r>
      </w:ins>
    </w:p>
    <w:p w14:paraId="58CBF35A" w14:textId="77777777" w:rsidR="006D6355" w:rsidRDefault="006D6355" w:rsidP="006D6355">
      <w:pPr>
        <w:pStyle w:val="code"/>
        <w:rPr>
          <w:ins w:id="1725" w:author="Gerard" w:date="2014-07-29T23:50:00Z"/>
        </w:rPr>
      </w:pPr>
      <w:ins w:id="1726" w:author="Gerard" w:date="2014-07-29T23:50:00Z">
        <w:r>
          <w:tab/>
          <w:t>&lt;v12&gt;-0.075&lt;/v12&gt;</w:t>
        </w:r>
      </w:ins>
    </w:p>
    <w:p w14:paraId="2343B058" w14:textId="77777777" w:rsidR="006D6355" w:rsidRDefault="006D6355" w:rsidP="006D6355">
      <w:pPr>
        <w:pStyle w:val="code"/>
        <w:rPr>
          <w:ins w:id="1727" w:author="Gerard" w:date="2014-07-29T23:50:00Z"/>
        </w:rPr>
      </w:pPr>
      <w:ins w:id="1728" w:author="Gerard" w:date="2014-07-29T23:50:00Z">
        <w:r>
          <w:tab/>
          <w:t>&lt;v23&gt;0.87&lt;/v23&gt;</w:t>
        </w:r>
      </w:ins>
    </w:p>
    <w:p w14:paraId="76D0E1FA" w14:textId="77777777" w:rsidR="006D6355" w:rsidRDefault="006D6355" w:rsidP="006D6355">
      <w:pPr>
        <w:pStyle w:val="code"/>
        <w:rPr>
          <w:ins w:id="1729" w:author="Gerard" w:date="2014-07-29T23:50:00Z"/>
        </w:rPr>
      </w:pPr>
      <w:ins w:id="1730" w:author="Gerard" w:date="2014-07-29T23:50:00Z">
        <w:r>
          <w:tab/>
          <w:t>&lt;v31&gt;0.26&lt;/v31&gt;</w:t>
        </w:r>
      </w:ins>
    </w:p>
    <w:p w14:paraId="467A34FF" w14:textId="77777777" w:rsidR="006D6355" w:rsidRDefault="006D6355" w:rsidP="006D6355">
      <w:pPr>
        <w:pStyle w:val="code"/>
        <w:rPr>
          <w:ins w:id="1731" w:author="Gerard" w:date="2014-07-29T23:50:00Z"/>
        </w:rPr>
      </w:pPr>
      <w:ins w:id="1732" w:author="Gerard" w:date="2014-07-29T23:50:00Z">
        <w:r>
          <w:tab/>
          <w:t>&lt;c&gt;1&lt;/c&gt;</w:t>
        </w:r>
      </w:ins>
    </w:p>
    <w:p w14:paraId="594FFA2B" w14:textId="0E16701E" w:rsidR="006D6355" w:rsidRDefault="006D6355" w:rsidP="006D6355">
      <w:pPr>
        <w:pStyle w:val="code"/>
        <w:rPr>
          <w:ins w:id="1733" w:author="Gerard" w:date="2014-07-29T23:50:00Z"/>
        </w:rPr>
      </w:pPr>
      <w:ins w:id="1734" w:author="Gerard" w:date="2014-07-29T23:50:00Z">
        <w:r>
          <w:tab/>
          <w:t>&lt;</w:t>
        </w:r>
      </w:ins>
      <w:ins w:id="1735" w:author="Gerard" w:date="2014-07-29T23:57:00Z">
        <w:r w:rsidR="005B234F">
          <w:t>k</w:t>
        </w:r>
      </w:ins>
      <w:ins w:id="1736" w:author="Gerard" w:date="2014-07-29T23:50:00Z">
        <w:r>
          <w:t>&gt;120&lt;/</w:t>
        </w:r>
      </w:ins>
      <w:ins w:id="1737" w:author="Gerard" w:date="2014-07-29T23:58:00Z">
        <w:r w:rsidR="005B234F">
          <w:t>k</w:t>
        </w:r>
      </w:ins>
      <w:ins w:id="1738" w:author="Gerard" w:date="2014-07-29T23:50:00Z">
        <w:r>
          <w:t>&gt;</w:t>
        </w:r>
      </w:ins>
    </w:p>
    <w:p w14:paraId="6C3D3429" w14:textId="77777777" w:rsidR="006D6355" w:rsidRDefault="006D6355" w:rsidP="006D6355">
      <w:pPr>
        <w:pStyle w:val="code"/>
        <w:rPr>
          <w:ins w:id="1739" w:author="Gerard" w:date="2014-07-29T23:50:00Z"/>
        </w:rPr>
      </w:pPr>
      <w:ins w:id="1740" w:author="Gerard" w:date="2014-07-29T23:50:00Z">
        <w:r>
          <w:t>&lt;/material&gt;</w:t>
        </w:r>
      </w:ins>
    </w:p>
    <w:p w14:paraId="2ADA06DD" w14:textId="77777777" w:rsidR="006A0BC1" w:rsidRDefault="006A0BC1" w:rsidP="006A0BC1">
      <w:pPr>
        <w:pStyle w:val="Heading4"/>
      </w:pPr>
      <w:bookmarkStart w:id="1741" w:name="_Ref271791198"/>
      <w:bookmarkStart w:id="1742" w:name="_Toc418602563"/>
      <w:r>
        <w:lastRenderedPageBreak/>
        <w:t>Holmes-Mow</w:t>
      </w:r>
      <w:bookmarkEnd w:id="1549"/>
      <w:bookmarkEnd w:id="1741"/>
      <w:bookmarkEnd w:id="1742"/>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3pt;height:29.25pt" o:ole="">
            <v:imagedata r:id="rId762" o:title=""/>
          </v:shape>
          <o:OLEObject Type="Embed" ProgID="Equation.DSMT4" ShapeID="_x0000_i1390" DrawAspect="Content" ObjectID="_1493210458" r:id="rId763"/>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25pt;height:21.75pt" o:ole="">
            <v:imagedata r:id="rId764" o:title=""/>
          </v:shape>
          <o:OLEObject Type="Embed" ProgID="Equation.DSMT4" ShapeID="_x0000_i1391" DrawAspect="Content" ObjectID="_1493210459" r:id="rId765"/>
        </w:object>
      </w:r>
      <w:r w:rsidR="00A62945">
        <w:t xml:space="preserve"> </w:t>
      </w:r>
      <w:r>
        <w:t xml:space="preserve">and </w:t>
      </w:r>
      <w:r w:rsidR="006C2049" w:rsidRPr="006C2049">
        <w:rPr>
          <w:position w:val="-12"/>
        </w:rPr>
        <w:object w:dxaOrig="240" w:dyaOrig="360" w14:anchorId="00AA763B">
          <v:shape id="_x0000_i1392" type="#_x0000_t75" style="width:14.25pt;height:21.75pt" o:ole="">
            <v:imagedata r:id="rId766" o:title=""/>
          </v:shape>
          <o:OLEObject Type="Embed" ProgID="Equation.DSMT4" ShapeID="_x0000_i1392" DrawAspect="Content" ObjectID="_1493210460" r:id="rId767"/>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1.25pt;height:65.25pt" o:ole="">
            <v:imagedata r:id="rId768" o:title=""/>
          </v:shape>
          <o:OLEObject Type="Embed" ProgID="Equation.DSMT4" ShapeID="_x0000_i1393" DrawAspect="Content" ObjectID="_1493210461" r:id="rId769"/>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25pt;height:14.25pt" o:ole="">
            <v:imagedata r:id="rId770" o:title=""/>
          </v:shape>
          <o:OLEObject Type="Embed" ProgID="Equation.DSMT4" ShapeID="_x0000_i1394" DrawAspect="Content" ObjectID="_1493210462" r:id="rId771"/>
        </w:object>
      </w:r>
      <w:r w:rsidR="00A62945">
        <w:t xml:space="preserve"> </w:t>
      </w:r>
      <w:r>
        <w:t xml:space="preserve">and </w:t>
      </w:r>
      <w:r w:rsidR="006C2049" w:rsidRPr="006C2049">
        <w:rPr>
          <w:position w:val="-10"/>
        </w:rPr>
        <w:object w:dxaOrig="240" w:dyaOrig="260" w14:anchorId="5B437E99">
          <v:shape id="_x0000_i1395" type="#_x0000_t75" style="width:14.25pt;height:14.25pt" o:ole="">
            <v:imagedata r:id="rId772" o:title=""/>
          </v:shape>
          <o:OLEObject Type="Embed" ProgID="Equation.DSMT4" ShapeID="_x0000_i1395" DrawAspect="Content" ObjectID="_1493210463" r:id="rId773"/>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75pt;height:1in" o:ole="">
            <v:imagedata r:id="rId774" o:title=""/>
          </v:shape>
          <o:OLEObject Type="Embed" ProgID="Equation.DSMT4" ShapeID="_x0000_i1396" DrawAspect="Content" ObjectID="_1493210464" r:id="rId775"/>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743" w:name="_Toc418602564"/>
      <w:r>
        <w:lastRenderedPageBreak/>
        <w:t>Isotropic Elastic</w:t>
      </w:r>
      <w:bookmarkEnd w:id="1743"/>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4.75pt;height:29.25pt" o:ole="">
            <v:imagedata r:id="rId776" o:title=""/>
          </v:shape>
          <o:OLEObject Type="Embed" ProgID="Equation.DSMT4" ShapeID="_x0000_i1397" DrawAspect="Content" ObjectID="_1493210465" r:id="rId777"/>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25pt;height:14.25pt" o:ole="">
            <v:imagedata r:id="rId778" o:title=""/>
          </v:shape>
          <o:OLEObject Type="Embed" ProgID="Equation.DSMT4" ShapeID="_x0000_i1398" DrawAspect="Content" ObjectID="_1493210466" r:id="rId779"/>
        </w:object>
      </w:r>
      <w:r>
        <w:t xml:space="preserve">and </w:t>
      </w:r>
      <w:r w:rsidR="006C2049" w:rsidRPr="006C2049">
        <w:rPr>
          <w:position w:val="-10"/>
        </w:rPr>
        <w:object w:dxaOrig="240" w:dyaOrig="260" w14:anchorId="22911B12">
          <v:shape id="_x0000_i1399" type="#_x0000_t75" style="width:14.25pt;height:14.25pt" o:ole="">
            <v:imagedata r:id="rId780" o:title=""/>
          </v:shape>
          <o:OLEObject Type="Embed" ProgID="Equation.DSMT4" ShapeID="_x0000_i1399" DrawAspect="Content" ObjectID="_1493210467" r:id="rId781"/>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6.75pt;height:14.25pt" o:ole="">
            <v:imagedata r:id="rId782" o:title=""/>
          </v:shape>
          <o:OLEObject Type="Embed" ProgID="Equation.DSMT4" ShapeID="_x0000_i1400" DrawAspect="Content" ObjectID="_1493210468" r:id="rId783"/>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3.25pt;height:36.75pt" o:ole="">
            <v:imagedata r:id="rId784" o:title=""/>
          </v:shape>
          <o:OLEObject Type="Embed" ProgID="Equation.DSMT4" ShapeID="_x0000_i1401" DrawAspect="Content" ObjectID="_1493210469" r:id="rId785"/>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7.25pt;height:29.25pt" o:ole="">
            <v:imagedata r:id="rId786" o:title=""/>
          </v:shape>
          <o:OLEObject Type="Embed" ProgID="Equation.DSMT4" ShapeID="_x0000_i1402" DrawAspect="Content" ObjectID="_1493210470" r:id="rId787"/>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1744" w:author="Gerard" w:date="2014-09-08T10:24:00Z">
        <w:r w:rsidR="00EF52C0">
          <w:fldChar w:fldCharType="begin"/>
        </w:r>
        <w:r w:rsidR="00EF52C0">
          <w:instrText xml:space="preserve"> REF _Ref271791198 \r \h </w:instrText>
        </w:r>
      </w:ins>
      <w:r w:rsidR="00EF52C0">
        <w:fldChar w:fldCharType="separate"/>
      </w:r>
      <w:ins w:id="1745" w:author="Gerard" w:date="2015-04-08T21:50:00Z">
        <w:r w:rsidR="00C00DDA">
          <w:t xml:space="preserve">4.1.3.10. </w:t>
        </w:r>
      </w:ins>
      <w:ins w:id="1746" w:author="Gerard" w:date="2014-09-08T10:24:00Z">
        <w:r w:rsidR="00EF52C0">
          <w:fldChar w:fldCharType="end"/>
        </w:r>
      </w:ins>
      <w:del w:id="1747"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1748" w:author="Gerard" w:date="2014-07-29T23:58:00Z">
        <w:r w:rsidR="00976D6B" w:rsidDel="001B13CD">
          <w:delText xml:space="preserve">4.1.3.8. </w:delText>
        </w:r>
      </w:del>
      <w:del w:id="1749"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1750" w:author="Gerard" w:date="2015-04-08T21:50:00Z">
        <w:r w:rsidR="00C00DDA">
          <w:t xml:space="preserve">4.1.3.13. </w:t>
        </w:r>
      </w:ins>
      <w:del w:id="1751"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1752" w:author="Gerard" w:date="2015-04-08T21:50:00Z">
        <w:r w:rsidR="00C00DDA">
          <w:t xml:space="preserve">4.1.3.18. </w:t>
        </w:r>
      </w:ins>
      <w:del w:id="1753"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754" w:name="_Toc418602565"/>
      <w:r>
        <w:lastRenderedPageBreak/>
        <w:t>Orthotropic</w:t>
      </w:r>
      <w:r w:rsidR="00D51B77">
        <w:t xml:space="preserve"> Elastic</w:t>
      </w:r>
      <w:bookmarkEnd w:id="1754"/>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2.25pt;height:122.25pt" o:ole="">
            <v:imagedata r:id="rId788" o:title=""/>
          </v:shape>
          <o:OLEObject Type="Embed" ProgID="Equation.DSMT4" ShapeID="_x0000_i1403" DrawAspect="Content" ObjectID="_1493210471" r:id="rId789"/>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1755" w:author="rawlins" w:date="2015-04-03T15:30:00Z"/>
        </w:rPr>
      </w:pPr>
      <w:bookmarkStart w:id="1756" w:name="_Toc418602566"/>
      <w:bookmarkStart w:id="1757" w:name="_Ref167525595"/>
      <w:ins w:id="1758" w:author="rawlins" w:date="2015-04-03T15:30:00Z">
        <w:r>
          <w:lastRenderedPageBreak/>
          <w:t>Orthotropic CLE</w:t>
        </w:r>
        <w:bookmarkEnd w:id="1756"/>
      </w:ins>
    </w:p>
    <w:p w14:paraId="78794CF2" w14:textId="77777777" w:rsidR="00277EE6" w:rsidRDefault="00277EE6" w:rsidP="00277EE6">
      <w:pPr>
        <w:rPr>
          <w:ins w:id="1759" w:author="rawlins" w:date="2015-04-03T15:30:00Z"/>
        </w:rPr>
      </w:pPr>
      <w:ins w:id="1760"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1761"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1"/>
        <w:gridCol w:w="523"/>
      </w:tblGrid>
      <w:tr w:rsidR="00277EE6" w14:paraId="079654B6" w14:textId="77777777" w:rsidTr="00050662">
        <w:trPr>
          <w:ins w:id="1762" w:author="rawlins" w:date="2015-04-03T15:30:00Z"/>
        </w:trPr>
        <w:tc>
          <w:tcPr>
            <w:tcW w:w="0" w:type="auto"/>
            <w:shd w:val="clear" w:color="auto" w:fill="auto"/>
          </w:tcPr>
          <w:p w14:paraId="23341E69" w14:textId="77777777" w:rsidR="00277EE6" w:rsidRDefault="00277EE6" w:rsidP="00050662">
            <w:pPr>
              <w:pStyle w:val="code"/>
              <w:rPr>
                <w:ins w:id="1763" w:author="rawlins" w:date="2015-04-03T15:30:00Z"/>
              </w:rPr>
            </w:pPr>
            <w:ins w:id="1764" w:author="rawlins" w:date="2015-04-03T15:30:00Z">
              <w:r>
                <w:t>&lt;lp11&gt;</w:t>
              </w:r>
            </w:ins>
          </w:p>
        </w:tc>
        <w:tc>
          <w:tcPr>
            <w:tcW w:w="0" w:type="auto"/>
            <w:shd w:val="clear" w:color="auto" w:fill="auto"/>
          </w:tcPr>
          <w:p w14:paraId="217F6821" w14:textId="77777777" w:rsidR="00277EE6" w:rsidRDefault="00277EE6" w:rsidP="00050662">
            <w:pPr>
              <w:rPr>
                <w:ins w:id="1765" w:author="rawlins" w:date="2015-04-03T15:30:00Z"/>
              </w:rPr>
            </w:pPr>
            <w:ins w:id="1766" w:author="rawlins" w:date="2015-04-03T15:30:00Z">
              <w:r w:rsidRPr="00BE60FB">
                <w:t>Tensile diagonal first Lamé coefficient</w:t>
              </w:r>
              <w:r>
                <w:t xml:space="preserve"> along direction 1 </w:t>
              </w:r>
            </w:ins>
            <w:ins w:id="1767" w:author="rawlins" w:date="2015-04-03T15:30:00Z">
              <w:r w:rsidRPr="00315B5A">
                <w:rPr>
                  <w:position w:val="-12"/>
                </w:rPr>
                <w:object w:dxaOrig="400" w:dyaOrig="360" w14:anchorId="3AD35E24">
                  <v:shape id="_x0000_i1404" type="#_x0000_t75" style="width:21.75pt;height:21.75pt" o:ole="">
                    <v:imagedata r:id="rId790" o:title=""/>
                  </v:shape>
                  <o:OLEObject Type="Embed" ProgID="Equation.DSMT4" ShapeID="_x0000_i1404" DrawAspect="Content" ObjectID="_1493210472" r:id="rId791"/>
                </w:object>
              </w:r>
            </w:ins>
          </w:p>
        </w:tc>
        <w:tc>
          <w:tcPr>
            <w:tcW w:w="0" w:type="auto"/>
          </w:tcPr>
          <w:p w14:paraId="2FCA867E" w14:textId="77777777" w:rsidR="00277EE6" w:rsidRDefault="00277EE6" w:rsidP="00050662">
            <w:pPr>
              <w:rPr>
                <w:ins w:id="1768" w:author="rawlins" w:date="2015-04-03T15:30:00Z"/>
              </w:rPr>
            </w:pPr>
            <w:ins w:id="1769" w:author="rawlins" w:date="2015-04-03T15:30:00Z">
              <w:r>
                <w:t>[</w:t>
              </w:r>
              <w:r>
                <w:rPr>
                  <w:b/>
                </w:rPr>
                <w:t>P</w:t>
              </w:r>
              <w:r>
                <w:t>]</w:t>
              </w:r>
            </w:ins>
          </w:p>
        </w:tc>
      </w:tr>
      <w:tr w:rsidR="00277EE6" w14:paraId="5773FAEC" w14:textId="77777777" w:rsidTr="00050662">
        <w:trPr>
          <w:ins w:id="1770" w:author="rawlins" w:date="2015-04-03T15:30:00Z"/>
        </w:trPr>
        <w:tc>
          <w:tcPr>
            <w:tcW w:w="0" w:type="auto"/>
            <w:shd w:val="clear" w:color="auto" w:fill="auto"/>
          </w:tcPr>
          <w:p w14:paraId="2D3C81CA" w14:textId="77777777" w:rsidR="00277EE6" w:rsidRDefault="00277EE6" w:rsidP="00050662">
            <w:pPr>
              <w:pStyle w:val="code"/>
              <w:rPr>
                <w:ins w:id="1771" w:author="rawlins" w:date="2015-04-03T15:30:00Z"/>
              </w:rPr>
            </w:pPr>
            <w:ins w:id="1772" w:author="rawlins" w:date="2015-04-03T15:30:00Z">
              <w:r>
                <w:t>&lt;lp22&gt;</w:t>
              </w:r>
            </w:ins>
          </w:p>
        </w:tc>
        <w:tc>
          <w:tcPr>
            <w:tcW w:w="0" w:type="auto"/>
            <w:shd w:val="clear" w:color="auto" w:fill="auto"/>
          </w:tcPr>
          <w:p w14:paraId="054BFAA7" w14:textId="77777777" w:rsidR="00277EE6" w:rsidRDefault="00277EE6" w:rsidP="00050662">
            <w:pPr>
              <w:rPr>
                <w:ins w:id="1773" w:author="rawlins" w:date="2015-04-03T15:30:00Z"/>
              </w:rPr>
            </w:pPr>
            <w:ins w:id="1774" w:author="rawlins" w:date="2015-04-03T15:30:00Z">
              <w:r w:rsidRPr="00BE60FB">
                <w:t>Tensile diagonal first Lamé coefficient</w:t>
              </w:r>
              <w:r>
                <w:t xml:space="preserve"> along direction 2 </w:t>
              </w:r>
            </w:ins>
            <w:ins w:id="1775" w:author="rawlins" w:date="2015-04-03T15:30:00Z">
              <w:r w:rsidRPr="00315B5A">
                <w:rPr>
                  <w:position w:val="-12"/>
                </w:rPr>
                <w:object w:dxaOrig="420" w:dyaOrig="360" w14:anchorId="59CF5BED">
                  <v:shape id="_x0000_i1405" type="#_x0000_t75" style="width:21.75pt;height:21.75pt" o:ole="">
                    <v:imagedata r:id="rId792" o:title=""/>
                  </v:shape>
                  <o:OLEObject Type="Embed" ProgID="Equation.DSMT4" ShapeID="_x0000_i1405" DrawAspect="Content" ObjectID="_1493210473" r:id="rId793"/>
                </w:object>
              </w:r>
            </w:ins>
          </w:p>
        </w:tc>
        <w:tc>
          <w:tcPr>
            <w:tcW w:w="0" w:type="auto"/>
          </w:tcPr>
          <w:p w14:paraId="4EDB8B18" w14:textId="77777777" w:rsidR="00277EE6" w:rsidRDefault="00277EE6" w:rsidP="00050662">
            <w:pPr>
              <w:rPr>
                <w:ins w:id="1776" w:author="rawlins" w:date="2015-04-03T15:30:00Z"/>
              </w:rPr>
            </w:pPr>
            <w:ins w:id="1777" w:author="rawlins" w:date="2015-04-03T15:30:00Z">
              <w:r>
                <w:t>[</w:t>
              </w:r>
              <w:r>
                <w:rPr>
                  <w:b/>
                </w:rPr>
                <w:t>P</w:t>
              </w:r>
              <w:r>
                <w:t>]</w:t>
              </w:r>
            </w:ins>
          </w:p>
        </w:tc>
      </w:tr>
      <w:tr w:rsidR="00277EE6" w14:paraId="4A1636A5" w14:textId="77777777" w:rsidTr="00050662">
        <w:trPr>
          <w:ins w:id="1778" w:author="rawlins" w:date="2015-04-03T15:30:00Z"/>
        </w:trPr>
        <w:tc>
          <w:tcPr>
            <w:tcW w:w="0" w:type="auto"/>
            <w:shd w:val="clear" w:color="auto" w:fill="auto"/>
          </w:tcPr>
          <w:p w14:paraId="176E1C75" w14:textId="77777777" w:rsidR="00277EE6" w:rsidRDefault="00277EE6" w:rsidP="00050662">
            <w:pPr>
              <w:pStyle w:val="code"/>
              <w:rPr>
                <w:ins w:id="1779" w:author="rawlins" w:date="2015-04-03T15:30:00Z"/>
              </w:rPr>
            </w:pPr>
            <w:ins w:id="1780" w:author="rawlins" w:date="2015-04-03T15:30:00Z">
              <w:r>
                <w:t>&lt;lp11&gt;</w:t>
              </w:r>
            </w:ins>
          </w:p>
        </w:tc>
        <w:tc>
          <w:tcPr>
            <w:tcW w:w="0" w:type="auto"/>
            <w:shd w:val="clear" w:color="auto" w:fill="auto"/>
          </w:tcPr>
          <w:p w14:paraId="76467D7B" w14:textId="77777777" w:rsidR="00277EE6" w:rsidRDefault="00277EE6" w:rsidP="00050662">
            <w:pPr>
              <w:rPr>
                <w:ins w:id="1781" w:author="rawlins" w:date="2015-04-03T15:30:00Z"/>
              </w:rPr>
            </w:pPr>
            <w:ins w:id="1782" w:author="rawlins" w:date="2015-04-03T15:30:00Z">
              <w:r w:rsidRPr="00BE60FB">
                <w:t>Tensile diagonal first Lamé coefficient</w:t>
              </w:r>
              <w:r>
                <w:t xml:space="preserve"> along direction 3 </w:t>
              </w:r>
            </w:ins>
            <w:ins w:id="1783" w:author="rawlins" w:date="2015-04-03T15:30:00Z">
              <w:r w:rsidRPr="00315B5A">
                <w:rPr>
                  <w:position w:val="-12"/>
                </w:rPr>
                <w:object w:dxaOrig="420" w:dyaOrig="360" w14:anchorId="03066C91">
                  <v:shape id="_x0000_i1406" type="#_x0000_t75" style="width:21.75pt;height:21.75pt" o:ole="">
                    <v:imagedata r:id="rId794" o:title=""/>
                  </v:shape>
                  <o:OLEObject Type="Embed" ProgID="Equation.DSMT4" ShapeID="_x0000_i1406" DrawAspect="Content" ObjectID="_1493210474" r:id="rId795"/>
                </w:object>
              </w:r>
            </w:ins>
          </w:p>
        </w:tc>
        <w:tc>
          <w:tcPr>
            <w:tcW w:w="0" w:type="auto"/>
          </w:tcPr>
          <w:p w14:paraId="0948D4BE" w14:textId="77777777" w:rsidR="00277EE6" w:rsidRDefault="00277EE6" w:rsidP="00050662">
            <w:pPr>
              <w:rPr>
                <w:ins w:id="1784" w:author="rawlins" w:date="2015-04-03T15:30:00Z"/>
              </w:rPr>
            </w:pPr>
            <w:ins w:id="1785" w:author="rawlins" w:date="2015-04-03T15:30:00Z">
              <w:r>
                <w:t>[</w:t>
              </w:r>
              <w:r>
                <w:rPr>
                  <w:b/>
                </w:rPr>
                <w:t>P</w:t>
              </w:r>
              <w:r>
                <w:t>]</w:t>
              </w:r>
            </w:ins>
          </w:p>
        </w:tc>
      </w:tr>
      <w:tr w:rsidR="00277EE6" w14:paraId="797A6374" w14:textId="77777777" w:rsidTr="00050662">
        <w:trPr>
          <w:ins w:id="1786" w:author="rawlins" w:date="2015-04-03T15:30:00Z"/>
        </w:trPr>
        <w:tc>
          <w:tcPr>
            <w:tcW w:w="0" w:type="auto"/>
            <w:shd w:val="clear" w:color="auto" w:fill="auto"/>
          </w:tcPr>
          <w:p w14:paraId="513B2591" w14:textId="77777777" w:rsidR="00277EE6" w:rsidRDefault="00277EE6" w:rsidP="00050662">
            <w:pPr>
              <w:pStyle w:val="code"/>
              <w:rPr>
                <w:ins w:id="1787" w:author="rawlins" w:date="2015-04-03T15:30:00Z"/>
              </w:rPr>
            </w:pPr>
            <w:ins w:id="1788" w:author="rawlins" w:date="2015-04-03T15:30:00Z">
              <w:r>
                <w:t>&lt;lm11&gt;</w:t>
              </w:r>
            </w:ins>
          </w:p>
        </w:tc>
        <w:tc>
          <w:tcPr>
            <w:tcW w:w="0" w:type="auto"/>
            <w:shd w:val="clear" w:color="auto" w:fill="auto"/>
          </w:tcPr>
          <w:p w14:paraId="651D0C68" w14:textId="77777777" w:rsidR="00277EE6" w:rsidRDefault="00277EE6" w:rsidP="00050662">
            <w:pPr>
              <w:rPr>
                <w:ins w:id="1789" w:author="rawlins" w:date="2015-04-03T15:30:00Z"/>
              </w:rPr>
            </w:pPr>
            <w:ins w:id="1790" w:author="rawlins" w:date="2015-04-03T15:30:00Z">
              <w:r>
                <w:t>Compressive</w:t>
              </w:r>
              <w:r w:rsidRPr="00BE60FB">
                <w:t xml:space="preserve"> diagonal first Lamé coefficient</w:t>
              </w:r>
              <w:r>
                <w:t xml:space="preserve"> along direction 1 </w:t>
              </w:r>
            </w:ins>
            <w:ins w:id="1791" w:author="rawlins" w:date="2015-04-03T15:30:00Z">
              <w:r w:rsidRPr="00315B5A">
                <w:rPr>
                  <w:position w:val="-12"/>
                </w:rPr>
                <w:object w:dxaOrig="400" w:dyaOrig="360" w14:anchorId="287FA582">
                  <v:shape id="_x0000_i1407" type="#_x0000_t75" style="width:21.75pt;height:21.75pt" o:ole="">
                    <v:imagedata r:id="rId796" o:title=""/>
                  </v:shape>
                  <o:OLEObject Type="Embed" ProgID="Equation.DSMT4" ShapeID="_x0000_i1407" DrawAspect="Content" ObjectID="_1493210475" r:id="rId797"/>
                </w:object>
              </w:r>
            </w:ins>
          </w:p>
        </w:tc>
        <w:tc>
          <w:tcPr>
            <w:tcW w:w="0" w:type="auto"/>
          </w:tcPr>
          <w:p w14:paraId="2671DEBB" w14:textId="77777777" w:rsidR="00277EE6" w:rsidRDefault="00277EE6" w:rsidP="00050662">
            <w:pPr>
              <w:rPr>
                <w:ins w:id="1792" w:author="rawlins" w:date="2015-04-03T15:30:00Z"/>
              </w:rPr>
            </w:pPr>
            <w:ins w:id="1793" w:author="rawlins" w:date="2015-04-03T15:30:00Z">
              <w:r>
                <w:t>[</w:t>
              </w:r>
              <w:r>
                <w:rPr>
                  <w:b/>
                </w:rPr>
                <w:t>P</w:t>
              </w:r>
              <w:r>
                <w:t>]</w:t>
              </w:r>
            </w:ins>
          </w:p>
        </w:tc>
      </w:tr>
      <w:tr w:rsidR="00277EE6" w14:paraId="692CE058" w14:textId="77777777" w:rsidTr="00050662">
        <w:trPr>
          <w:ins w:id="1794" w:author="rawlins" w:date="2015-04-03T15:30:00Z"/>
        </w:trPr>
        <w:tc>
          <w:tcPr>
            <w:tcW w:w="0" w:type="auto"/>
            <w:shd w:val="clear" w:color="auto" w:fill="auto"/>
          </w:tcPr>
          <w:p w14:paraId="674649D5" w14:textId="77777777" w:rsidR="00277EE6" w:rsidRDefault="00277EE6" w:rsidP="00050662">
            <w:pPr>
              <w:pStyle w:val="code"/>
              <w:rPr>
                <w:ins w:id="1795" w:author="rawlins" w:date="2015-04-03T15:30:00Z"/>
              </w:rPr>
            </w:pPr>
            <w:ins w:id="1796" w:author="rawlins" w:date="2015-04-03T15:30:00Z">
              <w:r>
                <w:t>&lt;lm22&gt;</w:t>
              </w:r>
            </w:ins>
          </w:p>
        </w:tc>
        <w:tc>
          <w:tcPr>
            <w:tcW w:w="0" w:type="auto"/>
            <w:shd w:val="clear" w:color="auto" w:fill="auto"/>
          </w:tcPr>
          <w:p w14:paraId="0E8B516A" w14:textId="77777777" w:rsidR="00277EE6" w:rsidRDefault="00277EE6" w:rsidP="00050662">
            <w:pPr>
              <w:rPr>
                <w:ins w:id="1797" w:author="rawlins" w:date="2015-04-03T15:30:00Z"/>
              </w:rPr>
            </w:pPr>
            <w:ins w:id="1798" w:author="rawlins" w:date="2015-04-03T15:30:00Z">
              <w:r>
                <w:t>Compressive</w:t>
              </w:r>
              <w:r w:rsidRPr="00BE60FB">
                <w:t xml:space="preserve"> diagonal first Lamé coefficient</w:t>
              </w:r>
              <w:r>
                <w:t xml:space="preserve"> along direction 2 </w:t>
              </w:r>
            </w:ins>
            <w:ins w:id="1799" w:author="rawlins" w:date="2015-04-03T15:30:00Z">
              <w:r w:rsidRPr="00315B5A">
                <w:rPr>
                  <w:position w:val="-12"/>
                </w:rPr>
                <w:object w:dxaOrig="420" w:dyaOrig="360" w14:anchorId="43FD33DC">
                  <v:shape id="_x0000_i1408" type="#_x0000_t75" style="width:21.75pt;height:21.75pt" o:ole="">
                    <v:imagedata r:id="rId798" o:title=""/>
                  </v:shape>
                  <o:OLEObject Type="Embed" ProgID="Equation.DSMT4" ShapeID="_x0000_i1408" DrawAspect="Content" ObjectID="_1493210476" r:id="rId799"/>
                </w:object>
              </w:r>
            </w:ins>
          </w:p>
        </w:tc>
        <w:tc>
          <w:tcPr>
            <w:tcW w:w="0" w:type="auto"/>
          </w:tcPr>
          <w:p w14:paraId="11BF0B9A" w14:textId="77777777" w:rsidR="00277EE6" w:rsidRDefault="00277EE6" w:rsidP="00050662">
            <w:pPr>
              <w:rPr>
                <w:ins w:id="1800" w:author="rawlins" w:date="2015-04-03T15:30:00Z"/>
              </w:rPr>
            </w:pPr>
            <w:ins w:id="1801" w:author="rawlins" w:date="2015-04-03T15:30:00Z">
              <w:r>
                <w:t>[</w:t>
              </w:r>
              <w:r>
                <w:rPr>
                  <w:b/>
                </w:rPr>
                <w:t>P</w:t>
              </w:r>
              <w:r>
                <w:t>]</w:t>
              </w:r>
            </w:ins>
          </w:p>
        </w:tc>
      </w:tr>
      <w:tr w:rsidR="00277EE6" w14:paraId="1A9DB66A" w14:textId="77777777" w:rsidTr="00050662">
        <w:trPr>
          <w:ins w:id="1802" w:author="rawlins" w:date="2015-04-03T15:30:00Z"/>
        </w:trPr>
        <w:tc>
          <w:tcPr>
            <w:tcW w:w="0" w:type="auto"/>
            <w:shd w:val="clear" w:color="auto" w:fill="auto"/>
          </w:tcPr>
          <w:p w14:paraId="79A78228" w14:textId="77777777" w:rsidR="00277EE6" w:rsidRDefault="00277EE6" w:rsidP="00050662">
            <w:pPr>
              <w:pStyle w:val="code"/>
              <w:rPr>
                <w:ins w:id="1803" w:author="rawlins" w:date="2015-04-03T15:30:00Z"/>
              </w:rPr>
            </w:pPr>
            <w:ins w:id="1804" w:author="rawlins" w:date="2015-04-03T15:30:00Z">
              <w:r>
                <w:t>&lt;lm33&gt;</w:t>
              </w:r>
            </w:ins>
          </w:p>
        </w:tc>
        <w:tc>
          <w:tcPr>
            <w:tcW w:w="0" w:type="auto"/>
            <w:shd w:val="clear" w:color="auto" w:fill="auto"/>
          </w:tcPr>
          <w:p w14:paraId="2A3931D8" w14:textId="77777777" w:rsidR="00277EE6" w:rsidRDefault="00277EE6" w:rsidP="00050662">
            <w:pPr>
              <w:rPr>
                <w:ins w:id="1805" w:author="rawlins" w:date="2015-04-03T15:30:00Z"/>
              </w:rPr>
            </w:pPr>
            <w:ins w:id="1806" w:author="rawlins" w:date="2015-04-03T15:30:00Z">
              <w:r>
                <w:t>Compressive</w:t>
              </w:r>
              <w:r w:rsidRPr="00BE60FB">
                <w:t xml:space="preserve"> diagonal first Lamé coefficient</w:t>
              </w:r>
              <w:r>
                <w:t xml:space="preserve"> along direction 3 </w:t>
              </w:r>
            </w:ins>
            <w:ins w:id="1807" w:author="rawlins" w:date="2015-04-03T15:30:00Z">
              <w:r w:rsidRPr="00315B5A">
                <w:rPr>
                  <w:position w:val="-12"/>
                </w:rPr>
                <w:object w:dxaOrig="420" w:dyaOrig="360" w14:anchorId="63BB6246">
                  <v:shape id="_x0000_i1409" type="#_x0000_t75" style="width:21.75pt;height:21.75pt" o:ole="">
                    <v:imagedata r:id="rId800" o:title=""/>
                  </v:shape>
                  <o:OLEObject Type="Embed" ProgID="Equation.DSMT4" ShapeID="_x0000_i1409" DrawAspect="Content" ObjectID="_1493210477" r:id="rId801"/>
                </w:object>
              </w:r>
            </w:ins>
          </w:p>
        </w:tc>
        <w:tc>
          <w:tcPr>
            <w:tcW w:w="0" w:type="auto"/>
          </w:tcPr>
          <w:p w14:paraId="6F39E1F0" w14:textId="77777777" w:rsidR="00277EE6" w:rsidRDefault="00277EE6" w:rsidP="00050662">
            <w:pPr>
              <w:rPr>
                <w:ins w:id="1808" w:author="rawlins" w:date="2015-04-03T15:30:00Z"/>
              </w:rPr>
            </w:pPr>
            <w:ins w:id="1809" w:author="rawlins" w:date="2015-04-03T15:30:00Z">
              <w:r>
                <w:t>[</w:t>
              </w:r>
              <w:r>
                <w:rPr>
                  <w:b/>
                </w:rPr>
                <w:t>P</w:t>
              </w:r>
              <w:r>
                <w:t>]</w:t>
              </w:r>
            </w:ins>
          </w:p>
        </w:tc>
      </w:tr>
      <w:tr w:rsidR="00277EE6" w14:paraId="26B827B5" w14:textId="77777777" w:rsidTr="00050662">
        <w:trPr>
          <w:ins w:id="1810" w:author="rawlins" w:date="2015-04-03T15:30:00Z"/>
        </w:trPr>
        <w:tc>
          <w:tcPr>
            <w:tcW w:w="0" w:type="auto"/>
            <w:shd w:val="clear" w:color="auto" w:fill="auto"/>
          </w:tcPr>
          <w:p w14:paraId="2F6BCEA9" w14:textId="77777777" w:rsidR="00277EE6" w:rsidRDefault="00277EE6" w:rsidP="00050662">
            <w:pPr>
              <w:pStyle w:val="code"/>
              <w:rPr>
                <w:ins w:id="1811" w:author="rawlins" w:date="2015-04-03T15:30:00Z"/>
              </w:rPr>
            </w:pPr>
            <w:ins w:id="1812" w:author="rawlins" w:date="2015-04-03T15:30:00Z">
              <w:r>
                <w:t>&lt;l12&gt;</w:t>
              </w:r>
            </w:ins>
          </w:p>
        </w:tc>
        <w:tc>
          <w:tcPr>
            <w:tcW w:w="0" w:type="auto"/>
            <w:shd w:val="clear" w:color="auto" w:fill="auto"/>
          </w:tcPr>
          <w:p w14:paraId="55E3EE2D" w14:textId="77777777" w:rsidR="00277EE6" w:rsidRPr="00F86419" w:rsidRDefault="00277EE6" w:rsidP="00050662">
            <w:pPr>
              <w:rPr>
                <w:ins w:id="1813" w:author="rawlins" w:date="2015-04-03T15:30:00Z"/>
              </w:rPr>
            </w:pPr>
            <w:ins w:id="1814" w:author="rawlins" w:date="2015-04-03T15:30:00Z">
              <w:r w:rsidRPr="00BE60FB">
                <w:t>Off-diagonal first Lamé coefficient</w:t>
              </w:r>
              <w:r>
                <w:t xml:space="preserve"> in 1-2 plane </w:t>
              </w:r>
            </w:ins>
            <w:ins w:id="1815" w:author="rawlins" w:date="2015-04-03T15:30:00Z">
              <w:r w:rsidRPr="00315B5A">
                <w:rPr>
                  <w:position w:val="-12"/>
                </w:rPr>
                <w:object w:dxaOrig="320" w:dyaOrig="360" w14:anchorId="26B61217">
                  <v:shape id="_x0000_i1410" type="#_x0000_t75" style="width:14.25pt;height:21.75pt" o:ole="">
                    <v:imagedata r:id="rId802" o:title=""/>
                  </v:shape>
                  <o:OLEObject Type="Embed" ProgID="Equation.DSMT4" ShapeID="_x0000_i1410" DrawAspect="Content" ObjectID="_1493210478" r:id="rId803"/>
                </w:object>
              </w:r>
            </w:ins>
          </w:p>
        </w:tc>
        <w:tc>
          <w:tcPr>
            <w:tcW w:w="0" w:type="auto"/>
          </w:tcPr>
          <w:p w14:paraId="24352AD0" w14:textId="77777777" w:rsidR="00277EE6" w:rsidRDefault="00277EE6" w:rsidP="00050662">
            <w:pPr>
              <w:rPr>
                <w:ins w:id="1816" w:author="rawlins" w:date="2015-04-03T15:30:00Z"/>
              </w:rPr>
            </w:pPr>
            <w:ins w:id="1817" w:author="rawlins" w:date="2015-04-03T15:30:00Z">
              <w:r>
                <w:t>[</w:t>
              </w:r>
              <w:r w:rsidRPr="00782091">
                <w:rPr>
                  <w:b/>
                </w:rPr>
                <w:t>P</w:t>
              </w:r>
              <w:r>
                <w:t>]</w:t>
              </w:r>
            </w:ins>
          </w:p>
        </w:tc>
      </w:tr>
      <w:tr w:rsidR="00277EE6" w14:paraId="361D44B5" w14:textId="77777777" w:rsidTr="00050662">
        <w:trPr>
          <w:ins w:id="1818" w:author="rawlins" w:date="2015-04-03T15:30:00Z"/>
        </w:trPr>
        <w:tc>
          <w:tcPr>
            <w:tcW w:w="0" w:type="auto"/>
            <w:shd w:val="clear" w:color="auto" w:fill="auto"/>
          </w:tcPr>
          <w:p w14:paraId="01D822CC" w14:textId="77777777" w:rsidR="00277EE6" w:rsidRDefault="00277EE6" w:rsidP="00050662">
            <w:pPr>
              <w:pStyle w:val="code"/>
              <w:rPr>
                <w:ins w:id="1819" w:author="rawlins" w:date="2015-04-03T15:30:00Z"/>
              </w:rPr>
            </w:pPr>
            <w:ins w:id="1820" w:author="rawlins" w:date="2015-04-03T15:30:00Z">
              <w:r>
                <w:t>&lt;l23&gt;</w:t>
              </w:r>
            </w:ins>
          </w:p>
        </w:tc>
        <w:tc>
          <w:tcPr>
            <w:tcW w:w="0" w:type="auto"/>
            <w:shd w:val="clear" w:color="auto" w:fill="auto"/>
          </w:tcPr>
          <w:p w14:paraId="5BBBAFFE" w14:textId="77777777" w:rsidR="00277EE6" w:rsidRPr="00F86419" w:rsidRDefault="00277EE6" w:rsidP="00050662">
            <w:pPr>
              <w:rPr>
                <w:ins w:id="1821" w:author="rawlins" w:date="2015-04-03T15:30:00Z"/>
              </w:rPr>
            </w:pPr>
            <w:ins w:id="1822" w:author="rawlins" w:date="2015-04-03T15:30:00Z">
              <w:r w:rsidRPr="00BE60FB">
                <w:t>Off-diagonal first Lamé coefficient</w:t>
              </w:r>
              <w:r>
                <w:t xml:space="preserve"> in 2-3 plane </w:t>
              </w:r>
            </w:ins>
            <w:ins w:id="1823" w:author="rawlins" w:date="2015-04-03T15:30:00Z">
              <w:r w:rsidRPr="00315B5A">
                <w:rPr>
                  <w:position w:val="-12"/>
                </w:rPr>
                <w:object w:dxaOrig="340" w:dyaOrig="360" w14:anchorId="31E0BD18">
                  <v:shape id="_x0000_i1411" type="#_x0000_t75" style="width:14.25pt;height:21.75pt" o:ole="">
                    <v:imagedata r:id="rId804" o:title=""/>
                  </v:shape>
                  <o:OLEObject Type="Embed" ProgID="Equation.DSMT4" ShapeID="_x0000_i1411" DrawAspect="Content" ObjectID="_1493210479" r:id="rId805"/>
                </w:object>
              </w:r>
            </w:ins>
          </w:p>
        </w:tc>
        <w:tc>
          <w:tcPr>
            <w:tcW w:w="0" w:type="auto"/>
          </w:tcPr>
          <w:p w14:paraId="4A5B92D8" w14:textId="77777777" w:rsidR="00277EE6" w:rsidRDefault="00277EE6" w:rsidP="00050662">
            <w:pPr>
              <w:rPr>
                <w:ins w:id="1824" w:author="rawlins" w:date="2015-04-03T15:30:00Z"/>
              </w:rPr>
            </w:pPr>
            <w:ins w:id="1825" w:author="rawlins" w:date="2015-04-03T15:30:00Z">
              <w:r>
                <w:t>[</w:t>
              </w:r>
              <w:r w:rsidRPr="00782091">
                <w:rPr>
                  <w:b/>
                </w:rPr>
                <w:t>P</w:t>
              </w:r>
              <w:r>
                <w:t>]</w:t>
              </w:r>
            </w:ins>
          </w:p>
        </w:tc>
      </w:tr>
      <w:tr w:rsidR="00277EE6" w14:paraId="41602601" w14:textId="77777777" w:rsidTr="00050662">
        <w:trPr>
          <w:ins w:id="1826" w:author="rawlins" w:date="2015-04-03T15:30:00Z"/>
        </w:trPr>
        <w:tc>
          <w:tcPr>
            <w:tcW w:w="0" w:type="auto"/>
            <w:shd w:val="clear" w:color="auto" w:fill="auto"/>
          </w:tcPr>
          <w:p w14:paraId="1BE19E3C" w14:textId="77777777" w:rsidR="00277EE6" w:rsidRDefault="00277EE6" w:rsidP="00050662">
            <w:pPr>
              <w:pStyle w:val="code"/>
              <w:rPr>
                <w:ins w:id="1827" w:author="rawlins" w:date="2015-04-03T15:30:00Z"/>
              </w:rPr>
            </w:pPr>
            <w:ins w:id="1828" w:author="rawlins" w:date="2015-04-03T15:30:00Z">
              <w:r>
                <w:t>&lt;l31&gt;</w:t>
              </w:r>
            </w:ins>
          </w:p>
        </w:tc>
        <w:tc>
          <w:tcPr>
            <w:tcW w:w="0" w:type="auto"/>
            <w:shd w:val="clear" w:color="auto" w:fill="auto"/>
          </w:tcPr>
          <w:p w14:paraId="39802C67" w14:textId="77777777" w:rsidR="00277EE6" w:rsidRPr="00F86419" w:rsidRDefault="00277EE6" w:rsidP="00050662">
            <w:pPr>
              <w:rPr>
                <w:ins w:id="1829" w:author="rawlins" w:date="2015-04-03T15:30:00Z"/>
              </w:rPr>
            </w:pPr>
            <w:ins w:id="1830" w:author="rawlins" w:date="2015-04-03T15:30:00Z">
              <w:r w:rsidRPr="00BE60FB">
                <w:t>Off-diagonal first Lamé coefficient</w:t>
              </w:r>
              <w:r>
                <w:t xml:space="preserve"> in 3-1 plane </w:t>
              </w:r>
            </w:ins>
            <w:ins w:id="1831" w:author="rawlins" w:date="2015-04-03T15:30:00Z">
              <w:r w:rsidRPr="00315B5A">
                <w:rPr>
                  <w:position w:val="-12"/>
                </w:rPr>
                <w:object w:dxaOrig="320" w:dyaOrig="360" w14:anchorId="15C3192A">
                  <v:shape id="_x0000_i1412" type="#_x0000_t75" style="width:14.25pt;height:21.75pt" o:ole="">
                    <v:imagedata r:id="rId806" o:title=""/>
                  </v:shape>
                  <o:OLEObject Type="Embed" ProgID="Equation.DSMT4" ShapeID="_x0000_i1412" DrawAspect="Content" ObjectID="_1493210480" r:id="rId807"/>
                </w:object>
              </w:r>
            </w:ins>
          </w:p>
        </w:tc>
        <w:tc>
          <w:tcPr>
            <w:tcW w:w="0" w:type="auto"/>
          </w:tcPr>
          <w:p w14:paraId="053445A3" w14:textId="77777777" w:rsidR="00277EE6" w:rsidRDefault="00277EE6" w:rsidP="00050662">
            <w:pPr>
              <w:rPr>
                <w:ins w:id="1832" w:author="rawlins" w:date="2015-04-03T15:30:00Z"/>
              </w:rPr>
            </w:pPr>
            <w:ins w:id="1833" w:author="rawlins" w:date="2015-04-03T15:30:00Z">
              <w:r>
                <w:t>[</w:t>
              </w:r>
              <w:r w:rsidRPr="00782091">
                <w:rPr>
                  <w:b/>
                </w:rPr>
                <w:t>P</w:t>
              </w:r>
              <w:r>
                <w:t>]</w:t>
              </w:r>
            </w:ins>
          </w:p>
        </w:tc>
      </w:tr>
      <w:tr w:rsidR="00277EE6" w14:paraId="5077D9A3" w14:textId="77777777" w:rsidTr="00050662">
        <w:trPr>
          <w:ins w:id="1834" w:author="rawlins" w:date="2015-04-03T15:30:00Z"/>
        </w:trPr>
        <w:tc>
          <w:tcPr>
            <w:tcW w:w="0" w:type="auto"/>
            <w:shd w:val="clear" w:color="auto" w:fill="auto"/>
          </w:tcPr>
          <w:p w14:paraId="209EB926" w14:textId="77777777" w:rsidR="00277EE6" w:rsidRDefault="00277EE6" w:rsidP="00050662">
            <w:pPr>
              <w:pStyle w:val="code"/>
              <w:rPr>
                <w:ins w:id="1835" w:author="rawlins" w:date="2015-04-03T15:30:00Z"/>
              </w:rPr>
            </w:pPr>
            <w:ins w:id="1836" w:author="rawlins" w:date="2015-04-03T15:30:00Z">
              <w:r>
                <w:t>&lt;mu1&gt;</w:t>
              </w:r>
            </w:ins>
          </w:p>
        </w:tc>
        <w:tc>
          <w:tcPr>
            <w:tcW w:w="0" w:type="auto"/>
            <w:shd w:val="clear" w:color="auto" w:fill="auto"/>
          </w:tcPr>
          <w:p w14:paraId="0431B6E8" w14:textId="77777777" w:rsidR="00277EE6" w:rsidRPr="00F86419" w:rsidRDefault="00277EE6" w:rsidP="00050662">
            <w:pPr>
              <w:rPr>
                <w:ins w:id="1837" w:author="rawlins" w:date="2015-04-03T15:30:00Z"/>
              </w:rPr>
            </w:pPr>
            <w:ins w:id="1838" w:author="rawlins" w:date="2015-04-03T15:30:00Z">
              <w:r w:rsidRPr="00BE60FB">
                <w:t>Second Lamé coefficient</w:t>
              </w:r>
              <w:r>
                <w:t xml:space="preserve"> along direction 1 </w:t>
              </w:r>
            </w:ins>
            <w:ins w:id="1839" w:author="rawlins" w:date="2015-04-03T15:30:00Z">
              <w:r w:rsidRPr="00315B5A">
                <w:rPr>
                  <w:position w:val="-12"/>
                </w:rPr>
                <w:object w:dxaOrig="279" w:dyaOrig="360" w14:anchorId="78A912C2">
                  <v:shape id="_x0000_i1413" type="#_x0000_t75" style="width:14.25pt;height:21.75pt" o:ole="">
                    <v:imagedata r:id="rId808" o:title=""/>
                  </v:shape>
                  <o:OLEObject Type="Embed" ProgID="Equation.DSMT4" ShapeID="_x0000_i1413" DrawAspect="Content" ObjectID="_1493210481" r:id="rId809"/>
                </w:object>
              </w:r>
            </w:ins>
          </w:p>
        </w:tc>
        <w:tc>
          <w:tcPr>
            <w:tcW w:w="0" w:type="auto"/>
          </w:tcPr>
          <w:p w14:paraId="02429C6E" w14:textId="77777777" w:rsidR="00277EE6" w:rsidRDefault="00277EE6" w:rsidP="00050662">
            <w:pPr>
              <w:rPr>
                <w:ins w:id="1840" w:author="rawlins" w:date="2015-04-03T15:30:00Z"/>
              </w:rPr>
            </w:pPr>
            <w:ins w:id="1841" w:author="rawlins" w:date="2015-04-03T15:30:00Z">
              <w:r>
                <w:t>[</w:t>
              </w:r>
              <w:r w:rsidRPr="00782091">
                <w:rPr>
                  <w:b/>
                </w:rPr>
                <w:t>P</w:t>
              </w:r>
              <w:r>
                <w:t>]</w:t>
              </w:r>
            </w:ins>
          </w:p>
        </w:tc>
      </w:tr>
      <w:tr w:rsidR="00277EE6" w14:paraId="50D550B6" w14:textId="77777777" w:rsidTr="00050662">
        <w:trPr>
          <w:ins w:id="1842" w:author="rawlins" w:date="2015-04-03T15:30:00Z"/>
        </w:trPr>
        <w:tc>
          <w:tcPr>
            <w:tcW w:w="0" w:type="auto"/>
            <w:shd w:val="clear" w:color="auto" w:fill="auto"/>
          </w:tcPr>
          <w:p w14:paraId="20E52C78" w14:textId="77777777" w:rsidR="00277EE6" w:rsidRDefault="00277EE6" w:rsidP="00050662">
            <w:pPr>
              <w:pStyle w:val="code"/>
              <w:rPr>
                <w:ins w:id="1843" w:author="rawlins" w:date="2015-04-03T15:30:00Z"/>
              </w:rPr>
            </w:pPr>
            <w:ins w:id="1844" w:author="rawlins" w:date="2015-04-03T15:30:00Z">
              <w:r>
                <w:t>&lt;mu2&gt;</w:t>
              </w:r>
            </w:ins>
          </w:p>
        </w:tc>
        <w:tc>
          <w:tcPr>
            <w:tcW w:w="0" w:type="auto"/>
            <w:shd w:val="clear" w:color="auto" w:fill="auto"/>
          </w:tcPr>
          <w:p w14:paraId="12E7B171" w14:textId="77777777" w:rsidR="00277EE6" w:rsidRPr="00F86419" w:rsidRDefault="00277EE6" w:rsidP="00050662">
            <w:pPr>
              <w:rPr>
                <w:ins w:id="1845" w:author="rawlins" w:date="2015-04-03T15:30:00Z"/>
              </w:rPr>
            </w:pPr>
            <w:ins w:id="1846" w:author="rawlins" w:date="2015-04-03T15:30:00Z">
              <w:r w:rsidRPr="00BE60FB">
                <w:t>Second Lamé coefficient</w:t>
              </w:r>
              <w:r>
                <w:t xml:space="preserve"> along direction 2 </w:t>
              </w:r>
            </w:ins>
            <w:ins w:id="1847" w:author="rawlins" w:date="2015-04-03T15:30:00Z">
              <w:r w:rsidRPr="00315B5A">
                <w:rPr>
                  <w:position w:val="-12"/>
                </w:rPr>
                <w:object w:dxaOrig="300" w:dyaOrig="360" w14:anchorId="094186A7">
                  <v:shape id="_x0000_i1414" type="#_x0000_t75" style="width:14.25pt;height:21.75pt" o:ole="">
                    <v:imagedata r:id="rId810" o:title=""/>
                  </v:shape>
                  <o:OLEObject Type="Embed" ProgID="Equation.DSMT4" ShapeID="_x0000_i1414" DrawAspect="Content" ObjectID="_1493210482" r:id="rId811"/>
                </w:object>
              </w:r>
            </w:ins>
          </w:p>
        </w:tc>
        <w:tc>
          <w:tcPr>
            <w:tcW w:w="0" w:type="auto"/>
          </w:tcPr>
          <w:p w14:paraId="5D8EF837" w14:textId="77777777" w:rsidR="00277EE6" w:rsidRDefault="00277EE6" w:rsidP="00050662">
            <w:pPr>
              <w:rPr>
                <w:ins w:id="1848" w:author="rawlins" w:date="2015-04-03T15:30:00Z"/>
              </w:rPr>
            </w:pPr>
            <w:ins w:id="1849" w:author="rawlins" w:date="2015-04-03T15:30:00Z">
              <w:r>
                <w:t>[</w:t>
              </w:r>
              <w:r w:rsidRPr="00782091">
                <w:rPr>
                  <w:b/>
                </w:rPr>
                <w:t>P</w:t>
              </w:r>
              <w:r>
                <w:t>]</w:t>
              </w:r>
            </w:ins>
          </w:p>
        </w:tc>
      </w:tr>
      <w:tr w:rsidR="00277EE6" w14:paraId="55AF2A22" w14:textId="77777777" w:rsidTr="00050662">
        <w:trPr>
          <w:ins w:id="1850" w:author="rawlins" w:date="2015-04-03T15:30:00Z"/>
        </w:trPr>
        <w:tc>
          <w:tcPr>
            <w:tcW w:w="0" w:type="auto"/>
            <w:shd w:val="clear" w:color="auto" w:fill="auto"/>
          </w:tcPr>
          <w:p w14:paraId="22864430" w14:textId="77777777" w:rsidR="00277EE6" w:rsidRDefault="00277EE6" w:rsidP="00050662">
            <w:pPr>
              <w:pStyle w:val="code"/>
              <w:rPr>
                <w:ins w:id="1851" w:author="rawlins" w:date="2015-04-03T15:30:00Z"/>
              </w:rPr>
            </w:pPr>
            <w:ins w:id="1852" w:author="rawlins" w:date="2015-04-03T15:30:00Z">
              <w:r>
                <w:t>&lt;mu3&gt;</w:t>
              </w:r>
            </w:ins>
          </w:p>
        </w:tc>
        <w:tc>
          <w:tcPr>
            <w:tcW w:w="0" w:type="auto"/>
            <w:shd w:val="clear" w:color="auto" w:fill="auto"/>
          </w:tcPr>
          <w:p w14:paraId="13F2B8C3" w14:textId="77777777" w:rsidR="00277EE6" w:rsidRPr="00F86419" w:rsidRDefault="00277EE6" w:rsidP="00050662">
            <w:pPr>
              <w:rPr>
                <w:ins w:id="1853" w:author="rawlins" w:date="2015-04-03T15:30:00Z"/>
              </w:rPr>
            </w:pPr>
            <w:ins w:id="1854" w:author="rawlins" w:date="2015-04-03T15:30:00Z">
              <w:r w:rsidRPr="00BE60FB">
                <w:t>Second Lamé coefficient</w:t>
              </w:r>
              <w:r>
                <w:t xml:space="preserve"> along direction 3 </w:t>
              </w:r>
            </w:ins>
            <w:ins w:id="1855" w:author="rawlins" w:date="2015-04-03T15:30:00Z">
              <w:r w:rsidRPr="00315B5A">
                <w:rPr>
                  <w:position w:val="-12"/>
                </w:rPr>
                <w:object w:dxaOrig="279" w:dyaOrig="360" w14:anchorId="31D776FB">
                  <v:shape id="_x0000_i1415" type="#_x0000_t75" style="width:14.25pt;height:21.75pt" o:ole="">
                    <v:imagedata r:id="rId812" o:title=""/>
                  </v:shape>
                  <o:OLEObject Type="Embed" ProgID="Equation.DSMT4" ShapeID="_x0000_i1415" DrawAspect="Content" ObjectID="_1493210483" r:id="rId813"/>
                </w:object>
              </w:r>
            </w:ins>
          </w:p>
        </w:tc>
        <w:tc>
          <w:tcPr>
            <w:tcW w:w="0" w:type="auto"/>
          </w:tcPr>
          <w:p w14:paraId="61A6C3B7" w14:textId="77777777" w:rsidR="00277EE6" w:rsidRDefault="00277EE6" w:rsidP="00050662">
            <w:pPr>
              <w:rPr>
                <w:ins w:id="1856" w:author="rawlins" w:date="2015-04-03T15:30:00Z"/>
              </w:rPr>
            </w:pPr>
            <w:ins w:id="1857" w:author="rawlins" w:date="2015-04-03T15:30:00Z">
              <w:r>
                <w:t>[</w:t>
              </w:r>
              <w:r w:rsidRPr="00782091">
                <w:rPr>
                  <w:b/>
                </w:rPr>
                <w:t>P</w:t>
              </w:r>
              <w:r>
                <w:t>]</w:t>
              </w:r>
            </w:ins>
          </w:p>
        </w:tc>
      </w:tr>
    </w:tbl>
    <w:p w14:paraId="3BF02E59" w14:textId="77777777" w:rsidR="00277EE6" w:rsidRDefault="00277EE6" w:rsidP="00277EE6">
      <w:pPr>
        <w:rPr>
          <w:ins w:id="1858" w:author="rawlins" w:date="2015-04-03T15:30:00Z"/>
        </w:rPr>
      </w:pPr>
    </w:p>
    <w:p w14:paraId="082ED790" w14:textId="4DEAB379" w:rsidR="00277EE6" w:rsidRDefault="00277EE6" w:rsidP="00277EE6">
      <w:pPr>
        <w:pStyle w:val="MTDisplayEquation"/>
        <w:rPr>
          <w:ins w:id="1859" w:author="rawlins" w:date="2015-04-03T15:30:00Z"/>
        </w:rPr>
      </w:pPr>
      <w:ins w:id="1860"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861" w:author="rawlins" w:date="2015-04-03T15:30:00Z">
        <w:r w:rsidR="00182A67">
          <w:rPr>
            <w:noProof/>
          </w:rPr>
          <w:t>26</w:t>
        </w:r>
      </w:ins>
      <w:r w:rsidR="00182A67">
        <w:rPr>
          <w:noProof/>
        </w:rPr>
        <w:fldChar w:fldCharType="end"/>
      </w:r>
      <w:ins w:id="1862"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1863" w:author="rawlins" w:date="2015-04-03T15:30:00Z"/>
        </w:rPr>
      </w:pPr>
      <w:ins w:id="1864" w:author="rawlins" w:date="2015-04-03T15:30:00Z">
        <w:r>
          <w:tab/>
        </w:r>
      </w:ins>
      <w:ins w:id="1865" w:author="rawlins" w:date="2015-04-03T15:30:00Z">
        <w:r w:rsidRPr="00315B5A">
          <w:rPr>
            <w:position w:val="-62"/>
          </w:rPr>
          <w:object w:dxaOrig="6820" w:dyaOrig="1020" w14:anchorId="31FC4B82">
            <v:shape id="_x0000_i1416" type="#_x0000_t75" style="width:338.25pt;height:50.25pt" o:ole="">
              <v:imagedata r:id="rId814" o:title=""/>
            </v:shape>
            <o:OLEObject Type="Embed" ProgID="Equation.DSMT4" ShapeID="_x0000_i1416" DrawAspect="Content" ObjectID="_1493210484" r:id="rId815"/>
          </w:object>
        </w:r>
      </w:ins>
    </w:p>
    <w:p w14:paraId="79C718BD" w14:textId="77777777" w:rsidR="00277EE6" w:rsidRDefault="00277EE6" w:rsidP="00277EE6">
      <w:pPr>
        <w:rPr>
          <w:ins w:id="1866" w:author="rawlins" w:date="2015-04-03T15:30:00Z"/>
        </w:rPr>
      </w:pPr>
      <w:ins w:id="1867" w:author="rawlins" w:date="2015-04-03T15:30:00Z">
        <w:r>
          <w:t xml:space="preserve">where </w:t>
        </w:r>
      </w:ins>
      <w:ins w:id="1868" w:author="rawlins" w:date="2015-04-03T15:30:00Z">
        <w:r w:rsidRPr="00315B5A">
          <w:rPr>
            <w:position w:val="-12"/>
          </w:rPr>
          <w:object w:dxaOrig="880" w:dyaOrig="360" w14:anchorId="36E98947">
            <v:shape id="_x0000_i1417" type="#_x0000_t75" style="width:42.75pt;height:21.75pt" o:ole="">
              <v:imagedata r:id="rId816" o:title=""/>
            </v:shape>
            <o:OLEObject Type="Embed" ProgID="Equation.DSMT4" ShapeID="_x0000_i1417" DrawAspect="Content" ObjectID="_1493210485" r:id="rId817"/>
          </w:object>
        </w:r>
      </w:ins>
      <w:ins w:id="1869" w:author="rawlins" w:date="2015-04-03T15:30:00Z">
        <w:r>
          <w:t xml:space="preserve"> and</w:t>
        </w:r>
      </w:ins>
    </w:p>
    <w:p w14:paraId="660D02EB" w14:textId="77777777" w:rsidR="00277EE6" w:rsidRPr="00552D09" w:rsidRDefault="00277EE6" w:rsidP="00277EE6">
      <w:pPr>
        <w:pStyle w:val="MTDisplayEquation"/>
        <w:rPr>
          <w:ins w:id="1870" w:author="rawlins" w:date="2015-04-03T15:30:00Z"/>
        </w:rPr>
      </w:pPr>
      <w:ins w:id="1871" w:author="rawlins" w:date="2015-04-03T15:30:00Z">
        <w:r>
          <w:tab/>
        </w:r>
      </w:ins>
      <w:ins w:id="1872" w:author="rawlins" w:date="2015-04-03T15:30:00Z">
        <w:r w:rsidRPr="00315B5A">
          <w:rPr>
            <w:position w:val="-70"/>
          </w:rPr>
          <w:object w:dxaOrig="4260" w:dyaOrig="980" w14:anchorId="38443479">
            <v:shape id="_x0000_i1418" type="#_x0000_t75" style="width:3in;height:50.25pt" o:ole="">
              <v:imagedata r:id="rId818" o:title=""/>
            </v:shape>
            <o:OLEObject Type="Embed" ProgID="Equation.DSMT4" ShapeID="_x0000_i1418" DrawAspect="Content" ObjectID="_1493210486" r:id="rId819"/>
          </w:object>
        </w:r>
      </w:ins>
      <w:ins w:id="1873" w:author="rawlins" w:date="2015-04-03T15:30:00Z">
        <w:r>
          <w:t xml:space="preserve"> </w:t>
        </w:r>
      </w:ins>
    </w:p>
    <w:p w14:paraId="1C35DFBE" w14:textId="77777777" w:rsidR="00277EE6" w:rsidRDefault="00277EE6" w:rsidP="00277EE6">
      <w:pPr>
        <w:pStyle w:val="MTDisplayEquation"/>
        <w:rPr>
          <w:ins w:id="1874" w:author="rawlins" w:date="2015-04-03T15:30:00Z"/>
        </w:rPr>
      </w:pPr>
      <w:ins w:id="1875" w:author="rawlins" w:date="2015-04-03T15:30:00Z">
        <w:r>
          <w:t xml:space="preserve">Here, </w:t>
        </w:r>
      </w:ins>
      <w:ins w:id="1876" w:author="rawlins" w:date="2015-04-03T15:30:00Z">
        <w:r w:rsidRPr="00025957">
          <w:rPr>
            <w:position w:val="-4"/>
          </w:rPr>
          <w:object w:dxaOrig="240" w:dyaOrig="260" w14:anchorId="2B9DCAF8">
            <v:shape id="_x0000_i1419" type="#_x0000_t75" style="width:14.25pt;height:14.25pt" o:ole="">
              <v:imagedata r:id="rId820" o:title=""/>
            </v:shape>
            <o:OLEObject Type="Embed" ProgID="Equation.DSMT4" ShapeID="_x0000_i1419" DrawAspect="Content" ObjectID="_1493210487" r:id="rId821"/>
          </w:object>
        </w:r>
      </w:ins>
      <w:ins w:id="1877" w:author="rawlins" w:date="2015-04-03T15:30:00Z">
        <w:r>
          <w:t xml:space="preserve"> is the Lagrangian strain tensor and </w:t>
        </w:r>
      </w:ins>
      <w:ins w:id="1878" w:author="rawlins" w:date="2015-04-03T15:30:00Z">
        <w:r w:rsidRPr="00315B5A">
          <w:rPr>
            <w:position w:val="-12"/>
          </w:rPr>
          <w:object w:dxaOrig="1280" w:dyaOrig="380" w14:anchorId="5F804ABB">
            <v:shape id="_x0000_i1420" type="#_x0000_t75" style="width:65.25pt;height:21.75pt" o:ole="">
              <v:imagedata r:id="rId822" o:title=""/>
            </v:shape>
            <o:OLEObject Type="Embed" ProgID="Equation.DSMT4" ShapeID="_x0000_i1420" DrawAspect="Content" ObjectID="_1493210488" r:id="rId823"/>
          </w:object>
        </w:r>
      </w:ins>
      <w:ins w:id="1879" w:author="rawlins" w:date="2015-04-03T15:30:00Z">
        <w:r>
          <w:t xml:space="preserve">, where </w:t>
        </w:r>
      </w:ins>
      <w:ins w:id="1880" w:author="rawlins" w:date="2015-04-03T15:30:00Z">
        <w:r w:rsidRPr="00315B5A">
          <w:rPr>
            <w:position w:val="-12"/>
          </w:rPr>
          <w:object w:dxaOrig="279" w:dyaOrig="380" w14:anchorId="57BFE271">
            <v:shape id="_x0000_i1421" type="#_x0000_t75" style="width:14.25pt;height:21.75pt" o:ole="">
              <v:imagedata r:id="rId824" o:title=""/>
            </v:shape>
            <o:OLEObject Type="Embed" ProgID="Equation.DSMT4" ShapeID="_x0000_i1421" DrawAspect="Content" ObjectID="_1493210489" r:id="rId825"/>
          </w:object>
        </w:r>
      </w:ins>
      <w:ins w:id="1881" w:author="rawlins" w:date="2015-04-03T15:30:00Z">
        <w:r>
          <w:t xml:space="preserve"> (</w:t>
        </w:r>
      </w:ins>
      <w:ins w:id="1882" w:author="rawlins" w:date="2015-04-03T15:30:00Z">
        <w:r w:rsidRPr="00315B5A">
          <w:rPr>
            <w:position w:val="-10"/>
          </w:rPr>
          <w:object w:dxaOrig="920" w:dyaOrig="320" w14:anchorId="775EE236">
            <v:shape id="_x0000_i1422" type="#_x0000_t75" style="width:42.75pt;height:14.25pt" o:ole="">
              <v:imagedata r:id="rId826" o:title=""/>
            </v:shape>
            <o:OLEObject Type="Embed" ProgID="Equation.DSMT4" ShapeID="_x0000_i1422" DrawAspect="Content" ObjectID="_1493210490" r:id="rId827"/>
          </w:object>
        </w:r>
      </w:ins>
      <w:ins w:id="1883"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1884" w:author="rawlins" w:date="2015-04-03T15:30:00Z"/>
        </w:rPr>
      </w:pPr>
    </w:p>
    <w:p w14:paraId="65BF4E50" w14:textId="77777777" w:rsidR="00277EE6" w:rsidRDefault="00277EE6" w:rsidP="00277EE6">
      <w:pPr>
        <w:rPr>
          <w:ins w:id="1885" w:author="rawlins" w:date="2015-04-03T15:30:00Z"/>
          <w:i/>
        </w:rPr>
      </w:pPr>
      <w:ins w:id="1886" w:author="rawlins" w:date="2015-04-03T15:30:00Z">
        <w:r>
          <w:rPr>
            <w:i/>
          </w:rPr>
          <w:t>Example:</w:t>
        </w:r>
      </w:ins>
    </w:p>
    <w:p w14:paraId="772C3B36" w14:textId="77777777" w:rsidR="00277EE6" w:rsidRDefault="00277EE6" w:rsidP="00277EE6">
      <w:pPr>
        <w:pStyle w:val="Code0"/>
        <w:rPr>
          <w:ins w:id="1887" w:author="rawlins" w:date="2015-04-03T15:30:00Z"/>
        </w:rPr>
      </w:pPr>
      <w:ins w:id="1888" w:author="rawlins" w:date="2015-04-03T15:30:00Z">
        <w:r>
          <w:t>&lt;material id="1" type="</w:t>
        </w:r>
        <w:r w:rsidRPr="00A1221F">
          <w:t xml:space="preserve"> orthotropic </w:t>
        </w:r>
        <w:r>
          <w:t>CLE"&gt;</w:t>
        </w:r>
      </w:ins>
    </w:p>
    <w:p w14:paraId="76E872E3" w14:textId="77777777" w:rsidR="00277EE6" w:rsidRPr="00A1221F" w:rsidRDefault="00277EE6" w:rsidP="00277EE6">
      <w:pPr>
        <w:rPr>
          <w:ins w:id="1889" w:author="rawlins" w:date="2015-04-03T15:30:00Z"/>
          <w:rFonts w:ascii="Courier New" w:hAnsi="Courier New"/>
          <w:sz w:val="22"/>
        </w:rPr>
      </w:pPr>
      <w:ins w:id="1890"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1891" w:author="rawlins" w:date="2015-04-03T15:30:00Z"/>
          <w:rFonts w:ascii="Courier New" w:hAnsi="Courier New"/>
          <w:sz w:val="22"/>
        </w:rPr>
      </w:pPr>
      <w:ins w:id="1892"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1893" w:author="rawlins" w:date="2015-04-03T15:30:00Z"/>
          <w:rFonts w:ascii="Courier New" w:hAnsi="Courier New"/>
          <w:sz w:val="22"/>
        </w:rPr>
      </w:pPr>
      <w:ins w:id="1894" w:author="rawlins" w:date="2015-04-03T15:30:00Z">
        <w:r>
          <w:rPr>
            <w:rFonts w:ascii="Courier New" w:hAnsi="Courier New"/>
            <w:sz w:val="22"/>
          </w:rPr>
          <w:lastRenderedPageBreak/>
          <w:tab/>
        </w:r>
        <w:r w:rsidRPr="00A1221F">
          <w:rPr>
            <w:rFonts w:ascii="Courier New" w:hAnsi="Courier New"/>
            <w:sz w:val="22"/>
          </w:rPr>
          <w:t>&lt;lp22&gt;13.01&lt;/lp22&gt;</w:t>
        </w:r>
      </w:ins>
    </w:p>
    <w:p w14:paraId="4A1FE187" w14:textId="77777777" w:rsidR="00277EE6" w:rsidRPr="00A1221F" w:rsidRDefault="00277EE6" w:rsidP="00277EE6">
      <w:pPr>
        <w:rPr>
          <w:ins w:id="1895" w:author="rawlins" w:date="2015-04-03T15:30:00Z"/>
          <w:rFonts w:ascii="Courier New" w:hAnsi="Courier New"/>
          <w:sz w:val="22"/>
        </w:rPr>
      </w:pPr>
      <w:ins w:id="1896"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1897" w:author="rawlins" w:date="2015-04-03T15:30:00Z"/>
          <w:rFonts w:ascii="Courier New" w:hAnsi="Courier New"/>
          <w:sz w:val="22"/>
        </w:rPr>
      </w:pPr>
      <w:ins w:id="1898"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1899" w:author="rawlins" w:date="2015-04-03T15:30:00Z"/>
          <w:rFonts w:ascii="Courier New" w:hAnsi="Courier New"/>
          <w:sz w:val="22"/>
        </w:rPr>
      </w:pPr>
      <w:ins w:id="1900" w:author="rawlins" w:date="2015-04-03T15:30:00Z">
        <w:r>
          <w:rPr>
            <w:rFonts w:ascii="Courier New" w:hAnsi="Courier New"/>
            <w:sz w:val="22"/>
          </w:rPr>
          <w:tab/>
        </w:r>
        <w:r w:rsidRPr="00A1221F">
          <w:rPr>
            <w:rFonts w:ascii="Courier New" w:hAnsi="Courier New"/>
            <w:sz w:val="22"/>
          </w:rPr>
          <w:t>&lt;lm22&gt;0.49&lt;/lm22&gt;</w:t>
        </w:r>
      </w:ins>
    </w:p>
    <w:p w14:paraId="04A443F2" w14:textId="77777777" w:rsidR="00277EE6" w:rsidRPr="00A1221F" w:rsidRDefault="00277EE6" w:rsidP="00277EE6">
      <w:pPr>
        <w:rPr>
          <w:ins w:id="1901" w:author="rawlins" w:date="2015-04-03T15:30:00Z"/>
          <w:rFonts w:ascii="Courier New" w:hAnsi="Courier New"/>
          <w:sz w:val="22"/>
        </w:rPr>
      </w:pPr>
      <w:ins w:id="1902"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1903" w:author="rawlins" w:date="2015-04-03T15:30:00Z"/>
          <w:rFonts w:ascii="Courier New" w:hAnsi="Courier New"/>
          <w:sz w:val="22"/>
        </w:rPr>
      </w:pPr>
      <w:ins w:id="1904"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1905" w:author="rawlins" w:date="2015-04-03T15:30:00Z"/>
          <w:rFonts w:ascii="Courier New" w:hAnsi="Courier New"/>
          <w:sz w:val="22"/>
        </w:rPr>
      </w:pPr>
      <w:ins w:id="1906"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1907" w:author="rawlins" w:date="2015-04-03T15:30:00Z"/>
          <w:rFonts w:ascii="Courier New" w:hAnsi="Courier New"/>
          <w:sz w:val="22"/>
        </w:rPr>
      </w:pPr>
      <w:ins w:id="1908"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1909" w:author="rawlins" w:date="2015-04-03T15:30:00Z"/>
          <w:rFonts w:ascii="Courier New" w:hAnsi="Courier New"/>
          <w:sz w:val="22"/>
        </w:rPr>
      </w:pPr>
      <w:ins w:id="1910"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1911" w:author="rawlins" w:date="2015-04-03T15:30:00Z"/>
          <w:rFonts w:ascii="Courier New" w:hAnsi="Courier New"/>
          <w:sz w:val="22"/>
        </w:rPr>
      </w:pPr>
      <w:ins w:id="1912"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1913" w:author="rawlins" w:date="2015-04-03T15:30:00Z"/>
          <w:rFonts w:ascii="Courier New" w:hAnsi="Courier New"/>
          <w:sz w:val="22"/>
        </w:rPr>
      </w:pPr>
      <w:ins w:id="1914"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1915" w:author="rawlins" w:date="2015-04-03T15:30:00Z"/>
          <w:rFonts w:ascii="Courier New" w:hAnsi="Courier New"/>
          <w:sz w:val="22"/>
        </w:rPr>
      </w:pPr>
      <w:ins w:id="1916"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1917" w:author="rawlins" w:date="2015-04-03T15:30:00Z"/>
        </w:rPr>
      </w:pPr>
      <w:ins w:id="1918" w:author="rawlins" w:date="2015-04-03T15:30:00Z">
        <w:r>
          <w:br w:type="page"/>
        </w:r>
      </w:ins>
    </w:p>
    <w:p w14:paraId="5218FA83" w14:textId="77777777" w:rsidR="00277EE6" w:rsidRPr="0097532C" w:rsidRDefault="00277EE6" w:rsidP="00277EE6">
      <w:pPr>
        <w:pStyle w:val="Heading4"/>
        <w:rPr>
          <w:ins w:id="1919" w:author="rawlins" w:date="2015-04-03T15:31:00Z"/>
        </w:rPr>
      </w:pPr>
      <w:bookmarkStart w:id="1920" w:name="_Toc410636361"/>
      <w:bookmarkStart w:id="1921" w:name="_Toc418602567"/>
      <w:ins w:id="1922" w:author="rawlins" w:date="2015-04-03T15:31:00Z">
        <w:r>
          <w:lastRenderedPageBreak/>
          <w:t>Osmotic Pressure from Virial Expansion</w:t>
        </w:r>
        <w:bookmarkEnd w:id="1920"/>
        <w:bookmarkEnd w:id="1921"/>
      </w:ins>
    </w:p>
    <w:p w14:paraId="234F4676" w14:textId="77777777" w:rsidR="00277EE6" w:rsidRDefault="00277EE6" w:rsidP="00277EE6">
      <w:pPr>
        <w:rPr>
          <w:ins w:id="1923" w:author="rawlins" w:date="2015-04-03T15:31:00Z"/>
        </w:rPr>
      </w:pPr>
      <w:ins w:id="1924"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1925"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1926" w:author="rawlins" w:date="2015-04-03T15:31:00Z"/>
        </w:trPr>
        <w:tc>
          <w:tcPr>
            <w:tcW w:w="1141" w:type="dxa"/>
            <w:shd w:val="clear" w:color="auto" w:fill="auto"/>
          </w:tcPr>
          <w:p w14:paraId="76C01668" w14:textId="77777777" w:rsidR="00277EE6" w:rsidRDefault="00277EE6" w:rsidP="00050662">
            <w:pPr>
              <w:pStyle w:val="code"/>
              <w:rPr>
                <w:ins w:id="1927" w:author="rawlins" w:date="2015-04-03T15:31:00Z"/>
              </w:rPr>
            </w:pPr>
            <w:ins w:id="1928" w:author="rawlins" w:date="2015-04-03T15:31:00Z">
              <w:r>
                <w:t>&lt;phiw0&gt;</w:t>
              </w:r>
            </w:ins>
          </w:p>
        </w:tc>
        <w:tc>
          <w:tcPr>
            <w:tcW w:w="7247" w:type="dxa"/>
            <w:shd w:val="clear" w:color="auto" w:fill="auto"/>
          </w:tcPr>
          <w:p w14:paraId="42288BE4" w14:textId="77777777" w:rsidR="00277EE6" w:rsidRDefault="00277EE6" w:rsidP="00050662">
            <w:pPr>
              <w:rPr>
                <w:ins w:id="1929" w:author="rawlins" w:date="2015-04-03T15:31:00Z"/>
              </w:rPr>
            </w:pPr>
            <w:ins w:id="1930" w:author="rawlins" w:date="2015-04-03T15:31:00Z">
              <w:r>
                <w:t xml:space="preserve">Fluid volume fraction in reference (strain-free) configuration, </w:t>
              </w:r>
            </w:ins>
            <w:ins w:id="1931" w:author="rawlins" w:date="2015-04-03T15:31:00Z">
              <w:r w:rsidRPr="00315B5A">
                <w:rPr>
                  <w:position w:val="-12"/>
                </w:rPr>
                <w:object w:dxaOrig="320" w:dyaOrig="380" w14:anchorId="27AAE951">
                  <v:shape id="_x0000_i1423" type="#_x0000_t75" style="width:14.25pt;height:21.75pt" o:ole="">
                    <v:imagedata r:id="rId828" o:title=""/>
                  </v:shape>
                  <o:OLEObject Type="Embed" ProgID="Equation.DSMT4" ShapeID="_x0000_i1423" DrawAspect="Content" ObjectID="_1493210491" r:id="rId829"/>
                </w:object>
              </w:r>
            </w:ins>
            <w:ins w:id="1932" w:author="rawlins" w:date="2015-04-03T15:31:00Z">
              <w:r>
                <w:t xml:space="preserve"> </w:t>
              </w:r>
            </w:ins>
          </w:p>
        </w:tc>
        <w:tc>
          <w:tcPr>
            <w:tcW w:w="1188" w:type="dxa"/>
          </w:tcPr>
          <w:p w14:paraId="288B8A43" w14:textId="77777777" w:rsidR="00277EE6" w:rsidRDefault="00277EE6" w:rsidP="00050662">
            <w:pPr>
              <w:rPr>
                <w:ins w:id="1933" w:author="rawlins" w:date="2015-04-03T15:31:00Z"/>
              </w:rPr>
            </w:pPr>
            <w:ins w:id="1934" w:author="rawlins" w:date="2015-04-03T15:31:00Z">
              <w:r>
                <w:t>[ ]</w:t>
              </w:r>
            </w:ins>
          </w:p>
        </w:tc>
      </w:tr>
      <w:tr w:rsidR="00277EE6" w14:paraId="27976E15" w14:textId="77777777" w:rsidTr="00050662">
        <w:trPr>
          <w:ins w:id="1935" w:author="rawlins" w:date="2015-04-03T15:31:00Z"/>
        </w:trPr>
        <w:tc>
          <w:tcPr>
            <w:tcW w:w="1141" w:type="dxa"/>
            <w:shd w:val="clear" w:color="auto" w:fill="auto"/>
          </w:tcPr>
          <w:p w14:paraId="275D9384" w14:textId="77777777" w:rsidR="00277EE6" w:rsidRDefault="00277EE6" w:rsidP="00050662">
            <w:pPr>
              <w:pStyle w:val="code"/>
              <w:rPr>
                <w:ins w:id="1936" w:author="rawlins" w:date="2015-04-03T15:31:00Z"/>
              </w:rPr>
            </w:pPr>
            <w:ins w:id="1937" w:author="rawlins" w:date="2015-04-03T15:31:00Z">
              <w:r>
                <w:t>&lt;cr&gt;</w:t>
              </w:r>
            </w:ins>
          </w:p>
        </w:tc>
        <w:tc>
          <w:tcPr>
            <w:tcW w:w="7247" w:type="dxa"/>
            <w:shd w:val="clear" w:color="auto" w:fill="auto"/>
          </w:tcPr>
          <w:p w14:paraId="4BF0F7C8" w14:textId="77777777" w:rsidR="00277EE6" w:rsidRDefault="00277EE6" w:rsidP="00050662">
            <w:pPr>
              <w:rPr>
                <w:ins w:id="1938" w:author="rawlins" w:date="2015-04-03T15:31:00Z"/>
              </w:rPr>
            </w:pPr>
            <w:ins w:id="1939" w:author="rawlins" w:date="2015-04-03T15:31:00Z">
              <w:r>
                <w:t xml:space="preserve">Concentration of interstitial solute causing the osmotic pressure (moles per volume of the mixture in the reference configuration), </w:t>
              </w:r>
            </w:ins>
            <w:ins w:id="1940" w:author="rawlins" w:date="2015-04-03T15:31:00Z">
              <w:r w:rsidRPr="00315B5A">
                <w:rPr>
                  <w:position w:val="-12"/>
                </w:rPr>
                <w:object w:dxaOrig="240" w:dyaOrig="360" w14:anchorId="62C58830">
                  <v:shape id="_x0000_i1424" type="#_x0000_t75" style="width:14.25pt;height:21.75pt" o:ole="">
                    <v:imagedata r:id="rId830" o:title=""/>
                  </v:shape>
                  <o:OLEObject Type="Embed" ProgID="Equation.DSMT4" ShapeID="_x0000_i1424" DrawAspect="Content" ObjectID="_1493210492" r:id="rId831"/>
                </w:object>
              </w:r>
            </w:ins>
            <w:ins w:id="1941" w:author="rawlins" w:date="2015-04-03T15:31:00Z">
              <w:r>
                <w:t xml:space="preserve">  </w:t>
              </w:r>
            </w:ins>
          </w:p>
        </w:tc>
        <w:tc>
          <w:tcPr>
            <w:tcW w:w="1188" w:type="dxa"/>
          </w:tcPr>
          <w:p w14:paraId="765EA2C6" w14:textId="77777777" w:rsidR="00277EE6" w:rsidRDefault="00277EE6" w:rsidP="00050662">
            <w:pPr>
              <w:rPr>
                <w:ins w:id="1942" w:author="rawlins" w:date="2015-04-03T15:31:00Z"/>
              </w:rPr>
            </w:pPr>
            <w:ins w:id="1943"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1944" w:author="rawlins" w:date="2015-04-03T15:31:00Z"/>
        </w:trPr>
        <w:tc>
          <w:tcPr>
            <w:tcW w:w="1141" w:type="dxa"/>
            <w:shd w:val="clear" w:color="auto" w:fill="auto"/>
          </w:tcPr>
          <w:p w14:paraId="7766E1AF" w14:textId="77777777" w:rsidR="00277EE6" w:rsidRDefault="00277EE6" w:rsidP="00050662">
            <w:pPr>
              <w:pStyle w:val="code"/>
              <w:rPr>
                <w:ins w:id="1945" w:author="rawlins" w:date="2015-04-03T15:31:00Z"/>
              </w:rPr>
            </w:pPr>
            <w:ins w:id="1946" w:author="rawlins" w:date="2015-04-03T15:31:00Z">
              <w:r>
                <w:t>&lt;c1&gt;</w:t>
              </w:r>
            </w:ins>
          </w:p>
        </w:tc>
        <w:tc>
          <w:tcPr>
            <w:tcW w:w="7247" w:type="dxa"/>
            <w:shd w:val="clear" w:color="auto" w:fill="auto"/>
          </w:tcPr>
          <w:p w14:paraId="40ECF068" w14:textId="77777777" w:rsidR="00277EE6" w:rsidRDefault="00277EE6" w:rsidP="00050662">
            <w:pPr>
              <w:rPr>
                <w:ins w:id="1947" w:author="rawlins" w:date="2015-04-03T15:31:00Z"/>
              </w:rPr>
            </w:pPr>
            <w:ins w:id="1948" w:author="rawlins" w:date="2015-04-03T15:31:00Z">
              <w:r>
                <w:t xml:space="preserve">First virial coefficient </w:t>
              </w:r>
            </w:ins>
            <w:ins w:id="1949" w:author="rawlins" w:date="2015-04-03T15:31:00Z">
              <w:r w:rsidRPr="00315B5A">
                <w:rPr>
                  <w:position w:val="-12"/>
                </w:rPr>
                <w:object w:dxaOrig="220" w:dyaOrig="360" w14:anchorId="4F068961">
                  <v:shape id="_x0000_i1425" type="#_x0000_t75" style="width:14.25pt;height:21.75pt" o:ole="">
                    <v:imagedata r:id="rId832" o:title=""/>
                  </v:shape>
                  <o:OLEObject Type="Embed" ProgID="Equation.DSMT4" ShapeID="_x0000_i1425" DrawAspect="Content" ObjectID="_1493210493" r:id="rId833"/>
                </w:object>
              </w:r>
            </w:ins>
            <w:ins w:id="1950" w:author="rawlins" w:date="2015-04-03T15:31:00Z">
              <w:r>
                <w:t xml:space="preserve"> </w:t>
              </w:r>
            </w:ins>
          </w:p>
        </w:tc>
        <w:tc>
          <w:tcPr>
            <w:tcW w:w="1188" w:type="dxa"/>
          </w:tcPr>
          <w:p w14:paraId="5CCFAD1B" w14:textId="77777777" w:rsidR="00277EE6" w:rsidRDefault="00277EE6" w:rsidP="00050662">
            <w:pPr>
              <w:rPr>
                <w:ins w:id="1951" w:author="rawlins" w:date="2015-04-03T15:31:00Z"/>
              </w:rPr>
            </w:pPr>
            <w:ins w:id="1952"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1953" w:author="rawlins" w:date="2015-04-03T15:31:00Z"/>
        </w:trPr>
        <w:tc>
          <w:tcPr>
            <w:tcW w:w="1141" w:type="dxa"/>
            <w:shd w:val="clear" w:color="auto" w:fill="auto"/>
          </w:tcPr>
          <w:p w14:paraId="39D4B809" w14:textId="77777777" w:rsidR="00277EE6" w:rsidRDefault="00277EE6" w:rsidP="00050662">
            <w:pPr>
              <w:pStyle w:val="code"/>
              <w:rPr>
                <w:ins w:id="1954" w:author="rawlins" w:date="2015-04-03T15:31:00Z"/>
              </w:rPr>
            </w:pPr>
            <w:ins w:id="1955" w:author="rawlins" w:date="2015-04-03T15:31:00Z">
              <w:r>
                <w:t>&lt;c2&gt;</w:t>
              </w:r>
            </w:ins>
          </w:p>
        </w:tc>
        <w:tc>
          <w:tcPr>
            <w:tcW w:w="7247" w:type="dxa"/>
            <w:shd w:val="clear" w:color="auto" w:fill="auto"/>
          </w:tcPr>
          <w:p w14:paraId="30A4F634" w14:textId="77777777" w:rsidR="00277EE6" w:rsidRDefault="00277EE6" w:rsidP="00050662">
            <w:pPr>
              <w:rPr>
                <w:ins w:id="1956" w:author="rawlins" w:date="2015-04-03T15:31:00Z"/>
              </w:rPr>
            </w:pPr>
            <w:ins w:id="1957" w:author="rawlins" w:date="2015-04-03T15:31:00Z">
              <w:r>
                <w:t xml:space="preserve">Second virial coefficient </w:t>
              </w:r>
            </w:ins>
            <w:ins w:id="1958" w:author="rawlins" w:date="2015-04-03T15:31:00Z">
              <w:r w:rsidRPr="00315B5A">
                <w:rPr>
                  <w:position w:val="-12"/>
                </w:rPr>
                <w:object w:dxaOrig="240" w:dyaOrig="360" w14:anchorId="48D13650">
                  <v:shape id="_x0000_i1426" type="#_x0000_t75" style="width:14.25pt;height:21.75pt" o:ole="">
                    <v:imagedata r:id="rId834" o:title=""/>
                  </v:shape>
                  <o:OLEObject Type="Embed" ProgID="Equation.DSMT4" ShapeID="_x0000_i1426" DrawAspect="Content" ObjectID="_1493210494" r:id="rId835"/>
                </w:object>
              </w:r>
            </w:ins>
            <w:ins w:id="1959" w:author="rawlins" w:date="2015-04-03T15:31:00Z">
              <w:r>
                <w:t xml:space="preserve"> </w:t>
              </w:r>
            </w:ins>
          </w:p>
        </w:tc>
        <w:tc>
          <w:tcPr>
            <w:tcW w:w="1188" w:type="dxa"/>
          </w:tcPr>
          <w:p w14:paraId="438606ED" w14:textId="77777777" w:rsidR="00277EE6" w:rsidRPr="00A003AC" w:rsidRDefault="00277EE6" w:rsidP="00050662">
            <w:pPr>
              <w:rPr>
                <w:ins w:id="1960" w:author="rawlins" w:date="2015-04-03T15:31:00Z"/>
              </w:rPr>
            </w:pPr>
            <w:ins w:id="1961"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1962" w:author="rawlins" w:date="2015-04-03T15:31:00Z"/>
        </w:trPr>
        <w:tc>
          <w:tcPr>
            <w:tcW w:w="1141" w:type="dxa"/>
            <w:shd w:val="clear" w:color="auto" w:fill="auto"/>
          </w:tcPr>
          <w:p w14:paraId="19FCEA94" w14:textId="77777777" w:rsidR="00277EE6" w:rsidRDefault="00277EE6" w:rsidP="00050662">
            <w:pPr>
              <w:pStyle w:val="code"/>
              <w:rPr>
                <w:ins w:id="1963" w:author="rawlins" w:date="2015-04-03T15:31:00Z"/>
              </w:rPr>
            </w:pPr>
            <w:ins w:id="1964" w:author="rawlins" w:date="2015-04-03T15:31:00Z">
              <w:r>
                <w:t>&lt;c3&gt;</w:t>
              </w:r>
            </w:ins>
          </w:p>
        </w:tc>
        <w:tc>
          <w:tcPr>
            <w:tcW w:w="7247" w:type="dxa"/>
            <w:shd w:val="clear" w:color="auto" w:fill="auto"/>
          </w:tcPr>
          <w:p w14:paraId="16BFEC9C" w14:textId="77777777" w:rsidR="00277EE6" w:rsidRDefault="00277EE6" w:rsidP="00050662">
            <w:pPr>
              <w:rPr>
                <w:ins w:id="1965" w:author="rawlins" w:date="2015-04-03T15:31:00Z"/>
              </w:rPr>
            </w:pPr>
            <w:ins w:id="1966" w:author="rawlins" w:date="2015-04-03T15:31:00Z">
              <w:r>
                <w:t xml:space="preserve">Third virial coefficient </w:t>
              </w:r>
            </w:ins>
            <w:ins w:id="1967" w:author="rawlins" w:date="2015-04-03T15:31:00Z">
              <w:r w:rsidRPr="00315B5A">
                <w:rPr>
                  <w:position w:val="-12"/>
                </w:rPr>
                <w:object w:dxaOrig="240" w:dyaOrig="360" w14:anchorId="1D1D805E">
                  <v:shape id="_x0000_i1427" type="#_x0000_t75" style="width:14.25pt;height:21.75pt" o:ole="">
                    <v:imagedata r:id="rId836" o:title=""/>
                  </v:shape>
                  <o:OLEObject Type="Embed" ProgID="Equation.DSMT4" ShapeID="_x0000_i1427" DrawAspect="Content" ObjectID="_1493210495" r:id="rId837"/>
                </w:object>
              </w:r>
            </w:ins>
            <w:ins w:id="1968" w:author="rawlins" w:date="2015-04-03T15:31:00Z">
              <w:r>
                <w:t xml:space="preserve"> </w:t>
              </w:r>
            </w:ins>
          </w:p>
        </w:tc>
        <w:tc>
          <w:tcPr>
            <w:tcW w:w="1188" w:type="dxa"/>
          </w:tcPr>
          <w:p w14:paraId="5BE4E307" w14:textId="77777777" w:rsidR="00277EE6" w:rsidRDefault="00277EE6" w:rsidP="00050662">
            <w:pPr>
              <w:rPr>
                <w:ins w:id="1969" w:author="rawlins" w:date="2015-04-03T15:31:00Z"/>
              </w:rPr>
            </w:pPr>
            <w:ins w:id="1970"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1971" w:author="rawlins" w:date="2015-04-03T15:31:00Z"/>
        </w:rPr>
      </w:pPr>
    </w:p>
    <w:p w14:paraId="7AB3EF83" w14:textId="77777777" w:rsidR="00277EE6" w:rsidRDefault="00277EE6" w:rsidP="00277EE6">
      <w:pPr>
        <w:rPr>
          <w:ins w:id="1972" w:author="rawlins" w:date="2015-04-03T15:31:00Z"/>
        </w:rPr>
      </w:pPr>
      <w:ins w:id="1973" w:author="rawlins" w:date="2015-04-03T15:31:00Z">
        <w:r>
          <w:t>The Cauchy stress for this material is</w:t>
        </w:r>
      </w:ins>
    </w:p>
    <w:p w14:paraId="63F86894" w14:textId="77777777" w:rsidR="00277EE6" w:rsidRDefault="00277EE6" w:rsidP="00277EE6">
      <w:pPr>
        <w:pStyle w:val="MTDisplayEquation"/>
        <w:rPr>
          <w:ins w:id="1974" w:author="rawlins" w:date="2015-04-03T15:31:00Z"/>
        </w:rPr>
      </w:pPr>
      <w:ins w:id="1975" w:author="rawlins" w:date="2015-04-03T15:31:00Z">
        <w:r>
          <w:tab/>
        </w:r>
      </w:ins>
      <w:ins w:id="1976" w:author="rawlins" w:date="2015-04-03T15:31:00Z">
        <w:r w:rsidRPr="00315B5A">
          <w:rPr>
            <w:position w:val="-6"/>
          </w:rPr>
          <w:object w:dxaOrig="900" w:dyaOrig="279" w14:anchorId="0FD25FCE">
            <v:shape id="_x0000_i1428" type="#_x0000_t75" style="width:42.75pt;height:14.25pt" o:ole="">
              <v:imagedata r:id="rId838" o:title=""/>
            </v:shape>
            <o:OLEObject Type="Embed" ProgID="Equation.DSMT4" ShapeID="_x0000_i1428" DrawAspect="Content" ObjectID="_1493210496" r:id="rId839"/>
          </w:object>
        </w:r>
      </w:ins>
      <w:ins w:id="1977" w:author="rawlins" w:date="2015-04-03T15:31:00Z">
        <w:r>
          <w:t>,</w:t>
        </w:r>
      </w:ins>
    </w:p>
    <w:p w14:paraId="4BD0ED93" w14:textId="77777777" w:rsidR="00277EE6" w:rsidRDefault="00277EE6" w:rsidP="00277EE6">
      <w:pPr>
        <w:rPr>
          <w:ins w:id="1978" w:author="rawlins" w:date="2015-04-03T15:31:00Z"/>
        </w:rPr>
      </w:pPr>
      <w:ins w:id="1979" w:author="rawlins" w:date="2015-04-03T15:31:00Z">
        <w:r w:rsidRPr="006D6D0D">
          <w:t xml:space="preserve">where </w:t>
        </w:r>
      </w:ins>
      <w:ins w:id="1980" w:author="rawlins" w:date="2015-04-03T15:31:00Z">
        <w:r w:rsidRPr="00315B5A">
          <w:rPr>
            <w:position w:val="-6"/>
          </w:rPr>
          <w:object w:dxaOrig="220" w:dyaOrig="220" w14:anchorId="14B22A85">
            <v:shape id="_x0000_i1429" type="#_x0000_t75" style="width:14.25pt;height:14.25pt" o:ole="">
              <v:imagedata r:id="rId840" o:title=""/>
            </v:shape>
            <o:OLEObject Type="Embed" ProgID="Equation.DSMT4" ShapeID="_x0000_i1429" DrawAspect="Content" ObjectID="_1493210497" r:id="rId841"/>
          </w:object>
        </w:r>
      </w:ins>
      <w:ins w:id="1981" w:author="rawlins" w:date="2015-04-03T15:31:00Z">
        <w:r w:rsidRPr="006D6D0D">
          <w:t xml:space="preserve"> is the osmotic pressure, given by</w:t>
        </w:r>
      </w:ins>
    </w:p>
    <w:p w14:paraId="29370B40" w14:textId="77777777" w:rsidR="00277EE6" w:rsidRDefault="00277EE6" w:rsidP="00277EE6">
      <w:pPr>
        <w:pStyle w:val="MTDisplayEquation"/>
        <w:rPr>
          <w:ins w:id="1982" w:author="rawlins" w:date="2015-04-03T15:31:00Z"/>
        </w:rPr>
      </w:pPr>
      <w:ins w:id="1983" w:author="rawlins" w:date="2015-04-03T15:31:00Z">
        <w:r>
          <w:tab/>
        </w:r>
      </w:ins>
      <w:ins w:id="1984" w:author="rawlins" w:date="2015-04-03T15:31:00Z">
        <w:r w:rsidRPr="00315B5A">
          <w:rPr>
            <w:position w:val="-30"/>
          </w:rPr>
          <w:object w:dxaOrig="3519" w:dyaOrig="720" w14:anchorId="1215EB23">
            <v:shape id="_x0000_i1430" type="#_x0000_t75" style="width:173.25pt;height:36.75pt" o:ole="">
              <v:imagedata r:id="rId842" o:title=""/>
            </v:shape>
            <o:OLEObject Type="Embed" ProgID="Equation.DSMT4" ShapeID="_x0000_i1430" DrawAspect="Content" ObjectID="_1493210498" r:id="rId843"/>
          </w:object>
        </w:r>
      </w:ins>
      <w:ins w:id="1985" w:author="rawlins" w:date="2015-04-03T15:31:00Z">
        <w:r>
          <w:t xml:space="preserve"> ,</w:t>
        </w:r>
      </w:ins>
    </w:p>
    <w:p w14:paraId="3FB770D7" w14:textId="77777777" w:rsidR="00277EE6" w:rsidRPr="006D6D0D" w:rsidRDefault="00277EE6" w:rsidP="00277EE6">
      <w:pPr>
        <w:rPr>
          <w:ins w:id="1986" w:author="rawlins" w:date="2015-04-03T15:31:00Z"/>
        </w:rPr>
      </w:pPr>
      <w:ins w:id="1987" w:author="rawlins" w:date="2015-04-03T15:31:00Z">
        <w:r w:rsidRPr="00315B5A">
          <w:rPr>
            <w:position w:val="-6"/>
          </w:rPr>
          <w:object w:dxaOrig="180" w:dyaOrig="220" w14:anchorId="6DEA67BE">
            <v:shape id="_x0000_i1431" type="#_x0000_t75" style="width:6.75pt;height:14.25pt" o:ole="">
              <v:imagedata r:id="rId844" o:title=""/>
            </v:shape>
            <o:OLEObject Type="Embed" ProgID="Equation.DSMT4" ShapeID="_x0000_i1431" DrawAspect="Content" ObjectID="_1493210499" r:id="rId845"/>
          </w:object>
        </w:r>
      </w:ins>
      <w:ins w:id="1988" w:author="rawlins" w:date="2015-04-03T15:31:00Z">
        <w:r>
          <w:t xml:space="preserve"> is the solute concentration in the current configuration, and </w:t>
        </w:r>
      </w:ins>
      <w:ins w:id="1989" w:author="rawlins" w:date="2015-04-03T15:31:00Z">
        <w:r w:rsidRPr="00315B5A">
          <w:rPr>
            <w:position w:val="-6"/>
          </w:rPr>
          <w:object w:dxaOrig="940" w:dyaOrig="279" w14:anchorId="549ACF8B">
            <v:shape id="_x0000_i1432" type="#_x0000_t75" style="width:50.25pt;height:14.25pt" o:ole="">
              <v:imagedata r:id="rId846" o:title=""/>
            </v:shape>
            <o:OLEObject Type="Embed" ProgID="Equation.DSMT4" ShapeID="_x0000_i1432" DrawAspect="Content" ObjectID="_1493210500" r:id="rId847"/>
          </w:object>
        </w:r>
      </w:ins>
      <w:ins w:id="1990" w:author="rawlins" w:date="2015-04-03T15:31:00Z">
        <w:r w:rsidRPr="006D6D0D">
          <w:t xml:space="preserve"> is the relative volume.</w:t>
        </w:r>
      </w:ins>
    </w:p>
    <w:p w14:paraId="7B70B2BB" w14:textId="77777777" w:rsidR="00277EE6" w:rsidRDefault="00277EE6" w:rsidP="00277EE6">
      <w:pPr>
        <w:rPr>
          <w:ins w:id="1991" w:author="rawlins" w:date="2015-04-03T15:31:00Z"/>
        </w:rPr>
      </w:pPr>
    </w:p>
    <w:p w14:paraId="2D85ACD7" w14:textId="77777777" w:rsidR="00277EE6" w:rsidRPr="006D6D0D" w:rsidRDefault="00277EE6" w:rsidP="00277EE6">
      <w:pPr>
        <w:rPr>
          <w:ins w:id="1992" w:author="rawlins" w:date="2015-04-03T15:31:00Z"/>
        </w:rPr>
      </w:pPr>
      <w:ins w:id="1993"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1994" w:author="rawlins" w:date="2015-04-03T15:31:00Z"/>
        </w:rPr>
      </w:pPr>
    </w:p>
    <w:p w14:paraId="6BDB5C09" w14:textId="77777777" w:rsidR="00277EE6" w:rsidRDefault="00277EE6" w:rsidP="00277EE6">
      <w:pPr>
        <w:rPr>
          <w:ins w:id="1995" w:author="rawlins" w:date="2015-04-03T15:31:00Z"/>
        </w:rPr>
      </w:pPr>
      <w:ins w:id="1996" w:author="rawlins" w:date="2015-04-03T15:31:00Z">
        <w:r>
          <w:rPr>
            <w:i/>
          </w:rPr>
          <w:t>Example</w:t>
        </w:r>
        <w:r>
          <w:t>:</w:t>
        </w:r>
      </w:ins>
    </w:p>
    <w:p w14:paraId="5966A567" w14:textId="77777777" w:rsidR="00277EE6" w:rsidRDefault="00277EE6" w:rsidP="00277EE6">
      <w:pPr>
        <w:pStyle w:val="code"/>
        <w:rPr>
          <w:ins w:id="1997" w:author="rawlins" w:date="2015-04-03T15:31:00Z"/>
        </w:rPr>
      </w:pPr>
      <w:ins w:id="1998" w:author="rawlins" w:date="2015-04-03T15:31:00Z">
        <w:r>
          <w:t>&lt;Material&gt;</w:t>
        </w:r>
      </w:ins>
    </w:p>
    <w:p w14:paraId="51E43C0E" w14:textId="77777777" w:rsidR="00277EE6" w:rsidRDefault="00277EE6" w:rsidP="00277EE6">
      <w:pPr>
        <w:pStyle w:val="code"/>
        <w:rPr>
          <w:ins w:id="1999" w:author="rawlins" w:date="2015-04-03T15:31:00Z"/>
        </w:rPr>
      </w:pPr>
      <w:ins w:id="2000" w:author="rawlins" w:date="2015-04-03T15:31:00Z">
        <w:r>
          <w:tab/>
          <w:t>&lt;material id="1" type="solid mixture"&gt;</w:t>
        </w:r>
      </w:ins>
    </w:p>
    <w:p w14:paraId="3BE0C48C" w14:textId="77777777" w:rsidR="00277EE6" w:rsidRDefault="00277EE6" w:rsidP="00277EE6">
      <w:pPr>
        <w:pStyle w:val="code"/>
        <w:rPr>
          <w:ins w:id="2001" w:author="rawlins" w:date="2015-04-03T15:31:00Z"/>
        </w:rPr>
      </w:pPr>
      <w:ins w:id="2002" w:author="rawlins" w:date="2015-04-03T15:31:00Z">
        <w:r>
          <w:tab/>
        </w:r>
        <w:r>
          <w:tab/>
          <w:t>&lt;solid type="osmotic virial expansion"&gt;</w:t>
        </w:r>
      </w:ins>
    </w:p>
    <w:p w14:paraId="38E0F212" w14:textId="77777777" w:rsidR="00277EE6" w:rsidRDefault="00277EE6" w:rsidP="00277EE6">
      <w:pPr>
        <w:pStyle w:val="code"/>
        <w:rPr>
          <w:ins w:id="2003" w:author="rawlins" w:date="2015-04-03T15:31:00Z"/>
        </w:rPr>
      </w:pPr>
      <w:ins w:id="2004" w:author="rawlins" w:date="2015-04-03T15:31:00Z">
        <w:r>
          <w:tab/>
        </w:r>
        <w:r>
          <w:tab/>
        </w:r>
        <w:r>
          <w:tab/>
          <w:t>&lt;phiw0&gt;0.8&lt;/phiw0&gt;</w:t>
        </w:r>
      </w:ins>
    </w:p>
    <w:p w14:paraId="28B373C2" w14:textId="77777777" w:rsidR="00277EE6" w:rsidRDefault="00277EE6" w:rsidP="00277EE6">
      <w:pPr>
        <w:pStyle w:val="code"/>
        <w:rPr>
          <w:ins w:id="2005" w:author="rawlins" w:date="2015-04-03T15:31:00Z"/>
        </w:rPr>
      </w:pPr>
      <w:ins w:id="2006" w:author="rawlins" w:date="2015-04-03T15:31:00Z">
        <w:r>
          <w:tab/>
        </w:r>
        <w:r>
          <w:tab/>
        </w:r>
        <w:r>
          <w:tab/>
          <w:t>&lt;cr lc="1"&gt;100&lt;/cr&gt;</w:t>
        </w:r>
      </w:ins>
    </w:p>
    <w:p w14:paraId="076C9D71" w14:textId="77777777" w:rsidR="00277EE6" w:rsidRDefault="00277EE6" w:rsidP="00277EE6">
      <w:pPr>
        <w:pStyle w:val="code"/>
        <w:rPr>
          <w:ins w:id="2007" w:author="rawlins" w:date="2015-04-03T15:31:00Z"/>
        </w:rPr>
      </w:pPr>
      <w:ins w:id="2008" w:author="rawlins" w:date="2015-04-03T15:31:00Z">
        <w:r>
          <w:tab/>
        </w:r>
        <w:r>
          <w:tab/>
        </w:r>
        <w:r>
          <w:tab/>
          <w:t>&lt;c1&gt;2.436e-6&lt;/c1&gt;</w:t>
        </w:r>
      </w:ins>
    </w:p>
    <w:p w14:paraId="6CE0A1DC" w14:textId="77777777" w:rsidR="00277EE6" w:rsidRDefault="00277EE6" w:rsidP="00277EE6">
      <w:pPr>
        <w:pStyle w:val="code"/>
        <w:rPr>
          <w:ins w:id="2009" w:author="rawlins" w:date="2015-04-03T15:31:00Z"/>
        </w:rPr>
      </w:pPr>
      <w:ins w:id="2010" w:author="rawlins" w:date="2015-04-03T15:31:00Z">
        <w:r>
          <w:tab/>
        </w:r>
        <w:r>
          <w:tab/>
        </w:r>
        <w:r>
          <w:tab/>
          <w:t>&lt;c2&gt;0&lt;/c2&gt;</w:t>
        </w:r>
      </w:ins>
    </w:p>
    <w:p w14:paraId="00AE5C67" w14:textId="77777777" w:rsidR="00277EE6" w:rsidRDefault="00277EE6" w:rsidP="00277EE6">
      <w:pPr>
        <w:pStyle w:val="code"/>
        <w:rPr>
          <w:ins w:id="2011" w:author="rawlins" w:date="2015-04-03T15:31:00Z"/>
        </w:rPr>
      </w:pPr>
      <w:ins w:id="2012" w:author="rawlins" w:date="2015-04-03T15:31:00Z">
        <w:r>
          <w:tab/>
        </w:r>
        <w:r>
          <w:tab/>
        </w:r>
        <w:r>
          <w:tab/>
          <w:t>&lt;c3&gt;0&lt;/c3&gt;</w:t>
        </w:r>
      </w:ins>
    </w:p>
    <w:p w14:paraId="3C1B890D" w14:textId="77777777" w:rsidR="00277EE6" w:rsidRDefault="00277EE6" w:rsidP="00277EE6">
      <w:pPr>
        <w:pStyle w:val="code"/>
        <w:rPr>
          <w:ins w:id="2013" w:author="rawlins" w:date="2015-04-03T15:31:00Z"/>
        </w:rPr>
      </w:pPr>
      <w:ins w:id="2014" w:author="rawlins" w:date="2015-04-03T15:31:00Z">
        <w:r>
          <w:tab/>
        </w:r>
        <w:r>
          <w:tab/>
          <w:t>&lt;/solid&gt;</w:t>
        </w:r>
      </w:ins>
    </w:p>
    <w:p w14:paraId="076582F5" w14:textId="77777777" w:rsidR="00277EE6" w:rsidRDefault="00277EE6" w:rsidP="00277EE6">
      <w:pPr>
        <w:pStyle w:val="code"/>
        <w:rPr>
          <w:ins w:id="2015" w:author="rawlins" w:date="2015-04-03T15:31:00Z"/>
        </w:rPr>
      </w:pPr>
      <w:ins w:id="2016" w:author="rawlins" w:date="2015-04-03T15:31:00Z">
        <w:r>
          <w:tab/>
        </w:r>
        <w:r>
          <w:tab/>
          <w:t>&lt;solid type="spherical fiber distribution"/&gt;</w:t>
        </w:r>
      </w:ins>
    </w:p>
    <w:p w14:paraId="5C5D97AA" w14:textId="77777777" w:rsidR="00277EE6" w:rsidRDefault="00277EE6" w:rsidP="00277EE6">
      <w:pPr>
        <w:pStyle w:val="code"/>
        <w:rPr>
          <w:ins w:id="2017" w:author="rawlins" w:date="2015-04-03T15:31:00Z"/>
        </w:rPr>
      </w:pPr>
      <w:ins w:id="2018" w:author="rawlins" w:date="2015-04-03T15:31:00Z">
        <w:r>
          <w:tab/>
          <w:t>&lt;/material&gt;</w:t>
        </w:r>
      </w:ins>
    </w:p>
    <w:p w14:paraId="0D904A79" w14:textId="77777777" w:rsidR="00277EE6" w:rsidRDefault="00277EE6" w:rsidP="00277EE6">
      <w:pPr>
        <w:pStyle w:val="code"/>
        <w:rPr>
          <w:ins w:id="2019" w:author="rawlins" w:date="2015-04-03T15:31:00Z"/>
        </w:rPr>
      </w:pPr>
      <w:ins w:id="2020" w:author="rawlins" w:date="2015-04-03T15:31:00Z">
        <w:r>
          <w:t>&lt;/Material&gt;</w:t>
        </w:r>
      </w:ins>
    </w:p>
    <w:p w14:paraId="7385C524" w14:textId="77777777" w:rsidR="00277EE6" w:rsidRDefault="00277EE6" w:rsidP="00277EE6">
      <w:pPr>
        <w:pStyle w:val="code"/>
        <w:rPr>
          <w:ins w:id="2021" w:author="rawlins" w:date="2015-04-03T15:31:00Z"/>
        </w:rPr>
      </w:pPr>
      <w:ins w:id="2022" w:author="rawlins" w:date="2015-04-03T15:31:00Z">
        <w:r>
          <w:t>&lt;LoadData&gt;</w:t>
        </w:r>
      </w:ins>
    </w:p>
    <w:p w14:paraId="6DE8F754" w14:textId="77777777" w:rsidR="00277EE6" w:rsidRDefault="00277EE6" w:rsidP="00277EE6">
      <w:pPr>
        <w:pStyle w:val="code"/>
        <w:rPr>
          <w:ins w:id="2023" w:author="rawlins" w:date="2015-04-03T15:31:00Z"/>
        </w:rPr>
      </w:pPr>
      <w:ins w:id="2024" w:author="rawlins" w:date="2015-04-03T15:31:00Z">
        <w:r>
          <w:tab/>
          <w:t>&lt;loadcurve id="1" type="smooth"&gt;</w:t>
        </w:r>
      </w:ins>
    </w:p>
    <w:p w14:paraId="1D653818" w14:textId="77777777" w:rsidR="00277EE6" w:rsidRDefault="00277EE6" w:rsidP="00277EE6">
      <w:pPr>
        <w:pStyle w:val="code"/>
        <w:rPr>
          <w:ins w:id="2025" w:author="rawlins" w:date="2015-04-03T15:31:00Z"/>
        </w:rPr>
      </w:pPr>
      <w:ins w:id="2026" w:author="rawlins" w:date="2015-04-03T15:31:00Z">
        <w:r>
          <w:tab/>
        </w:r>
        <w:r>
          <w:tab/>
          <w:t>&lt;loadpoint&gt;0,0&lt;/loadpoint&gt;</w:t>
        </w:r>
      </w:ins>
    </w:p>
    <w:p w14:paraId="4F25BDD2" w14:textId="77777777" w:rsidR="00277EE6" w:rsidRDefault="00277EE6" w:rsidP="00277EE6">
      <w:pPr>
        <w:pStyle w:val="code"/>
        <w:rPr>
          <w:ins w:id="2027" w:author="rawlins" w:date="2015-04-03T15:31:00Z"/>
        </w:rPr>
      </w:pPr>
      <w:ins w:id="2028" w:author="rawlins" w:date="2015-04-03T15:31:00Z">
        <w:r>
          <w:tab/>
        </w:r>
        <w:r>
          <w:tab/>
          <w:t>&lt;loadpoint&gt;1,1&lt;/loadpoint&gt;</w:t>
        </w:r>
      </w:ins>
    </w:p>
    <w:p w14:paraId="75EFF79A" w14:textId="77777777" w:rsidR="00277EE6" w:rsidRDefault="00277EE6" w:rsidP="00277EE6">
      <w:pPr>
        <w:pStyle w:val="code"/>
        <w:rPr>
          <w:ins w:id="2029" w:author="rawlins" w:date="2015-04-03T15:31:00Z"/>
        </w:rPr>
      </w:pPr>
      <w:ins w:id="2030" w:author="rawlins" w:date="2015-04-03T15:31:00Z">
        <w:r>
          <w:tab/>
          <w:t>&lt;/loadcurve&gt;</w:t>
        </w:r>
      </w:ins>
    </w:p>
    <w:p w14:paraId="11FAD8BE" w14:textId="77777777" w:rsidR="00277EE6" w:rsidRDefault="00277EE6" w:rsidP="00277EE6">
      <w:pPr>
        <w:pStyle w:val="code"/>
        <w:rPr>
          <w:ins w:id="2031" w:author="rawlins" w:date="2015-04-03T15:31:00Z"/>
        </w:rPr>
      </w:pPr>
      <w:ins w:id="2032" w:author="rawlins" w:date="2015-04-03T15:31:00Z">
        <w:r>
          <w:t>&lt;/LoadData&gt;</w:t>
        </w:r>
      </w:ins>
    </w:p>
    <w:p w14:paraId="2628C091" w14:textId="5F59A5FF" w:rsidR="006A0BC1" w:rsidRDefault="00277EE6" w:rsidP="00277EE6">
      <w:pPr>
        <w:pStyle w:val="Heading4"/>
      </w:pPr>
      <w:ins w:id="2033" w:author="rawlins" w:date="2015-04-03T15:31:00Z">
        <w:r w:rsidRPr="0097532C">
          <w:br w:type="page"/>
        </w:r>
      </w:ins>
      <w:bookmarkStart w:id="2034" w:name="_Toc418602568"/>
      <w:r w:rsidR="006A0BC1" w:rsidRPr="008A7ED7">
        <w:lastRenderedPageBreak/>
        <w:t>Neo</w:t>
      </w:r>
      <w:r w:rsidR="006A0BC1">
        <w:t>-Hookean</w:t>
      </w:r>
      <w:bookmarkEnd w:id="1757"/>
      <w:bookmarkEnd w:id="2034"/>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75pt;height:29.25pt" o:ole="">
            <v:imagedata r:id="rId848" o:title=""/>
          </v:shape>
          <o:OLEObject Type="Embed" ProgID="Equation.DSMT4" ShapeID="_x0000_i1433" DrawAspect="Content" ObjectID="_1493210501" r:id="rId849"/>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25pt;height:21.75pt" o:ole="">
            <v:imagedata r:id="rId850" o:title=""/>
          </v:shape>
          <o:OLEObject Type="Embed" ProgID="Equation.DSMT4" ShapeID="_x0000_i1434" DrawAspect="Content" ObjectID="_1493210502" r:id="rId851"/>
        </w:object>
      </w:r>
      <w:r w:rsidR="00A62945">
        <w:t xml:space="preserve"> </w:t>
      </w:r>
      <w:r>
        <w:t xml:space="preserve">and </w:t>
      </w:r>
      <w:r w:rsidR="006C2049" w:rsidRPr="006C2049">
        <w:rPr>
          <w:position w:val="-12"/>
        </w:rPr>
        <w:object w:dxaOrig="240" w:dyaOrig="360" w14:anchorId="025D4858">
          <v:shape id="_x0000_i1435" type="#_x0000_t75" style="width:14.25pt;height:21.75pt" o:ole="">
            <v:imagedata r:id="rId852" o:title=""/>
          </v:shape>
          <o:OLEObject Type="Embed" ProgID="Equation.DSMT4" ShapeID="_x0000_i1435" DrawAspect="Content" ObjectID="_1493210503" r:id="rId853"/>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2035" w:author="steve maas" w:date="2014-07-24T18:34:00Z"/>
        </w:rPr>
      </w:pPr>
      <w:r>
        <w:t>&lt;/material&gt;</w:t>
      </w:r>
    </w:p>
    <w:p w14:paraId="1F870A7D" w14:textId="77777777" w:rsidR="00884421" w:rsidRDefault="00884421" w:rsidP="006A0BC1">
      <w:pPr>
        <w:pStyle w:val="code"/>
        <w:rPr>
          <w:ins w:id="2036" w:author="steve maas" w:date="2014-07-24T18:34:00Z"/>
        </w:rPr>
      </w:pPr>
    </w:p>
    <w:p w14:paraId="773439B6" w14:textId="77777777" w:rsidR="00884421" w:rsidRDefault="00884421">
      <w:pPr>
        <w:jc w:val="left"/>
        <w:rPr>
          <w:ins w:id="2037" w:author="steve maas" w:date="2014-07-24T18:35:00Z"/>
          <w:b/>
          <w:bCs/>
          <w:sz w:val="28"/>
          <w:szCs w:val="28"/>
        </w:rPr>
      </w:pPr>
      <w:ins w:id="2038" w:author="steve maas" w:date="2014-07-24T18:35:00Z">
        <w:r>
          <w:br w:type="page"/>
        </w:r>
      </w:ins>
    </w:p>
    <w:p w14:paraId="1AAA2964" w14:textId="326C137C" w:rsidR="00884421" w:rsidRDefault="00884421">
      <w:pPr>
        <w:pStyle w:val="Heading4"/>
        <w:rPr>
          <w:ins w:id="2039" w:author="steve maas" w:date="2014-07-24T18:35:00Z"/>
        </w:rPr>
        <w:pPrChange w:id="2040" w:author="steve maas" w:date="2014-07-24T18:35:00Z">
          <w:pPr>
            <w:pStyle w:val="code"/>
          </w:pPr>
        </w:pPrChange>
      </w:pPr>
      <w:bookmarkStart w:id="2041" w:name="_Toc418602569"/>
      <w:ins w:id="2042" w:author="steve maas" w:date="2014-07-24T18:35:00Z">
        <w:r>
          <w:lastRenderedPageBreak/>
          <w:t>Coupled Mooney-Rivlin</w:t>
        </w:r>
        <w:bookmarkEnd w:id="2041"/>
      </w:ins>
    </w:p>
    <w:p w14:paraId="091DC1B7" w14:textId="06F7139D" w:rsidR="00884421" w:rsidRDefault="00884421">
      <w:pPr>
        <w:rPr>
          <w:ins w:id="2043" w:author="steve maas" w:date="2014-07-24T18:36:00Z"/>
        </w:rPr>
        <w:pPrChange w:id="2044" w:author="steve maas" w:date="2014-07-24T18:35:00Z">
          <w:pPr>
            <w:pStyle w:val="code"/>
          </w:pPr>
        </w:pPrChange>
      </w:pPr>
      <w:ins w:id="2045" w:author="steve maas" w:date="2014-07-24T18:35:00Z">
        <w:r>
          <w:t xml:space="preserve">The coupled Mooney-Rivlin material describes a compressible formulation of the Mooney-Rivlin material. </w:t>
        </w:r>
      </w:ins>
      <w:ins w:id="2046"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047" w:author="steve maas" w:date="2014-07-24T18:36:00Z"/>
        </w:rPr>
        <w:pPrChange w:id="2048"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049" w:author="steve maas" w:date="2014-07-24T18:37:00Z"/>
        </w:trPr>
        <w:tc>
          <w:tcPr>
            <w:tcW w:w="1000" w:type="pct"/>
            <w:shd w:val="clear" w:color="auto" w:fill="auto"/>
          </w:tcPr>
          <w:p w14:paraId="30048A64" w14:textId="732F0AC9" w:rsidR="00884421" w:rsidRDefault="00884421">
            <w:pPr>
              <w:pStyle w:val="code"/>
              <w:rPr>
                <w:ins w:id="2050" w:author="steve maas" w:date="2014-07-24T18:37:00Z"/>
              </w:rPr>
            </w:pPr>
            <w:ins w:id="2051" w:author="steve maas" w:date="2014-07-24T18:37:00Z">
              <w:r>
                <w:t>&lt;c1&gt;</w:t>
              </w:r>
            </w:ins>
          </w:p>
        </w:tc>
        <w:tc>
          <w:tcPr>
            <w:tcW w:w="3147" w:type="pct"/>
            <w:shd w:val="clear" w:color="auto" w:fill="auto"/>
          </w:tcPr>
          <w:p w14:paraId="393DEE81" w14:textId="2C661941" w:rsidR="00884421" w:rsidRDefault="00884421">
            <w:pPr>
              <w:rPr>
                <w:ins w:id="2052" w:author="steve maas" w:date="2014-07-24T18:37:00Z"/>
              </w:rPr>
            </w:pPr>
            <w:ins w:id="2053" w:author="steve maas" w:date="2014-07-24T18:37:00Z">
              <w:r>
                <w:t>Mooney-Rivlin c1 parameter</w:t>
              </w:r>
            </w:ins>
          </w:p>
        </w:tc>
        <w:tc>
          <w:tcPr>
            <w:tcW w:w="853" w:type="pct"/>
          </w:tcPr>
          <w:p w14:paraId="17F38BFB" w14:textId="77777777" w:rsidR="00884421" w:rsidRDefault="00884421" w:rsidP="006D6355">
            <w:pPr>
              <w:rPr>
                <w:ins w:id="2054" w:author="steve maas" w:date="2014-07-24T18:37:00Z"/>
              </w:rPr>
            </w:pPr>
            <w:ins w:id="2055" w:author="steve maas" w:date="2014-07-24T18:37:00Z">
              <w:r>
                <w:t>[</w:t>
              </w:r>
              <w:r>
                <w:rPr>
                  <w:b/>
                </w:rPr>
                <w:t>P</w:t>
              </w:r>
              <w:r>
                <w:t>]</w:t>
              </w:r>
            </w:ins>
          </w:p>
        </w:tc>
      </w:tr>
      <w:tr w:rsidR="00884421" w14:paraId="37ABCA69" w14:textId="77777777" w:rsidTr="006D6355">
        <w:trPr>
          <w:ins w:id="2056" w:author="steve maas" w:date="2014-07-24T18:37:00Z"/>
        </w:trPr>
        <w:tc>
          <w:tcPr>
            <w:tcW w:w="1000" w:type="pct"/>
            <w:shd w:val="clear" w:color="auto" w:fill="auto"/>
          </w:tcPr>
          <w:p w14:paraId="44414248" w14:textId="37D13950" w:rsidR="00884421" w:rsidRDefault="00884421" w:rsidP="00884421">
            <w:pPr>
              <w:pStyle w:val="code"/>
              <w:rPr>
                <w:ins w:id="2057" w:author="steve maas" w:date="2014-07-24T18:37:00Z"/>
              </w:rPr>
            </w:pPr>
            <w:ins w:id="2058" w:author="steve maas" w:date="2014-07-24T18:37:00Z">
              <w:r>
                <w:t>&lt;c2&gt;</w:t>
              </w:r>
            </w:ins>
          </w:p>
        </w:tc>
        <w:tc>
          <w:tcPr>
            <w:tcW w:w="3147" w:type="pct"/>
            <w:shd w:val="clear" w:color="auto" w:fill="auto"/>
          </w:tcPr>
          <w:p w14:paraId="1698B048" w14:textId="3DCAE954" w:rsidR="00884421" w:rsidRDefault="00884421" w:rsidP="006D6355">
            <w:pPr>
              <w:rPr>
                <w:ins w:id="2059" w:author="steve maas" w:date="2014-07-24T18:37:00Z"/>
              </w:rPr>
            </w:pPr>
            <w:ins w:id="2060" w:author="steve maas" w:date="2014-07-24T18:37:00Z">
              <w:r>
                <w:t>Mooney-Rivlin c2 parameter</w:t>
              </w:r>
            </w:ins>
          </w:p>
        </w:tc>
        <w:tc>
          <w:tcPr>
            <w:tcW w:w="853" w:type="pct"/>
          </w:tcPr>
          <w:p w14:paraId="7AAF71C0" w14:textId="2BF202A4" w:rsidR="00884421" w:rsidRDefault="00884421" w:rsidP="00884421">
            <w:pPr>
              <w:rPr>
                <w:ins w:id="2061" w:author="steve maas" w:date="2014-07-24T18:37:00Z"/>
              </w:rPr>
            </w:pPr>
            <w:ins w:id="2062" w:author="steve maas" w:date="2014-07-24T18:37:00Z">
              <w:r>
                <w:t>[</w:t>
              </w:r>
              <w:r>
                <w:rPr>
                  <w:b/>
                </w:rPr>
                <w:t>P</w:t>
              </w:r>
              <w:r>
                <w:t>]</w:t>
              </w:r>
            </w:ins>
          </w:p>
        </w:tc>
      </w:tr>
      <w:tr w:rsidR="00884421" w14:paraId="7A142A32" w14:textId="77777777" w:rsidTr="006D6355">
        <w:trPr>
          <w:ins w:id="2063" w:author="steve maas" w:date="2014-07-24T18:37:00Z"/>
        </w:trPr>
        <w:tc>
          <w:tcPr>
            <w:tcW w:w="1000" w:type="pct"/>
            <w:shd w:val="clear" w:color="auto" w:fill="auto"/>
          </w:tcPr>
          <w:p w14:paraId="0FA5F60A" w14:textId="72A3C562" w:rsidR="00884421" w:rsidRDefault="00884421" w:rsidP="00884421">
            <w:pPr>
              <w:pStyle w:val="code"/>
              <w:rPr>
                <w:ins w:id="2064" w:author="steve maas" w:date="2014-07-24T18:37:00Z"/>
              </w:rPr>
            </w:pPr>
            <w:ins w:id="2065" w:author="steve maas" w:date="2014-07-24T18:37:00Z">
              <w:r>
                <w:t>k</w:t>
              </w:r>
            </w:ins>
          </w:p>
        </w:tc>
        <w:tc>
          <w:tcPr>
            <w:tcW w:w="3147" w:type="pct"/>
            <w:shd w:val="clear" w:color="auto" w:fill="auto"/>
          </w:tcPr>
          <w:p w14:paraId="6CDC8CC3" w14:textId="53E795CE" w:rsidR="00884421" w:rsidRDefault="00884421" w:rsidP="006D6355">
            <w:pPr>
              <w:rPr>
                <w:ins w:id="2066" w:author="steve maas" w:date="2014-07-24T18:37:00Z"/>
              </w:rPr>
            </w:pPr>
            <w:ins w:id="2067" w:author="steve maas" w:date="2014-07-24T18:37:00Z">
              <w:r>
                <w:t>“Bulk-modulus</w:t>
              </w:r>
            </w:ins>
            <w:ins w:id="2068" w:author="steve maas" w:date="2014-07-24T18:38:00Z">
              <w:r>
                <w:t>”</w:t>
              </w:r>
            </w:ins>
          </w:p>
        </w:tc>
        <w:tc>
          <w:tcPr>
            <w:tcW w:w="853" w:type="pct"/>
          </w:tcPr>
          <w:p w14:paraId="6410F858" w14:textId="40234BD5" w:rsidR="00884421" w:rsidRPr="00884421" w:rsidRDefault="00884421" w:rsidP="00884421">
            <w:pPr>
              <w:rPr>
                <w:ins w:id="2069" w:author="steve maas" w:date="2014-07-24T18:37:00Z"/>
              </w:rPr>
            </w:pPr>
            <w:ins w:id="2070" w:author="steve maas" w:date="2014-07-24T18:38:00Z">
              <w:r>
                <w:t>[</w:t>
              </w:r>
              <w:r>
                <w:rPr>
                  <w:b/>
                </w:rPr>
                <w:t>P</w:t>
              </w:r>
              <w:r>
                <w:t>]</w:t>
              </w:r>
            </w:ins>
          </w:p>
        </w:tc>
      </w:tr>
    </w:tbl>
    <w:p w14:paraId="4FB80F3A" w14:textId="77777777" w:rsidR="00884421" w:rsidRDefault="00884421">
      <w:pPr>
        <w:rPr>
          <w:ins w:id="2071" w:author="steve maas" w:date="2014-07-24T18:38:00Z"/>
        </w:rPr>
        <w:pPrChange w:id="2072" w:author="steve maas" w:date="2014-07-24T18:35:00Z">
          <w:pPr>
            <w:pStyle w:val="code"/>
          </w:pPr>
        </w:pPrChange>
      </w:pPr>
    </w:p>
    <w:p w14:paraId="2521135B" w14:textId="34800419" w:rsidR="00884421" w:rsidRDefault="00884421">
      <w:pPr>
        <w:rPr>
          <w:ins w:id="2073" w:author="steve maas" w:date="2014-07-24T18:38:00Z"/>
        </w:rPr>
        <w:pPrChange w:id="2074" w:author="steve maas" w:date="2014-07-24T18:35:00Z">
          <w:pPr>
            <w:pStyle w:val="code"/>
          </w:pPr>
        </w:pPrChange>
      </w:pPr>
      <w:ins w:id="2075" w:author="steve maas" w:date="2014-07-24T18:38:00Z">
        <w:r>
          <w:t>The strain-energy function is given by the following expression.</w:t>
        </w:r>
      </w:ins>
    </w:p>
    <w:p w14:paraId="56E54474" w14:textId="77777777" w:rsidR="00884421" w:rsidRDefault="00884421">
      <w:pPr>
        <w:rPr>
          <w:ins w:id="2076" w:author="steve maas" w:date="2014-07-24T18:38:00Z"/>
        </w:rPr>
        <w:pPrChange w:id="2077" w:author="steve maas" w:date="2014-07-24T18:35:00Z">
          <w:pPr>
            <w:pStyle w:val="code"/>
          </w:pPr>
        </w:pPrChange>
      </w:pPr>
    </w:p>
    <w:p w14:paraId="0B5CEDB3" w14:textId="1C590AB6" w:rsidR="00884421" w:rsidRDefault="00884421">
      <w:pPr>
        <w:pStyle w:val="MTDisplayEquation"/>
        <w:rPr>
          <w:ins w:id="2078" w:author="steve maas" w:date="2014-07-24T18:38:00Z"/>
        </w:rPr>
        <w:pPrChange w:id="2079" w:author="steve maas" w:date="2014-07-24T18:38:00Z">
          <w:pPr>
            <w:pStyle w:val="code"/>
          </w:pPr>
        </w:pPrChange>
      </w:pPr>
      <w:ins w:id="2080" w:author="steve maas" w:date="2014-07-24T18:38:00Z">
        <w:r>
          <w:tab/>
        </w:r>
      </w:ins>
      <w:r w:rsidR="006C2049" w:rsidRPr="006C2049">
        <w:rPr>
          <w:position w:val="-24"/>
        </w:rPr>
        <w:object w:dxaOrig="5240" w:dyaOrig="620" w14:anchorId="7BEAF7FE">
          <v:shape id="_x0000_i1436" type="#_x0000_t75" style="width:258.75pt;height:29.25pt" o:ole="">
            <v:imagedata r:id="rId854" o:title=""/>
          </v:shape>
          <o:OLEObject Type="Embed" ProgID="Equation.DSMT4" ShapeID="_x0000_i1436" DrawAspect="Content" ObjectID="_1493210504" r:id="rId855"/>
        </w:object>
      </w:r>
      <w:ins w:id="2081" w:author="steve maas" w:date="2014-07-24T18:38:00Z">
        <w:r>
          <w:t xml:space="preserve"> </w:t>
        </w:r>
      </w:ins>
    </w:p>
    <w:p w14:paraId="2E2A0F18" w14:textId="77777777" w:rsidR="00884421" w:rsidRPr="00884421" w:rsidRDefault="00884421">
      <w:pPr>
        <w:pPrChange w:id="2082" w:author="steve maas" w:date="2014-07-24T18:35:00Z">
          <w:pPr>
            <w:pStyle w:val="code"/>
          </w:pPr>
        </w:pPrChange>
      </w:pPr>
    </w:p>
    <w:p w14:paraId="0196B04D" w14:textId="0FF537AC" w:rsidR="00884421" w:rsidRDefault="00884421" w:rsidP="00884421">
      <w:pPr>
        <w:pStyle w:val="MTDisplayEquation"/>
        <w:rPr>
          <w:ins w:id="2083" w:author="steve maas" w:date="2014-07-24T18:40:00Z"/>
        </w:rPr>
      </w:pPr>
      <w:ins w:id="2084" w:author="steve maas" w:date="2014-07-24T18:40:00Z">
        <w:r>
          <w:t xml:space="preserve">Here, </w:t>
        </w:r>
      </w:ins>
      <w:r w:rsidR="006C2049" w:rsidRPr="006C2049">
        <w:rPr>
          <w:position w:val="-12"/>
        </w:rPr>
        <w:object w:dxaOrig="220" w:dyaOrig="360" w14:anchorId="1158AACD">
          <v:shape id="_x0000_i1437" type="#_x0000_t75" style="width:14.25pt;height:21.75pt" o:ole="">
            <v:imagedata r:id="rId856" o:title=""/>
          </v:shape>
          <o:OLEObject Type="Embed" ProgID="Equation.DSMT4" ShapeID="_x0000_i1437" DrawAspect="Content" ObjectID="_1493210505" r:id="rId857"/>
        </w:object>
      </w:r>
      <w:ins w:id="2085" w:author="steve maas" w:date="2014-07-24T18:40:00Z">
        <w:r>
          <w:t xml:space="preserve"> and </w:t>
        </w:r>
      </w:ins>
      <w:r w:rsidR="006C2049" w:rsidRPr="006C2049">
        <w:rPr>
          <w:position w:val="-12"/>
        </w:rPr>
        <w:object w:dxaOrig="240" w:dyaOrig="360" w14:anchorId="397281D7">
          <v:shape id="_x0000_i1438" type="#_x0000_t75" style="width:14.25pt;height:21.75pt" o:ole="">
            <v:imagedata r:id="rId858" o:title=""/>
          </v:shape>
          <o:OLEObject Type="Embed" ProgID="Equation.DSMT4" ShapeID="_x0000_i1438" DrawAspect="Content" ObjectID="_1493210506" r:id="rId859"/>
        </w:object>
      </w:r>
      <w:ins w:id="2086"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087" w:author="steve maas" w:date="2014-07-24T18:40:00Z"/>
        </w:rPr>
        <w:pPrChange w:id="2088" w:author="steve maas" w:date="2014-07-24T18:40:00Z">
          <w:pPr>
            <w:pStyle w:val="MTDisplayEquation"/>
          </w:pPr>
        </w:pPrChange>
      </w:pPr>
    </w:p>
    <w:p w14:paraId="4DF84D26" w14:textId="259AF63B" w:rsidR="00884421" w:rsidRDefault="00884421" w:rsidP="00884421">
      <w:pPr>
        <w:pStyle w:val="MTDisplayEquation"/>
        <w:rPr>
          <w:ins w:id="2089" w:author="steve maas" w:date="2014-07-24T18:40:00Z"/>
        </w:rPr>
      </w:pPr>
      <w:ins w:id="2090"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091" w:author="steve maas" w:date="2014-07-24T18:40:00Z">
        <w:r>
          <w:fldChar w:fldCharType="separate"/>
        </w:r>
      </w:ins>
      <w:ins w:id="2092" w:author="Gerard" w:date="2015-04-08T21:50:00Z">
        <w:r w:rsidR="00C00DDA">
          <w:t xml:space="preserve">4.1.2.7. </w:t>
        </w:r>
      </w:ins>
      <w:ins w:id="2093" w:author="steve maas" w:date="2014-07-24T18:40:00Z">
        <w:r>
          <w:fldChar w:fldCharType="end"/>
        </w:r>
      </w:ins>
    </w:p>
    <w:p w14:paraId="49B486E4" w14:textId="77777777" w:rsidR="00884421" w:rsidRPr="008234BB" w:rsidRDefault="00884421" w:rsidP="00884421">
      <w:pPr>
        <w:rPr>
          <w:ins w:id="2094" w:author="steve maas" w:date="2014-07-24T18:40:00Z"/>
        </w:rPr>
      </w:pPr>
    </w:p>
    <w:p w14:paraId="2DA7BBBC" w14:textId="77777777" w:rsidR="00884421" w:rsidRDefault="00884421" w:rsidP="00884421">
      <w:pPr>
        <w:rPr>
          <w:ins w:id="2095" w:author="steve maas" w:date="2014-07-24T18:40:00Z"/>
        </w:rPr>
      </w:pPr>
      <w:ins w:id="2096" w:author="steve maas" w:date="2014-07-24T18:40:00Z">
        <w:r>
          <w:rPr>
            <w:i/>
          </w:rPr>
          <w:t>Example:</w:t>
        </w:r>
      </w:ins>
    </w:p>
    <w:p w14:paraId="16D9EC26" w14:textId="77777777" w:rsidR="00884421" w:rsidRDefault="00884421" w:rsidP="00884421">
      <w:pPr>
        <w:rPr>
          <w:ins w:id="2097" w:author="steve maas" w:date="2014-07-24T18:40:00Z"/>
        </w:rPr>
      </w:pPr>
    </w:p>
    <w:p w14:paraId="414520E8" w14:textId="286FBA17" w:rsidR="00884421" w:rsidRDefault="00884421" w:rsidP="00884421">
      <w:pPr>
        <w:pStyle w:val="code"/>
        <w:rPr>
          <w:ins w:id="2098" w:author="steve maas" w:date="2014-07-24T18:40:00Z"/>
        </w:rPr>
      </w:pPr>
      <w:ins w:id="2099" w:author="steve maas" w:date="2014-07-24T18:40:00Z">
        <w:r>
          <w:t>&lt;material id="1" type="coupled Mooney-Rivlin"&gt;</w:t>
        </w:r>
      </w:ins>
    </w:p>
    <w:p w14:paraId="140C397A" w14:textId="18DB6EF8" w:rsidR="00884421" w:rsidRDefault="00884421" w:rsidP="00884421">
      <w:pPr>
        <w:pStyle w:val="code"/>
        <w:rPr>
          <w:ins w:id="2100" w:author="steve maas" w:date="2014-07-24T18:41:00Z"/>
        </w:rPr>
      </w:pPr>
      <w:ins w:id="2101" w:author="steve maas" w:date="2014-07-24T18:40:00Z">
        <w:r>
          <w:tab/>
          <w:t>&lt;</w:t>
        </w:r>
      </w:ins>
      <w:ins w:id="2102" w:author="steve maas" w:date="2014-07-24T18:41:00Z">
        <w:r>
          <w:t>c1</w:t>
        </w:r>
      </w:ins>
      <w:ins w:id="2103" w:author="steve maas" w:date="2014-07-24T18:40:00Z">
        <w:r>
          <w:t>&gt;10.0&lt;/</w:t>
        </w:r>
      </w:ins>
      <w:ins w:id="2104" w:author="steve maas" w:date="2014-07-24T18:41:00Z">
        <w:r>
          <w:t>c1</w:t>
        </w:r>
      </w:ins>
      <w:ins w:id="2105" w:author="steve maas" w:date="2014-07-24T18:40:00Z">
        <w:r>
          <w:t>&gt;</w:t>
        </w:r>
      </w:ins>
    </w:p>
    <w:p w14:paraId="353CCFC0" w14:textId="46B05C15" w:rsidR="00884421" w:rsidRDefault="00884421" w:rsidP="00884421">
      <w:pPr>
        <w:pStyle w:val="code"/>
        <w:rPr>
          <w:ins w:id="2106" w:author="steve maas" w:date="2014-07-24T18:40:00Z"/>
        </w:rPr>
      </w:pPr>
      <w:ins w:id="2107" w:author="steve maas" w:date="2014-07-24T18:41:00Z">
        <w:r>
          <w:tab/>
          <w:t>&lt;c2&gt;1.0&lt;/c2&gt;</w:t>
        </w:r>
      </w:ins>
    </w:p>
    <w:p w14:paraId="3405C4F4" w14:textId="57A60F12" w:rsidR="00884421" w:rsidRDefault="00884421" w:rsidP="00884421">
      <w:pPr>
        <w:pStyle w:val="code"/>
        <w:rPr>
          <w:ins w:id="2108" w:author="steve maas" w:date="2014-07-24T18:40:00Z"/>
        </w:rPr>
      </w:pPr>
      <w:ins w:id="2109" w:author="steve maas" w:date="2014-07-24T18:40:00Z">
        <w:r>
          <w:tab/>
          <w:t>&lt;</w:t>
        </w:r>
      </w:ins>
      <w:ins w:id="2110" w:author="steve maas" w:date="2014-07-24T18:41:00Z">
        <w:r>
          <w:t>k</w:t>
        </w:r>
      </w:ins>
      <w:ins w:id="2111" w:author="steve maas" w:date="2014-07-24T18:40:00Z">
        <w:r>
          <w:t>&gt;</w:t>
        </w:r>
      </w:ins>
      <w:ins w:id="2112" w:author="steve maas" w:date="2014-07-24T18:41:00Z">
        <w:r>
          <w:t>100</w:t>
        </w:r>
      </w:ins>
      <w:ins w:id="2113" w:author="steve maas" w:date="2014-07-24T18:40:00Z">
        <w:r>
          <w:t>.</w:t>
        </w:r>
      </w:ins>
      <w:ins w:id="2114" w:author="steve maas" w:date="2014-07-24T18:41:00Z">
        <w:r>
          <w:t>0</w:t>
        </w:r>
      </w:ins>
      <w:ins w:id="2115" w:author="steve maas" w:date="2014-07-24T18:40:00Z">
        <w:r>
          <w:t>&lt;/</w:t>
        </w:r>
      </w:ins>
      <w:ins w:id="2116" w:author="steve maas" w:date="2014-07-24T18:41:00Z">
        <w:r>
          <w:t>k</w:t>
        </w:r>
      </w:ins>
      <w:ins w:id="2117" w:author="steve maas" w:date="2014-07-24T18:40:00Z">
        <w:r>
          <w:t>&gt;</w:t>
        </w:r>
      </w:ins>
    </w:p>
    <w:p w14:paraId="5C6190FE" w14:textId="77777777" w:rsidR="00884421" w:rsidRDefault="00884421" w:rsidP="00884421">
      <w:pPr>
        <w:pStyle w:val="code"/>
        <w:rPr>
          <w:ins w:id="2118" w:author="steve maas" w:date="2014-07-24T18:40:00Z"/>
        </w:rPr>
      </w:pPr>
      <w:ins w:id="2119" w:author="steve maas" w:date="2014-07-24T18:40:00Z">
        <w:r>
          <w:t>&lt;/material&gt;</w:t>
        </w:r>
      </w:ins>
    </w:p>
    <w:p w14:paraId="26043DA3" w14:textId="77777777" w:rsidR="00884421" w:rsidRDefault="00884421" w:rsidP="00884421">
      <w:pPr>
        <w:pStyle w:val="code"/>
        <w:rPr>
          <w:ins w:id="2120" w:author="steve maas" w:date="2014-07-24T18:42:00Z"/>
        </w:rPr>
      </w:pPr>
    </w:p>
    <w:p w14:paraId="23932D85" w14:textId="77777777" w:rsidR="00884421" w:rsidRDefault="00884421">
      <w:pPr>
        <w:jc w:val="left"/>
        <w:rPr>
          <w:ins w:id="2121" w:author="steve maas" w:date="2014-07-24T18:42:00Z"/>
          <w:b/>
          <w:bCs/>
          <w:sz w:val="28"/>
          <w:szCs w:val="28"/>
        </w:rPr>
      </w:pPr>
      <w:ins w:id="2122" w:author="steve maas" w:date="2014-07-24T18:42:00Z">
        <w:r>
          <w:br w:type="page"/>
        </w:r>
      </w:ins>
    </w:p>
    <w:p w14:paraId="189D060D" w14:textId="66429676" w:rsidR="00884421" w:rsidRDefault="00884421">
      <w:pPr>
        <w:pStyle w:val="Heading4"/>
        <w:rPr>
          <w:ins w:id="2123" w:author="steve maas" w:date="2014-07-24T18:42:00Z"/>
        </w:rPr>
        <w:pPrChange w:id="2124" w:author="steve maas" w:date="2014-07-24T18:42:00Z">
          <w:pPr>
            <w:pStyle w:val="code"/>
          </w:pPr>
        </w:pPrChange>
      </w:pPr>
      <w:bookmarkStart w:id="2125" w:name="_Toc418602570"/>
      <w:ins w:id="2126" w:author="steve maas" w:date="2014-07-24T18:42:00Z">
        <w:r>
          <w:lastRenderedPageBreak/>
          <w:t>Coupled Veronda-Westmann</w:t>
        </w:r>
        <w:bookmarkEnd w:id="2125"/>
      </w:ins>
    </w:p>
    <w:p w14:paraId="273CE28B" w14:textId="3B3463B6" w:rsidR="00884421" w:rsidRDefault="00884421">
      <w:pPr>
        <w:rPr>
          <w:ins w:id="2127" w:author="steve maas" w:date="2014-07-24T18:42:00Z"/>
        </w:rPr>
        <w:pPrChange w:id="2128" w:author="steve maas" w:date="2014-07-24T18:42:00Z">
          <w:pPr>
            <w:pStyle w:val="code"/>
          </w:pPr>
        </w:pPrChange>
      </w:pPr>
      <w:ins w:id="2129"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2130" w:author="steve maas" w:date="2014-07-24T18:43:00Z"/>
        </w:rPr>
        <w:pPrChange w:id="2131"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2132" w:author="steve maas" w:date="2014-07-24T18:43:00Z"/>
        </w:trPr>
        <w:tc>
          <w:tcPr>
            <w:tcW w:w="1000" w:type="pct"/>
            <w:shd w:val="clear" w:color="auto" w:fill="auto"/>
          </w:tcPr>
          <w:p w14:paraId="798E80FE" w14:textId="77777777" w:rsidR="00884421" w:rsidRDefault="00884421" w:rsidP="006D6355">
            <w:pPr>
              <w:pStyle w:val="code"/>
              <w:rPr>
                <w:ins w:id="2133" w:author="steve maas" w:date="2014-07-24T18:43:00Z"/>
              </w:rPr>
            </w:pPr>
            <w:ins w:id="2134" w:author="steve maas" w:date="2014-07-24T18:43:00Z">
              <w:r>
                <w:t>&lt;c1&gt;</w:t>
              </w:r>
            </w:ins>
          </w:p>
        </w:tc>
        <w:tc>
          <w:tcPr>
            <w:tcW w:w="3147" w:type="pct"/>
            <w:shd w:val="clear" w:color="auto" w:fill="auto"/>
          </w:tcPr>
          <w:p w14:paraId="6AF78E4D" w14:textId="534492CD" w:rsidR="00884421" w:rsidRDefault="00884421" w:rsidP="006D6355">
            <w:pPr>
              <w:rPr>
                <w:ins w:id="2135" w:author="steve maas" w:date="2014-07-24T18:43:00Z"/>
              </w:rPr>
            </w:pPr>
            <w:ins w:id="2136" w:author="steve maas" w:date="2014-07-24T18:43:00Z">
              <w:r>
                <w:t>Veronda-Westmann c1 parameter</w:t>
              </w:r>
            </w:ins>
          </w:p>
        </w:tc>
        <w:tc>
          <w:tcPr>
            <w:tcW w:w="853" w:type="pct"/>
          </w:tcPr>
          <w:p w14:paraId="361B0DE5" w14:textId="77777777" w:rsidR="00884421" w:rsidRDefault="00884421" w:rsidP="006D6355">
            <w:pPr>
              <w:rPr>
                <w:ins w:id="2137" w:author="steve maas" w:date="2014-07-24T18:43:00Z"/>
              </w:rPr>
            </w:pPr>
            <w:ins w:id="2138" w:author="steve maas" w:date="2014-07-24T18:43:00Z">
              <w:r>
                <w:t>[</w:t>
              </w:r>
              <w:r>
                <w:rPr>
                  <w:b/>
                </w:rPr>
                <w:t>P</w:t>
              </w:r>
              <w:r>
                <w:t>]</w:t>
              </w:r>
            </w:ins>
          </w:p>
        </w:tc>
      </w:tr>
      <w:tr w:rsidR="00884421" w14:paraId="30D8DCDD" w14:textId="77777777" w:rsidTr="006D6355">
        <w:trPr>
          <w:ins w:id="2139" w:author="steve maas" w:date="2014-07-24T18:43:00Z"/>
        </w:trPr>
        <w:tc>
          <w:tcPr>
            <w:tcW w:w="1000" w:type="pct"/>
            <w:shd w:val="clear" w:color="auto" w:fill="auto"/>
          </w:tcPr>
          <w:p w14:paraId="1F5AFBC2" w14:textId="77777777" w:rsidR="00884421" w:rsidRDefault="00884421" w:rsidP="006D6355">
            <w:pPr>
              <w:pStyle w:val="code"/>
              <w:rPr>
                <w:ins w:id="2140" w:author="steve maas" w:date="2014-07-24T18:43:00Z"/>
              </w:rPr>
            </w:pPr>
            <w:ins w:id="2141" w:author="steve maas" w:date="2014-07-24T18:43:00Z">
              <w:r>
                <w:t>&lt;c2&gt;</w:t>
              </w:r>
            </w:ins>
          </w:p>
        </w:tc>
        <w:tc>
          <w:tcPr>
            <w:tcW w:w="3147" w:type="pct"/>
            <w:shd w:val="clear" w:color="auto" w:fill="auto"/>
          </w:tcPr>
          <w:p w14:paraId="0078FCE6" w14:textId="0E12410E" w:rsidR="00884421" w:rsidRDefault="00884421" w:rsidP="006D6355">
            <w:pPr>
              <w:rPr>
                <w:ins w:id="2142" w:author="steve maas" w:date="2014-07-24T18:43:00Z"/>
              </w:rPr>
            </w:pPr>
            <w:ins w:id="2143" w:author="steve maas" w:date="2014-07-24T18:43:00Z">
              <w:r>
                <w:t>Veronda-Westmann c2 parameter</w:t>
              </w:r>
            </w:ins>
          </w:p>
        </w:tc>
        <w:tc>
          <w:tcPr>
            <w:tcW w:w="853" w:type="pct"/>
          </w:tcPr>
          <w:p w14:paraId="3C8AB89B" w14:textId="77777777" w:rsidR="00884421" w:rsidRDefault="00884421" w:rsidP="006D6355">
            <w:pPr>
              <w:rPr>
                <w:ins w:id="2144" w:author="steve maas" w:date="2014-07-24T18:43:00Z"/>
              </w:rPr>
            </w:pPr>
            <w:ins w:id="2145" w:author="steve maas" w:date="2014-07-24T18:43:00Z">
              <w:r>
                <w:t>[</w:t>
              </w:r>
              <w:r>
                <w:rPr>
                  <w:b/>
                </w:rPr>
                <w:t>P</w:t>
              </w:r>
              <w:r>
                <w:t>]</w:t>
              </w:r>
            </w:ins>
          </w:p>
        </w:tc>
      </w:tr>
      <w:tr w:rsidR="00884421" w14:paraId="20A0B379" w14:textId="77777777" w:rsidTr="006D6355">
        <w:trPr>
          <w:ins w:id="2146" w:author="steve maas" w:date="2014-07-24T18:43:00Z"/>
        </w:trPr>
        <w:tc>
          <w:tcPr>
            <w:tcW w:w="1000" w:type="pct"/>
            <w:shd w:val="clear" w:color="auto" w:fill="auto"/>
          </w:tcPr>
          <w:p w14:paraId="0A9DE554" w14:textId="77777777" w:rsidR="00884421" w:rsidRDefault="00884421" w:rsidP="006D6355">
            <w:pPr>
              <w:pStyle w:val="code"/>
              <w:rPr>
                <w:ins w:id="2147" w:author="steve maas" w:date="2014-07-24T18:43:00Z"/>
              </w:rPr>
            </w:pPr>
            <w:ins w:id="2148" w:author="steve maas" w:date="2014-07-24T18:43:00Z">
              <w:r>
                <w:t>k</w:t>
              </w:r>
            </w:ins>
          </w:p>
        </w:tc>
        <w:tc>
          <w:tcPr>
            <w:tcW w:w="3147" w:type="pct"/>
            <w:shd w:val="clear" w:color="auto" w:fill="auto"/>
          </w:tcPr>
          <w:p w14:paraId="66736F3A" w14:textId="77777777" w:rsidR="00884421" w:rsidRDefault="00884421" w:rsidP="006D6355">
            <w:pPr>
              <w:rPr>
                <w:ins w:id="2149" w:author="steve maas" w:date="2014-07-24T18:43:00Z"/>
              </w:rPr>
            </w:pPr>
            <w:ins w:id="2150" w:author="steve maas" w:date="2014-07-24T18:43:00Z">
              <w:r>
                <w:t>“Bulk-modulus”</w:t>
              </w:r>
            </w:ins>
          </w:p>
        </w:tc>
        <w:tc>
          <w:tcPr>
            <w:tcW w:w="853" w:type="pct"/>
          </w:tcPr>
          <w:p w14:paraId="757EE83F" w14:textId="77777777" w:rsidR="00884421" w:rsidRPr="002C52C4" w:rsidRDefault="00884421" w:rsidP="006D6355">
            <w:pPr>
              <w:rPr>
                <w:ins w:id="2151" w:author="steve maas" w:date="2014-07-24T18:43:00Z"/>
              </w:rPr>
            </w:pPr>
            <w:ins w:id="2152" w:author="steve maas" w:date="2014-07-24T18:43:00Z">
              <w:r>
                <w:t>[</w:t>
              </w:r>
              <w:r>
                <w:rPr>
                  <w:b/>
                </w:rPr>
                <w:t>P</w:t>
              </w:r>
              <w:r>
                <w:t>]</w:t>
              </w:r>
            </w:ins>
          </w:p>
        </w:tc>
      </w:tr>
    </w:tbl>
    <w:p w14:paraId="63E21BD3" w14:textId="77777777" w:rsidR="00884421" w:rsidRPr="00884421" w:rsidRDefault="00884421">
      <w:pPr>
        <w:rPr>
          <w:ins w:id="2153" w:author="steve maas" w:date="2014-07-24T18:40:00Z"/>
        </w:rPr>
        <w:pPrChange w:id="2154" w:author="steve maas" w:date="2014-07-24T18:42:00Z">
          <w:pPr>
            <w:pStyle w:val="code"/>
          </w:pPr>
        </w:pPrChange>
      </w:pPr>
    </w:p>
    <w:p w14:paraId="0B155F5E" w14:textId="28DCF6D0" w:rsidR="00884421" w:rsidRDefault="00884421">
      <w:pPr>
        <w:rPr>
          <w:ins w:id="2155" w:author="steve maas" w:date="2014-07-24T18:43:00Z"/>
        </w:rPr>
        <w:pPrChange w:id="2156" w:author="steve maas" w:date="2014-07-24T18:40:00Z">
          <w:pPr>
            <w:pStyle w:val="MTDisplayEquation"/>
          </w:pPr>
        </w:pPrChange>
      </w:pPr>
      <w:ins w:id="2157"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2158" w:author="steve maas" w:date="2014-07-24T18:44:00Z"/>
        </w:rPr>
        <w:pPrChange w:id="2159" w:author="steve maas" w:date="2014-07-24T18:40:00Z">
          <w:pPr>
            <w:pStyle w:val="MTDisplayEquation"/>
          </w:pPr>
        </w:pPrChange>
      </w:pPr>
    </w:p>
    <w:p w14:paraId="7888144A" w14:textId="66D4B1A7" w:rsidR="00884421" w:rsidRPr="00884421" w:rsidRDefault="00884421">
      <w:pPr>
        <w:pStyle w:val="MTDisplayEquation"/>
        <w:rPr>
          <w:ins w:id="2160" w:author="steve maas" w:date="2014-07-24T18:40:00Z"/>
        </w:rPr>
      </w:pPr>
      <w:ins w:id="2161" w:author="steve maas" w:date="2014-07-24T18:44:00Z">
        <w:r>
          <w:tab/>
        </w:r>
      </w:ins>
      <w:r w:rsidR="007B6A14" w:rsidRPr="006C2049">
        <w:rPr>
          <w:position w:val="-24"/>
        </w:rPr>
        <w:object w:dxaOrig="4120" w:dyaOrig="660" w14:anchorId="2C03971F">
          <v:shape id="_x0000_i1439" type="#_x0000_t75" style="width:210pt;height:36.75pt" o:ole="">
            <v:imagedata r:id="rId860" o:title=""/>
          </v:shape>
          <o:OLEObject Type="Embed" ProgID="Equation.DSMT4" ShapeID="_x0000_i1439" DrawAspect="Content" ObjectID="_1493210507" r:id="rId861"/>
        </w:object>
      </w:r>
      <w:ins w:id="2162" w:author="steve maas" w:date="2014-07-24T18:44:00Z">
        <w:r>
          <w:t xml:space="preserve"> </w:t>
        </w:r>
      </w:ins>
    </w:p>
    <w:p w14:paraId="38B53D72" w14:textId="77777777" w:rsidR="00884421" w:rsidRDefault="00884421" w:rsidP="006A0BC1">
      <w:pPr>
        <w:rPr>
          <w:ins w:id="2163" w:author="steve maas" w:date="2014-07-24T18:44:00Z"/>
        </w:rPr>
      </w:pPr>
    </w:p>
    <w:p w14:paraId="00DAB588" w14:textId="7B7D5BAF" w:rsidR="00884421" w:rsidRDefault="00884421" w:rsidP="00884421">
      <w:pPr>
        <w:pStyle w:val="MTDisplayEquation"/>
        <w:rPr>
          <w:ins w:id="2164" w:author="steve maas" w:date="2014-07-24T18:44:00Z"/>
        </w:rPr>
      </w:pPr>
      <w:ins w:id="2165" w:author="steve maas" w:date="2014-07-24T18:44:00Z">
        <w:r>
          <w:t xml:space="preserve">Here, </w:t>
        </w:r>
      </w:ins>
      <w:r w:rsidR="006C2049" w:rsidRPr="006C2049">
        <w:rPr>
          <w:position w:val="-12"/>
        </w:rPr>
        <w:object w:dxaOrig="220" w:dyaOrig="360" w14:anchorId="7D788125">
          <v:shape id="_x0000_i1440" type="#_x0000_t75" style="width:14.25pt;height:21.75pt" o:ole="">
            <v:imagedata r:id="rId862" o:title=""/>
          </v:shape>
          <o:OLEObject Type="Embed" ProgID="Equation.DSMT4" ShapeID="_x0000_i1440" DrawAspect="Content" ObjectID="_1493210508" r:id="rId863"/>
        </w:object>
      </w:r>
      <w:ins w:id="2166" w:author="steve maas" w:date="2014-07-24T18:44:00Z">
        <w:r>
          <w:t xml:space="preserve"> and </w:t>
        </w:r>
      </w:ins>
      <w:r w:rsidR="006C2049" w:rsidRPr="006C2049">
        <w:rPr>
          <w:position w:val="-12"/>
        </w:rPr>
        <w:object w:dxaOrig="240" w:dyaOrig="360" w14:anchorId="2D7EBB3C">
          <v:shape id="_x0000_i1441" type="#_x0000_t75" style="width:14.25pt;height:21.75pt" o:ole="">
            <v:imagedata r:id="rId864" o:title=""/>
          </v:shape>
          <o:OLEObject Type="Embed" ProgID="Equation.DSMT4" ShapeID="_x0000_i1441" DrawAspect="Content" ObjectID="_1493210509" r:id="rId865"/>
        </w:object>
      </w:r>
      <w:ins w:id="2167"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2168" w:author="steve maas" w:date="2014-07-24T18:44:00Z"/>
        </w:rPr>
      </w:pPr>
    </w:p>
    <w:p w14:paraId="0EBD62AE" w14:textId="73E9143C" w:rsidR="00884421" w:rsidRDefault="00884421" w:rsidP="00884421">
      <w:pPr>
        <w:pStyle w:val="MTDisplayEquation"/>
        <w:rPr>
          <w:ins w:id="2169" w:author="steve maas" w:date="2014-07-24T18:44:00Z"/>
        </w:rPr>
      </w:pPr>
      <w:ins w:id="2170"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2171" w:author="steve maas" w:date="2014-07-24T18:44:00Z">
        <w:r>
          <w:fldChar w:fldCharType="separate"/>
        </w:r>
      </w:ins>
      <w:ins w:id="2172" w:author="Gerard" w:date="2015-04-08T21:50:00Z">
        <w:r w:rsidR="00C00DDA">
          <w:t xml:space="preserve">4.1.2.7. </w:t>
        </w:r>
      </w:ins>
      <w:ins w:id="2173" w:author="steve maas" w:date="2014-07-24T18:45:00Z">
        <w:del w:id="2174" w:author="Gerard" w:date="2014-07-29T23:58:00Z">
          <w:r w:rsidDel="001B13CD">
            <w:fldChar w:fldCharType="begin"/>
          </w:r>
          <w:r w:rsidDel="001B13CD">
            <w:delInstrText xml:space="preserve"> REF _Ref393990843 \r \h </w:delInstrText>
          </w:r>
        </w:del>
      </w:ins>
      <w:del w:id="2175" w:author="Gerard" w:date="2014-07-29T23:58:00Z">
        <w:r w:rsidDel="001B13CD">
          <w:fldChar w:fldCharType="separate"/>
        </w:r>
      </w:del>
      <w:ins w:id="2176" w:author="Gerard" w:date="2015-04-08T21:50:00Z">
        <w:r w:rsidR="00C00DDA">
          <w:t xml:space="preserve">4.1.2.15. </w:t>
        </w:r>
      </w:ins>
      <w:ins w:id="2177" w:author="steve maas" w:date="2014-07-24T18:45:00Z">
        <w:del w:id="2178" w:author="Gerard" w:date="2014-07-29T23:58:00Z">
          <w:r w:rsidDel="001B13CD">
            <w:delText xml:space="preserve">4.1.2.15.. </w:delText>
          </w:r>
          <w:r w:rsidDel="001B13CD">
            <w:fldChar w:fldCharType="end"/>
          </w:r>
        </w:del>
      </w:ins>
      <w:ins w:id="2179" w:author="steve maas" w:date="2014-07-24T18:44:00Z">
        <w:del w:id="2180" w:author="Gerard" w:date="2014-07-29T23:58:00Z">
          <w:r w:rsidDel="001B13CD">
            <w:delText xml:space="preserve"> </w:delText>
          </w:r>
        </w:del>
        <w:r>
          <w:fldChar w:fldCharType="end"/>
        </w:r>
      </w:ins>
    </w:p>
    <w:p w14:paraId="127F76DE" w14:textId="77777777" w:rsidR="00884421" w:rsidRPr="008234BB" w:rsidRDefault="00884421" w:rsidP="00884421">
      <w:pPr>
        <w:rPr>
          <w:ins w:id="2181" w:author="steve maas" w:date="2014-07-24T18:44:00Z"/>
        </w:rPr>
      </w:pPr>
    </w:p>
    <w:p w14:paraId="3EFFEB54" w14:textId="77777777" w:rsidR="00884421" w:rsidRDefault="00884421" w:rsidP="00884421">
      <w:pPr>
        <w:rPr>
          <w:ins w:id="2182" w:author="steve maas" w:date="2014-07-24T18:44:00Z"/>
        </w:rPr>
      </w:pPr>
      <w:ins w:id="2183" w:author="steve maas" w:date="2014-07-24T18:44:00Z">
        <w:r>
          <w:rPr>
            <w:i/>
          </w:rPr>
          <w:t>Example:</w:t>
        </w:r>
      </w:ins>
    </w:p>
    <w:p w14:paraId="7AF3D6B2" w14:textId="77777777" w:rsidR="00884421" w:rsidRDefault="00884421" w:rsidP="00884421">
      <w:pPr>
        <w:rPr>
          <w:ins w:id="2184" w:author="steve maas" w:date="2014-07-24T18:44:00Z"/>
        </w:rPr>
      </w:pPr>
    </w:p>
    <w:p w14:paraId="77805B0E" w14:textId="2059E406" w:rsidR="00884421" w:rsidRDefault="00884421" w:rsidP="00884421">
      <w:pPr>
        <w:pStyle w:val="code"/>
        <w:rPr>
          <w:ins w:id="2185" w:author="steve maas" w:date="2014-07-24T18:44:00Z"/>
        </w:rPr>
      </w:pPr>
      <w:ins w:id="2186" w:author="steve maas" w:date="2014-07-24T18:44:00Z">
        <w:r>
          <w:t xml:space="preserve">&lt;material id="1" type="coupled </w:t>
        </w:r>
      </w:ins>
      <w:ins w:id="2187" w:author="steve maas" w:date="2014-07-24T18:45:00Z">
        <w:r>
          <w:t>Veronda-Westmann</w:t>
        </w:r>
      </w:ins>
      <w:ins w:id="2188" w:author="steve maas" w:date="2014-07-24T18:44:00Z">
        <w:r>
          <w:t>"&gt;</w:t>
        </w:r>
      </w:ins>
    </w:p>
    <w:p w14:paraId="1232139C" w14:textId="77777777" w:rsidR="00884421" w:rsidRDefault="00884421" w:rsidP="00884421">
      <w:pPr>
        <w:pStyle w:val="code"/>
        <w:rPr>
          <w:ins w:id="2189" w:author="steve maas" w:date="2014-07-24T18:44:00Z"/>
        </w:rPr>
      </w:pPr>
      <w:ins w:id="2190" w:author="steve maas" w:date="2014-07-24T18:44:00Z">
        <w:r>
          <w:tab/>
          <w:t>&lt;c1&gt;10.0&lt;/c1&gt;</w:t>
        </w:r>
      </w:ins>
    </w:p>
    <w:p w14:paraId="26271453" w14:textId="77777777" w:rsidR="00884421" w:rsidRDefault="00884421" w:rsidP="00884421">
      <w:pPr>
        <w:pStyle w:val="code"/>
        <w:rPr>
          <w:ins w:id="2191" w:author="steve maas" w:date="2014-07-24T18:44:00Z"/>
        </w:rPr>
      </w:pPr>
      <w:ins w:id="2192" w:author="steve maas" w:date="2014-07-24T18:44:00Z">
        <w:r>
          <w:tab/>
          <w:t>&lt;c2&gt;1.0&lt;/c2&gt;</w:t>
        </w:r>
      </w:ins>
    </w:p>
    <w:p w14:paraId="44438706" w14:textId="77777777" w:rsidR="00884421" w:rsidRDefault="00884421" w:rsidP="00884421">
      <w:pPr>
        <w:pStyle w:val="code"/>
        <w:rPr>
          <w:ins w:id="2193" w:author="steve maas" w:date="2014-07-24T18:44:00Z"/>
        </w:rPr>
      </w:pPr>
      <w:ins w:id="2194" w:author="steve maas" w:date="2014-07-24T18:44:00Z">
        <w:r>
          <w:tab/>
          <w:t>&lt;k&gt;100.0&lt;/k&gt;</w:t>
        </w:r>
      </w:ins>
    </w:p>
    <w:p w14:paraId="6D9FC6F8" w14:textId="77777777" w:rsidR="00884421" w:rsidRDefault="00884421" w:rsidP="00884421">
      <w:pPr>
        <w:pStyle w:val="code"/>
        <w:rPr>
          <w:ins w:id="2195" w:author="steve maas" w:date="2014-07-24T18:44:00Z"/>
        </w:rPr>
      </w:pPr>
      <w:ins w:id="2196" w:author="steve maas" w:date="2014-07-24T18:44:00Z">
        <w:r>
          <w:t>&lt;/material&gt;</w:t>
        </w:r>
      </w:ins>
    </w:p>
    <w:p w14:paraId="25A11779" w14:textId="77777777" w:rsidR="00884421" w:rsidRDefault="00884421" w:rsidP="00884421">
      <w:pPr>
        <w:pStyle w:val="code"/>
        <w:rPr>
          <w:ins w:id="2197"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198" w:name="_Ref173929713"/>
      <w:bookmarkStart w:id="2199" w:name="_Toc418602571"/>
      <w:r>
        <w:lastRenderedPageBreak/>
        <w:t>Ogden Unconstrained</w:t>
      </w:r>
      <w:bookmarkEnd w:id="2198"/>
      <w:bookmarkEnd w:id="2199"/>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7.25pt;height:36.75pt" o:ole="">
            <v:imagedata r:id="rId866" o:title=""/>
          </v:shape>
          <o:OLEObject Type="Embed" ProgID="Equation.DSMT4" ShapeID="_x0000_i1442" DrawAspect="Content" ObjectID="_1493210510" r:id="rId867"/>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25pt;height:21.75pt" o:ole="">
            <v:imagedata r:id="rId868" o:title=""/>
          </v:shape>
          <o:OLEObject Type="Embed" ProgID="Equation.DSMT4" ShapeID="_x0000_i1443" DrawAspect="Content" ObjectID="_1493210511" r:id="rId869"/>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25pt;height:21.75pt" o:ole="">
            <v:imagedata r:id="rId870" o:title=""/>
          </v:shape>
          <o:OLEObject Type="Embed" ProgID="Equation.DSMT4" ShapeID="_x0000_i1444" DrawAspect="Content" ObjectID="_1493210512" r:id="rId871"/>
        </w:object>
      </w:r>
      <w:r>
        <w:t xml:space="preserve">, </w:t>
      </w:r>
      <w:r w:rsidR="006C2049" w:rsidRPr="006C2049">
        <w:rPr>
          <w:position w:val="-12"/>
        </w:rPr>
        <w:object w:dxaOrig="220" w:dyaOrig="360" w14:anchorId="4DBAD98A">
          <v:shape id="_x0000_i1445" type="#_x0000_t75" style="width:14.25pt;height:21.75pt" o:ole="">
            <v:imagedata r:id="rId872" o:title=""/>
          </v:shape>
          <o:OLEObject Type="Embed" ProgID="Equation.DSMT4" ShapeID="_x0000_i1445" DrawAspect="Content" ObjectID="_1493210513" r:id="rId873"/>
        </w:object>
      </w:r>
      <w:r w:rsidR="00A62945">
        <w:t xml:space="preserve"> </w:t>
      </w:r>
      <w:r>
        <w:t xml:space="preserve">and </w:t>
      </w:r>
      <w:r w:rsidR="006C2049" w:rsidRPr="006C2049">
        <w:rPr>
          <w:position w:val="-12"/>
        </w:rPr>
        <w:object w:dxaOrig="279" w:dyaOrig="360" w14:anchorId="4B3EEDC8">
          <v:shape id="_x0000_i1446" type="#_x0000_t75" style="width:14.25pt;height:21.75pt" o:ole="">
            <v:imagedata r:id="rId874" o:title=""/>
          </v:shape>
          <o:OLEObject Type="Embed" ProgID="Equation.DSMT4" ShapeID="_x0000_i1446" DrawAspect="Content" ObjectID="_1493210514" r:id="rId875"/>
        </w:object>
      </w:r>
      <w:r>
        <w:t xml:space="preserve">are material coefficients and </w:t>
      </w:r>
      <w:r w:rsidR="006C2049" w:rsidRPr="006C2049">
        <w:rPr>
          <w:position w:val="-6"/>
        </w:rPr>
        <w:object w:dxaOrig="279" w:dyaOrig="279" w14:anchorId="312DF980">
          <v:shape id="_x0000_i1447" type="#_x0000_t75" style="width:14.25pt;height:14.25pt" o:ole="">
            <v:imagedata r:id="rId876" o:title=""/>
          </v:shape>
          <o:OLEObject Type="Embed" ProgID="Equation.DSMT4" ShapeID="_x0000_i1447" DrawAspect="Content" ObjectID="_1493210515" r:id="rId877"/>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200" w:name="_Ref167525452"/>
    </w:p>
    <w:p w14:paraId="09C7EB17" w14:textId="77777777" w:rsidR="00F304F2" w:rsidRDefault="00F304F2" w:rsidP="007E6082">
      <w:pPr>
        <w:pStyle w:val="Heading4"/>
      </w:pPr>
      <w:bookmarkStart w:id="2201" w:name="_Toc418602572"/>
      <w:r>
        <w:lastRenderedPageBreak/>
        <w:t>Perfect Osmometer Equilibrium Osmotic Pressure</w:t>
      </w:r>
      <w:bookmarkEnd w:id="2201"/>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202" w:author="Gerard" w:date="2015-04-08T21:50:00Z">
        <w:r w:rsidR="00C00DDA">
          <w:t xml:space="preserve">4.1.3.20. </w:t>
        </w:r>
      </w:ins>
      <w:del w:id="2203"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25pt;height:21.75pt" o:ole="">
                  <v:imagedata r:id="rId878" o:title=""/>
                </v:shape>
                <o:OLEObject Type="Embed" ProgID="Equation.DSMT4" ShapeID="_x0000_i1448" DrawAspect="Content" ObjectID="_1493210516" r:id="rId879"/>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25pt;height:21.75pt" o:ole="">
                  <v:imagedata r:id="rId880" o:title=""/>
                </v:shape>
                <o:OLEObject Type="Embed" ProgID="Equation.DSMT4" ShapeID="_x0000_i1449" DrawAspect="Content" ObjectID="_1493210517" r:id="rId881"/>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25pt;height:14.25pt" o:ole="">
                  <v:imagedata r:id="rId882" o:title=""/>
                </v:shape>
                <o:OLEObject Type="Embed" ProgID="Equation.DSMT4" ShapeID="_x0000_i1450" DrawAspect="Content" ObjectID="_1493210518" r:id="rId883"/>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2.75pt;height:14.25pt" o:ole="">
            <v:imagedata r:id="rId884" o:title=""/>
          </v:shape>
          <o:OLEObject Type="Embed" ProgID="Equation.DSMT4" ShapeID="_x0000_i1451" DrawAspect="Content" ObjectID="_1493210519" r:id="rId885"/>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25pt;height:14.25pt" o:ole="">
            <v:imagedata r:id="rId886" o:title=""/>
          </v:shape>
          <o:OLEObject Type="Embed" ProgID="Equation.DSMT4" ShapeID="_x0000_i1452" DrawAspect="Content" ObjectID="_1493210520" r:id="rId887"/>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8.75pt;height:21.75pt" o:ole="">
            <v:imagedata r:id="rId888" o:title=""/>
          </v:shape>
          <o:OLEObject Type="Embed" ProgID="Equation.DSMT4" ShapeID="_x0000_i1453" DrawAspect="Content" ObjectID="_1493210521" r:id="rId889"/>
        </w:object>
      </w:r>
      <w:r>
        <w:t>.</w:t>
      </w:r>
    </w:p>
    <w:p w14:paraId="6C920C73" w14:textId="7D9A8F7C" w:rsidR="00F304F2" w:rsidRDefault="006C2049" w:rsidP="00F304F2">
      <w:r w:rsidRPr="006C2049">
        <w:rPr>
          <w:position w:val="-6"/>
        </w:rPr>
        <w:object w:dxaOrig="220" w:dyaOrig="260" w14:anchorId="7B63B4AB">
          <v:shape id="_x0000_i1454" type="#_x0000_t75" style="width:14.25pt;height:14.25pt" o:ole="">
            <v:imagedata r:id="rId890" o:title=""/>
          </v:shape>
          <o:OLEObject Type="Embed" ProgID="Equation.DSMT4" ShapeID="_x0000_i1454" DrawAspect="Content" ObjectID="_1493210522" r:id="rId891"/>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8.75pt;height:36.75pt" o:ole="">
            <v:imagedata r:id="rId892" o:title=""/>
          </v:shape>
          <o:OLEObject Type="Embed" ProgID="Equation.DSMT4" ShapeID="_x0000_i1455" DrawAspect="Content" ObjectID="_1493210523" r:id="rId893"/>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25pt;height:14.25pt" o:ole="">
            <v:imagedata r:id="rId894" o:title=""/>
          </v:shape>
          <o:OLEObject Type="Embed" ProgID="Equation.DSMT4" ShapeID="_x0000_i1456" DrawAspect="Content" ObjectID="_1493210524" r:id="rId895"/>
        </w:object>
      </w:r>
      <w:r>
        <w:t xml:space="preserve"> is the relative volume.  The values of the universal gas constant </w:t>
      </w:r>
      <w:r w:rsidR="006C2049" w:rsidRPr="006C2049">
        <w:rPr>
          <w:position w:val="-4"/>
        </w:rPr>
        <w:object w:dxaOrig="240" w:dyaOrig="260" w14:anchorId="42070A51">
          <v:shape id="_x0000_i1457" type="#_x0000_t75" style="width:14.25pt;height:14.25pt" o:ole="">
            <v:imagedata r:id="rId896" o:title=""/>
          </v:shape>
          <o:OLEObject Type="Embed" ProgID="Equation.DSMT4" ShapeID="_x0000_i1457" DrawAspect="Content" ObjectID="_1493210525" r:id="rId897"/>
        </w:object>
      </w:r>
      <w:r>
        <w:t xml:space="preserve"> and absolute temperature </w:t>
      </w:r>
      <w:r w:rsidR="006C2049" w:rsidRPr="006C2049">
        <w:rPr>
          <w:position w:val="-4"/>
        </w:rPr>
        <w:object w:dxaOrig="220" w:dyaOrig="260" w14:anchorId="5886AF2B">
          <v:shape id="_x0000_i1458" type="#_x0000_t75" style="width:14.25pt;height:14.25pt" o:ole="">
            <v:imagedata r:id="rId898" o:title=""/>
          </v:shape>
          <o:OLEObject Type="Embed" ProgID="Equation.DSMT4" ShapeID="_x0000_i1458" DrawAspect="Content" ObjectID="_1493210526" r:id="rId899"/>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204" w:author="Gerard" w:date="2015-04-08T21:50:00Z">
        <w:r w:rsidR="00C00DDA">
          <w:t>4.6</w:t>
        </w:r>
      </w:ins>
      <w:del w:id="2205" w:author="Gerard" w:date="2015-04-08T21:50:00Z">
        <w:r w:rsidR="001B13CD" w:rsidDel="00C00DDA">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206" w:name="_Ref173928732"/>
      <w:bookmarkStart w:id="2207" w:name="_Ref173928733"/>
      <w:bookmarkStart w:id="2208" w:name="_Ref173928734"/>
      <w:bookmarkStart w:id="2209" w:name="_Ref173928735"/>
      <w:bookmarkStart w:id="2210" w:name="_Toc418602573"/>
      <w:r>
        <w:lastRenderedPageBreak/>
        <w:t>Solid Mixture</w:t>
      </w:r>
      <w:bookmarkEnd w:id="2200"/>
      <w:bookmarkEnd w:id="2206"/>
      <w:bookmarkEnd w:id="2207"/>
      <w:bookmarkEnd w:id="2208"/>
      <w:bookmarkEnd w:id="2209"/>
      <w:bookmarkEnd w:id="2210"/>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2211" w:author="Gerard" w:date="2014-08-21T16:30:00Z"/>
        </w:rPr>
      </w:pPr>
    </w:p>
    <w:p w14:paraId="38F8BF95" w14:textId="77777777" w:rsidR="00860559" w:rsidRDefault="00860559" w:rsidP="00860559">
      <w:pPr>
        <w:rPr>
          <w:ins w:id="2212" w:author="Gerard" w:date="2014-08-21T16:30:00Z"/>
        </w:rPr>
      </w:pPr>
      <w:ins w:id="2213"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2214"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2215" w:author="Gerard" w:date="2014-08-21T16:31:00Z"/>
        </w:rPr>
      </w:pPr>
      <w:ins w:id="2216" w:author="Gerard" w:date="2014-08-21T16:31:00Z">
        <w:r>
          <w:tab/>
        </w:r>
        <w:r>
          <w:tab/>
          <w:t>&lt;mat_axis type=”vector”&gt;</w:t>
        </w:r>
      </w:ins>
    </w:p>
    <w:p w14:paraId="6D6D1754" w14:textId="1D076D63" w:rsidR="00860559" w:rsidRDefault="00860559" w:rsidP="006F720E">
      <w:pPr>
        <w:pStyle w:val="code"/>
        <w:rPr>
          <w:ins w:id="2217" w:author="Gerard" w:date="2014-08-21T16:31:00Z"/>
        </w:rPr>
      </w:pPr>
      <w:ins w:id="2218" w:author="Gerard" w:date="2014-08-21T16:31:00Z">
        <w:r>
          <w:tab/>
        </w:r>
        <w:r>
          <w:tab/>
        </w:r>
        <w:r>
          <w:tab/>
          <w:t>&lt;a&gt;0.8660254, 0.5, 0&lt;/a&gt;</w:t>
        </w:r>
      </w:ins>
    </w:p>
    <w:p w14:paraId="6D1D6DBA" w14:textId="24CA8ED4" w:rsidR="00860559" w:rsidRDefault="00860559" w:rsidP="006F720E">
      <w:pPr>
        <w:pStyle w:val="code"/>
        <w:rPr>
          <w:ins w:id="2219" w:author="Gerard" w:date="2014-08-21T16:31:00Z"/>
        </w:rPr>
      </w:pPr>
      <w:ins w:id="2220" w:author="Gerard" w:date="2014-08-21T16:31:00Z">
        <w:r>
          <w:tab/>
        </w:r>
        <w:r>
          <w:tab/>
        </w:r>
        <w:r>
          <w:tab/>
          <w:t>&lt;d&gt;0,0,1&lt;/d&gt;</w:t>
        </w:r>
      </w:ins>
    </w:p>
    <w:p w14:paraId="40FC2956" w14:textId="09D6128B" w:rsidR="00860559" w:rsidRDefault="00860559" w:rsidP="006F720E">
      <w:pPr>
        <w:pStyle w:val="code"/>
      </w:pPr>
      <w:ins w:id="2221"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2222" w:author="Gerard" w:date="2014-08-21T16:32:00Z">
        <w:r w:rsidRPr="002C61D2" w:rsidDel="00860559">
          <w:rPr>
            <w:lang w:val="nl-BE"/>
          </w:rPr>
          <w:delText>10</w:delText>
        </w:r>
      </w:del>
      <w:ins w:id="2223" w:author="Gerard" w:date="2014-08-21T16:32:00Z">
        <w:r w:rsidR="00860559">
          <w:rPr>
            <w:lang w:val="nl-BE"/>
          </w:rPr>
          <w:t>5</w:t>
        </w:r>
      </w:ins>
      <w:r w:rsidRPr="002C61D2">
        <w:rPr>
          <w:lang w:val="nl-BE"/>
        </w:rPr>
        <w:t>, 1</w:t>
      </w:r>
      <w:del w:id="2224" w:author="Gerard" w:date="2014-08-21T16:32:00Z">
        <w:r w:rsidRPr="002C61D2" w:rsidDel="00860559">
          <w:rPr>
            <w:lang w:val="nl-BE"/>
          </w:rPr>
          <w:delText>2</w:delText>
        </w:r>
      </w:del>
      <w:r w:rsidRPr="002C61D2">
        <w:rPr>
          <w:lang w:val="nl-BE"/>
        </w:rPr>
        <w:t>, 1</w:t>
      </w:r>
      <w:del w:id="2225"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2226" w:author="Gerard" w:date="2014-08-21T16:31:00Z"/>
        </w:rPr>
      </w:pPr>
      <w:ins w:id="2227" w:author="Gerard" w:date="2014-08-21T16:31:00Z">
        <w:r>
          <w:tab/>
          <w:t>&lt;solid type="ellipsoidal fiber distribution"&gt;</w:t>
        </w:r>
      </w:ins>
    </w:p>
    <w:p w14:paraId="23A53EB9" w14:textId="77777777" w:rsidR="00860559" w:rsidRDefault="00860559" w:rsidP="00860559">
      <w:pPr>
        <w:pStyle w:val="code"/>
        <w:rPr>
          <w:ins w:id="2228" w:author="Gerard" w:date="2014-08-21T16:32:00Z"/>
        </w:rPr>
      </w:pPr>
      <w:ins w:id="2229" w:author="Gerard" w:date="2014-08-21T16:32:00Z">
        <w:r>
          <w:tab/>
        </w:r>
        <w:r>
          <w:tab/>
          <w:t>&lt;mat_axis type=”vector”&gt;</w:t>
        </w:r>
      </w:ins>
    </w:p>
    <w:p w14:paraId="15641275" w14:textId="5D568D06" w:rsidR="00860559" w:rsidRDefault="00860559" w:rsidP="00860559">
      <w:pPr>
        <w:pStyle w:val="code"/>
        <w:rPr>
          <w:ins w:id="2230" w:author="Gerard" w:date="2014-08-21T16:32:00Z"/>
        </w:rPr>
      </w:pPr>
      <w:ins w:id="2231" w:author="Gerard" w:date="2014-08-21T16:32:00Z">
        <w:r>
          <w:tab/>
        </w:r>
        <w:r>
          <w:tab/>
        </w:r>
        <w:r>
          <w:tab/>
          <w:t>&lt;a&gt;0.8660254,-0.5, 0&lt;/a&gt;</w:t>
        </w:r>
      </w:ins>
    </w:p>
    <w:p w14:paraId="3B24BE6A" w14:textId="77777777" w:rsidR="00860559" w:rsidRDefault="00860559" w:rsidP="00860559">
      <w:pPr>
        <w:pStyle w:val="code"/>
        <w:rPr>
          <w:ins w:id="2232" w:author="Gerard" w:date="2014-08-21T16:32:00Z"/>
        </w:rPr>
      </w:pPr>
      <w:ins w:id="2233" w:author="Gerard" w:date="2014-08-21T16:32:00Z">
        <w:r>
          <w:tab/>
        </w:r>
        <w:r>
          <w:tab/>
        </w:r>
        <w:r>
          <w:tab/>
          <w:t>&lt;d&gt;0,0,1&lt;/d&gt;</w:t>
        </w:r>
      </w:ins>
    </w:p>
    <w:p w14:paraId="0BA9ACEC" w14:textId="77777777" w:rsidR="00860559" w:rsidRDefault="00860559" w:rsidP="00860559">
      <w:pPr>
        <w:pStyle w:val="code"/>
        <w:rPr>
          <w:ins w:id="2234" w:author="Gerard" w:date="2014-08-21T16:32:00Z"/>
        </w:rPr>
      </w:pPr>
      <w:ins w:id="2235" w:author="Gerard" w:date="2014-08-21T16:32:00Z">
        <w:r>
          <w:tab/>
        </w:r>
        <w:r>
          <w:tab/>
          <w:t>&lt;/mat_axis&gt;</w:t>
        </w:r>
      </w:ins>
    </w:p>
    <w:p w14:paraId="77C29C35" w14:textId="1FF15C38" w:rsidR="00860559" w:rsidRPr="002C61D2" w:rsidRDefault="00860559" w:rsidP="00860559">
      <w:pPr>
        <w:pStyle w:val="code"/>
        <w:rPr>
          <w:ins w:id="2236" w:author="Gerard" w:date="2014-08-21T16:31:00Z"/>
          <w:lang w:val="nl-BE"/>
        </w:rPr>
      </w:pPr>
      <w:ins w:id="2237" w:author="Gerard" w:date="2014-08-21T16:31:00Z">
        <w:r>
          <w:tab/>
        </w:r>
        <w:r>
          <w:tab/>
        </w:r>
        <w:r w:rsidRPr="002C61D2">
          <w:rPr>
            <w:lang w:val="nl-BE"/>
          </w:rPr>
          <w:t>&lt;ksi&gt;</w:t>
        </w:r>
      </w:ins>
      <w:ins w:id="2238" w:author="Gerard" w:date="2014-08-21T16:32:00Z">
        <w:r>
          <w:rPr>
            <w:lang w:val="nl-BE"/>
          </w:rPr>
          <w:t>5</w:t>
        </w:r>
      </w:ins>
      <w:ins w:id="2239"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2240" w:author="Gerard" w:date="2014-08-21T16:31:00Z"/>
          <w:lang w:val="nl-BE"/>
        </w:rPr>
      </w:pPr>
      <w:ins w:id="2241"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2242" w:author="Gerard" w:date="2014-08-21T16:31:00Z"/>
          <w:lang w:val="nl-BE"/>
        </w:rPr>
      </w:pPr>
      <w:ins w:id="2243"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244" w:name="_Toc418602574"/>
      <w:r>
        <w:lastRenderedPageBreak/>
        <w:t>Spherical</w:t>
      </w:r>
      <w:r w:rsidRPr="0097532C">
        <w:t xml:space="preserve"> Fiber Distribution</w:t>
      </w:r>
      <w:bookmarkEnd w:id="2244"/>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45" w:author="Gerard" w:date="2015-04-08T21:50:00Z">
        <w:r w:rsidR="00C00DDA">
          <w:t xml:space="preserve">4.1.3.20. </w:t>
        </w:r>
      </w:ins>
      <w:del w:id="2246"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25pt;height:14.25pt" o:ole="">
                  <v:imagedata r:id="rId900" o:title=""/>
                </v:shape>
                <o:OLEObject Type="Embed" ProgID="Equation.DSMT4" ShapeID="_x0000_i1459" DrawAspect="Content" ObjectID="_1493210527" r:id="rId901"/>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25pt;height:14.25pt" o:ole="">
                  <v:imagedata r:id="rId902" o:title=""/>
                </v:shape>
                <o:OLEObject Type="Embed" ProgID="Equation.DSMT4" ShapeID="_x0000_i1460" DrawAspect="Content" ObjectID="_1493210528" r:id="rId903"/>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6.75pt;height:14.25pt" o:ole="">
                  <v:imagedata r:id="rId904" o:title=""/>
                </v:shape>
                <o:OLEObject Type="Embed" ProgID="Equation.DSMT4" ShapeID="_x0000_i1461" DrawAspect="Content" ObjectID="_1493210529" r:id="rId905"/>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9.25pt" o:ole="">
            <v:imagedata r:id="rId906" o:title=""/>
          </v:shape>
          <o:OLEObject Type="Embed" ProgID="Equation.DSMT4" ShapeID="_x0000_i1462" DrawAspect="Content" ObjectID="_1493210530" r:id="rId907"/>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25pt;height:21.75pt" o:ole="">
            <v:imagedata r:id="rId908" o:title=""/>
          </v:shape>
          <o:OLEObject Type="Embed" ProgID="Equation.DSMT4" ShapeID="_x0000_i1463" DrawAspect="Content" ObjectID="_1493210531" r:id="rId909"/>
        </w:object>
      </w:r>
      <w:r>
        <w:t xml:space="preserve"> is the square of the fiber stretch </w:t>
      </w:r>
      <w:r w:rsidR="006C2049" w:rsidRPr="006C2049">
        <w:rPr>
          <w:position w:val="-12"/>
        </w:rPr>
        <w:object w:dxaOrig="279" w:dyaOrig="360" w14:anchorId="3C7B4FD9">
          <v:shape id="_x0000_i1464" type="#_x0000_t75" style="width:14.25pt;height:21.75pt" o:ole="">
            <v:imagedata r:id="rId910" o:title=""/>
          </v:shape>
          <o:OLEObject Type="Embed" ProgID="Equation.DSMT4" ShapeID="_x0000_i1464" DrawAspect="Content" ObjectID="_1493210532" r:id="rId911"/>
        </w:object>
      </w:r>
      <w:r>
        <w:t xml:space="preserve">, </w:t>
      </w:r>
      <w:r w:rsidR="006C2049" w:rsidRPr="006C2049">
        <w:rPr>
          <w:position w:val="-6"/>
        </w:rPr>
        <w:object w:dxaOrig="260" w:dyaOrig="279" w14:anchorId="468A96F0">
          <v:shape id="_x0000_i1465" type="#_x0000_t75" style="width:14.25pt;height:14.25pt" o:ole="">
            <v:imagedata r:id="rId912" o:title=""/>
          </v:shape>
          <o:OLEObject Type="Embed" ProgID="Equation.DSMT4" ShapeID="_x0000_i1465" DrawAspect="Content" ObjectID="_1493210533" r:id="rId91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9.25pt;height:21.75pt" o:ole="">
            <v:imagedata r:id="rId914" o:title=""/>
          </v:shape>
          <o:OLEObject Type="Embed" ProgID="Equation.DSMT4" ShapeID="_x0000_i1466" DrawAspect="Content" ObjectID="_1493210534" r:id="rId915"/>
        </w:object>
      </w:r>
      <w:r>
        <w:t xml:space="preserve">, </w:t>
      </w:r>
      <w:r w:rsidR="006C2049" w:rsidRPr="006C2049">
        <w:rPr>
          <w:position w:val="-12"/>
        </w:rPr>
        <w:object w:dxaOrig="1340" w:dyaOrig="360" w14:anchorId="1D100BDF">
          <v:shape id="_x0000_i1467" type="#_x0000_t75" style="width:65.25pt;height:21.75pt" o:ole="">
            <v:imagedata r:id="rId916" o:title=""/>
          </v:shape>
          <o:OLEObject Type="Embed" ProgID="Equation.DSMT4" ShapeID="_x0000_i1467" DrawAspect="Content" ObjectID="_1493210535" r:id="rId917"/>
        </w:object>
      </w:r>
      <w:r>
        <w:t xml:space="preserve">, and </w:t>
      </w:r>
      <w:r w:rsidR="006C2049" w:rsidRPr="006C2049">
        <w:rPr>
          <w:position w:val="-14"/>
        </w:rPr>
        <w:object w:dxaOrig="540" w:dyaOrig="400" w14:anchorId="195B3648">
          <v:shape id="_x0000_i1468" type="#_x0000_t75" style="width:29.25pt;height:21.75pt" o:ole="">
            <v:imagedata r:id="rId918" o:title=""/>
          </v:shape>
          <o:OLEObject Type="Embed" ProgID="Equation.DSMT4" ShapeID="_x0000_i1468" DrawAspect="Content" ObjectID="_1493210536" r:id="rId919"/>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75pt;height:36.75pt" o:ole="">
            <v:imagedata r:id="rId920" o:title=""/>
          </v:shape>
          <o:OLEObject Type="Embed" ProgID="Equation.DSMT4" ShapeID="_x0000_i1469" DrawAspect="Content" ObjectID="_1493210537" r:id="rId921"/>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5pt;height:29.25pt" o:ole="">
            <v:imagedata r:id="rId922" o:title=""/>
          </v:shape>
          <o:OLEObject Type="Embed" ProgID="Equation.DSMT4" ShapeID="_x0000_i1470" DrawAspect="Content" ObjectID="_1493210538" r:id="rId923"/>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9.25pt;height:14.25pt" o:ole="">
            <v:imagedata r:id="rId924" o:title=""/>
          </v:shape>
          <o:OLEObject Type="Embed" ProgID="Equation.DSMT4" ShapeID="_x0000_i1471" DrawAspect="Content" ObjectID="_1493210539" r:id="rId925"/>
        </w:object>
      </w:r>
      <w:r w:rsidRPr="000230DC">
        <w:t xml:space="preserve">, </w:t>
      </w:r>
      <w:r w:rsidR="006C2049" w:rsidRPr="006C2049">
        <w:rPr>
          <w:position w:val="-6"/>
        </w:rPr>
        <w:object w:dxaOrig="580" w:dyaOrig="279" w14:anchorId="42205098">
          <v:shape id="_x0000_i1472" type="#_x0000_t75" style="width:29.25pt;height:14.25pt" o:ole="">
            <v:imagedata r:id="rId926" o:title=""/>
          </v:shape>
          <o:OLEObject Type="Embed" ProgID="Equation.DSMT4" ShapeID="_x0000_i1472" DrawAspect="Content" ObjectID="_1493210540" r:id="rId927"/>
        </w:object>
      </w:r>
      <w:r w:rsidRPr="000230DC">
        <w:t xml:space="preserve">, and </w:t>
      </w:r>
      <w:r w:rsidR="006C2049" w:rsidRPr="006C2049">
        <w:rPr>
          <w:position w:val="-10"/>
        </w:rPr>
        <w:object w:dxaOrig="600" w:dyaOrig="320" w14:anchorId="12723B6B">
          <v:shape id="_x0000_i1473" type="#_x0000_t75" style="width:29.25pt;height:14.25pt" o:ole="">
            <v:imagedata r:id="rId928" o:title=""/>
          </v:shape>
          <o:OLEObject Type="Embed" ProgID="Equation.DSMT4" ShapeID="_x0000_i1473" DrawAspect="Content" ObjectID="_1493210541" r:id="rId929"/>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75pt;height:14.25pt" o:ole="">
            <v:imagedata r:id="rId930" o:title=""/>
          </v:shape>
          <o:OLEObject Type="Embed" ProgID="Equation.DSMT4" ShapeID="_x0000_i1474" DrawAspect="Content" ObjectID="_1493210542" r:id="rId931"/>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75pt;height:21.75pt" o:ole="">
            <v:imagedata r:id="rId932" o:title=""/>
          </v:shape>
          <o:OLEObject Type="Embed" ProgID="Equation.DSMT4" ShapeID="_x0000_i1475" DrawAspect="Content" ObjectID="_1493210543" r:id="rId933"/>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9.25pt;height:14.25pt" o:ole="">
            <v:imagedata r:id="rId934" o:title=""/>
          </v:shape>
          <o:OLEObject Type="Embed" ProgID="Equation.DSMT4" ShapeID="_x0000_i1476" DrawAspect="Content" ObjectID="_1493210544" r:id="rId935"/>
        </w:object>
      </w:r>
      <w:r w:rsidRPr="0097532C">
        <w:t>, the fiber modulus is zero at the strain origin (</w:t>
      </w:r>
      <w:r w:rsidR="006C2049" w:rsidRPr="006C2049">
        <w:rPr>
          <w:position w:val="-12"/>
        </w:rPr>
        <w:object w:dxaOrig="600" w:dyaOrig="360" w14:anchorId="000EE61A">
          <v:shape id="_x0000_i1477" type="#_x0000_t75" style="width:29.25pt;height:21.75pt" o:ole="">
            <v:imagedata r:id="rId936" o:title=""/>
          </v:shape>
          <o:OLEObject Type="Embed" ProgID="Equation.DSMT4" ShapeID="_x0000_i1477" DrawAspect="Content" ObjectID="_1493210545" r:id="rId937"/>
        </w:object>
      </w:r>
      <w:r w:rsidRPr="0097532C">
        <w:t xml:space="preserve">).  Therefore, use </w:t>
      </w:r>
      <w:r w:rsidR="006C2049" w:rsidRPr="006C2049">
        <w:rPr>
          <w:position w:val="-10"/>
        </w:rPr>
        <w:object w:dxaOrig="600" w:dyaOrig="320" w14:anchorId="03AD44BB">
          <v:shape id="_x0000_i1478" type="#_x0000_t75" style="width:29.25pt;height:14.25pt" o:ole="">
            <v:imagedata r:id="rId938" o:title=""/>
          </v:shape>
          <o:OLEObject Type="Embed" ProgID="Equation.DSMT4" ShapeID="_x0000_i1478" DrawAspect="Content" ObjectID="_1493210546" r:id="rId939"/>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1.25pt;height:21.75pt" o:ole="">
            <v:imagedata r:id="rId940" o:title=""/>
          </v:shape>
          <o:OLEObject Type="Embed" ProgID="Equation.DSMT4" ShapeID="_x0000_i1479" DrawAspect="Content" ObjectID="_1493210547" r:id="rId941"/>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247" w:name="_Toc418602575"/>
      <w:r>
        <w:t>Spherical</w:t>
      </w:r>
      <w:r w:rsidRPr="0097532C">
        <w:t xml:space="preserve"> Fiber Distribution</w:t>
      </w:r>
      <w:r>
        <w:t xml:space="preserve"> from Solid-Bound Molecule</w:t>
      </w:r>
      <w:bookmarkEnd w:id="2247"/>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48" w:author="Gerard" w:date="2015-04-08T21:50:00Z">
        <w:r w:rsidR="00C00DDA">
          <w:t xml:space="preserve">4.1.3.20. </w:t>
        </w:r>
      </w:ins>
      <w:del w:id="2249"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25pt;height:14.25pt" o:ole="">
                  <v:imagedata r:id="rId942" o:title=""/>
                </v:shape>
                <o:OLEObject Type="Embed" ProgID="Equation.DSMT4" ShapeID="_x0000_i1480" DrawAspect="Content" ObjectID="_1493210548" r:id="rId943"/>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25pt;height:14.25pt" o:ole="">
                  <v:imagedata r:id="rId944" o:title=""/>
                </v:shape>
                <o:OLEObject Type="Embed" ProgID="Equation.DSMT4" ShapeID="_x0000_i1481" DrawAspect="Content" ObjectID="_1493210549" r:id="rId945"/>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25pt;height:21.75pt" o:ole="">
                  <v:imagedata r:id="rId946" o:title=""/>
                </v:shape>
                <o:OLEObject Type="Embed" ProgID="Equation.DSMT4" ShapeID="_x0000_i1482" DrawAspect="Content" ObjectID="_1493210550" r:id="rId947"/>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6.75pt;height:14.25pt" o:ole="">
                  <v:imagedata r:id="rId948" o:title=""/>
                </v:shape>
                <o:OLEObject Type="Embed" ProgID="Equation.DSMT4" ShapeID="_x0000_i1483" DrawAspect="Content" ObjectID="_1493210551" r:id="rId949"/>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25pt;height:21.75pt" o:ole="">
                  <v:imagedata r:id="rId950" o:title=""/>
                </v:shape>
                <o:OLEObject Type="Embed" ProgID="Equation.DSMT4" ShapeID="_x0000_i1484" DrawAspect="Content" ObjectID="_1493210552" r:id="rId951"/>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25pt;height:14.25pt" o:ole="">
                  <v:imagedata r:id="rId952" o:title=""/>
                </v:shape>
                <o:OLEObject Type="Embed" ProgID="Equation.DSMT4" ShapeID="_x0000_i1485" DrawAspect="Content" ObjectID="_1493210553" r:id="rId953"/>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9.25pt" o:ole="">
            <v:imagedata r:id="rId954" o:title=""/>
          </v:shape>
          <o:OLEObject Type="Embed" ProgID="Equation.DSMT4" ShapeID="_x0000_i1486" DrawAspect="Content" ObjectID="_1493210554" r:id="rId955"/>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25pt;height:21.75pt" o:ole="">
            <v:imagedata r:id="rId956" o:title=""/>
          </v:shape>
          <o:OLEObject Type="Embed" ProgID="Equation.DSMT4" ShapeID="_x0000_i1487" DrawAspect="Content" ObjectID="_1493210555" r:id="rId957"/>
        </w:object>
      </w:r>
      <w:r>
        <w:t xml:space="preserve"> is the square of the fiber stretch </w:t>
      </w:r>
      <w:r w:rsidR="006C2049" w:rsidRPr="006C2049">
        <w:rPr>
          <w:position w:val="-12"/>
        </w:rPr>
        <w:object w:dxaOrig="279" w:dyaOrig="360" w14:anchorId="62EE15F7">
          <v:shape id="_x0000_i1488" type="#_x0000_t75" style="width:14.25pt;height:21.75pt" o:ole="">
            <v:imagedata r:id="rId958" o:title=""/>
          </v:shape>
          <o:OLEObject Type="Embed" ProgID="Equation.DSMT4" ShapeID="_x0000_i1488" DrawAspect="Content" ObjectID="_1493210556" r:id="rId959"/>
        </w:object>
      </w:r>
      <w:r>
        <w:t xml:space="preserve">, </w:t>
      </w:r>
      <w:r w:rsidR="006C2049" w:rsidRPr="006C2049">
        <w:rPr>
          <w:position w:val="-6"/>
        </w:rPr>
        <w:object w:dxaOrig="260" w:dyaOrig="279" w14:anchorId="641B81D3">
          <v:shape id="_x0000_i1489" type="#_x0000_t75" style="width:14.25pt;height:14.25pt" o:ole="">
            <v:imagedata r:id="rId960" o:title=""/>
          </v:shape>
          <o:OLEObject Type="Embed" ProgID="Equation.DSMT4" ShapeID="_x0000_i1489" DrawAspect="Content" ObjectID="_1493210557" r:id="rId961"/>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9.25pt;height:21.75pt" o:ole="">
            <v:imagedata r:id="rId962" o:title=""/>
          </v:shape>
          <o:OLEObject Type="Embed" ProgID="Equation.DSMT4" ShapeID="_x0000_i1490" DrawAspect="Content" ObjectID="_1493210558" r:id="rId963"/>
        </w:object>
      </w:r>
      <w:r>
        <w:t xml:space="preserve">, </w:t>
      </w:r>
      <w:r w:rsidR="006C2049" w:rsidRPr="006C2049">
        <w:rPr>
          <w:position w:val="-12"/>
        </w:rPr>
        <w:object w:dxaOrig="1340" w:dyaOrig="360" w14:anchorId="5C85717E">
          <v:shape id="_x0000_i1491" type="#_x0000_t75" style="width:65.25pt;height:21.75pt" o:ole="">
            <v:imagedata r:id="rId964" o:title=""/>
          </v:shape>
          <o:OLEObject Type="Embed" ProgID="Equation.DSMT4" ShapeID="_x0000_i1491" DrawAspect="Content" ObjectID="_1493210559" r:id="rId965"/>
        </w:object>
      </w:r>
      <w:r>
        <w:t xml:space="preserve">, and </w:t>
      </w:r>
      <w:r w:rsidR="006C2049" w:rsidRPr="006C2049">
        <w:rPr>
          <w:position w:val="-14"/>
        </w:rPr>
        <w:object w:dxaOrig="540" w:dyaOrig="400" w14:anchorId="24D28F83">
          <v:shape id="_x0000_i1492" type="#_x0000_t75" style="width:29.25pt;height:21.75pt" o:ole="">
            <v:imagedata r:id="rId966" o:title=""/>
          </v:shape>
          <o:OLEObject Type="Embed" ProgID="Equation.DSMT4" ShapeID="_x0000_i1492" DrawAspect="Content" ObjectID="_1493210560" r:id="rId967"/>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75pt;height:36.75pt" o:ole="">
            <v:imagedata r:id="rId968" o:title=""/>
          </v:shape>
          <o:OLEObject Type="Embed" ProgID="Equation.DSMT4" ShapeID="_x0000_i1493" DrawAspect="Content" ObjectID="_1493210561" r:id="rId969"/>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5pt;height:29.25pt" o:ole="">
            <v:imagedata r:id="rId970" o:title=""/>
          </v:shape>
          <o:OLEObject Type="Embed" ProgID="Equation.DSMT4" ShapeID="_x0000_i1494" DrawAspect="Content" ObjectID="_1493210562" r:id="rId971"/>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9.25pt;height:14.25pt" o:ole="">
            <v:imagedata r:id="rId972" o:title=""/>
          </v:shape>
          <o:OLEObject Type="Embed" ProgID="Equation.DSMT4" ShapeID="_x0000_i1495" DrawAspect="Content" ObjectID="_1493210563" r:id="rId973"/>
        </w:object>
      </w:r>
      <w:r w:rsidRPr="000230DC">
        <w:t xml:space="preserve">, </w:t>
      </w:r>
      <w:r w:rsidR="006C2049" w:rsidRPr="006C2049">
        <w:rPr>
          <w:position w:val="-6"/>
        </w:rPr>
        <w:object w:dxaOrig="580" w:dyaOrig="279" w14:anchorId="30A7D703">
          <v:shape id="_x0000_i1496" type="#_x0000_t75" style="width:29.25pt;height:14.25pt" o:ole="">
            <v:imagedata r:id="rId974" o:title=""/>
          </v:shape>
          <o:OLEObject Type="Embed" ProgID="Equation.DSMT4" ShapeID="_x0000_i1496" DrawAspect="Content" ObjectID="_1493210564" r:id="rId975"/>
        </w:object>
      </w:r>
      <w:r w:rsidRPr="000230DC">
        <w:t xml:space="preserve">, and </w:t>
      </w:r>
      <w:r w:rsidR="006C2049" w:rsidRPr="006C2049">
        <w:rPr>
          <w:position w:val="-10"/>
        </w:rPr>
        <w:object w:dxaOrig="600" w:dyaOrig="320" w14:anchorId="2702DC82">
          <v:shape id="_x0000_i1497" type="#_x0000_t75" style="width:29.25pt;height:14.25pt" o:ole="">
            <v:imagedata r:id="rId976" o:title=""/>
          </v:shape>
          <o:OLEObject Type="Embed" ProgID="Equation.DSMT4" ShapeID="_x0000_i1497" DrawAspect="Content" ObjectID="_1493210565" r:id="rId977"/>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25pt;height:21.75pt" o:ole="">
            <v:imagedata r:id="rId978" o:title=""/>
          </v:shape>
          <o:OLEObject Type="Embed" ProgID="Equation.DSMT4" ShapeID="_x0000_i1498" DrawAspect="Content" ObjectID="_1493210566" r:id="rId979"/>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5.25pt;height:42.75pt" o:ole="">
            <v:imagedata r:id="rId980" o:title=""/>
          </v:shape>
          <o:OLEObject Type="Embed" ProgID="Equation.DSMT4" ShapeID="_x0000_i1499" DrawAspect="Content" ObjectID="_1493210567" r:id="rId981"/>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25pt;height:21.75pt" o:ole="">
            <v:imagedata r:id="rId982" o:title=""/>
          </v:shape>
          <o:OLEObject Type="Embed" ProgID="Equation.DSMT4" ShapeID="_x0000_i1500" DrawAspect="Content" ObjectID="_1493210568" r:id="rId983"/>
        </w:object>
      </w:r>
      <w:r>
        <w:t xml:space="preserve"> is the density at which </w:t>
      </w:r>
      <w:r w:rsidR="006C2049" w:rsidRPr="006C2049">
        <w:rPr>
          <w:position w:val="-12"/>
        </w:rPr>
        <w:object w:dxaOrig="639" w:dyaOrig="360" w14:anchorId="2F4513C5">
          <v:shape id="_x0000_i1501" type="#_x0000_t75" style="width:29.25pt;height:21.75pt" o:ole="">
            <v:imagedata r:id="rId984" o:title=""/>
          </v:shape>
          <o:OLEObject Type="Embed" ProgID="Equation.DSMT4" ShapeID="_x0000_i1501" DrawAspect="Content" ObjectID="_1493210569" r:id="rId985"/>
        </w:object>
      </w:r>
      <w:r>
        <w:t>.</w:t>
      </w:r>
    </w:p>
    <w:p w14:paraId="4726A635" w14:textId="77777777" w:rsidR="000C6D02" w:rsidRDefault="000C6D02" w:rsidP="000C6D02"/>
    <w:p w14:paraId="7131FE62" w14:textId="68C60846"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250" w:author="Gerard" w:date="2015-04-08T21:50:00Z">
        <w:r w:rsidR="00C00DDA">
          <w:t>4.8</w:t>
        </w:r>
      </w:ins>
      <w:del w:id="2251" w:author="Gerard" w:date="2015-04-08T21:50:00Z">
        <w:r w:rsidR="001B13CD" w:rsidDel="00C00DDA">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2252" w:author="Gerard" w:date="2015-04-08T21:50:00Z">
        <w:r w:rsidR="00C00DDA">
          <w:t>3.6.3</w:t>
        </w:r>
      </w:ins>
      <w:del w:id="2253"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25pt;height:21.75pt" o:ole="">
            <v:imagedata r:id="rId986" o:title=""/>
          </v:shape>
          <o:OLEObject Type="Embed" ProgID="Equation.DSMT4" ShapeID="_x0000_i1502" DrawAspect="Content" ObjectID="_1493210570" r:id="rId987"/>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25pt;height:21.75pt" o:ole="">
            <v:imagedata r:id="rId988" o:title=""/>
          </v:shape>
          <o:OLEObject Type="Embed" ProgID="Equation.DSMT4" ShapeID="_x0000_i1503" DrawAspect="Content" ObjectID="_1493210571" r:id="rId989"/>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6.75pt;height:14.25pt" o:ole="">
            <v:imagedata r:id="rId990" o:title=""/>
          </v:shape>
          <o:OLEObject Type="Embed" ProgID="Equation.DSMT4" ShapeID="_x0000_i1504" DrawAspect="Content" ObjectID="_1493210572" r:id="rId991"/>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75pt;height:14.25pt" o:ole="">
            <v:imagedata r:id="rId992" o:title=""/>
          </v:shape>
          <o:OLEObject Type="Embed" ProgID="Equation.DSMT4" ShapeID="_x0000_i1505" DrawAspect="Content" ObjectID="_1493210573" r:id="rId993"/>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25pt;height:14.25pt" o:ole="">
            <v:imagedata r:id="rId994" o:title=""/>
          </v:shape>
          <o:OLEObject Type="Embed" ProgID="Equation.DSMT4" ShapeID="_x0000_i1506" DrawAspect="Content" ObjectID="_1493210574" r:id="rId995"/>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75pt;height:21.75pt" o:ole="">
            <v:imagedata r:id="rId996" o:title=""/>
          </v:shape>
          <o:OLEObject Type="Embed" ProgID="Equation.DSMT4" ShapeID="_x0000_i1507" DrawAspect="Content" ObjectID="_1493210575" r:id="rId997"/>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9.25pt;height:14.25pt" o:ole="">
            <v:imagedata r:id="rId998" o:title=""/>
          </v:shape>
          <o:OLEObject Type="Embed" ProgID="Equation.DSMT4" ShapeID="_x0000_i1508" DrawAspect="Content" ObjectID="_1493210576" r:id="rId999"/>
        </w:object>
      </w:r>
      <w:r w:rsidRPr="0097532C">
        <w:t>, the fiber modulus is zero at the strain origin (</w:t>
      </w:r>
      <w:r w:rsidR="006C2049" w:rsidRPr="006C2049">
        <w:rPr>
          <w:position w:val="-12"/>
        </w:rPr>
        <w:object w:dxaOrig="600" w:dyaOrig="360" w14:anchorId="0793792D">
          <v:shape id="_x0000_i1509" type="#_x0000_t75" style="width:29.25pt;height:21.75pt" o:ole="">
            <v:imagedata r:id="rId1000" o:title=""/>
          </v:shape>
          <o:OLEObject Type="Embed" ProgID="Equation.DSMT4" ShapeID="_x0000_i1509" DrawAspect="Content" ObjectID="_1493210577" r:id="rId1001"/>
        </w:object>
      </w:r>
      <w:r w:rsidRPr="0097532C">
        <w:t xml:space="preserve">).  Therefore, use </w:t>
      </w:r>
      <w:r w:rsidR="006C2049" w:rsidRPr="006C2049">
        <w:rPr>
          <w:position w:val="-10"/>
        </w:rPr>
        <w:object w:dxaOrig="600" w:dyaOrig="320" w14:anchorId="2ADEDFF2">
          <v:shape id="_x0000_i1510" type="#_x0000_t75" style="width:29.25pt;height:14.25pt" o:ole="">
            <v:imagedata r:id="rId1002" o:title=""/>
          </v:shape>
          <o:OLEObject Type="Embed" ProgID="Equation.DSMT4" ShapeID="_x0000_i1510" DrawAspect="Content" ObjectID="_1493210578" r:id="rId1003"/>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1.25pt;height:21.75pt" o:ole="">
            <v:imagedata r:id="rId1004" o:title=""/>
          </v:shape>
          <o:OLEObject Type="Embed" ProgID="Equation.DSMT4" ShapeID="_x0000_i1511" DrawAspect="Content" ObjectID="_1493210579" r:id="rId1005"/>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254" w:name="_Toc418602576"/>
      <w:r>
        <w:lastRenderedPageBreak/>
        <w:t>Coupled Transversely Isotropic Mooney-Rivlin</w:t>
      </w:r>
      <w:bookmarkEnd w:id="2254"/>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25pt;height:21.75pt" o:ole="">
            <v:imagedata r:id="rId1006" o:title=""/>
          </v:shape>
          <o:OLEObject Type="Embed" ProgID="Equation.DSMT4" ShapeID="_x0000_i1512" DrawAspect="Content" ObjectID="_1493210580" r:id="rId1007"/>
        </w:object>
      </w:r>
    </w:p>
    <w:p w14:paraId="49B54FD1" w14:textId="44CB77BD" w:rsidR="00A1636E" w:rsidRDefault="00A1636E" w:rsidP="00A1636E">
      <w:r>
        <w:t xml:space="preserve">The first </w:t>
      </w:r>
      <w:del w:id="2255" w:author="steve maas" w:date="2014-07-24T18:31:00Z">
        <w:r w:rsidDel="00B47983">
          <w:delText xml:space="preserve">two </w:delText>
        </w:r>
      </w:del>
      <w:ins w:id="2256" w:author="steve maas" w:date="2014-07-24T18:31:00Z">
        <w:r w:rsidR="00B47983">
          <w:t xml:space="preserve">three </w:t>
        </w:r>
      </w:ins>
      <w:r>
        <w:t xml:space="preserve">terms define the </w:t>
      </w:r>
      <w:ins w:id="2257"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25pt;height:14.25pt" o:ole="">
            <v:imagedata r:id="rId1008" o:title=""/>
          </v:shape>
          <o:OLEObject Type="Embed" ProgID="Equation.DSMT4" ShapeID="_x0000_i1513" DrawAspect="Content" ObjectID="_1493210581" r:id="rId1009"/>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75pt;height:29.25pt" o:ole="">
            <v:imagedata r:id="rId1010" o:title=""/>
          </v:shape>
          <o:OLEObject Type="Embed" ProgID="Equation.DSMT4" ShapeID="_x0000_i1514" DrawAspect="Content" ObjectID="_1493210582" r:id="rId1011"/>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25pt;height:14.25pt" o:ole="">
            <v:imagedata r:id="rId1012" o:title=""/>
          </v:shape>
          <o:OLEObject Type="Embed" ProgID="Equation.DSMT4" ShapeID="_x0000_i1515" DrawAspect="Content" ObjectID="_1493210583" r:id="rId1013"/>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258" w:name="_Toc418602577"/>
      <w:r>
        <w:lastRenderedPageBreak/>
        <w:t>Coupled Transversely Isotropic Veronda-Westmann</w:t>
      </w:r>
      <w:bookmarkEnd w:id="2258"/>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75pt;height:36.75pt" o:ole="">
            <v:imagedata r:id="rId1014" o:title=""/>
          </v:shape>
          <o:OLEObject Type="Embed" ProgID="Equation.DSMT4" ShapeID="_x0000_i1516" DrawAspect="Content" ObjectID="_1493210584" r:id="rId1015"/>
        </w:object>
      </w:r>
    </w:p>
    <w:p w14:paraId="04C16060" w14:textId="19B60012" w:rsidR="00241B41" w:rsidRDefault="00241B41" w:rsidP="00241B41">
      <w:r>
        <w:t xml:space="preserve">The first two terms define the </w:t>
      </w:r>
      <w:ins w:id="2259"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25pt;height:14.25pt" o:ole="">
            <v:imagedata r:id="rId1016" o:title=""/>
          </v:shape>
          <o:OLEObject Type="Embed" ProgID="Equation.DSMT4" ShapeID="_x0000_i1517" DrawAspect="Content" ObjectID="_1493210585" r:id="rId1017"/>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75pt;height:29.25pt" o:ole="">
            <v:imagedata r:id="rId1018" o:title=""/>
          </v:shape>
          <o:OLEObject Type="Embed" ProgID="Equation.DSMT4" ShapeID="_x0000_i1518" DrawAspect="Content" ObjectID="_1493210586" r:id="rId1019"/>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25pt;height:14.25pt" o:ole="">
            <v:imagedata r:id="rId1020" o:title=""/>
          </v:shape>
          <o:OLEObject Type="Embed" ProgID="Equation.DSMT4" ShapeID="_x0000_i1519" DrawAspect="Content" ObjectID="_1493210587" r:id="rId1021"/>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2260" w:author="rawlins" w:date="2015-04-03T15:36:00Z"/>
        </w:rPr>
      </w:pPr>
      <w:bookmarkStart w:id="2261" w:name="_Toc410636372"/>
      <w:bookmarkStart w:id="2262" w:name="_Toc418602578"/>
      <w:ins w:id="2263" w:author="rawlins" w:date="2015-04-03T15:36:00Z">
        <w:r>
          <w:lastRenderedPageBreak/>
          <w:t>Continuous Fiber Distribution</w:t>
        </w:r>
        <w:bookmarkEnd w:id="2261"/>
        <w:bookmarkEnd w:id="2262"/>
      </w:ins>
    </w:p>
    <w:p w14:paraId="59B8D788" w14:textId="77777777" w:rsidR="00277EE6" w:rsidRDefault="00277EE6" w:rsidP="00277EE6">
      <w:pPr>
        <w:rPr>
          <w:ins w:id="2264" w:author="rawlins" w:date="2015-04-03T15:36:00Z"/>
        </w:rPr>
      </w:pPr>
      <w:ins w:id="2265"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2266" w:author="rawlins" w:date="2015-04-03T15:36:00Z"/>
        </w:rPr>
      </w:pPr>
      <w:ins w:id="2267" w:author="rawlins" w:date="2015-04-03T15:36:00Z">
        <w:r>
          <w:tab/>
        </w:r>
        <w:r>
          <w:rPr>
            <w:noProof/>
            <w:position w:val="-18"/>
            <w:rPrChange w:id="2268">
              <w:rPr>
                <w:noProof/>
              </w:rPr>
            </w:rPrChange>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2269" w:author="rawlins" w:date="2015-04-03T15:36:00Z"/>
        </w:rPr>
      </w:pPr>
      <w:ins w:id="2270" w:author="rawlins" w:date="2015-04-03T15:36:00Z">
        <w:r>
          <w:t xml:space="preserve">where </w:t>
        </w:r>
        <w:r>
          <w:rPr>
            <w:noProof/>
            <w:position w:val="-4"/>
            <w:rPrChange w:id="2271">
              <w:rPr>
                <w:noProof/>
              </w:rPr>
            </w:rPrChange>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Change w:id="2272">
              <w:rPr>
                <w:noProof/>
              </w:rPr>
            </w:rPrChange>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Change w:id="2273">
              <w:rPr>
                <w:noProof/>
              </w:rPr>
            </w:rPrChange>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Change w:id="2274">
              <w:rPr>
                <w:noProof/>
              </w:rPr>
            </w:rPrChange>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Change w:id="2275">
              <w:rPr>
                <w:noProof/>
              </w:rPr>
            </w:rPrChange>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Change w:id="2276">
              <w:rPr>
                <w:noProof/>
              </w:rPr>
            </w:rPrChange>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Change w:id="2277">
              <w:rPr>
                <w:noProof/>
              </w:rPr>
            </w:rPrChange>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Change w:id="2278">
              <w:rPr>
                <w:noProof/>
              </w:rPr>
            </w:rPrChange>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Change w:id="2279">
              <w:rPr>
                <w:noProof/>
              </w:rPr>
            </w:rPrChange>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Change w:id="2280">
              <w:rPr>
                <w:noProof/>
              </w:rPr>
            </w:rPrChange>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2281" w:author="rawlins" w:date="2015-04-03T15:36:00Z"/>
        </w:rPr>
      </w:pPr>
      <w:ins w:id="2282" w:author="rawlins" w:date="2015-04-03T15:36:00Z">
        <w:r>
          <w:tab/>
        </w:r>
        <w:r>
          <w:rPr>
            <w:noProof/>
            <w:position w:val="-18"/>
            <w:rPrChange w:id="2283">
              <w:rPr>
                <w:noProof/>
              </w:rPr>
            </w:rPrChange>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2284" w:author="rawlins" w:date="2015-04-03T15:36:00Z"/>
        </w:rPr>
      </w:pPr>
      <w:ins w:id="2285"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2286" w:author="rawlins" w:date="2015-04-03T15:36:00Z"/>
        </w:rPr>
      </w:pPr>
      <w:ins w:id="2287" w:author="rawlins" w:date="2015-04-03T15:36:00Z">
        <w:r>
          <w:tab/>
        </w:r>
        <w:r>
          <w:rPr>
            <w:noProof/>
            <w:position w:val="-18"/>
            <w:rPrChange w:id="2288">
              <w:rPr>
                <w:noProof/>
              </w:rPr>
            </w:rPrChange>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2289" w:author="rawlins" w:date="2015-04-03T15:36:00Z"/>
        </w:rPr>
      </w:pPr>
      <w:ins w:id="2290" w:author="rawlins" w:date="2015-04-03T15:36:00Z">
        <w:r>
          <w:t xml:space="preserve">where </w:t>
        </w:r>
        <w:r>
          <w:rPr>
            <w:noProof/>
            <w:position w:val="-12"/>
            <w:rPrChange w:id="2291">
              <w:rPr>
                <w:noProof/>
              </w:rPr>
            </w:rPrChange>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2292" w:author="rawlins" w:date="2015-04-03T15:36:00Z"/>
        </w:rPr>
      </w:pPr>
      <w:ins w:id="2293" w:author="rawlins" w:date="2015-04-03T15:36:00Z">
        <w:r>
          <w:br w:type="page"/>
        </w:r>
      </w:ins>
    </w:p>
    <w:p w14:paraId="2B635F1F" w14:textId="77777777" w:rsidR="00277EE6" w:rsidRDefault="00277EE6" w:rsidP="00277EE6">
      <w:pPr>
        <w:pStyle w:val="Heading3"/>
        <w:rPr>
          <w:ins w:id="2294" w:author="rawlins" w:date="2015-04-03T15:36:00Z"/>
        </w:rPr>
      </w:pPr>
      <w:bookmarkStart w:id="2295" w:name="_Toc410636373"/>
      <w:bookmarkStart w:id="2296" w:name="_Toc418602579"/>
      <w:ins w:id="2297" w:author="rawlins" w:date="2015-04-03T15:36:00Z">
        <w:r>
          <w:lastRenderedPageBreak/>
          <w:t>Compressible Continuous Fiber Distribution</w:t>
        </w:r>
        <w:bookmarkEnd w:id="2295"/>
        <w:bookmarkEnd w:id="2296"/>
      </w:ins>
    </w:p>
    <w:p w14:paraId="1E44F045" w14:textId="77777777" w:rsidR="00277EE6" w:rsidRDefault="00277EE6" w:rsidP="00277EE6">
      <w:pPr>
        <w:rPr>
          <w:ins w:id="2298" w:author="rawlins" w:date="2015-04-03T15:36:00Z"/>
        </w:rPr>
      </w:pPr>
      <w:ins w:id="2299"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230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5"/>
        <w:gridCol w:w="222"/>
      </w:tblGrid>
      <w:tr w:rsidR="00277EE6" w14:paraId="4963CB58" w14:textId="77777777" w:rsidTr="00050662">
        <w:trPr>
          <w:ins w:id="2301" w:author="rawlins" w:date="2015-04-03T15:36:00Z"/>
        </w:trPr>
        <w:tc>
          <w:tcPr>
            <w:tcW w:w="0" w:type="auto"/>
            <w:shd w:val="clear" w:color="auto" w:fill="auto"/>
          </w:tcPr>
          <w:p w14:paraId="1A7FF350" w14:textId="77777777" w:rsidR="00277EE6" w:rsidRDefault="00277EE6" w:rsidP="00050662">
            <w:pPr>
              <w:pStyle w:val="code"/>
              <w:rPr>
                <w:ins w:id="2302" w:author="rawlins" w:date="2015-04-03T15:36:00Z"/>
              </w:rPr>
            </w:pPr>
            <w:ins w:id="2303" w:author="rawlins" w:date="2015-04-03T15:36:00Z">
              <w:r>
                <w:t>&lt;fibers&gt;</w:t>
              </w:r>
            </w:ins>
          </w:p>
        </w:tc>
        <w:tc>
          <w:tcPr>
            <w:tcW w:w="0" w:type="auto"/>
            <w:shd w:val="clear" w:color="auto" w:fill="auto"/>
          </w:tcPr>
          <w:p w14:paraId="39A605DA" w14:textId="77777777" w:rsidR="00277EE6" w:rsidRPr="000B272C" w:rsidRDefault="00277EE6" w:rsidP="00050662">
            <w:pPr>
              <w:rPr>
                <w:ins w:id="2304" w:author="rawlins" w:date="2015-04-03T15:36:00Z"/>
                <w:i/>
              </w:rPr>
            </w:pPr>
            <w:ins w:id="2305" w:author="rawlins" w:date="2015-04-03T15:36:00Z">
              <w:r w:rsidRPr="000B272C">
                <w:t xml:space="preserve">Specification of the </w:t>
              </w:r>
              <w:r>
                <w:t xml:space="preserve">fiber material response </w:t>
              </w:r>
            </w:ins>
            <w:ins w:id="2306" w:author="rawlins" w:date="2015-04-03T15:36:00Z">
              <w:r w:rsidRPr="00315B5A">
                <w:rPr>
                  <w:position w:val="-14"/>
                </w:rPr>
                <w:object w:dxaOrig="800" w:dyaOrig="400" w14:anchorId="1343D218">
                  <v:shape id="_x0000_i1520" type="#_x0000_t75" style="width:42.75pt;height:21.75pt" o:ole="">
                    <v:imagedata r:id="rId1036" o:title=""/>
                  </v:shape>
                  <o:OLEObject Type="Embed" ProgID="Equation.DSMT4" ShapeID="_x0000_i1520" DrawAspect="Content" ObjectID="_1493210588" r:id="rId1037"/>
                </w:object>
              </w:r>
            </w:ins>
            <w:ins w:id="2307" w:author="rawlins" w:date="2015-04-03T15:36:00Z">
              <w:r>
                <w:t xml:space="preserve"> </w:t>
              </w:r>
            </w:ins>
          </w:p>
        </w:tc>
        <w:tc>
          <w:tcPr>
            <w:tcW w:w="0" w:type="auto"/>
          </w:tcPr>
          <w:p w14:paraId="313B421B" w14:textId="77777777" w:rsidR="00277EE6" w:rsidRPr="000B272C" w:rsidRDefault="00277EE6" w:rsidP="00050662">
            <w:pPr>
              <w:rPr>
                <w:ins w:id="2308" w:author="rawlins" w:date="2015-04-03T15:36:00Z"/>
              </w:rPr>
            </w:pPr>
          </w:p>
        </w:tc>
      </w:tr>
      <w:tr w:rsidR="00277EE6" w14:paraId="0D55B23A" w14:textId="77777777" w:rsidTr="00050662">
        <w:trPr>
          <w:ins w:id="2309" w:author="rawlins" w:date="2015-04-03T15:36:00Z"/>
        </w:trPr>
        <w:tc>
          <w:tcPr>
            <w:tcW w:w="0" w:type="auto"/>
            <w:shd w:val="clear" w:color="auto" w:fill="auto"/>
          </w:tcPr>
          <w:p w14:paraId="147CB807" w14:textId="77777777" w:rsidR="00277EE6" w:rsidRDefault="00277EE6" w:rsidP="00050662">
            <w:pPr>
              <w:pStyle w:val="code"/>
              <w:rPr>
                <w:ins w:id="2310" w:author="rawlins" w:date="2015-04-03T15:36:00Z"/>
              </w:rPr>
            </w:pPr>
            <w:ins w:id="2311" w:author="rawlins" w:date="2015-04-03T15:36:00Z">
              <w:r>
                <w:t>&lt;distribution&gt;</w:t>
              </w:r>
            </w:ins>
          </w:p>
        </w:tc>
        <w:tc>
          <w:tcPr>
            <w:tcW w:w="0" w:type="auto"/>
            <w:shd w:val="clear" w:color="auto" w:fill="auto"/>
          </w:tcPr>
          <w:p w14:paraId="0FAC9BD8" w14:textId="77777777" w:rsidR="00277EE6" w:rsidRPr="000B272C" w:rsidRDefault="00277EE6" w:rsidP="00050662">
            <w:pPr>
              <w:rPr>
                <w:ins w:id="2312" w:author="rawlins" w:date="2015-04-03T15:36:00Z"/>
                <w:i/>
              </w:rPr>
            </w:pPr>
            <w:ins w:id="2313" w:author="rawlins" w:date="2015-04-03T15:36:00Z">
              <w:r>
                <w:t xml:space="preserve">Specification of the fiber density distribution </w:t>
              </w:r>
            </w:ins>
            <w:ins w:id="2314" w:author="rawlins" w:date="2015-04-03T15:36:00Z">
              <w:r w:rsidRPr="00315B5A">
                <w:rPr>
                  <w:position w:val="-14"/>
                </w:rPr>
                <w:object w:dxaOrig="580" w:dyaOrig="400" w14:anchorId="2BDF95BF">
                  <v:shape id="_x0000_i1521" type="#_x0000_t75" style="width:29.25pt;height:21.75pt" o:ole="">
                    <v:imagedata r:id="rId1038" o:title=""/>
                  </v:shape>
                  <o:OLEObject Type="Embed" ProgID="Equation.DSMT4" ShapeID="_x0000_i1521" DrawAspect="Content" ObjectID="_1493210589" r:id="rId1039"/>
                </w:object>
              </w:r>
            </w:ins>
            <w:ins w:id="2315" w:author="rawlins" w:date="2015-04-03T15:36:00Z">
              <w:r>
                <w:t xml:space="preserve"> </w:t>
              </w:r>
            </w:ins>
          </w:p>
        </w:tc>
        <w:tc>
          <w:tcPr>
            <w:tcW w:w="0" w:type="auto"/>
          </w:tcPr>
          <w:p w14:paraId="6BE362E4" w14:textId="77777777" w:rsidR="00277EE6" w:rsidRPr="000B272C" w:rsidRDefault="00277EE6" w:rsidP="00050662">
            <w:pPr>
              <w:rPr>
                <w:ins w:id="2316" w:author="rawlins" w:date="2015-04-03T15:36:00Z"/>
              </w:rPr>
            </w:pPr>
          </w:p>
        </w:tc>
      </w:tr>
      <w:tr w:rsidR="00277EE6" w14:paraId="6AED389C" w14:textId="77777777" w:rsidTr="00050662">
        <w:trPr>
          <w:ins w:id="2317" w:author="rawlins" w:date="2015-04-03T15:36:00Z"/>
        </w:trPr>
        <w:tc>
          <w:tcPr>
            <w:tcW w:w="0" w:type="auto"/>
            <w:shd w:val="clear" w:color="auto" w:fill="auto"/>
          </w:tcPr>
          <w:p w14:paraId="2BA3160A" w14:textId="77777777" w:rsidR="00277EE6" w:rsidRDefault="00277EE6" w:rsidP="00050662">
            <w:pPr>
              <w:pStyle w:val="code"/>
              <w:rPr>
                <w:ins w:id="2318" w:author="rawlins" w:date="2015-04-03T15:36:00Z"/>
              </w:rPr>
            </w:pPr>
            <w:ins w:id="2319" w:author="rawlins" w:date="2015-04-03T15:36:00Z">
              <w:r>
                <w:t>&lt;scheme&gt;</w:t>
              </w:r>
            </w:ins>
          </w:p>
        </w:tc>
        <w:tc>
          <w:tcPr>
            <w:tcW w:w="0" w:type="auto"/>
            <w:shd w:val="clear" w:color="auto" w:fill="auto"/>
          </w:tcPr>
          <w:p w14:paraId="2A91559A" w14:textId="77777777" w:rsidR="00277EE6" w:rsidRPr="000B272C" w:rsidRDefault="00277EE6" w:rsidP="00050662">
            <w:pPr>
              <w:rPr>
                <w:ins w:id="2320" w:author="rawlins" w:date="2015-04-03T15:36:00Z"/>
              </w:rPr>
            </w:pPr>
            <w:ins w:id="2321" w:author="rawlins" w:date="2015-04-03T15:36:00Z">
              <w:r>
                <w:t>Numerical integration scheme</w:t>
              </w:r>
            </w:ins>
          </w:p>
        </w:tc>
        <w:tc>
          <w:tcPr>
            <w:tcW w:w="0" w:type="auto"/>
          </w:tcPr>
          <w:p w14:paraId="248DB1DD" w14:textId="77777777" w:rsidR="00277EE6" w:rsidRDefault="00277EE6" w:rsidP="00050662">
            <w:pPr>
              <w:rPr>
                <w:ins w:id="2322" w:author="rawlins" w:date="2015-04-03T15:36:00Z"/>
              </w:rPr>
            </w:pPr>
          </w:p>
        </w:tc>
      </w:tr>
    </w:tbl>
    <w:p w14:paraId="29A1A3E5" w14:textId="77777777" w:rsidR="00277EE6" w:rsidRDefault="00277EE6" w:rsidP="00277EE6">
      <w:pPr>
        <w:rPr>
          <w:ins w:id="2323" w:author="rawlins" w:date="2015-04-03T15:36:00Z"/>
        </w:rPr>
      </w:pPr>
    </w:p>
    <w:p w14:paraId="39195F55" w14:textId="77777777" w:rsidR="00277EE6" w:rsidRDefault="00277EE6" w:rsidP="00277EE6">
      <w:pPr>
        <w:rPr>
          <w:ins w:id="2324" w:author="rawlins" w:date="2015-04-03T15:36:00Z"/>
        </w:rPr>
      </w:pPr>
      <w:ins w:id="2325"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326" w:author="rawlins" w:date="2015-04-03T15:36:00Z">
        <w:r>
          <w:fldChar w:fldCharType="separate"/>
        </w:r>
      </w:ins>
      <w:ins w:id="2327" w:author="Gerard" w:date="2015-04-08T21:50:00Z">
        <w:r w:rsidR="00C00DDA">
          <w:t>4.2.2</w:t>
        </w:r>
      </w:ins>
      <w:ins w:id="2328"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329" w:author="rawlins" w:date="2015-04-03T15:36:00Z">
        <w:r>
          <w:fldChar w:fldCharType="separate"/>
        </w:r>
      </w:ins>
      <w:ins w:id="2330" w:author="Gerard" w:date="2015-04-08T21:50:00Z">
        <w:r w:rsidR="00C00DDA">
          <w:t>4.2.4</w:t>
        </w:r>
      </w:ins>
      <w:ins w:id="2331"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2332" w:author="rawlins" w:date="2015-04-03T15:36:00Z">
        <w:r>
          <w:fldChar w:fldCharType="separate"/>
        </w:r>
      </w:ins>
      <w:ins w:id="2333" w:author="Gerard" w:date="2015-04-08T21:50:00Z">
        <w:r w:rsidR="00C00DDA">
          <w:t>4.2.5</w:t>
        </w:r>
      </w:ins>
      <w:ins w:id="2334" w:author="rawlins" w:date="2015-04-03T15:36:00Z">
        <w:r>
          <w:fldChar w:fldCharType="end"/>
        </w:r>
        <w:r>
          <w:t>.</w:t>
        </w:r>
      </w:ins>
    </w:p>
    <w:p w14:paraId="1D6B233C" w14:textId="77777777" w:rsidR="00277EE6" w:rsidRDefault="00277EE6" w:rsidP="00277EE6">
      <w:pPr>
        <w:rPr>
          <w:ins w:id="2335" w:author="rawlins" w:date="2015-04-03T15:36:00Z"/>
        </w:rPr>
      </w:pPr>
    </w:p>
    <w:p w14:paraId="32338918" w14:textId="77777777" w:rsidR="00277EE6" w:rsidRDefault="00277EE6" w:rsidP="00277EE6">
      <w:pPr>
        <w:rPr>
          <w:ins w:id="2336" w:author="rawlins" w:date="2015-04-03T15:36:00Z"/>
        </w:rPr>
      </w:pPr>
      <w:ins w:id="2337" w:author="rawlins" w:date="2015-04-03T15:36:00Z">
        <w:r>
          <w:rPr>
            <w:i/>
          </w:rPr>
          <w:t>Example</w:t>
        </w:r>
        <w:r>
          <w:t>:</w:t>
        </w:r>
      </w:ins>
    </w:p>
    <w:p w14:paraId="7E1F1E74" w14:textId="77777777" w:rsidR="00277EE6" w:rsidRPr="008A39E7" w:rsidRDefault="00277EE6" w:rsidP="00277EE6">
      <w:pPr>
        <w:rPr>
          <w:ins w:id="2338" w:author="rawlins" w:date="2015-04-03T15:36:00Z"/>
          <w:rFonts w:ascii="Courier New" w:hAnsi="Courier New"/>
          <w:sz w:val="22"/>
        </w:rPr>
      </w:pPr>
      <w:ins w:id="2339"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2340" w:author="rawlins" w:date="2015-04-03T15:36:00Z"/>
          <w:rFonts w:ascii="Courier New" w:hAnsi="Courier New"/>
          <w:sz w:val="22"/>
        </w:rPr>
      </w:pPr>
      <w:ins w:id="2341"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2342" w:author="rawlins" w:date="2015-04-03T15:36:00Z"/>
          <w:rFonts w:ascii="Courier New" w:hAnsi="Courier New"/>
          <w:sz w:val="22"/>
        </w:rPr>
      </w:pPr>
      <w:ins w:id="2343"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2344" w:author="rawlins" w:date="2015-04-03T15:36:00Z"/>
          <w:rFonts w:ascii="Courier New" w:hAnsi="Courier New"/>
          <w:sz w:val="22"/>
        </w:rPr>
      </w:pPr>
      <w:ins w:id="2345"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2346" w:author="rawlins" w:date="2015-04-03T15:36:00Z"/>
          <w:rFonts w:ascii="Courier New" w:hAnsi="Courier New"/>
          <w:sz w:val="22"/>
        </w:rPr>
      </w:pPr>
      <w:ins w:id="2347"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2348" w:author="rawlins" w:date="2015-04-03T15:36:00Z"/>
          <w:rFonts w:ascii="Courier New" w:hAnsi="Courier New"/>
          <w:sz w:val="22"/>
        </w:rPr>
      </w:pPr>
      <w:ins w:id="2349" w:author="rawlins" w:date="2015-04-03T15:36:00Z">
        <w:r w:rsidRPr="008A39E7">
          <w:rPr>
            <w:rFonts w:ascii="Courier New" w:hAnsi="Courier New"/>
            <w:sz w:val="22"/>
          </w:rPr>
          <w:tab/>
          <w:t>&lt;/solid&gt;</w:t>
        </w:r>
      </w:ins>
    </w:p>
    <w:p w14:paraId="21C808D7" w14:textId="77777777" w:rsidR="00277EE6" w:rsidRPr="008A39E7" w:rsidRDefault="00277EE6" w:rsidP="00277EE6">
      <w:pPr>
        <w:rPr>
          <w:ins w:id="2350" w:author="rawlins" w:date="2015-04-03T15:36:00Z"/>
          <w:rFonts w:ascii="Courier New" w:hAnsi="Courier New"/>
          <w:sz w:val="22"/>
        </w:rPr>
      </w:pPr>
      <w:ins w:id="2351"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2352" w:author="rawlins" w:date="2015-04-03T15:36:00Z"/>
          <w:rFonts w:ascii="Courier New" w:hAnsi="Courier New"/>
          <w:sz w:val="22"/>
        </w:rPr>
      </w:pPr>
      <w:ins w:id="235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8A39E7" w:rsidRDefault="00277EE6" w:rsidP="00277EE6">
      <w:pPr>
        <w:rPr>
          <w:ins w:id="2354" w:author="rawlins" w:date="2015-04-03T15:36:00Z"/>
          <w:rFonts w:ascii="Courier New" w:hAnsi="Courier New"/>
          <w:sz w:val="22"/>
        </w:rPr>
      </w:pPr>
      <w:ins w:id="2355"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102D772A" w14:textId="77777777" w:rsidR="00277EE6" w:rsidRPr="008A39E7" w:rsidRDefault="00277EE6" w:rsidP="00277EE6">
      <w:pPr>
        <w:rPr>
          <w:ins w:id="2356" w:author="rawlins" w:date="2015-04-03T15:36:00Z"/>
          <w:rFonts w:ascii="Courier New" w:hAnsi="Courier New"/>
          <w:sz w:val="22"/>
        </w:rPr>
      </w:pPr>
      <w:ins w:id="2357"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B413E3B" w14:textId="77777777" w:rsidR="00277EE6" w:rsidRPr="008A39E7" w:rsidRDefault="00277EE6" w:rsidP="00277EE6">
      <w:pPr>
        <w:rPr>
          <w:ins w:id="2358" w:author="rawlins" w:date="2015-04-03T15:36:00Z"/>
          <w:rFonts w:ascii="Courier New" w:hAnsi="Courier New"/>
          <w:sz w:val="22"/>
        </w:rPr>
      </w:pPr>
      <w:ins w:id="2359"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50FD2B35" w14:textId="77777777" w:rsidR="00277EE6" w:rsidRPr="008A39E7" w:rsidRDefault="00277EE6" w:rsidP="00277EE6">
      <w:pPr>
        <w:rPr>
          <w:ins w:id="2360" w:author="rawlins" w:date="2015-04-03T15:36:00Z"/>
          <w:rFonts w:ascii="Courier New" w:hAnsi="Courier New"/>
          <w:sz w:val="22"/>
        </w:rPr>
      </w:pPr>
      <w:ins w:id="236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1B6F7EED" w14:textId="77777777" w:rsidR="00277EE6" w:rsidRPr="008A39E7" w:rsidRDefault="00277EE6" w:rsidP="00277EE6">
      <w:pPr>
        <w:rPr>
          <w:ins w:id="2362" w:author="rawlins" w:date="2015-04-03T15:36:00Z"/>
          <w:rFonts w:ascii="Courier New" w:hAnsi="Courier New"/>
          <w:sz w:val="22"/>
        </w:rPr>
      </w:pPr>
      <w:ins w:id="236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2364" w:author="rawlins" w:date="2015-04-03T15:36:00Z"/>
          <w:rFonts w:ascii="Courier New" w:hAnsi="Courier New"/>
          <w:sz w:val="22"/>
        </w:rPr>
      </w:pPr>
      <w:ins w:id="236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2366" w:author="rawlins" w:date="2015-04-03T15:36:00Z"/>
          <w:rFonts w:ascii="Courier New" w:hAnsi="Courier New"/>
          <w:sz w:val="22"/>
        </w:rPr>
      </w:pPr>
      <w:ins w:id="2367"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2368" w:author="rawlins" w:date="2015-04-03T15:36:00Z"/>
          <w:rFonts w:ascii="Courier New" w:hAnsi="Courier New"/>
          <w:sz w:val="22"/>
        </w:rPr>
      </w:pPr>
      <w:ins w:id="2369"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2370" w:author="rawlins" w:date="2015-04-03T15:36:00Z"/>
          <w:rFonts w:ascii="Courier New" w:hAnsi="Courier New"/>
          <w:sz w:val="22"/>
        </w:rPr>
      </w:pPr>
      <w:ins w:id="2371"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2372" w:author="rawlins" w:date="2015-04-03T15:36:00Z"/>
          <w:rFonts w:ascii="Courier New" w:hAnsi="Courier New"/>
          <w:sz w:val="22"/>
        </w:rPr>
      </w:pPr>
      <w:ins w:id="237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2374" w:author="rawlins" w:date="2015-04-03T15:36:00Z"/>
          <w:rFonts w:ascii="Courier New" w:hAnsi="Courier New"/>
          <w:sz w:val="22"/>
        </w:rPr>
      </w:pPr>
      <w:ins w:id="2375" w:author="rawlins" w:date="2015-04-03T15:36:00Z">
        <w:r w:rsidRPr="008A39E7">
          <w:rPr>
            <w:rFonts w:ascii="Courier New" w:hAnsi="Courier New"/>
            <w:sz w:val="22"/>
          </w:rPr>
          <w:tab/>
          <w:t>&lt;/solid&gt;</w:t>
        </w:r>
      </w:ins>
    </w:p>
    <w:p w14:paraId="21480E6F" w14:textId="77777777" w:rsidR="00277EE6" w:rsidRPr="008A39E7" w:rsidRDefault="00277EE6" w:rsidP="00277EE6">
      <w:pPr>
        <w:rPr>
          <w:ins w:id="2376" w:author="rawlins" w:date="2015-04-03T15:36:00Z"/>
          <w:rFonts w:ascii="Courier New" w:hAnsi="Courier New"/>
          <w:sz w:val="22"/>
        </w:rPr>
      </w:pPr>
      <w:ins w:id="2377" w:author="rawlins" w:date="2015-04-03T15:36:00Z">
        <w:r w:rsidRPr="008A39E7">
          <w:rPr>
            <w:rFonts w:ascii="Courier New" w:hAnsi="Courier New"/>
            <w:sz w:val="22"/>
          </w:rPr>
          <w:t>&lt;/material&gt;</w:t>
        </w:r>
      </w:ins>
    </w:p>
    <w:p w14:paraId="645E7790" w14:textId="77777777" w:rsidR="00277EE6" w:rsidRDefault="00277EE6" w:rsidP="00277EE6">
      <w:pPr>
        <w:rPr>
          <w:ins w:id="2378" w:author="rawlins" w:date="2015-04-03T15:36:00Z"/>
        </w:rPr>
      </w:pPr>
    </w:p>
    <w:p w14:paraId="171DB4D8" w14:textId="77777777" w:rsidR="00277EE6" w:rsidRDefault="00277EE6" w:rsidP="00277EE6">
      <w:pPr>
        <w:jc w:val="left"/>
        <w:rPr>
          <w:ins w:id="2379" w:author="rawlins" w:date="2015-04-03T15:36:00Z"/>
        </w:rPr>
      </w:pPr>
      <w:ins w:id="2380" w:author="rawlins" w:date="2015-04-03T15:36:00Z">
        <w:r>
          <w:br w:type="page"/>
        </w:r>
      </w:ins>
    </w:p>
    <w:p w14:paraId="69AF7AAA" w14:textId="77777777" w:rsidR="00277EE6" w:rsidRDefault="00277EE6" w:rsidP="00277EE6">
      <w:pPr>
        <w:pStyle w:val="Heading3"/>
        <w:rPr>
          <w:ins w:id="2381" w:author="rawlins" w:date="2015-04-03T15:36:00Z"/>
        </w:rPr>
      </w:pPr>
      <w:bookmarkStart w:id="2382" w:name="_Toc410636374"/>
      <w:bookmarkStart w:id="2383" w:name="_Toc418602580"/>
      <w:bookmarkStart w:id="2384" w:name="_Ref280606960"/>
      <w:ins w:id="2385" w:author="rawlins" w:date="2015-04-03T15:36:00Z">
        <w:r>
          <w:lastRenderedPageBreak/>
          <w:t>Uncoupled Continuous Fiber Distribution</w:t>
        </w:r>
        <w:bookmarkEnd w:id="2382"/>
        <w:bookmarkEnd w:id="2383"/>
      </w:ins>
    </w:p>
    <w:p w14:paraId="0C01AE71" w14:textId="77777777" w:rsidR="00277EE6" w:rsidRDefault="00277EE6" w:rsidP="00277EE6">
      <w:pPr>
        <w:rPr>
          <w:ins w:id="2386" w:author="rawlins" w:date="2015-04-03T15:36:00Z"/>
        </w:rPr>
      </w:pPr>
      <w:ins w:id="2387"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238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5"/>
        <w:gridCol w:w="222"/>
      </w:tblGrid>
      <w:tr w:rsidR="00277EE6" w14:paraId="769F769B" w14:textId="77777777" w:rsidTr="00050662">
        <w:trPr>
          <w:ins w:id="2389" w:author="rawlins" w:date="2015-04-03T15:36:00Z"/>
        </w:trPr>
        <w:tc>
          <w:tcPr>
            <w:tcW w:w="0" w:type="auto"/>
            <w:shd w:val="clear" w:color="auto" w:fill="auto"/>
          </w:tcPr>
          <w:p w14:paraId="58FD561A" w14:textId="77777777" w:rsidR="00277EE6" w:rsidRDefault="00277EE6" w:rsidP="00050662">
            <w:pPr>
              <w:pStyle w:val="code"/>
              <w:rPr>
                <w:ins w:id="2390" w:author="rawlins" w:date="2015-04-03T15:36:00Z"/>
              </w:rPr>
            </w:pPr>
            <w:ins w:id="2391" w:author="rawlins" w:date="2015-04-03T15:36:00Z">
              <w:r>
                <w:t>&lt;fibers&gt;</w:t>
              </w:r>
            </w:ins>
          </w:p>
        </w:tc>
        <w:tc>
          <w:tcPr>
            <w:tcW w:w="0" w:type="auto"/>
            <w:shd w:val="clear" w:color="auto" w:fill="auto"/>
          </w:tcPr>
          <w:p w14:paraId="09DCF785" w14:textId="77777777" w:rsidR="00277EE6" w:rsidRPr="000B272C" w:rsidRDefault="00277EE6" w:rsidP="00050662">
            <w:pPr>
              <w:rPr>
                <w:ins w:id="2392" w:author="rawlins" w:date="2015-04-03T15:36:00Z"/>
                <w:i/>
              </w:rPr>
            </w:pPr>
            <w:ins w:id="2393" w:author="rawlins" w:date="2015-04-03T15:36:00Z">
              <w:r w:rsidRPr="000B272C">
                <w:t xml:space="preserve">Specification of the </w:t>
              </w:r>
              <w:r>
                <w:t xml:space="preserve">fiber material response </w:t>
              </w:r>
            </w:ins>
            <w:ins w:id="2394" w:author="rawlins" w:date="2015-04-03T15:36:00Z">
              <w:r w:rsidRPr="00315B5A">
                <w:rPr>
                  <w:position w:val="-16"/>
                </w:rPr>
                <w:object w:dxaOrig="800" w:dyaOrig="440" w14:anchorId="3B808E9D">
                  <v:shape id="_x0000_i1522" type="#_x0000_t75" style="width:42.75pt;height:21.75pt" o:ole="">
                    <v:imagedata r:id="rId1040" o:title=""/>
                  </v:shape>
                  <o:OLEObject Type="Embed" ProgID="Equation.DSMT4" ShapeID="_x0000_i1522" DrawAspect="Content" ObjectID="_1493210590" r:id="rId1041"/>
                </w:object>
              </w:r>
            </w:ins>
            <w:ins w:id="2395" w:author="rawlins" w:date="2015-04-03T15:36:00Z">
              <w:r>
                <w:t xml:space="preserve"> </w:t>
              </w:r>
            </w:ins>
          </w:p>
        </w:tc>
        <w:tc>
          <w:tcPr>
            <w:tcW w:w="0" w:type="auto"/>
          </w:tcPr>
          <w:p w14:paraId="7D105525" w14:textId="77777777" w:rsidR="00277EE6" w:rsidRPr="000B272C" w:rsidRDefault="00277EE6" w:rsidP="00050662">
            <w:pPr>
              <w:rPr>
                <w:ins w:id="2396" w:author="rawlins" w:date="2015-04-03T15:36:00Z"/>
              </w:rPr>
            </w:pPr>
          </w:p>
        </w:tc>
      </w:tr>
      <w:tr w:rsidR="00277EE6" w14:paraId="5C28B25F" w14:textId="77777777" w:rsidTr="00050662">
        <w:trPr>
          <w:ins w:id="2397" w:author="rawlins" w:date="2015-04-03T15:36:00Z"/>
        </w:trPr>
        <w:tc>
          <w:tcPr>
            <w:tcW w:w="0" w:type="auto"/>
            <w:shd w:val="clear" w:color="auto" w:fill="auto"/>
          </w:tcPr>
          <w:p w14:paraId="5E961669" w14:textId="77777777" w:rsidR="00277EE6" w:rsidRDefault="00277EE6" w:rsidP="00050662">
            <w:pPr>
              <w:pStyle w:val="code"/>
              <w:rPr>
                <w:ins w:id="2398" w:author="rawlins" w:date="2015-04-03T15:36:00Z"/>
              </w:rPr>
            </w:pPr>
            <w:ins w:id="2399" w:author="rawlins" w:date="2015-04-03T15:36:00Z">
              <w:r>
                <w:t>&lt;distribution&gt;</w:t>
              </w:r>
            </w:ins>
          </w:p>
        </w:tc>
        <w:tc>
          <w:tcPr>
            <w:tcW w:w="0" w:type="auto"/>
            <w:shd w:val="clear" w:color="auto" w:fill="auto"/>
          </w:tcPr>
          <w:p w14:paraId="3EE6AEF5" w14:textId="77777777" w:rsidR="00277EE6" w:rsidRPr="000B272C" w:rsidRDefault="00277EE6" w:rsidP="00050662">
            <w:pPr>
              <w:rPr>
                <w:ins w:id="2400" w:author="rawlins" w:date="2015-04-03T15:36:00Z"/>
                <w:i/>
              </w:rPr>
            </w:pPr>
            <w:ins w:id="2401" w:author="rawlins" w:date="2015-04-03T15:36:00Z">
              <w:r>
                <w:t xml:space="preserve">Specification of the fiber density distribution </w:t>
              </w:r>
            </w:ins>
            <w:ins w:id="2402" w:author="rawlins" w:date="2015-04-03T15:36:00Z">
              <w:r w:rsidRPr="00315B5A">
                <w:rPr>
                  <w:position w:val="-14"/>
                </w:rPr>
                <w:object w:dxaOrig="580" w:dyaOrig="400" w14:anchorId="4DEBE8CA">
                  <v:shape id="_x0000_i1523" type="#_x0000_t75" style="width:29.25pt;height:21.75pt" o:ole="">
                    <v:imagedata r:id="rId1042" o:title=""/>
                  </v:shape>
                  <o:OLEObject Type="Embed" ProgID="Equation.DSMT4" ShapeID="_x0000_i1523" DrawAspect="Content" ObjectID="_1493210591" r:id="rId1043"/>
                </w:object>
              </w:r>
            </w:ins>
            <w:ins w:id="2403" w:author="rawlins" w:date="2015-04-03T15:36:00Z">
              <w:r>
                <w:t xml:space="preserve"> </w:t>
              </w:r>
            </w:ins>
          </w:p>
        </w:tc>
        <w:tc>
          <w:tcPr>
            <w:tcW w:w="0" w:type="auto"/>
          </w:tcPr>
          <w:p w14:paraId="32D2CDAA" w14:textId="77777777" w:rsidR="00277EE6" w:rsidRPr="000B272C" w:rsidRDefault="00277EE6" w:rsidP="00050662">
            <w:pPr>
              <w:rPr>
                <w:ins w:id="2404" w:author="rawlins" w:date="2015-04-03T15:36:00Z"/>
              </w:rPr>
            </w:pPr>
          </w:p>
        </w:tc>
      </w:tr>
      <w:tr w:rsidR="00277EE6" w14:paraId="6FAE7375" w14:textId="77777777" w:rsidTr="00050662">
        <w:trPr>
          <w:ins w:id="2405" w:author="rawlins" w:date="2015-04-03T15:36:00Z"/>
        </w:trPr>
        <w:tc>
          <w:tcPr>
            <w:tcW w:w="0" w:type="auto"/>
            <w:shd w:val="clear" w:color="auto" w:fill="auto"/>
          </w:tcPr>
          <w:p w14:paraId="204FC885" w14:textId="77777777" w:rsidR="00277EE6" w:rsidRDefault="00277EE6" w:rsidP="00050662">
            <w:pPr>
              <w:pStyle w:val="code"/>
              <w:rPr>
                <w:ins w:id="2406" w:author="rawlins" w:date="2015-04-03T15:36:00Z"/>
              </w:rPr>
            </w:pPr>
            <w:ins w:id="2407" w:author="rawlins" w:date="2015-04-03T15:36:00Z">
              <w:r>
                <w:t>&lt;scheme&gt;</w:t>
              </w:r>
            </w:ins>
          </w:p>
        </w:tc>
        <w:tc>
          <w:tcPr>
            <w:tcW w:w="0" w:type="auto"/>
            <w:shd w:val="clear" w:color="auto" w:fill="auto"/>
          </w:tcPr>
          <w:p w14:paraId="2FCC6046" w14:textId="77777777" w:rsidR="00277EE6" w:rsidRPr="000B272C" w:rsidRDefault="00277EE6" w:rsidP="00050662">
            <w:pPr>
              <w:rPr>
                <w:ins w:id="2408" w:author="rawlins" w:date="2015-04-03T15:36:00Z"/>
              </w:rPr>
            </w:pPr>
            <w:ins w:id="2409" w:author="rawlins" w:date="2015-04-03T15:36:00Z">
              <w:r>
                <w:t>Numerical integration scheme</w:t>
              </w:r>
            </w:ins>
          </w:p>
        </w:tc>
        <w:tc>
          <w:tcPr>
            <w:tcW w:w="0" w:type="auto"/>
          </w:tcPr>
          <w:p w14:paraId="4E961B9F" w14:textId="77777777" w:rsidR="00277EE6" w:rsidRDefault="00277EE6" w:rsidP="00050662">
            <w:pPr>
              <w:rPr>
                <w:ins w:id="2410" w:author="rawlins" w:date="2015-04-03T15:36:00Z"/>
              </w:rPr>
            </w:pPr>
          </w:p>
        </w:tc>
      </w:tr>
    </w:tbl>
    <w:p w14:paraId="12904166" w14:textId="77777777" w:rsidR="00277EE6" w:rsidRDefault="00277EE6" w:rsidP="00277EE6">
      <w:pPr>
        <w:rPr>
          <w:ins w:id="2411" w:author="rawlins" w:date="2015-04-03T15:36:00Z"/>
        </w:rPr>
      </w:pPr>
    </w:p>
    <w:p w14:paraId="43299D21" w14:textId="77777777" w:rsidR="00277EE6" w:rsidRDefault="00277EE6" w:rsidP="00277EE6">
      <w:pPr>
        <w:rPr>
          <w:ins w:id="2412" w:author="rawlins" w:date="2015-04-03T15:36:00Z"/>
        </w:rPr>
      </w:pPr>
      <w:ins w:id="2413"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414" w:author="rawlins" w:date="2015-04-03T15:36:00Z">
        <w:r>
          <w:fldChar w:fldCharType="separate"/>
        </w:r>
      </w:ins>
      <w:ins w:id="2415" w:author="Gerard" w:date="2015-04-08T21:50:00Z">
        <w:r w:rsidR="00C00DDA">
          <w:t>4.2.2</w:t>
        </w:r>
      </w:ins>
      <w:ins w:id="2416"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417" w:author="rawlins" w:date="2015-04-03T15:36:00Z">
        <w:r>
          <w:fldChar w:fldCharType="separate"/>
        </w:r>
      </w:ins>
      <w:ins w:id="2418" w:author="Gerard" w:date="2015-04-08T21:50:00Z">
        <w:r w:rsidR="00C00DDA">
          <w:t>4.2.4</w:t>
        </w:r>
      </w:ins>
      <w:ins w:id="2419"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2420" w:author="rawlins" w:date="2015-04-03T15:36:00Z">
        <w:r>
          <w:fldChar w:fldCharType="separate"/>
        </w:r>
      </w:ins>
      <w:ins w:id="2421" w:author="Gerard" w:date="2015-04-08T21:50:00Z">
        <w:r w:rsidR="00C00DDA">
          <w:t>4.2.5</w:t>
        </w:r>
      </w:ins>
      <w:ins w:id="2422" w:author="rawlins" w:date="2015-04-03T15:36:00Z">
        <w:r>
          <w:fldChar w:fldCharType="end"/>
        </w:r>
        <w:r>
          <w:t>.</w:t>
        </w:r>
      </w:ins>
    </w:p>
    <w:p w14:paraId="2E7DC1DF" w14:textId="77777777" w:rsidR="00277EE6" w:rsidRDefault="00277EE6" w:rsidP="00277EE6">
      <w:pPr>
        <w:rPr>
          <w:ins w:id="2423" w:author="rawlins" w:date="2015-04-03T15:36:00Z"/>
        </w:rPr>
      </w:pPr>
    </w:p>
    <w:p w14:paraId="29835B69" w14:textId="77777777" w:rsidR="00277EE6" w:rsidRDefault="00277EE6" w:rsidP="00277EE6">
      <w:pPr>
        <w:rPr>
          <w:ins w:id="2424" w:author="rawlins" w:date="2015-04-03T15:36:00Z"/>
        </w:rPr>
      </w:pPr>
      <w:ins w:id="2425" w:author="rawlins" w:date="2015-04-03T15:36:00Z">
        <w:r>
          <w:rPr>
            <w:i/>
          </w:rPr>
          <w:t>Example</w:t>
        </w:r>
        <w:r>
          <w:t>:</w:t>
        </w:r>
      </w:ins>
    </w:p>
    <w:p w14:paraId="2F5684FE" w14:textId="77777777" w:rsidR="00277EE6" w:rsidRPr="008A39E7" w:rsidRDefault="00277EE6" w:rsidP="00277EE6">
      <w:pPr>
        <w:rPr>
          <w:ins w:id="2426" w:author="rawlins" w:date="2015-04-03T15:36:00Z"/>
          <w:rFonts w:ascii="Courier New" w:hAnsi="Courier New"/>
          <w:sz w:val="22"/>
        </w:rPr>
      </w:pPr>
      <w:ins w:id="2427"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2428" w:author="rawlins" w:date="2015-04-03T15:36:00Z"/>
          <w:rFonts w:ascii="Courier New" w:hAnsi="Courier New"/>
          <w:sz w:val="22"/>
        </w:rPr>
      </w:pPr>
      <w:ins w:id="2429"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2430" w:author="rawlins" w:date="2015-04-03T15:36:00Z"/>
          <w:rFonts w:ascii="Courier New" w:hAnsi="Courier New"/>
          <w:sz w:val="22"/>
        </w:rPr>
      </w:pPr>
      <w:ins w:id="2431"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2432" w:author="rawlins" w:date="2015-04-03T15:36:00Z"/>
          <w:rFonts w:ascii="Courier New" w:hAnsi="Courier New"/>
          <w:sz w:val="22"/>
        </w:rPr>
      </w:pPr>
      <w:ins w:id="2433"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2434" w:author="rawlins" w:date="2015-04-03T15:36:00Z"/>
          <w:rFonts w:ascii="Courier New" w:hAnsi="Courier New"/>
          <w:sz w:val="22"/>
        </w:rPr>
      </w:pPr>
      <w:ins w:id="2435"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2436" w:author="rawlins" w:date="2015-04-03T15:36:00Z"/>
          <w:rFonts w:ascii="Courier New" w:hAnsi="Courier New"/>
          <w:sz w:val="22"/>
        </w:rPr>
      </w:pPr>
      <w:ins w:id="2437" w:author="rawlins" w:date="2015-04-03T15:36:00Z">
        <w:r w:rsidRPr="008A39E7">
          <w:rPr>
            <w:rFonts w:ascii="Courier New" w:hAnsi="Courier New"/>
            <w:sz w:val="22"/>
          </w:rPr>
          <w:tab/>
          <w:t>&lt;/solid&gt;</w:t>
        </w:r>
      </w:ins>
    </w:p>
    <w:p w14:paraId="6CA562E6" w14:textId="77777777" w:rsidR="00277EE6" w:rsidRPr="008A39E7" w:rsidRDefault="00277EE6" w:rsidP="00277EE6">
      <w:pPr>
        <w:rPr>
          <w:ins w:id="2438" w:author="rawlins" w:date="2015-04-03T15:36:00Z"/>
          <w:rFonts w:ascii="Courier New" w:hAnsi="Courier New"/>
          <w:sz w:val="22"/>
        </w:rPr>
      </w:pPr>
      <w:ins w:id="2439"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2440" w:author="rawlins" w:date="2015-04-03T15:36:00Z"/>
          <w:rFonts w:ascii="Courier New" w:hAnsi="Courier New"/>
          <w:sz w:val="22"/>
        </w:rPr>
      </w:pPr>
      <w:ins w:id="244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8A39E7" w:rsidRDefault="00277EE6" w:rsidP="00277EE6">
      <w:pPr>
        <w:rPr>
          <w:ins w:id="2442" w:author="rawlins" w:date="2015-04-03T15:36:00Z"/>
          <w:rFonts w:ascii="Courier New" w:hAnsi="Courier New"/>
          <w:sz w:val="22"/>
        </w:rPr>
      </w:pPr>
      <w:ins w:id="2443"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5D9B5497" w14:textId="77777777" w:rsidR="00277EE6" w:rsidRPr="008A39E7" w:rsidRDefault="00277EE6" w:rsidP="00277EE6">
      <w:pPr>
        <w:rPr>
          <w:ins w:id="2444" w:author="rawlins" w:date="2015-04-03T15:36:00Z"/>
          <w:rFonts w:ascii="Courier New" w:hAnsi="Courier New"/>
          <w:sz w:val="22"/>
        </w:rPr>
      </w:pPr>
      <w:ins w:id="2445"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2B091E77" w14:textId="77777777" w:rsidR="00277EE6" w:rsidRPr="008A39E7" w:rsidRDefault="00277EE6" w:rsidP="00277EE6">
      <w:pPr>
        <w:rPr>
          <w:ins w:id="2446" w:author="rawlins" w:date="2015-04-03T15:36:00Z"/>
          <w:rFonts w:ascii="Courier New" w:hAnsi="Courier New"/>
          <w:sz w:val="22"/>
        </w:rPr>
      </w:pPr>
      <w:ins w:id="2447"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17E28D81" w14:textId="77777777" w:rsidR="00277EE6" w:rsidRPr="008A39E7" w:rsidRDefault="00277EE6" w:rsidP="00277EE6">
      <w:pPr>
        <w:rPr>
          <w:ins w:id="2448" w:author="rawlins" w:date="2015-04-03T15:36:00Z"/>
          <w:rFonts w:ascii="Courier New" w:hAnsi="Courier New"/>
          <w:sz w:val="22"/>
        </w:rPr>
      </w:pPr>
      <w:ins w:id="2449"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695B5245" w14:textId="77777777" w:rsidR="00277EE6" w:rsidRPr="008A39E7" w:rsidRDefault="00277EE6" w:rsidP="00277EE6">
      <w:pPr>
        <w:rPr>
          <w:ins w:id="2450" w:author="rawlins" w:date="2015-04-03T15:36:00Z"/>
          <w:rFonts w:ascii="Courier New" w:hAnsi="Courier New"/>
          <w:sz w:val="22"/>
        </w:rPr>
      </w:pPr>
      <w:ins w:id="245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2452" w:author="rawlins" w:date="2015-04-03T15:36:00Z"/>
          <w:rFonts w:ascii="Courier New" w:hAnsi="Courier New"/>
          <w:sz w:val="22"/>
        </w:rPr>
      </w:pPr>
      <w:ins w:id="245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2454" w:author="rawlins" w:date="2015-04-03T15:36:00Z"/>
          <w:rFonts w:ascii="Courier New" w:hAnsi="Courier New"/>
          <w:sz w:val="22"/>
        </w:rPr>
      </w:pPr>
      <w:ins w:id="245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2456" w:author="rawlins" w:date="2015-04-03T15:36:00Z"/>
          <w:rFonts w:ascii="Courier New" w:hAnsi="Courier New"/>
          <w:sz w:val="22"/>
        </w:rPr>
      </w:pPr>
      <w:ins w:id="2457"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2458" w:author="rawlins" w:date="2015-04-03T15:36:00Z"/>
          <w:rFonts w:ascii="Courier New" w:hAnsi="Courier New"/>
          <w:sz w:val="22"/>
        </w:rPr>
      </w:pPr>
      <w:ins w:id="2459"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2460" w:author="rawlins" w:date="2015-04-03T15:36:00Z"/>
          <w:rFonts w:ascii="Courier New" w:hAnsi="Courier New"/>
          <w:sz w:val="22"/>
        </w:rPr>
      </w:pPr>
      <w:ins w:id="246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2462" w:author="rawlins" w:date="2015-04-03T15:36:00Z"/>
          <w:rFonts w:ascii="Courier New" w:hAnsi="Courier New"/>
          <w:sz w:val="22"/>
        </w:rPr>
      </w:pPr>
      <w:ins w:id="2463" w:author="rawlins" w:date="2015-04-03T15:36:00Z">
        <w:r w:rsidRPr="008A39E7">
          <w:rPr>
            <w:rFonts w:ascii="Courier New" w:hAnsi="Courier New"/>
            <w:sz w:val="22"/>
          </w:rPr>
          <w:tab/>
          <w:t>&lt;/solid&gt;</w:t>
        </w:r>
      </w:ins>
    </w:p>
    <w:p w14:paraId="0C8DE289" w14:textId="77777777" w:rsidR="00277EE6" w:rsidRPr="008A39E7" w:rsidRDefault="00277EE6" w:rsidP="00277EE6">
      <w:pPr>
        <w:rPr>
          <w:ins w:id="2464" w:author="rawlins" w:date="2015-04-03T15:36:00Z"/>
          <w:rFonts w:ascii="Courier New" w:hAnsi="Courier New"/>
          <w:sz w:val="22"/>
        </w:rPr>
      </w:pPr>
      <w:ins w:id="2465" w:author="rawlins" w:date="2015-04-03T15:36:00Z">
        <w:r w:rsidRPr="008A39E7">
          <w:rPr>
            <w:rFonts w:ascii="Courier New" w:hAnsi="Courier New"/>
            <w:sz w:val="22"/>
          </w:rPr>
          <w:t>&lt;/material&gt;</w:t>
        </w:r>
      </w:ins>
    </w:p>
    <w:p w14:paraId="3A38655B" w14:textId="77777777" w:rsidR="00277EE6" w:rsidRDefault="00277EE6" w:rsidP="00277EE6">
      <w:pPr>
        <w:rPr>
          <w:ins w:id="2466" w:author="rawlins" w:date="2015-04-03T15:36:00Z"/>
        </w:rPr>
      </w:pPr>
    </w:p>
    <w:p w14:paraId="209527C1" w14:textId="77777777" w:rsidR="00277EE6" w:rsidRPr="00A54C11" w:rsidRDefault="00277EE6" w:rsidP="00277EE6">
      <w:pPr>
        <w:rPr>
          <w:ins w:id="2467" w:author="rawlins" w:date="2015-04-03T15:36:00Z"/>
        </w:rPr>
      </w:pPr>
    </w:p>
    <w:p w14:paraId="1522ECD6" w14:textId="77777777" w:rsidR="00277EE6" w:rsidRDefault="00277EE6" w:rsidP="00277EE6">
      <w:pPr>
        <w:jc w:val="left"/>
        <w:rPr>
          <w:ins w:id="2468" w:author="rawlins" w:date="2015-04-03T15:36:00Z"/>
        </w:rPr>
      </w:pPr>
      <w:ins w:id="2469" w:author="rawlins" w:date="2015-04-03T15:36:00Z">
        <w:r>
          <w:br w:type="page"/>
        </w:r>
      </w:ins>
    </w:p>
    <w:p w14:paraId="77E4796C" w14:textId="77777777" w:rsidR="00277EE6" w:rsidRDefault="00277EE6" w:rsidP="00277EE6">
      <w:pPr>
        <w:pStyle w:val="Heading3"/>
        <w:rPr>
          <w:ins w:id="2470" w:author="rawlins" w:date="2015-04-03T15:36:00Z"/>
        </w:rPr>
      </w:pPr>
      <w:bookmarkStart w:id="2471" w:name="_Toc410636375"/>
      <w:bookmarkStart w:id="2472" w:name="_Toc418602581"/>
      <w:ins w:id="2473" w:author="rawlins" w:date="2015-04-03T15:36:00Z">
        <w:r>
          <w:lastRenderedPageBreak/>
          <w:t>Fibers</w:t>
        </w:r>
        <w:bookmarkEnd w:id="2384"/>
        <w:bookmarkEnd w:id="2471"/>
        <w:bookmarkEnd w:id="2472"/>
      </w:ins>
    </w:p>
    <w:p w14:paraId="13132078" w14:textId="77777777" w:rsidR="00277EE6" w:rsidRDefault="00277EE6" w:rsidP="00277EE6">
      <w:pPr>
        <w:rPr>
          <w:ins w:id="2474" w:author="rawlins" w:date="2015-04-03T15:36:00Z"/>
        </w:rPr>
      </w:pPr>
      <w:ins w:id="2475"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2476" w:author="rawlins" w:date="2015-04-03T15:36:00Z"/>
        </w:rPr>
      </w:pPr>
      <w:ins w:id="2477" w:author="rawlins" w:date="2015-04-03T15:36:00Z">
        <w:r>
          <w:br w:type="page"/>
        </w:r>
      </w:ins>
    </w:p>
    <w:p w14:paraId="7CC4AC58" w14:textId="77777777" w:rsidR="00277EE6" w:rsidRDefault="00277EE6" w:rsidP="00277EE6">
      <w:pPr>
        <w:pStyle w:val="Heading4"/>
        <w:rPr>
          <w:ins w:id="2478" w:author="rawlins" w:date="2015-04-03T15:36:00Z"/>
        </w:rPr>
      </w:pPr>
      <w:bookmarkStart w:id="2479" w:name="_Toc410636376"/>
      <w:bookmarkStart w:id="2480" w:name="_Toc418602582"/>
      <w:ins w:id="2481" w:author="rawlins" w:date="2015-04-03T15:36:00Z">
        <w:r>
          <w:lastRenderedPageBreak/>
          <w:t>Fiber with Exponential-Power Law</w:t>
        </w:r>
        <w:bookmarkEnd w:id="2479"/>
        <w:bookmarkEnd w:id="2480"/>
      </w:ins>
    </w:p>
    <w:p w14:paraId="2014AAD3" w14:textId="77777777" w:rsidR="00277EE6" w:rsidRDefault="00277EE6" w:rsidP="00277EE6">
      <w:pPr>
        <w:rPr>
          <w:ins w:id="2482" w:author="rawlins" w:date="2015-04-03T15:36:00Z"/>
        </w:rPr>
      </w:pPr>
      <w:ins w:id="2483"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248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2"/>
        <w:gridCol w:w="523"/>
      </w:tblGrid>
      <w:tr w:rsidR="00277EE6" w14:paraId="6047CCCA" w14:textId="77777777" w:rsidTr="00050662">
        <w:trPr>
          <w:ins w:id="2485" w:author="rawlins" w:date="2015-04-03T15:36:00Z"/>
        </w:trPr>
        <w:tc>
          <w:tcPr>
            <w:tcW w:w="0" w:type="auto"/>
            <w:shd w:val="clear" w:color="auto" w:fill="auto"/>
          </w:tcPr>
          <w:p w14:paraId="590FA542" w14:textId="77777777" w:rsidR="00277EE6" w:rsidRDefault="00277EE6" w:rsidP="00050662">
            <w:pPr>
              <w:pStyle w:val="code"/>
              <w:rPr>
                <w:ins w:id="2486" w:author="rawlins" w:date="2015-04-03T15:36:00Z"/>
              </w:rPr>
            </w:pPr>
            <w:ins w:id="2487" w:author="rawlins" w:date="2015-04-03T15:36:00Z">
              <w:r>
                <w:t>&lt;ksi&gt;</w:t>
              </w:r>
            </w:ins>
          </w:p>
        </w:tc>
        <w:tc>
          <w:tcPr>
            <w:tcW w:w="0" w:type="auto"/>
            <w:shd w:val="clear" w:color="auto" w:fill="auto"/>
          </w:tcPr>
          <w:p w14:paraId="4843BEB3" w14:textId="77777777" w:rsidR="00277EE6" w:rsidRDefault="00277EE6" w:rsidP="00050662">
            <w:pPr>
              <w:rPr>
                <w:ins w:id="2488" w:author="rawlins" w:date="2015-04-03T15:36:00Z"/>
              </w:rPr>
            </w:pPr>
            <w:ins w:id="2489" w:author="rawlins" w:date="2015-04-03T15:36:00Z">
              <w:r w:rsidRPr="00315B5A">
                <w:rPr>
                  <w:position w:val="-10"/>
                </w:rPr>
                <w:object w:dxaOrig="200" w:dyaOrig="320" w14:anchorId="6E4E595C">
                  <v:shape id="_x0000_i1524" type="#_x0000_t75" style="width:6.75pt;height:14.25pt" o:ole="">
                    <v:imagedata r:id="rId1044" o:title=""/>
                  </v:shape>
                  <o:OLEObject Type="Embed" ProgID="Equation.DSMT4" ShapeID="_x0000_i1524" DrawAspect="Content" ObjectID="_1493210592" r:id="rId1045"/>
                </w:object>
              </w:r>
            </w:ins>
            <w:ins w:id="2490" w:author="rawlins" w:date="2015-04-03T15:36:00Z">
              <w:r>
                <w:t>, representing a measure of the fiber modulus</w:t>
              </w:r>
            </w:ins>
          </w:p>
        </w:tc>
        <w:tc>
          <w:tcPr>
            <w:tcW w:w="0" w:type="auto"/>
          </w:tcPr>
          <w:p w14:paraId="69F7BE2E" w14:textId="77777777" w:rsidR="00277EE6" w:rsidRPr="00AF2221" w:rsidRDefault="00277EE6" w:rsidP="00050662">
            <w:pPr>
              <w:rPr>
                <w:ins w:id="2491" w:author="rawlins" w:date="2015-04-03T15:36:00Z"/>
                <w:position w:val="-10"/>
              </w:rPr>
            </w:pPr>
            <w:ins w:id="2492" w:author="rawlins" w:date="2015-04-03T15:36:00Z">
              <w:r>
                <w:rPr>
                  <w:position w:val="-10"/>
                </w:rPr>
                <w:t>[</w:t>
              </w:r>
              <w:r>
                <w:rPr>
                  <w:b/>
                  <w:position w:val="-10"/>
                </w:rPr>
                <w:t>P</w:t>
              </w:r>
              <w:r>
                <w:rPr>
                  <w:position w:val="-10"/>
                </w:rPr>
                <w:t>]</w:t>
              </w:r>
            </w:ins>
          </w:p>
        </w:tc>
      </w:tr>
      <w:tr w:rsidR="00277EE6" w14:paraId="043D0B68" w14:textId="77777777" w:rsidTr="00050662">
        <w:trPr>
          <w:ins w:id="2493" w:author="rawlins" w:date="2015-04-03T15:36:00Z"/>
        </w:trPr>
        <w:tc>
          <w:tcPr>
            <w:tcW w:w="0" w:type="auto"/>
            <w:shd w:val="clear" w:color="auto" w:fill="auto"/>
          </w:tcPr>
          <w:p w14:paraId="3D8858AB" w14:textId="77777777" w:rsidR="00277EE6" w:rsidRDefault="00277EE6" w:rsidP="00050662">
            <w:pPr>
              <w:pStyle w:val="code"/>
              <w:rPr>
                <w:ins w:id="2494" w:author="rawlins" w:date="2015-04-03T15:36:00Z"/>
              </w:rPr>
            </w:pPr>
            <w:ins w:id="2495" w:author="rawlins" w:date="2015-04-03T15:36:00Z">
              <w:r>
                <w:t>&lt;alpha&gt;</w:t>
              </w:r>
            </w:ins>
          </w:p>
        </w:tc>
        <w:tc>
          <w:tcPr>
            <w:tcW w:w="0" w:type="auto"/>
            <w:shd w:val="clear" w:color="auto" w:fill="auto"/>
          </w:tcPr>
          <w:p w14:paraId="32BE788E" w14:textId="77777777" w:rsidR="00277EE6" w:rsidRDefault="00277EE6" w:rsidP="00050662">
            <w:pPr>
              <w:rPr>
                <w:ins w:id="2496" w:author="rawlins" w:date="2015-04-03T15:36:00Z"/>
              </w:rPr>
            </w:pPr>
            <w:ins w:id="2497" w:author="rawlins" w:date="2015-04-03T15:36:00Z">
              <w:r w:rsidRPr="00315B5A">
                <w:rPr>
                  <w:position w:val="-6"/>
                </w:rPr>
                <w:object w:dxaOrig="240" w:dyaOrig="220" w14:anchorId="4EC6FF4E">
                  <v:shape id="_x0000_i1525" type="#_x0000_t75" style="width:14.25pt;height:14.25pt" o:ole="">
                    <v:imagedata r:id="rId1046" o:title=""/>
                  </v:shape>
                  <o:OLEObject Type="Embed" ProgID="Equation.DSMT4" ShapeID="_x0000_i1525" DrawAspect="Content" ObjectID="_1493210593" r:id="rId1047"/>
                </w:object>
              </w:r>
            </w:ins>
            <w:ins w:id="2498" w:author="rawlins" w:date="2015-04-03T15:36:00Z">
              <w:r>
                <w:t>, coefficient of exponential argument</w:t>
              </w:r>
            </w:ins>
          </w:p>
        </w:tc>
        <w:tc>
          <w:tcPr>
            <w:tcW w:w="0" w:type="auto"/>
          </w:tcPr>
          <w:p w14:paraId="5023B0A8" w14:textId="77777777" w:rsidR="00277EE6" w:rsidRPr="00AF2221" w:rsidRDefault="00277EE6" w:rsidP="00050662">
            <w:pPr>
              <w:rPr>
                <w:ins w:id="2499" w:author="rawlins" w:date="2015-04-03T15:36:00Z"/>
                <w:position w:val="-6"/>
              </w:rPr>
            </w:pPr>
            <w:ins w:id="2500" w:author="rawlins" w:date="2015-04-03T15:36:00Z">
              <w:r>
                <w:rPr>
                  <w:position w:val="-6"/>
                </w:rPr>
                <w:t>[ ]</w:t>
              </w:r>
            </w:ins>
          </w:p>
        </w:tc>
      </w:tr>
      <w:tr w:rsidR="00277EE6" w14:paraId="68F416DC" w14:textId="77777777" w:rsidTr="00050662">
        <w:trPr>
          <w:ins w:id="2501" w:author="rawlins" w:date="2015-04-03T15:36:00Z"/>
        </w:trPr>
        <w:tc>
          <w:tcPr>
            <w:tcW w:w="0" w:type="auto"/>
            <w:shd w:val="clear" w:color="auto" w:fill="auto"/>
          </w:tcPr>
          <w:p w14:paraId="34EB3740" w14:textId="77777777" w:rsidR="00277EE6" w:rsidRDefault="00277EE6" w:rsidP="00050662">
            <w:pPr>
              <w:pStyle w:val="code"/>
              <w:rPr>
                <w:ins w:id="2502" w:author="rawlins" w:date="2015-04-03T15:36:00Z"/>
              </w:rPr>
            </w:pPr>
            <w:ins w:id="2503" w:author="rawlins" w:date="2015-04-03T15:36:00Z">
              <w:r>
                <w:t>&lt;beta&gt;</w:t>
              </w:r>
            </w:ins>
          </w:p>
        </w:tc>
        <w:tc>
          <w:tcPr>
            <w:tcW w:w="0" w:type="auto"/>
            <w:shd w:val="clear" w:color="auto" w:fill="auto"/>
          </w:tcPr>
          <w:p w14:paraId="3EB35B01" w14:textId="77777777" w:rsidR="00277EE6" w:rsidRDefault="00277EE6" w:rsidP="00050662">
            <w:pPr>
              <w:rPr>
                <w:ins w:id="2504" w:author="rawlins" w:date="2015-04-03T15:36:00Z"/>
              </w:rPr>
            </w:pPr>
            <w:ins w:id="2505" w:author="rawlins" w:date="2015-04-03T15:36:00Z">
              <w:r w:rsidRPr="00315B5A">
                <w:rPr>
                  <w:position w:val="-10"/>
                </w:rPr>
                <w:object w:dxaOrig="240" w:dyaOrig="320" w14:anchorId="433D27EE">
                  <v:shape id="_x0000_i1526" type="#_x0000_t75" style="width:14.25pt;height:14.25pt" o:ole="">
                    <v:imagedata r:id="rId1048" o:title=""/>
                  </v:shape>
                  <o:OLEObject Type="Embed" ProgID="Equation.DSMT4" ShapeID="_x0000_i1526" DrawAspect="Content" ObjectID="_1493210594" r:id="rId1049"/>
                </w:object>
              </w:r>
            </w:ins>
            <w:ins w:id="2506" w:author="rawlins" w:date="2015-04-03T15:36:00Z">
              <w:r>
                <w:t>, power of exponential argument</w:t>
              </w:r>
            </w:ins>
          </w:p>
        </w:tc>
        <w:tc>
          <w:tcPr>
            <w:tcW w:w="0" w:type="auto"/>
          </w:tcPr>
          <w:p w14:paraId="01B71D85" w14:textId="77777777" w:rsidR="00277EE6" w:rsidRPr="00AF2221" w:rsidRDefault="00277EE6" w:rsidP="00050662">
            <w:pPr>
              <w:rPr>
                <w:ins w:id="2507" w:author="rawlins" w:date="2015-04-03T15:36:00Z"/>
                <w:position w:val="-10"/>
              </w:rPr>
            </w:pPr>
            <w:ins w:id="2508" w:author="rawlins" w:date="2015-04-03T15:36:00Z">
              <w:r>
                <w:rPr>
                  <w:position w:val="-10"/>
                </w:rPr>
                <w:t>[ ]</w:t>
              </w:r>
            </w:ins>
          </w:p>
        </w:tc>
      </w:tr>
    </w:tbl>
    <w:p w14:paraId="771DE1D1" w14:textId="77777777" w:rsidR="00277EE6" w:rsidRDefault="00277EE6" w:rsidP="00277EE6">
      <w:pPr>
        <w:rPr>
          <w:ins w:id="2509" w:author="rawlins" w:date="2015-04-03T15:36:00Z"/>
        </w:rPr>
      </w:pPr>
    </w:p>
    <w:p w14:paraId="506D1559" w14:textId="77777777" w:rsidR="00277EE6" w:rsidRDefault="00277EE6" w:rsidP="00277EE6">
      <w:pPr>
        <w:rPr>
          <w:ins w:id="2510" w:author="rawlins" w:date="2015-04-03T15:36:00Z"/>
        </w:rPr>
      </w:pPr>
      <w:ins w:id="2511" w:author="rawlins" w:date="2015-04-03T15:36:00Z">
        <w:r>
          <w:t>The fiber strain energy density is given by</w:t>
        </w:r>
      </w:ins>
    </w:p>
    <w:p w14:paraId="03D8CC14" w14:textId="77777777" w:rsidR="00277EE6" w:rsidRDefault="00277EE6" w:rsidP="00277EE6">
      <w:pPr>
        <w:pStyle w:val="MTDisplayEquation"/>
        <w:rPr>
          <w:ins w:id="2512" w:author="rawlins" w:date="2015-04-03T15:36:00Z"/>
        </w:rPr>
      </w:pPr>
      <w:ins w:id="2513" w:author="rawlins" w:date="2015-04-03T15:36:00Z">
        <w:r>
          <w:tab/>
        </w:r>
      </w:ins>
      <w:ins w:id="2514" w:author="rawlins" w:date="2015-04-03T15:36:00Z">
        <w:r w:rsidRPr="00315B5A">
          <w:rPr>
            <w:position w:val="-28"/>
          </w:rPr>
          <w:object w:dxaOrig="3460" w:dyaOrig="660" w14:anchorId="1C31B213">
            <v:shape id="_x0000_i1527" type="#_x0000_t75" style="width:173.25pt;height:36.75pt" o:ole="">
              <v:imagedata r:id="rId1050" o:title=""/>
            </v:shape>
            <o:OLEObject Type="Embed" ProgID="Equation.DSMT4" ShapeID="_x0000_i1527" DrawAspect="Content" ObjectID="_1493210595" r:id="rId1051"/>
          </w:object>
        </w:r>
      </w:ins>
      <w:ins w:id="2515" w:author="rawlins" w:date="2015-04-03T15:36:00Z">
        <w:r>
          <w:t xml:space="preserve"> ,</w:t>
        </w:r>
      </w:ins>
    </w:p>
    <w:p w14:paraId="2F19DF74" w14:textId="77777777" w:rsidR="00277EE6" w:rsidRDefault="00277EE6" w:rsidP="00277EE6">
      <w:pPr>
        <w:pStyle w:val="MTDisplayEquation"/>
        <w:rPr>
          <w:ins w:id="2516" w:author="rawlins" w:date="2015-04-03T15:36:00Z"/>
        </w:rPr>
      </w:pPr>
      <w:ins w:id="2517" w:author="rawlins" w:date="2015-04-03T15:36:00Z">
        <w:r>
          <w:tab/>
          <w:t>,</w:t>
        </w:r>
      </w:ins>
    </w:p>
    <w:p w14:paraId="0E9E23DC" w14:textId="77777777" w:rsidR="00277EE6" w:rsidRPr="000230DC" w:rsidRDefault="00277EE6" w:rsidP="00277EE6">
      <w:pPr>
        <w:rPr>
          <w:ins w:id="2518" w:author="rawlins" w:date="2015-04-03T15:36:00Z"/>
        </w:rPr>
      </w:pPr>
      <w:ins w:id="2519" w:author="rawlins" w:date="2015-04-03T15:36:00Z">
        <w:r w:rsidRPr="000230DC">
          <w:t xml:space="preserve">where </w:t>
        </w:r>
      </w:ins>
      <w:ins w:id="2520" w:author="rawlins" w:date="2015-04-03T15:36:00Z">
        <w:r w:rsidRPr="00315B5A">
          <w:rPr>
            <w:position w:val="-10"/>
          </w:rPr>
          <w:object w:dxaOrig="560" w:dyaOrig="320" w14:anchorId="398949DC">
            <v:shape id="_x0000_i1528" type="#_x0000_t75" style="width:29.25pt;height:14.25pt" o:ole="">
              <v:imagedata r:id="rId1052" o:title=""/>
            </v:shape>
            <o:OLEObject Type="Embed" ProgID="Equation.DSMT4" ShapeID="_x0000_i1528" DrawAspect="Content" ObjectID="_1493210596" r:id="rId1053"/>
          </w:object>
        </w:r>
      </w:ins>
      <w:ins w:id="2521" w:author="rawlins" w:date="2015-04-03T15:36:00Z">
        <w:r w:rsidRPr="000230DC">
          <w:t xml:space="preserve">, </w:t>
        </w:r>
      </w:ins>
      <w:ins w:id="2522" w:author="rawlins" w:date="2015-04-03T15:36:00Z">
        <w:r w:rsidRPr="00315B5A">
          <w:rPr>
            <w:position w:val="-6"/>
          </w:rPr>
          <w:object w:dxaOrig="580" w:dyaOrig="279" w14:anchorId="62E35749">
            <v:shape id="_x0000_i1529" type="#_x0000_t75" style="width:29.25pt;height:14.25pt" o:ole="">
              <v:imagedata r:id="rId1054" o:title=""/>
            </v:shape>
            <o:OLEObject Type="Embed" ProgID="Equation.DSMT4" ShapeID="_x0000_i1529" DrawAspect="Content" ObjectID="_1493210597" r:id="rId1055"/>
          </w:object>
        </w:r>
      </w:ins>
      <w:ins w:id="2523" w:author="rawlins" w:date="2015-04-03T15:36:00Z">
        <w:r w:rsidRPr="000230DC">
          <w:t xml:space="preserve">, and </w:t>
        </w:r>
      </w:ins>
      <w:ins w:id="2524" w:author="rawlins" w:date="2015-04-03T15:36:00Z">
        <w:r w:rsidRPr="00315B5A">
          <w:rPr>
            <w:position w:val="-10"/>
          </w:rPr>
          <w:object w:dxaOrig="600" w:dyaOrig="320" w14:anchorId="4698679B">
            <v:shape id="_x0000_i1530" type="#_x0000_t75" style="width:29.25pt;height:14.25pt" o:ole="">
              <v:imagedata r:id="rId1056" o:title=""/>
            </v:shape>
            <o:OLEObject Type="Embed" ProgID="Equation.DSMT4" ShapeID="_x0000_i1530" DrawAspect="Content" ObjectID="_1493210598" r:id="rId1057"/>
          </w:object>
        </w:r>
      </w:ins>
      <w:ins w:id="2525" w:author="rawlins" w:date="2015-04-03T15:36:00Z">
        <w:r w:rsidRPr="000230DC">
          <w:t>.</w:t>
        </w:r>
      </w:ins>
    </w:p>
    <w:p w14:paraId="63D263AB" w14:textId="77777777" w:rsidR="00277EE6" w:rsidRPr="000230DC" w:rsidRDefault="00277EE6" w:rsidP="00277EE6">
      <w:pPr>
        <w:rPr>
          <w:ins w:id="2526" w:author="rawlins" w:date="2015-04-03T15:36:00Z"/>
        </w:rPr>
      </w:pPr>
    </w:p>
    <w:p w14:paraId="19469288" w14:textId="77777777" w:rsidR="00277EE6" w:rsidRDefault="00277EE6" w:rsidP="00277EE6">
      <w:pPr>
        <w:rPr>
          <w:ins w:id="2527" w:author="rawlins" w:date="2015-04-03T15:36:00Z"/>
        </w:rPr>
      </w:pPr>
      <w:ins w:id="2528" w:author="rawlins" w:date="2015-04-03T15:36:00Z">
        <w:r>
          <w:t xml:space="preserve">Note: In the limit when </w:t>
        </w:r>
      </w:ins>
      <w:ins w:id="2529" w:author="rawlins" w:date="2015-04-03T15:36:00Z">
        <w:r w:rsidRPr="00315B5A">
          <w:rPr>
            <w:position w:val="-6"/>
          </w:rPr>
          <w:object w:dxaOrig="680" w:dyaOrig="279" w14:anchorId="5FCB8836">
            <v:shape id="_x0000_i1531" type="#_x0000_t75" style="width:36.75pt;height:14.25pt" o:ole="">
              <v:imagedata r:id="rId1058" o:title=""/>
            </v:shape>
            <o:OLEObject Type="Embed" ProgID="Equation.DSMT4" ShapeID="_x0000_i1531" DrawAspect="Content" ObjectID="_1493210599" r:id="rId1059"/>
          </w:object>
        </w:r>
      </w:ins>
      <w:ins w:id="2530" w:author="rawlins" w:date="2015-04-03T15:36:00Z">
        <w:r>
          <w:t>, this expressions produces a power law,</w:t>
        </w:r>
      </w:ins>
    </w:p>
    <w:p w14:paraId="4370251A" w14:textId="77777777" w:rsidR="00277EE6" w:rsidRDefault="00277EE6" w:rsidP="00277EE6">
      <w:pPr>
        <w:pStyle w:val="MTDisplayEquation"/>
        <w:rPr>
          <w:ins w:id="2531" w:author="rawlins" w:date="2015-04-03T15:36:00Z"/>
        </w:rPr>
      </w:pPr>
      <w:ins w:id="2532" w:author="rawlins" w:date="2015-04-03T15:36:00Z">
        <w:r>
          <w:tab/>
        </w:r>
      </w:ins>
      <w:ins w:id="2533" w:author="rawlins" w:date="2015-04-03T15:36:00Z">
        <w:r w:rsidRPr="00315B5A">
          <w:rPr>
            <w:position w:val="-28"/>
          </w:rPr>
          <w:object w:dxaOrig="2400" w:dyaOrig="660" w14:anchorId="1E3576D5">
            <v:shape id="_x0000_i1532" type="#_x0000_t75" style="width:123pt;height:36.75pt" o:ole="">
              <v:imagedata r:id="rId1060" o:title=""/>
            </v:shape>
            <o:OLEObject Type="Embed" ProgID="Equation.DSMT4" ShapeID="_x0000_i1532" DrawAspect="Content" ObjectID="_1493210600" r:id="rId1061"/>
          </w:object>
        </w:r>
      </w:ins>
      <w:ins w:id="2534" w:author="rawlins" w:date="2015-04-03T15:36:00Z">
        <w:r>
          <w:t xml:space="preserve"> .</w:t>
        </w:r>
      </w:ins>
    </w:p>
    <w:p w14:paraId="404C2B0A" w14:textId="77777777" w:rsidR="00277EE6" w:rsidRDefault="00277EE6" w:rsidP="00277EE6">
      <w:pPr>
        <w:rPr>
          <w:ins w:id="2535" w:author="rawlins" w:date="2015-04-03T15:36:00Z"/>
        </w:rPr>
      </w:pPr>
      <w:ins w:id="2536" w:author="rawlins" w:date="2015-04-03T15:36:00Z">
        <w:r w:rsidRPr="0097532C">
          <w:t xml:space="preserve">Note: When </w:t>
        </w:r>
      </w:ins>
      <w:ins w:id="2537" w:author="rawlins" w:date="2015-04-03T15:36:00Z">
        <w:r w:rsidRPr="00315B5A">
          <w:rPr>
            <w:position w:val="-10"/>
          </w:rPr>
          <w:object w:dxaOrig="600" w:dyaOrig="320" w14:anchorId="041C7C7C">
            <v:shape id="_x0000_i1533" type="#_x0000_t75" style="width:29.25pt;height:14.25pt" o:ole="">
              <v:imagedata r:id="rId1062" o:title=""/>
            </v:shape>
            <o:OLEObject Type="Embed" ProgID="Equation.DSMT4" ShapeID="_x0000_i1533" DrawAspect="Content" ObjectID="_1493210601" r:id="rId1063"/>
          </w:object>
        </w:r>
      </w:ins>
      <w:ins w:id="2538" w:author="rawlins" w:date="2015-04-03T15:36:00Z">
        <w:r w:rsidRPr="0097532C">
          <w:t>, the fiber modulus is zero at the strain origin (</w:t>
        </w:r>
      </w:ins>
      <w:ins w:id="2539" w:author="rawlins" w:date="2015-04-03T15:36:00Z">
        <w:r w:rsidRPr="00315B5A">
          <w:rPr>
            <w:position w:val="-12"/>
          </w:rPr>
          <w:object w:dxaOrig="580" w:dyaOrig="360" w14:anchorId="53E04FE0">
            <v:shape id="_x0000_i1534" type="#_x0000_t75" style="width:29.25pt;height:21.75pt" o:ole="">
              <v:imagedata r:id="rId1064" o:title=""/>
            </v:shape>
            <o:OLEObject Type="Embed" ProgID="Equation.DSMT4" ShapeID="_x0000_i1534" DrawAspect="Content" ObjectID="_1493210602" r:id="rId1065"/>
          </w:object>
        </w:r>
      </w:ins>
      <w:ins w:id="2540" w:author="rawlins" w:date="2015-04-03T15:36:00Z">
        <w:r w:rsidRPr="0097532C">
          <w:t xml:space="preserve">).  Therefore, use </w:t>
        </w:r>
      </w:ins>
      <w:ins w:id="2541" w:author="rawlins" w:date="2015-04-03T15:36:00Z">
        <w:r w:rsidRPr="00315B5A">
          <w:rPr>
            <w:position w:val="-10"/>
          </w:rPr>
          <w:object w:dxaOrig="600" w:dyaOrig="320" w14:anchorId="5F65325E">
            <v:shape id="_x0000_i1535" type="#_x0000_t75" style="width:29.25pt;height:14.25pt" o:ole="">
              <v:imagedata r:id="rId1066" o:title=""/>
            </v:shape>
            <o:OLEObject Type="Embed" ProgID="Equation.DSMT4" ShapeID="_x0000_i1535" DrawAspect="Content" ObjectID="_1493210603" r:id="rId1067"/>
          </w:object>
        </w:r>
      </w:ins>
      <w:ins w:id="2542" w:author="rawlins" w:date="2015-04-03T15:36:00Z">
        <w:r w:rsidRPr="0097532C">
          <w:t xml:space="preserve"> when a smooth transition in the stress is desired from compression to tension.</w:t>
        </w:r>
      </w:ins>
    </w:p>
    <w:p w14:paraId="451BFB3F" w14:textId="77777777" w:rsidR="00277EE6" w:rsidRDefault="00277EE6" w:rsidP="00277EE6">
      <w:pPr>
        <w:rPr>
          <w:ins w:id="2543" w:author="rawlins" w:date="2015-04-03T15:36:00Z"/>
        </w:rPr>
      </w:pPr>
    </w:p>
    <w:p w14:paraId="5D8266D8" w14:textId="77777777" w:rsidR="00277EE6" w:rsidRDefault="00277EE6" w:rsidP="00277EE6">
      <w:pPr>
        <w:rPr>
          <w:ins w:id="2544" w:author="rawlins" w:date="2015-04-03T15:36:00Z"/>
        </w:rPr>
      </w:pPr>
      <w:ins w:id="2545" w:author="rawlins" w:date="2015-04-03T15:36:00Z">
        <w:r>
          <w:rPr>
            <w:i/>
          </w:rPr>
          <w:t>Example</w:t>
        </w:r>
        <w:r>
          <w:t>:</w:t>
        </w:r>
      </w:ins>
    </w:p>
    <w:p w14:paraId="6EB046D4" w14:textId="77777777" w:rsidR="00277EE6" w:rsidRPr="008A39E7" w:rsidRDefault="00277EE6" w:rsidP="00277EE6">
      <w:pPr>
        <w:rPr>
          <w:ins w:id="2546" w:author="rawlins" w:date="2015-04-03T15:36:00Z"/>
          <w:rFonts w:ascii="Courier New" w:hAnsi="Courier New"/>
          <w:sz w:val="22"/>
        </w:rPr>
      </w:pPr>
      <w:ins w:id="2547" w:author="rawlins" w:date="2015-04-03T15:36:00Z">
        <w:r w:rsidRPr="008A39E7">
          <w:rPr>
            <w:rFonts w:ascii="Courier New" w:hAnsi="Courier New"/>
            <w:sz w:val="22"/>
          </w:rPr>
          <w:t>&lt;fibers type="fiber-exponential-power-law"&gt;</w:t>
        </w:r>
      </w:ins>
    </w:p>
    <w:p w14:paraId="7B9A3576" w14:textId="77777777" w:rsidR="00277EE6" w:rsidRPr="008A39E7" w:rsidRDefault="00277EE6" w:rsidP="00277EE6">
      <w:pPr>
        <w:rPr>
          <w:ins w:id="2548" w:author="rawlins" w:date="2015-04-03T15:36:00Z"/>
          <w:rFonts w:ascii="Courier New" w:hAnsi="Courier New"/>
          <w:sz w:val="22"/>
        </w:rPr>
      </w:pPr>
      <w:ins w:id="2549"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6601F935" w14:textId="77777777" w:rsidR="00277EE6" w:rsidRPr="008A39E7" w:rsidRDefault="00277EE6" w:rsidP="00277EE6">
      <w:pPr>
        <w:rPr>
          <w:ins w:id="2550" w:author="rawlins" w:date="2015-04-03T15:36:00Z"/>
          <w:rFonts w:ascii="Courier New" w:hAnsi="Courier New"/>
          <w:sz w:val="22"/>
        </w:rPr>
      </w:pPr>
      <w:ins w:id="2551" w:author="rawlins" w:date="2015-04-03T15:36:00Z">
        <w:r>
          <w:rPr>
            <w:rFonts w:ascii="Courier New" w:hAnsi="Courier New"/>
            <w:sz w:val="22"/>
          </w:rPr>
          <w:tab/>
        </w:r>
        <w:r w:rsidRPr="008A39E7">
          <w:rPr>
            <w:rFonts w:ascii="Courier New" w:hAnsi="Courier New"/>
            <w:sz w:val="22"/>
          </w:rPr>
          <w:t>&lt;beta&gt;2&lt;/beta&gt;</w:t>
        </w:r>
      </w:ins>
    </w:p>
    <w:p w14:paraId="74C26481" w14:textId="77777777" w:rsidR="00277EE6" w:rsidRPr="008A39E7" w:rsidRDefault="00277EE6" w:rsidP="00277EE6">
      <w:pPr>
        <w:rPr>
          <w:ins w:id="2552" w:author="rawlins" w:date="2015-04-03T15:36:00Z"/>
          <w:rFonts w:ascii="Courier New" w:hAnsi="Courier New"/>
          <w:sz w:val="22"/>
        </w:rPr>
      </w:pPr>
      <w:ins w:id="2553" w:author="rawlins" w:date="2015-04-03T15:36:00Z">
        <w:r>
          <w:rPr>
            <w:rFonts w:ascii="Courier New" w:hAnsi="Courier New"/>
            <w:sz w:val="22"/>
          </w:rPr>
          <w:tab/>
        </w:r>
        <w:r w:rsidRPr="008A39E7">
          <w:rPr>
            <w:rFonts w:ascii="Courier New" w:hAnsi="Courier New"/>
            <w:sz w:val="22"/>
          </w:rPr>
          <w:t>&lt;ksi&gt;1&lt;/ksi&gt;</w:t>
        </w:r>
      </w:ins>
    </w:p>
    <w:p w14:paraId="6096AB89" w14:textId="77777777" w:rsidR="00277EE6" w:rsidRPr="008A39E7" w:rsidRDefault="00277EE6" w:rsidP="00277EE6">
      <w:pPr>
        <w:rPr>
          <w:ins w:id="2554" w:author="rawlins" w:date="2015-04-03T15:36:00Z"/>
          <w:rFonts w:ascii="Courier New" w:hAnsi="Courier New"/>
          <w:sz w:val="22"/>
        </w:rPr>
      </w:pPr>
      <w:ins w:id="2555" w:author="rawlins" w:date="2015-04-03T15:36:00Z">
        <w:r w:rsidRPr="008A39E7">
          <w:rPr>
            <w:rFonts w:ascii="Courier New" w:hAnsi="Courier New"/>
            <w:sz w:val="22"/>
          </w:rPr>
          <w:t>&lt;/fibers&gt;</w:t>
        </w:r>
      </w:ins>
    </w:p>
    <w:p w14:paraId="0F3F9E95" w14:textId="77777777" w:rsidR="00277EE6" w:rsidRPr="0097532C" w:rsidRDefault="00277EE6" w:rsidP="00277EE6">
      <w:pPr>
        <w:rPr>
          <w:ins w:id="2556" w:author="rawlins" w:date="2015-04-03T15:36:00Z"/>
        </w:rPr>
      </w:pPr>
    </w:p>
    <w:p w14:paraId="16B37E9E" w14:textId="77777777" w:rsidR="00277EE6" w:rsidRDefault="00277EE6" w:rsidP="00277EE6">
      <w:pPr>
        <w:jc w:val="left"/>
        <w:rPr>
          <w:ins w:id="2557" w:author="rawlins" w:date="2015-04-03T15:36:00Z"/>
        </w:rPr>
      </w:pPr>
      <w:ins w:id="2558" w:author="rawlins" w:date="2015-04-03T15:36:00Z">
        <w:r>
          <w:br w:type="page"/>
        </w:r>
      </w:ins>
    </w:p>
    <w:p w14:paraId="7F0D279F" w14:textId="77777777" w:rsidR="00277EE6" w:rsidRDefault="00277EE6" w:rsidP="00277EE6">
      <w:pPr>
        <w:pStyle w:val="Heading4"/>
        <w:rPr>
          <w:ins w:id="2559" w:author="rawlins" w:date="2015-04-03T15:36:00Z"/>
        </w:rPr>
      </w:pPr>
      <w:bookmarkStart w:id="2560" w:name="_Toc410636377"/>
      <w:bookmarkStart w:id="2561" w:name="_Toc418602583"/>
      <w:ins w:id="2562" w:author="rawlins" w:date="2015-04-03T15:36:00Z">
        <w:r>
          <w:lastRenderedPageBreak/>
          <w:t>Fiber with Neo-Hookean Law</w:t>
        </w:r>
        <w:bookmarkEnd w:id="2560"/>
        <w:bookmarkEnd w:id="2561"/>
      </w:ins>
    </w:p>
    <w:p w14:paraId="36B5EFC1" w14:textId="77777777" w:rsidR="00277EE6" w:rsidRDefault="00277EE6" w:rsidP="00277EE6">
      <w:pPr>
        <w:rPr>
          <w:ins w:id="2563" w:author="rawlins" w:date="2015-04-03T15:36:00Z"/>
        </w:rPr>
      </w:pPr>
      <w:ins w:id="2564"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256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2"/>
        <w:gridCol w:w="523"/>
      </w:tblGrid>
      <w:tr w:rsidR="00277EE6" w14:paraId="216E2973" w14:textId="77777777" w:rsidTr="00050662">
        <w:trPr>
          <w:ins w:id="2566" w:author="rawlins" w:date="2015-04-03T15:36:00Z"/>
        </w:trPr>
        <w:tc>
          <w:tcPr>
            <w:tcW w:w="0" w:type="auto"/>
            <w:shd w:val="clear" w:color="auto" w:fill="auto"/>
          </w:tcPr>
          <w:p w14:paraId="43692001" w14:textId="77777777" w:rsidR="00277EE6" w:rsidRDefault="00277EE6" w:rsidP="00050662">
            <w:pPr>
              <w:pStyle w:val="code"/>
              <w:rPr>
                <w:ins w:id="2567" w:author="rawlins" w:date="2015-04-03T15:36:00Z"/>
              </w:rPr>
            </w:pPr>
            <w:ins w:id="2568" w:author="rawlins" w:date="2015-04-03T15:36:00Z">
              <w:r>
                <w:t>&lt;mu&gt;</w:t>
              </w:r>
            </w:ins>
          </w:p>
        </w:tc>
        <w:tc>
          <w:tcPr>
            <w:tcW w:w="0" w:type="auto"/>
            <w:shd w:val="clear" w:color="auto" w:fill="auto"/>
          </w:tcPr>
          <w:p w14:paraId="32FD956A" w14:textId="77777777" w:rsidR="00277EE6" w:rsidRDefault="00277EE6" w:rsidP="00050662">
            <w:pPr>
              <w:rPr>
                <w:ins w:id="2569" w:author="rawlins" w:date="2015-04-03T15:36:00Z"/>
              </w:rPr>
            </w:pPr>
            <w:ins w:id="2570" w:author="rawlins" w:date="2015-04-03T15:36:00Z">
              <w:r w:rsidRPr="00315B5A">
                <w:rPr>
                  <w:position w:val="-10"/>
                </w:rPr>
                <w:object w:dxaOrig="240" w:dyaOrig="260" w14:anchorId="484A32DD">
                  <v:shape id="_x0000_i1536" type="#_x0000_t75" style="width:14.25pt;height:14.25pt" o:ole="">
                    <v:imagedata r:id="rId1068" o:title=""/>
                  </v:shape>
                  <o:OLEObject Type="Embed" ProgID="Equation.DSMT4" ShapeID="_x0000_i1536" DrawAspect="Content" ObjectID="_1493210604" r:id="rId1069"/>
                </w:object>
              </w:r>
            </w:ins>
            <w:ins w:id="2571" w:author="rawlins" w:date="2015-04-03T15:36:00Z">
              <w:r>
                <w:t>, representing a measure of the fiber modulus</w:t>
              </w:r>
            </w:ins>
          </w:p>
        </w:tc>
        <w:tc>
          <w:tcPr>
            <w:tcW w:w="0" w:type="auto"/>
          </w:tcPr>
          <w:p w14:paraId="4559CF2F" w14:textId="77777777" w:rsidR="00277EE6" w:rsidRPr="00AF2221" w:rsidRDefault="00277EE6" w:rsidP="00050662">
            <w:pPr>
              <w:rPr>
                <w:ins w:id="2572" w:author="rawlins" w:date="2015-04-03T15:36:00Z"/>
                <w:position w:val="-10"/>
              </w:rPr>
            </w:pPr>
            <w:ins w:id="2573"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2574" w:author="rawlins" w:date="2015-04-03T15:36:00Z"/>
        </w:rPr>
      </w:pPr>
    </w:p>
    <w:p w14:paraId="12DFE005" w14:textId="77777777" w:rsidR="00277EE6" w:rsidRDefault="00277EE6" w:rsidP="00277EE6">
      <w:pPr>
        <w:rPr>
          <w:ins w:id="2575" w:author="rawlins" w:date="2015-04-03T15:36:00Z"/>
        </w:rPr>
      </w:pPr>
      <w:ins w:id="2576" w:author="rawlins" w:date="2015-04-03T15:36:00Z">
        <w:r>
          <w:t>The fiber strain energy density is given by</w:t>
        </w:r>
      </w:ins>
    </w:p>
    <w:p w14:paraId="31A1D29E" w14:textId="77777777" w:rsidR="00277EE6" w:rsidRDefault="00277EE6" w:rsidP="00277EE6">
      <w:pPr>
        <w:pStyle w:val="MTDisplayEquation"/>
        <w:rPr>
          <w:ins w:id="2577" w:author="rawlins" w:date="2015-04-03T15:36:00Z"/>
        </w:rPr>
      </w:pPr>
      <w:ins w:id="2578" w:author="rawlins" w:date="2015-04-03T15:36:00Z">
        <w:r>
          <w:tab/>
        </w:r>
      </w:ins>
      <w:ins w:id="2579" w:author="rawlins" w:date="2015-04-03T15:36:00Z">
        <w:r w:rsidRPr="00315B5A">
          <w:rPr>
            <w:position w:val="-24"/>
          </w:rPr>
          <w:object w:dxaOrig="2020" w:dyaOrig="620" w14:anchorId="618E25A5">
            <v:shape id="_x0000_i1537" type="#_x0000_t75" style="width:101.25pt;height:29.25pt" o:ole="">
              <v:imagedata r:id="rId1070" o:title=""/>
            </v:shape>
            <o:OLEObject Type="Embed" ProgID="Equation.DSMT4" ShapeID="_x0000_i1537" DrawAspect="Content" ObjectID="_1493210605" r:id="rId1071"/>
          </w:object>
        </w:r>
      </w:ins>
      <w:ins w:id="2580" w:author="rawlins" w:date="2015-04-03T15:36:00Z">
        <w:r>
          <w:t xml:space="preserve"> ,</w:t>
        </w:r>
      </w:ins>
    </w:p>
    <w:p w14:paraId="2819D715" w14:textId="77777777" w:rsidR="00277EE6" w:rsidRDefault="00277EE6" w:rsidP="00277EE6">
      <w:pPr>
        <w:rPr>
          <w:ins w:id="2581" w:author="rawlins" w:date="2015-04-03T15:36:00Z"/>
        </w:rPr>
      </w:pPr>
      <w:ins w:id="2582" w:author="rawlins" w:date="2015-04-03T15:36:00Z">
        <w:r w:rsidRPr="000230DC">
          <w:t xml:space="preserve">where </w:t>
        </w:r>
      </w:ins>
      <w:ins w:id="2583" w:author="rawlins" w:date="2015-04-03T15:36:00Z">
        <w:r w:rsidRPr="00315B5A">
          <w:rPr>
            <w:position w:val="-10"/>
          </w:rPr>
          <w:object w:dxaOrig="600" w:dyaOrig="320" w14:anchorId="25471138">
            <v:shape id="_x0000_i1538" type="#_x0000_t75" style="width:29.25pt;height:14.25pt" o:ole="">
              <v:imagedata r:id="rId1072" o:title=""/>
            </v:shape>
            <o:OLEObject Type="Embed" ProgID="Equation.DSMT4" ShapeID="_x0000_i1538" DrawAspect="Content" ObjectID="_1493210606" r:id="rId1073"/>
          </w:object>
        </w:r>
      </w:ins>
      <w:ins w:id="2584" w:author="rawlins" w:date="2015-04-03T15:36:00Z">
        <w:r w:rsidRPr="000230DC">
          <w:t>.</w:t>
        </w:r>
      </w:ins>
    </w:p>
    <w:p w14:paraId="025D18C0" w14:textId="77777777" w:rsidR="00277EE6" w:rsidRDefault="00277EE6" w:rsidP="00277EE6">
      <w:pPr>
        <w:rPr>
          <w:ins w:id="2585" w:author="rawlins" w:date="2015-04-03T15:36:00Z"/>
        </w:rPr>
      </w:pPr>
    </w:p>
    <w:p w14:paraId="488B223D" w14:textId="77777777" w:rsidR="00277EE6" w:rsidRDefault="00277EE6" w:rsidP="00277EE6">
      <w:pPr>
        <w:rPr>
          <w:ins w:id="2586" w:author="rawlins" w:date="2015-04-03T15:36:00Z"/>
        </w:rPr>
      </w:pPr>
      <w:ins w:id="2587" w:author="rawlins" w:date="2015-04-03T15:36:00Z">
        <w:r>
          <w:rPr>
            <w:i/>
          </w:rPr>
          <w:t>Example</w:t>
        </w:r>
        <w:r>
          <w:t>:</w:t>
        </w:r>
      </w:ins>
    </w:p>
    <w:p w14:paraId="1CAD699D" w14:textId="77777777" w:rsidR="00277EE6" w:rsidRPr="008A39E7" w:rsidRDefault="00277EE6" w:rsidP="00277EE6">
      <w:pPr>
        <w:rPr>
          <w:ins w:id="2588" w:author="rawlins" w:date="2015-04-03T15:36:00Z"/>
          <w:rFonts w:ascii="Courier New" w:hAnsi="Courier New"/>
          <w:sz w:val="22"/>
        </w:rPr>
      </w:pPr>
      <w:ins w:id="2589"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2590" w:author="rawlins" w:date="2015-04-03T15:36:00Z"/>
          <w:rFonts w:ascii="Courier New" w:hAnsi="Courier New"/>
          <w:sz w:val="22"/>
        </w:rPr>
      </w:pPr>
      <w:ins w:id="2591"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2592" w:author="rawlins" w:date="2015-04-03T15:36:00Z"/>
          <w:rFonts w:ascii="Courier New" w:hAnsi="Courier New"/>
          <w:sz w:val="22"/>
        </w:rPr>
      </w:pPr>
      <w:ins w:id="2593" w:author="rawlins" w:date="2015-04-03T15:36:00Z">
        <w:r w:rsidRPr="008A39E7">
          <w:rPr>
            <w:rFonts w:ascii="Courier New" w:hAnsi="Courier New"/>
            <w:sz w:val="22"/>
          </w:rPr>
          <w:t>&lt;/fibers&gt;</w:t>
        </w:r>
      </w:ins>
    </w:p>
    <w:p w14:paraId="1FCE8FB0" w14:textId="77777777" w:rsidR="00277EE6" w:rsidRDefault="00277EE6" w:rsidP="00277EE6">
      <w:pPr>
        <w:rPr>
          <w:ins w:id="2594" w:author="rawlins" w:date="2015-04-03T15:36:00Z"/>
        </w:rPr>
      </w:pPr>
    </w:p>
    <w:p w14:paraId="526B08A9" w14:textId="77777777" w:rsidR="00277EE6" w:rsidRDefault="00277EE6" w:rsidP="00277EE6">
      <w:pPr>
        <w:jc w:val="left"/>
        <w:rPr>
          <w:ins w:id="2595" w:author="rawlins" w:date="2015-04-03T15:36:00Z"/>
        </w:rPr>
      </w:pPr>
      <w:ins w:id="2596" w:author="rawlins" w:date="2015-04-03T15:36:00Z">
        <w:r>
          <w:br w:type="page"/>
        </w:r>
      </w:ins>
    </w:p>
    <w:p w14:paraId="6F381E4C" w14:textId="77777777" w:rsidR="00277EE6" w:rsidRDefault="00277EE6" w:rsidP="00277EE6">
      <w:pPr>
        <w:pStyle w:val="Heading4"/>
        <w:rPr>
          <w:ins w:id="2597" w:author="rawlins" w:date="2015-04-03T15:36:00Z"/>
        </w:rPr>
      </w:pPr>
      <w:bookmarkStart w:id="2598" w:name="_Toc410636378"/>
      <w:bookmarkStart w:id="2599" w:name="_Toc418602584"/>
      <w:ins w:id="2600" w:author="rawlins" w:date="2015-04-03T15:36:00Z">
        <w:r>
          <w:lastRenderedPageBreak/>
          <w:t>Fiber with Exponential-Power Law Uncoupled</w:t>
        </w:r>
        <w:bookmarkEnd w:id="2598"/>
        <w:bookmarkEnd w:id="2599"/>
      </w:ins>
    </w:p>
    <w:p w14:paraId="56EF40D2" w14:textId="77777777" w:rsidR="00277EE6" w:rsidRDefault="00277EE6" w:rsidP="00277EE6">
      <w:pPr>
        <w:rPr>
          <w:ins w:id="2601" w:author="rawlins" w:date="2015-04-03T15:36:00Z"/>
        </w:rPr>
      </w:pPr>
      <w:ins w:id="2602"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260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2"/>
        <w:gridCol w:w="523"/>
      </w:tblGrid>
      <w:tr w:rsidR="00277EE6" w14:paraId="2529852A" w14:textId="77777777" w:rsidTr="00050662">
        <w:trPr>
          <w:ins w:id="2604" w:author="rawlins" w:date="2015-04-03T15:36:00Z"/>
        </w:trPr>
        <w:tc>
          <w:tcPr>
            <w:tcW w:w="0" w:type="auto"/>
            <w:shd w:val="clear" w:color="auto" w:fill="auto"/>
          </w:tcPr>
          <w:p w14:paraId="32654E2E" w14:textId="77777777" w:rsidR="00277EE6" w:rsidRDefault="00277EE6" w:rsidP="00050662">
            <w:pPr>
              <w:pStyle w:val="code"/>
              <w:rPr>
                <w:ins w:id="2605" w:author="rawlins" w:date="2015-04-03T15:36:00Z"/>
              </w:rPr>
            </w:pPr>
            <w:ins w:id="2606" w:author="rawlins" w:date="2015-04-03T15:36:00Z">
              <w:r>
                <w:t>&lt;ksi&gt;</w:t>
              </w:r>
            </w:ins>
          </w:p>
        </w:tc>
        <w:tc>
          <w:tcPr>
            <w:tcW w:w="0" w:type="auto"/>
            <w:shd w:val="clear" w:color="auto" w:fill="auto"/>
          </w:tcPr>
          <w:p w14:paraId="7374FE38" w14:textId="77777777" w:rsidR="00277EE6" w:rsidRDefault="00277EE6" w:rsidP="00050662">
            <w:pPr>
              <w:rPr>
                <w:ins w:id="2607" w:author="rawlins" w:date="2015-04-03T15:36:00Z"/>
              </w:rPr>
            </w:pPr>
            <w:ins w:id="2608" w:author="rawlins" w:date="2015-04-03T15:36:00Z">
              <w:r w:rsidRPr="00315B5A">
                <w:rPr>
                  <w:position w:val="-10"/>
                </w:rPr>
                <w:object w:dxaOrig="200" w:dyaOrig="320" w14:anchorId="326C68DC">
                  <v:shape id="_x0000_i1539" type="#_x0000_t75" style="width:6.75pt;height:14.25pt" o:ole="">
                    <v:imagedata r:id="rId1074" o:title=""/>
                  </v:shape>
                  <o:OLEObject Type="Embed" ProgID="Equation.DSMT4" ShapeID="_x0000_i1539" DrawAspect="Content" ObjectID="_1493210607" r:id="rId1075"/>
                </w:object>
              </w:r>
            </w:ins>
            <w:ins w:id="2609" w:author="rawlins" w:date="2015-04-03T15:36:00Z">
              <w:r>
                <w:t>, representing a measure of the fiber modulus</w:t>
              </w:r>
            </w:ins>
          </w:p>
        </w:tc>
        <w:tc>
          <w:tcPr>
            <w:tcW w:w="0" w:type="auto"/>
          </w:tcPr>
          <w:p w14:paraId="6A499D6E" w14:textId="77777777" w:rsidR="00277EE6" w:rsidRPr="00AF2221" w:rsidRDefault="00277EE6" w:rsidP="00050662">
            <w:pPr>
              <w:rPr>
                <w:ins w:id="2610" w:author="rawlins" w:date="2015-04-03T15:36:00Z"/>
                <w:position w:val="-10"/>
              </w:rPr>
            </w:pPr>
            <w:ins w:id="2611" w:author="rawlins" w:date="2015-04-03T15:36:00Z">
              <w:r>
                <w:rPr>
                  <w:position w:val="-10"/>
                </w:rPr>
                <w:t>[</w:t>
              </w:r>
              <w:r>
                <w:rPr>
                  <w:b/>
                  <w:position w:val="-10"/>
                </w:rPr>
                <w:t>P</w:t>
              </w:r>
              <w:r>
                <w:rPr>
                  <w:position w:val="-10"/>
                </w:rPr>
                <w:t>]</w:t>
              </w:r>
            </w:ins>
          </w:p>
        </w:tc>
      </w:tr>
      <w:tr w:rsidR="00277EE6" w14:paraId="560DEBFC" w14:textId="77777777" w:rsidTr="00050662">
        <w:trPr>
          <w:ins w:id="2612" w:author="rawlins" w:date="2015-04-03T15:36:00Z"/>
        </w:trPr>
        <w:tc>
          <w:tcPr>
            <w:tcW w:w="0" w:type="auto"/>
            <w:shd w:val="clear" w:color="auto" w:fill="auto"/>
          </w:tcPr>
          <w:p w14:paraId="44E66DEE" w14:textId="77777777" w:rsidR="00277EE6" w:rsidRDefault="00277EE6" w:rsidP="00050662">
            <w:pPr>
              <w:pStyle w:val="code"/>
              <w:rPr>
                <w:ins w:id="2613" w:author="rawlins" w:date="2015-04-03T15:36:00Z"/>
              </w:rPr>
            </w:pPr>
            <w:ins w:id="2614" w:author="rawlins" w:date="2015-04-03T15:36:00Z">
              <w:r>
                <w:t>&lt;alpha&gt;</w:t>
              </w:r>
            </w:ins>
          </w:p>
        </w:tc>
        <w:tc>
          <w:tcPr>
            <w:tcW w:w="0" w:type="auto"/>
            <w:shd w:val="clear" w:color="auto" w:fill="auto"/>
          </w:tcPr>
          <w:p w14:paraId="57141CD9" w14:textId="77777777" w:rsidR="00277EE6" w:rsidRDefault="00277EE6" w:rsidP="00050662">
            <w:pPr>
              <w:rPr>
                <w:ins w:id="2615" w:author="rawlins" w:date="2015-04-03T15:36:00Z"/>
              </w:rPr>
            </w:pPr>
            <w:ins w:id="2616" w:author="rawlins" w:date="2015-04-03T15:36:00Z">
              <w:r w:rsidRPr="00315B5A">
                <w:rPr>
                  <w:position w:val="-6"/>
                </w:rPr>
                <w:object w:dxaOrig="240" w:dyaOrig="220" w14:anchorId="03FF9FC2">
                  <v:shape id="_x0000_i1540" type="#_x0000_t75" style="width:14.25pt;height:14.25pt" o:ole="">
                    <v:imagedata r:id="rId1076" o:title=""/>
                  </v:shape>
                  <o:OLEObject Type="Embed" ProgID="Equation.DSMT4" ShapeID="_x0000_i1540" DrawAspect="Content" ObjectID="_1493210608" r:id="rId1077"/>
                </w:object>
              </w:r>
            </w:ins>
            <w:ins w:id="2617" w:author="rawlins" w:date="2015-04-03T15:36:00Z">
              <w:r>
                <w:t>, coefficient of exponential argument</w:t>
              </w:r>
            </w:ins>
          </w:p>
        </w:tc>
        <w:tc>
          <w:tcPr>
            <w:tcW w:w="0" w:type="auto"/>
          </w:tcPr>
          <w:p w14:paraId="39A3A56C" w14:textId="77777777" w:rsidR="00277EE6" w:rsidRPr="00AF2221" w:rsidRDefault="00277EE6" w:rsidP="00050662">
            <w:pPr>
              <w:rPr>
                <w:ins w:id="2618" w:author="rawlins" w:date="2015-04-03T15:36:00Z"/>
                <w:position w:val="-6"/>
              </w:rPr>
            </w:pPr>
            <w:ins w:id="2619" w:author="rawlins" w:date="2015-04-03T15:36:00Z">
              <w:r>
                <w:rPr>
                  <w:position w:val="-6"/>
                </w:rPr>
                <w:t>[ ]</w:t>
              </w:r>
            </w:ins>
          </w:p>
        </w:tc>
      </w:tr>
      <w:tr w:rsidR="00277EE6" w14:paraId="371FD3B6" w14:textId="77777777" w:rsidTr="00050662">
        <w:trPr>
          <w:ins w:id="2620" w:author="rawlins" w:date="2015-04-03T15:36:00Z"/>
        </w:trPr>
        <w:tc>
          <w:tcPr>
            <w:tcW w:w="0" w:type="auto"/>
            <w:shd w:val="clear" w:color="auto" w:fill="auto"/>
          </w:tcPr>
          <w:p w14:paraId="6F2314E3" w14:textId="77777777" w:rsidR="00277EE6" w:rsidRDefault="00277EE6" w:rsidP="00050662">
            <w:pPr>
              <w:pStyle w:val="code"/>
              <w:rPr>
                <w:ins w:id="2621" w:author="rawlins" w:date="2015-04-03T15:36:00Z"/>
              </w:rPr>
            </w:pPr>
            <w:ins w:id="2622" w:author="rawlins" w:date="2015-04-03T15:36:00Z">
              <w:r>
                <w:t>&lt;beta&gt;</w:t>
              </w:r>
            </w:ins>
          </w:p>
        </w:tc>
        <w:tc>
          <w:tcPr>
            <w:tcW w:w="0" w:type="auto"/>
            <w:shd w:val="clear" w:color="auto" w:fill="auto"/>
          </w:tcPr>
          <w:p w14:paraId="2FE52959" w14:textId="77777777" w:rsidR="00277EE6" w:rsidRDefault="00277EE6" w:rsidP="00050662">
            <w:pPr>
              <w:rPr>
                <w:ins w:id="2623" w:author="rawlins" w:date="2015-04-03T15:36:00Z"/>
              </w:rPr>
            </w:pPr>
            <w:ins w:id="2624" w:author="rawlins" w:date="2015-04-03T15:36:00Z">
              <w:r w:rsidRPr="00315B5A">
                <w:rPr>
                  <w:position w:val="-10"/>
                </w:rPr>
                <w:object w:dxaOrig="240" w:dyaOrig="320" w14:anchorId="00A0952B">
                  <v:shape id="_x0000_i1541" type="#_x0000_t75" style="width:14.25pt;height:14.25pt" o:ole="">
                    <v:imagedata r:id="rId1078" o:title=""/>
                  </v:shape>
                  <o:OLEObject Type="Embed" ProgID="Equation.DSMT4" ShapeID="_x0000_i1541" DrawAspect="Content" ObjectID="_1493210609" r:id="rId1079"/>
                </w:object>
              </w:r>
            </w:ins>
            <w:ins w:id="2625" w:author="rawlins" w:date="2015-04-03T15:36:00Z">
              <w:r>
                <w:t>, power of exponential argument</w:t>
              </w:r>
            </w:ins>
          </w:p>
        </w:tc>
        <w:tc>
          <w:tcPr>
            <w:tcW w:w="0" w:type="auto"/>
          </w:tcPr>
          <w:p w14:paraId="05700FEE" w14:textId="77777777" w:rsidR="00277EE6" w:rsidRPr="00AF2221" w:rsidRDefault="00277EE6" w:rsidP="00050662">
            <w:pPr>
              <w:rPr>
                <w:ins w:id="2626" w:author="rawlins" w:date="2015-04-03T15:36:00Z"/>
                <w:position w:val="-10"/>
              </w:rPr>
            </w:pPr>
            <w:ins w:id="2627" w:author="rawlins" w:date="2015-04-03T15:36:00Z">
              <w:r>
                <w:rPr>
                  <w:position w:val="-10"/>
                </w:rPr>
                <w:t>[ ]</w:t>
              </w:r>
            </w:ins>
          </w:p>
        </w:tc>
      </w:tr>
    </w:tbl>
    <w:p w14:paraId="5B09B413" w14:textId="77777777" w:rsidR="00277EE6" w:rsidRDefault="00277EE6" w:rsidP="00277EE6">
      <w:pPr>
        <w:rPr>
          <w:ins w:id="2628" w:author="rawlins" w:date="2015-04-03T15:36:00Z"/>
        </w:rPr>
      </w:pPr>
    </w:p>
    <w:p w14:paraId="1E4E1745" w14:textId="77777777" w:rsidR="00277EE6" w:rsidRDefault="00277EE6" w:rsidP="00277EE6">
      <w:pPr>
        <w:rPr>
          <w:ins w:id="2629" w:author="rawlins" w:date="2015-04-03T15:36:00Z"/>
        </w:rPr>
      </w:pPr>
      <w:ins w:id="2630" w:author="rawlins" w:date="2015-04-03T15:36:00Z">
        <w:r>
          <w:t>The fiber strain energy density is given by</w:t>
        </w:r>
      </w:ins>
    </w:p>
    <w:p w14:paraId="34DF67CA" w14:textId="77777777" w:rsidR="00277EE6" w:rsidRDefault="00277EE6" w:rsidP="00277EE6">
      <w:pPr>
        <w:pStyle w:val="MTDisplayEquation"/>
        <w:rPr>
          <w:ins w:id="2631" w:author="rawlins" w:date="2015-04-03T15:36:00Z"/>
        </w:rPr>
      </w:pPr>
      <w:ins w:id="2632" w:author="rawlins" w:date="2015-04-03T15:36:00Z">
        <w:r>
          <w:tab/>
        </w:r>
      </w:ins>
      <w:ins w:id="2633" w:author="rawlins" w:date="2015-04-03T15:36:00Z">
        <w:r w:rsidRPr="00315B5A">
          <w:rPr>
            <w:position w:val="-28"/>
          </w:rPr>
          <w:object w:dxaOrig="3440" w:dyaOrig="660" w14:anchorId="2B87553C">
            <v:shape id="_x0000_i1542" type="#_x0000_t75" style="width:173.25pt;height:36.75pt" o:ole="">
              <v:imagedata r:id="rId1080" o:title=""/>
            </v:shape>
            <o:OLEObject Type="Embed" ProgID="Equation.DSMT4" ShapeID="_x0000_i1542" DrawAspect="Content" ObjectID="_1493210610" r:id="rId1081"/>
          </w:object>
        </w:r>
      </w:ins>
      <w:ins w:id="2634" w:author="rawlins" w:date="2015-04-03T15:36:00Z">
        <w:r>
          <w:t xml:space="preserve"> ,</w:t>
        </w:r>
      </w:ins>
    </w:p>
    <w:p w14:paraId="799D9349" w14:textId="77777777" w:rsidR="00277EE6" w:rsidRDefault="00277EE6" w:rsidP="00277EE6">
      <w:pPr>
        <w:pStyle w:val="MTDisplayEquation"/>
        <w:rPr>
          <w:ins w:id="2635" w:author="rawlins" w:date="2015-04-03T15:36:00Z"/>
        </w:rPr>
      </w:pPr>
      <w:ins w:id="2636" w:author="rawlins" w:date="2015-04-03T15:36:00Z">
        <w:r>
          <w:tab/>
          <w:t>,</w:t>
        </w:r>
      </w:ins>
    </w:p>
    <w:p w14:paraId="2D284EBB" w14:textId="77777777" w:rsidR="00277EE6" w:rsidRPr="000230DC" w:rsidRDefault="00277EE6" w:rsidP="00277EE6">
      <w:pPr>
        <w:rPr>
          <w:ins w:id="2637" w:author="rawlins" w:date="2015-04-03T15:36:00Z"/>
        </w:rPr>
      </w:pPr>
      <w:ins w:id="2638" w:author="rawlins" w:date="2015-04-03T15:36:00Z">
        <w:r w:rsidRPr="000230DC">
          <w:t xml:space="preserve">where </w:t>
        </w:r>
      </w:ins>
      <w:ins w:id="2639" w:author="rawlins" w:date="2015-04-03T15:36:00Z">
        <w:r w:rsidRPr="00315B5A">
          <w:rPr>
            <w:position w:val="-10"/>
          </w:rPr>
          <w:object w:dxaOrig="560" w:dyaOrig="320" w14:anchorId="01DDA4A3">
            <v:shape id="_x0000_i1543" type="#_x0000_t75" style="width:29.25pt;height:14.25pt" o:ole="">
              <v:imagedata r:id="rId1082" o:title=""/>
            </v:shape>
            <o:OLEObject Type="Embed" ProgID="Equation.DSMT4" ShapeID="_x0000_i1543" DrawAspect="Content" ObjectID="_1493210611" r:id="rId1083"/>
          </w:object>
        </w:r>
      </w:ins>
      <w:ins w:id="2640" w:author="rawlins" w:date="2015-04-03T15:36:00Z">
        <w:r w:rsidRPr="000230DC">
          <w:t xml:space="preserve">, </w:t>
        </w:r>
      </w:ins>
      <w:ins w:id="2641" w:author="rawlins" w:date="2015-04-03T15:36:00Z">
        <w:r w:rsidRPr="00315B5A">
          <w:rPr>
            <w:position w:val="-6"/>
          </w:rPr>
          <w:object w:dxaOrig="580" w:dyaOrig="279" w14:anchorId="2F01A4EB">
            <v:shape id="_x0000_i1544" type="#_x0000_t75" style="width:29.25pt;height:14.25pt" o:ole="">
              <v:imagedata r:id="rId1084" o:title=""/>
            </v:shape>
            <o:OLEObject Type="Embed" ProgID="Equation.DSMT4" ShapeID="_x0000_i1544" DrawAspect="Content" ObjectID="_1493210612" r:id="rId1085"/>
          </w:object>
        </w:r>
      </w:ins>
      <w:ins w:id="2642" w:author="rawlins" w:date="2015-04-03T15:36:00Z">
        <w:r w:rsidRPr="000230DC">
          <w:t xml:space="preserve">, and </w:t>
        </w:r>
      </w:ins>
      <w:ins w:id="2643" w:author="rawlins" w:date="2015-04-03T15:36:00Z">
        <w:r w:rsidRPr="00315B5A">
          <w:rPr>
            <w:position w:val="-10"/>
          </w:rPr>
          <w:object w:dxaOrig="600" w:dyaOrig="320" w14:anchorId="6D20A732">
            <v:shape id="_x0000_i1545" type="#_x0000_t75" style="width:29.25pt;height:14.25pt" o:ole="">
              <v:imagedata r:id="rId1086" o:title=""/>
            </v:shape>
            <o:OLEObject Type="Embed" ProgID="Equation.DSMT4" ShapeID="_x0000_i1545" DrawAspect="Content" ObjectID="_1493210613" r:id="rId1087"/>
          </w:object>
        </w:r>
      </w:ins>
      <w:ins w:id="2644" w:author="rawlins" w:date="2015-04-03T15:36:00Z">
        <w:r w:rsidRPr="000230DC">
          <w:t>.</w:t>
        </w:r>
      </w:ins>
    </w:p>
    <w:p w14:paraId="7E613578" w14:textId="77777777" w:rsidR="00277EE6" w:rsidRPr="000230DC" w:rsidRDefault="00277EE6" w:rsidP="00277EE6">
      <w:pPr>
        <w:rPr>
          <w:ins w:id="2645" w:author="rawlins" w:date="2015-04-03T15:36:00Z"/>
        </w:rPr>
      </w:pPr>
    </w:p>
    <w:p w14:paraId="724D3F1E" w14:textId="77777777" w:rsidR="00277EE6" w:rsidRDefault="00277EE6" w:rsidP="00277EE6">
      <w:pPr>
        <w:rPr>
          <w:ins w:id="2646" w:author="rawlins" w:date="2015-04-03T15:36:00Z"/>
        </w:rPr>
      </w:pPr>
      <w:ins w:id="2647" w:author="rawlins" w:date="2015-04-03T15:36:00Z">
        <w:r>
          <w:t xml:space="preserve">Note: In the limit when </w:t>
        </w:r>
      </w:ins>
      <w:ins w:id="2648" w:author="rawlins" w:date="2015-04-03T15:36:00Z">
        <w:r w:rsidRPr="00315B5A">
          <w:rPr>
            <w:position w:val="-6"/>
          </w:rPr>
          <w:object w:dxaOrig="680" w:dyaOrig="279" w14:anchorId="18BB1DDE">
            <v:shape id="_x0000_i1546" type="#_x0000_t75" style="width:36.75pt;height:14.25pt" o:ole="">
              <v:imagedata r:id="rId1088" o:title=""/>
            </v:shape>
            <o:OLEObject Type="Embed" ProgID="Equation.DSMT4" ShapeID="_x0000_i1546" DrawAspect="Content" ObjectID="_1493210614" r:id="rId1089"/>
          </w:object>
        </w:r>
      </w:ins>
      <w:ins w:id="2649" w:author="rawlins" w:date="2015-04-03T15:36:00Z">
        <w:r>
          <w:t>, this expressions produces a power law,</w:t>
        </w:r>
      </w:ins>
    </w:p>
    <w:p w14:paraId="187B4BED" w14:textId="77777777" w:rsidR="00277EE6" w:rsidRDefault="00277EE6" w:rsidP="00277EE6">
      <w:pPr>
        <w:pStyle w:val="MTDisplayEquation"/>
        <w:rPr>
          <w:ins w:id="2650" w:author="rawlins" w:date="2015-04-03T15:36:00Z"/>
        </w:rPr>
      </w:pPr>
      <w:ins w:id="2651" w:author="rawlins" w:date="2015-04-03T15:36:00Z">
        <w:r>
          <w:tab/>
        </w:r>
      </w:ins>
      <w:ins w:id="2652" w:author="rawlins" w:date="2015-04-03T15:36:00Z">
        <w:r w:rsidRPr="00315B5A">
          <w:rPr>
            <w:position w:val="-28"/>
          </w:rPr>
          <w:object w:dxaOrig="2400" w:dyaOrig="660" w14:anchorId="5D7590B5">
            <v:shape id="_x0000_i1547" type="#_x0000_t75" style="width:123pt;height:36.75pt" o:ole="">
              <v:imagedata r:id="rId1090" o:title=""/>
            </v:shape>
            <o:OLEObject Type="Embed" ProgID="Equation.DSMT4" ShapeID="_x0000_i1547" DrawAspect="Content" ObjectID="_1493210615" r:id="rId1091"/>
          </w:object>
        </w:r>
      </w:ins>
      <w:ins w:id="2653" w:author="rawlins" w:date="2015-04-03T15:36:00Z">
        <w:r>
          <w:t xml:space="preserve"> .</w:t>
        </w:r>
      </w:ins>
    </w:p>
    <w:p w14:paraId="4D1C7779" w14:textId="77777777" w:rsidR="00277EE6" w:rsidRDefault="00277EE6" w:rsidP="00277EE6">
      <w:pPr>
        <w:rPr>
          <w:ins w:id="2654" w:author="rawlins" w:date="2015-04-03T15:36:00Z"/>
        </w:rPr>
      </w:pPr>
      <w:ins w:id="2655" w:author="rawlins" w:date="2015-04-03T15:36:00Z">
        <w:r w:rsidRPr="0097532C">
          <w:t xml:space="preserve">Note: When </w:t>
        </w:r>
      </w:ins>
      <w:ins w:id="2656" w:author="rawlins" w:date="2015-04-03T15:36:00Z">
        <w:r w:rsidRPr="00315B5A">
          <w:rPr>
            <w:position w:val="-10"/>
          </w:rPr>
          <w:object w:dxaOrig="600" w:dyaOrig="320" w14:anchorId="023D5F67">
            <v:shape id="_x0000_i1548" type="#_x0000_t75" style="width:29.25pt;height:14.25pt" o:ole="">
              <v:imagedata r:id="rId1092" o:title=""/>
            </v:shape>
            <o:OLEObject Type="Embed" ProgID="Equation.DSMT4" ShapeID="_x0000_i1548" DrawAspect="Content" ObjectID="_1493210616" r:id="rId1093"/>
          </w:object>
        </w:r>
      </w:ins>
      <w:ins w:id="2657" w:author="rawlins" w:date="2015-04-03T15:36:00Z">
        <w:r w:rsidRPr="0097532C">
          <w:t>, the fiber modulus is zero at the strain origin (</w:t>
        </w:r>
      </w:ins>
      <w:ins w:id="2658" w:author="rawlins" w:date="2015-04-03T15:36:00Z">
        <w:r w:rsidRPr="00315B5A">
          <w:rPr>
            <w:position w:val="-12"/>
          </w:rPr>
          <w:object w:dxaOrig="580" w:dyaOrig="380" w14:anchorId="07819843">
            <v:shape id="_x0000_i1549" type="#_x0000_t75" style="width:29.25pt;height:21.75pt" o:ole="">
              <v:imagedata r:id="rId1094" o:title=""/>
            </v:shape>
            <o:OLEObject Type="Embed" ProgID="Equation.DSMT4" ShapeID="_x0000_i1549" DrawAspect="Content" ObjectID="_1493210617" r:id="rId1095"/>
          </w:object>
        </w:r>
      </w:ins>
      <w:ins w:id="2659" w:author="rawlins" w:date="2015-04-03T15:36:00Z">
        <w:r w:rsidRPr="0097532C">
          <w:t xml:space="preserve">).  Therefore, use </w:t>
        </w:r>
      </w:ins>
      <w:ins w:id="2660" w:author="rawlins" w:date="2015-04-03T15:36:00Z">
        <w:r w:rsidRPr="00315B5A">
          <w:rPr>
            <w:position w:val="-10"/>
          </w:rPr>
          <w:object w:dxaOrig="600" w:dyaOrig="320" w14:anchorId="11BAEB68">
            <v:shape id="_x0000_i1550" type="#_x0000_t75" style="width:29.25pt;height:14.25pt" o:ole="">
              <v:imagedata r:id="rId1096" o:title=""/>
            </v:shape>
            <o:OLEObject Type="Embed" ProgID="Equation.DSMT4" ShapeID="_x0000_i1550" DrawAspect="Content" ObjectID="_1493210618" r:id="rId1097"/>
          </w:object>
        </w:r>
      </w:ins>
      <w:ins w:id="2661" w:author="rawlins" w:date="2015-04-03T15:36:00Z">
        <w:r w:rsidRPr="0097532C">
          <w:t xml:space="preserve"> when a smooth transition in the stress is desired from compression to tension.</w:t>
        </w:r>
      </w:ins>
    </w:p>
    <w:p w14:paraId="58203585" w14:textId="77777777" w:rsidR="00277EE6" w:rsidRDefault="00277EE6" w:rsidP="00277EE6">
      <w:pPr>
        <w:rPr>
          <w:ins w:id="2662" w:author="rawlins" w:date="2015-04-03T15:36:00Z"/>
        </w:rPr>
      </w:pPr>
    </w:p>
    <w:p w14:paraId="66B223FA" w14:textId="77777777" w:rsidR="00277EE6" w:rsidRDefault="00277EE6" w:rsidP="00277EE6">
      <w:pPr>
        <w:rPr>
          <w:ins w:id="2663" w:author="rawlins" w:date="2015-04-03T15:36:00Z"/>
        </w:rPr>
      </w:pPr>
      <w:ins w:id="2664" w:author="rawlins" w:date="2015-04-03T15:36:00Z">
        <w:r>
          <w:rPr>
            <w:i/>
          </w:rPr>
          <w:t>Example</w:t>
        </w:r>
        <w:r>
          <w:t>:</w:t>
        </w:r>
      </w:ins>
    </w:p>
    <w:p w14:paraId="5B1B26E7" w14:textId="77777777" w:rsidR="00277EE6" w:rsidRPr="008A39E7" w:rsidRDefault="00277EE6" w:rsidP="00277EE6">
      <w:pPr>
        <w:rPr>
          <w:ins w:id="2665" w:author="rawlins" w:date="2015-04-03T15:36:00Z"/>
          <w:rFonts w:ascii="Courier New" w:hAnsi="Courier New"/>
          <w:sz w:val="22"/>
        </w:rPr>
      </w:pPr>
      <w:ins w:id="2666"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8A39E7" w:rsidRDefault="00277EE6" w:rsidP="00277EE6">
      <w:pPr>
        <w:rPr>
          <w:ins w:id="2667" w:author="rawlins" w:date="2015-04-03T15:36:00Z"/>
          <w:rFonts w:ascii="Courier New" w:hAnsi="Courier New"/>
          <w:sz w:val="22"/>
        </w:rPr>
      </w:pPr>
      <w:ins w:id="2668"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777ED1F8" w14:textId="77777777" w:rsidR="00277EE6" w:rsidRPr="008A39E7" w:rsidRDefault="00277EE6" w:rsidP="00277EE6">
      <w:pPr>
        <w:rPr>
          <w:ins w:id="2669" w:author="rawlins" w:date="2015-04-03T15:36:00Z"/>
          <w:rFonts w:ascii="Courier New" w:hAnsi="Courier New"/>
          <w:sz w:val="22"/>
        </w:rPr>
      </w:pPr>
      <w:ins w:id="2670" w:author="rawlins" w:date="2015-04-03T15:36:00Z">
        <w:r>
          <w:rPr>
            <w:rFonts w:ascii="Courier New" w:hAnsi="Courier New"/>
            <w:sz w:val="22"/>
          </w:rPr>
          <w:tab/>
        </w:r>
        <w:r w:rsidRPr="008A39E7">
          <w:rPr>
            <w:rFonts w:ascii="Courier New" w:hAnsi="Courier New"/>
            <w:sz w:val="22"/>
          </w:rPr>
          <w:t>&lt;beta&gt;2&lt;/beta&gt;</w:t>
        </w:r>
      </w:ins>
    </w:p>
    <w:p w14:paraId="574A0E74" w14:textId="77777777" w:rsidR="00277EE6" w:rsidRPr="008A39E7" w:rsidRDefault="00277EE6" w:rsidP="00277EE6">
      <w:pPr>
        <w:rPr>
          <w:ins w:id="2671" w:author="rawlins" w:date="2015-04-03T15:36:00Z"/>
          <w:rFonts w:ascii="Courier New" w:hAnsi="Courier New"/>
          <w:sz w:val="22"/>
        </w:rPr>
      </w:pPr>
      <w:ins w:id="2672" w:author="rawlins" w:date="2015-04-03T15:36:00Z">
        <w:r>
          <w:rPr>
            <w:rFonts w:ascii="Courier New" w:hAnsi="Courier New"/>
            <w:sz w:val="22"/>
          </w:rPr>
          <w:tab/>
        </w:r>
        <w:r w:rsidRPr="008A39E7">
          <w:rPr>
            <w:rFonts w:ascii="Courier New" w:hAnsi="Courier New"/>
            <w:sz w:val="22"/>
          </w:rPr>
          <w:t>&lt;ksi&gt;1&lt;/ksi&gt;</w:t>
        </w:r>
      </w:ins>
    </w:p>
    <w:p w14:paraId="4F195F9E" w14:textId="77777777" w:rsidR="00277EE6" w:rsidRPr="008A39E7" w:rsidRDefault="00277EE6" w:rsidP="00277EE6">
      <w:pPr>
        <w:rPr>
          <w:ins w:id="2673" w:author="rawlins" w:date="2015-04-03T15:36:00Z"/>
          <w:rFonts w:ascii="Courier New" w:hAnsi="Courier New"/>
          <w:sz w:val="22"/>
        </w:rPr>
      </w:pPr>
      <w:ins w:id="2674" w:author="rawlins" w:date="2015-04-03T15:36:00Z">
        <w:r w:rsidRPr="008A39E7">
          <w:rPr>
            <w:rFonts w:ascii="Courier New" w:hAnsi="Courier New"/>
            <w:sz w:val="22"/>
          </w:rPr>
          <w:t>&lt;/fibers&gt;</w:t>
        </w:r>
      </w:ins>
    </w:p>
    <w:p w14:paraId="1B760452" w14:textId="77777777" w:rsidR="00277EE6" w:rsidRPr="0097532C" w:rsidRDefault="00277EE6" w:rsidP="00277EE6">
      <w:pPr>
        <w:rPr>
          <w:ins w:id="2675" w:author="rawlins" w:date="2015-04-03T15:36:00Z"/>
        </w:rPr>
      </w:pPr>
    </w:p>
    <w:p w14:paraId="1990820D" w14:textId="77777777" w:rsidR="00277EE6" w:rsidRDefault="00277EE6" w:rsidP="00277EE6">
      <w:pPr>
        <w:jc w:val="left"/>
        <w:rPr>
          <w:ins w:id="2676" w:author="rawlins" w:date="2015-04-03T15:36:00Z"/>
        </w:rPr>
      </w:pPr>
      <w:ins w:id="2677" w:author="rawlins" w:date="2015-04-03T15:36:00Z">
        <w:r>
          <w:br w:type="page"/>
        </w:r>
      </w:ins>
    </w:p>
    <w:p w14:paraId="57D9F268" w14:textId="77777777" w:rsidR="00277EE6" w:rsidRDefault="00277EE6" w:rsidP="00277EE6">
      <w:pPr>
        <w:pStyle w:val="Heading4"/>
        <w:rPr>
          <w:ins w:id="2678" w:author="rawlins" w:date="2015-04-03T15:36:00Z"/>
        </w:rPr>
      </w:pPr>
      <w:bookmarkStart w:id="2679" w:name="_Toc410636379"/>
      <w:bookmarkStart w:id="2680" w:name="_Toc418602585"/>
      <w:ins w:id="2681" w:author="rawlins" w:date="2015-04-03T15:36:00Z">
        <w:r>
          <w:lastRenderedPageBreak/>
          <w:t>Fiber with Neo-Hookean Law Uncoupled</w:t>
        </w:r>
        <w:bookmarkEnd w:id="2679"/>
        <w:bookmarkEnd w:id="2680"/>
      </w:ins>
    </w:p>
    <w:p w14:paraId="5F3556C5" w14:textId="77777777" w:rsidR="00277EE6" w:rsidRDefault="00277EE6" w:rsidP="00277EE6">
      <w:pPr>
        <w:rPr>
          <w:ins w:id="2682" w:author="rawlins" w:date="2015-04-03T15:36:00Z"/>
        </w:rPr>
      </w:pPr>
      <w:ins w:id="2683"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268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2"/>
        <w:gridCol w:w="523"/>
      </w:tblGrid>
      <w:tr w:rsidR="00277EE6" w14:paraId="3974C2C3" w14:textId="77777777" w:rsidTr="00050662">
        <w:trPr>
          <w:ins w:id="2685" w:author="rawlins" w:date="2015-04-03T15:36:00Z"/>
        </w:trPr>
        <w:tc>
          <w:tcPr>
            <w:tcW w:w="0" w:type="auto"/>
            <w:shd w:val="clear" w:color="auto" w:fill="auto"/>
          </w:tcPr>
          <w:p w14:paraId="140F95DF" w14:textId="77777777" w:rsidR="00277EE6" w:rsidRDefault="00277EE6" w:rsidP="00050662">
            <w:pPr>
              <w:pStyle w:val="code"/>
              <w:rPr>
                <w:ins w:id="2686" w:author="rawlins" w:date="2015-04-03T15:36:00Z"/>
              </w:rPr>
            </w:pPr>
            <w:ins w:id="2687" w:author="rawlins" w:date="2015-04-03T15:36:00Z">
              <w:r>
                <w:t>&lt;mu&gt;</w:t>
              </w:r>
            </w:ins>
          </w:p>
        </w:tc>
        <w:tc>
          <w:tcPr>
            <w:tcW w:w="0" w:type="auto"/>
            <w:shd w:val="clear" w:color="auto" w:fill="auto"/>
          </w:tcPr>
          <w:p w14:paraId="34F54C00" w14:textId="77777777" w:rsidR="00277EE6" w:rsidRDefault="00277EE6" w:rsidP="00050662">
            <w:pPr>
              <w:rPr>
                <w:ins w:id="2688" w:author="rawlins" w:date="2015-04-03T15:36:00Z"/>
              </w:rPr>
            </w:pPr>
            <w:ins w:id="2689" w:author="rawlins" w:date="2015-04-03T15:36:00Z">
              <w:r w:rsidRPr="00315B5A">
                <w:rPr>
                  <w:position w:val="-10"/>
                </w:rPr>
                <w:object w:dxaOrig="240" w:dyaOrig="260" w14:anchorId="4AE5AD91">
                  <v:shape id="_x0000_i1551" type="#_x0000_t75" style="width:14.25pt;height:14.25pt" o:ole="">
                    <v:imagedata r:id="rId1098" o:title=""/>
                  </v:shape>
                  <o:OLEObject Type="Embed" ProgID="Equation.DSMT4" ShapeID="_x0000_i1551" DrawAspect="Content" ObjectID="_1493210619" r:id="rId1099"/>
                </w:object>
              </w:r>
            </w:ins>
            <w:ins w:id="2690" w:author="rawlins" w:date="2015-04-03T15:36:00Z">
              <w:r>
                <w:t>, representing a measure of the fiber modulus</w:t>
              </w:r>
            </w:ins>
          </w:p>
        </w:tc>
        <w:tc>
          <w:tcPr>
            <w:tcW w:w="0" w:type="auto"/>
          </w:tcPr>
          <w:p w14:paraId="41717A7C" w14:textId="77777777" w:rsidR="00277EE6" w:rsidRPr="00AF2221" w:rsidRDefault="00277EE6" w:rsidP="00050662">
            <w:pPr>
              <w:rPr>
                <w:ins w:id="2691" w:author="rawlins" w:date="2015-04-03T15:36:00Z"/>
                <w:position w:val="-10"/>
              </w:rPr>
            </w:pPr>
            <w:ins w:id="2692"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2693" w:author="rawlins" w:date="2015-04-03T15:36:00Z"/>
        </w:rPr>
      </w:pPr>
    </w:p>
    <w:p w14:paraId="4224ED5F" w14:textId="77777777" w:rsidR="00277EE6" w:rsidRDefault="00277EE6" w:rsidP="00277EE6">
      <w:pPr>
        <w:rPr>
          <w:ins w:id="2694" w:author="rawlins" w:date="2015-04-03T15:36:00Z"/>
        </w:rPr>
      </w:pPr>
      <w:ins w:id="2695" w:author="rawlins" w:date="2015-04-03T15:36:00Z">
        <w:r>
          <w:t>The fiber strain energy density is given by</w:t>
        </w:r>
      </w:ins>
    </w:p>
    <w:p w14:paraId="1DB32D1B" w14:textId="77777777" w:rsidR="00277EE6" w:rsidRDefault="00277EE6" w:rsidP="00277EE6">
      <w:pPr>
        <w:pStyle w:val="MTDisplayEquation"/>
        <w:rPr>
          <w:ins w:id="2696" w:author="rawlins" w:date="2015-04-03T15:36:00Z"/>
        </w:rPr>
      </w:pPr>
      <w:ins w:id="2697" w:author="rawlins" w:date="2015-04-03T15:36:00Z">
        <w:r>
          <w:tab/>
        </w:r>
      </w:ins>
      <w:ins w:id="2698" w:author="rawlins" w:date="2015-04-03T15:36:00Z">
        <w:r w:rsidRPr="00315B5A">
          <w:rPr>
            <w:position w:val="-24"/>
          </w:rPr>
          <w:object w:dxaOrig="2020" w:dyaOrig="620" w14:anchorId="6840787D">
            <v:shape id="_x0000_i1552" type="#_x0000_t75" style="width:101.25pt;height:29.25pt" o:ole="">
              <v:imagedata r:id="rId1100" o:title=""/>
            </v:shape>
            <o:OLEObject Type="Embed" ProgID="Equation.DSMT4" ShapeID="_x0000_i1552" DrawAspect="Content" ObjectID="_1493210620" r:id="rId1101"/>
          </w:object>
        </w:r>
      </w:ins>
      <w:ins w:id="2699" w:author="rawlins" w:date="2015-04-03T15:36:00Z">
        <w:r>
          <w:t xml:space="preserve"> ,</w:t>
        </w:r>
      </w:ins>
    </w:p>
    <w:p w14:paraId="7DD6253E" w14:textId="77777777" w:rsidR="00277EE6" w:rsidRDefault="00277EE6" w:rsidP="00277EE6">
      <w:pPr>
        <w:rPr>
          <w:ins w:id="2700" w:author="rawlins" w:date="2015-04-03T15:36:00Z"/>
        </w:rPr>
      </w:pPr>
      <w:ins w:id="2701" w:author="rawlins" w:date="2015-04-03T15:36:00Z">
        <w:r w:rsidRPr="000230DC">
          <w:t xml:space="preserve">where </w:t>
        </w:r>
      </w:ins>
      <w:ins w:id="2702" w:author="rawlins" w:date="2015-04-03T15:36:00Z">
        <w:r w:rsidRPr="00315B5A">
          <w:rPr>
            <w:position w:val="-10"/>
          </w:rPr>
          <w:object w:dxaOrig="600" w:dyaOrig="320" w14:anchorId="0C5B4FA5">
            <v:shape id="_x0000_i1553" type="#_x0000_t75" style="width:29.25pt;height:14.25pt" o:ole="">
              <v:imagedata r:id="rId1102" o:title=""/>
            </v:shape>
            <o:OLEObject Type="Embed" ProgID="Equation.DSMT4" ShapeID="_x0000_i1553" DrawAspect="Content" ObjectID="_1493210621" r:id="rId1103"/>
          </w:object>
        </w:r>
      </w:ins>
      <w:ins w:id="2703" w:author="rawlins" w:date="2015-04-03T15:36:00Z">
        <w:r w:rsidRPr="000230DC">
          <w:t>.</w:t>
        </w:r>
      </w:ins>
    </w:p>
    <w:p w14:paraId="1B5FC3D2" w14:textId="77777777" w:rsidR="00277EE6" w:rsidRDefault="00277EE6" w:rsidP="00277EE6">
      <w:pPr>
        <w:rPr>
          <w:ins w:id="2704" w:author="rawlins" w:date="2015-04-03T15:36:00Z"/>
        </w:rPr>
      </w:pPr>
    </w:p>
    <w:p w14:paraId="43E8125A" w14:textId="77777777" w:rsidR="00277EE6" w:rsidRDefault="00277EE6" w:rsidP="00277EE6">
      <w:pPr>
        <w:rPr>
          <w:ins w:id="2705" w:author="rawlins" w:date="2015-04-03T15:36:00Z"/>
        </w:rPr>
      </w:pPr>
      <w:ins w:id="2706" w:author="rawlins" w:date="2015-04-03T15:36:00Z">
        <w:r>
          <w:rPr>
            <w:i/>
          </w:rPr>
          <w:t>Example</w:t>
        </w:r>
        <w:r>
          <w:t>:</w:t>
        </w:r>
      </w:ins>
    </w:p>
    <w:p w14:paraId="3914CFFA" w14:textId="77777777" w:rsidR="00277EE6" w:rsidRPr="008A39E7" w:rsidRDefault="00277EE6" w:rsidP="00277EE6">
      <w:pPr>
        <w:rPr>
          <w:ins w:id="2707" w:author="rawlins" w:date="2015-04-03T15:36:00Z"/>
          <w:rFonts w:ascii="Courier New" w:hAnsi="Courier New"/>
          <w:sz w:val="22"/>
        </w:rPr>
      </w:pPr>
      <w:ins w:id="2708"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2709" w:author="rawlins" w:date="2015-04-03T15:36:00Z"/>
          <w:rFonts w:ascii="Courier New" w:hAnsi="Courier New"/>
          <w:sz w:val="22"/>
        </w:rPr>
      </w:pPr>
      <w:ins w:id="2710"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2711" w:author="rawlins" w:date="2015-04-03T15:36:00Z"/>
          <w:rFonts w:ascii="Courier New" w:hAnsi="Courier New"/>
          <w:sz w:val="22"/>
        </w:rPr>
      </w:pPr>
      <w:ins w:id="2712" w:author="rawlins" w:date="2015-04-03T15:36:00Z">
        <w:r w:rsidRPr="008A39E7">
          <w:rPr>
            <w:rFonts w:ascii="Courier New" w:hAnsi="Courier New"/>
            <w:sz w:val="22"/>
          </w:rPr>
          <w:t>&lt;/fibers&gt;</w:t>
        </w:r>
      </w:ins>
    </w:p>
    <w:p w14:paraId="670A6976" w14:textId="77777777" w:rsidR="00277EE6" w:rsidRDefault="00277EE6" w:rsidP="00277EE6">
      <w:pPr>
        <w:rPr>
          <w:ins w:id="2713" w:author="rawlins" w:date="2015-04-03T15:36:00Z"/>
        </w:rPr>
      </w:pPr>
    </w:p>
    <w:p w14:paraId="157CD100" w14:textId="77777777" w:rsidR="00277EE6" w:rsidRDefault="00277EE6" w:rsidP="00277EE6">
      <w:pPr>
        <w:jc w:val="left"/>
        <w:rPr>
          <w:ins w:id="2714" w:author="rawlins" w:date="2015-04-03T15:36:00Z"/>
        </w:rPr>
      </w:pPr>
      <w:ins w:id="2715" w:author="rawlins" w:date="2015-04-03T15:36:00Z">
        <w:r>
          <w:br w:type="page"/>
        </w:r>
      </w:ins>
    </w:p>
    <w:p w14:paraId="706AAD83" w14:textId="77777777" w:rsidR="00277EE6" w:rsidRDefault="00277EE6" w:rsidP="00277EE6">
      <w:pPr>
        <w:pStyle w:val="Heading3"/>
        <w:rPr>
          <w:ins w:id="2716" w:author="rawlins" w:date="2015-04-03T15:36:00Z"/>
        </w:rPr>
      </w:pPr>
      <w:bookmarkStart w:id="2717" w:name="_Ref280612869"/>
      <w:bookmarkStart w:id="2718" w:name="_Toc410636380"/>
      <w:bookmarkStart w:id="2719" w:name="_Toc418602586"/>
      <w:ins w:id="2720" w:author="rawlins" w:date="2015-04-03T15:36:00Z">
        <w:r>
          <w:lastRenderedPageBreak/>
          <w:t>Distribution</w:t>
        </w:r>
        <w:bookmarkEnd w:id="2717"/>
        <w:bookmarkEnd w:id="2718"/>
        <w:bookmarkEnd w:id="2719"/>
      </w:ins>
    </w:p>
    <w:p w14:paraId="478F637D" w14:textId="77777777" w:rsidR="00277EE6" w:rsidRDefault="00277EE6" w:rsidP="00277EE6">
      <w:pPr>
        <w:rPr>
          <w:ins w:id="2721" w:author="rawlins" w:date="2015-04-03T15:36:00Z"/>
        </w:rPr>
      </w:pPr>
      <w:ins w:id="2722"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2723" w:author="rawlins" w:date="2015-04-03T15:36:00Z"/>
        </w:rPr>
      </w:pPr>
      <w:ins w:id="2724" w:author="rawlins" w:date="2015-04-03T15:36:00Z">
        <w:r>
          <w:br w:type="page"/>
        </w:r>
      </w:ins>
    </w:p>
    <w:p w14:paraId="100E3144" w14:textId="77777777" w:rsidR="00277EE6" w:rsidRDefault="00277EE6" w:rsidP="00277EE6">
      <w:pPr>
        <w:pStyle w:val="Heading4"/>
        <w:rPr>
          <w:ins w:id="2725" w:author="rawlins" w:date="2015-04-03T15:36:00Z"/>
        </w:rPr>
      </w:pPr>
      <w:bookmarkStart w:id="2726" w:name="_Toc410636381"/>
      <w:bookmarkStart w:id="2727" w:name="_Toc418602587"/>
      <w:ins w:id="2728" w:author="rawlins" w:date="2015-04-03T15:36:00Z">
        <w:r>
          <w:lastRenderedPageBreak/>
          <w:t>Spherical</w:t>
        </w:r>
        <w:bookmarkEnd w:id="2726"/>
        <w:bookmarkEnd w:id="2727"/>
      </w:ins>
    </w:p>
    <w:p w14:paraId="0B84CA82" w14:textId="77777777" w:rsidR="00277EE6" w:rsidRDefault="00277EE6" w:rsidP="00277EE6">
      <w:pPr>
        <w:rPr>
          <w:ins w:id="2729" w:author="rawlins" w:date="2015-04-03T15:36:00Z"/>
        </w:rPr>
      </w:pPr>
      <w:ins w:id="2730"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2731" w:author="rawlins" w:date="2015-04-03T15:36:00Z"/>
        </w:rPr>
      </w:pPr>
      <w:ins w:id="2732" w:author="rawlins" w:date="2015-04-03T15:36:00Z">
        <w:r>
          <w:tab/>
        </w:r>
      </w:ins>
      <w:ins w:id="2733" w:author="rawlins" w:date="2015-04-03T15:36:00Z">
        <w:r w:rsidRPr="00315B5A">
          <w:rPr>
            <w:position w:val="-14"/>
          </w:rPr>
          <w:object w:dxaOrig="1260" w:dyaOrig="400" w14:anchorId="260B2690">
            <v:shape id="_x0000_i1554" type="#_x0000_t75" style="width:65.25pt;height:21.75pt" o:ole="">
              <v:imagedata r:id="rId1104" o:title=""/>
            </v:shape>
            <o:OLEObject Type="Embed" ProgID="Equation.DSMT4" ShapeID="_x0000_i1554" DrawAspect="Content" ObjectID="_1493210622" r:id="rId1105"/>
          </w:object>
        </w:r>
      </w:ins>
      <w:ins w:id="2734" w:author="rawlins" w:date="2015-04-03T15:36:00Z">
        <w:r>
          <w:t xml:space="preserve"> .</w:t>
        </w:r>
      </w:ins>
    </w:p>
    <w:p w14:paraId="081C6F0A" w14:textId="77777777" w:rsidR="00277EE6" w:rsidRDefault="00277EE6" w:rsidP="00277EE6">
      <w:pPr>
        <w:rPr>
          <w:ins w:id="2735" w:author="rawlins" w:date="2015-04-03T15:36:00Z"/>
        </w:rPr>
      </w:pPr>
      <w:ins w:id="2736" w:author="rawlins" w:date="2015-04-03T15:36:00Z">
        <w:r>
          <w:t>It requires no additional parameters.</w:t>
        </w:r>
      </w:ins>
    </w:p>
    <w:p w14:paraId="45DC8609" w14:textId="77777777" w:rsidR="00277EE6" w:rsidRDefault="00277EE6" w:rsidP="00277EE6">
      <w:pPr>
        <w:rPr>
          <w:ins w:id="2737" w:author="rawlins" w:date="2015-04-03T15:36:00Z"/>
        </w:rPr>
      </w:pPr>
      <w:ins w:id="2738"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06"/>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2739" w:author="rawlins" w:date="2015-04-03T15:36:00Z"/>
        </w:rPr>
      </w:pPr>
    </w:p>
    <w:p w14:paraId="2DC1A620" w14:textId="77777777" w:rsidR="00277EE6" w:rsidRDefault="00277EE6" w:rsidP="00277EE6">
      <w:pPr>
        <w:rPr>
          <w:ins w:id="2740" w:author="rawlins" w:date="2015-04-03T15:36:00Z"/>
        </w:rPr>
      </w:pPr>
      <w:ins w:id="2741" w:author="rawlins" w:date="2015-04-03T15:36:00Z">
        <w:r>
          <w:rPr>
            <w:i/>
          </w:rPr>
          <w:t>Example</w:t>
        </w:r>
        <w:r>
          <w:t>:</w:t>
        </w:r>
      </w:ins>
    </w:p>
    <w:p w14:paraId="790EF3C3" w14:textId="77777777" w:rsidR="00277EE6" w:rsidRPr="008A39E7" w:rsidRDefault="00277EE6" w:rsidP="00277EE6">
      <w:pPr>
        <w:rPr>
          <w:ins w:id="2742" w:author="rawlins" w:date="2015-04-03T15:36:00Z"/>
          <w:rFonts w:ascii="Courier New" w:hAnsi="Courier New"/>
          <w:sz w:val="22"/>
        </w:rPr>
      </w:pPr>
      <w:ins w:id="2743"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2744" w:author="rawlins" w:date="2015-04-03T15:36:00Z"/>
          <w:rFonts w:ascii="Courier New" w:hAnsi="Courier New"/>
          <w:sz w:val="22"/>
        </w:rPr>
      </w:pPr>
      <w:ins w:id="2745" w:author="rawlins" w:date="2015-04-03T15:36:00Z">
        <w:r w:rsidRPr="008A39E7">
          <w:rPr>
            <w:rFonts w:ascii="Courier New" w:hAnsi="Courier New"/>
            <w:sz w:val="22"/>
          </w:rPr>
          <w:t>&lt;/distribution&gt;</w:t>
        </w:r>
      </w:ins>
    </w:p>
    <w:p w14:paraId="1E333806" w14:textId="77777777" w:rsidR="00277EE6" w:rsidRDefault="00277EE6" w:rsidP="00277EE6">
      <w:pPr>
        <w:rPr>
          <w:ins w:id="2746" w:author="rawlins" w:date="2015-04-03T15:36:00Z"/>
        </w:rPr>
      </w:pPr>
    </w:p>
    <w:p w14:paraId="2DF8F57A" w14:textId="77777777" w:rsidR="00277EE6" w:rsidRDefault="00277EE6" w:rsidP="00277EE6">
      <w:pPr>
        <w:jc w:val="left"/>
        <w:rPr>
          <w:ins w:id="2747" w:author="rawlins" w:date="2015-04-03T15:36:00Z"/>
        </w:rPr>
      </w:pPr>
      <w:ins w:id="2748" w:author="rawlins" w:date="2015-04-03T15:36:00Z">
        <w:r>
          <w:br w:type="page"/>
        </w:r>
      </w:ins>
    </w:p>
    <w:p w14:paraId="42EE251C" w14:textId="77777777" w:rsidR="00277EE6" w:rsidRDefault="00277EE6" w:rsidP="00277EE6">
      <w:pPr>
        <w:pStyle w:val="Heading4"/>
        <w:rPr>
          <w:ins w:id="2749" w:author="rawlins" w:date="2015-04-03T15:36:00Z"/>
        </w:rPr>
      </w:pPr>
      <w:bookmarkStart w:id="2750" w:name="_Toc410636382"/>
      <w:bookmarkStart w:id="2751" w:name="_Toc418602588"/>
      <w:ins w:id="2752" w:author="rawlins" w:date="2015-04-03T15:36:00Z">
        <w:r>
          <w:lastRenderedPageBreak/>
          <w:t>Ellipsoidal</w:t>
        </w:r>
        <w:bookmarkEnd w:id="2750"/>
        <w:bookmarkEnd w:id="2751"/>
      </w:ins>
    </w:p>
    <w:p w14:paraId="45126A34" w14:textId="77777777" w:rsidR="00277EE6" w:rsidRDefault="00277EE6" w:rsidP="00277EE6">
      <w:pPr>
        <w:rPr>
          <w:ins w:id="2753" w:author="rawlins" w:date="2015-04-03T15:36:00Z"/>
        </w:rPr>
      </w:pPr>
      <w:ins w:id="2754"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2755" w:author="rawlins" w:date="2015-04-03T15:36:00Z"/>
        </w:rPr>
      </w:pPr>
      <w:ins w:id="2756" w:author="rawlins" w:date="2015-04-03T15:36:00Z">
        <w:r>
          <w:tab/>
        </w:r>
      </w:ins>
      <w:ins w:id="2757" w:author="rawlins" w:date="2015-04-03T15:36:00Z">
        <w:r w:rsidRPr="00315B5A">
          <w:rPr>
            <w:position w:val="-36"/>
          </w:rPr>
          <w:object w:dxaOrig="3820" w:dyaOrig="880" w14:anchorId="14D32FF1">
            <v:shape id="_x0000_i1555" type="#_x0000_t75" style="width:194.25pt;height:42.75pt" o:ole="">
              <v:imagedata r:id="rId1107" o:title=""/>
            </v:shape>
            <o:OLEObject Type="Embed" ProgID="Equation.DSMT4" ShapeID="_x0000_i1555" DrawAspect="Content" ObjectID="_1493210623" r:id="rId1108"/>
          </w:object>
        </w:r>
      </w:ins>
      <w:ins w:id="2758" w:author="rawlins" w:date="2015-04-03T15:36:00Z">
        <w:r>
          <w:t xml:space="preserve"> ,</w:t>
        </w:r>
      </w:ins>
    </w:p>
    <w:p w14:paraId="6CD718AC" w14:textId="77777777" w:rsidR="00277EE6" w:rsidRDefault="00277EE6" w:rsidP="00277EE6">
      <w:pPr>
        <w:rPr>
          <w:ins w:id="2759" w:author="rawlins" w:date="2015-04-03T15:36:00Z"/>
        </w:rPr>
      </w:pPr>
      <w:ins w:id="2760" w:author="rawlins" w:date="2015-04-03T15:36:00Z">
        <w:r>
          <w:t xml:space="preserve">where </w:t>
        </w:r>
      </w:ins>
      <w:ins w:id="2761" w:author="rawlins" w:date="2015-04-03T15:36:00Z">
        <w:r w:rsidRPr="00315B5A">
          <w:rPr>
            <w:position w:val="-14"/>
          </w:rPr>
          <w:object w:dxaOrig="1040" w:dyaOrig="400" w14:anchorId="04E2EAED">
            <v:shape id="_x0000_i1556" type="#_x0000_t75" style="width:50.25pt;height:21.75pt" o:ole="">
              <v:imagedata r:id="rId1109" o:title=""/>
            </v:shape>
            <o:OLEObject Type="Embed" ProgID="Equation.DSMT4" ShapeID="_x0000_i1556" DrawAspect="Content" ObjectID="_1493210624" r:id="rId1110"/>
          </w:object>
        </w:r>
      </w:ins>
      <w:ins w:id="2762" w:author="rawlins" w:date="2015-04-03T15:36:00Z">
        <w:r>
          <w:t xml:space="preserve"> are the components of </w:t>
        </w:r>
      </w:ins>
      <w:ins w:id="2763" w:author="rawlins" w:date="2015-04-03T15:36:00Z">
        <w:r w:rsidRPr="00025957">
          <w:rPr>
            <w:position w:val="-4"/>
          </w:rPr>
          <w:object w:dxaOrig="200" w:dyaOrig="200" w14:anchorId="105B2652">
            <v:shape id="_x0000_i1557" type="#_x0000_t75" style="width:6.75pt;height:6.75pt" o:ole="">
              <v:imagedata r:id="rId1111" o:title=""/>
            </v:shape>
            <o:OLEObject Type="Embed" ProgID="Equation.DSMT4" ShapeID="_x0000_i1557" DrawAspect="Content" ObjectID="_1493210625" r:id="rId1112"/>
          </w:object>
        </w:r>
      </w:ins>
      <w:ins w:id="2764" w:author="rawlins" w:date="2015-04-03T15:36:00Z">
        <w:r>
          <w:t xml:space="preserve"> and </w:t>
        </w:r>
      </w:ins>
      <w:ins w:id="2765" w:author="rawlins" w:date="2015-04-03T15:36:00Z">
        <w:r w:rsidRPr="00315B5A">
          <w:rPr>
            <w:position w:val="-6"/>
          </w:rPr>
          <w:object w:dxaOrig="240" w:dyaOrig="279" w14:anchorId="13D9CF50">
            <v:shape id="_x0000_i1558" type="#_x0000_t75" style="width:14.25pt;height:14.25pt" o:ole="">
              <v:imagedata r:id="rId1113" o:title=""/>
            </v:shape>
            <o:OLEObject Type="Embed" ProgID="Equation.DSMT4" ShapeID="_x0000_i1558" DrawAspect="Content" ObjectID="_1493210626" r:id="rId1114"/>
          </w:object>
        </w:r>
      </w:ins>
      <w:ins w:id="2766" w:author="rawlins" w:date="2015-04-03T15:36:00Z">
        <w:r>
          <w:t xml:space="preserve"> is calculated to satisfy the integration constraint on </w:t>
        </w:r>
      </w:ins>
      <w:ins w:id="2767" w:author="rawlins" w:date="2015-04-03T15:36:00Z">
        <w:r w:rsidRPr="00315B5A">
          <w:rPr>
            <w:position w:val="-14"/>
          </w:rPr>
          <w:object w:dxaOrig="580" w:dyaOrig="400" w14:anchorId="25F2FA65">
            <v:shape id="_x0000_i1559" type="#_x0000_t75" style="width:29.25pt;height:21.75pt" o:ole="">
              <v:imagedata r:id="rId1115" o:title=""/>
            </v:shape>
            <o:OLEObject Type="Embed" ProgID="Equation.DSMT4" ShapeID="_x0000_i1559" DrawAspect="Content" ObjectID="_1493210627" r:id="rId1116"/>
          </w:object>
        </w:r>
      </w:ins>
      <w:ins w:id="2768" w:author="rawlins" w:date="2015-04-03T15:36:00Z">
        <w:r>
          <w:t xml:space="preserve">.  The parameters </w:t>
        </w:r>
      </w:ins>
      <w:ins w:id="2769" w:author="rawlins" w:date="2015-04-03T15:36:00Z">
        <w:r w:rsidRPr="00315B5A">
          <w:rPr>
            <w:position w:val="-14"/>
          </w:rPr>
          <w:object w:dxaOrig="780" w:dyaOrig="400" w14:anchorId="757CAF5B">
            <v:shape id="_x0000_i1560" type="#_x0000_t75" style="width:35.25pt;height:21.75pt" o:ole="">
              <v:imagedata r:id="rId1117" o:title=""/>
            </v:shape>
            <o:OLEObject Type="Embed" ProgID="Equation.DSMT4" ShapeID="_x0000_i1560" DrawAspect="Content" ObjectID="_1493210628" r:id="rId1118"/>
          </w:object>
        </w:r>
      </w:ins>
      <w:ins w:id="2770"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277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53"/>
        <w:gridCol w:w="376"/>
      </w:tblGrid>
      <w:tr w:rsidR="00277EE6" w14:paraId="2DB7CEF8" w14:textId="77777777" w:rsidTr="00050662">
        <w:trPr>
          <w:ins w:id="2772" w:author="rawlins" w:date="2015-04-03T15:36:00Z"/>
        </w:trPr>
        <w:tc>
          <w:tcPr>
            <w:tcW w:w="0" w:type="auto"/>
            <w:shd w:val="clear" w:color="auto" w:fill="auto"/>
          </w:tcPr>
          <w:p w14:paraId="5EEB2958" w14:textId="77777777" w:rsidR="00277EE6" w:rsidRDefault="00277EE6" w:rsidP="00050662">
            <w:pPr>
              <w:pStyle w:val="code"/>
              <w:rPr>
                <w:ins w:id="2773" w:author="rawlins" w:date="2015-04-03T15:36:00Z"/>
              </w:rPr>
            </w:pPr>
            <w:ins w:id="2774" w:author="rawlins" w:date="2015-04-03T15:36:00Z">
              <w:r>
                <w:t>&lt;spa&gt;</w:t>
              </w:r>
            </w:ins>
          </w:p>
        </w:tc>
        <w:tc>
          <w:tcPr>
            <w:tcW w:w="0" w:type="auto"/>
            <w:shd w:val="clear" w:color="auto" w:fill="auto"/>
          </w:tcPr>
          <w:p w14:paraId="7E9DFEEA" w14:textId="77777777" w:rsidR="00277EE6" w:rsidRDefault="00277EE6" w:rsidP="00050662">
            <w:pPr>
              <w:rPr>
                <w:ins w:id="2775" w:author="rawlins" w:date="2015-04-03T15:36:00Z"/>
              </w:rPr>
            </w:pPr>
            <w:ins w:id="2776" w:author="rawlins" w:date="2015-04-03T15:36:00Z">
              <w:r>
                <w:t xml:space="preserve">The semi-principal axes </w:t>
              </w:r>
            </w:ins>
            <w:ins w:id="2777" w:author="rawlins" w:date="2015-04-03T15:36:00Z">
              <w:r w:rsidRPr="00315B5A">
                <w:rPr>
                  <w:position w:val="-14"/>
                </w:rPr>
                <w:object w:dxaOrig="780" w:dyaOrig="400" w14:anchorId="4B603EE1">
                  <v:shape id="_x0000_i1561" type="#_x0000_t75" style="width:35.25pt;height:21.75pt" o:ole="">
                    <v:imagedata r:id="rId1119" o:title=""/>
                  </v:shape>
                  <o:OLEObject Type="Embed" ProgID="Equation.DSMT4" ShapeID="_x0000_i1561" DrawAspect="Content" ObjectID="_1493210629" r:id="rId1120"/>
                </w:object>
              </w:r>
            </w:ins>
            <w:ins w:id="2778" w:author="rawlins" w:date="2015-04-03T15:36:00Z">
              <w:r>
                <w:t xml:space="preserve">  of the ellipsoid</w:t>
              </w:r>
            </w:ins>
          </w:p>
        </w:tc>
        <w:tc>
          <w:tcPr>
            <w:tcW w:w="0" w:type="auto"/>
          </w:tcPr>
          <w:p w14:paraId="0E495112" w14:textId="77777777" w:rsidR="00277EE6" w:rsidRPr="00AF2221" w:rsidRDefault="00277EE6" w:rsidP="00050662">
            <w:pPr>
              <w:rPr>
                <w:ins w:id="2779" w:author="rawlins" w:date="2015-04-03T15:36:00Z"/>
                <w:position w:val="-10"/>
              </w:rPr>
            </w:pPr>
            <w:ins w:id="2780" w:author="rawlins" w:date="2015-04-03T15:36:00Z">
              <w:r>
                <w:rPr>
                  <w:position w:val="-10"/>
                </w:rPr>
                <w:t>[]</w:t>
              </w:r>
            </w:ins>
          </w:p>
        </w:tc>
      </w:tr>
    </w:tbl>
    <w:p w14:paraId="7F8BD91B" w14:textId="77777777" w:rsidR="00277EE6" w:rsidRDefault="00277EE6" w:rsidP="00277EE6">
      <w:pPr>
        <w:rPr>
          <w:ins w:id="2781" w:author="rawlins" w:date="2015-04-03T15:36:00Z"/>
        </w:rPr>
      </w:pPr>
    </w:p>
    <w:p w14:paraId="3314D8EB" w14:textId="77777777" w:rsidR="00277EE6" w:rsidRDefault="00277EE6" w:rsidP="00277EE6">
      <w:pPr>
        <w:rPr>
          <w:ins w:id="2782" w:author="rawlins" w:date="2015-04-03T15:36:00Z"/>
        </w:rPr>
      </w:pPr>
      <w:ins w:id="2783" w:author="rawlins" w:date="2015-04-03T15:36:00Z">
        <w:r>
          <w:t xml:space="preserve">The value of </w:t>
        </w:r>
      </w:ins>
      <w:ins w:id="2784" w:author="rawlins" w:date="2015-04-03T15:36:00Z">
        <w:r w:rsidRPr="00315B5A">
          <w:rPr>
            <w:position w:val="-6"/>
          </w:rPr>
          <w:object w:dxaOrig="240" w:dyaOrig="279" w14:anchorId="46590B4A">
            <v:shape id="_x0000_i1562" type="#_x0000_t75" style="width:14.25pt;height:14.25pt" o:ole="">
              <v:imagedata r:id="rId1121" o:title=""/>
            </v:shape>
            <o:OLEObject Type="Embed" ProgID="Equation.DSMT4" ShapeID="_x0000_i1562" DrawAspect="Content" ObjectID="_1493210630" r:id="rId1122"/>
          </w:object>
        </w:r>
      </w:ins>
      <w:ins w:id="2785" w:author="rawlins" w:date="2015-04-03T15:36:00Z">
        <w:r>
          <w:t xml:space="preserve"> is automatically adjusted to account for the values of the semi-principal axes </w:t>
        </w:r>
      </w:ins>
      <w:ins w:id="2786" w:author="rawlins" w:date="2015-04-03T15:36:00Z">
        <w:r w:rsidRPr="00315B5A">
          <w:rPr>
            <w:position w:val="-14"/>
          </w:rPr>
          <w:object w:dxaOrig="780" w:dyaOrig="400" w14:anchorId="6112EFA5">
            <v:shape id="_x0000_i1563" type="#_x0000_t75" style="width:35.25pt;height:21.75pt" o:ole="">
              <v:imagedata r:id="rId1123" o:title=""/>
            </v:shape>
            <o:OLEObject Type="Embed" ProgID="Equation.DSMT4" ShapeID="_x0000_i1563" DrawAspect="Content" ObjectID="_1493210631" r:id="rId1124"/>
          </w:object>
        </w:r>
      </w:ins>
      <w:ins w:id="2787" w:author="rawlins" w:date="2015-04-03T15:36:00Z">
        <w:r>
          <w:t>. Therefore, only the relative ratios of these parameters matter.</w:t>
        </w:r>
      </w:ins>
    </w:p>
    <w:p w14:paraId="41D28FCE" w14:textId="77777777" w:rsidR="00277EE6" w:rsidRDefault="00277EE6" w:rsidP="00277EE6">
      <w:pPr>
        <w:rPr>
          <w:ins w:id="2788" w:author="rawlins" w:date="2015-04-03T15:36:00Z"/>
        </w:rPr>
      </w:pPr>
      <w:ins w:id="2789"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06"/>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25"/>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26"/>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27"/>
                            <a:stretch>
                              <a:fillRect/>
                            </a:stretch>
                          </pic:blipFill>
                          <pic:spPr>
                            <a:xfrm>
                              <a:off x="2864356" y="320346"/>
                              <a:ext cx="2622296" cy="1502664"/>
                            </a:xfrm>
                            <a:prstGeom prst="rect">
                              <a:avLst/>
                            </a:prstGeom>
                          </pic:spPr>
                        </pic:pic>
                      </wpg:wgp>
                    </a:graphicData>
                  </a:graphic>
                </wp:inline>
              </w:drawing>
            </mc:Choice>
            <mc:Fallback>
              <w:pict>
                <v:group w14:anchorId="16BE7044"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28"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29"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30"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31" o:title=""/>
                    <v:path arrowok="t"/>
                  </v:shape>
                  <w10:anchorlock/>
                </v:group>
              </w:pict>
            </mc:Fallback>
          </mc:AlternateContent>
        </w:r>
      </w:ins>
    </w:p>
    <w:p w14:paraId="45E3A2E9" w14:textId="77777777" w:rsidR="00277EE6" w:rsidRDefault="00277EE6" w:rsidP="00277EE6">
      <w:pPr>
        <w:rPr>
          <w:ins w:id="2790" w:author="rawlins" w:date="2015-04-03T15:36:00Z"/>
        </w:rPr>
      </w:pPr>
    </w:p>
    <w:p w14:paraId="48ED8CA7" w14:textId="77777777" w:rsidR="00277EE6" w:rsidRDefault="00277EE6" w:rsidP="00277EE6">
      <w:pPr>
        <w:rPr>
          <w:ins w:id="2791" w:author="rawlins" w:date="2015-04-03T15:36:00Z"/>
        </w:rPr>
      </w:pPr>
      <w:ins w:id="2792" w:author="rawlins" w:date="2015-04-03T15:36:00Z">
        <w:r>
          <w:rPr>
            <w:i/>
          </w:rPr>
          <w:t>Example</w:t>
        </w:r>
        <w:r>
          <w:t>:</w:t>
        </w:r>
      </w:ins>
    </w:p>
    <w:p w14:paraId="5C39AB7F" w14:textId="77777777" w:rsidR="00277EE6" w:rsidRDefault="00277EE6" w:rsidP="00277EE6">
      <w:pPr>
        <w:rPr>
          <w:ins w:id="2793" w:author="rawlins" w:date="2015-04-03T15:36:00Z"/>
          <w:rFonts w:ascii="Courier New" w:hAnsi="Courier New"/>
          <w:sz w:val="22"/>
        </w:rPr>
      </w:pPr>
      <w:ins w:id="2794"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2795" w:author="rawlins" w:date="2015-04-03T15:36:00Z"/>
          <w:rFonts w:ascii="Courier New" w:hAnsi="Courier New"/>
          <w:sz w:val="22"/>
        </w:rPr>
      </w:pPr>
      <w:ins w:id="2796" w:author="rawlins" w:date="2015-04-03T15:36:00Z">
        <w:r>
          <w:rPr>
            <w:rFonts w:ascii="Courier New" w:hAnsi="Courier New"/>
            <w:sz w:val="22"/>
          </w:rPr>
          <w:tab/>
          <w:t>&lt;spa&gt;3,2,1&lt;/spa&gt;</w:t>
        </w:r>
      </w:ins>
    </w:p>
    <w:p w14:paraId="45E3A3C3" w14:textId="77777777" w:rsidR="00277EE6" w:rsidRPr="008A39E7" w:rsidRDefault="00277EE6" w:rsidP="00277EE6">
      <w:pPr>
        <w:rPr>
          <w:ins w:id="2797" w:author="rawlins" w:date="2015-04-03T15:36:00Z"/>
          <w:rFonts w:ascii="Courier New" w:hAnsi="Courier New"/>
          <w:sz w:val="22"/>
        </w:rPr>
      </w:pPr>
      <w:ins w:id="2798" w:author="rawlins" w:date="2015-04-03T15:36:00Z">
        <w:r w:rsidRPr="008A39E7">
          <w:rPr>
            <w:rFonts w:ascii="Courier New" w:hAnsi="Courier New"/>
            <w:sz w:val="22"/>
          </w:rPr>
          <w:t>&lt;/distribution&gt;</w:t>
        </w:r>
      </w:ins>
    </w:p>
    <w:p w14:paraId="490E5C1C" w14:textId="77777777" w:rsidR="00277EE6" w:rsidRDefault="00277EE6" w:rsidP="00277EE6">
      <w:pPr>
        <w:rPr>
          <w:ins w:id="2799" w:author="rawlins" w:date="2015-04-03T15:36:00Z"/>
        </w:rPr>
      </w:pPr>
    </w:p>
    <w:p w14:paraId="46F08A12" w14:textId="77777777" w:rsidR="00277EE6" w:rsidRDefault="00277EE6" w:rsidP="00277EE6">
      <w:pPr>
        <w:jc w:val="left"/>
        <w:rPr>
          <w:ins w:id="2800" w:author="rawlins" w:date="2015-04-03T15:36:00Z"/>
        </w:rPr>
      </w:pPr>
      <w:ins w:id="2801" w:author="rawlins" w:date="2015-04-03T15:36:00Z">
        <w:r>
          <w:br w:type="page"/>
        </w:r>
      </w:ins>
    </w:p>
    <w:p w14:paraId="14ED9D99" w14:textId="77777777" w:rsidR="00277EE6" w:rsidRDefault="00277EE6" w:rsidP="00277EE6">
      <w:pPr>
        <w:pStyle w:val="Heading4"/>
        <w:rPr>
          <w:ins w:id="2802" w:author="rawlins" w:date="2015-04-03T15:36:00Z"/>
        </w:rPr>
      </w:pPr>
      <w:bookmarkStart w:id="2803" w:name="_Toc410636383"/>
      <w:bookmarkStart w:id="2804" w:name="_Toc418602589"/>
      <w:ins w:id="2805" w:author="rawlins" w:date="2015-04-03T15:36:00Z">
        <w:r>
          <w:lastRenderedPageBreak/>
          <w:t>π-Periodic von Mises Distribution</w:t>
        </w:r>
        <w:bookmarkEnd w:id="2803"/>
        <w:bookmarkEnd w:id="2804"/>
      </w:ins>
    </w:p>
    <w:p w14:paraId="7AC3ADE0" w14:textId="77777777" w:rsidR="00277EE6" w:rsidRDefault="00277EE6" w:rsidP="00277EE6">
      <w:pPr>
        <w:rPr>
          <w:ins w:id="2806" w:author="rawlins" w:date="2015-04-03T15:36:00Z"/>
        </w:rPr>
      </w:pPr>
      <w:ins w:id="2807"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2808" w:author="rawlins" w:date="2015-04-03T15:36:00Z"/>
        </w:rPr>
      </w:pPr>
      <w:ins w:id="2809" w:author="rawlins" w:date="2015-04-03T15:36:00Z">
        <w:r>
          <w:tab/>
        </w:r>
      </w:ins>
      <w:ins w:id="2810" w:author="rawlins" w:date="2015-04-03T15:36:00Z">
        <w:r w:rsidRPr="00315B5A">
          <w:rPr>
            <w:position w:val="-42"/>
          </w:rPr>
          <w:object w:dxaOrig="2620" w:dyaOrig="900" w14:anchorId="2E807E02">
            <v:shape id="_x0000_i1564" type="#_x0000_t75" style="width:129.75pt;height:42.75pt" o:ole="">
              <v:imagedata r:id="rId1132" o:title=""/>
            </v:shape>
            <o:OLEObject Type="Embed" ProgID="Equation.DSMT4" ShapeID="_x0000_i1564" DrawAspect="Content" ObjectID="_1493210632" r:id="rId1133"/>
          </w:object>
        </w:r>
      </w:ins>
      <w:ins w:id="2811" w:author="rawlins" w:date="2015-04-03T15:36:00Z">
        <w:r>
          <w:t xml:space="preserve"> ,</w:t>
        </w:r>
      </w:ins>
    </w:p>
    <w:p w14:paraId="523A3E26" w14:textId="77777777" w:rsidR="00277EE6" w:rsidRDefault="00277EE6" w:rsidP="00277EE6">
      <w:pPr>
        <w:rPr>
          <w:ins w:id="2812" w:author="rawlins" w:date="2015-04-03T15:36:00Z"/>
        </w:rPr>
      </w:pPr>
      <w:ins w:id="2813" w:author="rawlins" w:date="2015-04-03T15:36:00Z">
        <w:r>
          <w:t xml:space="preserve">where </w:t>
        </w:r>
      </w:ins>
      <w:ins w:id="2814" w:author="rawlins" w:date="2015-04-03T15:36:00Z">
        <w:r w:rsidRPr="00315B5A">
          <w:rPr>
            <w:position w:val="-14"/>
          </w:rPr>
          <w:object w:dxaOrig="1040" w:dyaOrig="400" w14:anchorId="126EF03D">
            <v:shape id="_x0000_i1565" type="#_x0000_t75" style="width:50.25pt;height:21.75pt" o:ole="">
              <v:imagedata r:id="rId1134" o:title=""/>
            </v:shape>
            <o:OLEObject Type="Embed" ProgID="Equation.DSMT4" ShapeID="_x0000_i1565" DrawAspect="Content" ObjectID="_1493210633" r:id="rId1135"/>
          </w:object>
        </w:r>
      </w:ins>
      <w:ins w:id="2815" w:author="rawlins" w:date="2015-04-03T15:36:00Z">
        <w:r>
          <w:t xml:space="preserve"> are the components of </w:t>
        </w:r>
      </w:ins>
      <w:ins w:id="2816" w:author="rawlins" w:date="2015-04-03T15:36:00Z">
        <w:r w:rsidRPr="00025957">
          <w:rPr>
            <w:position w:val="-4"/>
          </w:rPr>
          <w:object w:dxaOrig="200" w:dyaOrig="200" w14:anchorId="45032203">
            <v:shape id="_x0000_i1566" type="#_x0000_t75" style="width:6.75pt;height:6.75pt" o:ole="">
              <v:imagedata r:id="rId1136" o:title=""/>
            </v:shape>
            <o:OLEObject Type="Embed" ProgID="Equation.DSMT4" ShapeID="_x0000_i1566" DrawAspect="Content" ObjectID="_1493210634" r:id="rId1137"/>
          </w:object>
        </w:r>
      </w:ins>
      <w:ins w:id="2817" w:author="rawlins" w:date="2015-04-03T15:36:00Z">
        <w:r>
          <w:t xml:space="preserve"> and </w:t>
        </w:r>
      </w:ins>
      <w:ins w:id="2818" w:author="rawlins" w:date="2015-04-03T15:36:00Z">
        <w:r w:rsidRPr="00315B5A">
          <w:rPr>
            <w:position w:val="-6"/>
          </w:rPr>
          <w:object w:dxaOrig="200" w:dyaOrig="279" w14:anchorId="243C9C5E">
            <v:shape id="_x0000_i1567" type="#_x0000_t75" style="width:6.75pt;height:14.25pt" o:ole="">
              <v:imagedata r:id="rId1138" o:title=""/>
            </v:shape>
            <o:OLEObject Type="Embed" ProgID="Equation.DSMT4" ShapeID="_x0000_i1567" DrawAspect="Content" ObjectID="_1493210635" r:id="rId1139"/>
          </w:object>
        </w:r>
      </w:ins>
      <w:ins w:id="2819" w:author="rawlins" w:date="2015-04-03T15:36:00Z">
        <w:r>
          <w:t xml:space="preserve"> is the concentration parameter (</w:t>
        </w:r>
      </w:ins>
      <w:ins w:id="2820" w:author="rawlins" w:date="2015-04-03T15:36:00Z">
        <w:r w:rsidRPr="00315B5A">
          <w:rPr>
            <w:position w:val="-6"/>
          </w:rPr>
          <w:object w:dxaOrig="540" w:dyaOrig="279" w14:anchorId="44477C5E">
            <v:shape id="_x0000_i1568" type="#_x0000_t75" style="width:29.25pt;height:14.25pt" o:ole="">
              <v:imagedata r:id="rId1140" o:title=""/>
            </v:shape>
            <o:OLEObject Type="Embed" ProgID="Equation.DSMT4" ShapeID="_x0000_i1568" DrawAspect="Content" ObjectID="_1493210636" r:id="rId1141"/>
          </w:object>
        </w:r>
      </w:ins>
      <w:ins w:id="2821" w:author="rawlins" w:date="2015-04-03T15:36:00Z">
        <w:r>
          <w:t>).  The following material parameters need to be defined:</w:t>
        </w:r>
      </w:ins>
    </w:p>
    <w:p w14:paraId="1F6F201B" w14:textId="77777777" w:rsidR="00277EE6" w:rsidRDefault="00277EE6" w:rsidP="00277EE6">
      <w:pPr>
        <w:rPr>
          <w:ins w:id="282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5"/>
        <w:gridCol w:w="376"/>
      </w:tblGrid>
      <w:tr w:rsidR="00277EE6" w14:paraId="787D779E" w14:textId="77777777" w:rsidTr="00050662">
        <w:trPr>
          <w:ins w:id="2823" w:author="rawlins" w:date="2015-04-03T15:36:00Z"/>
        </w:trPr>
        <w:tc>
          <w:tcPr>
            <w:tcW w:w="0" w:type="auto"/>
            <w:shd w:val="clear" w:color="auto" w:fill="auto"/>
          </w:tcPr>
          <w:p w14:paraId="052F7FA8" w14:textId="77777777" w:rsidR="00277EE6" w:rsidRDefault="00277EE6" w:rsidP="00050662">
            <w:pPr>
              <w:pStyle w:val="code"/>
              <w:rPr>
                <w:ins w:id="2824" w:author="rawlins" w:date="2015-04-03T15:36:00Z"/>
              </w:rPr>
            </w:pPr>
            <w:ins w:id="2825" w:author="rawlins" w:date="2015-04-03T15:36:00Z">
              <w:r>
                <w:t>&lt;b&gt;</w:t>
              </w:r>
            </w:ins>
          </w:p>
        </w:tc>
        <w:tc>
          <w:tcPr>
            <w:tcW w:w="0" w:type="auto"/>
            <w:shd w:val="clear" w:color="auto" w:fill="auto"/>
          </w:tcPr>
          <w:p w14:paraId="0A410D54" w14:textId="77777777" w:rsidR="00277EE6" w:rsidRDefault="00277EE6" w:rsidP="00050662">
            <w:pPr>
              <w:rPr>
                <w:ins w:id="2826" w:author="rawlins" w:date="2015-04-03T15:36:00Z"/>
              </w:rPr>
            </w:pPr>
            <w:ins w:id="2827" w:author="rawlins" w:date="2015-04-03T15:36:00Z">
              <w:r>
                <w:t xml:space="preserve">The concentration parameter </w:t>
              </w:r>
            </w:ins>
            <w:ins w:id="2828" w:author="rawlins" w:date="2015-04-03T15:36:00Z">
              <w:r w:rsidRPr="00315B5A">
                <w:rPr>
                  <w:position w:val="-6"/>
                </w:rPr>
                <w:object w:dxaOrig="200" w:dyaOrig="279" w14:anchorId="057B0129">
                  <v:shape id="_x0000_i1569" type="#_x0000_t75" style="width:6.75pt;height:14.25pt" o:ole="">
                    <v:imagedata r:id="rId1142" o:title=""/>
                  </v:shape>
                  <o:OLEObject Type="Embed" ProgID="Equation.DSMT4" ShapeID="_x0000_i1569" DrawAspect="Content" ObjectID="_1493210637" r:id="rId1143"/>
                </w:object>
              </w:r>
            </w:ins>
            <w:ins w:id="2829" w:author="rawlins" w:date="2015-04-03T15:36:00Z">
              <w:r>
                <w:t xml:space="preserve"> </w:t>
              </w:r>
            </w:ins>
          </w:p>
        </w:tc>
        <w:tc>
          <w:tcPr>
            <w:tcW w:w="0" w:type="auto"/>
          </w:tcPr>
          <w:p w14:paraId="7CA8F2F4" w14:textId="77777777" w:rsidR="00277EE6" w:rsidRPr="00AF2221" w:rsidRDefault="00277EE6" w:rsidP="00050662">
            <w:pPr>
              <w:rPr>
                <w:ins w:id="2830" w:author="rawlins" w:date="2015-04-03T15:36:00Z"/>
                <w:position w:val="-10"/>
              </w:rPr>
            </w:pPr>
            <w:ins w:id="2831" w:author="rawlins" w:date="2015-04-03T15:36:00Z">
              <w:r>
                <w:rPr>
                  <w:position w:val="-10"/>
                </w:rPr>
                <w:t>[]</w:t>
              </w:r>
            </w:ins>
          </w:p>
        </w:tc>
      </w:tr>
    </w:tbl>
    <w:p w14:paraId="0062E7B5" w14:textId="77777777" w:rsidR="00277EE6" w:rsidRDefault="00277EE6" w:rsidP="00277EE6">
      <w:pPr>
        <w:rPr>
          <w:ins w:id="2832" w:author="rawlins" w:date="2015-04-03T15:36:00Z"/>
        </w:rPr>
      </w:pPr>
      <w:ins w:id="2833"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06"/>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44"/>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45"/>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46"/>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47"/>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48"/>
                            <a:stretch>
                              <a:fillRect/>
                            </a:stretch>
                          </pic:blipFill>
                          <pic:spPr>
                            <a:xfrm>
                              <a:off x="4737100" y="2966212"/>
                              <a:ext cx="317500" cy="165100"/>
                            </a:xfrm>
                            <a:prstGeom prst="rect">
                              <a:avLst/>
                            </a:prstGeom>
                          </pic:spPr>
                        </pic:pic>
                      </wpg:wgp>
                    </a:graphicData>
                  </a:graphic>
                </wp:inline>
              </w:drawing>
            </mc:Choice>
            <mc:Fallback>
              <w:pict>
                <v:group w14:anchorId="5D69BD35"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28"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49"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50"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51"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52"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53" o:title=""/>
                  </v:shape>
                  <w10:anchorlock/>
                </v:group>
              </w:pict>
            </mc:Fallback>
          </mc:AlternateContent>
        </w:r>
      </w:ins>
    </w:p>
    <w:p w14:paraId="6D5FAF3E" w14:textId="77777777" w:rsidR="00277EE6" w:rsidRDefault="00277EE6" w:rsidP="00277EE6">
      <w:pPr>
        <w:rPr>
          <w:ins w:id="2834" w:author="rawlins" w:date="2015-04-03T15:36:00Z"/>
        </w:rPr>
      </w:pPr>
    </w:p>
    <w:p w14:paraId="0AD2C8FA" w14:textId="77777777" w:rsidR="00277EE6" w:rsidRDefault="00277EE6" w:rsidP="00277EE6">
      <w:pPr>
        <w:rPr>
          <w:ins w:id="2835" w:author="rawlins" w:date="2015-04-03T15:36:00Z"/>
        </w:rPr>
      </w:pPr>
      <w:ins w:id="2836" w:author="rawlins" w:date="2015-04-03T15:36:00Z">
        <w:r>
          <w:rPr>
            <w:i/>
          </w:rPr>
          <w:t>Example</w:t>
        </w:r>
        <w:r>
          <w:t>:</w:t>
        </w:r>
      </w:ins>
    </w:p>
    <w:p w14:paraId="5374CC73" w14:textId="77777777" w:rsidR="00277EE6" w:rsidRDefault="00277EE6" w:rsidP="00277EE6">
      <w:pPr>
        <w:rPr>
          <w:ins w:id="2837" w:author="rawlins" w:date="2015-04-03T15:36:00Z"/>
          <w:rFonts w:ascii="Courier New" w:hAnsi="Courier New"/>
          <w:sz w:val="22"/>
        </w:rPr>
      </w:pPr>
      <w:ins w:id="2838"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2839" w:author="rawlins" w:date="2015-04-03T15:36:00Z"/>
          <w:rFonts w:ascii="Courier New" w:hAnsi="Courier New"/>
          <w:sz w:val="22"/>
        </w:rPr>
      </w:pPr>
      <w:ins w:id="2840" w:author="rawlins" w:date="2015-04-03T15:36:00Z">
        <w:r>
          <w:rPr>
            <w:rFonts w:ascii="Courier New" w:hAnsi="Courier New"/>
            <w:sz w:val="22"/>
          </w:rPr>
          <w:tab/>
          <w:t>&lt;b&gt;0.5&lt;/b&gt;</w:t>
        </w:r>
      </w:ins>
    </w:p>
    <w:p w14:paraId="650F8312" w14:textId="77777777" w:rsidR="00277EE6" w:rsidRPr="008A39E7" w:rsidRDefault="00277EE6" w:rsidP="00277EE6">
      <w:pPr>
        <w:rPr>
          <w:ins w:id="2841" w:author="rawlins" w:date="2015-04-03T15:36:00Z"/>
          <w:rFonts w:ascii="Courier New" w:hAnsi="Courier New"/>
          <w:sz w:val="22"/>
        </w:rPr>
      </w:pPr>
      <w:ins w:id="2842" w:author="rawlins" w:date="2015-04-03T15:36:00Z">
        <w:r w:rsidRPr="008A39E7">
          <w:rPr>
            <w:rFonts w:ascii="Courier New" w:hAnsi="Courier New"/>
            <w:sz w:val="22"/>
          </w:rPr>
          <w:t>&lt;/distribution&gt;</w:t>
        </w:r>
      </w:ins>
    </w:p>
    <w:p w14:paraId="1F244745" w14:textId="77777777" w:rsidR="00277EE6" w:rsidRDefault="00277EE6" w:rsidP="00277EE6">
      <w:pPr>
        <w:rPr>
          <w:ins w:id="2843" w:author="rawlins" w:date="2015-04-03T15:36:00Z"/>
        </w:rPr>
      </w:pPr>
    </w:p>
    <w:p w14:paraId="4DCEF3F6" w14:textId="77777777" w:rsidR="00277EE6" w:rsidRDefault="00277EE6" w:rsidP="00277EE6">
      <w:pPr>
        <w:jc w:val="left"/>
        <w:rPr>
          <w:ins w:id="2844" w:author="rawlins" w:date="2015-04-03T15:36:00Z"/>
        </w:rPr>
      </w:pPr>
      <w:ins w:id="2845" w:author="rawlins" w:date="2015-04-03T15:36:00Z">
        <w:r>
          <w:br w:type="page"/>
        </w:r>
      </w:ins>
    </w:p>
    <w:p w14:paraId="177212AA" w14:textId="77777777" w:rsidR="00277EE6" w:rsidRDefault="00277EE6" w:rsidP="00277EE6">
      <w:pPr>
        <w:pStyle w:val="Heading4"/>
        <w:rPr>
          <w:ins w:id="2846" w:author="rawlins" w:date="2015-04-03T15:36:00Z"/>
        </w:rPr>
      </w:pPr>
      <w:bookmarkStart w:id="2847" w:name="_Toc410636384"/>
      <w:bookmarkStart w:id="2848" w:name="_Toc418602590"/>
      <w:ins w:id="2849" w:author="rawlins" w:date="2015-04-03T15:36:00Z">
        <w:r>
          <w:lastRenderedPageBreak/>
          <w:t>Circular</w:t>
        </w:r>
        <w:bookmarkEnd w:id="2847"/>
        <w:bookmarkEnd w:id="2848"/>
      </w:ins>
    </w:p>
    <w:p w14:paraId="0E42C5A0" w14:textId="77777777" w:rsidR="00277EE6" w:rsidRDefault="00277EE6" w:rsidP="00277EE6">
      <w:pPr>
        <w:rPr>
          <w:ins w:id="2850" w:author="rawlins" w:date="2015-04-03T15:36:00Z"/>
        </w:rPr>
      </w:pPr>
      <w:ins w:id="2851"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2852" w:author="rawlins" w:date="2015-04-03T15:36:00Z"/>
        </w:rPr>
      </w:pPr>
      <w:ins w:id="2853" w:author="rawlins" w:date="2015-04-03T15:36:00Z">
        <w:r>
          <w:tab/>
        </w:r>
      </w:ins>
      <w:ins w:id="2854" w:author="rawlins" w:date="2015-04-03T15:36:00Z">
        <w:r w:rsidRPr="00315B5A">
          <w:rPr>
            <w:position w:val="-14"/>
          </w:rPr>
          <w:object w:dxaOrig="1260" w:dyaOrig="400" w14:anchorId="5AE841A8">
            <v:shape id="_x0000_i1570" type="#_x0000_t75" style="width:65.25pt;height:21.75pt" o:ole="">
              <v:imagedata r:id="rId1154" o:title=""/>
            </v:shape>
            <o:OLEObject Type="Embed" ProgID="Equation.DSMT4" ShapeID="_x0000_i1570" DrawAspect="Content" ObjectID="_1493210638" r:id="rId1155"/>
          </w:object>
        </w:r>
      </w:ins>
      <w:ins w:id="2855" w:author="rawlins" w:date="2015-04-03T15:36:00Z">
        <w:r>
          <w:t xml:space="preserve"> </w:t>
        </w:r>
      </w:ins>
    </w:p>
    <w:p w14:paraId="601121FD" w14:textId="77777777" w:rsidR="00277EE6" w:rsidRDefault="00277EE6" w:rsidP="00277EE6">
      <w:pPr>
        <w:rPr>
          <w:ins w:id="2856" w:author="rawlins" w:date="2015-04-03T15:36:00Z"/>
        </w:rPr>
      </w:pPr>
      <w:ins w:id="2857" w:author="rawlins" w:date="2015-04-03T15:36:00Z">
        <w:r>
          <w:t>It requires no additional parameters.</w:t>
        </w:r>
      </w:ins>
    </w:p>
    <w:p w14:paraId="0C51D6B5" w14:textId="77777777" w:rsidR="00277EE6" w:rsidRDefault="00277EE6" w:rsidP="00277EE6">
      <w:pPr>
        <w:rPr>
          <w:ins w:id="2858" w:author="rawlins" w:date="2015-04-03T15:36:00Z"/>
        </w:rPr>
      </w:pPr>
    </w:p>
    <w:p w14:paraId="3AA69188" w14:textId="77777777" w:rsidR="00277EE6" w:rsidRDefault="00277EE6" w:rsidP="00277EE6">
      <w:pPr>
        <w:rPr>
          <w:ins w:id="2859" w:author="rawlins" w:date="2015-04-03T15:36:00Z"/>
        </w:rPr>
      </w:pPr>
      <w:ins w:id="2860" w:author="rawlins" w:date="2015-04-03T15:36:00Z">
        <w:r>
          <w:rPr>
            <w:i/>
          </w:rPr>
          <w:t>Example</w:t>
        </w:r>
        <w:r>
          <w:t>:</w:t>
        </w:r>
      </w:ins>
    </w:p>
    <w:p w14:paraId="2329D597" w14:textId="77777777" w:rsidR="00277EE6" w:rsidRDefault="00277EE6" w:rsidP="00277EE6">
      <w:pPr>
        <w:rPr>
          <w:ins w:id="2861" w:author="rawlins" w:date="2015-04-03T15:36:00Z"/>
          <w:rFonts w:ascii="Courier New" w:hAnsi="Courier New"/>
          <w:sz w:val="22"/>
        </w:rPr>
      </w:pPr>
      <w:ins w:id="2862"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2863" w:author="rawlins" w:date="2015-04-03T15:36:00Z"/>
          <w:rFonts w:ascii="Courier New" w:hAnsi="Courier New"/>
          <w:sz w:val="22"/>
        </w:rPr>
      </w:pPr>
      <w:ins w:id="2864" w:author="rawlins" w:date="2015-04-03T15:36:00Z">
        <w:r w:rsidRPr="008A39E7">
          <w:rPr>
            <w:rFonts w:ascii="Courier New" w:hAnsi="Courier New"/>
            <w:sz w:val="22"/>
          </w:rPr>
          <w:t>&lt;/distribution&gt;</w:t>
        </w:r>
      </w:ins>
    </w:p>
    <w:p w14:paraId="21B66A91" w14:textId="77777777" w:rsidR="00277EE6" w:rsidRDefault="00277EE6" w:rsidP="00277EE6">
      <w:pPr>
        <w:rPr>
          <w:ins w:id="2865" w:author="rawlins" w:date="2015-04-03T15:36:00Z"/>
        </w:rPr>
      </w:pPr>
    </w:p>
    <w:p w14:paraId="6E22FA57" w14:textId="77777777" w:rsidR="00277EE6" w:rsidRDefault="00277EE6" w:rsidP="00277EE6">
      <w:pPr>
        <w:jc w:val="left"/>
        <w:rPr>
          <w:ins w:id="2866" w:author="rawlins" w:date="2015-04-03T15:36:00Z"/>
        </w:rPr>
      </w:pPr>
      <w:ins w:id="2867" w:author="rawlins" w:date="2015-04-03T15:36:00Z">
        <w:r>
          <w:br w:type="page"/>
        </w:r>
      </w:ins>
    </w:p>
    <w:p w14:paraId="4EEAC840" w14:textId="77777777" w:rsidR="00277EE6" w:rsidRDefault="00277EE6" w:rsidP="00277EE6">
      <w:pPr>
        <w:pStyle w:val="Heading4"/>
        <w:rPr>
          <w:ins w:id="2868" w:author="rawlins" w:date="2015-04-03T15:36:00Z"/>
        </w:rPr>
      </w:pPr>
      <w:bookmarkStart w:id="2869" w:name="_Toc410636385"/>
      <w:bookmarkStart w:id="2870" w:name="_Toc418602591"/>
      <w:ins w:id="2871" w:author="rawlins" w:date="2015-04-03T15:36:00Z">
        <w:r>
          <w:lastRenderedPageBreak/>
          <w:t>Elliptical</w:t>
        </w:r>
        <w:bookmarkEnd w:id="2869"/>
        <w:bookmarkEnd w:id="2870"/>
      </w:ins>
    </w:p>
    <w:p w14:paraId="201127C7" w14:textId="77777777" w:rsidR="00277EE6" w:rsidRDefault="00277EE6" w:rsidP="00277EE6">
      <w:pPr>
        <w:rPr>
          <w:ins w:id="2872" w:author="rawlins" w:date="2015-04-03T15:36:00Z"/>
        </w:rPr>
      </w:pPr>
      <w:ins w:id="2873"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2874" w:author="rawlins" w:date="2015-04-03T15:36:00Z"/>
        </w:rPr>
      </w:pPr>
      <w:ins w:id="2875" w:author="rawlins" w:date="2015-04-03T15:36:00Z">
        <w:r>
          <w:tab/>
        </w:r>
      </w:ins>
      <w:ins w:id="2876" w:author="rawlins" w:date="2015-04-03T15:36:00Z">
        <w:r w:rsidRPr="00315B5A">
          <w:rPr>
            <w:position w:val="-36"/>
          </w:rPr>
          <w:object w:dxaOrig="3040" w:dyaOrig="880" w14:anchorId="1B2BB9FA">
            <v:shape id="_x0000_i1571" type="#_x0000_t75" style="width:150.75pt;height:42.75pt" o:ole="">
              <v:imagedata r:id="rId1156" o:title=""/>
            </v:shape>
            <o:OLEObject Type="Embed" ProgID="Equation.DSMT4" ShapeID="_x0000_i1571" DrawAspect="Content" ObjectID="_1493210639" r:id="rId1157"/>
          </w:object>
        </w:r>
      </w:ins>
      <w:ins w:id="2877" w:author="rawlins" w:date="2015-04-03T15:36:00Z">
        <w:r>
          <w:t xml:space="preserve"> </w:t>
        </w:r>
      </w:ins>
    </w:p>
    <w:p w14:paraId="3BD94D81" w14:textId="77777777" w:rsidR="00277EE6" w:rsidRDefault="00277EE6" w:rsidP="00277EE6">
      <w:pPr>
        <w:rPr>
          <w:ins w:id="2878" w:author="rawlins" w:date="2015-04-03T15:36:00Z"/>
        </w:rPr>
      </w:pPr>
      <w:ins w:id="2879" w:author="rawlins" w:date="2015-04-03T15:36:00Z">
        <w:r>
          <w:t xml:space="preserve">where </w:t>
        </w:r>
      </w:ins>
      <w:ins w:id="2880" w:author="rawlins" w:date="2015-04-03T15:36:00Z">
        <w:r w:rsidRPr="00315B5A">
          <w:rPr>
            <w:position w:val="-14"/>
          </w:rPr>
          <w:object w:dxaOrig="1040" w:dyaOrig="400" w14:anchorId="778A6D88">
            <v:shape id="_x0000_i1572" type="#_x0000_t75" style="width:50.25pt;height:21.75pt" o:ole="">
              <v:imagedata r:id="rId1158" o:title=""/>
            </v:shape>
            <o:OLEObject Type="Embed" ProgID="Equation.DSMT4" ShapeID="_x0000_i1572" DrawAspect="Content" ObjectID="_1493210640" r:id="rId1159"/>
          </w:object>
        </w:r>
      </w:ins>
      <w:ins w:id="2881" w:author="rawlins" w:date="2015-04-03T15:36:00Z">
        <w:r>
          <w:t xml:space="preserve">  are the components of </w:t>
        </w:r>
      </w:ins>
      <w:ins w:id="2882" w:author="rawlins" w:date="2015-04-03T15:36:00Z">
        <w:r w:rsidRPr="00025957">
          <w:rPr>
            <w:position w:val="-4"/>
          </w:rPr>
          <w:object w:dxaOrig="200" w:dyaOrig="200" w14:anchorId="1498DFB6">
            <v:shape id="_x0000_i1573" type="#_x0000_t75" style="width:6.75pt;height:6.75pt" o:ole="">
              <v:imagedata r:id="rId1160" o:title=""/>
            </v:shape>
            <o:OLEObject Type="Embed" ProgID="Equation.DSMT4" ShapeID="_x0000_i1573" DrawAspect="Content" ObjectID="_1493210641" r:id="rId1161"/>
          </w:object>
        </w:r>
      </w:ins>
      <w:ins w:id="2883" w:author="rawlins" w:date="2015-04-03T15:36:00Z">
        <w:r>
          <w:t xml:space="preserve"> and </w:t>
        </w:r>
      </w:ins>
      <w:ins w:id="2884" w:author="rawlins" w:date="2015-04-03T15:36:00Z">
        <w:r w:rsidRPr="00315B5A">
          <w:rPr>
            <w:position w:val="-14"/>
          </w:rPr>
          <w:object w:dxaOrig="580" w:dyaOrig="400" w14:anchorId="47CB12C6">
            <v:shape id="_x0000_i1574" type="#_x0000_t75" style="width:29.25pt;height:21.75pt" o:ole="">
              <v:imagedata r:id="rId1162" o:title=""/>
            </v:shape>
            <o:OLEObject Type="Embed" ProgID="Equation.DSMT4" ShapeID="_x0000_i1574" DrawAspect="Content" ObjectID="_1493210642" r:id="rId1163"/>
          </w:object>
        </w:r>
      </w:ins>
      <w:ins w:id="2885" w:author="rawlins" w:date="2015-04-03T15:36:00Z">
        <w:r>
          <w:t xml:space="preserve"> are the semi-principal axes of the ellipse.  Here, </w:t>
        </w:r>
      </w:ins>
      <w:ins w:id="2886" w:author="rawlins" w:date="2015-04-03T15:36:00Z">
        <w:r w:rsidRPr="00315B5A">
          <w:rPr>
            <w:position w:val="-14"/>
          </w:rPr>
          <w:object w:dxaOrig="1219" w:dyaOrig="400" w14:anchorId="549BFE9C">
            <v:shape id="_x0000_i1575" type="#_x0000_t75" style="width:57.75pt;height:21.75pt" o:ole="">
              <v:imagedata r:id="rId1164" o:title=""/>
            </v:shape>
            <o:OLEObject Type="Embed" ProgID="Equation.DSMT4" ShapeID="_x0000_i1575" DrawAspect="Content" ObjectID="_1493210643" r:id="rId1165"/>
          </w:object>
        </w:r>
      </w:ins>
      <w:ins w:id="2887" w:author="rawlins" w:date="2015-04-03T15:36:00Z">
        <w:r>
          <w:t xml:space="preserve"> where </w:t>
        </w:r>
      </w:ins>
      <w:ins w:id="2888" w:author="rawlins" w:date="2015-04-03T15:36:00Z">
        <w:r w:rsidRPr="00025957">
          <w:rPr>
            <w:position w:val="-4"/>
          </w:rPr>
          <w:object w:dxaOrig="260" w:dyaOrig="260" w14:anchorId="7F8387DA">
            <v:shape id="_x0000_i1576" type="#_x0000_t75" style="width:14.25pt;height:14.25pt" o:ole="">
              <v:imagedata r:id="rId1166" o:title=""/>
            </v:shape>
            <o:OLEObject Type="Embed" ProgID="Equation.DSMT4" ShapeID="_x0000_i1576" DrawAspect="Content" ObjectID="_1493210644" r:id="rId1167"/>
          </w:object>
        </w:r>
      </w:ins>
      <w:ins w:id="2889"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2890" w:author="rawlins" w:date="2015-04-03T15:36:00Z"/>
        </w:rPr>
      </w:pPr>
      <w:ins w:id="2891" w:author="rawlins" w:date="2015-04-03T15:36:00Z">
        <w:r>
          <w:tab/>
        </w:r>
      </w:ins>
      <w:ins w:id="2892" w:author="rawlins" w:date="2015-04-03T15:36:00Z">
        <w:r w:rsidRPr="00315B5A">
          <w:rPr>
            <w:position w:val="-26"/>
          </w:rPr>
          <w:object w:dxaOrig="1160" w:dyaOrig="720" w14:anchorId="73FFA696">
            <v:shape id="_x0000_i1577" type="#_x0000_t75" style="width:57.75pt;height:36.75pt" o:ole="">
              <v:imagedata r:id="rId1168" o:title=""/>
            </v:shape>
            <o:OLEObject Type="Embed" ProgID="Equation.DSMT4" ShapeID="_x0000_i1577" DrawAspect="Content" ObjectID="_1493210645" r:id="rId1169"/>
          </w:object>
        </w:r>
      </w:ins>
      <w:ins w:id="2893" w:author="rawlins" w:date="2015-04-03T15:36:00Z">
        <w:r>
          <w:t xml:space="preserve"> </w:t>
        </w:r>
      </w:ins>
    </w:p>
    <w:p w14:paraId="18E6EFCD" w14:textId="77777777" w:rsidR="00277EE6" w:rsidRDefault="00277EE6" w:rsidP="00277EE6">
      <w:pPr>
        <w:rPr>
          <w:ins w:id="2894" w:author="rawlins" w:date="2015-04-03T15:36:00Z"/>
        </w:rPr>
      </w:pPr>
      <w:ins w:id="2895" w:author="rawlins" w:date="2015-04-03T15:36:00Z">
        <w:r>
          <w:t>is the ellipse eccentricity.  The following material parameters need to be defined:</w:t>
        </w:r>
      </w:ins>
    </w:p>
    <w:p w14:paraId="6E8A4CF5" w14:textId="77777777" w:rsidR="00277EE6" w:rsidRDefault="00277EE6" w:rsidP="00277EE6">
      <w:pPr>
        <w:rPr>
          <w:ins w:id="289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2"/>
        <w:gridCol w:w="376"/>
      </w:tblGrid>
      <w:tr w:rsidR="00277EE6" w14:paraId="642933FA" w14:textId="77777777" w:rsidTr="00050662">
        <w:trPr>
          <w:ins w:id="2897" w:author="rawlins" w:date="2015-04-03T15:36:00Z"/>
        </w:trPr>
        <w:tc>
          <w:tcPr>
            <w:tcW w:w="0" w:type="auto"/>
            <w:shd w:val="clear" w:color="auto" w:fill="auto"/>
          </w:tcPr>
          <w:p w14:paraId="4AB749C4" w14:textId="77777777" w:rsidR="00277EE6" w:rsidRDefault="00277EE6" w:rsidP="00050662">
            <w:pPr>
              <w:pStyle w:val="code"/>
              <w:rPr>
                <w:ins w:id="2898" w:author="rawlins" w:date="2015-04-03T15:36:00Z"/>
              </w:rPr>
            </w:pPr>
            <w:ins w:id="2899" w:author="rawlins" w:date="2015-04-03T15:36:00Z">
              <w:r>
                <w:t>&lt;spa1&gt;</w:t>
              </w:r>
            </w:ins>
          </w:p>
        </w:tc>
        <w:tc>
          <w:tcPr>
            <w:tcW w:w="0" w:type="auto"/>
            <w:shd w:val="clear" w:color="auto" w:fill="auto"/>
          </w:tcPr>
          <w:p w14:paraId="7495BA4B" w14:textId="77777777" w:rsidR="00277EE6" w:rsidRDefault="00277EE6" w:rsidP="00050662">
            <w:pPr>
              <w:rPr>
                <w:ins w:id="2900" w:author="rawlins" w:date="2015-04-03T15:36:00Z"/>
              </w:rPr>
            </w:pPr>
            <w:ins w:id="2901" w:author="rawlins" w:date="2015-04-03T15:36:00Z">
              <w:r>
                <w:t xml:space="preserve">The semi-principal axis </w:t>
              </w:r>
            </w:ins>
            <w:ins w:id="2902" w:author="rawlins" w:date="2015-04-03T15:36:00Z">
              <w:r w:rsidRPr="00315B5A">
                <w:rPr>
                  <w:position w:val="-6"/>
                </w:rPr>
                <w:object w:dxaOrig="200" w:dyaOrig="220" w14:anchorId="31A6B404">
                  <v:shape id="_x0000_i1578" type="#_x0000_t75" style="width:6.75pt;height:14.25pt" o:ole="">
                    <v:imagedata r:id="rId1170" o:title=""/>
                  </v:shape>
                  <o:OLEObject Type="Embed" ProgID="Equation.DSMT4" ShapeID="_x0000_i1578" DrawAspect="Content" ObjectID="_1493210646" r:id="rId1171"/>
                </w:object>
              </w:r>
            </w:ins>
            <w:ins w:id="2903" w:author="rawlins" w:date="2015-04-03T15:36:00Z">
              <w:r>
                <w:t xml:space="preserve"> of the ellipse</w:t>
              </w:r>
            </w:ins>
          </w:p>
        </w:tc>
        <w:tc>
          <w:tcPr>
            <w:tcW w:w="0" w:type="auto"/>
          </w:tcPr>
          <w:p w14:paraId="2F18C423" w14:textId="77777777" w:rsidR="00277EE6" w:rsidRPr="00AF2221" w:rsidRDefault="00277EE6" w:rsidP="00050662">
            <w:pPr>
              <w:rPr>
                <w:ins w:id="2904" w:author="rawlins" w:date="2015-04-03T15:36:00Z"/>
                <w:position w:val="-10"/>
              </w:rPr>
            </w:pPr>
            <w:ins w:id="2905" w:author="rawlins" w:date="2015-04-03T15:36:00Z">
              <w:r>
                <w:rPr>
                  <w:position w:val="-10"/>
                </w:rPr>
                <w:t>[]</w:t>
              </w:r>
            </w:ins>
          </w:p>
        </w:tc>
      </w:tr>
      <w:tr w:rsidR="00277EE6" w14:paraId="2E84FF99" w14:textId="77777777" w:rsidTr="00050662">
        <w:trPr>
          <w:ins w:id="2906" w:author="rawlins" w:date="2015-04-03T15:36:00Z"/>
        </w:trPr>
        <w:tc>
          <w:tcPr>
            <w:tcW w:w="0" w:type="auto"/>
            <w:shd w:val="clear" w:color="auto" w:fill="auto"/>
          </w:tcPr>
          <w:p w14:paraId="1BBBDFAE" w14:textId="77777777" w:rsidR="00277EE6" w:rsidRDefault="00277EE6" w:rsidP="00050662">
            <w:pPr>
              <w:pStyle w:val="code"/>
              <w:rPr>
                <w:ins w:id="2907" w:author="rawlins" w:date="2015-04-03T15:36:00Z"/>
              </w:rPr>
            </w:pPr>
            <w:ins w:id="2908" w:author="rawlins" w:date="2015-04-03T15:36:00Z">
              <w:r>
                <w:t>&lt;spa2&gt;</w:t>
              </w:r>
            </w:ins>
          </w:p>
        </w:tc>
        <w:tc>
          <w:tcPr>
            <w:tcW w:w="0" w:type="auto"/>
            <w:shd w:val="clear" w:color="auto" w:fill="auto"/>
          </w:tcPr>
          <w:p w14:paraId="1180D23B" w14:textId="77777777" w:rsidR="00277EE6" w:rsidRDefault="00277EE6" w:rsidP="00050662">
            <w:pPr>
              <w:rPr>
                <w:ins w:id="2909" w:author="rawlins" w:date="2015-04-03T15:36:00Z"/>
              </w:rPr>
            </w:pPr>
            <w:ins w:id="2910" w:author="rawlins" w:date="2015-04-03T15:36:00Z">
              <w:r>
                <w:t xml:space="preserve">The semi-principal axis </w:t>
              </w:r>
            </w:ins>
            <w:ins w:id="2911" w:author="rawlins" w:date="2015-04-03T15:36:00Z">
              <w:r w:rsidRPr="00315B5A">
                <w:rPr>
                  <w:position w:val="-6"/>
                </w:rPr>
                <w:object w:dxaOrig="200" w:dyaOrig="279" w14:anchorId="6354CA1A">
                  <v:shape id="_x0000_i1579" type="#_x0000_t75" style="width:6.75pt;height:14.25pt" o:ole="">
                    <v:imagedata r:id="rId1172" o:title=""/>
                  </v:shape>
                  <o:OLEObject Type="Embed" ProgID="Equation.DSMT4" ShapeID="_x0000_i1579" DrawAspect="Content" ObjectID="_1493210647" r:id="rId1173"/>
                </w:object>
              </w:r>
            </w:ins>
            <w:ins w:id="2912" w:author="rawlins" w:date="2015-04-03T15:36:00Z">
              <w:r>
                <w:t xml:space="preserve"> of the ellipse</w:t>
              </w:r>
            </w:ins>
          </w:p>
        </w:tc>
        <w:tc>
          <w:tcPr>
            <w:tcW w:w="0" w:type="auto"/>
          </w:tcPr>
          <w:p w14:paraId="160DE7DE" w14:textId="77777777" w:rsidR="00277EE6" w:rsidRDefault="00277EE6" w:rsidP="00050662">
            <w:pPr>
              <w:rPr>
                <w:ins w:id="2913" w:author="rawlins" w:date="2015-04-03T15:36:00Z"/>
                <w:position w:val="-10"/>
              </w:rPr>
            </w:pPr>
            <w:ins w:id="2914" w:author="rawlins" w:date="2015-04-03T15:36:00Z">
              <w:r>
                <w:rPr>
                  <w:position w:val="-10"/>
                </w:rPr>
                <w:t>[]</w:t>
              </w:r>
            </w:ins>
          </w:p>
        </w:tc>
      </w:tr>
    </w:tbl>
    <w:p w14:paraId="3F4E6327" w14:textId="77777777" w:rsidR="00277EE6" w:rsidRDefault="00277EE6" w:rsidP="00277EE6">
      <w:pPr>
        <w:rPr>
          <w:ins w:id="2915" w:author="rawlins" w:date="2015-04-03T15:36:00Z"/>
        </w:rPr>
      </w:pPr>
      <w:ins w:id="2916"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7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7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0B062D" w:rsidRDefault="000B062D"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0B062D" w:rsidRDefault="000B062D"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7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7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0B062D" w:rsidRDefault="000B062D"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0B062D" w:rsidRDefault="000B062D"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2917" w:author="rawlins" w:date="2015-04-03T15:36:00Z"/>
        </w:rPr>
      </w:pPr>
    </w:p>
    <w:p w14:paraId="28DDB847" w14:textId="77777777" w:rsidR="00277EE6" w:rsidRDefault="00277EE6" w:rsidP="00277EE6">
      <w:pPr>
        <w:rPr>
          <w:ins w:id="2918" w:author="rawlins" w:date="2015-04-03T15:36:00Z"/>
        </w:rPr>
      </w:pPr>
      <w:ins w:id="2919" w:author="rawlins" w:date="2015-04-03T15:36:00Z">
        <w:r>
          <w:rPr>
            <w:i/>
          </w:rPr>
          <w:t>Example</w:t>
        </w:r>
        <w:r>
          <w:t>:</w:t>
        </w:r>
      </w:ins>
    </w:p>
    <w:p w14:paraId="5CF34C0A" w14:textId="77777777" w:rsidR="00277EE6" w:rsidRDefault="00277EE6" w:rsidP="00277EE6">
      <w:pPr>
        <w:rPr>
          <w:ins w:id="2920" w:author="rawlins" w:date="2015-04-03T15:36:00Z"/>
          <w:rFonts w:ascii="Courier New" w:hAnsi="Courier New"/>
          <w:sz w:val="22"/>
        </w:rPr>
      </w:pPr>
      <w:ins w:id="2921" w:author="rawlins" w:date="2015-04-03T15:36:00Z">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2922" w:author="rawlins" w:date="2015-04-03T15:36:00Z"/>
          <w:rFonts w:ascii="Courier New" w:hAnsi="Courier New"/>
          <w:sz w:val="22"/>
        </w:rPr>
      </w:pPr>
      <w:ins w:id="2923" w:author="rawlins" w:date="2015-04-03T15:36:00Z">
        <w:r>
          <w:rPr>
            <w:rFonts w:ascii="Courier New" w:hAnsi="Courier New"/>
            <w:sz w:val="22"/>
          </w:rPr>
          <w:tab/>
          <w:t>&lt;spa1&gt;8&lt;/spa1&gt;</w:t>
        </w:r>
      </w:ins>
    </w:p>
    <w:p w14:paraId="61C47110" w14:textId="77777777" w:rsidR="00277EE6" w:rsidRPr="008A39E7" w:rsidRDefault="00277EE6" w:rsidP="00277EE6">
      <w:pPr>
        <w:rPr>
          <w:ins w:id="2924" w:author="rawlins" w:date="2015-04-03T15:36:00Z"/>
          <w:rFonts w:ascii="Courier New" w:hAnsi="Courier New"/>
          <w:sz w:val="22"/>
        </w:rPr>
      </w:pPr>
      <w:ins w:id="2925" w:author="rawlins" w:date="2015-04-03T15:36:00Z">
        <w:r>
          <w:rPr>
            <w:rFonts w:ascii="Courier New" w:hAnsi="Courier New"/>
            <w:sz w:val="22"/>
          </w:rPr>
          <w:tab/>
          <w:t>&lt;spa2&gt;1&lt;/spa2&gt;</w:t>
        </w:r>
      </w:ins>
    </w:p>
    <w:p w14:paraId="48325DE3" w14:textId="77777777" w:rsidR="00277EE6" w:rsidRPr="008A39E7" w:rsidRDefault="00277EE6" w:rsidP="00277EE6">
      <w:pPr>
        <w:rPr>
          <w:ins w:id="2926" w:author="rawlins" w:date="2015-04-03T15:36:00Z"/>
          <w:rFonts w:ascii="Courier New" w:hAnsi="Courier New"/>
          <w:sz w:val="22"/>
        </w:rPr>
      </w:pPr>
      <w:ins w:id="2927" w:author="rawlins" w:date="2015-04-03T15:36:00Z">
        <w:r w:rsidRPr="008A39E7">
          <w:rPr>
            <w:rFonts w:ascii="Courier New" w:hAnsi="Courier New"/>
            <w:sz w:val="22"/>
          </w:rPr>
          <w:t>&lt;/distribution&gt;</w:t>
        </w:r>
      </w:ins>
    </w:p>
    <w:p w14:paraId="4F489698" w14:textId="77777777" w:rsidR="00277EE6" w:rsidRDefault="00277EE6" w:rsidP="00277EE6">
      <w:pPr>
        <w:rPr>
          <w:ins w:id="2928" w:author="rawlins" w:date="2015-04-03T15:36:00Z"/>
        </w:rPr>
      </w:pPr>
    </w:p>
    <w:p w14:paraId="2EC629D9" w14:textId="77777777" w:rsidR="00277EE6" w:rsidRDefault="00277EE6" w:rsidP="00277EE6">
      <w:pPr>
        <w:jc w:val="left"/>
        <w:rPr>
          <w:ins w:id="2929" w:author="rawlins" w:date="2015-04-03T15:36:00Z"/>
        </w:rPr>
      </w:pPr>
      <w:ins w:id="2930" w:author="rawlins" w:date="2015-04-03T15:36:00Z">
        <w:r>
          <w:br w:type="page"/>
        </w:r>
      </w:ins>
    </w:p>
    <w:p w14:paraId="03404181" w14:textId="77777777" w:rsidR="00277EE6" w:rsidRDefault="00277EE6" w:rsidP="00277EE6">
      <w:pPr>
        <w:pStyle w:val="Heading4"/>
        <w:rPr>
          <w:ins w:id="2931" w:author="rawlins" w:date="2015-04-03T15:36:00Z"/>
        </w:rPr>
      </w:pPr>
      <w:bookmarkStart w:id="2932" w:name="_Toc410636386"/>
      <w:bookmarkStart w:id="2933" w:name="_Toc418602592"/>
      <w:ins w:id="2934" w:author="rawlins" w:date="2015-04-03T15:36:00Z">
        <w:r>
          <w:lastRenderedPageBreak/>
          <w:t>von Mises Distribution</w:t>
        </w:r>
        <w:bookmarkEnd w:id="2932"/>
        <w:bookmarkEnd w:id="2933"/>
      </w:ins>
    </w:p>
    <w:p w14:paraId="531D92E8" w14:textId="77777777" w:rsidR="00277EE6" w:rsidRDefault="00277EE6" w:rsidP="00277EE6">
      <w:pPr>
        <w:rPr>
          <w:ins w:id="2935" w:author="rawlins" w:date="2015-04-03T15:36:00Z"/>
        </w:rPr>
      </w:pPr>
      <w:ins w:id="2936"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2937" w:author="rawlins" w:date="2015-04-03T15:36:00Z"/>
        </w:rPr>
      </w:pPr>
      <w:ins w:id="2938" w:author="rawlins" w:date="2015-04-03T15:36:00Z">
        <w:r>
          <w:tab/>
        </w:r>
      </w:ins>
      <w:ins w:id="2939" w:author="rawlins" w:date="2015-04-03T15:36:00Z">
        <w:r w:rsidRPr="00315B5A">
          <w:rPr>
            <w:position w:val="-32"/>
          </w:rPr>
          <w:object w:dxaOrig="2420" w:dyaOrig="840" w14:anchorId="46DA40AE">
            <v:shape id="_x0000_i1580" type="#_x0000_t75" style="width:122.25pt;height:42.75pt" o:ole="">
              <v:imagedata r:id="rId1178" o:title=""/>
            </v:shape>
            <o:OLEObject Type="Embed" ProgID="Equation.DSMT4" ShapeID="_x0000_i1580" DrawAspect="Content" ObjectID="_1493210648" r:id="rId1179"/>
          </w:object>
        </w:r>
      </w:ins>
      <w:ins w:id="2940" w:author="rawlins" w:date="2015-04-03T15:36:00Z">
        <w:r>
          <w:t xml:space="preserve"> </w:t>
        </w:r>
      </w:ins>
    </w:p>
    <w:p w14:paraId="126BEF16" w14:textId="77777777" w:rsidR="00277EE6" w:rsidRDefault="00277EE6" w:rsidP="00277EE6">
      <w:pPr>
        <w:rPr>
          <w:ins w:id="2941" w:author="rawlins" w:date="2015-04-03T15:36:00Z"/>
        </w:rPr>
      </w:pPr>
      <w:ins w:id="2942" w:author="rawlins" w:date="2015-04-03T15:36:00Z">
        <w:r>
          <w:t xml:space="preserve">where </w:t>
        </w:r>
      </w:ins>
      <w:ins w:id="2943" w:author="rawlins" w:date="2015-04-03T15:36:00Z">
        <w:r w:rsidRPr="00315B5A">
          <w:rPr>
            <w:position w:val="-14"/>
          </w:rPr>
          <w:object w:dxaOrig="1040" w:dyaOrig="400" w14:anchorId="3DF02901">
            <v:shape id="_x0000_i1581" type="#_x0000_t75" style="width:50.25pt;height:21.75pt" o:ole="">
              <v:imagedata r:id="rId1180" o:title=""/>
            </v:shape>
            <o:OLEObject Type="Embed" ProgID="Equation.DSMT4" ShapeID="_x0000_i1581" DrawAspect="Content" ObjectID="_1493210649" r:id="rId1181"/>
          </w:object>
        </w:r>
      </w:ins>
      <w:ins w:id="2944" w:author="rawlins" w:date="2015-04-03T15:36:00Z">
        <w:r>
          <w:t xml:space="preserve"> are the components of </w:t>
        </w:r>
      </w:ins>
      <w:ins w:id="2945" w:author="rawlins" w:date="2015-04-03T15:36:00Z">
        <w:r w:rsidRPr="00025957">
          <w:rPr>
            <w:position w:val="-4"/>
          </w:rPr>
          <w:object w:dxaOrig="200" w:dyaOrig="200" w14:anchorId="4161E461">
            <v:shape id="_x0000_i1582" type="#_x0000_t75" style="width:6.75pt;height:6.75pt" o:ole="">
              <v:imagedata r:id="rId1182" o:title=""/>
            </v:shape>
            <o:OLEObject Type="Embed" ProgID="Equation.DSMT4" ShapeID="_x0000_i1582" DrawAspect="Content" ObjectID="_1493210650" r:id="rId1183"/>
          </w:object>
        </w:r>
      </w:ins>
      <w:ins w:id="2946" w:author="rawlins" w:date="2015-04-03T15:36:00Z">
        <w:r>
          <w:t xml:space="preserve"> and </w:t>
        </w:r>
      </w:ins>
      <w:ins w:id="2947" w:author="rawlins" w:date="2015-04-03T15:36:00Z">
        <w:r w:rsidRPr="00315B5A">
          <w:rPr>
            <w:position w:val="-6"/>
          </w:rPr>
          <w:object w:dxaOrig="200" w:dyaOrig="279" w14:anchorId="63832EFC">
            <v:shape id="_x0000_i1583" type="#_x0000_t75" style="width:6.75pt;height:14.25pt" o:ole="">
              <v:imagedata r:id="rId1184" o:title=""/>
            </v:shape>
            <o:OLEObject Type="Embed" ProgID="Equation.DSMT4" ShapeID="_x0000_i1583" DrawAspect="Content" ObjectID="_1493210651" r:id="rId1185"/>
          </w:object>
        </w:r>
      </w:ins>
      <w:ins w:id="2948" w:author="rawlins" w:date="2015-04-03T15:36:00Z">
        <w:r>
          <w:t xml:space="preserve"> is the concentration parameter (</w:t>
        </w:r>
      </w:ins>
      <w:ins w:id="2949" w:author="rawlins" w:date="2015-04-03T15:36:00Z">
        <w:r w:rsidRPr="00315B5A">
          <w:rPr>
            <w:position w:val="-6"/>
          </w:rPr>
          <w:object w:dxaOrig="540" w:dyaOrig="279" w14:anchorId="3AAE59E8">
            <v:shape id="_x0000_i1584" type="#_x0000_t75" style="width:29.25pt;height:14.25pt" o:ole="">
              <v:imagedata r:id="rId1186" o:title=""/>
            </v:shape>
            <o:OLEObject Type="Embed" ProgID="Equation.DSMT4" ShapeID="_x0000_i1584" DrawAspect="Content" ObjectID="_1493210652" r:id="rId1187"/>
          </w:object>
        </w:r>
      </w:ins>
      <w:ins w:id="2950" w:author="rawlins" w:date="2015-04-03T15:36:00Z">
        <w:r>
          <w:t xml:space="preserve">).  </w:t>
        </w:r>
      </w:ins>
      <w:ins w:id="2951" w:author="rawlins" w:date="2015-04-03T15:36:00Z">
        <w:r w:rsidRPr="00315B5A">
          <w:rPr>
            <w:position w:val="-12"/>
          </w:rPr>
          <w:object w:dxaOrig="240" w:dyaOrig="360" w14:anchorId="4DBBE363">
            <v:shape id="_x0000_i1585" type="#_x0000_t75" style="width:14.25pt;height:21.75pt" o:ole="">
              <v:imagedata r:id="rId1188" o:title=""/>
            </v:shape>
            <o:OLEObject Type="Embed" ProgID="Equation.DSMT4" ShapeID="_x0000_i1585" DrawAspect="Content" ObjectID="_1493210653" r:id="rId1189"/>
          </w:object>
        </w:r>
      </w:ins>
      <w:ins w:id="2952"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295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5"/>
        <w:gridCol w:w="376"/>
      </w:tblGrid>
      <w:tr w:rsidR="00277EE6" w14:paraId="1D76A7E4" w14:textId="77777777" w:rsidTr="00050662">
        <w:trPr>
          <w:ins w:id="2954" w:author="rawlins" w:date="2015-04-03T15:36:00Z"/>
        </w:trPr>
        <w:tc>
          <w:tcPr>
            <w:tcW w:w="0" w:type="auto"/>
            <w:shd w:val="clear" w:color="auto" w:fill="auto"/>
          </w:tcPr>
          <w:p w14:paraId="47505363" w14:textId="77777777" w:rsidR="00277EE6" w:rsidRDefault="00277EE6" w:rsidP="00050662">
            <w:pPr>
              <w:pStyle w:val="code"/>
              <w:rPr>
                <w:ins w:id="2955" w:author="rawlins" w:date="2015-04-03T15:36:00Z"/>
              </w:rPr>
            </w:pPr>
            <w:ins w:id="2956" w:author="rawlins" w:date="2015-04-03T15:36:00Z">
              <w:r>
                <w:t>&lt;b&gt;</w:t>
              </w:r>
            </w:ins>
          </w:p>
        </w:tc>
        <w:tc>
          <w:tcPr>
            <w:tcW w:w="0" w:type="auto"/>
            <w:shd w:val="clear" w:color="auto" w:fill="auto"/>
          </w:tcPr>
          <w:p w14:paraId="6F9BCDCF" w14:textId="77777777" w:rsidR="00277EE6" w:rsidRDefault="00277EE6" w:rsidP="00050662">
            <w:pPr>
              <w:rPr>
                <w:ins w:id="2957" w:author="rawlins" w:date="2015-04-03T15:36:00Z"/>
              </w:rPr>
            </w:pPr>
            <w:ins w:id="2958" w:author="rawlins" w:date="2015-04-03T15:36:00Z">
              <w:r>
                <w:t xml:space="preserve">The concentration parameter </w:t>
              </w:r>
            </w:ins>
            <w:ins w:id="2959" w:author="rawlins" w:date="2015-04-03T15:36:00Z">
              <w:r w:rsidRPr="00315B5A">
                <w:rPr>
                  <w:position w:val="-6"/>
                </w:rPr>
                <w:object w:dxaOrig="200" w:dyaOrig="279" w14:anchorId="3C0F1918">
                  <v:shape id="_x0000_i1586" type="#_x0000_t75" style="width:6.75pt;height:14.25pt" o:ole="">
                    <v:imagedata r:id="rId1190" o:title=""/>
                  </v:shape>
                  <o:OLEObject Type="Embed" ProgID="Equation.DSMT4" ShapeID="_x0000_i1586" DrawAspect="Content" ObjectID="_1493210654" r:id="rId1191"/>
                </w:object>
              </w:r>
            </w:ins>
            <w:ins w:id="2960" w:author="rawlins" w:date="2015-04-03T15:36:00Z">
              <w:r>
                <w:t xml:space="preserve"> </w:t>
              </w:r>
            </w:ins>
          </w:p>
        </w:tc>
        <w:tc>
          <w:tcPr>
            <w:tcW w:w="0" w:type="auto"/>
          </w:tcPr>
          <w:p w14:paraId="47337E07" w14:textId="77777777" w:rsidR="00277EE6" w:rsidRPr="00AF2221" w:rsidRDefault="00277EE6" w:rsidP="00050662">
            <w:pPr>
              <w:rPr>
                <w:ins w:id="2961" w:author="rawlins" w:date="2015-04-03T15:36:00Z"/>
                <w:position w:val="-10"/>
              </w:rPr>
            </w:pPr>
            <w:ins w:id="2962" w:author="rawlins" w:date="2015-04-03T15:36:00Z">
              <w:r>
                <w:rPr>
                  <w:position w:val="-10"/>
                </w:rPr>
                <w:t>[]</w:t>
              </w:r>
            </w:ins>
          </w:p>
        </w:tc>
      </w:tr>
    </w:tbl>
    <w:p w14:paraId="6C138508" w14:textId="77777777" w:rsidR="00277EE6" w:rsidRDefault="00277EE6" w:rsidP="00277EE6">
      <w:pPr>
        <w:rPr>
          <w:ins w:id="2963" w:author="rawlins" w:date="2015-04-03T15:36:00Z"/>
        </w:rPr>
      </w:pPr>
      <w:ins w:id="2964"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9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9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0B062D" w:rsidRDefault="000B062D"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0B062D" w:rsidRDefault="000B062D"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9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9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0B062D" w:rsidRDefault="000B062D"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0B062D" w:rsidRDefault="000B062D"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2965" w:author="rawlins" w:date="2015-04-03T15:36:00Z"/>
        </w:rPr>
      </w:pPr>
    </w:p>
    <w:p w14:paraId="070E5D6D" w14:textId="77777777" w:rsidR="00277EE6" w:rsidRDefault="00277EE6" w:rsidP="00277EE6">
      <w:pPr>
        <w:rPr>
          <w:ins w:id="2966" w:author="rawlins" w:date="2015-04-03T15:36:00Z"/>
        </w:rPr>
      </w:pPr>
      <w:ins w:id="2967" w:author="rawlins" w:date="2015-04-03T15:36:00Z">
        <w:r>
          <w:rPr>
            <w:i/>
          </w:rPr>
          <w:t>Example</w:t>
        </w:r>
        <w:r>
          <w:t>:</w:t>
        </w:r>
      </w:ins>
    </w:p>
    <w:p w14:paraId="4D22DE70" w14:textId="77777777" w:rsidR="00277EE6" w:rsidRDefault="00277EE6" w:rsidP="00277EE6">
      <w:pPr>
        <w:rPr>
          <w:ins w:id="2968" w:author="rawlins" w:date="2015-04-03T15:36:00Z"/>
          <w:rFonts w:ascii="Courier New" w:hAnsi="Courier New"/>
          <w:sz w:val="22"/>
        </w:rPr>
      </w:pPr>
      <w:ins w:id="2969"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2970" w:author="rawlins" w:date="2015-04-03T15:36:00Z"/>
          <w:rFonts w:ascii="Courier New" w:hAnsi="Courier New"/>
          <w:sz w:val="22"/>
        </w:rPr>
      </w:pPr>
      <w:ins w:id="2971" w:author="rawlins" w:date="2015-04-03T15:36:00Z">
        <w:r>
          <w:rPr>
            <w:rFonts w:ascii="Courier New" w:hAnsi="Courier New"/>
            <w:sz w:val="22"/>
          </w:rPr>
          <w:tab/>
          <w:t>&lt;b&gt;3&lt;/b&gt;</w:t>
        </w:r>
      </w:ins>
    </w:p>
    <w:p w14:paraId="49D2C4C0" w14:textId="77777777" w:rsidR="00277EE6" w:rsidRPr="008A39E7" w:rsidRDefault="00277EE6" w:rsidP="00277EE6">
      <w:pPr>
        <w:rPr>
          <w:ins w:id="2972" w:author="rawlins" w:date="2015-04-03T15:36:00Z"/>
          <w:rFonts w:ascii="Courier New" w:hAnsi="Courier New"/>
          <w:sz w:val="22"/>
        </w:rPr>
      </w:pPr>
      <w:ins w:id="2973" w:author="rawlins" w:date="2015-04-03T15:36:00Z">
        <w:r w:rsidRPr="008A39E7">
          <w:rPr>
            <w:rFonts w:ascii="Courier New" w:hAnsi="Courier New"/>
            <w:sz w:val="22"/>
          </w:rPr>
          <w:t>&lt;/distribution&gt;</w:t>
        </w:r>
      </w:ins>
    </w:p>
    <w:p w14:paraId="35D2DF6E" w14:textId="77777777" w:rsidR="00277EE6" w:rsidRDefault="00277EE6" w:rsidP="00277EE6">
      <w:pPr>
        <w:jc w:val="left"/>
        <w:rPr>
          <w:ins w:id="2974" w:author="rawlins" w:date="2015-04-03T15:36:00Z"/>
        </w:rPr>
      </w:pPr>
      <w:ins w:id="2975" w:author="rawlins" w:date="2015-04-03T15:36:00Z">
        <w:r>
          <w:br w:type="page"/>
        </w:r>
      </w:ins>
    </w:p>
    <w:p w14:paraId="75D24517" w14:textId="77777777" w:rsidR="00277EE6" w:rsidRDefault="00277EE6" w:rsidP="00277EE6">
      <w:pPr>
        <w:pStyle w:val="Heading3"/>
        <w:rPr>
          <w:ins w:id="2976" w:author="rawlins" w:date="2015-04-03T15:36:00Z"/>
        </w:rPr>
      </w:pPr>
      <w:bookmarkStart w:id="2977" w:name="_Ref280622817"/>
      <w:bookmarkStart w:id="2978" w:name="_Ref280622818"/>
      <w:bookmarkStart w:id="2979" w:name="_Toc410636387"/>
      <w:bookmarkStart w:id="2980" w:name="_Toc418602593"/>
      <w:ins w:id="2981" w:author="rawlins" w:date="2015-04-03T15:36:00Z">
        <w:r>
          <w:lastRenderedPageBreak/>
          <w:t>Scheme</w:t>
        </w:r>
        <w:bookmarkEnd w:id="2977"/>
        <w:bookmarkEnd w:id="2978"/>
        <w:bookmarkEnd w:id="2979"/>
        <w:bookmarkEnd w:id="2980"/>
      </w:ins>
    </w:p>
    <w:p w14:paraId="1EB18429" w14:textId="77777777" w:rsidR="00277EE6" w:rsidRDefault="00277EE6" w:rsidP="00277EE6">
      <w:pPr>
        <w:rPr>
          <w:ins w:id="2982" w:author="rawlins" w:date="2015-04-03T15:36:00Z"/>
        </w:rPr>
      </w:pPr>
      <w:ins w:id="2983"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2984" w:author="rawlins" w:date="2015-04-03T15:36:00Z"/>
        </w:rPr>
      </w:pPr>
      <w:ins w:id="2985" w:author="rawlins" w:date="2015-04-03T15:36:00Z">
        <w:r>
          <w:br w:type="page"/>
        </w:r>
      </w:ins>
    </w:p>
    <w:p w14:paraId="623C9A25" w14:textId="77777777" w:rsidR="00277EE6" w:rsidRDefault="00277EE6" w:rsidP="00277EE6">
      <w:pPr>
        <w:pStyle w:val="Heading4"/>
        <w:rPr>
          <w:ins w:id="2986" w:author="rawlins" w:date="2015-04-03T15:36:00Z"/>
        </w:rPr>
      </w:pPr>
      <w:bookmarkStart w:id="2987" w:name="_Toc410636388"/>
      <w:bookmarkStart w:id="2988" w:name="_Toc418602594"/>
      <w:ins w:id="2989" w:author="rawlins" w:date="2015-04-03T15:36:00Z">
        <w:r>
          <w:lastRenderedPageBreak/>
          <w:t>Gauss-Kronrod Trapezoidal Rule</w:t>
        </w:r>
        <w:bookmarkEnd w:id="2987"/>
        <w:bookmarkEnd w:id="2988"/>
      </w:ins>
    </w:p>
    <w:p w14:paraId="49F270E8" w14:textId="77777777" w:rsidR="00277EE6" w:rsidRDefault="00277EE6" w:rsidP="00277EE6">
      <w:pPr>
        <w:rPr>
          <w:ins w:id="2990" w:author="rawlins" w:date="2015-04-03T15:36:00Z"/>
        </w:rPr>
      </w:pPr>
      <w:ins w:id="2991"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299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2993" w:author="rawlins" w:date="2015-04-03T15:36:00Z"/>
        </w:trPr>
        <w:tc>
          <w:tcPr>
            <w:tcW w:w="0" w:type="auto"/>
            <w:shd w:val="clear" w:color="auto" w:fill="auto"/>
          </w:tcPr>
          <w:p w14:paraId="2854B303" w14:textId="77777777" w:rsidR="00277EE6" w:rsidRDefault="00277EE6" w:rsidP="00050662">
            <w:pPr>
              <w:pStyle w:val="code"/>
              <w:rPr>
                <w:ins w:id="2994" w:author="rawlins" w:date="2015-04-03T15:36:00Z"/>
              </w:rPr>
            </w:pPr>
            <w:ins w:id="2995" w:author="rawlins" w:date="2015-04-03T15:36:00Z">
              <w:r>
                <w:t>&lt;nph&gt;</w:t>
              </w:r>
            </w:ins>
          </w:p>
        </w:tc>
        <w:tc>
          <w:tcPr>
            <w:tcW w:w="0" w:type="auto"/>
            <w:shd w:val="clear" w:color="auto" w:fill="auto"/>
          </w:tcPr>
          <w:p w14:paraId="5464556D" w14:textId="77777777" w:rsidR="00277EE6" w:rsidRDefault="00277EE6" w:rsidP="00050662">
            <w:pPr>
              <w:rPr>
                <w:ins w:id="2996" w:author="rawlins" w:date="2015-04-03T15:36:00Z"/>
              </w:rPr>
            </w:pPr>
            <w:ins w:id="2997" w:author="rawlins" w:date="2015-04-03T15:36:00Z">
              <w:r>
                <w:t>Number of integration points across latitudes</w:t>
              </w:r>
            </w:ins>
          </w:p>
        </w:tc>
        <w:tc>
          <w:tcPr>
            <w:tcW w:w="0" w:type="auto"/>
          </w:tcPr>
          <w:p w14:paraId="282E208C" w14:textId="77777777" w:rsidR="00277EE6" w:rsidRPr="00AF2221" w:rsidRDefault="00277EE6" w:rsidP="00050662">
            <w:pPr>
              <w:rPr>
                <w:ins w:id="2998" w:author="rawlins" w:date="2015-04-03T15:36:00Z"/>
                <w:position w:val="-10"/>
              </w:rPr>
            </w:pPr>
            <w:ins w:id="2999" w:author="rawlins" w:date="2015-04-03T15:36:00Z">
              <w:r>
                <w:rPr>
                  <w:position w:val="-10"/>
                </w:rPr>
                <w:t>[</w:t>
              </w:r>
              <w:r>
                <w:rPr>
                  <w:b/>
                  <w:position w:val="-10"/>
                </w:rPr>
                <w:t xml:space="preserve"> </w:t>
              </w:r>
              <w:r>
                <w:rPr>
                  <w:position w:val="-10"/>
                </w:rPr>
                <w:t>]</w:t>
              </w:r>
            </w:ins>
          </w:p>
        </w:tc>
      </w:tr>
      <w:tr w:rsidR="00277EE6" w14:paraId="4E187D72" w14:textId="77777777" w:rsidTr="00050662">
        <w:trPr>
          <w:ins w:id="3000" w:author="rawlins" w:date="2015-04-03T15:36:00Z"/>
        </w:trPr>
        <w:tc>
          <w:tcPr>
            <w:tcW w:w="0" w:type="auto"/>
            <w:shd w:val="clear" w:color="auto" w:fill="auto"/>
          </w:tcPr>
          <w:p w14:paraId="74D5134D" w14:textId="77777777" w:rsidR="00277EE6" w:rsidRDefault="00277EE6" w:rsidP="00050662">
            <w:pPr>
              <w:pStyle w:val="code"/>
              <w:rPr>
                <w:ins w:id="3001" w:author="rawlins" w:date="2015-04-03T15:36:00Z"/>
              </w:rPr>
            </w:pPr>
            <w:ins w:id="3002" w:author="rawlins" w:date="2015-04-03T15:36:00Z">
              <w:r>
                <w:t>&lt;nth&gt;</w:t>
              </w:r>
            </w:ins>
          </w:p>
        </w:tc>
        <w:tc>
          <w:tcPr>
            <w:tcW w:w="0" w:type="auto"/>
            <w:shd w:val="clear" w:color="auto" w:fill="auto"/>
          </w:tcPr>
          <w:p w14:paraId="2D526962" w14:textId="77777777" w:rsidR="00277EE6" w:rsidRDefault="00277EE6" w:rsidP="00050662">
            <w:pPr>
              <w:rPr>
                <w:ins w:id="3003" w:author="rawlins" w:date="2015-04-03T15:36:00Z"/>
              </w:rPr>
            </w:pPr>
            <w:ins w:id="3004" w:author="rawlins" w:date="2015-04-03T15:36:00Z">
              <w:r>
                <w:t>Number of integration points across longitudes</w:t>
              </w:r>
            </w:ins>
          </w:p>
        </w:tc>
        <w:tc>
          <w:tcPr>
            <w:tcW w:w="0" w:type="auto"/>
          </w:tcPr>
          <w:p w14:paraId="4DA1AA8B" w14:textId="77777777" w:rsidR="00277EE6" w:rsidRPr="00AF2221" w:rsidRDefault="00277EE6" w:rsidP="00050662">
            <w:pPr>
              <w:rPr>
                <w:ins w:id="3005" w:author="rawlins" w:date="2015-04-03T15:36:00Z"/>
                <w:position w:val="-6"/>
              </w:rPr>
            </w:pPr>
            <w:ins w:id="3006" w:author="rawlins" w:date="2015-04-03T15:36:00Z">
              <w:r>
                <w:rPr>
                  <w:position w:val="-6"/>
                </w:rPr>
                <w:t>[ ]</w:t>
              </w:r>
            </w:ins>
          </w:p>
        </w:tc>
      </w:tr>
    </w:tbl>
    <w:p w14:paraId="1C916E49" w14:textId="77777777" w:rsidR="00277EE6" w:rsidRDefault="00277EE6" w:rsidP="00277EE6">
      <w:pPr>
        <w:rPr>
          <w:ins w:id="3007" w:author="rawlins" w:date="2015-04-03T15:36:00Z"/>
        </w:rPr>
      </w:pPr>
    </w:p>
    <w:p w14:paraId="1240A144" w14:textId="77777777" w:rsidR="00277EE6" w:rsidRDefault="00277EE6" w:rsidP="00277EE6">
      <w:pPr>
        <w:rPr>
          <w:ins w:id="3008" w:author="rawlins" w:date="2015-04-03T15:36:00Z"/>
        </w:rPr>
      </w:pPr>
      <w:ins w:id="3009"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3010" w:author="rawlins" w:date="2015-04-03T15:36:00Z"/>
        </w:rPr>
      </w:pPr>
    </w:p>
    <w:p w14:paraId="052DD87D" w14:textId="77777777" w:rsidR="00277EE6" w:rsidRDefault="00277EE6" w:rsidP="00277EE6">
      <w:pPr>
        <w:rPr>
          <w:ins w:id="3011" w:author="rawlins" w:date="2015-04-03T15:36:00Z"/>
        </w:rPr>
      </w:pPr>
      <w:ins w:id="3012" w:author="rawlins" w:date="2015-04-03T15:36:00Z">
        <w:r>
          <w:rPr>
            <w:i/>
          </w:rPr>
          <w:t>Example (compressible)</w:t>
        </w:r>
        <w:r>
          <w:t>:</w:t>
        </w:r>
      </w:ins>
    </w:p>
    <w:p w14:paraId="4AD6D940" w14:textId="77777777" w:rsidR="00277EE6" w:rsidRPr="008A39E7" w:rsidRDefault="00277EE6" w:rsidP="00277EE6">
      <w:pPr>
        <w:rPr>
          <w:ins w:id="3013" w:author="rawlins" w:date="2015-04-03T15:36:00Z"/>
          <w:rFonts w:ascii="Courier New" w:hAnsi="Courier New"/>
          <w:sz w:val="22"/>
        </w:rPr>
      </w:pPr>
      <w:ins w:id="3014"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3015" w:author="rawlins" w:date="2015-04-03T15:36:00Z"/>
          <w:rFonts w:ascii="Courier New" w:hAnsi="Courier New"/>
          <w:sz w:val="22"/>
        </w:rPr>
      </w:pPr>
      <w:ins w:id="3016"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3017" w:author="rawlins" w:date="2015-04-03T15:36:00Z"/>
          <w:rFonts w:ascii="Courier New" w:hAnsi="Courier New"/>
          <w:sz w:val="22"/>
        </w:rPr>
      </w:pPr>
      <w:ins w:id="3018"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3019" w:author="rawlins" w:date="2015-04-03T15:36:00Z"/>
          <w:rFonts w:ascii="Courier New" w:hAnsi="Courier New"/>
          <w:sz w:val="22"/>
        </w:rPr>
      </w:pPr>
      <w:ins w:id="3020" w:author="rawlins" w:date="2015-04-03T15:36:00Z">
        <w:r w:rsidRPr="008A39E7">
          <w:rPr>
            <w:rFonts w:ascii="Courier New" w:hAnsi="Courier New"/>
            <w:sz w:val="22"/>
          </w:rPr>
          <w:t>&lt;/scheme&gt;</w:t>
        </w:r>
      </w:ins>
    </w:p>
    <w:p w14:paraId="103305DE" w14:textId="77777777" w:rsidR="00277EE6" w:rsidRDefault="00277EE6" w:rsidP="00277EE6">
      <w:pPr>
        <w:rPr>
          <w:ins w:id="3021" w:author="rawlins" w:date="2015-04-03T15:36:00Z"/>
        </w:rPr>
      </w:pPr>
    </w:p>
    <w:p w14:paraId="1074D830" w14:textId="77777777" w:rsidR="00277EE6" w:rsidRDefault="00277EE6" w:rsidP="00277EE6">
      <w:pPr>
        <w:rPr>
          <w:ins w:id="3022" w:author="rawlins" w:date="2015-04-03T15:36:00Z"/>
        </w:rPr>
      </w:pPr>
      <w:ins w:id="3023" w:author="rawlins" w:date="2015-04-03T15:36:00Z">
        <w:r>
          <w:rPr>
            <w:i/>
          </w:rPr>
          <w:t>Example (uncoupled)</w:t>
        </w:r>
        <w:r>
          <w:t>:</w:t>
        </w:r>
      </w:ins>
    </w:p>
    <w:p w14:paraId="6D96684D" w14:textId="77777777" w:rsidR="00277EE6" w:rsidRPr="008A39E7" w:rsidRDefault="00277EE6" w:rsidP="00277EE6">
      <w:pPr>
        <w:rPr>
          <w:ins w:id="3024" w:author="rawlins" w:date="2015-04-03T15:36:00Z"/>
          <w:rFonts w:ascii="Courier New" w:hAnsi="Courier New"/>
          <w:sz w:val="22"/>
        </w:rPr>
      </w:pPr>
      <w:ins w:id="3025"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3026" w:author="rawlins" w:date="2015-04-03T15:36:00Z"/>
          <w:rFonts w:ascii="Courier New" w:hAnsi="Courier New"/>
          <w:sz w:val="22"/>
        </w:rPr>
      </w:pPr>
      <w:ins w:id="3027"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3028" w:author="rawlins" w:date="2015-04-03T15:36:00Z"/>
          <w:rFonts w:ascii="Courier New" w:hAnsi="Courier New"/>
          <w:sz w:val="22"/>
        </w:rPr>
      </w:pPr>
      <w:ins w:id="3029"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3030" w:author="rawlins" w:date="2015-04-03T15:36:00Z"/>
          <w:rFonts w:ascii="Courier New" w:hAnsi="Courier New"/>
          <w:sz w:val="22"/>
        </w:rPr>
      </w:pPr>
      <w:ins w:id="3031" w:author="rawlins" w:date="2015-04-03T15:36:00Z">
        <w:r w:rsidRPr="008A39E7">
          <w:rPr>
            <w:rFonts w:ascii="Courier New" w:hAnsi="Courier New"/>
            <w:sz w:val="22"/>
          </w:rPr>
          <w:t>&lt;/scheme&gt;</w:t>
        </w:r>
      </w:ins>
    </w:p>
    <w:p w14:paraId="65C5039B" w14:textId="77777777" w:rsidR="00277EE6" w:rsidRDefault="00277EE6" w:rsidP="00277EE6">
      <w:pPr>
        <w:jc w:val="left"/>
        <w:rPr>
          <w:ins w:id="3032" w:author="rawlins" w:date="2015-04-03T15:36:00Z"/>
        </w:rPr>
      </w:pPr>
      <w:ins w:id="3033" w:author="rawlins" w:date="2015-04-03T15:36:00Z">
        <w:r>
          <w:br w:type="page"/>
        </w:r>
      </w:ins>
    </w:p>
    <w:p w14:paraId="52282BE5" w14:textId="77777777" w:rsidR="00277EE6" w:rsidRDefault="00277EE6" w:rsidP="00277EE6">
      <w:pPr>
        <w:pStyle w:val="Heading4"/>
        <w:rPr>
          <w:ins w:id="3034" w:author="rawlins" w:date="2015-04-03T15:36:00Z"/>
        </w:rPr>
      </w:pPr>
      <w:bookmarkStart w:id="3035" w:name="_Toc410636389"/>
      <w:bookmarkStart w:id="3036" w:name="_Toc418602595"/>
      <w:ins w:id="3037" w:author="rawlins" w:date="2015-04-03T15:36:00Z">
        <w:r>
          <w:lastRenderedPageBreak/>
          <w:t>Finite Element Integration Rule</w:t>
        </w:r>
        <w:bookmarkEnd w:id="3035"/>
        <w:bookmarkEnd w:id="3036"/>
      </w:ins>
    </w:p>
    <w:p w14:paraId="6A28E12E" w14:textId="77777777" w:rsidR="00277EE6" w:rsidRDefault="00277EE6" w:rsidP="00277EE6">
      <w:pPr>
        <w:rPr>
          <w:ins w:id="3038" w:author="rawlins" w:date="2015-04-03T15:36:00Z"/>
        </w:rPr>
      </w:pPr>
      <w:ins w:id="3039"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3040" w:author="rawlins" w:date="2015-04-03T15:36:00Z">
        <w:r w:rsidRPr="00025957">
          <w:rPr>
            <w:position w:val="-4"/>
          </w:rPr>
          <w:object w:dxaOrig="200" w:dyaOrig="200" w14:anchorId="2A42762D">
            <v:shape id="_x0000_i1587" type="#_x0000_t75" style="width:6.75pt;height:6.75pt" o:ole="">
              <v:imagedata r:id="rId1196" o:title=""/>
            </v:shape>
            <o:OLEObject Type="Embed" ProgID="Equation.DSMT4" ShapeID="_x0000_i1587" DrawAspect="Content" ObjectID="_1493210655" r:id="rId1197"/>
          </w:object>
        </w:r>
      </w:ins>
      <w:ins w:id="3041" w:author="rawlins" w:date="2015-04-03T15:36:00Z">
        <w:r>
          <w:t xml:space="preserve"> passes through the centroid of each surface element. The integration is performed as a summation over </w:t>
        </w:r>
        <w:r w:rsidRPr="001D6363">
          <w:rPr>
            <w:i/>
          </w:rPr>
          <w:t>N</w:t>
        </w:r>
        <w:r>
          <w:t xml:space="preserve">.  For each direction </w:t>
        </w:r>
      </w:ins>
      <w:ins w:id="3042" w:author="rawlins" w:date="2015-04-03T15:36:00Z">
        <w:r w:rsidRPr="00025957">
          <w:rPr>
            <w:position w:val="-4"/>
          </w:rPr>
          <w:object w:dxaOrig="200" w:dyaOrig="200" w14:anchorId="52BC68A0">
            <v:shape id="_x0000_i1588" type="#_x0000_t75" style="width:6.75pt;height:6.75pt" o:ole="">
              <v:imagedata r:id="rId1198" o:title=""/>
            </v:shape>
            <o:OLEObject Type="Embed" ProgID="Equation.DSMT4" ShapeID="_x0000_i1588" DrawAspect="Content" ObjectID="_1493210656" r:id="rId1199"/>
          </w:object>
        </w:r>
      </w:ins>
      <w:ins w:id="3043"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304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3045" w:author="rawlins" w:date="2015-04-03T15:36:00Z"/>
        </w:trPr>
        <w:tc>
          <w:tcPr>
            <w:tcW w:w="0" w:type="auto"/>
            <w:shd w:val="clear" w:color="auto" w:fill="auto"/>
          </w:tcPr>
          <w:p w14:paraId="4BF8E55F" w14:textId="77777777" w:rsidR="00277EE6" w:rsidRDefault="00277EE6" w:rsidP="00050662">
            <w:pPr>
              <w:pStyle w:val="code"/>
              <w:rPr>
                <w:ins w:id="3046" w:author="rawlins" w:date="2015-04-03T15:36:00Z"/>
              </w:rPr>
            </w:pPr>
            <w:ins w:id="3047" w:author="rawlins" w:date="2015-04-03T15:36:00Z">
              <w:r>
                <w:t>&lt;resolution&gt;</w:t>
              </w:r>
            </w:ins>
          </w:p>
        </w:tc>
        <w:tc>
          <w:tcPr>
            <w:tcW w:w="0" w:type="auto"/>
            <w:shd w:val="clear" w:color="auto" w:fill="auto"/>
          </w:tcPr>
          <w:p w14:paraId="26843C6A" w14:textId="77777777" w:rsidR="00277EE6" w:rsidRDefault="00277EE6" w:rsidP="00050662">
            <w:pPr>
              <w:rPr>
                <w:ins w:id="3048" w:author="rawlins" w:date="2015-04-03T15:36:00Z"/>
              </w:rPr>
            </w:pPr>
            <w:ins w:id="3049"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3050" w:author="rawlins" w:date="2015-04-03T15:36:00Z"/>
                <w:position w:val="-10"/>
              </w:rPr>
            </w:pPr>
            <w:ins w:id="3051"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3052" w:author="rawlins" w:date="2015-04-03T15:36:00Z"/>
        </w:rPr>
      </w:pPr>
    </w:p>
    <w:p w14:paraId="0B8CF14E" w14:textId="77777777" w:rsidR="00277EE6" w:rsidRDefault="00277EE6" w:rsidP="00277EE6">
      <w:pPr>
        <w:rPr>
          <w:ins w:id="3053" w:author="rawlins" w:date="2015-04-03T15:36:00Z"/>
        </w:rPr>
      </w:pPr>
      <w:ins w:id="3054"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3055" w:author="rawlins" w:date="2015-04-03T15:36:00Z"/>
        </w:rPr>
      </w:pPr>
      <w:ins w:id="3056"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0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0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0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0B062D" w:rsidRDefault="000B062D" w:rsidP="00277EE6"/>
                            </w:txbxContent>
                          </wps:txbx>
                          <wps:bodyPr rtlCol="0" anchor="ctr"/>
                        </wps:wsp>
                        <pic:pic xmlns:pic="http://schemas.openxmlformats.org/drawingml/2006/picture">
                          <pic:nvPicPr>
                            <pic:cNvPr id="74" name="Picture 74"/>
                            <pic:cNvPicPr/>
                          </pic:nvPicPr>
                          <pic:blipFill>
                            <a:blip r:embed="rId120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0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0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0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0B062D" w:rsidRDefault="000B062D"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0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3057" w:author="rawlins" w:date="2015-04-03T15:36:00Z"/>
        </w:rPr>
      </w:pPr>
    </w:p>
    <w:p w14:paraId="1CDE2F05" w14:textId="77777777" w:rsidR="00277EE6" w:rsidRDefault="00277EE6" w:rsidP="00277EE6">
      <w:pPr>
        <w:rPr>
          <w:ins w:id="3058" w:author="rawlins" w:date="2015-04-03T15:36:00Z"/>
        </w:rPr>
      </w:pPr>
      <w:ins w:id="3059" w:author="rawlins" w:date="2015-04-03T15:36:00Z">
        <w:r>
          <w:rPr>
            <w:i/>
          </w:rPr>
          <w:t>Example (compressible)</w:t>
        </w:r>
        <w:r>
          <w:t>:</w:t>
        </w:r>
      </w:ins>
    </w:p>
    <w:p w14:paraId="12BE858C" w14:textId="77777777" w:rsidR="00277EE6" w:rsidRPr="008A39E7" w:rsidRDefault="00277EE6" w:rsidP="00277EE6">
      <w:pPr>
        <w:rPr>
          <w:ins w:id="3060" w:author="rawlins" w:date="2015-04-03T15:36:00Z"/>
          <w:rFonts w:ascii="Courier New" w:hAnsi="Courier New"/>
          <w:sz w:val="22"/>
        </w:rPr>
      </w:pPr>
      <w:ins w:id="3061"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3062" w:author="rawlins" w:date="2015-04-03T15:36:00Z"/>
          <w:rFonts w:ascii="Courier New" w:hAnsi="Courier New"/>
          <w:sz w:val="22"/>
        </w:rPr>
      </w:pPr>
      <w:ins w:id="3063"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3064" w:author="rawlins" w:date="2015-04-03T15:36:00Z"/>
          <w:rFonts w:ascii="Courier New" w:hAnsi="Courier New"/>
          <w:sz w:val="22"/>
        </w:rPr>
      </w:pPr>
      <w:ins w:id="3065" w:author="rawlins" w:date="2015-04-03T15:36:00Z">
        <w:r w:rsidRPr="008A39E7">
          <w:rPr>
            <w:rFonts w:ascii="Courier New" w:hAnsi="Courier New"/>
            <w:sz w:val="22"/>
          </w:rPr>
          <w:t>&lt;/scheme&gt;</w:t>
        </w:r>
      </w:ins>
    </w:p>
    <w:p w14:paraId="3EDECF41" w14:textId="77777777" w:rsidR="00277EE6" w:rsidRDefault="00277EE6" w:rsidP="00277EE6">
      <w:pPr>
        <w:rPr>
          <w:ins w:id="3066" w:author="rawlins" w:date="2015-04-03T15:36:00Z"/>
        </w:rPr>
      </w:pPr>
    </w:p>
    <w:p w14:paraId="04C1CC5E" w14:textId="77777777" w:rsidR="00277EE6" w:rsidRDefault="00277EE6" w:rsidP="00277EE6">
      <w:pPr>
        <w:rPr>
          <w:ins w:id="3067" w:author="rawlins" w:date="2015-04-03T15:36:00Z"/>
        </w:rPr>
      </w:pPr>
      <w:ins w:id="3068" w:author="rawlins" w:date="2015-04-03T15:36:00Z">
        <w:r>
          <w:rPr>
            <w:i/>
          </w:rPr>
          <w:t>Example (uncoupled)</w:t>
        </w:r>
        <w:r>
          <w:t>:</w:t>
        </w:r>
      </w:ins>
    </w:p>
    <w:p w14:paraId="19C9E28E" w14:textId="77777777" w:rsidR="00277EE6" w:rsidRPr="008A39E7" w:rsidRDefault="00277EE6" w:rsidP="00277EE6">
      <w:pPr>
        <w:rPr>
          <w:ins w:id="3069" w:author="rawlins" w:date="2015-04-03T15:36:00Z"/>
          <w:rFonts w:ascii="Courier New" w:hAnsi="Courier New"/>
          <w:sz w:val="22"/>
        </w:rPr>
      </w:pPr>
      <w:ins w:id="3070"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3071" w:author="rawlins" w:date="2015-04-03T15:36:00Z"/>
          <w:rFonts w:ascii="Courier New" w:hAnsi="Courier New"/>
          <w:sz w:val="22"/>
        </w:rPr>
      </w:pPr>
      <w:ins w:id="3072"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3073" w:author="rawlins" w:date="2015-04-03T15:36:00Z"/>
          <w:rFonts w:ascii="Courier New" w:hAnsi="Courier New"/>
          <w:sz w:val="22"/>
        </w:rPr>
      </w:pPr>
      <w:ins w:id="3074" w:author="rawlins" w:date="2015-04-03T15:36:00Z">
        <w:r w:rsidRPr="008A39E7">
          <w:rPr>
            <w:rFonts w:ascii="Courier New" w:hAnsi="Courier New"/>
            <w:sz w:val="22"/>
          </w:rPr>
          <w:t>&lt;/scheme&gt;</w:t>
        </w:r>
      </w:ins>
    </w:p>
    <w:p w14:paraId="4E2ADF69" w14:textId="77777777" w:rsidR="00277EE6" w:rsidRDefault="00277EE6" w:rsidP="00277EE6">
      <w:pPr>
        <w:jc w:val="left"/>
        <w:rPr>
          <w:ins w:id="3075" w:author="rawlins" w:date="2015-04-03T15:36:00Z"/>
        </w:rPr>
      </w:pPr>
      <w:ins w:id="3076" w:author="rawlins" w:date="2015-04-03T15:36:00Z">
        <w:r>
          <w:br w:type="page"/>
        </w:r>
      </w:ins>
    </w:p>
    <w:p w14:paraId="5DC9A844" w14:textId="77777777" w:rsidR="00277EE6" w:rsidRDefault="00277EE6" w:rsidP="00277EE6">
      <w:pPr>
        <w:pStyle w:val="Heading4"/>
        <w:rPr>
          <w:ins w:id="3077" w:author="rawlins" w:date="2015-04-03T15:36:00Z"/>
        </w:rPr>
      </w:pPr>
      <w:bookmarkStart w:id="3078" w:name="_Toc410636390"/>
      <w:bookmarkStart w:id="3079" w:name="_Toc418602596"/>
      <w:ins w:id="3080" w:author="rawlins" w:date="2015-04-03T15:36:00Z">
        <w:r>
          <w:lastRenderedPageBreak/>
          <w:t>Trapezoidal Rule</w:t>
        </w:r>
        <w:bookmarkEnd w:id="3078"/>
        <w:bookmarkEnd w:id="3079"/>
      </w:ins>
    </w:p>
    <w:p w14:paraId="1C4932D7" w14:textId="77777777" w:rsidR="00277EE6" w:rsidRDefault="00277EE6" w:rsidP="00277EE6">
      <w:pPr>
        <w:rPr>
          <w:ins w:id="3081" w:author="rawlins" w:date="2015-04-03T15:36:00Z"/>
        </w:rPr>
      </w:pPr>
      <w:ins w:id="3082"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3083" w:author="rawlins" w:date="2015-04-03T15:36:00Z">
        <w:r w:rsidRPr="00025957">
          <w:rPr>
            <w:position w:val="-4"/>
          </w:rPr>
          <w:object w:dxaOrig="200" w:dyaOrig="200" w14:anchorId="21069885">
            <v:shape id="_x0000_i1589" type="#_x0000_t75" style="width:6.75pt;height:6.75pt" o:ole="">
              <v:imagedata r:id="rId1208" o:title=""/>
            </v:shape>
            <o:OLEObject Type="Embed" ProgID="Equation.DSMT4" ShapeID="_x0000_i1589" DrawAspect="Content" ObjectID="_1493210657" r:id="rId1209"/>
          </w:object>
        </w:r>
      </w:ins>
      <w:ins w:id="3084" w:author="rawlins" w:date="2015-04-03T15:36:00Z">
        <w:r>
          <w:t xml:space="preserve"> passes through the centroid of each arc element. The integration is performed as a summation over </w:t>
        </w:r>
        <w:r w:rsidRPr="0092328F">
          <w:rPr>
            <w:i/>
          </w:rPr>
          <w:t>N</w:t>
        </w:r>
        <w:r>
          <w:t xml:space="preserve">.  For each direction </w:t>
        </w:r>
      </w:ins>
      <w:ins w:id="3085" w:author="rawlins" w:date="2015-04-03T15:36:00Z">
        <w:r w:rsidRPr="00025957">
          <w:rPr>
            <w:position w:val="-4"/>
          </w:rPr>
          <w:object w:dxaOrig="200" w:dyaOrig="200" w14:anchorId="1515EA5B">
            <v:shape id="_x0000_i1590" type="#_x0000_t75" style="width:6.75pt;height:6.75pt" o:ole="">
              <v:imagedata r:id="rId1210" o:title=""/>
            </v:shape>
            <o:OLEObject Type="Embed" ProgID="Equation.DSMT4" ShapeID="_x0000_i1590" DrawAspect="Content" ObjectID="_1493210658" r:id="rId1211"/>
          </w:object>
        </w:r>
      </w:ins>
      <w:ins w:id="3086"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308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rPr>
          <w:ins w:id="3088" w:author="rawlins" w:date="2015-04-03T15:36:00Z"/>
        </w:trPr>
        <w:tc>
          <w:tcPr>
            <w:tcW w:w="0" w:type="auto"/>
            <w:shd w:val="clear" w:color="auto" w:fill="auto"/>
          </w:tcPr>
          <w:p w14:paraId="332601E3" w14:textId="77777777" w:rsidR="00277EE6" w:rsidRDefault="00277EE6" w:rsidP="00050662">
            <w:pPr>
              <w:pStyle w:val="code"/>
              <w:rPr>
                <w:ins w:id="3089" w:author="rawlins" w:date="2015-04-03T15:36:00Z"/>
              </w:rPr>
            </w:pPr>
            <w:ins w:id="3090" w:author="rawlins" w:date="2015-04-03T15:36:00Z">
              <w:r>
                <w:t>&lt;nth&gt;</w:t>
              </w:r>
            </w:ins>
          </w:p>
        </w:tc>
        <w:tc>
          <w:tcPr>
            <w:tcW w:w="0" w:type="auto"/>
            <w:shd w:val="clear" w:color="auto" w:fill="auto"/>
          </w:tcPr>
          <w:p w14:paraId="542337B5" w14:textId="77777777" w:rsidR="00277EE6" w:rsidRDefault="00277EE6" w:rsidP="00050662">
            <w:pPr>
              <w:rPr>
                <w:ins w:id="3091" w:author="rawlins" w:date="2015-04-03T15:36:00Z"/>
              </w:rPr>
            </w:pPr>
            <w:ins w:id="3092"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3093" w:author="rawlins" w:date="2015-04-03T15:36:00Z"/>
                <w:position w:val="-10"/>
              </w:rPr>
            </w:pPr>
            <w:ins w:id="3094"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3095" w:author="rawlins" w:date="2015-04-03T15:36:00Z"/>
        </w:rPr>
      </w:pPr>
    </w:p>
    <w:p w14:paraId="208BB9AB" w14:textId="77777777" w:rsidR="00277EE6" w:rsidRDefault="00277EE6" w:rsidP="00277EE6">
      <w:pPr>
        <w:rPr>
          <w:ins w:id="3096" w:author="rawlins" w:date="2015-04-03T15:36:00Z"/>
        </w:rPr>
      </w:pPr>
      <w:ins w:id="3097"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3098" w:author="rawlins" w:date="2015-04-03T15:36:00Z"/>
        </w:rPr>
      </w:pPr>
    </w:p>
    <w:p w14:paraId="693FF27D" w14:textId="77777777" w:rsidR="00277EE6" w:rsidRDefault="00277EE6" w:rsidP="00277EE6">
      <w:pPr>
        <w:rPr>
          <w:ins w:id="3099" w:author="rawlins" w:date="2015-04-03T15:36:00Z"/>
        </w:rPr>
      </w:pPr>
      <w:ins w:id="3100" w:author="rawlins" w:date="2015-04-03T15:36:00Z">
        <w:r>
          <w:rPr>
            <w:i/>
          </w:rPr>
          <w:t>Example (compressible)</w:t>
        </w:r>
        <w:r>
          <w:t>:</w:t>
        </w:r>
      </w:ins>
    </w:p>
    <w:p w14:paraId="55468564" w14:textId="77777777" w:rsidR="00277EE6" w:rsidRPr="008A39E7" w:rsidRDefault="00277EE6" w:rsidP="00277EE6">
      <w:pPr>
        <w:rPr>
          <w:ins w:id="3101" w:author="rawlins" w:date="2015-04-03T15:36:00Z"/>
          <w:rFonts w:ascii="Courier New" w:hAnsi="Courier New"/>
          <w:sz w:val="22"/>
        </w:rPr>
      </w:pPr>
      <w:ins w:id="3102"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3103" w:author="rawlins" w:date="2015-04-03T15:36:00Z"/>
          <w:rFonts w:ascii="Courier New" w:hAnsi="Courier New"/>
          <w:sz w:val="22"/>
        </w:rPr>
      </w:pPr>
      <w:ins w:id="3104"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3105" w:author="rawlins" w:date="2015-04-03T15:36:00Z"/>
          <w:rFonts w:ascii="Courier New" w:hAnsi="Courier New"/>
          <w:sz w:val="22"/>
        </w:rPr>
      </w:pPr>
      <w:ins w:id="3106" w:author="rawlins" w:date="2015-04-03T15:36:00Z">
        <w:r w:rsidRPr="008A39E7">
          <w:rPr>
            <w:rFonts w:ascii="Courier New" w:hAnsi="Courier New"/>
            <w:sz w:val="22"/>
          </w:rPr>
          <w:t>&lt;/scheme&gt;</w:t>
        </w:r>
      </w:ins>
    </w:p>
    <w:p w14:paraId="0429687B" w14:textId="77777777" w:rsidR="00277EE6" w:rsidRDefault="00277EE6" w:rsidP="00277EE6">
      <w:pPr>
        <w:rPr>
          <w:ins w:id="3107" w:author="rawlins" w:date="2015-04-03T15:36:00Z"/>
        </w:rPr>
      </w:pPr>
    </w:p>
    <w:p w14:paraId="4399EE35" w14:textId="77777777" w:rsidR="00277EE6" w:rsidRDefault="00277EE6" w:rsidP="00277EE6">
      <w:pPr>
        <w:rPr>
          <w:ins w:id="3108" w:author="rawlins" w:date="2015-04-03T15:36:00Z"/>
        </w:rPr>
      </w:pPr>
      <w:ins w:id="3109" w:author="rawlins" w:date="2015-04-03T15:36:00Z">
        <w:r>
          <w:rPr>
            <w:i/>
          </w:rPr>
          <w:t>Example (uncoupled)</w:t>
        </w:r>
        <w:r>
          <w:t>:</w:t>
        </w:r>
      </w:ins>
    </w:p>
    <w:p w14:paraId="03543196" w14:textId="77777777" w:rsidR="00277EE6" w:rsidRPr="008A39E7" w:rsidRDefault="00277EE6" w:rsidP="00277EE6">
      <w:pPr>
        <w:rPr>
          <w:ins w:id="3110" w:author="rawlins" w:date="2015-04-03T15:36:00Z"/>
          <w:rFonts w:ascii="Courier New" w:hAnsi="Courier New"/>
          <w:sz w:val="22"/>
        </w:rPr>
      </w:pPr>
      <w:ins w:id="3111"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3112" w:author="rawlins" w:date="2015-04-03T15:36:00Z"/>
          <w:rFonts w:ascii="Courier New" w:hAnsi="Courier New"/>
          <w:sz w:val="22"/>
        </w:rPr>
      </w:pPr>
      <w:ins w:id="3113"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3114" w:author="rawlins" w:date="2015-04-03T15:36:00Z"/>
          <w:rFonts w:ascii="Courier New" w:hAnsi="Courier New"/>
          <w:sz w:val="22"/>
        </w:rPr>
      </w:pPr>
      <w:ins w:id="3115" w:author="rawlins" w:date="2015-04-03T15:36:00Z">
        <w:r w:rsidRPr="008A39E7">
          <w:rPr>
            <w:rFonts w:ascii="Courier New" w:hAnsi="Courier New"/>
            <w:sz w:val="22"/>
          </w:rPr>
          <w:t>&lt;/scheme&gt;</w:t>
        </w:r>
      </w:ins>
    </w:p>
    <w:p w14:paraId="55C07E19" w14:textId="77777777" w:rsidR="00277EE6" w:rsidRPr="008A39E7" w:rsidRDefault="00277EE6" w:rsidP="00277EE6">
      <w:pPr>
        <w:rPr>
          <w:ins w:id="3116" w:author="rawlins" w:date="2015-04-03T15:36:00Z"/>
          <w:rFonts w:ascii="Courier New" w:hAnsi="Courier New"/>
          <w:sz w:val="22"/>
        </w:rPr>
      </w:pPr>
    </w:p>
    <w:p w14:paraId="54B26E35" w14:textId="77777777" w:rsidR="00277EE6" w:rsidRDefault="00277EE6" w:rsidP="00277EE6">
      <w:pPr>
        <w:jc w:val="left"/>
        <w:rPr>
          <w:ins w:id="3117" w:author="rawlins" w:date="2015-04-03T15:36:00Z"/>
        </w:rPr>
      </w:pPr>
      <w:ins w:id="3118" w:author="rawlins" w:date="2015-04-03T15:36:00Z">
        <w:r>
          <w:br w:type="page"/>
        </w:r>
      </w:ins>
    </w:p>
    <w:p w14:paraId="52864F58" w14:textId="77777777" w:rsidR="006A0BC1" w:rsidRPr="005A3C4B" w:rsidRDefault="006A0BC1" w:rsidP="006A0BC1">
      <w:pPr>
        <w:pStyle w:val="Heading2"/>
      </w:pPr>
      <w:bookmarkStart w:id="3119" w:name="_Toc418602597"/>
      <w:r w:rsidRPr="005A3C4B">
        <w:lastRenderedPageBreak/>
        <w:t>Viscoelastic Solids</w:t>
      </w:r>
      <w:bookmarkEnd w:id="3119"/>
    </w:p>
    <w:p w14:paraId="059EB5C5" w14:textId="77777777" w:rsidR="006A0BC1" w:rsidRPr="0097532C" w:rsidRDefault="0095496A" w:rsidP="006A0BC1">
      <w:pPr>
        <w:pStyle w:val="Heading3"/>
      </w:pPr>
      <w:bookmarkStart w:id="3120" w:name="_Toc418602598"/>
      <w:r>
        <w:t>Uncoupled</w:t>
      </w:r>
      <w:r w:rsidR="006A0BC1" w:rsidRPr="0097532C">
        <w:t xml:space="preserve"> Viscoelastic Materials</w:t>
      </w:r>
      <w:bookmarkEnd w:id="3120"/>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3pt;height:36.75pt" o:ole="">
            <v:imagedata r:id="rId1212" o:title=""/>
          </v:shape>
          <o:OLEObject Type="Embed" ProgID="Equation.DSMT4" ShapeID="_x0000_i1591" DrawAspect="Content" ObjectID="_1493210659" r:id="rId1213"/>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25pt;height:42.75pt" o:ole="">
            <v:imagedata r:id="rId1214" o:title=""/>
          </v:shape>
          <o:OLEObject Type="Embed" ProgID="Equation.DSMT4" ShapeID="_x0000_i1592" DrawAspect="Content" ObjectID="_1493210660" r:id="rId1215"/>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25pt;height:14.25pt" o:ole="">
            <v:imagedata r:id="rId1216" o:title=""/>
          </v:shape>
          <o:OLEObject Type="Embed" ProgID="Equation.DSMT4" ShapeID="_x0000_i1593" DrawAspect="Content" ObjectID="_1493210661" r:id="rId1217"/>
        </w:object>
      </w:r>
      <w:r w:rsidR="006C2049" w:rsidRPr="006C2049">
        <w:rPr>
          <w:position w:val="-6"/>
        </w:rPr>
        <w:object w:dxaOrig="279" w:dyaOrig="340" w14:anchorId="311F73C8">
          <v:shape id="_x0000_i1594" type="#_x0000_t75" style="width:14.25pt;height:14.25pt" o:ole="">
            <v:imagedata r:id="rId1218" o:title=""/>
          </v:shape>
          <o:OLEObject Type="Embed" ProgID="Equation.DSMT4" ShapeID="_x0000_i1594" DrawAspect="Content" ObjectID="_1493210662" r:id="rId1219"/>
        </w:object>
      </w:r>
      <w:r w:rsidRPr="00690318">
        <w:t xml:space="preserve"> is the elastic stress derived from </w:t>
      </w:r>
      <w:r w:rsidR="006C2049" w:rsidRPr="006C2049">
        <w:rPr>
          <w:position w:val="-18"/>
        </w:rPr>
        <w:object w:dxaOrig="660" w:dyaOrig="480" w14:anchorId="5F5AC2B1">
          <v:shape id="_x0000_i1595" type="#_x0000_t75" style="width:36.75pt;height:21.75pt" o:ole="">
            <v:imagedata r:id="rId1220" o:title=""/>
          </v:shape>
          <o:OLEObject Type="Embed" ProgID="Equation.DSMT4" ShapeID="_x0000_i1595" DrawAspect="Content" ObjectID="_1493210663" r:id="rId1221"/>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75pt;height:36.75pt" o:ole="">
            <v:imagedata r:id="rId1222" o:title=""/>
          </v:shape>
          <o:OLEObject Type="Embed" ProgID="Equation.DSMT4" ShapeID="_x0000_i1596" DrawAspect="Content" ObjectID="_1493210664" r:id="rId1223"/>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25pt;height:21.75pt" o:ole="">
            <v:imagedata r:id="rId1224" o:title=""/>
          </v:shape>
          <o:OLEObject Type="Embed" ProgID="Equation.DSMT4" ShapeID="_x0000_i1597" DrawAspect="Content" ObjectID="_1493210665" r:id="rId1225"/>
        </w:object>
      </w:r>
      <w:r w:rsidRPr="00690318">
        <w:t xml:space="preserve"> and </w:t>
      </w:r>
      <w:r w:rsidR="006C2049" w:rsidRPr="006C2049">
        <w:rPr>
          <w:position w:val="-12"/>
        </w:rPr>
        <w:object w:dxaOrig="240" w:dyaOrig="360" w14:anchorId="248404C7">
          <v:shape id="_x0000_i1598" type="#_x0000_t75" style="width:14.25pt;height:21.75pt" o:ole="">
            <v:imagedata r:id="rId1226" o:title=""/>
          </v:shape>
          <o:OLEObject Type="Embed" ProgID="Equation.DSMT4" ShapeID="_x0000_i1598" DrawAspect="Content" ObjectID="_1493210666" r:id="rId1227"/>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25pt;height:21.75pt" o:ole="">
            <v:imagedata r:id="rId1228" o:title=""/>
          </v:shape>
          <o:OLEObject Type="Embed" ProgID="Equation.DSMT4" ShapeID="_x0000_i1599" DrawAspect="Content" ObjectID="_1493210667" r:id="rId1229"/>
        </w:object>
      </w:r>
      <w:r w:rsidRPr="00690318">
        <w:t xml:space="preserve">, </w:t>
      </w:r>
      <w:r w:rsidR="006C2049" w:rsidRPr="006C2049">
        <w:rPr>
          <w:position w:val="-12"/>
        </w:rPr>
        <w:object w:dxaOrig="260" w:dyaOrig="360" w14:anchorId="66FB8A23">
          <v:shape id="_x0000_i1600" type="#_x0000_t75" style="width:14.25pt;height:21.75pt" o:ole="">
            <v:imagedata r:id="rId1230" o:title=""/>
          </v:shape>
          <o:OLEObject Type="Embed" ProgID="Equation.DSMT4" ShapeID="_x0000_i1600" DrawAspect="Content" ObjectID="_1493210668" r:id="rId1231"/>
        </w:object>
      </w:r>
      <w:r w:rsidRPr="00690318">
        <w:t xml:space="preserve">, </w:t>
      </w:r>
      <w:r w:rsidR="006C2049" w:rsidRPr="006C2049">
        <w:rPr>
          <w:position w:val="-12"/>
        </w:rPr>
        <w:object w:dxaOrig="240" w:dyaOrig="360" w14:anchorId="5BC5A9DF">
          <v:shape id="_x0000_i1601" type="#_x0000_t75" style="width:14.25pt;height:21.75pt" o:ole="">
            <v:imagedata r:id="rId1232" o:title=""/>
          </v:shape>
          <o:OLEObject Type="Embed" ProgID="Equation.DSMT4" ShapeID="_x0000_i1601" DrawAspect="Content" ObjectID="_1493210669" r:id="rId1233"/>
        </w:object>
      </w:r>
      <w:r w:rsidRPr="00690318">
        <w:t xml:space="preserve"> and </w:t>
      </w:r>
      <w:r w:rsidR="006C2049" w:rsidRPr="006C2049">
        <w:rPr>
          <w:position w:val="-12"/>
        </w:rPr>
        <w:object w:dxaOrig="260" w:dyaOrig="360" w14:anchorId="58D3B16E">
          <v:shape id="_x0000_i1602" type="#_x0000_t75" style="width:14.25pt;height:21.75pt" o:ole="">
            <v:imagedata r:id="rId1234" o:title=""/>
          </v:shape>
          <o:OLEObject Type="Embed" ProgID="Equation.DSMT4" ShapeID="_x0000_i1602" DrawAspect="Content" ObjectID="_1493210670" r:id="rId1235"/>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121" w:name="_Toc337555811"/>
      <w:bookmarkStart w:id="3122" w:name="_Toc350247046"/>
      <w:bookmarkStart w:id="3123" w:name="_Toc350354932"/>
      <w:bookmarkStart w:id="3124" w:name="_Toc350439890"/>
      <w:bookmarkStart w:id="3125" w:name="_Toc352596296"/>
      <w:bookmarkStart w:id="3126" w:name="_Toc363725069"/>
      <w:bookmarkStart w:id="3127" w:name="_Toc337555812"/>
      <w:bookmarkStart w:id="3128" w:name="_Toc350247047"/>
      <w:bookmarkStart w:id="3129" w:name="_Toc350354933"/>
      <w:bookmarkStart w:id="3130" w:name="_Toc350439891"/>
      <w:bookmarkStart w:id="3131" w:name="_Toc352596297"/>
      <w:bookmarkStart w:id="3132" w:name="_Toc363725070"/>
      <w:bookmarkStart w:id="3133" w:name="_Toc200951632"/>
      <w:bookmarkStart w:id="3134" w:name="_Toc418602599"/>
      <w:bookmarkEnd w:id="3121"/>
      <w:bookmarkEnd w:id="3122"/>
      <w:bookmarkEnd w:id="3123"/>
      <w:bookmarkEnd w:id="3124"/>
      <w:bookmarkEnd w:id="3125"/>
      <w:bookmarkEnd w:id="3126"/>
      <w:bookmarkEnd w:id="3127"/>
      <w:bookmarkEnd w:id="3128"/>
      <w:bookmarkEnd w:id="3129"/>
      <w:bookmarkEnd w:id="3130"/>
      <w:bookmarkEnd w:id="3131"/>
      <w:bookmarkEnd w:id="3132"/>
      <w:r w:rsidRPr="00690318">
        <w:lastRenderedPageBreak/>
        <w:t>Compressible Viscoelastic Materials</w:t>
      </w:r>
      <w:bookmarkEnd w:id="3133"/>
      <w:bookmarkEnd w:id="3134"/>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3pt;height:36.75pt" o:ole="">
            <v:imagedata r:id="rId1236" o:title=""/>
          </v:shape>
          <o:OLEObject Type="Embed" ProgID="Equation.DSMT4" ShapeID="_x0000_i1603" DrawAspect="Content" ObjectID="_1493210671" r:id="rId1237"/>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25pt;height:14.25pt" o:ole="">
            <v:imagedata r:id="rId1238" o:title=""/>
          </v:shape>
          <o:OLEObject Type="Embed" ProgID="Equation.DSMT4" ShapeID="_x0000_i1604" DrawAspect="Content" ObjectID="_1493210672" r:id="rId1239"/>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75pt;height:36.75pt" o:ole="">
            <v:imagedata r:id="rId1240" o:title=""/>
          </v:shape>
          <o:OLEObject Type="Embed" ProgID="Equation.DSMT4" ShapeID="_x0000_i1605" DrawAspect="Content" ObjectID="_1493210673" r:id="rId1241"/>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25pt;height:21.75pt" o:ole="">
            <v:imagedata r:id="rId1242" o:title=""/>
          </v:shape>
          <o:OLEObject Type="Embed" ProgID="Equation.DSMT4" ShapeID="_x0000_i1606" DrawAspect="Content" ObjectID="_1493210674" r:id="rId1243"/>
        </w:object>
      </w:r>
      <w:r w:rsidRPr="00690318">
        <w:t xml:space="preserve"> and </w:t>
      </w:r>
      <w:r w:rsidR="006C2049" w:rsidRPr="006C2049">
        <w:rPr>
          <w:position w:val="-12"/>
        </w:rPr>
        <w:object w:dxaOrig="240" w:dyaOrig="360" w14:anchorId="0B2E8E41">
          <v:shape id="_x0000_i1607" type="#_x0000_t75" style="width:14.25pt;height:21.75pt" o:ole="">
            <v:imagedata r:id="rId1244" o:title=""/>
          </v:shape>
          <o:OLEObject Type="Embed" ProgID="Equation.DSMT4" ShapeID="_x0000_i1607" DrawAspect="Content" ObjectID="_1493210675" r:id="rId1245"/>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25pt;height:21.75pt" o:ole="">
            <v:imagedata r:id="rId1246" o:title=""/>
          </v:shape>
          <o:OLEObject Type="Embed" ProgID="Equation.DSMT4" ShapeID="_x0000_i1608" DrawAspect="Content" ObjectID="_1493210676" r:id="rId1247"/>
        </w:object>
      </w:r>
      <w:r w:rsidRPr="00690318">
        <w:t xml:space="preserve">, </w:t>
      </w:r>
      <w:r w:rsidR="006C2049" w:rsidRPr="006C2049">
        <w:rPr>
          <w:position w:val="-12"/>
        </w:rPr>
        <w:object w:dxaOrig="260" w:dyaOrig="360" w14:anchorId="52C94B67">
          <v:shape id="_x0000_i1609" type="#_x0000_t75" style="width:14.25pt;height:21.75pt" o:ole="">
            <v:imagedata r:id="rId1248" o:title=""/>
          </v:shape>
          <o:OLEObject Type="Embed" ProgID="Equation.DSMT4" ShapeID="_x0000_i1609" DrawAspect="Content" ObjectID="_1493210677" r:id="rId1249"/>
        </w:object>
      </w:r>
      <w:r w:rsidRPr="00690318">
        <w:t xml:space="preserve">, </w:t>
      </w:r>
      <w:r w:rsidR="006C2049" w:rsidRPr="006C2049">
        <w:rPr>
          <w:position w:val="-12"/>
        </w:rPr>
        <w:object w:dxaOrig="240" w:dyaOrig="360" w14:anchorId="21F832DD">
          <v:shape id="_x0000_i1610" type="#_x0000_t75" style="width:14.25pt;height:21.75pt" o:ole="">
            <v:imagedata r:id="rId1250" o:title=""/>
          </v:shape>
          <o:OLEObject Type="Embed" ProgID="Equation.DSMT4" ShapeID="_x0000_i1610" DrawAspect="Content" ObjectID="_1493210678" r:id="rId1251"/>
        </w:object>
      </w:r>
      <w:r w:rsidRPr="00690318">
        <w:t xml:space="preserve"> and </w:t>
      </w:r>
      <w:r w:rsidR="006C2049" w:rsidRPr="006C2049">
        <w:rPr>
          <w:position w:val="-12"/>
        </w:rPr>
        <w:object w:dxaOrig="260" w:dyaOrig="360" w14:anchorId="01C032C1">
          <v:shape id="_x0000_i1611" type="#_x0000_t75" style="width:14.25pt;height:21.75pt" o:ole="">
            <v:imagedata r:id="rId1252" o:title=""/>
          </v:shape>
          <o:OLEObject Type="Embed" ProgID="Equation.DSMT4" ShapeID="_x0000_i1611" DrawAspect="Content" ObjectID="_1493210679" r:id="rId1253"/>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rPr>
          <w:ins w:id="3135" w:author="Gerard" w:date="2015-04-07T20:31:00Z"/>
        </w:rPr>
      </w:pPr>
      <w:r w:rsidRPr="00690318">
        <w:t>&lt;/material&gt;</w:t>
      </w:r>
    </w:p>
    <w:p w14:paraId="2B430189" w14:textId="449EA043" w:rsidR="000F5924" w:rsidRDefault="000F5924">
      <w:pPr>
        <w:jc w:val="left"/>
        <w:rPr>
          <w:ins w:id="3136" w:author="Gerard" w:date="2015-04-07T20:31:00Z"/>
        </w:rPr>
      </w:pPr>
      <w:ins w:id="3137" w:author="Gerard" w:date="2015-04-07T20:31:00Z">
        <w:r>
          <w:br w:type="page"/>
        </w:r>
      </w:ins>
    </w:p>
    <w:p w14:paraId="6509F286" w14:textId="49A9F79D" w:rsidR="000F5924" w:rsidRDefault="000F5924">
      <w:pPr>
        <w:pStyle w:val="Heading2"/>
        <w:rPr>
          <w:ins w:id="3138" w:author="Gerard" w:date="2015-04-07T20:32:00Z"/>
        </w:rPr>
        <w:pPrChange w:id="3139" w:author="Gerard" w:date="2015-04-07T20:32:00Z">
          <w:pPr>
            <w:jc w:val="left"/>
          </w:pPr>
        </w:pPrChange>
      </w:pPr>
      <w:bookmarkStart w:id="3140" w:name="_Ref290146534"/>
      <w:bookmarkStart w:id="3141" w:name="_Toc418602600"/>
      <w:ins w:id="3142" w:author="Gerard" w:date="2015-04-07T20:31:00Z">
        <w:r>
          <w:lastRenderedPageBreak/>
          <w:t>Reactive Viscoelastic Solid</w:t>
        </w:r>
      </w:ins>
      <w:bookmarkEnd w:id="3140"/>
      <w:bookmarkEnd w:id="3141"/>
    </w:p>
    <w:p w14:paraId="4EF1F372" w14:textId="77777777" w:rsidR="0082021A" w:rsidRDefault="000F5924" w:rsidP="000F5924">
      <w:pPr>
        <w:rPr>
          <w:ins w:id="3143" w:author="Gerard" w:date="2015-04-08T20:51:00Z"/>
        </w:rPr>
      </w:pPr>
      <w:ins w:id="3144" w:author="Gerard" w:date="2015-04-07T20:33:00Z">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fldChar w:fldCharType="begin"/>
        </w:r>
        <w:r>
          <w:instrText xml:space="preserve"> HYPERLINK \l "_ENREF_46" \o "Ateshian, 2015 #72" </w:instrText>
        </w:r>
        <w:r>
          <w:fldChar w:fldCharType="separate"/>
        </w:r>
        <w:r>
          <w:rPr>
            <w:noProof/>
          </w:rPr>
          <w:t>46</w:t>
        </w:r>
        <w:r>
          <w:rPr>
            <w:noProof/>
          </w:rPr>
          <w:fldChar w:fldCharType="end"/>
        </w:r>
        <w:r>
          <w:rPr>
            <w:noProof/>
          </w:rPr>
          <w:t>]</w:t>
        </w:r>
        <w:r>
          <w:fldChar w:fldCharType="end"/>
        </w:r>
        <w:r>
          <w:t>. Strong bonds produce the equilibrium elastic response, whereas weak bonds produce the transient viscous response.</w:t>
        </w:r>
      </w:ins>
      <w:ins w:id="3145" w:author="Gerard" w:date="2015-04-07T20:34:00Z">
        <w:r>
          <w:t xml:space="preserve"> </w:t>
        </w:r>
      </w:ins>
      <w:ins w:id="3146" w:author="Gerard" w:date="2015-04-08T20:50:00Z">
        <w:r w:rsidR="0082021A">
          <w:t xml:space="preserve"> For a compressive reactive viscoelastic solid, the strain energy density is given by</w:t>
        </w:r>
      </w:ins>
    </w:p>
    <w:p w14:paraId="4E2E6009" w14:textId="4731E7D5" w:rsidR="0082021A" w:rsidRDefault="0082021A">
      <w:pPr>
        <w:pStyle w:val="MTDisplayEquation"/>
        <w:rPr>
          <w:ins w:id="3147" w:author="Gerard" w:date="2015-04-08T20:51:00Z"/>
        </w:rPr>
        <w:pPrChange w:id="3148" w:author="Gerard" w:date="2015-04-08T20:51:00Z">
          <w:pPr/>
        </w:pPrChange>
      </w:pPr>
      <w:ins w:id="3149" w:author="Gerard" w:date="2015-04-08T20:51:00Z">
        <w:r>
          <w:tab/>
        </w:r>
      </w:ins>
      <w:ins w:id="3150" w:author="Gerard" w:date="2015-04-08T20:51:00Z">
        <w:r w:rsidRPr="0082021A">
          <w:rPr>
            <w:position w:val="-28"/>
          </w:rPr>
          <w:object w:dxaOrig="3040" w:dyaOrig="580" w14:anchorId="082786C1">
            <v:shape id="_x0000_i1612" type="#_x0000_t75" style="width:152.25pt;height:29.25pt" o:ole="">
              <v:imagedata r:id="rId1254" o:title=""/>
            </v:shape>
            <o:OLEObject Type="Embed" ProgID="Equation.DSMT4" ShapeID="_x0000_i1612" DrawAspect="Content" ObjectID="_1493210680" r:id="rId1255"/>
          </w:object>
        </w:r>
      </w:ins>
      <w:ins w:id="3151" w:author="Gerard" w:date="2015-04-08T20:51:00Z">
        <w:r>
          <w:t xml:space="preserve"> </w:t>
        </w:r>
      </w:ins>
    </w:p>
    <w:p w14:paraId="4317EFA4" w14:textId="5ACDCD06" w:rsidR="0082021A" w:rsidRDefault="0082021A">
      <w:pPr>
        <w:rPr>
          <w:ins w:id="3152" w:author="Gerard" w:date="2015-04-08T20:51:00Z"/>
        </w:rPr>
        <w:pPrChange w:id="3153" w:author="Gerard" w:date="2015-04-07T20:32:00Z">
          <w:pPr>
            <w:jc w:val="left"/>
          </w:pPr>
        </w:pPrChange>
      </w:pPr>
      <w:ins w:id="3154" w:author="Gerard" w:date="2015-04-08T20:51:00Z">
        <w:r>
          <w:t xml:space="preserve">where </w:t>
        </w:r>
      </w:ins>
      <w:ins w:id="3155" w:author="Gerard" w:date="2015-04-08T20:51:00Z">
        <w:r w:rsidRPr="007E2473">
          <w:rPr>
            <w:position w:val="-12"/>
          </w:rPr>
          <w:object w:dxaOrig="340" w:dyaOrig="400" w14:anchorId="2B80AB34">
            <v:shape id="_x0000_i1613" type="#_x0000_t75" style="width:16.5pt;height:20.25pt" o:ole="">
              <v:imagedata r:id="rId1256" o:title=""/>
            </v:shape>
            <o:OLEObject Type="Embed" ProgID="Equation.DSMT4" ShapeID="_x0000_i1613" DrawAspect="Content" ObjectID="_1493210681" r:id="rId1257"/>
          </w:object>
        </w:r>
      </w:ins>
      <w:ins w:id="3156" w:author="Gerard" w:date="2015-04-08T20:51:00Z">
        <w:r>
          <w:t xml:space="preserve"> is the strain energy density of strong bonds and </w:t>
        </w:r>
      </w:ins>
      <w:ins w:id="3157" w:author="Gerard" w:date="2015-04-08T20:51:00Z">
        <w:r w:rsidRPr="007E2473">
          <w:rPr>
            <w:position w:val="-12"/>
          </w:rPr>
          <w:object w:dxaOrig="360" w:dyaOrig="400" w14:anchorId="7C136F39">
            <v:shape id="_x0000_i1614" type="#_x0000_t75" style="width:18pt;height:20.25pt" o:ole="">
              <v:imagedata r:id="rId1258" o:title=""/>
            </v:shape>
            <o:OLEObject Type="Embed" ProgID="Equation.DSMT4" ShapeID="_x0000_i1614" DrawAspect="Content" ObjectID="_1493210682" r:id="rId1259"/>
          </w:object>
        </w:r>
      </w:ins>
      <w:ins w:id="3158" w:author="Gerard" w:date="2015-04-08T20:51:00Z">
        <w:r>
          <w:t xml:space="preserve"> is the strain energy density of weak bonds, when they all belong to the same generation.  </w:t>
        </w:r>
      </w:ins>
      <w:ins w:id="3159" w:author="Gerard" w:date="2015-04-08T20:57:00Z">
        <w:r w:rsidRPr="0082021A">
          <w:rPr>
            <w:position w:val="-4"/>
          </w:rPr>
          <w:object w:dxaOrig="220" w:dyaOrig="240" w14:anchorId="61668FF9">
            <v:shape id="_x0000_i1615" type="#_x0000_t75" style="width:11.25pt;height:12pt" o:ole="">
              <v:imagedata r:id="rId1260" o:title=""/>
            </v:shape>
            <o:OLEObject Type="Embed" ProgID="Equation.DSMT4" ShapeID="_x0000_i1615" DrawAspect="Content" ObjectID="_1493210683" r:id="rId1261"/>
          </w:object>
        </w:r>
      </w:ins>
      <w:ins w:id="3160" w:author="Gerard" w:date="2015-04-08T20:57:00Z">
        <w:r>
          <w:t xml:space="preserve"> is the deformation gradient of the strong bonds and the initial weak bond generation, wherease </w:t>
        </w:r>
      </w:ins>
      <w:ins w:id="3161" w:author="Gerard" w:date="2015-04-08T20:58:00Z">
        <w:r w:rsidRPr="0082021A">
          <w:rPr>
            <w:position w:val="-4"/>
          </w:rPr>
          <w:object w:dxaOrig="300" w:dyaOrig="320" w14:anchorId="482F9C16">
            <v:shape id="_x0000_i1616" type="#_x0000_t75" style="width:15.75pt;height:15.75pt" o:ole="">
              <v:imagedata r:id="rId1262" o:title=""/>
            </v:shape>
            <o:OLEObject Type="Embed" ProgID="Equation.DSMT4" ShapeID="_x0000_i1616" DrawAspect="Content" ObjectID="_1493210684" r:id="rId1263"/>
          </w:object>
        </w:r>
      </w:ins>
      <w:ins w:id="3162" w:author="Gerard" w:date="2015-04-08T20:58:00Z">
        <w:r>
          <w:t xml:space="preserve"> is the relative deformation gradient for the </w:t>
        </w:r>
      </w:ins>
      <w:ins w:id="3163" w:author="Gerard" w:date="2015-04-08T20:58:00Z">
        <w:r w:rsidRPr="0082021A">
          <w:rPr>
            <w:position w:val="-4"/>
          </w:rPr>
          <w:object w:dxaOrig="380" w:dyaOrig="200" w14:anchorId="72E9610A">
            <v:shape id="_x0000_i1617" type="#_x0000_t75" style="width:19.5pt;height:9.75pt" o:ole="">
              <v:imagedata r:id="rId1264" o:title=""/>
            </v:shape>
            <o:OLEObject Type="Embed" ProgID="Equation.DSMT4" ShapeID="_x0000_i1617" DrawAspect="Content" ObjectID="_1493210685" r:id="rId1265"/>
          </w:object>
        </w:r>
      </w:ins>
      <w:ins w:id="3164" w:author="Gerard" w:date="2015-04-08T20:58:00Z">
        <w:r>
          <w:t xml:space="preserve">generation weak bonds, such that </w:t>
        </w:r>
      </w:ins>
      <w:ins w:id="3165" w:author="Gerard" w:date="2015-04-08T20:58:00Z">
        <w:r w:rsidRPr="0082021A">
          <w:rPr>
            <w:position w:val="-4"/>
          </w:rPr>
          <w:object w:dxaOrig="660" w:dyaOrig="320" w14:anchorId="44307B36">
            <v:shape id="_x0000_i1618" type="#_x0000_t75" style="width:33pt;height:15.75pt" o:ole="">
              <v:imagedata r:id="rId1266" o:title=""/>
            </v:shape>
            <o:OLEObject Type="Embed" ProgID="Equation.DSMT4" ShapeID="_x0000_i1618" DrawAspect="Content" ObjectID="_1493210686" r:id="rId1267"/>
          </w:object>
        </w:r>
      </w:ins>
      <w:ins w:id="3166" w:author="Gerard" w:date="2015-04-08T20:58:00Z">
        <w:r>
          <w:t xml:space="preserve"> at time </w:t>
        </w:r>
      </w:ins>
      <w:ins w:id="3167" w:author="Gerard" w:date="2015-04-08T20:59:00Z">
        <w:r w:rsidRPr="0082021A">
          <w:rPr>
            <w:position w:val="-4"/>
          </w:rPr>
          <w:object w:dxaOrig="200" w:dyaOrig="200" w14:anchorId="0CB00C37">
            <v:shape id="_x0000_i1619" type="#_x0000_t75" style="width:9.75pt;height:9.75pt" o:ole="">
              <v:imagedata r:id="rId1268" o:title=""/>
            </v:shape>
            <o:OLEObject Type="Embed" ProgID="Equation.DSMT4" ShapeID="_x0000_i1619" DrawAspect="Content" ObjectID="_1493210687" r:id="rId1269"/>
          </w:object>
        </w:r>
      </w:ins>
      <w:ins w:id="3168" w:author="Gerard" w:date="2015-04-08T20:59:00Z">
        <w:r>
          <w:t xml:space="preserve">. </w:t>
        </w:r>
      </w:ins>
      <w:ins w:id="3169" w:author="Gerard" w:date="2015-04-08T20:58:00Z">
        <w:r>
          <w:t xml:space="preserve"> </w:t>
        </w:r>
      </w:ins>
      <w:ins w:id="3170" w:author="Gerard" w:date="2015-04-08T20:51:00Z">
        <w:r>
          <w:t xml:space="preserve">In this expression, </w:t>
        </w:r>
      </w:ins>
      <w:ins w:id="3171" w:author="Gerard" w:date="2015-04-08T20:51:00Z">
        <w:r w:rsidRPr="006A2D15">
          <w:rPr>
            <w:position w:val="-14"/>
          </w:rPr>
          <w:object w:dxaOrig="860" w:dyaOrig="420" w14:anchorId="26F5389A">
            <v:shape id="_x0000_i1620" type="#_x0000_t75" style="width:42.75pt;height:20.25pt" o:ole="">
              <v:imagedata r:id="rId1270" o:title=""/>
            </v:shape>
            <o:OLEObject Type="Embed" ProgID="Equation.DSMT4" ShapeID="_x0000_i1620" DrawAspect="Content" ObjectID="_1493210688" r:id="rId1271"/>
          </w:object>
        </w:r>
      </w:ins>
      <w:ins w:id="3172" w:author="Gerard" w:date="2015-04-08T20:51:00Z">
        <w:r>
          <w:t xml:space="preserve"> is the mass fraction of </w:t>
        </w:r>
      </w:ins>
      <w:ins w:id="3173" w:author="Gerard" w:date="2015-04-08T20:51:00Z">
        <w:r w:rsidRPr="008F4FC8">
          <w:rPr>
            <w:position w:val="-4"/>
          </w:rPr>
          <w:object w:dxaOrig="380" w:dyaOrig="200" w14:anchorId="4A89F337">
            <v:shape id="_x0000_i1621" type="#_x0000_t75" style="width:19.5pt;height:9.75pt" o:ole="">
              <v:imagedata r:id="rId1272" o:title=""/>
            </v:shape>
            <o:OLEObject Type="Embed" ProgID="Equation.DSMT4" ShapeID="_x0000_i1621" DrawAspect="Content" ObjectID="_1493210689" r:id="rId1273"/>
          </w:object>
        </w:r>
      </w:ins>
      <w:ins w:id="3174" w:author="Gerard" w:date="2015-04-08T20:51:00Z">
        <w:r>
          <w:t xml:space="preserve">generation weak bonds, which evolves over time as described </w:t>
        </w:r>
      </w:ins>
      <w:ins w:id="3175" w:author="Gerard" w:date="2015-04-08T20:53:00Z">
        <w:r>
          <w:t>next</w:t>
        </w:r>
      </w:ins>
      <w:ins w:id="3176" w:author="Gerard" w:date="2015-04-08T20:51:00Z">
        <w:r>
          <w:t xml:space="preserve">.  The summation is taken over all generations </w:t>
        </w:r>
      </w:ins>
      <w:ins w:id="3177" w:author="Gerard" w:date="2015-04-08T20:51:00Z">
        <w:r w:rsidRPr="00F77222">
          <w:rPr>
            <w:position w:val="-4"/>
          </w:rPr>
          <w:object w:dxaOrig="200" w:dyaOrig="200" w14:anchorId="6A2F20BF">
            <v:shape id="_x0000_i1622" type="#_x0000_t75" style="width:9.75pt;height:9.75pt" o:ole="">
              <v:imagedata r:id="rId1274" o:title=""/>
            </v:shape>
            <o:OLEObject Type="Embed" ProgID="Equation.DSMT4" ShapeID="_x0000_i1622" DrawAspect="Content" ObjectID="_1493210690" r:id="rId1275"/>
          </w:object>
        </w:r>
      </w:ins>
      <w:ins w:id="3178" w:author="Gerard" w:date="2015-04-08T20:51:00Z">
        <w:r>
          <w:t xml:space="preserve"> that were created prior to the current time </w:t>
        </w:r>
      </w:ins>
      <w:ins w:id="3179" w:author="Gerard" w:date="2015-04-08T20:51:00Z">
        <w:r w:rsidRPr="008F4FC8">
          <w:rPr>
            <w:position w:val="-4"/>
          </w:rPr>
          <w:object w:dxaOrig="140" w:dyaOrig="220" w14:anchorId="68758E03">
            <v:shape id="_x0000_i1623" type="#_x0000_t75" style="width:6.75pt;height:9.75pt" o:ole="">
              <v:imagedata r:id="rId1276" o:title=""/>
            </v:shape>
            <o:OLEObject Type="Embed" ProgID="Equation.DSMT4" ShapeID="_x0000_i1623" DrawAspect="Content" ObjectID="_1493210691" r:id="rId1277"/>
          </w:object>
        </w:r>
      </w:ins>
      <w:ins w:id="3180" w:author="Gerard" w:date="2015-04-08T20:51:00Z">
        <w:r>
          <w:t>.</w:t>
        </w:r>
      </w:ins>
    </w:p>
    <w:p w14:paraId="2E2CF10C" w14:textId="77777777" w:rsidR="0082021A" w:rsidRDefault="0082021A">
      <w:pPr>
        <w:rPr>
          <w:ins w:id="3181" w:author="Gerard" w:date="2015-04-08T20:51:00Z"/>
        </w:rPr>
        <w:pPrChange w:id="3182" w:author="Gerard" w:date="2015-04-07T20:32:00Z">
          <w:pPr>
            <w:jc w:val="left"/>
          </w:pPr>
        </w:pPrChange>
      </w:pPr>
    </w:p>
    <w:p w14:paraId="6FF3B08B" w14:textId="7ADBFD78" w:rsidR="0082021A" w:rsidRDefault="0082021A" w:rsidP="0082021A">
      <w:pPr>
        <w:rPr>
          <w:ins w:id="3183" w:author="Gerard" w:date="2015-04-08T20:52:00Z"/>
        </w:rPr>
      </w:pPr>
      <w:ins w:id="3184" w:author="Gerard" w:date="2015-04-08T20:52:00Z">
        <w:r>
          <w:t xml:space="preserve">Any number of valid solutions may exist for </w:t>
        </w:r>
      </w:ins>
      <w:ins w:id="3185" w:author="Gerard" w:date="2015-04-08T20:52:00Z">
        <w:r w:rsidRPr="00731A28">
          <w:rPr>
            <w:position w:val="-4"/>
          </w:rPr>
          <w:object w:dxaOrig="320" w:dyaOrig="320" w14:anchorId="6FE7E5A5">
            <v:shape id="_x0000_i1624" type="#_x0000_t75" style="width:15.75pt;height:15.75pt" o:ole="">
              <v:imagedata r:id="rId1278" o:title=""/>
            </v:shape>
            <o:OLEObject Type="Embed" ProgID="Equation.DSMT4" ShapeID="_x0000_i1624" DrawAspect="Content" ObjectID="_1493210692" r:id="rId1279"/>
          </w:object>
        </w:r>
      </w:ins>
      <w:ins w:id="3186" w:author="Gerard" w:date="2015-04-08T20:52:00Z">
        <w:r>
          <w:t xml:space="preserve">, based on constitutive assumptions for </w:t>
        </w:r>
      </w:ins>
      <w:ins w:id="3187" w:author="Gerard" w:date="2015-04-08T20:59:00Z">
        <w:r>
          <w:t xml:space="preserve">the weak bond mass fraction supply </w:t>
        </w:r>
      </w:ins>
      <w:ins w:id="3188" w:author="Gerard" w:date="2015-04-08T20:52:00Z">
        <w:r w:rsidRPr="00731A28">
          <w:rPr>
            <w:position w:val="-4"/>
          </w:rPr>
          <w:object w:dxaOrig="320" w:dyaOrig="320" w14:anchorId="6650B957">
            <v:shape id="_x0000_i1625" type="#_x0000_t75" style="width:15.75pt;height:15.75pt" o:ole="">
              <v:imagedata r:id="rId1280" o:title=""/>
            </v:shape>
            <o:OLEObject Type="Embed" ProgID="Equation.DSMT4" ShapeID="_x0000_i1625" DrawAspect="Content" ObjectID="_1493210693" r:id="rId1281"/>
          </w:object>
        </w:r>
      </w:ins>
      <w:ins w:id="3189" w:author="Gerard" w:date="2015-04-08T20:52:00Z">
        <w:r>
          <w:t xml:space="preserve">.  </w:t>
        </w:r>
      </w:ins>
      <w:ins w:id="3190" w:author="Gerard" w:date="2015-04-08T20:54:00Z">
        <w:r>
          <w:t>In particular</w:t>
        </w:r>
      </w:ins>
      <w:ins w:id="3191" w:author="Gerard" w:date="2015-04-08T20:52:00Z">
        <w:r>
          <w:t xml:space="preserve">, for </w:t>
        </w:r>
      </w:ins>
      <w:ins w:id="3192" w:author="Gerard" w:date="2015-04-08T20:52:00Z">
        <w:r w:rsidRPr="00731A28">
          <w:rPr>
            <w:position w:val="-4"/>
          </w:rPr>
          <w:object w:dxaOrig="380" w:dyaOrig="200" w14:anchorId="43A78A13">
            <v:shape id="_x0000_i1626" type="#_x0000_t75" style="width:19.5pt;height:9.75pt" o:ole="">
              <v:imagedata r:id="rId1282" o:title=""/>
            </v:shape>
            <o:OLEObject Type="Embed" ProgID="Equation.DSMT4" ShapeID="_x0000_i1626" DrawAspect="Content" ObjectID="_1493210694" r:id="rId1283"/>
          </w:object>
        </w:r>
      </w:ins>
      <w:ins w:id="3193" w:author="Gerard" w:date="2015-04-08T20:52:00Z">
        <w:r>
          <w:t xml:space="preserve">generation bonds reforming in an unloaded state during the time interval </w:t>
        </w:r>
      </w:ins>
      <w:ins w:id="3194" w:author="Gerard" w:date="2015-04-08T20:52:00Z">
        <w:r w:rsidRPr="00731A28">
          <w:rPr>
            <w:position w:val="-4"/>
          </w:rPr>
          <w:object w:dxaOrig="860" w:dyaOrig="240" w14:anchorId="1BE85A4E">
            <v:shape id="_x0000_i1627" type="#_x0000_t75" style="width:42.75pt;height:12pt" o:ole="">
              <v:imagedata r:id="rId1284" o:title=""/>
            </v:shape>
            <o:OLEObject Type="Embed" ProgID="Equation.DSMT4" ShapeID="_x0000_i1627" DrawAspect="Content" ObjectID="_1493210695" r:id="rId1285"/>
          </w:object>
        </w:r>
      </w:ins>
      <w:ins w:id="3195" w:author="Gerard" w:date="2015-04-08T20:52:00Z">
        <w:r>
          <w:t xml:space="preserve">, and subsequently breaking in response to loading at </w:t>
        </w:r>
      </w:ins>
      <w:ins w:id="3196" w:author="Gerard" w:date="2015-04-08T20:52:00Z">
        <w:r w:rsidRPr="00731A28">
          <w:rPr>
            <w:position w:val="-4"/>
          </w:rPr>
          <w:object w:dxaOrig="500" w:dyaOrig="220" w14:anchorId="30BC8D7A">
            <v:shape id="_x0000_i1628" type="#_x0000_t75" style="width:25.5pt;height:9.75pt" o:ole="">
              <v:imagedata r:id="rId1286" o:title=""/>
            </v:shape>
            <o:OLEObject Type="Embed" ProgID="Equation.DSMT4" ShapeID="_x0000_i1628" DrawAspect="Content" ObjectID="_1493210696" r:id="rId1287"/>
          </w:object>
        </w:r>
      </w:ins>
      <w:ins w:id="3197" w:author="Gerard" w:date="2015-04-08T20:52:00Z">
        <w:r>
          <w:t>, Type I bond kinetics provides a solution of the form</w:t>
        </w:r>
      </w:ins>
    </w:p>
    <w:p w14:paraId="72C8C645" w14:textId="317CA042" w:rsidR="0082021A" w:rsidRPr="00295FC5" w:rsidRDefault="0082021A" w:rsidP="0082021A">
      <w:pPr>
        <w:pStyle w:val="MTDisplayEquation"/>
        <w:rPr>
          <w:ins w:id="3198" w:author="Gerard" w:date="2015-04-08T20:52:00Z"/>
        </w:rPr>
      </w:pPr>
      <w:ins w:id="3199" w:author="Gerard" w:date="2015-04-08T20:52:00Z">
        <w:r>
          <w:tab/>
        </w:r>
      </w:ins>
      <w:ins w:id="3200" w:author="Gerard" w:date="2015-04-08T20:52:00Z">
        <w:r w:rsidRPr="00731A28">
          <w:rPr>
            <w:position w:val="-72"/>
          </w:rPr>
          <w:object w:dxaOrig="5000" w:dyaOrig="1560" w14:anchorId="090EE8EB">
            <v:shape id="_x0000_i1629" type="#_x0000_t75" style="width:250.5pt;height:77.25pt" o:ole="">
              <v:imagedata r:id="rId1288" o:title=""/>
            </v:shape>
            <o:OLEObject Type="Embed" ProgID="Equation.DSMT4" ShapeID="_x0000_i1629" DrawAspect="Content" ObjectID="_1493210697" r:id="rId1289"/>
          </w:object>
        </w:r>
      </w:ins>
      <w:ins w:id="3201" w:author="Gerard" w:date="2015-04-08T20:52:00Z">
        <w:r>
          <w:t xml:space="preserve"> </w:t>
        </w:r>
      </w:ins>
    </w:p>
    <w:p w14:paraId="1B6B35FC" w14:textId="77777777" w:rsidR="0082021A" w:rsidRDefault="0082021A" w:rsidP="0082021A">
      <w:pPr>
        <w:rPr>
          <w:ins w:id="3202" w:author="Gerard" w:date="2015-04-08T20:52:00Z"/>
        </w:rPr>
      </w:pPr>
      <w:ins w:id="3203" w:author="Gerard" w:date="2015-04-08T20:52:00Z">
        <w:r>
          <w:t>where</w:t>
        </w:r>
      </w:ins>
    </w:p>
    <w:p w14:paraId="7B02D431" w14:textId="36B469B7" w:rsidR="0082021A" w:rsidRDefault="0082021A" w:rsidP="0082021A">
      <w:pPr>
        <w:pStyle w:val="MTDisplayEquation"/>
        <w:rPr>
          <w:ins w:id="3204" w:author="Gerard" w:date="2015-04-08T20:52:00Z"/>
        </w:rPr>
      </w:pPr>
      <w:ins w:id="3205" w:author="Gerard" w:date="2015-04-08T20:52:00Z">
        <w:r>
          <w:tab/>
        </w:r>
      </w:ins>
      <w:ins w:id="3206" w:author="Gerard" w:date="2015-04-08T20:52:00Z">
        <w:r w:rsidRPr="003D7647">
          <w:rPr>
            <w:position w:val="-32"/>
          </w:rPr>
          <w:object w:dxaOrig="2500" w:dyaOrig="600" w14:anchorId="5CC9D991">
            <v:shape id="_x0000_i1630" type="#_x0000_t75" style="width:124.5pt;height:29.25pt" o:ole="">
              <v:imagedata r:id="rId1290" o:title=""/>
            </v:shape>
            <o:OLEObject Type="Embed" ProgID="Equation.DSMT4" ShapeID="_x0000_i1630" DrawAspect="Content" ObjectID="_1493210698" r:id="rId1291"/>
          </w:object>
        </w:r>
      </w:ins>
      <w:ins w:id="3207" w:author="Gerard" w:date="2015-04-08T20:52:00Z">
        <w:r>
          <w:t xml:space="preserve"> </w:t>
        </w:r>
      </w:ins>
    </w:p>
    <w:p w14:paraId="36935F3A" w14:textId="3AD00785" w:rsidR="0082021A" w:rsidRDefault="0082021A" w:rsidP="0082021A">
      <w:pPr>
        <w:rPr>
          <w:ins w:id="3208" w:author="Gerard" w:date="2015-04-08T20:52:00Z"/>
        </w:rPr>
      </w:pPr>
      <w:ins w:id="3209" w:author="Gerard" w:date="2015-04-08T20:52:00Z">
        <w:r>
          <w:t xml:space="preserve">and </w:t>
        </w:r>
      </w:ins>
      <w:ins w:id="3210" w:author="Gerard" w:date="2015-04-08T20:52:00Z">
        <w:r w:rsidRPr="007E2473">
          <w:rPr>
            <w:position w:val="-18"/>
          </w:rPr>
          <w:object w:dxaOrig="1720" w:dyaOrig="480" w14:anchorId="6B8D0F0E">
            <v:shape id="_x0000_i1631" type="#_x0000_t75" style="width:86.25pt;height:24pt" o:ole="">
              <v:imagedata r:id="rId1292" o:title=""/>
            </v:shape>
            <o:OLEObject Type="Embed" ProgID="Equation.DSMT4" ShapeID="_x0000_i1631" DrawAspect="Content" ObjectID="_1493210699" r:id="rId1293"/>
          </w:object>
        </w:r>
      </w:ins>
      <w:ins w:id="3211" w:author="Gerard" w:date="2015-04-08T20:52:00Z">
        <w:r>
          <w:t xml:space="preserve"> is a reduced relaxation function which may assume any number of valid forms.  (A reduced relaxation function </w:t>
        </w:r>
      </w:ins>
      <w:ins w:id="3212" w:author="Gerard" w:date="2015-04-08T20:52:00Z">
        <w:r w:rsidRPr="007E2473">
          <w:rPr>
            <w:position w:val="-14"/>
          </w:rPr>
          <w:object w:dxaOrig="480" w:dyaOrig="420" w14:anchorId="650B13C8">
            <v:shape id="_x0000_i1632" type="#_x0000_t75" style="width:24pt;height:20.25pt" o:ole="">
              <v:imagedata r:id="rId1294" o:title=""/>
            </v:shape>
            <o:OLEObject Type="Embed" ProgID="Equation.DSMT4" ShapeID="_x0000_i1632" DrawAspect="Content" ObjectID="_1493210700" r:id="rId1295"/>
          </w:object>
        </w:r>
      </w:ins>
      <w:ins w:id="3213" w:author="Gerard" w:date="2015-04-08T20:52:00Z">
        <w:r>
          <w:t xml:space="preserve"> satisfies </w:t>
        </w:r>
      </w:ins>
      <w:ins w:id="3214" w:author="Gerard" w:date="2015-04-08T20:52:00Z">
        <w:r w:rsidRPr="007E2473">
          <w:rPr>
            <w:position w:val="-14"/>
          </w:rPr>
          <w:object w:dxaOrig="840" w:dyaOrig="420" w14:anchorId="03987B12">
            <v:shape id="_x0000_i1633" type="#_x0000_t75" style="width:42.75pt;height:20.25pt" o:ole="">
              <v:imagedata r:id="rId1296" o:title=""/>
            </v:shape>
            <o:OLEObject Type="Embed" ProgID="Equation.DSMT4" ShapeID="_x0000_i1633" DrawAspect="Content" ObjectID="_1493210701" r:id="rId1297"/>
          </w:object>
        </w:r>
      </w:ins>
      <w:ins w:id="3215" w:author="Gerard" w:date="2015-04-08T20:52:00Z">
        <w:r>
          <w:t xml:space="preserve"> and </w:t>
        </w:r>
      </w:ins>
      <w:ins w:id="3216" w:author="Gerard" w:date="2015-04-08T20:52:00Z">
        <w:r w:rsidRPr="007E2473">
          <w:rPr>
            <w:position w:val="-14"/>
          </w:rPr>
          <w:object w:dxaOrig="1340" w:dyaOrig="420" w14:anchorId="60B3B859">
            <v:shape id="_x0000_i1634" type="#_x0000_t75" style="width:66.75pt;height:20.25pt" o:ole="">
              <v:imagedata r:id="rId1298" o:title=""/>
            </v:shape>
            <o:OLEObject Type="Embed" ProgID="Equation.DSMT4" ShapeID="_x0000_i1634" DrawAspect="Content" ObjectID="_1493210702" r:id="rId1299"/>
          </w:object>
        </w:r>
      </w:ins>
      <w:ins w:id="3217" w:author="Gerard" w:date="2015-04-08T20:52:00Z">
        <w:r>
          <w:t xml:space="preserve">, and decreases monotonically with </w:t>
        </w:r>
      </w:ins>
      <w:ins w:id="3218" w:author="Gerard" w:date="2015-04-08T20:52:00Z">
        <w:r w:rsidRPr="003D7647">
          <w:rPr>
            <w:position w:val="-4"/>
          </w:rPr>
          <w:object w:dxaOrig="140" w:dyaOrig="220" w14:anchorId="68B0F617">
            <v:shape id="_x0000_i1635" type="#_x0000_t75" style="width:6.75pt;height:9.75pt" o:ole="">
              <v:imagedata r:id="rId1300" o:title=""/>
            </v:shape>
            <o:OLEObject Type="Embed" ProgID="Equation.DSMT4" ShapeID="_x0000_i1635" DrawAspect="Content" ObjectID="_1493210703" r:id="rId1301"/>
          </w:object>
        </w:r>
      </w:ins>
      <w:ins w:id="3219" w:author="Gerard" w:date="2015-04-08T20:52:00Z">
        <w:r>
          <w:t xml:space="preserve">.) In particular, </w:t>
        </w:r>
      </w:ins>
      <w:ins w:id="3220" w:author="Gerard" w:date="2015-04-08T20:52:00Z">
        <w:r w:rsidRPr="007E2473">
          <w:rPr>
            <w:position w:val="-10"/>
          </w:rPr>
          <w:object w:dxaOrig="220" w:dyaOrig="260" w14:anchorId="39CA6AD3">
            <v:shape id="_x0000_i1636" type="#_x0000_t75" style="width:9.75pt;height:12.75pt" o:ole="">
              <v:imagedata r:id="rId1302" o:title=""/>
            </v:shape>
            <o:OLEObject Type="Embed" ProgID="Equation.DSMT4" ShapeID="_x0000_i1636" DrawAspect="Content" ObjectID="_1493210704" r:id="rId1303"/>
          </w:object>
        </w:r>
      </w:ins>
      <w:ins w:id="3221" w:author="Gerard" w:date="2015-04-08T20:52:00Z">
        <w:r>
          <w:t xml:space="preserve"> may depend on the strain at time </w:t>
        </w:r>
      </w:ins>
      <w:ins w:id="3222" w:author="Gerard" w:date="2015-04-08T20:52:00Z">
        <w:r w:rsidRPr="00541E56">
          <w:rPr>
            <w:position w:val="-4"/>
          </w:rPr>
          <w:object w:dxaOrig="180" w:dyaOrig="200" w14:anchorId="494213AF">
            <v:shape id="_x0000_i1637" type="#_x0000_t75" style="width:9.75pt;height:9.75pt" o:ole="">
              <v:imagedata r:id="rId1304" o:title=""/>
            </v:shape>
            <o:OLEObject Type="Embed" ProgID="Equation.DSMT4" ShapeID="_x0000_i1637" DrawAspect="Content" ObjectID="_1493210705" r:id="rId1305"/>
          </w:object>
        </w:r>
      </w:ins>
      <w:ins w:id="3223" w:author="Gerard" w:date="2015-04-08T20:52:00Z">
        <w:r>
          <w:t xml:space="preserve"> relative to the reference configuration of the </w:t>
        </w:r>
      </w:ins>
      <w:ins w:id="3224" w:author="Gerard" w:date="2015-04-08T20:52:00Z">
        <w:r w:rsidRPr="00541E56">
          <w:rPr>
            <w:position w:val="-4"/>
          </w:rPr>
          <w:object w:dxaOrig="380" w:dyaOrig="200" w14:anchorId="793F8451">
            <v:shape id="_x0000_i1638" type="#_x0000_t75" style="width:19.5pt;height:9.75pt" o:ole="">
              <v:imagedata r:id="rId1306" o:title=""/>
            </v:shape>
            <o:OLEObject Type="Embed" ProgID="Equation.DSMT4" ShapeID="_x0000_i1638" DrawAspect="Content" ObjectID="_1493210706" r:id="rId1307"/>
          </w:object>
        </w:r>
      </w:ins>
      <w:ins w:id="3225" w:author="Gerard" w:date="2015-04-08T20:52:00Z">
        <w:r>
          <w:t>generation.  In the recursive expression</w:t>
        </w:r>
      </w:ins>
      <w:ins w:id="3226" w:author="Gerard" w:date="2015-04-08T20:54:00Z">
        <w:r>
          <w:t xml:space="preserve"> above</w:t>
        </w:r>
      </w:ins>
      <w:ins w:id="3227" w:author="Gerard" w:date="2015-04-08T20:52:00Z">
        <w:r>
          <w:t xml:space="preserve">, the earliest generation </w:t>
        </w:r>
      </w:ins>
      <w:ins w:id="3228" w:author="Gerard" w:date="2015-04-08T20:52:00Z">
        <w:r w:rsidRPr="00541E56">
          <w:rPr>
            <w:position w:val="-4"/>
          </w:rPr>
          <w:object w:dxaOrig="740" w:dyaOrig="200" w14:anchorId="13CB2167">
            <v:shape id="_x0000_i1639" type="#_x0000_t75" style="width:36.75pt;height:9.75pt" o:ole="">
              <v:imagedata r:id="rId1308" o:title=""/>
            </v:shape>
            <o:OLEObject Type="Embed" ProgID="Equation.DSMT4" ShapeID="_x0000_i1639" DrawAspect="Content" ObjectID="_1493210707" r:id="rId1309"/>
          </w:object>
        </w:r>
      </w:ins>
      <w:ins w:id="3229" w:author="Gerard" w:date="2015-04-08T20:52:00Z">
        <w:r>
          <w:t xml:space="preserve">, which is initially at rest, produces </w:t>
        </w:r>
      </w:ins>
      <w:ins w:id="3230" w:author="Gerard" w:date="2015-04-08T20:52:00Z">
        <w:r w:rsidRPr="007E2473">
          <w:rPr>
            <w:position w:val="-14"/>
          </w:rPr>
          <w:object w:dxaOrig="920" w:dyaOrig="420" w14:anchorId="7638CE83">
            <v:shape id="_x0000_i1640" type="#_x0000_t75" style="width:46.5pt;height:20.25pt" o:ole="">
              <v:imagedata r:id="rId1310" o:title=""/>
            </v:shape>
            <o:OLEObject Type="Embed" ProgID="Equation.DSMT4" ShapeID="_x0000_i1640" DrawAspect="Content" ObjectID="_1493210708" r:id="rId1311"/>
          </w:object>
        </w:r>
      </w:ins>
      <w:ins w:id="3231" w:author="Gerard" w:date="2015-04-08T20:52:00Z">
        <w:r>
          <w:t xml:space="preserve"> for </w:t>
        </w:r>
      </w:ins>
      <w:ins w:id="3232" w:author="Gerard" w:date="2015-04-08T20:52:00Z">
        <w:r w:rsidRPr="00541E56">
          <w:rPr>
            <w:position w:val="-4"/>
          </w:rPr>
          <w:object w:dxaOrig="500" w:dyaOrig="220" w14:anchorId="03552B7C">
            <v:shape id="_x0000_i1641" type="#_x0000_t75" style="width:25.5pt;height:9.75pt" o:ole="">
              <v:imagedata r:id="rId1312" o:title=""/>
            </v:shape>
            <o:OLEObject Type="Embed" ProgID="Equation.DSMT4" ShapeID="_x0000_i1641" DrawAspect="Content" ObjectID="_1493210709" r:id="rId1313"/>
          </w:object>
        </w:r>
      </w:ins>
      <w:ins w:id="3233" w:author="Gerard" w:date="2015-04-08T20:52:00Z">
        <w:r>
          <w:t xml:space="preserve"> and </w:t>
        </w:r>
      </w:ins>
      <w:ins w:id="3234" w:author="Gerard" w:date="2015-04-08T20:52:00Z">
        <w:r w:rsidRPr="007E2473">
          <w:rPr>
            <w:position w:val="-18"/>
          </w:rPr>
          <w:object w:dxaOrig="2480" w:dyaOrig="480" w14:anchorId="774EF063">
            <v:shape id="_x0000_i1642" type="#_x0000_t75" style="width:123.75pt;height:24pt" o:ole="">
              <v:imagedata r:id="rId1314" o:title=""/>
            </v:shape>
            <o:OLEObject Type="Embed" ProgID="Equation.DSMT4" ShapeID="_x0000_i1642" DrawAspect="Content" ObjectID="_1493210710" r:id="rId1315"/>
          </w:object>
        </w:r>
      </w:ins>
      <w:ins w:id="3235" w:author="Gerard" w:date="2015-04-08T20:52:00Z">
        <w:r>
          <w:t xml:space="preserve"> for </w:t>
        </w:r>
      </w:ins>
      <w:ins w:id="3236" w:author="Gerard" w:date="2015-04-08T20:52:00Z">
        <w:r w:rsidRPr="00541E56">
          <w:rPr>
            <w:position w:val="-4"/>
          </w:rPr>
          <w:object w:dxaOrig="500" w:dyaOrig="240" w14:anchorId="7C876E30">
            <v:shape id="_x0000_i1643" type="#_x0000_t75" style="width:25.5pt;height:12pt" o:ole="">
              <v:imagedata r:id="rId1316" o:title=""/>
            </v:shape>
            <o:OLEObject Type="Embed" ProgID="Equation.DSMT4" ShapeID="_x0000_i1643" DrawAspect="Content" ObjectID="_1493210711" r:id="rId1317"/>
          </w:object>
        </w:r>
      </w:ins>
      <w:ins w:id="3237" w:author="Gerard" w:date="2015-04-08T20:52:00Z">
        <w:r>
          <w:t xml:space="preserve">; this latter expression seeds the recursion for subsequent generations.  Therefore, providing a functional form for </w:t>
        </w:r>
      </w:ins>
      <w:ins w:id="3238" w:author="Gerard" w:date="2015-04-08T20:52:00Z">
        <w:r w:rsidRPr="007E2473">
          <w:rPr>
            <w:position w:val="-10"/>
          </w:rPr>
          <w:object w:dxaOrig="220" w:dyaOrig="260" w14:anchorId="25749E3D">
            <v:shape id="_x0000_i1644" type="#_x0000_t75" style="width:9.75pt;height:12.75pt" o:ole="">
              <v:imagedata r:id="rId1318" o:title=""/>
            </v:shape>
            <o:OLEObject Type="Embed" ProgID="Equation.DSMT4" ShapeID="_x0000_i1644" DrawAspect="Content" ObjectID="_1493210712" r:id="rId1319"/>
          </w:object>
        </w:r>
      </w:ins>
      <w:ins w:id="3239" w:author="Gerard" w:date="2015-04-08T20:52:00Z">
        <w:r>
          <w:t xml:space="preserve"> suffices to produce the solution for all bond generations </w:t>
        </w:r>
      </w:ins>
      <w:ins w:id="3240" w:author="Gerard" w:date="2015-04-08T20:52:00Z">
        <w:r w:rsidRPr="00541E56">
          <w:rPr>
            <w:position w:val="-4"/>
          </w:rPr>
          <w:object w:dxaOrig="200" w:dyaOrig="200" w14:anchorId="23AD50D1">
            <v:shape id="_x0000_i1645" type="#_x0000_t75" style="width:9.75pt;height:9.75pt" o:ole="">
              <v:imagedata r:id="rId1320" o:title=""/>
            </v:shape>
            <o:OLEObject Type="Embed" ProgID="Equation.DSMT4" ShapeID="_x0000_i1645" DrawAspect="Content" ObjectID="_1493210713" r:id="rId1321"/>
          </w:object>
        </w:r>
      </w:ins>
      <w:ins w:id="3241" w:author="Gerard" w:date="2015-04-08T20:52:00Z">
        <w:r>
          <w:t>.</w:t>
        </w:r>
      </w:ins>
    </w:p>
    <w:p w14:paraId="4EB8FEA0" w14:textId="77777777" w:rsidR="0082021A" w:rsidRDefault="0082021A" w:rsidP="0082021A">
      <w:pPr>
        <w:rPr>
          <w:ins w:id="3242" w:author="Gerard" w:date="2015-04-08T20:52:00Z"/>
        </w:rPr>
      </w:pPr>
      <w:ins w:id="3243" w:author="Gerard" w:date="2015-04-08T20:52:00Z">
        <w:r>
          <w:tab/>
          <w:t>For Type II bond kinetics, the solution for the mass fractions is given by</w:t>
        </w:r>
      </w:ins>
    </w:p>
    <w:p w14:paraId="2A0D0FB3" w14:textId="19C0BC0F" w:rsidR="0082021A" w:rsidRPr="00731A28" w:rsidRDefault="0082021A" w:rsidP="0082021A">
      <w:pPr>
        <w:pStyle w:val="MTDisplayEquation"/>
        <w:rPr>
          <w:ins w:id="3244" w:author="Gerard" w:date="2015-04-08T20:52:00Z"/>
        </w:rPr>
      </w:pPr>
      <w:ins w:id="3245" w:author="Gerard" w:date="2015-04-08T20:52:00Z">
        <w:r>
          <w:lastRenderedPageBreak/>
          <w:tab/>
        </w:r>
      </w:ins>
      <w:ins w:id="3246" w:author="Gerard" w:date="2015-04-08T20:52:00Z">
        <w:r w:rsidRPr="007E2473">
          <w:rPr>
            <w:position w:val="-68"/>
          </w:rPr>
          <w:object w:dxaOrig="3920" w:dyaOrig="1480" w14:anchorId="43C86A42">
            <v:shape id="_x0000_i1646" type="#_x0000_t75" style="width:195.75pt;height:74.25pt" o:ole="">
              <v:imagedata r:id="rId1322" o:title=""/>
            </v:shape>
            <o:OLEObject Type="Embed" ProgID="Equation.DSMT4" ShapeID="_x0000_i1646" DrawAspect="Content" ObjectID="_1493210714" r:id="rId1323"/>
          </w:object>
        </w:r>
      </w:ins>
      <w:ins w:id="3247" w:author="Gerard" w:date="2015-04-08T20:52:00Z">
        <w:r>
          <w:t xml:space="preserve"> </w:t>
        </w:r>
      </w:ins>
    </w:p>
    <w:p w14:paraId="52201C1F" w14:textId="763002C5" w:rsidR="0082021A" w:rsidRDefault="0082021A" w:rsidP="0082021A">
      <w:pPr>
        <w:rPr>
          <w:ins w:id="3248" w:author="Gerard" w:date="2015-04-08T20:52:00Z"/>
        </w:rPr>
      </w:pPr>
      <w:ins w:id="3249" w:author="Gerard" w:date="2015-04-08T20:52:00Z">
        <w:r>
          <w:t xml:space="preserve">For this type of bond kinetics, the reduced relaxation function </w:t>
        </w:r>
      </w:ins>
      <w:ins w:id="3250" w:author="Gerard" w:date="2015-04-08T20:52:00Z">
        <w:r w:rsidRPr="007E2473">
          <w:rPr>
            <w:position w:val="-10"/>
          </w:rPr>
          <w:object w:dxaOrig="220" w:dyaOrig="260" w14:anchorId="2EE9887E">
            <v:shape id="_x0000_i1647" type="#_x0000_t75" style="width:9.75pt;height:12.75pt" o:ole="">
              <v:imagedata r:id="rId1324" o:title=""/>
            </v:shape>
            <o:OLEObject Type="Embed" ProgID="Equation.DSMT4" ShapeID="_x0000_i1647" DrawAspect="Content" ObjectID="_1493210715" r:id="rId1325"/>
          </w:object>
        </w:r>
      </w:ins>
      <w:ins w:id="3251" w:author="Gerard" w:date="2015-04-08T20:52:00Z">
        <w:r>
          <w:t xml:space="preserve"> cannot depend on the magnitude of the strain, because strain-dependence might violate the constraint </w:t>
        </w:r>
      </w:ins>
      <w:ins w:id="3252" w:author="Gerard" w:date="2015-04-08T20:52:00Z">
        <w:r w:rsidRPr="0068098A">
          <w:rPr>
            <w:position w:val="-4"/>
          </w:rPr>
          <w:object w:dxaOrig="1000" w:dyaOrig="320" w14:anchorId="32B835B5">
            <v:shape id="_x0000_i1648" type="#_x0000_t75" style="width:49.5pt;height:15.75pt" o:ole="">
              <v:imagedata r:id="rId1326" o:title=""/>
            </v:shape>
            <o:OLEObject Type="Embed" ProgID="Equation.DSMT4" ShapeID="_x0000_i1648" DrawAspect="Content" ObjectID="_1493210716" r:id="rId1327"/>
          </w:object>
        </w:r>
      </w:ins>
      <w:ins w:id="3253" w:author="Gerard" w:date="2015-04-08T20:52:00Z">
        <w:r>
          <w:t>.</w:t>
        </w:r>
      </w:ins>
    </w:p>
    <w:p w14:paraId="34E39FCA" w14:textId="77777777" w:rsidR="0082021A" w:rsidRDefault="0082021A" w:rsidP="0082021A">
      <w:pPr>
        <w:rPr>
          <w:ins w:id="3254" w:author="Gerard" w:date="2015-04-08T20:55:00Z"/>
        </w:rPr>
      </w:pPr>
      <w:ins w:id="3255" w:author="Gerard" w:date="2015-04-08T20:52:00Z">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ins>
    </w:p>
    <w:p w14:paraId="6B26BA1C" w14:textId="1E59CF87" w:rsidR="0082021A" w:rsidRDefault="0082021A" w:rsidP="0082021A">
      <w:pPr>
        <w:rPr>
          <w:ins w:id="3256" w:author="Gerard" w:date="2015-04-08T20:56:00Z"/>
        </w:rPr>
      </w:pPr>
      <w:ins w:id="3257" w:author="Gerard" w:date="2015-04-08T20:55:00Z">
        <w:r>
          <w:tab/>
          <w:t>For a material with an uncoupled formulation, the s</w:t>
        </w:r>
      </w:ins>
      <w:ins w:id="3258" w:author="Gerard" w:date="2015-04-08T20:56:00Z">
        <w:r>
          <w:t>train energy density has the form</w:t>
        </w:r>
      </w:ins>
    </w:p>
    <w:p w14:paraId="767B3B84" w14:textId="2DD76181" w:rsidR="0082021A" w:rsidRDefault="0082021A">
      <w:pPr>
        <w:pStyle w:val="MTDisplayEquation"/>
        <w:rPr>
          <w:ins w:id="3259" w:author="Gerard" w:date="2015-04-08T21:00:00Z"/>
        </w:rPr>
        <w:pPrChange w:id="3260" w:author="Gerard" w:date="2015-04-08T20:56:00Z">
          <w:pPr/>
        </w:pPrChange>
      </w:pPr>
      <w:ins w:id="3261" w:author="Gerard" w:date="2015-04-08T20:56:00Z">
        <w:r>
          <w:tab/>
        </w:r>
      </w:ins>
      <w:ins w:id="3262" w:author="Gerard" w:date="2015-04-08T20:56:00Z">
        <w:r w:rsidRPr="0082021A">
          <w:rPr>
            <w:position w:val="-28"/>
            <w:rPrChange w:id="3263" w:author="Gerard" w:date="2015-04-08T20:56:00Z">
              <w:rPr>
                <w:position w:val="-28"/>
              </w:rPr>
            </w:rPrChange>
          </w:rPr>
          <w:object w:dxaOrig="3780" w:dyaOrig="580" w14:anchorId="58ED976F">
            <v:shape id="_x0000_i1649" type="#_x0000_t75" style="width:189.75pt;height:29.25pt" o:ole="">
              <v:imagedata r:id="rId1328" o:title=""/>
            </v:shape>
            <o:OLEObject Type="Embed" ProgID="Equation.DSMT4" ShapeID="_x0000_i1649" DrawAspect="Content" ObjectID="_1493210717" r:id="rId1329"/>
          </w:object>
        </w:r>
      </w:ins>
      <w:ins w:id="3264" w:author="Gerard" w:date="2015-04-08T20:56:00Z">
        <w:r>
          <w:t xml:space="preserve"> </w:t>
        </w:r>
      </w:ins>
    </w:p>
    <w:p w14:paraId="6497DF06" w14:textId="60061D76" w:rsidR="0082021A" w:rsidRPr="0082021A" w:rsidRDefault="0082021A">
      <w:pPr>
        <w:rPr>
          <w:ins w:id="3265" w:author="Gerard" w:date="2015-04-08T20:52:00Z"/>
        </w:rPr>
      </w:pPr>
      <w:ins w:id="3266" w:author="Gerard" w:date="2015-04-08T21:00:00Z">
        <w:r>
          <w:t xml:space="preserve">where </w:t>
        </w:r>
      </w:ins>
      <w:ins w:id="3267" w:author="Gerard" w:date="2015-04-08T21:00:00Z">
        <w:r w:rsidRPr="0082021A">
          <w:rPr>
            <w:position w:val="-4"/>
          </w:rPr>
          <w:object w:dxaOrig="1020" w:dyaOrig="320" w14:anchorId="7A0DB334">
            <v:shape id="_x0000_i1650" type="#_x0000_t75" style="width:51.75pt;height:15.75pt" o:ole="">
              <v:imagedata r:id="rId1330" o:title=""/>
            </v:shape>
            <o:OLEObject Type="Embed" ProgID="Equation.DSMT4" ShapeID="_x0000_i1650" DrawAspect="Content" ObjectID="_1493210718" r:id="rId1331"/>
          </w:object>
        </w:r>
      </w:ins>
      <w:ins w:id="3268" w:author="Gerard" w:date="2015-04-08T21:00:00Z">
        <w:r>
          <w:t>.</w:t>
        </w:r>
      </w:ins>
    </w:p>
    <w:p w14:paraId="65A52BB4" w14:textId="77777777" w:rsidR="0082021A" w:rsidRDefault="0082021A" w:rsidP="000F5924">
      <w:pPr>
        <w:rPr>
          <w:ins w:id="3269" w:author="Gerard" w:date="2015-04-08T21:02:00Z"/>
        </w:rPr>
      </w:pPr>
    </w:p>
    <w:p w14:paraId="0646F84E" w14:textId="44B37AE5" w:rsidR="000F5924" w:rsidRPr="00690318" w:rsidRDefault="000F5924" w:rsidP="000F5924">
      <w:pPr>
        <w:rPr>
          <w:ins w:id="3270" w:author="Gerard" w:date="2015-04-07T20:38:00Z"/>
        </w:rPr>
      </w:pPr>
      <w:ins w:id="3271" w:author="Gerard" w:date="2015-04-07T20:38:00Z">
        <w:r w:rsidRPr="00690318">
          <w:t xml:space="preserve">The material type for </w:t>
        </w:r>
      </w:ins>
      <w:ins w:id="3272" w:author="Gerard" w:date="2015-04-08T21:02:00Z">
        <w:r w:rsidR="0082021A">
          <w:t>a compressive reactive viscoelastic solid</w:t>
        </w:r>
      </w:ins>
      <w:ins w:id="3273" w:author="Gerard" w:date="2015-04-07T20:38:00Z">
        <w:r w:rsidRPr="00690318">
          <w:t xml:space="preserve"> is “</w:t>
        </w:r>
        <w:r>
          <w:t xml:space="preserve">reactive </w:t>
        </w:r>
        <w:r w:rsidRPr="007D6F0D">
          <w:t>viscoelastic”</w:t>
        </w:r>
        <w:r w:rsidRPr="00690318">
          <w:t xml:space="preserve">. </w:t>
        </w:r>
      </w:ins>
      <w:ins w:id="3274" w:author="Gerard" w:date="2015-04-08T21:02:00Z">
        <w:r w:rsidR="0082021A">
          <w:t xml:space="preserve">For the uncoupled formulation the material type is </w:t>
        </w:r>
      </w:ins>
      <w:ins w:id="3275" w:author="Gerard" w:date="2015-04-08T21:03:00Z">
        <w:r w:rsidR="0082021A">
          <w:t xml:space="preserve">“uncoupled reactive viscoelastic”.  </w:t>
        </w:r>
      </w:ins>
      <w:ins w:id="3276" w:author="Gerard" w:date="2015-04-07T20:38:00Z">
        <w:r w:rsidRPr="00690318">
          <w:t>The following parameters need to be defined:</w:t>
        </w:r>
      </w:ins>
    </w:p>
    <w:p w14:paraId="6BB07E35" w14:textId="77777777" w:rsidR="000F5924" w:rsidRPr="00690318" w:rsidRDefault="000F5924" w:rsidP="000F5924">
      <w:pPr>
        <w:rPr>
          <w:ins w:id="3277" w:author="Gerard" w:date="2015-04-07T20:3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rPr>
          <w:ins w:id="3278" w:author="Gerard" w:date="2015-04-07T20:38:00Z"/>
        </w:trPr>
        <w:tc>
          <w:tcPr>
            <w:tcW w:w="958" w:type="pct"/>
            <w:shd w:val="clear" w:color="auto" w:fill="auto"/>
          </w:tcPr>
          <w:p w14:paraId="6CE6A818" w14:textId="2B9B140E" w:rsidR="000F5924" w:rsidRPr="00690318" w:rsidRDefault="000F5924" w:rsidP="000F5924">
            <w:pPr>
              <w:pStyle w:val="code"/>
              <w:rPr>
                <w:ins w:id="3279" w:author="Gerard" w:date="2015-04-07T20:38:00Z"/>
              </w:rPr>
            </w:pPr>
            <w:ins w:id="3280" w:author="Gerard" w:date="2015-04-07T20:38:00Z">
              <w:r w:rsidRPr="00690318">
                <w:t>&lt;</w:t>
              </w:r>
              <w:r>
                <w:t>kinetics</w:t>
              </w:r>
              <w:r w:rsidRPr="00690318">
                <w:t>&gt;</w:t>
              </w:r>
            </w:ins>
          </w:p>
        </w:tc>
        <w:tc>
          <w:tcPr>
            <w:tcW w:w="3732" w:type="pct"/>
            <w:shd w:val="clear" w:color="auto" w:fill="auto"/>
          </w:tcPr>
          <w:p w14:paraId="67CB8FD6" w14:textId="2C89333E" w:rsidR="000F5924" w:rsidRPr="00690318" w:rsidRDefault="000F5924" w:rsidP="000F5924">
            <w:pPr>
              <w:rPr>
                <w:ins w:id="3281" w:author="Gerard" w:date="2015-04-07T20:38:00Z"/>
              </w:rPr>
            </w:pPr>
            <w:ins w:id="3282" w:author="Gerard" w:date="2015-04-07T20:38:00Z">
              <w:r>
                <w:t>Bond kinetics type</w:t>
              </w:r>
            </w:ins>
          </w:p>
        </w:tc>
        <w:tc>
          <w:tcPr>
            <w:tcW w:w="311" w:type="pct"/>
          </w:tcPr>
          <w:p w14:paraId="0759ECF9" w14:textId="09106FFE" w:rsidR="000F5924" w:rsidRPr="00690318" w:rsidRDefault="000F5924" w:rsidP="007E7104">
            <w:pPr>
              <w:rPr>
                <w:ins w:id="3283" w:author="Gerard" w:date="2015-04-07T20:38:00Z"/>
              </w:rPr>
            </w:pPr>
            <w:ins w:id="3284" w:author="Gerard" w:date="2015-04-07T20:38:00Z">
              <w:r>
                <w:t>[</w:t>
              </w:r>
            </w:ins>
            <w:ins w:id="3285" w:author="Gerard" w:date="2015-04-08T21:06:00Z">
              <w:r w:rsidR="007E7104">
                <w:rPr>
                  <w:b/>
                </w:rPr>
                <w:t xml:space="preserve"> </w:t>
              </w:r>
            </w:ins>
            <w:ins w:id="3286" w:author="Gerard" w:date="2015-04-07T20:38:00Z">
              <w:r>
                <w:t>]</w:t>
              </w:r>
            </w:ins>
          </w:p>
        </w:tc>
      </w:tr>
      <w:tr w:rsidR="000F5924" w:rsidRPr="00690318" w14:paraId="15FC9EFC" w14:textId="77777777" w:rsidTr="000F5924">
        <w:trPr>
          <w:ins w:id="3287" w:author="Gerard" w:date="2015-04-07T20:38:00Z"/>
        </w:trPr>
        <w:tc>
          <w:tcPr>
            <w:tcW w:w="958" w:type="pct"/>
            <w:shd w:val="clear" w:color="auto" w:fill="auto"/>
          </w:tcPr>
          <w:p w14:paraId="23B2BBDF" w14:textId="4D059FCC" w:rsidR="000F5924" w:rsidRPr="00690318" w:rsidRDefault="000F5924" w:rsidP="000F5924">
            <w:pPr>
              <w:pStyle w:val="code"/>
              <w:rPr>
                <w:ins w:id="3288" w:author="Gerard" w:date="2015-04-07T20:38:00Z"/>
              </w:rPr>
            </w:pPr>
            <w:ins w:id="3289" w:author="Gerard" w:date="2015-04-07T20:38:00Z">
              <w:r w:rsidRPr="00690318">
                <w:t>&lt;</w:t>
              </w:r>
              <w:r>
                <w:t>trigger</w:t>
              </w:r>
              <w:r w:rsidRPr="00690318">
                <w:t>&gt;</w:t>
              </w:r>
            </w:ins>
          </w:p>
        </w:tc>
        <w:tc>
          <w:tcPr>
            <w:tcW w:w="3732" w:type="pct"/>
            <w:shd w:val="clear" w:color="auto" w:fill="auto"/>
          </w:tcPr>
          <w:p w14:paraId="1ADE2372" w14:textId="0B39DC52" w:rsidR="000F5924" w:rsidRPr="00690318" w:rsidRDefault="000F5924" w:rsidP="000F5924">
            <w:pPr>
              <w:rPr>
                <w:ins w:id="3290" w:author="Gerard" w:date="2015-04-07T20:38:00Z"/>
              </w:rPr>
            </w:pPr>
            <w:ins w:id="3291" w:author="Gerard" w:date="2015-04-07T20:39:00Z">
              <w:r>
                <w:t>Strain invariants that trigger weak bond breakage and reformation</w:t>
              </w:r>
            </w:ins>
          </w:p>
        </w:tc>
        <w:tc>
          <w:tcPr>
            <w:tcW w:w="311" w:type="pct"/>
          </w:tcPr>
          <w:p w14:paraId="57028030" w14:textId="77777777" w:rsidR="000F5924" w:rsidRPr="00690318" w:rsidRDefault="000F5924" w:rsidP="000F5924">
            <w:pPr>
              <w:rPr>
                <w:ins w:id="3292" w:author="Gerard" w:date="2015-04-07T20:38:00Z"/>
              </w:rPr>
            </w:pPr>
            <w:ins w:id="3293" w:author="Gerard" w:date="2015-04-07T20:38:00Z">
              <w:r>
                <w:t>[ ]</w:t>
              </w:r>
            </w:ins>
          </w:p>
        </w:tc>
      </w:tr>
      <w:tr w:rsidR="000F5924" w:rsidRPr="00690318" w14:paraId="3328D6B6" w14:textId="77777777" w:rsidTr="000F5924">
        <w:trPr>
          <w:ins w:id="3294" w:author="Gerard" w:date="2015-04-07T20:38:00Z"/>
        </w:trPr>
        <w:tc>
          <w:tcPr>
            <w:tcW w:w="958" w:type="pct"/>
            <w:shd w:val="clear" w:color="auto" w:fill="auto"/>
          </w:tcPr>
          <w:p w14:paraId="176BF274" w14:textId="77777777" w:rsidR="000F5924" w:rsidRPr="00690318" w:rsidRDefault="000F5924" w:rsidP="000F5924">
            <w:pPr>
              <w:pStyle w:val="code"/>
              <w:rPr>
                <w:ins w:id="3295" w:author="Gerard" w:date="2015-04-07T20:38:00Z"/>
              </w:rPr>
            </w:pPr>
            <w:ins w:id="3296" w:author="Gerard" w:date="2015-04-07T20:38:00Z">
              <w:r w:rsidRPr="00690318">
                <w:t>&lt;elastic&gt;</w:t>
              </w:r>
            </w:ins>
          </w:p>
        </w:tc>
        <w:tc>
          <w:tcPr>
            <w:tcW w:w="3732" w:type="pct"/>
            <w:shd w:val="clear" w:color="auto" w:fill="auto"/>
          </w:tcPr>
          <w:p w14:paraId="23411BDE" w14:textId="3FB39AE9" w:rsidR="000F5924" w:rsidRPr="00690318" w:rsidRDefault="000F5924" w:rsidP="000F5924">
            <w:pPr>
              <w:rPr>
                <w:ins w:id="3297" w:author="Gerard" w:date="2015-04-07T20:38:00Z"/>
              </w:rPr>
            </w:pPr>
            <w:ins w:id="3298" w:author="Gerard" w:date="2015-04-07T20:40:00Z">
              <w:r>
                <w:t>Elastic (strong bond) material</w:t>
              </w:r>
            </w:ins>
          </w:p>
        </w:tc>
        <w:tc>
          <w:tcPr>
            <w:tcW w:w="311" w:type="pct"/>
          </w:tcPr>
          <w:p w14:paraId="13D6D151" w14:textId="77777777" w:rsidR="000F5924" w:rsidRPr="00690318" w:rsidRDefault="000F5924" w:rsidP="000F5924">
            <w:pPr>
              <w:rPr>
                <w:ins w:id="3299" w:author="Gerard" w:date="2015-04-07T20:38:00Z"/>
              </w:rPr>
            </w:pPr>
          </w:p>
        </w:tc>
      </w:tr>
      <w:tr w:rsidR="000F5924" w:rsidRPr="00690318" w14:paraId="3EDDBB72" w14:textId="77777777" w:rsidTr="000F5924">
        <w:trPr>
          <w:ins w:id="3300" w:author="Gerard" w:date="2015-04-07T20:39:00Z"/>
        </w:trPr>
        <w:tc>
          <w:tcPr>
            <w:tcW w:w="958" w:type="pct"/>
            <w:shd w:val="clear" w:color="auto" w:fill="auto"/>
          </w:tcPr>
          <w:p w14:paraId="6664431B" w14:textId="6912F54F" w:rsidR="000F5924" w:rsidRPr="00690318" w:rsidRDefault="000F5924" w:rsidP="000F5924">
            <w:pPr>
              <w:pStyle w:val="code"/>
              <w:rPr>
                <w:ins w:id="3301" w:author="Gerard" w:date="2015-04-07T20:39:00Z"/>
              </w:rPr>
            </w:pPr>
            <w:ins w:id="3302" w:author="Gerard" w:date="2015-04-07T20:40:00Z">
              <w:r>
                <w:t>&lt;bond&gt;</w:t>
              </w:r>
            </w:ins>
          </w:p>
        </w:tc>
        <w:tc>
          <w:tcPr>
            <w:tcW w:w="3732" w:type="pct"/>
            <w:shd w:val="clear" w:color="auto" w:fill="auto"/>
          </w:tcPr>
          <w:p w14:paraId="2F6F5946" w14:textId="684AABEB" w:rsidR="000F5924" w:rsidRPr="00690318" w:rsidRDefault="000F5924" w:rsidP="000F5924">
            <w:pPr>
              <w:rPr>
                <w:ins w:id="3303" w:author="Gerard" w:date="2015-04-07T20:39:00Z"/>
              </w:rPr>
            </w:pPr>
            <w:ins w:id="3304" w:author="Gerard" w:date="2015-04-07T20:40:00Z">
              <w:r>
                <w:t>Weak bond material</w:t>
              </w:r>
            </w:ins>
          </w:p>
        </w:tc>
        <w:tc>
          <w:tcPr>
            <w:tcW w:w="311" w:type="pct"/>
          </w:tcPr>
          <w:p w14:paraId="5DC08C93" w14:textId="77777777" w:rsidR="000F5924" w:rsidRPr="00690318" w:rsidRDefault="000F5924" w:rsidP="000F5924">
            <w:pPr>
              <w:rPr>
                <w:ins w:id="3305" w:author="Gerard" w:date="2015-04-07T20:39:00Z"/>
              </w:rPr>
            </w:pPr>
          </w:p>
        </w:tc>
      </w:tr>
      <w:tr w:rsidR="000F5924" w:rsidRPr="00690318" w14:paraId="730E9F69" w14:textId="77777777" w:rsidTr="000F5924">
        <w:trPr>
          <w:ins w:id="3306" w:author="Gerard" w:date="2015-04-07T20:39:00Z"/>
        </w:trPr>
        <w:tc>
          <w:tcPr>
            <w:tcW w:w="958" w:type="pct"/>
            <w:shd w:val="clear" w:color="auto" w:fill="auto"/>
          </w:tcPr>
          <w:p w14:paraId="222B8F76" w14:textId="36F30DA7" w:rsidR="000F5924" w:rsidRPr="00690318" w:rsidRDefault="000F5924" w:rsidP="000F5924">
            <w:pPr>
              <w:pStyle w:val="code"/>
              <w:rPr>
                <w:ins w:id="3307" w:author="Gerard" w:date="2015-04-07T20:39:00Z"/>
              </w:rPr>
            </w:pPr>
            <w:ins w:id="3308" w:author="Gerard" w:date="2015-04-07T20:41:00Z">
              <w:r>
                <w:t>&lt;relaxation&gt;</w:t>
              </w:r>
            </w:ins>
          </w:p>
        </w:tc>
        <w:tc>
          <w:tcPr>
            <w:tcW w:w="3732" w:type="pct"/>
            <w:shd w:val="clear" w:color="auto" w:fill="auto"/>
          </w:tcPr>
          <w:p w14:paraId="7C2B69A5" w14:textId="255F7F6F" w:rsidR="000F5924" w:rsidRPr="00690318" w:rsidRDefault="000F5924" w:rsidP="000F5924">
            <w:pPr>
              <w:rPr>
                <w:ins w:id="3309" w:author="Gerard" w:date="2015-04-07T20:39:00Z"/>
              </w:rPr>
            </w:pPr>
            <w:ins w:id="3310" w:author="Gerard" w:date="2015-04-07T20:41:00Z">
              <w:r>
                <w:t>Reduced relaxation function</w:t>
              </w:r>
            </w:ins>
          </w:p>
        </w:tc>
        <w:tc>
          <w:tcPr>
            <w:tcW w:w="311" w:type="pct"/>
          </w:tcPr>
          <w:p w14:paraId="2880DF98" w14:textId="77777777" w:rsidR="000F5924" w:rsidRPr="00690318" w:rsidRDefault="000F5924" w:rsidP="000F5924">
            <w:pPr>
              <w:rPr>
                <w:ins w:id="3311" w:author="Gerard" w:date="2015-04-07T20:39:00Z"/>
              </w:rPr>
            </w:pPr>
          </w:p>
        </w:tc>
      </w:tr>
    </w:tbl>
    <w:p w14:paraId="40C1C621" w14:textId="77777777" w:rsidR="000F5924" w:rsidRPr="00690318" w:rsidRDefault="000F5924" w:rsidP="000F5924">
      <w:pPr>
        <w:rPr>
          <w:ins w:id="3312" w:author="Gerard" w:date="2015-04-07T20:38:00Z"/>
        </w:rPr>
      </w:pPr>
    </w:p>
    <w:p w14:paraId="7D1276F3" w14:textId="4CE8AF46" w:rsidR="000F5924" w:rsidRDefault="000F5924">
      <w:pPr>
        <w:rPr>
          <w:ins w:id="3313" w:author="Gerard" w:date="2015-04-08T21:09:00Z"/>
        </w:rPr>
        <w:pPrChange w:id="3314" w:author="Gerard" w:date="2015-04-07T20:37:00Z">
          <w:pPr>
            <w:jc w:val="left"/>
          </w:pPr>
        </w:pPrChange>
      </w:pPr>
      <w:ins w:id="3315" w:author="Gerard" w:date="2015-04-07T20:42:00Z">
        <w:r>
          <w:t xml:space="preserve">The </w:t>
        </w:r>
      </w:ins>
      <w:ins w:id="3316" w:author="Gerard" w:date="2015-04-07T20:43:00Z">
        <w:r w:rsidR="00D61699" w:rsidRPr="00D61699">
          <w:rPr>
            <w:rStyle w:val="CodeChar0"/>
            <w:rPrChange w:id="3317" w:author="Gerard" w:date="2015-04-07T20:43:00Z">
              <w:rPr/>
            </w:rPrChange>
          </w:rPr>
          <w:t>&lt;kinetics&gt;</w:t>
        </w:r>
        <w:r w:rsidR="00D61699">
          <w:t xml:space="preserve"> parameter should be </w:t>
        </w:r>
      </w:ins>
      <w:ins w:id="3318" w:author="Gerard" w:date="2015-04-07T20:44:00Z">
        <w:r w:rsidR="00D61699">
          <w:t xml:space="preserve">set to </w:t>
        </w:r>
      </w:ins>
      <w:ins w:id="3319" w:author="Gerard" w:date="2015-04-07T20:43:00Z">
        <w:r w:rsidR="00D61699">
          <w:t>1 for Type I bond kinetics or 2 for Type II</w:t>
        </w:r>
      </w:ins>
      <w:ins w:id="3320" w:author="Gerard" w:date="2015-04-07T20:44:00Z">
        <w:r w:rsidR="00D61699">
          <w:t xml:space="preserve"> bond kinetics</w:t>
        </w:r>
      </w:ins>
      <w:ins w:id="3321" w:author="Gerard" w:date="2015-04-07T20:43:00Z">
        <w:r w:rsidR="00D61699">
          <w:t xml:space="preserve">. The </w:t>
        </w:r>
        <w:r w:rsidR="00D61699" w:rsidRPr="00D61699">
          <w:rPr>
            <w:rStyle w:val="CodeChar0"/>
            <w:rPrChange w:id="3322" w:author="Gerard" w:date="2015-04-07T20:48:00Z">
              <w:rPr/>
            </w:rPrChange>
          </w:rPr>
          <w:t>&lt;trigger&gt;</w:t>
        </w:r>
        <w:r w:rsidR="00D61699">
          <w:t xml:space="preserve"> parameter should be </w:t>
        </w:r>
      </w:ins>
      <w:ins w:id="3323" w:author="Gerard" w:date="2015-04-07T20:44:00Z">
        <w:r w:rsidR="00D61699">
          <w:t xml:space="preserve">set </w:t>
        </w:r>
      </w:ins>
      <w:ins w:id="3324" w:author="Gerard" w:date="2015-04-07T20:43:00Z">
        <w:r w:rsidR="00D61699">
          <w:t xml:space="preserve">0 </w:t>
        </w:r>
      </w:ins>
      <w:ins w:id="3325" w:author="Gerard" w:date="2015-04-07T20:44:00Z">
        <w:r w:rsidR="00D61699">
          <w:t xml:space="preserve">when </w:t>
        </w:r>
      </w:ins>
      <w:ins w:id="3326" w:author="Gerard" w:date="2015-04-07T20:46:00Z">
        <w:r w:rsidR="00D61699">
          <w:t xml:space="preserve">weak </w:t>
        </w:r>
      </w:ins>
      <w:ins w:id="3327" w:author="Gerard" w:date="2015-04-07T20:44:00Z">
        <w:r w:rsidR="00D61699">
          <w:t>bond</w:t>
        </w:r>
      </w:ins>
      <w:ins w:id="3328" w:author="Gerard" w:date="2015-04-07T20:46:00Z">
        <w:r w:rsidR="00D61699">
          <w:t>s</w:t>
        </w:r>
      </w:ins>
      <w:ins w:id="3329" w:author="Gerard" w:date="2015-04-07T20:44:00Z">
        <w:r w:rsidR="00D61699">
          <w:t xml:space="preserve"> </w:t>
        </w:r>
      </w:ins>
      <w:ins w:id="3330" w:author="Gerard" w:date="2015-04-07T20:46:00Z">
        <w:r w:rsidR="00D61699">
          <w:t xml:space="preserve">break and reform in response to </w:t>
        </w:r>
      </w:ins>
      <w:ins w:id="3331" w:author="Gerard" w:date="2015-04-07T20:44:00Z">
        <w:r w:rsidR="00D61699">
          <w:t xml:space="preserve">any form of </w:t>
        </w:r>
      </w:ins>
      <w:ins w:id="3332" w:author="Gerard" w:date="2015-04-07T20:46:00Z">
        <w:r w:rsidR="00D61699">
          <w:t xml:space="preserve">the </w:t>
        </w:r>
      </w:ins>
      <w:ins w:id="3333" w:author="Gerard" w:date="2015-04-07T20:44:00Z">
        <w:r w:rsidR="00D61699">
          <w:t xml:space="preserve">strain; </w:t>
        </w:r>
      </w:ins>
      <w:ins w:id="3334" w:author="Gerard" w:date="2015-04-07T20:45:00Z">
        <w:r w:rsidR="00D61699">
          <w:t>it should be set to 1 when the trigger is distortional strain</w:t>
        </w:r>
      </w:ins>
      <w:ins w:id="3335" w:author="Gerard" w:date="2015-04-07T20:46:00Z">
        <w:r w:rsidR="00D61699">
          <w:t>; and it should be set to 2 when the trigger is dilatational strain</w:t>
        </w:r>
      </w:ins>
      <w:ins w:id="3336" w:author="Gerard" w:date="2015-04-07T20:44:00Z">
        <w:r w:rsidR="00D61699">
          <w:t>.</w:t>
        </w:r>
      </w:ins>
      <w:ins w:id="3337" w:author="Gerard" w:date="2015-04-07T20:48:00Z">
        <w:r w:rsidR="00D61699">
          <w:t xml:space="preserve">  The </w:t>
        </w:r>
        <w:r w:rsidR="00D61699" w:rsidRPr="00D61699">
          <w:rPr>
            <w:rStyle w:val="CodeChar0"/>
            <w:rPrChange w:id="3338" w:author="Gerard" w:date="2015-04-07T20:49:00Z">
              <w:rPr/>
            </w:rPrChange>
          </w:rPr>
          <w:t>&lt;elastic&gt;</w:t>
        </w:r>
        <w:r w:rsidR="00D61699">
          <w:t xml:space="preserve"> and </w:t>
        </w:r>
        <w:r w:rsidR="00D61699" w:rsidRPr="00D61699">
          <w:rPr>
            <w:rStyle w:val="CodeChar0"/>
            <w:rPrChange w:id="3339" w:author="Gerard" w:date="2015-04-07T20:50:00Z">
              <w:rPr/>
            </w:rPrChange>
          </w:rPr>
          <w:t>&lt;bond&gt;</w:t>
        </w:r>
        <w:r w:rsidR="00D61699">
          <w:t xml:space="preserve"> materials may be </w:t>
        </w:r>
      </w:ins>
      <w:ins w:id="3340" w:author="Gerard" w:date="2015-04-07T20:50:00Z">
        <w:r w:rsidR="00D61699">
          <w:t>selected</w:t>
        </w:r>
      </w:ins>
      <w:ins w:id="3341" w:author="Gerard" w:date="2015-04-07T20:48:00Z">
        <w:r w:rsidR="00D61699">
          <w:t xml:space="preserve"> from the list of compressible elastic materials given in </w:t>
        </w:r>
      </w:ins>
      <w:ins w:id="3342" w:author="Gerard" w:date="2015-04-07T20:49:00Z">
        <w:r w:rsidR="00D61699">
          <w:t>Section </w:t>
        </w:r>
        <w:r w:rsidR="00D61699">
          <w:fldChar w:fldCharType="begin"/>
        </w:r>
        <w:r w:rsidR="00D61699">
          <w:instrText xml:space="preserve"> REF _Ref162411714 \r \h </w:instrText>
        </w:r>
      </w:ins>
      <w:r w:rsidR="00D61699">
        <w:fldChar w:fldCharType="separate"/>
      </w:r>
      <w:ins w:id="3343" w:author="Gerard" w:date="2015-04-08T21:50:00Z">
        <w:r w:rsidR="00C00DDA">
          <w:t>4.1.3</w:t>
        </w:r>
      </w:ins>
      <w:ins w:id="3344" w:author="Gerard" w:date="2015-04-07T20:49:00Z">
        <w:r w:rsidR="00D61699">
          <w:fldChar w:fldCharType="end"/>
        </w:r>
      </w:ins>
      <w:ins w:id="3345" w:author="Gerard" w:date="2015-04-08T21:03:00Z">
        <w:r w:rsidR="007E7104">
          <w:t xml:space="preserve"> (for “reactive viscoelastic”) or from the list of uncoupled elastic materials in Section </w:t>
        </w:r>
      </w:ins>
      <w:ins w:id="3346" w:author="Gerard" w:date="2015-04-08T21:04:00Z">
        <w:r w:rsidR="007E7104">
          <w:fldChar w:fldCharType="begin"/>
        </w:r>
        <w:r w:rsidR="007E7104">
          <w:instrText xml:space="preserve"> REF _Ref167375095 \r \h </w:instrText>
        </w:r>
      </w:ins>
      <w:r w:rsidR="007E7104">
        <w:fldChar w:fldCharType="separate"/>
      </w:r>
      <w:ins w:id="3347" w:author="Gerard" w:date="2015-04-08T21:50:00Z">
        <w:r w:rsidR="00C00DDA">
          <w:t>4.1.2</w:t>
        </w:r>
      </w:ins>
      <w:ins w:id="3348" w:author="Gerard" w:date="2015-04-08T21:04:00Z">
        <w:r w:rsidR="007E7104">
          <w:fldChar w:fldCharType="end"/>
        </w:r>
        <w:r w:rsidR="007E7104">
          <w:t xml:space="preserve"> (for “uncoupled reactive viscoelastic”)</w:t>
        </w:r>
      </w:ins>
      <w:ins w:id="3349" w:author="Gerard" w:date="2015-04-07T20:49:00Z">
        <w:r w:rsidR="00D61699">
          <w:t>.</w:t>
        </w:r>
      </w:ins>
      <w:ins w:id="3350" w:author="Gerard" w:date="2015-04-08T20:49:00Z">
        <w:r w:rsidR="0082021A">
          <w:t xml:space="preserve"> The </w:t>
        </w:r>
        <w:r w:rsidR="0082021A" w:rsidRPr="0082021A">
          <w:rPr>
            <w:rStyle w:val="CodeChar0"/>
            <w:rPrChange w:id="3351" w:author="Gerard" w:date="2015-04-08T20:50:00Z">
              <w:rPr/>
            </w:rPrChange>
          </w:rPr>
          <w:t>&lt;relaxation&gt;</w:t>
        </w:r>
        <w:r w:rsidR="0082021A">
          <w:t xml:space="preserve"> material may be selected from the list provided in Section </w:t>
        </w:r>
      </w:ins>
      <w:ins w:id="3352" w:author="Gerard" w:date="2015-04-08T21:07:00Z">
        <w:r w:rsidR="007E7104">
          <w:fldChar w:fldCharType="begin"/>
        </w:r>
        <w:r w:rsidR="007E7104">
          <w:instrText xml:space="preserve"> REF _Ref290146557 \r \h </w:instrText>
        </w:r>
      </w:ins>
      <w:r w:rsidR="007E7104">
        <w:fldChar w:fldCharType="separate"/>
      </w:r>
      <w:ins w:id="3353" w:author="Gerard" w:date="2015-04-08T21:50:00Z">
        <w:r w:rsidR="00C00DDA">
          <w:t>4.4.1</w:t>
        </w:r>
      </w:ins>
      <w:ins w:id="3354" w:author="Gerard" w:date="2015-04-08T21:07:00Z">
        <w:r w:rsidR="007E7104">
          <w:fldChar w:fldCharType="end"/>
        </w:r>
        <w:r w:rsidR="007E7104">
          <w:t>.</w:t>
        </w:r>
      </w:ins>
    </w:p>
    <w:p w14:paraId="30F726E6" w14:textId="77777777" w:rsidR="007E7104" w:rsidRDefault="007E7104">
      <w:pPr>
        <w:rPr>
          <w:ins w:id="3355" w:author="Gerard" w:date="2015-04-08T21:09:00Z"/>
        </w:rPr>
        <w:pPrChange w:id="3356" w:author="Gerard" w:date="2015-04-07T20:37:00Z">
          <w:pPr>
            <w:jc w:val="left"/>
          </w:pPr>
        </w:pPrChange>
      </w:pPr>
    </w:p>
    <w:p w14:paraId="1034B52F" w14:textId="77777777" w:rsidR="007E7104" w:rsidRPr="00690318" w:rsidRDefault="007E7104" w:rsidP="007E7104">
      <w:pPr>
        <w:rPr>
          <w:ins w:id="3357" w:author="Gerard" w:date="2015-04-08T21:09:00Z"/>
        </w:rPr>
      </w:pPr>
      <w:ins w:id="3358" w:author="Gerard" w:date="2015-04-08T21:09:00Z">
        <w:r w:rsidRPr="00690318">
          <w:rPr>
            <w:i/>
          </w:rPr>
          <w:t>Example</w:t>
        </w:r>
        <w:r w:rsidRPr="00690318">
          <w:t>:</w:t>
        </w:r>
      </w:ins>
    </w:p>
    <w:p w14:paraId="082E48A3" w14:textId="33FD8FCF" w:rsidR="007E7104" w:rsidRPr="007E7104" w:rsidRDefault="007E7104">
      <w:pPr>
        <w:pStyle w:val="Code0"/>
        <w:rPr>
          <w:ins w:id="3359" w:author="Gerard" w:date="2015-04-08T21:10:00Z"/>
        </w:rPr>
        <w:pPrChange w:id="3360" w:author="Gerard" w:date="2015-04-08T21:10:00Z">
          <w:pPr/>
        </w:pPrChange>
      </w:pPr>
      <w:ins w:id="3361" w:author="Gerard" w:date="2015-04-08T21:10:00Z">
        <w:r w:rsidRPr="007E7104">
          <w:t>&lt;material id="1" name="</w:t>
        </w:r>
        <w:r>
          <w:t>RV</w:t>
        </w:r>
        <w:r w:rsidRPr="007E7104">
          <w:t xml:space="preserve"> solid" type="reactive viscoelastic"&gt;</w:t>
        </w:r>
      </w:ins>
    </w:p>
    <w:p w14:paraId="72A54EE8" w14:textId="5AF83486" w:rsidR="007E7104" w:rsidRPr="007E7104" w:rsidRDefault="007E7104">
      <w:pPr>
        <w:pStyle w:val="Code0"/>
        <w:rPr>
          <w:ins w:id="3362" w:author="Gerard" w:date="2015-04-08T21:10:00Z"/>
        </w:rPr>
        <w:pPrChange w:id="3363" w:author="Gerard" w:date="2015-04-08T21:10:00Z">
          <w:pPr/>
        </w:pPrChange>
      </w:pPr>
      <w:ins w:id="3364" w:author="Gerard" w:date="2015-04-08T21:10:00Z">
        <w:r w:rsidRPr="007E7104">
          <w:tab/>
          <w:t>&lt;kinetics&gt;1&lt;/kinetics&gt;</w:t>
        </w:r>
      </w:ins>
    </w:p>
    <w:p w14:paraId="4AD1153D" w14:textId="7F03E88B" w:rsidR="007E7104" w:rsidRPr="007E7104" w:rsidRDefault="007E7104">
      <w:pPr>
        <w:pStyle w:val="Code0"/>
        <w:rPr>
          <w:ins w:id="3365" w:author="Gerard" w:date="2015-04-08T21:10:00Z"/>
        </w:rPr>
        <w:pPrChange w:id="3366" w:author="Gerard" w:date="2015-04-08T21:10:00Z">
          <w:pPr/>
        </w:pPrChange>
      </w:pPr>
      <w:ins w:id="3367" w:author="Gerard" w:date="2015-04-08T21:10:00Z">
        <w:r w:rsidRPr="007E7104">
          <w:tab/>
          <w:t>&lt;trigger&gt;0&lt;/trigger&gt;</w:t>
        </w:r>
      </w:ins>
    </w:p>
    <w:p w14:paraId="5228A1D8" w14:textId="56FB5BCF" w:rsidR="007E7104" w:rsidRPr="007E7104" w:rsidRDefault="007E7104">
      <w:pPr>
        <w:pStyle w:val="Code0"/>
        <w:rPr>
          <w:ins w:id="3368" w:author="Gerard" w:date="2015-04-08T21:10:00Z"/>
        </w:rPr>
        <w:pPrChange w:id="3369" w:author="Gerard" w:date="2015-04-08T21:10:00Z">
          <w:pPr/>
        </w:pPrChange>
      </w:pPr>
      <w:ins w:id="3370" w:author="Gerard" w:date="2015-04-08T21:10:00Z">
        <w:r w:rsidRPr="007E7104">
          <w:tab/>
          <w:t>&lt;elastic type="Holmes-Mow"&gt;</w:t>
        </w:r>
      </w:ins>
    </w:p>
    <w:p w14:paraId="7BD5CFC1" w14:textId="03FE06C5" w:rsidR="007E7104" w:rsidRPr="007E7104" w:rsidRDefault="007E7104">
      <w:pPr>
        <w:pStyle w:val="Code0"/>
        <w:rPr>
          <w:ins w:id="3371" w:author="Gerard" w:date="2015-04-08T21:10:00Z"/>
        </w:rPr>
        <w:pPrChange w:id="3372" w:author="Gerard" w:date="2015-04-08T21:10:00Z">
          <w:pPr/>
        </w:pPrChange>
      </w:pPr>
      <w:ins w:id="3373" w:author="Gerard" w:date="2015-04-08T21:10:00Z">
        <w:r w:rsidRPr="007E7104">
          <w:tab/>
        </w:r>
        <w:r w:rsidRPr="007E7104">
          <w:tab/>
          <w:t>&lt;density&gt;1&lt;/density&gt;</w:t>
        </w:r>
      </w:ins>
    </w:p>
    <w:p w14:paraId="54901BB8" w14:textId="43565CA1" w:rsidR="007E7104" w:rsidRPr="007E7104" w:rsidRDefault="007E7104">
      <w:pPr>
        <w:pStyle w:val="Code0"/>
        <w:rPr>
          <w:ins w:id="3374" w:author="Gerard" w:date="2015-04-08T21:10:00Z"/>
        </w:rPr>
        <w:pPrChange w:id="3375" w:author="Gerard" w:date="2015-04-08T21:10:00Z">
          <w:pPr/>
        </w:pPrChange>
      </w:pPr>
      <w:ins w:id="3376" w:author="Gerard" w:date="2015-04-08T21:10:00Z">
        <w:r w:rsidRPr="007E7104">
          <w:tab/>
        </w:r>
        <w:r w:rsidRPr="007E7104">
          <w:tab/>
          <w:t>&lt;E&gt;1&lt;/E&gt;</w:t>
        </w:r>
      </w:ins>
    </w:p>
    <w:p w14:paraId="37843E62" w14:textId="632C54A4" w:rsidR="007E7104" w:rsidRPr="007E7104" w:rsidRDefault="007E7104">
      <w:pPr>
        <w:pStyle w:val="Code0"/>
        <w:rPr>
          <w:ins w:id="3377" w:author="Gerard" w:date="2015-04-08T21:10:00Z"/>
        </w:rPr>
        <w:pPrChange w:id="3378" w:author="Gerard" w:date="2015-04-08T21:10:00Z">
          <w:pPr/>
        </w:pPrChange>
      </w:pPr>
      <w:ins w:id="3379" w:author="Gerard" w:date="2015-04-08T21:10:00Z">
        <w:r w:rsidRPr="007E7104">
          <w:tab/>
        </w:r>
        <w:r w:rsidRPr="007E7104">
          <w:tab/>
          <w:t>&lt;v&gt;0.3&lt;/v&gt;</w:t>
        </w:r>
      </w:ins>
    </w:p>
    <w:p w14:paraId="6759F597" w14:textId="36B814B6" w:rsidR="007E7104" w:rsidRPr="007E7104" w:rsidRDefault="007E7104">
      <w:pPr>
        <w:pStyle w:val="Code0"/>
        <w:rPr>
          <w:ins w:id="3380" w:author="Gerard" w:date="2015-04-08T21:10:00Z"/>
        </w:rPr>
        <w:pPrChange w:id="3381" w:author="Gerard" w:date="2015-04-08T21:10:00Z">
          <w:pPr/>
        </w:pPrChange>
      </w:pPr>
      <w:ins w:id="3382" w:author="Gerard" w:date="2015-04-08T21:10:00Z">
        <w:r w:rsidRPr="007E7104">
          <w:tab/>
        </w:r>
        <w:r w:rsidRPr="007E7104">
          <w:tab/>
          <w:t>&lt;beta&gt;0.5&lt;/beta&gt;</w:t>
        </w:r>
      </w:ins>
    </w:p>
    <w:p w14:paraId="012F8058" w14:textId="4EFF4AA1" w:rsidR="007E7104" w:rsidRPr="007E7104" w:rsidRDefault="007E7104">
      <w:pPr>
        <w:pStyle w:val="Code0"/>
        <w:rPr>
          <w:ins w:id="3383" w:author="Gerard" w:date="2015-04-08T21:10:00Z"/>
        </w:rPr>
        <w:pPrChange w:id="3384" w:author="Gerard" w:date="2015-04-08T21:10:00Z">
          <w:pPr/>
        </w:pPrChange>
      </w:pPr>
      <w:ins w:id="3385" w:author="Gerard" w:date="2015-04-08T21:10:00Z">
        <w:r w:rsidRPr="007E7104">
          <w:tab/>
          <w:t>&lt;/elastic&gt;</w:t>
        </w:r>
      </w:ins>
    </w:p>
    <w:p w14:paraId="165B6552" w14:textId="6B6EB2D9" w:rsidR="007E7104" w:rsidRPr="007E7104" w:rsidRDefault="007E7104">
      <w:pPr>
        <w:pStyle w:val="Code0"/>
        <w:rPr>
          <w:ins w:id="3386" w:author="Gerard" w:date="2015-04-08T21:10:00Z"/>
        </w:rPr>
        <w:pPrChange w:id="3387" w:author="Gerard" w:date="2015-04-08T21:10:00Z">
          <w:pPr/>
        </w:pPrChange>
      </w:pPr>
      <w:ins w:id="3388" w:author="Gerard" w:date="2015-04-08T21:10:00Z">
        <w:r w:rsidRPr="007E7104">
          <w:tab/>
          <w:t>&lt;bond type="Holmes-Mow"&gt;</w:t>
        </w:r>
      </w:ins>
    </w:p>
    <w:p w14:paraId="4B4ABADB" w14:textId="10D02200" w:rsidR="007E7104" w:rsidRPr="007E7104" w:rsidRDefault="007E7104">
      <w:pPr>
        <w:pStyle w:val="Code0"/>
        <w:rPr>
          <w:ins w:id="3389" w:author="Gerard" w:date="2015-04-08T21:10:00Z"/>
        </w:rPr>
        <w:pPrChange w:id="3390" w:author="Gerard" w:date="2015-04-08T21:10:00Z">
          <w:pPr/>
        </w:pPrChange>
      </w:pPr>
      <w:ins w:id="3391" w:author="Gerard" w:date="2015-04-08T21:10:00Z">
        <w:r w:rsidRPr="007E7104">
          <w:lastRenderedPageBreak/>
          <w:tab/>
        </w:r>
        <w:r w:rsidRPr="007E7104">
          <w:tab/>
          <w:t>&lt;density&gt;1&lt;/density&gt;</w:t>
        </w:r>
      </w:ins>
    </w:p>
    <w:p w14:paraId="0CEF2E27" w14:textId="1BB51486" w:rsidR="007E7104" w:rsidRPr="007E7104" w:rsidRDefault="007E7104">
      <w:pPr>
        <w:pStyle w:val="Code0"/>
        <w:rPr>
          <w:ins w:id="3392" w:author="Gerard" w:date="2015-04-08T21:10:00Z"/>
        </w:rPr>
        <w:pPrChange w:id="3393" w:author="Gerard" w:date="2015-04-08T21:10:00Z">
          <w:pPr/>
        </w:pPrChange>
      </w:pPr>
      <w:ins w:id="3394" w:author="Gerard" w:date="2015-04-08T21:10:00Z">
        <w:r w:rsidRPr="007E7104">
          <w:tab/>
        </w:r>
        <w:r w:rsidRPr="007E7104">
          <w:tab/>
          <w:t>&lt;E&gt;1&lt;/E&gt;</w:t>
        </w:r>
      </w:ins>
    </w:p>
    <w:p w14:paraId="4ECA4E02" w14:textId="0CE106D7" w:rsidR="007E7104" w:rsidRPr="007E7104" w:rsidRDefault="007E7104">
      <w:pPr>
        <w:pStyle w:val="Code0"/>
        <w:rPr>
          <w:ins w:id="3395" w:author="Gerard" w:date="2015-04-08T21:10:00Z"/>
        </w:rPr>
        <w:pPrChange w:id="3396" w:author="Gerard" w:date="2015-04-08T21:10:00Z">
          <w:pPr/>
        </w:pPrChange>
      </w:pPr>
      <w:ins w:id="3397" w:author="Gerard" w:date="2015-04-08T21:10:00Z">
        <w:r w:rsidRPr="007E7104">
          <w:tab/>
        </w:r>
        <w:r w:rsidRPr="007E7104">
          <w:tab/>
          <w:t>&lt;v&gt;0.3&lt;/v&gt;</w:t>
        </w:r>
      </w:ins>
    </w:p>
    <w:p w14:paraId="421F7346" w14:textId="2FD01563" w:rsidR="007E7104" w:rsidRPr="007E7104" w:rsidRDefault="007E7104">
      <w:pPr>
        <w:pStyle w:val="Code0"/>
        <w:rPr>
          <w:ins w:id="3398" w:author="Gerard" w:date="2015-04-08T21:10:00Z"/>
        </w:rPr>
        <w:pPrChange w:id="3399" w:author="Gerard" w:date="2015-04-08T21:10:00Z">
          <w:pPr/>
        </w:pPrChange>
      </w:pPr>
      <w:ins w:id="3400" w:author="Gerard" w:date="2015-04-08T21:10:00Z">
        <w:r w:rsidRPr="007E7104">
          <w:tab/>
        </w:r>
        <w:r w:rsidRPr="007E7104">
          <w:tab/>
          <w:t>&lt;beta&gt;0.5&lt;/beta&gt;</w:t>
        </w:r>
      </w:ins>
    </w:p>
    <w:p w14:paraId="4B962862" w14:textId="5CD1420B" w:rsidR="007E7104" w:rsidRPr="007E7104" w:rsidRDefault="007E7104">
      <w:pPr>
        <w:pStyle w:val="Code0"/>
        <w:rPr>
          <w:ins w:id="3401" w:author="Gerard" w:date="2015-04-08T21:10:00Z"/>
        </w:rPr>
        <w:pPrChange w:id="3402" w:author="Gerard" w:date="2015-04-08T21:10:00Z">
          <w:pPr/>
        </w:pPrChange>
      </w:pPr>
      <w:ins w:id="3403" w:author="Gerard" w:date="2015-04-08T21:10:00Z">
        <w:r w:rsidRPr="007E7104">
          <w:tab/>
          <w:t>&lt;/bond&gt;</w:t>
        </w:r>
      </w:ins>
    </w:p>
    <w:p w14:paraId="5A981D47" w14:textId="657507AD" w:rsidR="007E7104" w:rsidRPr="007E7104" w:rsidRDefault="007E7104">
      <w:pPr>
        <w:pStyle w:val="Code0"/>
        <w:rPr>
          <w:ins w:id="3404" w:author="Gerard" w:date="2015-04-08T21:10:00Z"/>
        </w:rPr>
        <w:pPrChange w:id="3405" w:author="Gerard" w:date="2015-04-08T21:10:00Z">
          <w:pPr/>
        </w:pPrChange>
      </w:pPr>
      <w:ins w:id="3406" w:author="Gerard" w:date="2015-04-08T21:10:00Z">
        <w:r w:rsidRPr="007E7104">
          <w:tab/>
          <w:t>&lt;relaxation type="relaxation-exponential"&gt;</w:t>
        </w:r>
      </w:ins>
    </w:p>
    <w:p w14:paraId="18A8194B" w14:textId="55B46D2F" w:rsidR="007E7104" w:rsidRPr="007E7104" w:rsidRDefault="007E7104">
      <w:pPr>
        <w:pStyle w:val="Code0"/>
        <w:rPr>
          <w:ins w:id="3407" w:author="Gerard" w:date="2015-04-08T21:10:00Z"/>
        </w:rPr>
        <w:pPrChange w:id="3408" w:author="Gerard" w:date="2015-04-08T21:10:00Z">
          <w:pPr/>
        </w:pPrChange>
      </w:pPr>
      <w:ins w:id="3409" w:author="Gerard" w:date="2015-04-08T21:10:00Z">
        <w:r w:rsidRPr="007E7104">
          <w:tab/>
        </w:r>
        <w:r w:rsidRPr="007E7104">
          <w:tab/>
          <w:t>&lt;tau&gt;4&lt;/tau&gt;</w:t>
        </w:r>
      </w:ins>
    </w:p>
    <w:p w14:paraId="03DF0653" w14:textId="05CD8F27" w:rsidR="007E7104" w:rsidRPr="007E7104" w:rsidRDefault="007E7104">
      <w:pPr>
        <w:pStyle w:val="Code0"/>
        <w:rPr>
          <w:ins w:id="3410" w:author="Gerard" w:date="2015-04-08T21:10:00Z"/>
        </w:rPr>
        <w:pPrChange w:id="3411" w:author="Gerard" w:date="2015-04-08T21:10:00Z">
          <w:pPr/>
        </w:pPrChange>
      </w:pPr>
      <w:ins w:id="3412" w:author="Gerard" w:date="2015-04-08T21:10:00Z">
        <w:r w:rsidRPr="007E7104">
          <w:tab/>
          <w:t>&lt;/relaxation&gt;</w:t>
        </w:r>
      </w:ins>
    </w:p>
    <w:p w14:paraId="7E153F92" w14:textId="2182BF9C" w:rsidR="007E7104" w:rsidRPr="000F5924" w:rsidRDefault="007E7104">
      <w:pPr>
        <w:pStyle w:val="Code0"/>
        <w:rPr>
          <w:ins w:id="3413" w:author="Gerard" w:date="2015-04-07T20:37:00Z"/>
        </w:rPr>
        <w:pPrChange w:id="3414" w:author="Gerard" w:date="2015-04-08T21:11:00Z">
          <w:pPr>
            <w:jc w:val="left"/>
          </w:pPr>
        </w:pPrChange>
      </w:pPr>
      <w:ins w:id="3415" w:author="Gerard" w:date="2015-04-08T21:10:00Z">
        <w:r w:rsidRPr="007E7104">
          <w:t>&lt;/material&gt;</w:t>
        </w:r>
      </w:ins>
    </w:p>
    <w:p w14:paraId="37A5CAB0" w14:textId="0A79438C" w:rsidR="000F5924" w:rsidRDefault="007E7104">
      <w:pPr>
        <w:pStyle w:val="Heading3"/>
        <w:rPr>
          <w:ins w:id="3416" w:author="Gerard" w:date="2015-04-08T21:04:00Z"/>
        </w:rPr>
        <w:pPrChange w:id="3417" w:author="Gerard" w:date="2015-04-07T20:37:00Z">
          <w:pPr>
            <w:jc w:val="left"/>
          </w:pPr>
        </w:pPrChange>
      </w:pPr>
      <w:bookmarkStart w:id="3418" w:name="_Ref290146557"/>
      <w:bookmarkStart w:id="3419" w:name="_Toc418602601"/>
      <w:ins w:id="3420" w:author="Gerard" w:date="2015-04-08T21:04:00Z">
        <w:r>
          <w:t>Relaxation Functions</w:t>
        </w:r>
        <w:bookmarkEnd w:id="3418"/>
        <w:bookmarkEnd w:id="3419"/>
      </w:ins>
    </w:p>
    <w:p w14:paraId="5E4B5142" w14:textId="6920FAEB" w:rsidR="007E7104" w:rsidRDefault="007E7104">
      <w:pPr>
        <w:pStyle w:val="Heading4"/>
        <w:rPr>
          <w:ins w:id="3421" w:author="Gerard" w:date="2015-04-08T21:05:00Z"/>
        </w:rPr>
        <w:pPrChange w:id="3422" w:author="Gerard" w:date="2015-04-08T21:05:00Z">
          <w:pPr>
            <w:jc w:val="left"/>
          </w:pPr>
        </w:pPrChange>
      </w:pPr>
      <w:bookmarkStart w:id="3423" w:name="_Toc418602602"/>
      <w:ins w:id="3424" w:author="Gerard" w:date="2015-04-08T21:05:00Z">
        <w:r>
          <w:t>Exponential</w:t>
        </w:r>
        <w:bookmarkEnd w:id="3423"/>
      </w:ins>
    </w:p>
    <w:p w14:paraId="3146F7E4" w14:textId="2857341C" w:rsidR="007E7104" w:rsidRDefault="007E7104">
      <w:pPr>
        <w:rPr>
          <w:ins w:id="3425" w:author="Gerard" w:date="2015-04-08T21:07:00Z"/>
        </w:rPr>
        <w:pPrChange w:id="3426" w:author="Gerard" w:date="2015-04-08T21:05:00Z">
          <w:pPr>
            <w:jc w:val="left"/>
          </w:pPr>
        </w:pPrChange>
      </w:pPr>
      <w:ins w:id="3427" w:author="Gerard" w:date="2015-04-08T21:05:00Z">
        <w:r>
          <w:t xml:space="preserve">The material type for this relaxation function is “relaxation-exponential”.  </w:t>
        </w:r>
      </w:ins>
      <w:ins w:id="3428" w:author="Gerard" w:date="2015-04-08T21:06:00Z">
        <w:r>
          <w:t>The following material parameters need to be defined</w:t>
        </w:r>
      </w:ins>
      <w:ins w:id="3429" w:author="Gerard" w:date="2015-04-08T21:07:00Z">
        <w:r>
          <w:t>:</w:t>
        </w:r>
      </w:ins>
    </w:p>
    <w:p w14:paraId="1598F762" w14:textId="77777777" w:rsidR="007E7104" w:rsidRDefault="007E7104">
      <w:pPr>
        <w:rPr>
          <w:ins w:id="3430" w:author="Gerard" w:date="2015-04-08T21:07:00Z"/>
        </w:rPr>
        <w:pPrChange w:id="3431" w:author="Gerard" w:date="2015-04-08T21:05:00Z">
          <w:pPr>
            <w:jc w:val="left"/>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432" w:author="Gerard" w:date="2015-04-08T21:08:00Z">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34"/>
        <w:gridCol w:w="7148"/>
        <w:gridCol w:w="594"/>
        <w:tblGridChange w:id="3433">
          <w:tblGrid>
            <w:gridCol w:w="1834"/>
            <w:gridCol w:w="7148"/>
            <w:gridCol w:w="594"/>
          </w:tblGrid>
        </w:tblGridChange>
      </w:tblGrid>
      <w:tr w:rsidR="007E7104" w:rsidRPr="00690318" w14:paraId="6C4162C9" w14:textId="77777777" w:rsidTr="007E7104">
        <w:trPr>
          <w:ins w:id="3434" w:author="Gerard" w:date="2015-04-08T21:07:00Z"/>
        </w:trPr>
        <w:tc>
          <w:tcPr>
            <w:tcW w:w="958" w:type="pct"/>
            <w:shd w:val="clear" w:color="auto" w:fill="auto"/>
            <w:tcPrChange w:id="3435" w:author="Gerard" w:date="2015-04-08T21:08:00Z">
              <w:tcPr>
                <w:tcW w:w="958" w:type="pct"/>
                <w:shd w:val="clear" w:color="auto" w:fill="auto"/>
              </w:tcPr>
            </w:tcPrChange>
          </w:tcPr>
          <w:p w14:paraId="107A4188" w14:textId="1F865DF2" w:rsidR="007E7104" w:rsidRPr="00690318" w:rsidRDefault="007E7104" w:rsidP="007E7104">
            <w:pPr>
              <w:pStyle w:val="code"/>
              <w:rPr>
                <w:ins w:id="3436" w:author="Gerard" w:date="2015-04-08T21:07:00Z"/>
              </w:rPr>
            </w:pPr>
            <w:ins w:id="3437" w:author="Gerard" w:date="2015-04-08T21:07:00Z">
              <w:r w:rsidRPr="00690318">
                <w:t>&lt;</w:t>
              </w:r>
              <w:r>
                <w:t>tau</w:t>
              </w:r>
              <w:r w:rsidRPr="00690318">
                <w:t>&gt;</w:t>
              </w:r>
            </w:ins>
          </w:p>
        </w:tc>
        <w:tc>
          <w:tcPr>
            <w:tcW w:w="3732" w:type="pct"/>
            <w:shd w:val="clear" w:color="auto" w:fill="auto"/>
            <w:tcPrChange w:id="3438" w:author="Gerard" w:date="2015-04-08T21:08:00Z">
              <w:tcPr>
                <w:tcW w:w="3732" w:type="pct"/>
                <w:shd w:val="clear" w:color="auto" w:fill="auto"/>
              </w:tcPr>
            </w:tcPrChange>
          </w:tcPr>
          <w:p w14:paraId="3D30AE23" w14:textId="6B105644" w:rsidR="007E7104" w:rsidRPr="00690318" w:rsidRDefault="007E7104" w:rsidP="007E7104">
            <w:pPr>
              <w:rPr>
                <w:ins w:id="3439" w:author="Gerard" w:date="2015-04-08T21:07:00Z"/>
              </w:rPr>
            </w:pPr>
            <w:ins w:id="3440" w:author="Gerard" w:date="2015-04-08T21:07:00Z">
              <w:r>
                <w:t>Characteristic relaxation time</w:t>
              </w:r>
            </w:ins>
            <w:ins w:id="3441" w:author="Gerard" w:date="2015-04-08T21:09:00Z">
              <w:r>
                <w:t xml:space="preserve"> </w:t>
              </w:r>
            </w:ins>
            <w:ins w:id="3442" w:author="Gerard" w:date="2015-04-08T21:09:00Z">
              <w:r w:rsidRPr="000B062D">
                <w:rPr>
                  <w:position w:val="-6"/>
                </w:rPr>
                <w:object w:dxaOrig="200" w:dyaOrig="220" w14:anchorId="224FD0F7">
                  <v:shape id="_x0000_i1651" type="#_x0000_t75" style="width:9.75pt;height:11.25pt" o:ole="">
                    <v:imagedata r:id="rId1332" o:title=""/>
                  </v:shape>
                  <o:OLEObject Type="Embed" ProgID="Equation.DSMT4" ShapeID="_x0000_i1651" DrawAspect="Content" ObjectID="_1493210719" r:id="rId1333"/>
                </w:object>
              </w:r>
            </w:ins>
            <w:ins w:id="3443" w:author="Gerard" w:date="2015-04-08T21:09:00Z">
              <w:r>
                <w:t xml:space="preserve"> </w:t>
              </w:r>
            </w:ins>
          </w:p>
        </w:tc>
        <w:tc>
          <w:tcPr>
            <w:tcW w:w="310" w:type="pct"/>
            <w:tcPrChange w:id="3444" w:author="Gerard" w:date="2015-04-08T21:08:00Z">
              <w:tcPr>
                <w:tcW w:w="311" w:type="pct"/>
              </w:tcPr>
            </w:tcPrChange>
          </w:tcPr>
          <w:p w14:paraId="0F95433E" w14:textId="2B281B07" w:rsidR="007E7104" w:rsidRPr="00690318" w:rsidRDefault="007E7104" w:rsidP="007E7104">
            <w:pPr>
              <w:rPr>
                <w:ins w:id="3445" w:author="Gerard" w:date="2015-04-08T21:07:00Z"/>
              </w:rPr>
            </w:pPr>
            <w:ins w:id="3446" w:author="Gerard" w:date="2015-04-08T21:07:00Z">
              <w:r>
                <w:t>[</w:t>
              </w:r>
              <w:r>
                <w:rPr>
                  <w:b/>
                </w:rPr>
                <w:t>t</w:t>
              </w:r>
              <w:r>
                <w:t>]</w:t>
              </w:r>
            </w:ins>
          </w:p>
        </w:tc>
      </w:tr>
    </w:tbl>
    <w:p w14:paraId="7D67C194" w14:textId="77777777" w:rsidR="007E7104" w:rsidRDefault="007E7104">
      <w:pPr>
        <w:rPr>
          <w:ins w:id="3447" w:author="Gerard" w:date="2015-04-08T21:07:00Z"/>
        </w:rPr>
        <w:pPrChange w:id="3448" w:author="Gerard" w:date="2015-04-08T21:05:00Z">
          <w:pPr>
            <w:jc w:val="left"/>
          </w:pPr>
        </w:pPrChange>
      </w:pPr>
    </w:p>
    <w:p w14:paraId="080E184A" w14:textId="7A5693E2" w:rsidR="007E7104" w:rsidRDefault="007E7104" w:rsidP="007E7104">
      <w:pPr>
        <w:rPr>
          <w:ins w:id="3449" w:author="Gerard" w:date="2015-04-08T21:08:00Z"/>
        </w:rPr>
      </w:pPr>
      <w:ins w:id="3450" w:author="Gerard" w:date="2015-04-08T21:08:00Z">
        <w:r>
          <w:t>The reduced relaxation function for this material type is given by</w:t>
        </w:r>
      </w:ins>
    </w:p>
    <w:p w14:paraId="66744E38" w14:textId="58E7A208" w:rsidR="007E7104" w:rsidRDefault="007E7104">
      <w:pPr>
        <w:pStyle w:val="MTDisplayEquation"/>
        <w:rPr>
          <w:ins w:id="3451" w:author="Gerard" w:date="2015-04-08T21:09:00Z"/>
        </w:rPr>
        <w:pPrChange w:id="3452" w:author="Gerard" w:date="2015-04-08T21:08:00Z">
          <w:pPr>
            <w:jc w:val="left"/>
          </w:pPr>
        </w:pPrChange>
      </w:pPr>
      <w:ins w:id="3453" w:author="Gerard" w:date="2015-04-08T21:08:00Z">
        <w:r>
          <w:tab/>
        </w:r>
      </w:ins>
      <w:ins w:id="3454" w:author="Gerard" w:date="2015-04-08T21:08:00Z">
        <w:r w:rsidRPr="007E7104">
          <w:rPr>
            <w:position w:val="-14"/>
            <w:rPrChange w:id="3455" w:author="Gerard" w:date="2015-04-08T21:09:00Z">
              <w:rPr>
                <w:position w:val="-14"/>
              </w:rPr>
            </w:rPrChange>
          </w:rPr>
          <w:object w:dxaOrig="1100" w:dyaOrig="420" w14:anchorId="1C3C85D9">
            <v:shape id="_x0000_i1652" type="#_x0000_t75" style="width:55.5pt;height:20.25pt" o:ole="">
              <v:imagedata r:id="rId1334" o:title=""/>
            </v:shape>
            <o:OLEObject Type="Embed" ProgID="Equation.DSMT4" ShapeID="_x0000_i1652" DrawAspect="Content" ObjectID="_1493210720" r:id="rId1335"/>
          </w:object>
        </w:r>
      </w:ins>
      <w:ins w:id="3456" w:author="Gerard" w:date="2015-04-08T21:08:00Z">
        <w:r>
          <w:t xml:space="preserve"> </w:t>
        </w:r>
      </w:ins>
    </w:p>
    <w:p w14:paraId="089B7DFD" w14:textId="5C432F35" w:rsidR="007E7104" w:rsidRDefault="007E7104" w:rsidP="007E7104">
      <w:pPr>
        <w:pStyle w:val="Heading4"/>
        <w:rPr>
          <w:ins w:id="3457" w:author="Gerard" w:date="2015-04-08T21:11:00Z"/>
        </w:rPr>
      </w:pPr>
      <w:bookmarkStart w:id="3458" w:name="_Ref290148935"/>
      <w:bookmarkStart w:id="3459" w:name="_Toc418602603"/>
      <w:ins w:id="3460" w:author="Gerard" w:date="2015-04-08T21:11:00Z">
        <w:r>
          <w:t>Exponential Distortional</w:t>
        </w:r>
        <w:bookmarkEnd w:id="3458"/>
        <w:bookmarkEnd w:id="3459"/>
      </w:ins>
    </w:p>
    <w:p w14:paraId="503D0D47" w14:textId="05B3BB79" w:rsidR="007E7104" w:rsidRDefault="007E7104" w:rsidP="007E7104">
      <w:pPr>
        <w:rPr>
          <w:ins w:id="3461" w:author="Gerard" w:date="2015-04-08T21:11:00Z"/>
        </w:rPr>
      </w:pPr>
      <w:ins w:id="3462" w:author="Gerard" w:date="2015-04-08T21:11:00Z">
        <w:r>
          <w:t>The material type for this relaxation function is “relaxation-exp</w:t>
        </w:r>
      </w:ins>
      <w:ins w:id="3463" w:author="Gerard" w:date="2015-04-08T21:12:00Z">
        <w:r>
          <w:t>-distortion</w:t>
        </w:r>
      </w:ins>
      <w:ins w:id="3464" w:author="Gerard" w:date="2015-04-08T21:11:00Z">
        <w:r>
          <w:t>”.  The following material parameters need to be defined:</w:t>
        </w:r>
      </w:ins>
    </w:p>
    <w:p w14:paraId="513349BD" w14:textId="77777777" w:rsidR="007E7104" w:rsidRDefault="007E7104" w:rsidP="007E7104">
      <w:pPr>
        <w:rPr>
          <w:ins w:id="3465" w:author="Gerard" w:date="2015-04-08T21:11: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rPr>
          <w:ins w:id="3466" w:author="Gerard" w:date="2015-04-08T21:11:00Z"/>
        </w:trPr>
        <w:tc>
          <w:tcPr>
            <w:tcW w:w="958" w:type="pct"/>
            <w:shd w:val="clear" w:color="auto" w:fill="auto"/>
          </w:tcPr>
          <w:p w14:paraId="37A0B58C" w14:textId="13BFBBB9" w:rsidR="007E7104" w:rsidRPr="00690318" w:rsidRDefault="007E7104" w:rsidP="007E7104">
            <w:pPr>
              <w:pStyle w:val="code"/>
              <w:rPr>
                <w:ins w:id="3467" w:author="Gerard" w:date="2015-04-08T21:11:00Z"/>
              </w:rPr>
            </w:pPr>
            <w:ins w:id="3468" w:author="Gerard" w:date="2015-04-08T21:11:00Z">
              <w:r w:rsidRPr="00690318">
                <w:t>&lt;</w:t>
              </w:r>
              <w:r>
                <w:t>tau</w:t>
              </w:r>
            </w:ins>
            <w:ins w:id="3469" w:author="Gerard" w:date="2015-04-08T21:22:00Z">
              <w:r w:rsidR="0063128F">
                <w:t>0</w:t>
              </w:r>
            </w:ins>
            <w:ins w:id="3470" w:author="Gerard" w:date="2015-04-08T21:11:00Z">
              <w:r w:rsidRPr="00690318">
                <w:t>&gt;</w:t>
              </w:r>
            </w:ins>
          </w:p>
        </w:tc>
        <w:tc>
          <w:tcPr>
            <w:tcW w:w="3732" w:type="pct"/>
            <w:shd w:val="clear" w:color="auto" w:fill="auto"/>
          </w:tcPr>
          <w:p w14:paraId="2B618631" w14:textId="2226E4D7" w:rsidR="007E7104" w:rsidRPr="00690318" w:rsidRDefault="007E7104" w:rsidP="007E7104">
            <w:pPr>
              <w:rPr>
                <w:ins w:id="3471" w:author="Gerard" w:date="2015-04-08T21:11:00Z"/>
              </w:rPr>
            </w:pPr>
            <w:ins w:id="3472" w:author="Gerard" w:date="2015-04-08T21:11:00Z">
              <w:r>
                <w:t xml:space="preserve">Characteristic relaxation time </w:t>
              </w:r>
            </w:ins>
            <w:ins w:id="3473" w:author="Gerard" w:date="2015-04-08T21:11:00Z">
              <w:r w:rsidR="0063128F" w:rsidRPr="000B062D">
                <w:rPr>
                  <w:position w:val="-12"/>
                </w:rPr>
                <w:object w:dxaOrig="260" w:dyaOrig="380" w14:anchorId="2F334351">
                  <v:shape id="_x0000_i1653" type="#_x0000_t75" style="width:12.75pt;height:19.5pt" o:ole="">
                    <v:imagedata r:id="rId1336" o:title=""/>
                  </v:shape>
                  <o:OLEObject Type="Embed" ProgID="Equation.DSMT4" ShapeID="_x0000_i1653" DrawAspect="Content" ObjectID="_1493210721" r:id="rId1337"/>
                </w:object>
              </w:r>
            </w:ins>
          </w:p>
        </w:tc>
        <w:tc>
          <w:tcPr>
            <w:tcW w:w="310" w:type="pct"/>
          </w:tcPr>
          <w:p w14:paraId="5765C078" w14:textId="77777777" w:rsidR="007E7104" w:rsidRPr="00690318" w:rsidRDefault="007E7104" w:rsidP="007E7104">
            <w:pPr>
              <w:rPr>
                <w:ins w:id="3474" w:author="Gerard" w:date="2015-04-08T21:11:00Z"/>
              </w:rPr>
            </w:pPr>
            <w:ins w:id="3475" w:author="Gerard" w:date="2015-04-08T21:11:00Z">
              <w:r>
                <w:t>[</w:t>
              </w:r>
              <w:r>
                <w:rPr>
                  <w:b/>
                </w:rPr>
                <w:t>t</w:t>
              </w:r>
              <w:r>
                <w:t>]</w:t>
              </w:r>
            </w:ins>
          </w:p>
        </w:tc>
      </w:tr>
      <w:tr w:rsidR="007E7104" w:rsidRPr="00690318" w14:paraId="2F1106E8" w14:textId="77777777" w:rsidTr="007E7104">
        <w:trPr>
          <w:ins w:id="3476" w:author="Gerard" w:date="2015-04-08T21:12:00Z"/>
        </w:trPr>
        <w:tc>
          <w:tcPr>
            <w:tcW w:w="958" w:type="pct"/>
            <w:shd w:val="clear" w:color="auto" w:fill="auto"/>
          </w:tcPr>
          <w:p w14:paraId="1264538B" w14:textId="594B0B18" w:rsidR="007E7104" w:rsidRPr="00690318" w:rsidRDefault="007E7104" w:rsidP="007E7104">
            <w:pPr>
              <w:pStyle w:val="code"/>
              <w:rPr>
                <w:ins w:id="3477" w:author="Gerard" w:date="2015-04-08T21:12:00Z"/>
              </w:rPr>
            </w:pPr>
            <w:ins w:id="3478" w:author="Gerard" w:date="2015-04-08T21:12:00Z">
              <w:r>
                <w:t>&lt;tau1&gt;</w:t>
              </w:r>
            </w:ins>
          </w:p>
        </w:tc>
        <w:tc>
          <w:tcPr>
            <w:tcW w:w="3732" w:type="pct"/>
            <w:shd w:val="clear" w:color="auto" w:fill="auto"/>
          </w:tcPr>
          <w:p w14:paraId="2DE5A455" w14:textId="756834B9" w:rsidR="007E7104" w:rsidRDefault="007E7104" w:rsidP="007E7104">
            <w:pPr>
              <w:rPr>
                <w:ins w:id="3479" w:author="Gerard" w:date="2015-04-08T21:12:00Z"/>
              </w:rPr>
            </w:pPr>
            <w:ins w:id="3480" w:author="Gerard" w:date="2015-04-08T21:13:00Z">
              <w:r>
                <w:t xml:space="preserve">Characteristic time </w:t>
              </w:r>
            </w:ins>
            <w:ins w:id="3481" w:author="Gerard" w:date="2015-04-08T21:13:00Z">
              <w:r w:rsidR="0063128F" w:rsidRPr="000B062D">
                <w:rPr>
                  <w:position w:val="-12"/>
                </w:rPr>
                <w:object w:dxaOrig="240" w:dyaOrig="380" w14:anchorId="1EF6996A">
                  <v:shape id="_x0000_i1654" type="#_x0000_t75" style="width:12pt;height:19.5pt" o:ole="">
                    <v:imagedata r:id="rId1338" o:title=""/>
                  </v:shape>
                  <o:OLEObject Type="Embed" ProgID="Equation.DSMT4" ShapeID="_x0000_i1654" DrawAspect="Content" ObjectID="_1493210722" r:id="rId1339"/>
                </w:object>
              </w:r>
            </w:ins>
            <w:ins w:id="3482" w:author="Gerard" w:date="2015-04-08T21:13:00Z">
              <w:r w:rsidR="0063128F">
                <w:t xml:space="preserve"> </w:t>
              </w:r>
            </w:ins>
          </w:p>
        </w:tc>
        <w:tc>
          <w:tcPr>
            <w:tcW w:w="310" w:type="pct"/>
          </w:tcPr>
          <w:p w14:paraId="5DDE2A7E" w14:textId="77777777" w:rsidR="007E7104" w:rsidRDefault="007E7104" w:rsidP="007E7104">
            <w:pPr>
              <w:rPr>
                <w:ins w:id="3483" w:author="Gerard" w:date="2015-04-08T21:12:00Z"/>
              </w:rPr>
            </w:pPr>
          </w:p>
        </w:tc>
      </w:tr>
      <w:tr w:rsidR="007E7104" w:rsidRPr="00690318" w14:paraId="43B030C0" w14:textId="77777777" w:rsidTr="007E7104">
        <w:trPr>
          <w:ins w:id="3484" w:author="Gerard" w:date="2015-04-08T21:12:00Z"/>
        </w:trPr>
        <w:tc>
          <w:tcPr>
            <w:tcW w:w="958" w:type="pct"/>
            <w:shd w:val="clear" w:color="auto" w:fill="auto"/>
          </w:tcPr>
          <w:p w14:paraId="5345D8A1" w14:textId="2EF56D4A" w:rsidR="007E7104" w:rsidRPr="00690318" w:rsidRDefault="007E7104" w:rsidP="007E7104">
            <w:pPr>
              <w:pStyle w:val="code"/>
              <w:rPr>
                <w:ins w:id="3485" w:author="Gerard" w:date="2015-04-08T21:12:00Z"/>
              </w:rPr>
            </w:pPr>
            <w:ins w:id="3486" w:author="Gerard" w:date="2015-04-08T21:12:00Z">
              <w:r>
                <w:t>&lt;alpha&gt;</w:t>
              </w:r>
            </w:ins>
          </w:p>
        </w:tc>
        <w:tc>
          <w:tcPr>
            <w:tcW w:w="3732" w:type="pct"/>
            <w:shd w:val="clear" w:color="auto" w:fill="auto"/>
          </w:tcPr>
          <w:p w14:paraId="399473C0" w14:textId="0592CA38" w:rsidR="007E7104" w:rsidRDefault="0063128F" w:rsidP="007E7104">
            <w:pPr>
              <w:rPr>
                <w:ins w:id="3487" w:author="Gerard" w:date="2015-04-08T21:12:00Z"/>
              </w:rPr>
            </w:pPr>
            <w:ins w:id="3488" w:author="Gerard" w:date="2015-04-08T21:13:00Z">
              <w:r>
                <w:t xml:space="preserve">Power exponent </w:t>
              </w:r>
            </w:ins>
            <w:ins w:id="3489" w:author="Gerard" w:date="2015-04-08T21:13:00Z">
              <w:r w:rsidRPr="000B062D">
                <w:rPr>
                  <w:position w:val="-6"/>
                </w:rPr>
                <w:object w:dxaOrig="240" w:dyaOrig="220" w14:anchorId="3ED82867">
                  <v:shape id="_x0000_i1655" type="#_x0000_t75" style="width:12pt;height:11.25pt" o:ole="">
                    <v:imagedata r:id="rId1340" o:title=""/>
                  </v:shape>
                  <o:OLEObject Type="Embed" ProgID="Equation.DSMT4" ShapeID="_x0000_i1655" DrawAspect="Content" ObjectID="_1493210723" r:id="rId1341"/>
                </w:object>
              </w:r>
            </w:ins>
            <w:ins w:id="3490" w:author="Gerard" w:date="2015-04-08T21:13:00Z">
              <w:r>
                <w:t xml:space="preserve"> </w:t>
              </w:r>
            </w:ins>
          </w:p>
        </w:tc>
        <w:tc>
          <w:tcPr>
            <w:tcW w:w="310" w:type="pct"/>
          </w:tcPr>
          <w:p w14:paraId="0F296FBC" w14:textId="77777777" w:rsidR="007E7104" w:rsidRDefault="007E7104" w:rsidP="007E7104">
            <w:pPr>
              <w:rPr>
                <w:ins w:id="3491" w:author="Gerard" w:date="2015-04-08T21:12:00Z"/>
              </w:rPr>
            </w:pPr>
          </w:p>
        </w:tc>
      </w:tr>
    </w:tbl>
    <w:p w14:paraId="07DD2621" w14:textId="77777777" w:rsidR="007E7104" w:rsidRDefault="007E7104" w:rsidP="007E7104">
      <w:pPr>
        <w:rPr>
          <w:ins w:id="3492" w:author="Gerard" w:date="2015-04-08T21:11:00Z"/>
        </w:rPr>
      </w:pPr>
    </w:p>
    <w:p w14:paraId="4A0C6587" w14:textId="77777777" w:rsidR="007E7104" w:rsidRDefault="007E7104" w:rsidP="007E7104">
      <w:pPr>
        <w:rPr>
          <w:ins w:id="3493" w:author="Gerard" w:date="2015-04-08T21:11:00Z"/>
        </w:rPr>
      </w:pPr>
      <w:ins w:id="3494" w:author="Gerard" w:date="2015-04-08T21:11:00Z">
        <w:r>
          <w:t>The reduced relaxation function for this material type is given by</w:t>
        </w:r>
      </w:ins>
    </w:p>
    <w:p w14:paraId="589FC5F5" w14:textId="77777777" w:rsidR="007E7104" w:rsidRDefault="007E7104" w:rsidP="007E7104">
      <w:pPr>
        <w:pStyle w:val="MTDisplayEquation"/>
        <w:rPr>
          <w:ins w:id="3495" w:author="Gerard" w:date="2015-04-08T21:11:00Z"/>
        </w:rPr>
      </w:pPr>
      <w:ins w:id="3496" w:author="Gerard" w:date="2015-04-08T21:11:00Z">
        <w:r>
          <w:tab/>
        </w:r>
      </w:ins>
      <w:ins w:id="3497" w:author="Gerard" w:date="2015-04-08T21:11:00Z">
        <w:r w:rsidR="0063128F" w:rsidRPr="0063128F">
          <w:rPr>
            <w:position w:val="-18"/>
            <w:rPrChange w:id="3498" w:author="Gerard" w:date="2015-04-08T21:20:00Z">
              <w:rPr>
                <w:position w:val="-18"/>
              </w:rPr>
            </w:rPrChange>
          </w:rPr>
          <w:object w:dxaOrig="2820" w:dyaOrig="540" w14:anchorId="5CAA340B">
            <v:shape id="_x0000_i1656" type="#_x0000_t75" style="width:141pt;height:27pt" o:ole="">
              <v:imagedata r:id="rId1342" o:title=""/>
            </v:shape>
            <o:OLEObject Type="Embed" ProgID="Equation.DSMT4" ShapeID="_x0000_i1656" DrawAspect="Content" ObjectID="_1493210724" r:id="rId1343"/>
          </w:object>
        </w:r>
      </w:ins>
      <w:ins w:id="3499" w:author="Gerard" w:date="2015-04-08T21:11:00Z">
        <w:r>
          <w:t xml:space="preserve"> </w:t>
        </w:r>
      </w:ins>
    </w:p>
    <w:p w14:paraId="047A20A6" w14:textId="4C413A1D" w:rsidR="007E7104" w:rsidRDefault="0063128F" w:rsidP="007E7104">
      <w:pPr>
        <w:rPr>
          <w:ins w:id="3500" w:author="Gerard" w:date="2015-04-08T21:16:00Z"/>
        </w:rPr>
      </w:pPr>
      <w:ins w:id="3501" w:author="Gerard" w:date="2015-04-08T21:16:00Z">
        <w:r>
          <w:t>where</w:t>
        </w:r>
      </w:ins>
    </w:p>
    <w:p w14:paraId="7D5F4C63" w14:textId="727CF70A" w:rsidR="0063128F" w:rsidRPr="007E7104" w:rsidRDefault="0063128F">
      <w:pPr>
        <w:pStyle w:val="MTDisplayEquation"/>
        <w:rPr>
          <w:ins w:id="3502" w:author="Gerard" w:date="2015-04-08T21:11:00Z"/>
        </w:rPr>
        <w:pPrChange w:id="3503" w:author="Gerard" w:date="2015-04-08T21:16:00Z">
          <w:pPr/>
        </w:pPrChange>
      </w:pPr>
      <w:ins w:id="3504" w:author="Gerard" w:date="2015-04-08T21:16:00Z">
        <w:r>
          <w:tab/>
        </w:r>
      </w:ins>
      <w:ins w:id="3505" w:author="Gerard" w:date="2015-04-08T21:16:00Z">
        <w:r w:rsidRPr="0063128F">
          <w:rPr>
            <w:position w:val="-18"/>
            <w:rPrChange w:id="3506" w:author="Gerard" w:date="2015-04-08T21:20:00Z">
              <w:rPr>
                <w:position w:val="-18"/>
              </w:rPr>
            </w:rPrChange>
          </w:rPr>
          <w:object w:dxaOrig="2880" w:dyaOrig="540" w14:anchorId="162A5EA1">
            <v:shape id="_x0000_i1657" type="#_x0000_t75" style="width:2in;height:27pt" o:ole="">
              <v:imagedata r:id="rId1344" o:title=""/>
            </v:shape>
            <o:OLEObject Type="Embed" ProgID="Equation.DSMT4" ShapeID="_x0000_i1657" DrawAspect="Content" ObjectID="_1493210725" r:id="rId1345"/>
          </w:object>
        </w:r>
      </w:ins>
      <w:ins w:id="3507" w:author="Gerard" w:date="2015-04-08T21:16:00Z">
        <w:r>
          <w:t xml:space="preserve"> </w:t>
        </w:r>
      </w:ins>
    </w:p>
    <w:p w14:paraId="68BCE056" w14:textId="76BA005E" w:rsidR="007E7104" w:rsidRDefault="009E4B4B">
      <w:pPr>
        <w:rPr>
          <w:ins w:id="3508" w:author="Gerard" w:date="2015-04-08T21:29:00Z"/>
        </w:rPr>
        <w:pPrChange w:id="3509" w:author="Gerard" w:date="2015-04-08T21:09:00Z">
          <w:pPr>
            <w:jc w:val="left"/>
          </w:pPr>
        </w:pPrChange>
      </w:pPr>
      <w:ins w:id="3510" w:author="Gerard" w:date="2015-04-08T21:27:00Z">
        <w:r>
          <w:t xml:space="preserve">In general, </w:t>
        </w:r>
      </w:ins>
      <w:ins w:id="3511" w:author="Gerard" w:date="2015-04-08T21:27:00Z">
        <w:r w:rsidRPr="00CA4B57">
          <w:rPr>
            <w:position w:val="-14"/>
          </w:rPr>
          <w:object w:dxaOrig="1180" w:dyaOrig="420" w14:anchorId="53B43631">
            <v:shape id="_x0000_i1658" type="#_x0000_t75" style="width:59.25pt;height:20.25pt" o:ole="">
              <v:imagedata r:id="rId1346" o:title=""/>
            </v:shape>
            <o:OLEObject Type="Embed" ProgID="Equation.DSMT4" ShapeID="_x0000_i1658" DrawAspect="Content" ObjectID="_1493210726" r:id="rId1347"/>
          </w:object>
        </w:r>
      </w:ins>
      <w:ins w:id="3512" w:author="Gerard" w:date="2015-04-08T21:27:00Z">
        <w:r>
          <w:t xml:space="preserve"> where </w:t>
        </w:r>
      </w:ins>
      <w:ins w:id="3513" w:author="Gerard" w:date="2015-04-08T21:27:00Z">
        <w:r w:rsidRPr="00CA4B57">
          <w:rPr>
            <w:position w:val="-10"/>
          </w:rPr>
          <w:object w:dxaOrig="860" w:dyaOrig="320" w14:anchorId="438FE538">
            <v:shape id="_x0000_i1659" type="#_x0000_t75" style="width:42.75pt;height:15.75pt" o:ole="">
              <v:imagedata r:id="rId1348" o:title=""/>
            </v:shape>
            <o:OLEObject Type="Embed" ProgID="Equation.DSMT4" ShapeID="_x0000_i1659" DrawAspect="Content" ObjectID="_1493210727" r:id="rId1349"/>
          </w:object>
        </w:r>
      </w:ins>
      <w:ins w:id="3514" w:author="Gerard" w:date="2015-04-08T21:27:00Z">
        <w:r>
          <w:t xml:space="preserve"> is the </w:t>
        </w:r>
      </w:ins>
      <w:ins w:id="3515" w:author="Gerard" w:date="2015-04-08T21:28:00Z">
        <w:r>
          <w:t xml:space="preserve">spatial </w:t>
        </w:r>
      </w:ins>
      <w:ins w:id="3516" w:author="Gerard" w:date="2015-04-08T21:27:00Z">
        <w:r>
          <w:t xml:space="preserve">natural (Hencky) strain tensor and </w:t>
        </w:r>
      </w:ins>
      <w:ins w:id="3517" w:author="Gerard" w:date="2015-04-08T21:27:00Z">
        <w:r w:rsidRPr="00CA4B57">
          <w:rPr>
            <w:position w:val="-6"/>
          </w:rPr>
          <w:object w:dxaOrig="260" w:dyaOrig="260" w14:anchorId="02597302">
            <v:shape id="_x0000_i1660" type="#_x0000_t75" style="width:12.75pt;height:12.75pt" o:ole="">
              <v:imagedata r:id="rId1350" o:title=""/>
            </v:shape>
            <o:OLEObject Type="Embed" ProgID="Equation.DSMT4" ShapeID="_x0000_i1660" DrawAspect="Content" ObjectID="_1493210728" r:id="rId1351"/>
          </w:object>
        </w:r>
      </w:ins>
      <w:ins w:id="3518" w:author="Gerard" w:date="2015-04-08T21:27:00Z">
        <w:r>
          <w:t xml:space="preserve"> is the left stretch tensor.</w:t>
        </w:r>
      </w:ins>
      <w:ins w:id="3519" w:author="Gerard" w:date="2015-04-08T21:28:00Z">
        <w:r>
          <w:t xml:space="preserve"> </w:t>
        </w:r>
      </w:ins>
      <w:ins w:id="3520" w:author="Gerard" w:date="2015-04-08T21:17:00Z">
        <w:r w:rsidR="0063128F">
          <w:t>In this expression,</w:t>
        </w:r>
      </w:ins>
      <w:ins w:id="3521" w:author="Gerard" w:date="2015-04-08T21:18:00Z">
        <w:r w:rsidR="0063128F">
          <w:t xml:space="preserve"> </w:t>
        </w:r>
      </w:ins>
      <w:ins w:id="3522" w:author="Gerard" w:date="2015-04-08T21:20:00Z">
        <w:r w:rsidR="0063128F" w:rsidRPr="000B062D">
          <w:rPr>
            <w:position w:val="-12"/>
          </w:rPr>
          <w:object w:dxaOrig="360" w:dyaOrig="400" w14:anchorId="1205F33B">
            <v:shape id="_x0000_i1661" type="#_x0000_t75" style="width:18pt;height:20.25pt" o:ole="">
              <v:imagedata r:id="rId1352" o:title=""/>
            </v:shape>
            <o:OLEObject Type="Embed" ProgID="Equation.DSMT4" ShapeID="_x0000_i1661" DrawAspect="Content" ObjectID="_1493210729" r:id="rId1353"/>
          </w:object>
        </w:r>
      </w:ins>
      <w:ins w:id="3523" w:author="Gerard" w:date="2015-04-08T21:20:00Z">
        <w:r w:rsidR="0063128F">
          <w:t xml:space="preserve"> </w:t>
        </w:r>
      </w:ins>
      <w:ins w:id="3524" w:author="Gerard" w:date="2015-04-08T21:21:00Z">
        <w:r w:rsidR="0063128F">
          <w:t>is the second invariant of the natural strain tensor</w:t>
        </w:r>
      </w:ins>
      <w:ins w:id="3525" w:author="Gerard" w:date="2015-04-08T21:27:00Z">
        <w:r>
          <w:t xml:space="preserve"> </w:t>
        </w:r>
      </w:ins>
      <w:ins w:id="3526" w:author="Gerard" w:date="2015-04-08T21:21:00Z">
        <w:r w:rsidR="0063128F">
          <w:t xml:space="preserve">evaluated from the relative deformation gradient </w:t>
        </w:r>
      </w:ins>
      <w:ins w:id="3527" w:author="Gerard" w:date="2015-04-08T21:21:00Z">
        <w:r w:rsidR="0063128F" w:rsidRPr="0063128F">
          <w:rPr>
            <w:position w:val="-4"/>
          </w:rPr>
          <w:object w:dxaOrig="300" w:dyaOrig="320" w14:anchorId="70A14E04">
            <v:shape id="_x0000_i1662" type="#_x0000_t75" style="width:15.75pt;height:15.75pt" o:ole="">
              <v:imagedata r:id="rId1354" o:title=""/>
            </v:shape>
            <o:OLEObject Type="Embed" ProgID="Equation.DSMT4" ShapeID="_x0000_i1662" DrawAspect="Content" ObjectID="_1493210730" r:id="rId1355"/>
          </w:object>
        </w:r>
      </w:ins>
      <w:ins w:id="3528" w:author="Gerard" w:date="2015-04-08T21:21:00Z">
        <w:r w:rsidR="0063128F">
          <w:t>.</w:t>
        </w:r>
      </w:ins>
      <w:ins w:id="3529" w:author="Gerard" w:date="2015-04-08T21:25:00Z">
        <w:r>
          <w:t xml:space="preserve">  </w:t>
        </w:r>
      </w:ins>
      <w:ins w:id="3530" w:author="Gerard" w:date="2015-04-08T21:28:00Z">
        <w:r w:rsidRPr="000B062D">
          <w:rPr>
            <w:position w:val="-12"/>
          </w:rPr>
          <w:object w:dxaOrig="360" w:dyaOrig="400" w14:anchorId="70B75881">
            <v:shape id="_x0000_i1663" type="#_x0000_t75" style="width:18pt;height:20.25pt" o:ole="">
              <v:imagedata r:id="rId1356" o:title=""/>
            </v:shape>
            <o:OLEObject Type="Embed" ProgID="Equation.DSMT4" ShapeID="_x0000_i1663" DrawAspect="Content" ObjectID="_1493210731" r:id="rId1357"/>
          </w:object>
        </w:r>
      </w:ins>
      <w:ins w:id="3531" w:author="Gerard" w:date="2015-04-08T21:28:00Z">
        <w:r>
          <w:t xml:space="preserve"> is evaluated at the time </w:t>
        </w:r>
      </w:ins>
      <w:ins w:id="3532" w:author="Gerard" w:date="2015-04-08T21:29:00Z">
        <w:r w:rsidRPr="009E4B4B">
          <w:rPr>
            <w:position w:val="-4"/>
          </w:rPr>
          <w:object w:dxaOrig="180" w:dyaOrig="200" w14:anchorId="10D25055">
            <v:shape id="_x0000_i1664" type="#_x0000_t75" style="width:9pt;height:9.75pt" o:ole="">
              <v:imagedata r:id="rId1358" o:title=""/>
            </v:shape>
            <o:OLEObject Type="Embed" ProgID="Equation.DSMT4" ShapeID="_x0000_i1664" DrawAspect="Content" ObjectID="_1493210732" r:id="rId1359"/>
          </w:object>
        </w:r>
      </w:ins>
      <w:ins w:id="3533" w:author="Gerard" w:date="2015-04-08T21:29:00Z">
        <w:r>
          <w:t xml:space="preserve"> when weak bonds from the </w:t>
        </w:r>
      </w:ins>
      <w:ins w:id="3534" w:author="Gerard" w:date="2015-04-08T21:29:00Z">
        <w:r w:rsidRPr="009E4B4B">
          <w:rPr>
            <w:position w:val="-4"/>
          </w:rPr>
          <w:object w:dxaOrig="380" w:dyaOrig="200" w14:anchorId="780F0400">
            <v:shape id="_x0000_i1665" type="#_x0000_t75" style="width:19.5pt;height:9.75pt" o:ole="">
              <v:imagedata r:id="rId1360" o:title=""/>
            </v:shape>
            <o:OLEObject Type="Embed" ProgID="Equation.DSMT4" ShapeID="_x0000_i1665" DrawAspect="Content" ObjectID="_1493210733" r:id="rId1361"/>
          </w:object>
        </w:r>
      </w:ins>
      <w:ins w:id="3535" w:author="Gerard" w:date="2015-04-08T21:29:00Z">
        <w:r>
          <w:t>generation start breaking.</w:t>
        </w:r>
      </w:ins>
    </w:p>
    <w:p w14:paraId="11B59B90" w14:textId="2274A809" w:rsidR="009E4B4B" w:rsidRDefault="009E4B4B" w:rsidP="009E4B4B">
      <w:pPr>
        <w:pStyle w:val="Heading4"/>
        <w:rPr>
          <w:ins w:id="3536" w:author="Gerard" w:date="2015-04-08T21:30:00Z"/>
        </w:rPr>
      </w:pPr>
      <w:bookmarkStart w:id="3537" w:name="_Toc418602604"/>
      <w:ins w:id="3538" w:author="Gerard" w:date="2015-04-08T21:30:00Z">
        <w:r>
          <w:lastRenderedPageBreak/>
          <w:t>Fung</w:t>
        </w:r>
        <w:bookmarkEnd w:id="3537"/>
      </w:ins>
    </w:p>
    <w:p w14:paraId="7F1DB026" w14:textId="1145A8E3" w:rsidR="009E4B4B" w:rsidRDefault="009E4B4B" w:rsidP="009E4B4B">
      <w:pPr>
        <w:rPr>
          <w:ins w:id="3539" w:author="Gerard" w:date="2015-04-08T21:30:00Z"/>
        </w:rPr>
      </w:pPr>
      <w:ins w:id="3540" w:author="Gerard" w:date="2015-04-08T21:30:00Z">
        <w:r>
          <w:t>The material type for this relaxation function is “relaxation-Fung”.  The following material parameters need to be defined:</w:t>
        </w:r>
      </w:ins>
    </w:p>
    <w:p w14:paraId="30FB9947" w14:textId="77777777" w:rsidR="009E4B4B" w:rsidRDefault="009E4B4B" w:rsidP="009E4B4B">
      <w:pPr>
        <w:rPr>
          <w:ins w:id="3541" w:author="Gerard" w:date="2015-04-08T21:3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rPr>
          <w:ins w:id="3542" w:author="Gerard" w:date="2015-04-08T21:30:00Z"/>
        </w:trPr>
        <w:tc>
          <w:tcPr>
            <w:tcW w:w="958" w:type="pct"/>
            <w:shd w:val="clear" w:color="auto" w:fill="auto"/>
          </w:tcPr>
          <w:p w14:paraId="3F341794" w14:textId="3F09725A" w:rsidR="009E4B4B" w:rsidRPr="00690318" w:rsidRDefault="009E4B4B" w:rsidP="009E4B4B">
            <w:pPr>
              <w:pStyle w:val="code"/>
              <w:rPr>
                <w:ins w:id="3543" w:author="Gerard" w:date="2015-04-08T21:30:00Z"/>
              </w:rPr>
            </w:pPr>
            <w:ins w:id="3544" w:author="Gerard" w:date="2015-04-08T21:30:00Z">
              <w:r w:rsidRPr="00690318">
                <w:t>&lt;</w:t>
              </w:r>
              <w:r>
                <w:t>tau1</w:t>
              </w:r>
              <w:r w:rsidRPr="00690318">
                <w:t>&gt;</w:t>
              </w:r>
            </w:ins>
          </w:p>
        </w:tc>
        <w:tc>
          <w:tcPr>
            <w:tcW w:w="3732" w:type="pct"/>
            <w:shd w:val="clear" w:color="auto" w:fill="auto"/>
          </w:tcPr>
          <w:p w14:paraId="4C7959FD" w14:textId="77777777" w:rsidR="009E4B4B" w:rsidRPr="00690318" w:rsidRDefault="009E4B4B" w:rsidP="009E4B4B">
            <w:pPr>
              <w:rPr>
                <w:ins w:id="3545" w:author="Gerard" w:date="2015-04-08T21:30:00Z"/>
              </w:rPr>
            </w:pPr>
            <w:ins w:id="3546" w:author="Gerard" w:date="2015-04-08T21:30:00Z">
              <w:r>
                <w:t xml:space="preserve">Characteristic relaxation time </w:t>
              </w:r>
            </w:ins>
            <w:ins w:id="3547" w:author="Gerard" w:date="2015-04-08T21:30:00Z">
              <w:r w:rsidRPr="00CA4B57">
                <w:rPr>
                  <w:position w:val="-12"/>
                </w:rPr>
                <w:object w:dxaOrig="240" w:dyaOrig="380" w14:anchorId="277A1586">
                  <v:shape id="_x0000_i1666" type="#_x0000_t75" style="width:12pt;height:19.5pt" o:ole="">
                    <v:imagedata r:id="rId1362" o:title=""/>
                  </v:shape>
                  <o:OLEObject Type="Embed" ProgID="Equation.DSMT4" ShapeID="_x0000_i1666" DrawAspect="Content" ObjectID="_1493210734" r:id="rId1363"/>
                </w:object>
              </w:r>
            </w:ins>
          </w:p>
        </w:tc>
        <w:tc>
          <w:tcPr>
            <w:tcW w:w="310" w:type="pct"/>
          </w:tcPr>
          <w:p w14:paraId="667E14DA" w14:textId="77777777" w:rsidR="009E4B4B" w:rsidRPr="00690318" w:rsidRDefault="009E4B4B" w:rsidP="009E4B4B">
            <w:pPr>
              <w:rPr>
                <w:ins w:id="3548" w:author="Gerard" w:date="2015-04-08T21:30:00Z"/>
              </w:rPr>
            </w:pPr>
            <w:ins w:id="3549" w:author="Gerard" w:date="2015-04-08T21:30:00Z">
              <w:r>
                <w:t>[</w:t>
              </w:r>
              <w:r>
                <w:rPr>
                  <w:b/>
                </w:rPr>
                <w:t>t</w:t>
              </w:r>
              <w:r>
                <w:t>]</w:t>
              </w:r>
            </w:ins>
          </w:p>
        </w:tc>
      </w:tr>
      <w:tr w:rsidR="009E4B4B" w:rsidRPr="00690318" w14:paraId="3800479F" w14:textId="77777777" w:rsidTr="009E4B4B">
        <w:trPr>
          <w:ins w:id="3550" w:author="Gerard" w:date="2015-04-08T21:30:00Z"/>
        </w:trPr>
        <w:tc>
          <w:tcPr>
            <w:tcW w:w="958" w:type="pct"/>
            <w:shd w:val="clear" w:color="auto" w:fill="auto"/>
          </w:tcPr>
          <w:p w14:paraId="380E394F" w14:textId="6297F31A" w:rsidR="009E4B4B" w:rsidRPr="00690318" w:rsidRDefault="009E4B4B" w:rsidP="009E4B4B">
            <w:pPr>
              <w:pStyle w:val="code"/>
              <w:rPr>
                <w:ins w:id="3551" w:author="Gerard" w:date="2015-04-08T21:30:00Z"/>
              </w:rPr>
            </w:pPr>
            <w:ins w:id="3552" w:author="Gerard" w:date="2015-04-08T21:30:00Z">
              <w:r>
                <w:t>&lt;tau2&gt;</w:t>
              </w:r>
            </w:ins>
          </w:p>
        </w:tc>
        <w:tc>
          <w:tcPr>
            <w:tcW w:w="3732" w:type="pct"/>
            <w:shd w:val="clear" w:color="auto" w:fill="auto"/>
          </w:tcPr>
          <w:p w14:paraId="14B96CCF" w14:textId="77777777" w:rsidR="009E4B4B" w:rsidRDefault="009E4B4B" w:rsidP="009E4B4B">
            <w:pPr>
              <w:rPr>
                <w:ins w:id="3553" w:author="Gerard" w:date="2015-04-08T21:30:00Z"/>
              </w:rPr>
            </w:pPr>
            <w:ins w:id="3554" w:author="Gerard" w:date="2015-04-08T21:30:00Z">
              <w:r>
                <w:t xml:space="preserve">Characteristic time </w:t>
              </w:r>
            </w:ins>
            <w:ins w:id="3555" w:author="Gerard" w:date="2015-04-08T21:30:00Z">
              <w:r w:rsidRPr="00CA4B57">
                <w:rPr>
                  <w:position w:val="-12"/>
                </w:rPr>
                <w:object w:dxaOrig="260" w:dyaOrig="380" w14:anchorId="11987825">
                  <v:shape id="_x0000_i1667" type="#_x0000_t75" style="width:12.75pt;height:19.5pt" o:ole="">
                    <v:imagedata r:id="rId1364" o:title=""/>
                  </v:shape>
                  <o:OLEObject Type="Embed" ProgID="Equation.DSMT4" ShapeID="_x0000_i1667" DrawAspect="Content" ObjectID="_1493210735" r:id="rId1365"/>
                </w:object>
              </w:r>
            </w:ins>
            <w:ins w:id="3556" w:author="Gerard" w:date="2015-04-08T21:30:00Z">
              <w:r>
                <w:t xml:space="preserve"> </w:t>
              </w:r>
            </w:ins>
          </w:p>
        </w:tc>
        <w:tc>
          <w:tcPr>
            <w:tcW w:w="310" w:type="pct"/>
          </w:tcPr>
          <w:p w14:paraId="28900443" w14:textId="0FA8AA02" w:rsidR="009E4B4B" w:rsidRDefault="00DE2D89" w:rsidP="009E4B4B">
            <w:pPr>
              <w:rPr>
                <w:ins w:id="3557" w:author="Gerard" w:date="2015-04-08T21:30:00Z"/>
              </w:rPr>
            </w:pPr>
            <w:ins w:id="3558" w:author="Gerard" w:date="2015-04-08T21:33:00Z">
              <w:r>
                <w:t>[</w:t>
              </w:r>
              <w:r w:rsidRPr="00DE2D89">
                <w:rPr>
                  <w:b/>
                  <w:rPrChange w:id="3559" w:author="Gerard" w:date="2015-04-08T21:33:00Z">
                    <w:rPr/>
                  </w:rPrChange>
                </w:rPr>
                <w:t>t</w:t>
              </w:r>
              <w:r>
                <w:t>]</w:t>
              </w:r>
            </w:ins>
          </w:p>
        </w:tc>
      </w:tr>
    </w:tbl>
    <w:p w14:paraId="136B9D45" w14:textId="77777777" w:rsidR="009E4B4B" w:rsidRDefault="009E4B4B" w:rsidP="009E4B4B">
      <w:pPr>
        <w:rPr>
          <w:ins w:id="3560" w:author="Gerard" w:date="2015-04-08T21:30:00Z"/>
        </w:rPr>
      </w:pPr>
    </w:p>
    <w:p w14:paraId="227D229B" w14:textId="2015EB44" w:rsidR="009E4B4B" w:rsidRDefault="009E4B4B" w:rsidP="009E4B4B">
      <w:pPr>
        <w:rPr>
          <w:ins w:id="3561" w:author="Gerard" w:date="2015-04-08T21:30:00Z"/>
        </w:rPr>
      </w:pPr>
      <w:ins w:id="3562" w:author="Gerard" w:date="2015-04-08T21:30:00Z">
        <w:r>
          <w:t>The reduced relaxation function for this material type is given by</w:t>
        </w:r>
      </w:ins>
    </w:p>
    <w:p w14:paraId="03EF6008" w14:textId="53041990" w:rsidR="009E4B4B" w:rsidRDefault="009E4B4B">
      <w:pPr>
        <w:pStyle w:val="MTDisplayEquation"/>
        <w:rPr>
          <w:ins w:id="3563" w:author="Gerard" w:date="2015-04-08T21:30:00Z"/>
        </w:rPr>
        <w:pPrChange w:id="3564" w:author="Gerard" w:date="2015-04-08T21:30:00Z">
          <w:pPr/>
        </w:pPrChange>
      </w:pPr>
      <w:ins w:id="3565" w:author="Gerard" w:date="2015-04-08T21:30:00Z">
        <w:r>
          <w:tab/>
        </w:r>
      </w:ins>
      <w:ins w:id="3566" w:author="Gerard" w:date="2015-04-08T21:30:00Z">
        <w:r w:rsidR="00354FDB" w:rsidRPr="00354FDB">
          <w:rPr>
            <w:position w:val="-34"/>
          </w:rPr>
          <w:object w:dxaOrig="4720" w:dyaOrig="820" w14:anchorId="6E8081E5">
            <v:shape id="_x0000_i1668" type="#_x0000_t75" style="width:236.25pt;height:40.5pt" o:ole="">
              <v:imagedata r:id="rId1366" o:title=""/>
            </v:shape>
            <o:OLEObject Type="Embed" ProgID="Equation.DSMT4" ShapeID="_x0000_i1668" DrawAspect="Content" ObjectID="_1493210736" r:id="rId1367"/>
          </w:object>
        </w:r>
      </w:ins>
      <w:ins w:id="3567" w:author="Gerard" w:date="2015-04-08T21:30:00Z">
        <w:r>
          <w:t xml:space="preserve"> </w:t>
        </w:r>
      </w:ins>
    </w:p>
    <w:p w14:paraId="58AD0C02" w14:textId="2D1B6970" w:rsidR="009E4B4B" w:rsidRDefault="009E4B4B">
      <w:pPr>
        <w:rPr>
          <w:ins w:id="3568" w:author="Gerard" w:date="2015-04-08T21:34:00Z"/>
        </w:rPr>
        <w:pPrChange w:id="3569" w:author="Gerard" w:date="2015-04-08T21:09:00Z">
          <w:pPr>
            <w:jc w:val="left"/>
          </w:pPr>
        </w:pPrChange>
      </w:pPr>
      <w:ins w:id="3570" w:author="Gerard" w:date="2015-04-08T21:33:00Z">
        <w:r>
          <w:t xml:space="preserve">where </w:t>
        </w:r>
      </w:ins>
      <w:ins w:id="3571" w:author="Gerard" w:date="2015-04-08T21:33:00Z">
        <w:r w:rsidR="00DE2D89" w:rsidRPr="000B062D">
          <w:rPr>
            <w:position w:val="-14"/>
          </w:rPr>
          <w:object w:dxaOrig="540" w:dyaOrig="420" w14:anchorId="5F8A23C2">
            <v:shape id="_x0000_i1669" type="#_x0000_t75" style="width:27pt;height:20.25pt" o:ole="">
              <v:imagedata r:id="rId1368" o:title=""/>
            </v:shape>
            <o:OLEObject Type="Embed" ProgID="Equation.DSMT4" ShapeID="_x0000_i1669" DrawAspect="Content" ObjectID="_1493210737" r:id="rId1369"/>
          </w:object>
        </w:r>
      </w:ins>
      <w:ins w:id="3572" w:author="Gerard" w:date="2015-04-08T21:33:00Z">
        <w:r>
          <w:t xml:space="preserve"> </w:t>
        </w:r>
        <w:r w:rsidR="00DE2D89">
          <w:t>is the exponential integral function.</w:t>
        </w:r>
      </w:ins>
    </w:p>
    <w:p w14:paraId="47931AD1" w14:textId="68685243" w:rsidR="00DE2D89" w:rsidRDefault="00DE2D89" w:rsidP="00DE2D89">
      <w:pPr>
        <w:pStyle w:val="Heading4"/>
        <w:rPr>
          <w:ins w:id="3573" w:author="Gerard" w:date="2015-04-08T21:34:00Z"/>
        </w:rPr>
      </w:pPr>
      <w:bookmarkStart w:id="3574" w:name="_Toc418602605"/>
      <w:ins w:id="3575" w:author="Gerard" w:date="2015-04-08T21:34:00Z">
        <w:r>
          <w:t>Park</w:t>
        </w:r>
        <w:bookmarkEnd w:id="3574"/>
      </w:ins>
    </w:p>
    <w:p w14:paraId="717899B7" w14:textId="0921392C" w:rsidR="00DE2D89" w:rsidRDefault="00DE2D89" w:rsidP="00DE2D89">
      <w:pPr>
        <w:rPr>
          <w:ins w:id="3576" w:author="Gerard" w:date="2015-04-08T21:34:00Z"/>
        </w:rPr>
      </w:pPr>
      <w:ins w:id="3577" w:author="Gerard" w:date="2015-04-08T21:34:00Z">
        <w:r>
          <w:t>The material type for this relaxation function is “relaxation-Park”.  The following material parameters need to be defined:</w:t>
        </w:r>
      </w:ins>
    </w:p>
    <w:p w14:paraId="3AAE00DC" w14:textId="77777777" w:rsidR="00DE2D89" w:rsidRDefault="00DE2D89" w:rsidP="00DE2D89">
      <w:pPr>
        <w:rPr>
          <w:ins w:id="3578" w:author="Gerard" w:date="2015-04-08T21:34: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rPr>
          <w:ins w:id="3579" w:author="Gerard" w:date="2015-04-08T21:34:00Z"/>
        </w:trPr>
        <w:tc>
          <w:tcPr>
            <w:tcW w:w="958" w:type="pct"/>
            <w:shd w:val="clear" w:color="auto" w:fill="auto"/>
          </w:tcPr>
          <w:p w14:paraId="4063C9AB" w14:textId="0A02A2CC" w:rsidR="00DE2D89" w:rsidRPr="00690318" w:rsidRDefault="00DE2D89" w:rsidP="00DE2D89">
            <w:pPr>
              <w:pStyle w:val="code"/>
              <w:rPr>
                <w:ins w:id="3580" w:author="Gerard" w:date="2015-04-08T21:34:00Z"/>
              </w:rPr>
            </w:pPr>
            <w:ins w:id="3581" w:author="Gerard" w:date="2015-04-08T21:34:00Z">
              <w:r w:rsidRPr="00690318">
                <w:t>&lt;</w:t>
              </w:r>
              <w:r>
                <w:t>tau</w:t>
              </w:r>
              <w:r w:rsidRPr="00690318">
                <w:t>&gt;</w:t>
              </w:r>
            </w:ins>
          </w:p>
        </w:tc>
        <w:tc>
          <w:tcPr>
            <w:tcW w:w="3732" w:type="pct"/>
            <w:shd w:val="clear" w:color="auto" w:fill="auto"/>
          </w:tcPr>
          <w:p w14:paraId="4F3C857A" w14:textId="77777777" w:rsidR="00DE2D89" w:rsidRPr="00690318" w:rsidRDefault="00DE2D89" w:rsidP="00DE2D89">
            <w:pPr>
              <w:rPr>
                <w:ins w:id="3582" w:author="Gerard" w:date="2015-04-08T21:34:00Z"/>
              </w:rPr>
            </w:pPr>
            <w:ins w:id="3583" w:author="Gerard" w:date="2015-04-08T21:34:00Z">
              <w:r>
                <w:t xml:space="preserve">Characteristic relaxation time </w:t>
              </w:r>
            </w:ins>
            <w:ins w:id="3584" w:author="Gerard" w:date="2015-04-08T21:34:00Z">
              <w:r w:rsidRPr="000B062D">
                <w:rPr>
                  <w:position w:val="-6"/>
                </w:rPr>
                <w:object w:dxaOrig="200" w:dyaOrig="220" w14:anchorId="69B6E903">
                  <v:shape id="_x0000_i1670" type="#_x0000_t75" style="width:9.75pt;height:11.25pt" o:ole="">
                    <v:imagedata r:id="rId1370" o:title=""/>
                  </v:shape>
                  <o:OLEObject Type="Embed" ProgID="Equation.DSMT4" ShapeID="_x0000_i1670" DrawAspect="Content" ObjectID="_1493210738" r:id="rId1371"/>
                </w:object>
              </w:r>
            </w:ins>
          </w:p>
        </w:tc>
        <w:tc>
          <w:tcPr>
            <w:tcW w:w="310" w:type="pct"/>
          </w:tcPr>
          <w:p w14:paraId="5FD989C9" w14:textId="77777777" w:rsidR="00DE2D89" w:rsidRPr="00690318" w:rsidRDefault="00DE2D89" w:rsidP="00DE2D89">
            <w:pPr>
              <w:rPr>
                <w:ins w:id="3585" w:author="Gerard" w:date="2015-04-08T21:34:00Z"/>
              </w:rPr>
            </w:pPr>
            <w:ins w:id="3586" w:author="Gerard" w:date="2015-04-08T21:34:00Z">
              <w:r>
                <w:t>[</w:t>
              </w:r>
              <w:r>
                <w:rPr>
                  <w:b/>
                </w:rPr>
                <w:t>t</w:t>
              </w:r>
              <w:r>
                <w:t>]</w:t>
              </w:r>
            </w:ins>
          </w:p>
        </w:tc>
      </w:tr>
      <w:tr w:rsidR="00DE2D89" w:rsidRPr="00690318" w14:paraId="61C45B72" w14:textId="77777777" w:rsidTr="00DE2D89">
        <w:trPr>
          <w:ins w:id="3587" w:author="Gerard" w:date="2015-04-08T21:34:00Z"/>
        </w:trPr>
        <w:tc>
          <w:tcPr>
            <w:tcW w:w="958" w:type="pct"/>
            <w:shd w:val="clear" w:color="auto" w:fill="auto"/>
          </w:tcPr>
          <w:p w14:paraId="713D280B" w14:textId="13627C8B" w:rsidR="00DE2D89" w:rsidRPr="00690318" w:rsidRDefault="00DE2D89" w:rsidP="00DE2D89">
            <w:pPr>
              <w:pStyle w:val="code"/>
              <w:rPr>
                <w:ins w:id="3588" w:author="Gerard" w:date="2015-04-08T21:34:00Z"/>
              </w:rPr>
            </w:pPr>
            <w:ins w:id="3589" w:author="Gerard" w:date="2015-04-08T21:34:00Z">
              <w:r>
                <w:t>&lt;beta&gt;</w:t>
              </w:r>
            </w:ins>
          </w:p>
        </w:tc>
        <w:tc>
          <w:tcPr>
            <w:tcW w:w="3732" w:type="pct"/>
            <w:shd w:val="clear" w:color="auto" w:fill="auto"/>
          </w:tcPr>
          <w:p w14:paraId="523620A3" w14:textId="4F1F53A3" w:rsidR="00DE2D89" w:rsidRDefault="00DE2D89" w:rsidP="00DE2D89">
            <w:pPr>
              <w:rPr>
                <w:ins w:id="3590" w:author="Gerard" w:date="2015-04-08T21:34:00Z"/>
              </w:rPr>
            </w:pPr>
            <w:ins w:id="3591" w:author="Gerard" w:date="2015-04-08T21:34:00Z">
              <w:r>
                <w:t xml:space="preserve">Power exponent </w:t>
              </w:r>
            </w:ins>
            <w:ins w:id="3592" w:author="Gerard" w:date="2015-04-08T21:34:00Z">
              <w:r w:rsidRPr="000B062D">
                <w:rPr>
                  <w:position w:val="-10"/>
                </w:rPr>
                <w:object w:dxaOrig="220" w:dyaOrig="320" w14:anchorId="2916118D">
                  <v:shape id="_x0000_i1671" type="#_x0000_t75" style="width:11.25pt;height:15.75pt" o:ole="">
                    <v:imagedata r:id="rId1372" o:title=""/>
                  </v:shape>
                  <o:OLEObject Type="Embed" ProgID="Equation.DSMT4" ShapeID="_x0000_i1671" DrawAspect="Content" ObjectID="_1493210739" r:id="rId1373"/>
                </w:object>
              </w:r>
            </w:ins>
            <w:ins w:id="3593" w:author="Gerard" w:date="2015-04-08T21:34:00Z">
              <w:r>
                <w:t xml:space="preserve"> </w:t>
              </w:r>
            </w:ins>
          </w:p>
        </w:tc>
        <w:tc>
          <w:tcPr>
            <w:tcW w:w="310" w:type="pct"/>
          </w:tcPr>
          <w:p w14:paraId="018EE3C3" w14:textId="2DFFD561" w:rsidR="00DE2D89" w:rsidRDefault="00DE2D89" w:rsidP="00DE2D89">
            <w:pPr>
              <w:rPr>
                <w:ins w:id="3594" w:author="Gerard" w:date="2015-04-08T21:34:00Z"/>
              </w:rPr>
            </w:pPr>
            <w:ins w:id="3595" w:author="Gerard" w:date="2015-04-08T21:34:00Z">
              <w:r>
                <w:t>[</w:t>
              </w:r>
              <w:r>
                <w:rPr>
                  <w:b/>
                </w:rPr>
                <w:t xml:space="preserve"> </w:t>
              </w:r>
              <w:r>
                <w:t>]</w:t>
              </w:r>
            </w:ins>
          </w:p>
        </w:tc>
      </w:tr>
    </w:tbl>
    <w:p w14:paraId="44F519AE" w14:textId="77777777" w:rsidR="00DE2D89" w:rsidRDefault="00DE2D89" w:rsidP="00DE2D89">
      <w:pPr>
        <w:rPr>
          <w:ins w:id="3596" w:author="Gerard" w:date="2015-04-08T21:34:00Z"/>
        </w:rPr>
      </w:pPr>
    </w:p>
    <w:p w14:paraId="09E6F16B" w14:textId="77777777" w:rsidR="00DE2D89" w:rsidRDefault="00DE2D89" w:rsidP="00DE2D89">
      <w:pPr>
        <w:rPr>
          <w:ins w:id="3597" w:author="Gerard" w:date="2015-04-08T21:34:00Z"/>
        </w:rPr>
      </w:pPr>
      <w:ins w:id="3598" w:author="Gerard" w:date="2015-04-08T21:34:00Z">
        <w:r>
          <w:t>The reduced relaxation function for this material type is given by</w:t>
        </w:r>
      </w:ins>
    </w:p>
    <w:p w14:paraId="7BC85B1A" w14:textId="77777777" w:rsidR="00DE2D89" w:rsidRDefault="00DE2D89" w:rsidP="00DE2D89">
      <w:pPr>
        <w:pStyle w:val="MTDisplayEquation"/>
        <w:rPr>
          <w:ins w:id="3599" w:author="Gerard" w:date="2015-04-08T21:34:00Z"/>
        </w:rPr>
      </w:pPr>
      <w:ins w:id="3600" w:author="Gerard" w:date="2015-04-08T21:34:00Z">
        <w:r>
          <w:tab/>
        </w:r>
      </w:ins>
      <w:ins w:id="3601" w:author="Gerard" w:date="2015-04-08T21:34:00Z">
        <w:r w:rsidRPr="00DE2D89">
          <w:rPr>
            <w:position w:val="-70"/>
          </w:rPr>
          <w:object w:dxaOrig="1580" w:dyaOrig="1120" w14:anchorId="4EAC128F">
            <v:shape id="_x0000_i1672" type="#_x0000_t75" style="width:78.75pt;height:56.25pt" o:ole="">
              <v:imagedata r:id="rId1374" o:title=""/>
            </v:shape>
            <o:OLEObject Type="Embed" ProgID="Equation.DSMT4" ShapeID="_x0000_i1672" DrawAspect="Content" ObjectID="_1493210740" r:id="rId1375"/>
          </w:object>
        </w:r>
      </w:ins>
      <w:ins w:id="3602" w:author="Gerard" w:date="2015-04-08T21:34:00Z">
        <w:r>
          <w:t xml:space="preserve"> </w:t>
        </w:r>
      </w:ins>
    </w:p>
    <w:p w14:paraId="7E68B24E" w14:textId="5E0C995B" w:rsidR="00DE2D89" w:rsidRDefault="00DE2D89" w:rsidP="00DE2D89">
      <w:pPr>
        <w:pStyle w:val="Heading4"/>
        <w:rPr>
          <w:ins w:id="3603" w:author="Gerard" w:date="2015-04-08T21:42:00Z"/>
        </w:rPr>
      </w:pPr>
      <w:bookmarkStart w:id="3604" w:name="_Toc418602606"/>
      <w:ins w:id="3605" w:author="Gerard" w:date="2015-04-08T21:42:00Z">
        <w:r>
          <w:t>Park Distortional</w:t>
        </w:r>
        <w:bookmarkEnd w:id="3604"/>
      </w:ins>
    </w:p>
    <w:p w14:paraId="118D4663" w14:textId="24643318" w:rsidR="00DE2D89" w:rsidRDefault="00DE2D89" w:rsidP="00DE2D89">
      <w:pPr>
        <w:rPr>
          <w:ins w:id="3606" w:author="Gerard" w:date="2015-04-08T21:42:00Z"/>
        </w:rPr>
      </w:pPr>
      <w:ins w:id="3607" w:author="Gerard" w:date="2015-04-08T21:42:00Z">
        <w:r>
          <w:t>The material type for this relaxation function is “relaxation-Park-distortion”.  The following material parameters need to be defined:</w:t>
        </w:r>
      </w:ins>
    </w:p>
    <w:p w14:paraId="73D1F4BE" w14:textId="77777777" w:rsidR="00DE2D89" w:rsidRDefault="00DE2D89" w:rsidP="00DE2D89">
      <w:pPr>
        <w:rPr>
          <w:ins w:id="3608" w:author="Gerard" w:date="2015-04-08T21:4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rPr>
          <w:ins w:id="3609" w:author="Gerard" w:date="2015-04-08T21:42:00Z"/>
        </w:trPr>
        <w:tc>
          <w:tcPr>
            <w:tcW w:w="958" w:type="pct"/>
            <w:shd w:val="clear" w:color="auto" w:fill="auto"/>
          </w:tcPr>
          <w:p w14:paraId="58A70061" w14:textId="3308DCF0" w:rsidR="00DE2D89" w:rsidRPr="00690318" w:rsidRDefault="00DE2D89" w:rsidP="00DE2D89">
            <w:pPr>
              <w:pStyle w:val="code"/>
              <w:rPr>
                <w:ins w:id="3610" w:author="Gerard" w:date="2015-04-08T21:42:00Z"/>
              </w:rPr>
            </w:pPr>
            <w:ins w:id="3611" w:author="Gerard" w:date="2015-04-08T21:42:00Z">
              <w:r w:rsidRPr="00690318">
                <w:t>&lt;</w:t>
              </w:r>
              <w:r>
                <w:t>tau</w:t>
              </w:r>
            </w:ins>
            <w:ins w:id="3612" w:author="Gerard" w:date="2015-04-08T21:43:00Z">
              <w:r>
                <w:t>0</w:t>
              </w:r>
            </w:ins>
            <w:ins w:id="3613" w:author="Gerard" w:date="2015-04-08T21:42:00Z">
              <w:r w:rsidRPr="00690318">
                <w:t>&gt;</w:t>
              </w:r>
            </w:ins>
          </w:p>
        </w:tc>
        <w:tc>
          <w:tcPr>
            <w:tcW w:w="3732" w:type="pct"/>
            <w:shd w:val="clear" w:color="auto" w:fill="auto"/>
          </w:tcPr>
          <w:p w14:paraId="19C65DAF" w14:textId="77777777" w:rsidR="00DE2D89" w:rsidRPr="00690318" w:rsidRDefault="00DE2D89" w:rsidP="00DE2D89">
            <w:pPr>
              <w:rPr>
                <w:ins w:id="3614" w:author="Gerard" w:date="2015-04-08T21:42:00Z"/>
              </w:rPr>
            </w:pPr>
            <w:ins w:id="3615" w:author="Gerard" w:date="2015-04-08T21:42:00Z">
              <w:r>
                <w:t xml:space="preserve">Characteristic relaxation time </w:t>
              </w:r>
            </w:ins>
            <w:ins w:id="3616" w:author="Gerard" w:date="2015-04-08T21:42:00Z">
              <w:r w:rsidRPr="000B062D">
                <w:rPr>
                  <w:position w:val="-12"/>
                </w:rPr>
                <w:object w:dxaOrig="260" w:dyaOrig="380" w14:anchorId="161D3B4F">
                  <v:shape id="_x0000_i1673" type="#_x0000_t75" style="width:12.75pt;height:19.5pt" o:ole="">
                    <v:imagedata r:id="rId1376" o:title=""/>
                  </v:shape>
                  <o:OLEObject Type="Embed" ProgID="Equation.DSMT4" ShapeID="_x0000_i1673" DrawAspect="Content" ObjectID="_1493210741" r:id="rId1377"/>
                </w:object>
              </w:r>
            </w:ins>
          </w:p>
        </w:tc>
        <w:tc>
          <w:tcPr>
            <w:tcW w:w="310" w:type="pct"/>
          </w:tcPr>
          <w:p w14:paraId="6A04D13F" w14:textId="77777777" w:rsidR="00DE2D89" w:rsidRPr="00690318" w:rsidRDefault="00DE2D89" w:rsidP="00DE2D89">
            <w:pPr>
              <w:rPr>
                <w:ins w:id="3617" w:author="Gerard" w:date="2015-04-08T21:42:00Z"/>
              </w:rPr>
            </w:pPr>
            <w:ins w:id="3618" w:author="Gerard" w:date="2015-04-08T21:42:00Z">
              <w:r>
                <w:t>[</w:t>
              </w:r>
              <w:r>
                <w:rPr>
                  <w:b/>
                </w:rPr>
                <w:t>t</w:t>
              </w:r>
              <w:r>
                <w:t>]</w:t>
              </w:r>
            </w:ins>
          </w:p>
        </w:tc>
      </w:tr>
      <w:tr w:rsidR="00DE2D89" w:rsidRPr="00690318" w14:paraId="2C40F59E" w14:textId="77777777" w:rsidTr="00DE2D89">
        <w:trPr>
          <w:ins w:id="3619" w:author="Gerard" w:date="2015-04-08T21:42:00Z"/>
        </w:trPr>
        <w:tc>
          <w:tcPr>
            <w:tcW w:w="958" w:type="pct"/>
            <w:shd w:val="clear" w:color="auto" w:fill="auto"/>
          </w:tcPr>
          <w:p w14:paraId="007A3C65" w14:textId="07D375E5" w:rsidR="00DE2D89" w:rsidRPr="00690318" w:rsidRDefault="00DE2D89" w:rsidP="00DE2D89">
            <w:pPr>
              <w:pStyle w:val="code"/>
              <w:rPr>
                <w:ins w:id="3620" w:author="Gerard" w:date="2015-04-08T21:42:00Z"/>
              </w:rPr>
            </w:pPr>
            <w:ins w:id="3621" w:author="Gerard" w:date="2015-04-08T21:42:00Z">
              <w:r>
                <w:t>&lt;beta</w:t>
              </w:r>
            </w:ins>
            <w:ins w:id="3622" w:author="Gerard" w:date="2015-04-08T21:43:00Z">
              <w:r w:rsidR="004E6471">
                <w:t>0</w:t>
              </w:r>
            </w:ins>
            <w:ins w:id="3623" w:author="Gerard" w:date="2015-04-08T21:42:00Z">
              <w:r>
                <w:t>&gt;</w:t>
              </w:r>
            </w:ins>
          </w:p>
        </w:tc>
        <w:tc>
          <w:tcPr>
            <w:tcW w:w="3732" w:type="pct"/>
            <w:shd w:val="clear" w:color="auto" w:fill="auto"/>
          </w:tcPr>
          <w:p w14:paraId="6C6BAB75" w14:textId="2C5C37B5" w:rsidR="00DE2D89" w:rsidRDefault="00DE2D89" w:rsidP="00DE2D89">
            <w:pPr>
              <w:rPr>
                <w:ins w:id="3624" w:author="Gerard" w:date="2015-04-08T21:42:00Z"/>
              </w:rPr>
            </w:pPr>
            <w:ins w:id="3625" w:author="Gerard" w:date="2015-04-08T21:42:00Z">
              <w:r>
                <w:t>Power exponent</w:t>
              </w:r>
            </w:ins>
            <w:ins w:id="3626" w:author="Gerard" w:date="2015-04-08T21:44:00Z">
              <w:r w:rsidR="004E6471">
                <w:t xml:space="preserve"> at zero strain</w:t>
              </w:r>
            </w:ins>
            <w:ins w:id="3627" w:author="Gerard" w:date="2015-04-08T21:42:00Z">
              <w:r>
                <w:t xml:space="preserve"> </w:t>
              </w:r>
            </w:ins>
            <w:ins w:id="3628" w:author="Gerard" w:date="2015-04-08T21:42:00Z">
              <w:r w:rsidR="004E6471" w:rsidRPr="000B062D">
                <w:rPr>
                  <w:position w:val="-12"/>
                </w:rPr>
                <w:object w:dxaOrig="280" w:dyaOrig="380" w14:anchorId="7A7906CF">
                  <v:shape id="_x0000_i1674" type="#_x0000_t75" style="width:14.25pt;height:19.5pt" o:ole="">
                    <v:imagedata r:id="rId1378" o:title=""/>
                  </v:shape>
                  <o:OLEObject Type="Embed" ProgID="Equation.DSMT4" ShapeID="_x0000_i1674" DrawAspect="Content" ObjectID="_1493210742" r:id="rId1379"/>
                </w:object>
              </w:r>
            </w:ins>
            <w:ins w:id="3629" w:author="Gerard" w:date="2015-04-08T21:42:00Z">
              <w:r>
                <w:t xml:space="preserve"> </w:t>
              </w:r>
            </w:ins>
          </w:p>
        </w:tc>
        <w:tc>
          <w:tcPr>
            <w:tcW w:w="310" w:type="pct"/>
          </w:tcPr>
          <w:p w14:paraId="799D8D41" w14:textId="77777777" w:rsidR="00DE2D89" w:rsidRDefault="00DE2D89" w:rsidP="00DE2D89">
            <w:pPr>
              <w:rPr>
                <w:ins w:id="3630" w:author="Gerard" w:date="2015-04-08T21:42:00Z"/>
              </w:rPr>
            </w:pPr>
            <w:ins w:id="3631" w:author="Gerard" w:date="2015-04-08T21:42:00Z">
              <w:r>
                <w:t>[</w:t>
              </w:r>
              <w:r>
                <w:rPr>
                  <w:b/>
                </w:rPr>
                <w:t xml:space="preserve"> </w:t>
              </w:r>
              <w:r>
                <w:t>]</w:t>
              </w:r>
            </w:ins>
          </w:p>
        </w:tc>
      </w:tr>
      <w:tr w:rsidR="004E6471" w:rsidRPr="00690318" w14:paraId="4E476416" w14:textId="77777777" w:rsidTr="00DE2D89">
        <w:trPr>
          <w:ins w:id="3632" w:author="Gerard" w:date="2015-04-08T21:43:00Z"/>
        </w:trPr>
        <w:tc>
          <w:tcPr>
            <w:tcW w:w="958" w:type="pct"/>
            <w:shd w:val="clear" w:color="auto" w:fill="auto"/>
          </w:tcPr>
          <w:p w14:paraId="4AEF4D8B" w14:textId="2186C7EB" w:rsidR="004E6471" w:rsidRDefault="004E6471" w:rsidP="00DE2D89">
            <w:pPr>
              <w:pStyle w:val="code"/>
              <w:rPr>
                <w:ins w:id="3633" w:author="Gerard" w:date="2015-04-08T21:43:00Z"/>
              </w:rPr>
            </w:pPr>
            <w:ins w:id="3634" w:author="Gerard" w:date="2015-04-08T21:43:00Z">
              <w:r>
                <w:t>&lt;tau1&gt;</w:t>
              </w:r>
            </w:ins>
          </w:p>
        </w:tc>
        <w:tc>
          <w:tcPr>
            <w:tcW w:w="3732" w:type="pct"/>
            <w:shd w:val="clear" w:color="auto" w:fill="auto"/>
          </w:tcPr>
          <w:p w14:paraId="597EA83C" w14:textId="73C73DFC" w:rsidR="004E6471" w:rsidRDefault="004E6471" w:rsidP="00DE2D89">
            <w:pPr>
              <w:rPr>
                <w:ins w:id="3635" w:author="Gerard" w:date="2015-04-08T21:43:00Z"/>
              </w:rPr>
            </w:pPr>
            <w:ins w:id="3636" w:author="Gerard" w:date="2015-04-08T21:44:00Z">
              <w:r>
                <w:t xml:space="preserve">Characteristic relaxation time </w:t>
              </w:r>
            </w:ins>
            <w:ins w:id="3637" w:author="Gerard" w:date="2015-04-08T21:44:00Z">
              <w:r w:rsidRPr="000B062D">
                <w:rPr>
                  <w:position w:val="-12"/>
                </w:rPr>
                <w:object w:dxaOrig="240" w:dyaOrig="380" w14:anchorId="3B52D522">
                  <v:shape id="_x0000_i1675" type="#_x0000_t75" style="width:12pt;height:19.5pt" o:ole="">
                    <v:imagedata r:id="rId1380" o:title=""/>
                  </v:shape>
                  <o:OLEObject Type="Embed" ProgID="Equation.DSMT4" ShapeID="_x0000_i1675" DrawAspect="Content" ObjectID="_1493210743" r:id="rId1381"/>
                </w:object>
              </w:r>
            </w:ins>
            <w:ins w:id="3638" w:author="Gerard" w:date="2015-04-08T21:44:00Z">
              <w:r>
                <w:t xml:space="preserve"> </w:t>
              </w:r>
            </w:ins>
          </w:p>
        </w:tc>
        <w:tc>
          <w:tcPr>
            <w:tcW w:w="310" w:type="pct"/>
          </w:tcPr>
          <w:p w14:paraId="6B08DE5C" w14:textId="77777777" w:rsidR="004E6471" w:rsidRDefault="004E6471" w:rsidP="00DE2D89">
            <w:pPr>
              <w:rPr>
                <w:ins w:id="3639" w:author="Gerard" w:date="2015-04-08T21:43:00Z"/>
              </w:rPr>
            </w:pPr>
          </w:p>
        </w:tc>
      </w:tr>
      <w:tr w:rsidR="004E6471" w:rsidRPr="00690318" w14:paraId="14E56F88" w14:textId="77777777" w:rsidTr="00DE2D89">
        <w:trPr>
          <w:ins w:id="3640" w:author="Gerard" w:date="2015-04-08T21:43:00Z"/>
        </w:trPr>
        <w:tc>
          <w:tcPr>
            <w:tcW w:w="958" w:type="pct"/>
            <w:shd w:val="clear" w:color="auto" w:fill="auto"/>
          </w:tcPr>
          <w:p w14:paraId="111A91B4" w14:textId="4AB05252" w:rsidR="004E6471" w:rsidRDefault="004E6471" w:rsidP="00DE2D89">
            <w:pPr>
              <w:pStyle w:val="code"/>
              <w:rPr>
                <w:ins w:id="3641" w:author="Gerard" w:date="2015-04-08T21:43:00Z"/>
              </w:rPr>
            </w:pPr>
            <w:ins w:id="3642" w:author="Gerard" w:date="2015-04-08T21:44:00Z">
              <w:r>
                <w:t>&lt;beta1&gt;</w:t>
              </w:r>
            </w:ins>
          </w:p>
        </w:tc>
        <w:tc>
          <w:tcPr>
            <w:tcW w:w="3732" w:type="pct"/>
            <w:shd w:val="clear" w:color="auto" w:fill="auto"/>
          </w:tcPr>
          <w:p w14:paraId="435463E8" w14:textId="5403259C" w:rsidR="004E6471" w:rsidRDefault="004E6471" w:rsidP="00DE2D89">
            <w:pPr>
              <w:rPr>
                <w:ins w:id="3643" w:author="Gerard" w:date="2015-04-08T21:43:00Z"/>
              </w:rPr>
            </w:pPr>
            <w:ins w:id="3644" w:author="Gerard" w:date="2015-04-08T21:44:00Z">
              <w:r>
                <w:t xml:space="preserve">Power exponent at zero strain </w:t>
              </w:r>
            </w:ins>
            <w:ins w:id="3645" w:author="Gerard" w:date="2015-04-08T21:44:00Z">
              <w:r w:rsidRPr="000B062D">
                <w:rPr>
                  <w:position w:val="-12"/>
                </w:rPr>
                <w:object w:dxaOrig="260" w:dyaOrig="380" w14:anchorId="1B883919">
                  <v:shape id="_x0000_i1676" type="#_x0000_t75" style="width:12.75pt;height:19.5pt" o:ole="">
                    <v:imagedata r:id="rId1382" o:title=""/>
                  </v:shape>
                  <o:OLEObject Type="Embed" ProgID="Equation.DSMT4" ShapeID="_x0000_i1676" DrawAspect="Content" ObjectID="_1493210744" r:id="rId1383"/>
                </w:object>
              </w:r>
            </w:ins>
            <w:ins w:id="3646" w:author="Gerard" w:date="2015-04-08T21:44:00Z">
              <w:r>
                <w:t xml:space="preserve"> </w:t>
              </w:r>
            </w:ins>
          </w:p>
        </w:tc>
        <w:tc>
          <w:tcPr>
            <w:tcW w:w="310" w:type="pct"/>
          </w:tcPr>
          <w:p w14:paraId="178999FE" w14:textId="77777777" w:rsidR="004E6471" w:rsidRDefault="004E6471" w:rsidP="00DE2D89">
            <w:pPr>
              <w:rPr>
                <w:ins w:id="3647" w:author="Gerard" w:date="2015-04-08T21:43:00Z"/>
              </w:rPr>
            </w:pPr>
          </w:p>
        </w:tc>
      </w:tr>
      <w:tr w:rsidR="004E6471" w:rsidRPr="00690318" w14:paraId="080777AC" w14:textId="77777777" w:rsidTr="00DE2D89">
        <w:trPr>
          <w:ins w:id="3648" w:author="Gerard" w:date="2015-04-08T21:43:00Z"/>
        </w:trPr>
        <w:tc>
          <w:tcPr>
            <w:tcW w:w="958" w:type="pct"/>
            <w:shd w:val="clear" w:color="auto" w:fill="auto"/>
          </w:tcPr>
          <w:p w14:paraId="4D46C39F" w14:textId="6952E65C" w:rsidR="004E6471" w:rsidRDefault="004E6471" w:rsidP="00DE2D89">
            <w:pPr>
              <w:pStyle w:val="code"/>
              <w:rPr>
                <w:ins w:id="3649" w:author="Gerard" w:date="2015-04-08T21:43:00Z"/>
              </w:rPr>
            </w:pPr>
            <w:ins w:id="3650" w:author="Gerard" w:date="2015-04-08T21:44:00Z">
              <w:r>
                <w:t>&lt;alpha&gt;</w:t>
              </w:r>
            </w:ins>
          </w:p>
        </w:tc>
        <w:tc>
          <w:tcPr>
            <w:tcW w:w="3732" w:type="pct"/>
            <w:shd w:val="clear" w:color="auto" w:fill="auto"/>
          </w:tcPr>
          <w:p w14:paraId="2ECB9264" w14:textId="05AEF6C5" w:rsidR="004E6471" w:rsidRDefault="004E6471" w:rsidP="00DE2D89">
            <w:pPr>
              <w:rPr>
                <w:ins w:id="3651" w:author="Gerard" w:date="2015-04-08T21:43:00Z"/>
              </w:rPr>
            </w:pPr>
            <w:ins w:id="3652" w:author="Gerard" w:date="2015-04-08T21:44:00Z">
              <w:r>
                <w:t xml:space="preserve">Power exponent </w:t>
              </w:r>
            </w:ins>
            <w:ins w:id="3653" w:author="Gerard" w:date="2015-04-08T21:44:00Z">
              <w:r w:rsidRPr="000B062D">
                <w:rPr>
                  <w:position w:val="-6"/>
                </w:rPr>
                <w:object w:dxaOrig="240" w:dyaOrig="220" w14:anchorId="70DC43D9">
                  <v:shape id="_x0000_i1677" type="#_x0000_t75" style="width:12pt;height:11.25pt" o:ole="">
                    <v:imagedata r:id="rId1384" o:title=""/>
                  </v:shape>
                  <o:OLEObject Type="Embed" ProgID="Equation.DSMT4" ShapeID="_x0000_i1677" DrawAspect="Content" ObjectID="_1493210745" r:id="rId1385"/>
                </w:object>
              </w:r>
            </w:ins>
          </w:p>
        </w:tc>
        <w:tc>
          <w:tcPr>
            <w:tcW w:w="310" w:type="pct"/>
          </w:tcPr>
          <w:p w14:paraId="52BBC1D2" w14:textId="77777777" w:rsidR="004E6471" w:rsidRDefault="004E6471" w:rsidP="00DE2D89">
            <w:pPr>
              <w:rPr>
                <w:ins w:id="3654" w:author="Gerard" w:date="2015-04-08T21:43:00Z"/>
              </w:rPr>
            </w:pPr>
          </w:p>
        </w:tc>
      </w:tr>
    </w:tbl>
    <w:p w14:paraId="531B83BE" w14:textId="77777777" w:rsidR="00DE2D89" w:rsidRDefault="00DE2D89" w:rsidP="00DE2D89">
      <w:pPr>
        <w:rPr>
          <w:ins w:id="3655" w:author="Gerard" w:date="2015-04-08T21:42:00Z"/>
        </w:rPr>
      </w:pPr>
    </w:p>
    <w:p w14:paraId="6199E597" w14:textId="77777777" w:rsidR="00DE2D89" w:rsidRDefault="00DE2D89" w:rsidP="00DE2D89">
      <w:pPr>
        <w:rPr>
          <w:ins w:id="3656" w:author="Gerard" w:date="2015-04-08T21:42:00Z"/>
        </w:rPr>
      </w:pPr>
      <w:ins w:id="3657" w:author="Gerard" w:date="2015-04-08T21:42:00Z">
        <w:r>
          <w:t>The reduced relaxation function for this material type is given by</w:t>
        </w:r>
      </w:ins>
    </w:p>
    <w:p w14:paraId="6809BC54" w14:textId="77777777" w:rsidR="00DE2D89" w:rsidRDefault="00DE2D89" w:rsidP="00DE2D89">
      <w:pPr>
        <w:pStyle w:val="MTDisplayEquation"/>
        <w:rPr>
          <w:ins w:id="3658" w:author="Gerard" w:date="2015-04-08T21:42:00Z"/>
        </w:rPr>
      </w:pPr>
      <w:ins w:id="3659" w:author="Gerard" w:date="2015-04-08T21:42:00Z">
        <w:r>
          <w:lastRenderedPageBreak/>
          <w:tab/>
        </w:r>
      </w:ins>
      <w:ins w:id="3660" w:author="Gerard" w:date="2015-04-08T21:42:00Z">
        <w:r w:rsidR="004E6471" w:rsidRPr="00DE2D89">
          <w:rPr>
            <w:position w:val="-70"/>
          </w:rPr>
          <w:object w:dxaOrig="2840" w:dyaOrig="1120" w14:anchorId="10072D7C">
            <v:shape id="_x0000_i1678" type="#_x0000_t75" style="width:142.5pt;height:56.25pt" o:ole="">
              <v:imagedata r:id="rId1386" o:title=""/>
            </v:shape>
            <o:OLEObject Type="Embed" ProgID="Equation.DSMT4" ShapeID="_x0000_i1678" DrawAspect="Content" ObjectID="_1493210746" r:id="rId1387"/>
          </w:object>
        </w:r>
      </w:ins>
      <w:ins w:id="3661" w:author="Gerard" w:date="2015-04-08T21:42:00Z">
        <w:r>
          <w:t xml:space="preserve"> </w:t>
        </w:r>
      </w:ins>
    </w:p>
    <w:p w14:paraId="588AC0A0" w14:textId="3C1B907E" w:rsidR="00DE2D89" w:rsidRDefault="004E6471" w:rsidP="00DE2D89">
      <w:pPr>
        <w:rPr>
          <w:ins w:id="3662" w:author="Gerard" w:date="2015-04-08T21:45:00Z"/>
        </w:rPr>
      </w:pPr>
      <w:ins w:id="3663" w:author="Gerard" w:date="2015-04-08T21:45:00Z">
        <w:r>
          <w:t>where</w:t>
        </w:r>
      </w:ins>
    </w:p>
    <w:p w14:paraId="08830AF1" w14:textId="32874BD8" w:rsidR="004E6471" w:rsidRPr="007E7104" w:rsidRDefault="004E6471">
      <w:pPr>
        <w:pStyle w:val="MTDisplayEquation"/>
        <w:rPr>
          <w:ins w:id="3664" w:author="Gerard" w:date="2015-04-08T21:42:00Z"/>
        </w:rPr>
        <w:pPrChange w:id="3665" w:author="Gerard" w:date="2015-04-08T21:45:00Z">
          <w:pPr/>
        </w:pPrChange>
      </w:pPr>
      <w:ins w:id="3666" w:author="Gerard" w:date="2015-04-08T21:45:00Z">
        <w:r>
          <w:tab/>
        </w:r>
      </w:ins>
      <w:ins w:id="3667" w:author="Gerard" w:date="2015-04-08T21:45:00Z">
        <w:r w:rsidRPr="004E6471">
          <w:rPr>
            <w:position w:val="-18"/>
            <w:rPrChange w:id="3668" w:author="Gerard" w:date="2015-04-08T21:45:00Z">
              <w:rPr>
                <w:position w:val="-18"/>
              </w:rPr>
            </w:rPrChange>
          </w:rPr>
          <w:object w:dxaOrig="2040" w:dyaOrig="540" w14:anchorId="1EF4DB21">
            <v:shape id="_x0000_i1679" type="#_x0000_t75" style="width:102.75pt;height:27pt" o:ole="">
              <v:imagedata r:id="rId1388" o:title=""/>
            </v:shape>
            <o:OLEObject Type="Embed" ProgID="Equation.DSMT4" ShapeID="_x0000_i1679" DrawAspect="Content" ObjectID="_1493210747" r:id="rId1389"/>
          </w:object>
        </w:r>
      </w:ins>
      <w:ins w:id="3669" w:author="Gerard" w:date="2015-04-08T21:45:00Z">
        <w:r>
          <w:t xml:space="preserve"> </w:t>
        </w:r>
      </w:ins>
    </w:p>
    <w:p w14:paraId="0C275D19" w14:textId="4D387FFA" w:rsidR="009E4B4B" w:rsidRDefault="004E6471" w:rsidP="007E7104">
      <w:pPr>
        <w:rPr>
          <w:ins w:id="3670" w:author="Gerard" w:date="2015-04-08T21:45:00Z"/>
        </w:rPr>
      </w:pPr>
      <w:ins w:id="3671" w:author="Gerard" w:date="2015-04-08T21:45:00Z">
        <w:r>
          <w:t xml:space="preserve">and </w:t>
        </w:r>
      </w:ins>
    </w:p>
    <w:p w14:paraId="0B9275FC" w14:textId="20EE3C30" w:rsidR="004E6471" w:rsidRPr="007E7104" w:rsidRDefault="004E6471">
      <w:pPr>
        <w:pStyle w:val="MTDisplayEquation"/>
        <w:rPr>
          <w:ins w:id="3672" w:author="Gerard" w:date="2015-04-07T20:32:00Z"/>
        </w:rPr>
        <w:pPrChange w:id="3673" w:author="Gerard" w:date="2015-04-08T21:45:00Z">
          <w:pPr>
            <w:jc w:val="left"/>
          </w:pPr>
        </w:pPrChange>
      </w:pPr>
      <w:ins w:id="3674" w:author="Gerard" w:date="2015-04-08T21:45:00Z">
        <w:r>
          <w:tab/>
        </w:r>
      </w:ins>
      <w:ins w:id="3675" w:author="Gerard" w:date="2015-04-08T21:45:00Z">
        <w:r w:rsidRPr="004E6471">
          <w:rPr>
            <w:position w:val="-18"/>
            <w:rPrChange w:id="3676" w:author="Gerard" w:date="2015-04-08T21:46:00Z">
              <w:rPr>
                <w:position w:val="-18"/>
              </w:rPr>
            </w:rPrChange>
          </w:rPr>
          <w:object w:dxaOrig="2120" w:dyaOrig="540" w14:anchorId="7DD2F42C">
            <v:shape id="_x0000_i1680" type="#_x0000_t75" style="width:106.5pt;height:27pt" o:ole="">
              <v:imagedata r:id="rId1390" o:title=""/>
            </v:shape>
            <o:OLEObject Type="Embed" ProgID="Equation.DSMT4" ShapeID="_x0000_i1680" DrawAspect="Content" ObjectID="_1493210748" r:id="rId1391"/>
          </w:object>
        </w:r>
      </w:ins>
      <w:ins w:id="3677" w:author="Gerard" w:date="2015-04-08T21:45:00Z">
        <w:r>
          <w:t xml:space="preserve"> </w:t>
        </w:r>
      </w:ins>
    </w:p>
    <w:p w14:paraId="63B05294" w14:textId="5D86E43B" w:rsidR="004E6471" w:rsidRDefault="004E6471">
      <w:pPr>
        <w:jc w:val="left"/>
        <w:rPr>
          <w:ins w:id="3678" w:author="Gerard" w:date="2015-04-08T21:46:00Z"/>
        </w:rPr>
      </w:pPr>
      <w:ins w:id="3679" w:author="Gerard" w:date="2015-04-08T21:46:00Z">
        <w:r>
          <w:t xml:space="preserve">The definition of </w:t>
        </w:r>
      </w:ins>
      <w:ins w:id="3680" w:author="Gerard" w:date="2015-04-08T21:46:00Z">
        <w:r w:rsidRPr="000B062D">
          <w:rPr>
            <w:position w:val="-14"/>
          </w:rPr>
          <w:object w:dxaOrig="680" w:dyaOrig="420" w14:anchorId="49ED7876">
            <v:shape id="_x0000_i1681" type="#_x0000_t75" style="width:34.5pt;height:20.25pt" o:ole="">
              <v:imagedata r:id="rId1392" o:title=""/>
            </v:shape>
            <o:OLEObject Type="Embed" ProgID="Equation.DSMT4" ShapeID="_x0000_i1681" DrawAspect="Content" ObjectID="_1493210749" r:id="rId1393"/>
          </w:object>
        </w:r>
      </w:ins>
      <w:ins w:id="3681" w:author="Gerard" w:date="2015-04-08T21:46:00Z">
        <w:r>
          <w:t xml:space="preserve"> is given in Section </w:t>
        </w:r>
        <w:r>
          <w:fldChar w:fldCharType="begin"/>
        </w:r>
        <w:r>
          <w:instrText xml:space="preserve"> REF _Ref290148935 \r \h </w:instrText>
        </w:r>
      </w:ins>
      <w:r>
        <w:fldChar w:fldCharType="separate"/>
      </w:r>
      <w:ins w:id="3682" w:author="Gerard" w:date="2015-04-08T21:50:00Z">
        <w:r w:rsidR="00C00DDA">
          <w:t xml:space="preserve">4.4.1.2. </w:t>
        </w:r>
      </w:ins>
      <w:ins w:id="3683" w:author="Gerard" w:date="2015-04-08T21:46:00Z">
        <w:r>
          <w:fldChar w:fldCharType="end"/>
        </w:r>
      </w:ins>
    </w:p>
    <w:p w14:paraId="60E40326" w14:textId="40F13D15" w:rsidR="004E6471" w:rsidRDefault="004E6471" w:rsidP="004E6471">
      <w:pPr>
        <w:pStyle w:val="Heading4"/>
        <w:rPr>
          <w:ins w:id="3684" w:author="Gerard" w:date="2015-04-08T21:48:00Z"/>
        </w:rPr>
      </w:pPr>
      <w:bookmarkStart w:id="3685" w:name="_Toc418602607"/>
      <w:ins w:id="3686" w:author="Gerard" w:date="2015-04-08T21:49:00Z">
        <w:r>
          <w:t>Power</w:t>
        </w:r>
      </w:ins>
      <w:bookmarkEnd w:id="3685"/>
    </w:p>
    <w:p w14:paraId="2659B899" w14:textId="6AAD5017" w:rsidR="004E6471" w:rsidRDefault="004E6471" w:rsidP="004E6471">
      <w:pPr>
        <w:rPr>
          <w:ins w:id="3687" w:author="Gerard" w:date="2015-04-08T21:48:00Z"/>
        </w:rPr>
      </w:pPr>
      <w:ins w:id="3688" w:author="Gerard" w:date="2015-04-08T21:48:00Z">
        <w:r>
          <w:t>The material type for this relaxation function is “relaxation-</w:t>
        </w:r>
      </w:ins>
      <w:ins w:id="3689" w:author="Gerard" w:date="2015-04-08T21:49:00Z">
        <w:r>
          <w:t>power</w:t>
        </w:r>
      </w:ins>
      <w:ins w:id="3690" w:author="Gerard" w:date="2015-04-08T21:48:00Z">
        <w:r>
          <w:t>”.  The following material parameters need to be defined:</w:t>
        </w:r>
      </w:ins>
    </w:p>
    <w:p w14:paraId="5B0B9FB8" w14:textId="77777777" w:rsidR="004E6471" w:rsidRDefault="004E6471" w:rsidP="004E6471">
      <w:pPr>
        <w:rPr>
          <w:ins w:id="3691"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rPr>
          <w:ins w:id="3692" w:author="Gerard" w:date="2015-04-08T21:48:00Z"/>
        </w:trPr>
        <w:tc>
          <w:tcPr>
            <w:tcW w:w="958" w:type="pct"/>
            <w:shd w:val="clear" w:color="auto" w:fill="auto"/>
          </w:tcPr>
          <w:p w14:paraId="67FB4363" w14:textId="77777777" w:rsidR="004E6471" w:rsidRPr="00690318" w:rsidRDefault="004E6471" w:rsidP="00C00DDA">
            <w:pPr>
              <w:pStyle w:val="code"/>
              <w:rPr>
                <w:ins w:id="3693" w:author="Gerard" w:date="2015-04-08T21:48:00Z"/>
              </w:rPr>
            </w:pPr>
            <w:ins w:id="3694" w:author="Gerard" w:date="2015-04-08T21:48:00Z">
              <w:r w:rsidRPr="00690318">
                <w:t>&lt;</w:t>
              </w:r>
              <w:r>
                <w:t>tau</w:t>
              </w:r>
              <w:r w:rsidRPr="00690318">
                <w:t>&gt;</w:t>
              </w:r>
            </w:ins>
          </w:p>
        </w:tc>
        <w:tc>
          <w:tcPr>
            <w:tcW w:w="3732" w:type="pct"/>
            <w:shd w:val="clear" w:color="auto" w:fill="auto"/>
          </w:tcPr>
          <w:p w14:paraId="2D551C3C" w14:textId="77777777" w:rsidR="004E6471" w:rsidRPr="00690318" w:rsidRDefault="004E6471" w:rsidP="00C00DDA">
            <w:pPr>
              <w:rPr>
                <w:ins w:id="3695" w:author="Gerard" w:date="2015-04-08T21:48:00Z"/>
              </w:rPr>
            </w:pPr>
            <w:ins w:id="3696" w:author="Gerard" w:date="2015-04-08T21:48:00Z">
              <w:r>
                <w:t xml:space="preserve">Characteristic relaxation time </w:t>
              </w:r>
            </w:ins>
            <w:ins w:id="3697" w:author="Gerard" w:date="2015-04-08T21:48:00Z">
              <w:r w:rsidRPr="00CA4B57">
                <w:rPr>
                  <w:position w:val="-6"/>
                </w:rPr>
                <w:object w:dxaOrig="200" w:dyaOrig="220" w14:anchorId="6F2D37A4">
                  <v:shape id="_x0000_i1682" type="#_x0000_t75" style="width:9.75pt;height:11.25pt" o:ole="">
                    <v:imagedata r:id="rId1370" o:title=""/>
                  </v:shape>
                  <o:OLEObject Type="Embed" ProgID="Equation.DSMT4" ShapeID="_x0000_i1682" DrawAspect="Content" ObjectID="_1493210750" r:id="rId1394"/>
                </w:object>
              </w:r>
            </w:ins>
          </w:p>
        </w:tc>
        <w:tc>
          <w:tcPr>
            <w:tcW w:w="310" w:type="pct"/>
          </w:tcPr>
          <w:p w14:paraId="3528F986" w14:textId="77777777" w:rsidR="004E6471" w:rsidRPr="00690318" w:rsidRDefault="004E6471" w:rsidP="00C00DDA">
            <w:pPr>
              <w:rPr>
                <w:ins w:id="3698" w:author="Gerard" w:date="2015-04-08T21:48:00Z"/>
              </w:rPr>
            </w:pPr>
            <w:ins w:id="3699" w:author="Gerard" w:date="2015-04-08T21:48:00Z">
              <w:r>
                <w:t>[</w:t>
              </w:r>
              <w:r>
                <w:rPr>
                  <w:b/>
                </w:rPr>
                <w:t>t</w:t>
              </w:r>
              <w:r>
                <w:t>]</w:t>
              </w:r>
            </w:ins>
          </w:p>
        </w:tc>
      </w:tr>
      <w:tr w:rsidR="004E6471" w:rsidRPr="00690318" w14:paraId="3D699252" w14:textId="77777777" w:rsidTr="00C00DDA">
        <w:trPr>
          <w:ins w:id="3700" w:author="Gerard" w:date="2015-04-08T21:48:00Z"/>
        </w:trPr>
        <w:tc>
          <w:tcPr>
            <w:tcW w:w="958" w:type="pct"/>
            <w:shd w:val="clear" w:color="auto" w:fill="auto"/>
          </w:tcPr>
          <w:p w14:paraId="1932E79E" w14:textId="77777777" w:rsidR="004E6471" w:rsidRPr="00690318" w:rsidRDefault="004E6471" w:rsidP="00C00DDA">
            <w:pPr>
              <w:pStyle w:val="code"/>
              <w:rPr>
                <w:ins w:id="3701" w:author="Gerard" w:date="2015-04-08T21:48:00Z"/>
              </w:rPr>
            </w:pPr>
            <w:ins w:id="3702" w:author="Gerard" w:date="2015-04-08T21:48:00Z">
              <w:r>
                <w:t>&lt;beta&gt;</w:t>
              </w:r>
            </w:ins>
          </w:p>
        </w:tc>
        <w:tc>
          <w:tcPr>
            <w:tcW w:w="3732" w:type="pct"/>
            <w:shd w:val="clear" w:color="auto" w:fill="auto"/>
          </w:tcPr>
          <w:p w14:paraId="50EC5A8F" w14:textId="77777777" w:rsidR="004E6471" w:rsidRDefault="004E6471" w:rsidP="00C00DDA">
            <w:pPr>
              <w:rPr>
                <w:ins w:id="3703" w:author="Gerard" w:date="2015-04-08T21:48:00Z"/>
              </w:rPr>
            </w:pPr>
            <w:ins w:id="3704" w:author="Gerard" w:date="2015-04-08T21:48:00Z">
              <w:r>
                <w:t xml:space="preserve">Power exponent </w:t>
              </w:r>
            </w:ins>
            <w:ins w:id="3705" w:author="Gerard" w:date="2015-04-08T21:48:00Z">
              <w:r w:rsidRPr="00CA4B57">
                <w:rPr>
                  <w:position w:val="-10"/>
                </w:rPr>
                <w:object w:dxaOrig="220" w:dyaOrig="320" w14:anchorId="34BC8916">
                  <v:shape id="_x0000_i1683" type="#_x0000_t75" style="width:11.25pt;height:15.75pt" o:ole="">
                    <v:imagedata r:id="rId1372" o:title=""/>
                  </v:shape>
                  <o:OLEObject Type="Embed" ProgID="Equation.DSMT4" ShapeID="_x0000_i1683" DrawAspect="Content" ObjectID="_1493210751" r:id="rId1395"/>
                </w:object>
              </w:r>
            </w:ins>
            <w:ins w:id="3706" w:author="Gerard" w:date="2015-04-08T21:48:00Z">
              <w:r>
                <w:t xml:space="preserve"> </w:t>
              </w:r>
            </w:ins>
          </w:p>
        </w:tc>
        <w:tc>
          <w:tcPr>
            <w:tcW w:w="310" w:type="pct"/>
          </w:tcPr>
          <w:p w14:paraId="165B08B4" w14:textId="77777777" w:rsidR="004E6471" w:rsidRDefault="004E6471" w:rsidP="00C00DDA">
            <w:pPr>
              <w:rPr>
                <w:ins w:id="3707" w:author="Gerard" w:date="2015-04-08T21:48:00Z"/>
              </w:rPr>
            </w:pPr>
            <w:ins w:id="3708" w:author="Gerard" w:date="2015-04-08T21:48:00Z">
              <w:r>
                <w:t>[</w:t>
              </w:r>
              <w:r>
                <w:rPr>
                  <w:b/>
                </w:rPr>
                <w:t xml:space="preserve"> </w:t>
              </w:r>
              <w:r>
                <w:t>]</w:t>
              </w:r>
            </w:ins>
          </w:p>
        </w:tc>
      </w:tr>
    </w:tbl>
    <w:p w14:paraId="161F1EB8" w14:textId="77777777" w:rsidR="004E6471" w:rsidRDefault="004E6471" w:rsidP="004E6471">
      <w:pPr>
        <w:rPr>
          <w:ins w:id="3709" w:author="Gerard" w:date="2015-04-08T21:48:00Z"/>
        </w:rPr>
      </w:pPr>
    </w:p>
    <w:p w14:paraId="42EA44E5" w14:textId="77777777" w:rsidR="004E6471" w:rsidRDefault="004E6471" w:rsidP="004E6471">
      <w:pPr>
        <w:rPr>
          <w:ins w:id="3710" w:author="Gerard" w:date="2015-04-08T21:48:00Z"/>
        </w:rPr>
      </w:pPr>
      <w:ins w:id="3711" w:author="Gerard" w:date="2015-04-08T21:48:00Z">
        <w:r>
          <w:t>The reduced relaxation function for this material type is given by</w:t>
        </w:r>
      </w:ins>
    </w:p>
    <w:p w14:paraId="3061ED0B" w14:textId="77777777" w:rsidR="004E6471" w:rsidRDefault="004E6471" w:rsidP="004E6471">
      <w:pPr>
        <w:pStyle w:val="MTDisplayEquation"/>
        <w:rPr>
          <w:ins w:id="3712" w:author="Gerard" w:date="2015-04-08T21:48:00Z"/>
        </w:rPr>
      </w:pPr>
      <w:ins w:id="3713" w:author="Gerard" w:date="2015-04-08T21:48:00Z">
        <w:r>
          <w:tab/>
        </w:r>
      </w:ins>
      <w:ins w:id="3714" w:author="Gerard" w:date="2015-04-08T21:48:00Z">
        <w:r w:rsidRPr="00DE2D89">
          <w:rPr>
            <w:position w:val="-70"/>
          </w:rPr>
          <w:object w:dxaOrig="1580" w:dyaOrig="1120" w14:anchorId="3FE3EA3B">
            <v:shape id="_x0000_i1684" type="#_x0000_t75" style="width:78.75pt;height:56.25pt" o:ole="">
              <v:imagedata r:id="rId1396" o:title=""/>
            </v:shape>
            <o:OLEObject Type="Embed" ProgID="Equation.DSMT4" ShapeID="_x0000_i1684" DrawAspect="Content" ObjectID="_1493210752" r:id="rId1397"/>
          </w:object>
        </w:r>
      </w:ins>
      <w:ins w:id="3715" w:author="Gerard" w:date="2015-04-08T21:48:00Z">
        <w:r>
          <w:t xml:space="preserve"> </w:t>
        </w:r>
      </w:ins>
    </w:p>
    <w:p w14:paraId="37CF8F65" w14:textId="47B8ABC3" w:rsidR="004E6471" w:rsidRDefault="00D435F4" w:rsidP="004E6471">
      <w:pPr>
        <w:pStyle w:val="Heading4"/>
        <w:rPr>
          <w:ins w:id="3716" w:author="Gerard" w:date="2015-04-08T21:48:00Z"/>
        </w:rPr>
      </w:pPr>
      <w:bookmarkStart w:id="3717" w:name="_Toc418602608"/>
      <w:ins w:id="3718" w:author="Gerard" w:date="2015-04-08T21:49:00Z">
        <w:r>
          <w:t>Power</w:t>
        </w:r>
      </w:ins>
      <w:ins w:id="3719" w:author="Gerard" w:date="2015-04-08T21:48:00Z">
        <w:r w:rsidR="004E6471">
          <w:t xml:space="preserve"> Distortional</w:t>
        </w:r>
        <w:bookmarkEnd w:id="3717"/>
      </w:ins>
    </w:p>
    <w:p w14:paraId="30BCEBB6" w14:textId="756F59D3" w:rsidR="004E6471" w:rsidRDefault="004E6471" w:rsidP="004E6471">
      <w:pPr>
        <w:rPr>
          <w:ins w:id="3720" w:author="Gerard" w:date="2015-04-08T21:48:00Z"/>
        </w:rPr>
      </w:pPr>
      <w:ins w:id="3721" w:author="Gerard" w:date="2015-04-08T21:48:00Z">
        <w:r>
          <w:t>The material type for this relaxation function is “relaxation-</w:t>
        </w:r>
      </w:ins>
      <w:ins w:id="3722" w:author="Gerard" w:date="2015-04-08T21:49:00Z">
        <w:r w:rsidR="00D435F4">
          <w:t>power</w:t>
        </w:r>
      </w:ins>
      <w:ins w:id="3723" w:author="Gerard" w:date="2015-04-08T21:48:00Z">
        <w:r>
          <w:t>-distortion”.  The following material parameters need to be defined:</w:t>
        </w:r>
      </w:ins>
    </w:p>
    <w:p w14:paraId="5AAB6CAC" w14:textId="77777777" w:rsidR="004E6471" w:rsidRDefault="004E6471" w:rsidP="004E6471">
      <w:pPr>
        <w:rPr>
          <w:ins w:id="3724"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rPr>
          <w:ins w:id="3725" w:author="Gerard" w:date="2015-04-08T21:48:00Z"/>
        </w:trPr>
        <w:tc>
          <w:tcPr>
            <w:tcW w:w="958" w:type="pct"/>
            <w:shd w:val="clear" w:color="auto" w:fill="auto"/>
          </w:tcPr>
          <w:p w14:paraId="7D74EE3A" w14:textId="77777777" w:rsidR="004E6471" w:rsidRPr="00690318" w:rsidRDefault="004E6471" w:rsidP="00C00DDA">
            <w:pPr>
              <w:pStyle w:val="code"/>
              <w:rPr>
                <w:ins w:id="3726" w:author="Gerard" w:date="2015-04-08T21:48:00Z"/>
              </w:rPr>
            </w:pPr>
            <w:ins w:id="3727" w:author="Gerard" w:date="2015-04-08T21:48:00Z">
              <w:r w:rsidRPr="00690318">
                <w:t>&lt;</w:t>
              </w:r>
              <w:r>
                <w:t>tau0</w:t>
              </w:r>
              <w:r w:rsidRPr="00690318">
                <w:t>&gt;</w:t>
              </w:r>
            </w:ins>
          </w:p>
        </w:tc>
        <w:tc>
          <w:tcPr>
            <w:tcW w:w="3732" w:type="pct"/>
            <w:shd w:val="clear" w:color="auto" w:fill="auto"/>
          </w:tcPr>
          <w:p w14:paraId="09E42EEB" w14:textId="77777777" w:rsidR="004E6471" w:rsidRPr="00690318" w:rsidRDefault="004E6471" w:rsidP="00C00DDA">
            <w:pPr>
              <w:rPr>
                <w:ins w:id="3728" w:author="Gerard" w:date="2015-04-08T21:48:00Z"/>
              </w:rPr>
            </w:pPr>
            <w:ins w:id="3729" w:author="Gerard" w:date="2015-04-08T21:48:00Z">
              <w:r>
                <w:t xml:space="preserve">Characteristic relaxation time </w:t>
              </w:r>
            </w:ins>
            <w:ins w:id="3730" w:author="Gerard" w:date="2015-04-08T21:48:00Z">
              <w:r w:rsidRPr="00CA4B57">
                <w:rPr>
                  <w:position w:val="-12"/>
                </w:rPr>
                <w:object w:dxaOrig="260" w:dyaOrig="380" w14:anchorId="259DC016">
                  <v:shape id="_x0000_i1685" type="#_x0000_t75" style="width:12.75pt;height:19.5pt" o:ole="">
                    <v:imagedata r:id="rId1376" o:title=""/>
                  </v:shape>
                  <o:OLEObject Type="Embed" ProgID="Equation.DSMT4" ShapeID="_x0000_i1685" DrawAspect="Content" ObjectID="_1493210753" r:id="rId1398"/>
                </w:object>
              </w:r>
            </w:ins>
          </w:p>
        </w:tc>
        <w:tc>
          <w:tcPr>
            <w:tcW w:w="310" w:type="pct"/>
          </w:tcPr>
          <w:p w14:paraId="11E8ACFD" w14:textId="77777777" w:rsidR="004E6471" w:rsidRPr="00690318" w:rsidRDefault="004E6471" w:rsidP="00C00DDA">
            <w:pPr>
              <w:rPr>
                <w:ins w:id="3731" w:author="Gerard" w:date="2015-04-08T21:48:00Z"/>
              </w:rPr>
            </w:pPr>
            <w:ins w:id="3732" w:author="Gerard" w:date="2015-04-08T21:48:00Z">
              <w:r>
                <w:t>[</w:t>
              </w:r>
              <w:r>
                <w:rPr>
                  <w:b/>
                </w:rPr>
                <w:t>t</w:t>
              </w:r>
              <w:r>
                <w:t>]</w:t>
              </w:r>
            </w:ins>
          </w:p>
        </w:tc>
      </w:tr>
      <w:tr w:rsidR="004E6471" w:rsidRPr="00690318" w14:paraId="050C90BF" w14:textId="77777777" w:rsidTr="00C00DDA">
        <w:trPr>
          <w:ins w:id="3733" w:author="Gerard" w:date="2015-04-08T21:48:00Z"/>
        </w:trPr>
        <w:tc>
          <w:tcPr>
            <w:tcW w:w="958" w:type="pct"/>
            <w:shd w:val="clear" w:color="auto" w:fill="auto"/>
          </w:tcPr>
          <w:p w14:paraId="2BB10E8B" w14:textId="77777777" w:rsidR="004E6471" w:rsidRPr="00690318" w:rsidRDefault="004E6471" w:rsidP="00C00DDA">
            <w:pPr>
              <w:pStyle w:val="code"/>
              <w:rPr>
                <w:ins w:id="3734" w:author="Gerard" w:date="2015-04-08T21:48:00Z"/>
              </w:rPr>
            </w:pPr>
            <w:ins w:id="3735" w:author="Gerard" w:date="2015-04-08T21:48:00Z">
              <w:r>
                <w:t>&lt;beta0&gt;</w:t>
              </w:r>
            </w:ins>
          </w:p>
        </w:tc>
        <w:tc>
          <w:tcPr>
            <w:tcW w:w="3732" w:type="pct"/>
            <w:shd w:val="clear" w:color="auto" w:fill="auto"/>
          </w:tcPr>
          <w:p w14:paraId="4287A8B0" w14:textId="77777777" w:rsidR="004E6471" w:rsidRDefault="004E6471" w:rsidP="00C00DDA">
            <w:pPr>
              <w:rPr>
                <w:ins w:id="3736" w:author="Gerard" w:date="2015-04-08T21:48:00Z"/>
              </w:rPr>
            </w:pPr>
            <w:ins w:id="3737" w:author="Gerard" w:date="2015-04-08T21:48:00Z">
              <w:r>
                <w:t xml:space="preserve">Power exponent at zero strain </w:t>
              </w:r>
            </w:ins>
            <w:ins w:id="3738" w:author="Gerard" w:date="2015-04-08T21:48:00Z">
              <w:r w:rsidRPr="00CA4B57">
                <w:rPr>
                  <w:position w:val="-12"/>
                </w:rPr>
                <w:object w:dxaOrig="280" w:dyaOrig="380" w14:anchorId="2FDEDFFD">
                  <v:shape id="_x0000_i1686" type="#_x0000_t75" style="width:14.25pt;height:19.5pt" o:ole="">
                    <v:imagedata r:id="rId1378" o:title=""/>
                  </v:shape>
                  <o:OLEObject Type="Embed" ProgID="Equation.DSMT4" ShapeID="_x0000_i1686" DrawAspect="Content" ObjectID="_1493210754" r:id="rId1399"/>
                </w:object>
              </w:r>
            </w:ins>
            <w:ins w:id="3739" w:author="Gerard" w:date="2015-04-08T21:48:00Z">
              <w:r>
                <w:t xml:space="preserve"> </w:t>
              </w:r>
            </w:ins>
          </w:p>
        </w:tc>
        <w:tc>
          <w:tcPr>
            <w:tcW w:w="310" w:type="pct"/>
          </w:tcPr>
          <w:p w14:paraId="695F38A2" w14:textId="77777777" w:rsidR="004E6471" w:rsidRDefault="004E6471" w:rsidP="00C00DDA">
            <w:pPr>
              <w:rPr>
                <w:ins w:id="3740" w:author="Gerard" w:date="2015-04-08T21:48:00Z"/>
              </w:rPr>
            </w:pPr>
            <w:ins w:id="3741" w:author="Gerard" w:date="2015-04-08T21:48:00Z">
              <w:r>
                <w:t>[</w:t>
              </w:r>
              <w:r>
                <w:rPr>
                  <w:b/>
                </w:rPr>
                <w:t xml:space="preserve"> </w:t>
              </w:r>
              <w:r>
                <w:t>]</w:t>
              </w:r>
            </w:ins>
          </w:p>
        </w:tc>
      </w:tr>
      <w:tr w:rsidR="004E6471" w:rsidRPr="00690318" w14:paraId="1A601BA7" w14:textId="77777777" w:rsidTr="00C00DDA">
        <w:trPr>
          <w:ins w:id="3742" w:author="Gerard" w:date="2015-04-08T21:48:00Z"/>
        </w:trPr>
        <w:tc>
          <w:tcPr>
            <w:tcW w:w="958" w:type="pct"/>
            <w:shd w:val="clear" w:color="auto" w:fill="auto"/>
          </w:tcPr>
          <w:p w14:paraId="4E19A675" w14:textId="77777777" w:rsidR="004E6471" w:rsidRDefault="004E6471" w:rsidP="00C00DDA">
            <w:pPr>
              <w:pStyle w:val="code"/>
              <w:rPr>
                <w:ins w:id="3743" w:author="Gerard" w:date="2015-04-08T21:48:00Z"/>
              </w:rPr>
            </w:pPr>
            <w:ins w:id="3744" w:author="Gerard" w:date="2015-04-08T21:48:00Z">
              <w:r>
                <w:t>&lt;tau1&gt;</w:t>
              </w:r>
            </w:ins>
          </w:p>
        </w:tc>
        <w:tc>
          <w:tcPr>
            <w:tcW w:w="3732" w:type="pct"/>
            <w:shd w:val="clear" w:color="auto" w:fill="auto"/>
          </w:tcPr>
          <w:p w14:paraId="4913C3C0" w14:textId="77777777" w:rsidR="004E6471" w:rsidRDefault="004E6471" w:rsidP="00C00DDA">
            <w:pPr>
              <w:rPr>
                <w:ins w:id="3745" w:author="Gerard" w:date="2015-04-08T21:48:00Z"/>
              </w:rPr>
            </w:pPr>
            <w:ins w:id="3746" w:author="Gerard" w:date="2015-04-08T21:48:00Z">
              <w:r>
                <w:t xml:space="preserve">Characteristic relaxation time </w:t>
              </w:r>
            </w:ins>
            <w:ins w:id="3747" w:author="Gerard" w:date="2015-04-08T21:48:00Z">
              <w:r w:rsidRPr="00CA4B57">
                <w:rPr>
                  <w:position w:val="-12"/>
                </w:rPr>
                <w:object w:dxaOrig="240" w:dyaOrig="380" w14:anchorId="1443B824">
                  <v:shape id="_x0000_i1687" type="#_x0000_t75" style="width:12pt;height:19.5pt" o:ole="">
                    <v:imagedata r:id="rId1380" o:title=""/>
                  </v:shape>
                  <o:OLEObject Type="Embed" ProgID="Equation.DSMT4" ShapeID="_x0000_i1687" DrawAspect="Content" ObjectID="_1493210755" r:id="rId1400"/>
                </w:object>
              </w:r>
            </w:ins>
            <w:ins w:id="3748" w:author="Gerard" w:date="2015-04-08T21:48:00Z">
              <w:r>
                <w:t xml:space="preserve"> </w:t>
              </w:r>
            </w:ins>
          </w:p>
        </w:tc>
        <w:tc>
          <w:tcPr>
            <w:tcW w:w="310" w:type="pct"/>
          </w:tcPr>
          <w:p w14:paraId="16497026" w14:textId="77777777" w:rsidR="004E6471" w:rsidRDefault="004E6471" w:rsidP="00C00DDA">
            <w:pPr>
              <w:rPr>
                <w:ins w:id="3749" w:author="Gerard" w:date="2015-04-08T21:48:00Z"/>
              </w:rPr>
            </w:pPr>
          </w:p>
        </w:tc>
      </w:tr>
      <w:tr w:rsidR="004E6471" w:rsidRPr="00690318" w14:paraId="11C2E897" w14:textId="77777777" w:rsidTr="00C00DDA">
        <w:trPr>
          <w:ins w:id="3750" w:author="Gerard" w:date="2015-04-08T21:48:00Z"/>
        </w:trPr>
        <w:tc>
          <w:tcPr>
            <w:tcW w:w="958" w:type="pct"/>
            <w:shd w:val="clear" w:color="auto" w:fill="auto"/>
          </w:tcPr>
          <w:p w14:paraId="741191D5" w14:textId="77777777" w:rsidR="004E6471" w:rsidRDefault="004E6471" w:rsidP="00C00DDA">
            <w:pPr>
              <w:pStyle w:val="code"/>
              <w:rPr>
                <w:ins w:id="3751" w:author="Gerard" w:date="2015-04-08T21:48:00Z"/>
              </w:rPr>
            </w:pPr>
            <w:ins w:id="3752" w:author="Gerard" w:date="2015-04-08T21:48:00Z">
              <w:r>
                <w:t>&lt;beta1&gt;</w:t>
              </w:r>
            </w:ins>
          </w:p>
        </w:tc>
        <w:tc>
          <w:tcPr>
            <w:tcW w:w="3732" w:type="pct"/>
            <w:shd w:val="clear" w:color="auto" w:fill="auto"/>
          </w:tcPr>
          <w:p w14:paraId="6114931C" w14:textId="77777777" w:rsidR="004E6471" w:rsidRDefault="004E6471" w:rsidP="00C00DDA">
            <w:pPr>
              <w:rPr>
                <w:ins w:id="3753" w:author="Gerard" w:date="2015-04-08T21:48:00Z"/>
              </w:rPr>
            </w:pPr>
            <w:ins w:id="3754" w:author="Gerard" w:date="2015-04-08T21:48:00Z">
              <w:r>
                <w:t xml:space="preserve">Power exponent at zero strain </w:t>
              </w:r>
            </w:ins>
            <w:ins w:id="3755" w:author="Gerard" w:date="2015-04-08T21:48:00Z">
              <w:r w:rsidRPr="00CA4B57">
                <w:rPr>
                  <w:position w:val="-12"/>
                </w:rPr>
                <w:object w:dxaOrig="260" w:dyaOrig="380" w14:anchorId="04FBFEA5">
                  <v:shape id="_x0000_i1688" type="#_x0000_t75" style="width:12.75pt;height:19.5pt" o:ole="">
                    <v:imagedata r:id="rId1382" o:title=""/>
                  </v:shape>
                  <o:OLEObject Type="Embed" ProgID="Equation.DSMT4" ShapeID="_x0000_i1688" DrawAspect="Content" ObjectID="_1493210756" r:id="rId1401"/>
                </w:object>
              </w:r>
            </w:ins>
            <w:ins w:id="3756" w:author="Gerard" w:date="2015-04-08T21:48:00Z">
              <w:r>
                <w:t xml:space="preserve"> </w:t>
              </w:r>
            </w:ins>
          </w:p>
        </w:tc>
        <w:tc>
          <w:tcPr>
            <w:tcW w:w="310" w:type="pct"/>
          </w:tcPr>
          <w:p w14:paraId="6D5C8764" w14:textId="77777777" w:rsidR="004E6471" w:rsidRDefault="004E6471" w:rsidP="00C00DDA">
            <w:pPr>
              <w:rPr>
                <w:ins w:id="3757" w:author="Gerard" w:date="2015-04-08T21:48:00Z"/>
              </w:rPr>
            </w:pPr>
          </w:p>
        </w:tc>
      </w:tr>
      <w:tr w:rsidR="004E6471" w:rsidRPr="00690318" w14:paraId="62B8197B" w14:textId="77777777" w:rsidTr="00C00DDA">
        <w:trPr>
          <w:ins w:id="3758" w:author="Gerard" w:date="2015-04-08T21:48:00Z"/>
        </w:trPr>
        <w:tc>
          <w:tcPr>
            <w:tcW w:w="958" w:type="pct"/>
            <w:shd w:val="clear" w:color="auto" w:fill="auto"/>
          </w:tcPr>
          <w:p w14:paraId="7D6193A3" w14:textId="77777777" w:rsidR="004E6471" w:rsidRDefault="004E6471" w:rsidP="00C00DDA">
            <w:pPr>
              <w:pStyle w:val="code"/>
              <w:rPr>
                <w:ins w:id="3759" w:author="Gerard" w:date="2015-04-08T21:48:00Z"/>
              </w:rPr>
            </w:pPr>
            <w:ins w:id="3760" w:author="Gerard" w:date="2015-04-08T21:48:00Z">
              <w:r>
                <w:t>&lt;alpha&gt;</w:t>
              </w:r>
            </w:ins>
          </w:p>
        </w:tc>
        <w:tc>
          <w:tcPr>
            <w:tcW w:w="3732" w:type="pct"/>
            <w:shd w:val="clear" w:color="auto" w:fill="auto"/>
          </w:tcPr>
          <w:p w14:paraId="2369C98E" w14:textId="77777777" w:rsidR="004E6471" w:rsidRDefault="004E6471" w:rsidP="00C00DDA">
            <w:pPr>
              <w:rPr>
                <w:ins w:id="3761" w:author="Gerard" w:date="2015-04-08T21:48:00Z"/>
              </w:rPr>
            </w:pPr>
            <w:ins w:id="3762" w:author="Gerard" w:date="2015-04-08T21:48:00Z">
              <w:r>
                <w:t xml:space="preserve">Power exponent </w:t>
              </w:r>
            </w:ins>
            <w:ins w:id="3763" w:author="Gerard" w:date="2015-04-08T21:48:00Z">
              <w:r w:rsidRPr="00CA4B57">
                <w:rPr>
                  <w:position w:val="-6"/>
                </w:rPr>
                <w:object w:dxaOrig="240" w:dyaOrig="220" w14:anchorId="5264B0F2">
                  <v:shape id="_x0000_i1689" type="#_x0000_t75" style="width:12pt;height:11.25pt" o:ole="">
                    <v:imagedata r:id="rId1384" o:title=""/>
                  </v:shape>
                  <o:OLEObject Type="Embed" ProgID="Equation.DSMT4" ShapeID="_x0000_i1689" DrawAspect="Content" ObjectID="_1493210757" r:id="rId1402"/>
                </w:object>
              </w:r>
            </w:ins>
          </w:p>
        </w:tc>
        <w:tc>
          <w:tcPr>
            <w:tcW w:w="310" w:type="pct"/>
          </w:tcPr>
          <w:p w14:paraId="2C661172" w14:textId="77777777" w:rsidR="004E6471" w:rsidRDefault="004E6471" w:rsidP="00C00DDA">
            <w:pPr>
              <w:rPr>
                <w:ins w:id="3764" w:author="Gerard" w:date="2015-04-08T21:48:00Z"/>
              </w:rPr>
            </w:pPr>
          </w:p>
        </w:tc>
      </w:tr>
    </w:tbl>
    <w:p w14:paraId="4BB66012" w14:textId="77777777" w:rsidR="004E6471" w:rsidRDefault="004E6471" w:rsidP="004E6471">
      <w:pPr>
        <w:rPr>
          <w:ins w:id="3765" w:author="Gerard" w:date="2015-04-08T21:48:00Z"/>
        </w:rPr>
      </w:pPr>
    </w:p>
    <w:p w14:paraId="2E906AF5" w14:textId="77777777" w:rsidR="004E6471" w:rsidRDefault="004E6471" w:rsidP="004E6471">
      <w:pPr>
        <w:rPr>
          <w:ins w:id="3766" w:author="Gerard" w:date="2015-04-08T21:48:00Z"/>
        </w:rPr>
      </w:pPr>
      <w:ins w:id="3767" w:author="Gerard" w:date="2015-04-08T21:48:00Z">
        <w:r>
          <w:t>The reduced relaxation function for this material type is given by</w:t>
        </w:r>
      </w:ins>
    </w:p>
    <w:p w14:paraId="7563F95D" w14:textId="77777777" w:rsidR="004E6471" w:rsidRDefault="004E6471" w:rsidP="004E6471">
      <w:pPr>
        <w:pStyle w:val="MTDisplayEquation"/>
        <w:rPr>
          <w:ins w:id="3768" w:author="Gerard" w:date="2015-04-08T21:48:00Z"/>
        </w:rPr>
      </w:pPr>
      <w:ins w:id="3769" w:author="Gerard" w:date="2015-04-08T21:48:00Z">
        <w:r>
          <w:tab/>
        </w:r>
      </w:ins>
      <w:ins w:id="3770" w:author="Gerard" w:date="2015-04-08T21:48:00Z">
        <w:r w:rsidR="00D435F4" w:rsidRPr="00DE2D89">
          <w:rPr>
            <w:position w:val="-70"/>
          </w:rPr>
          <w:object w:dxaOrig="2840" w:dyaOrig="1120" w14:anchorId="7BE505CF">
            <v:shape id="_x0000_i1690" type="#_x0000_t75" style="width:142.5pt;height:56.25pt" o:ole="">
              <v:imagedata r:id="rId1403" o:title=""/>
            </v:shape>
            <o:OLEObject Type="Embed" ProgID="Equation.DSMT4" ShapeID="_x0000_i1690" DrawAspect="Content" ObjectID="_1493210758" r:id="rId1404"/>
          </w:object>
        </w:r>
      </w:ins>
      <w:ins w:id="3771" w:author="Gerard" w:date="2015-04-08T21:48:00Z">
        <w:r>
          <w:t xml:space="preserve"> </w:t>
        </w:r>
      </w:ins>
    </w:p>
    <w:p w14:paraId="1762661D" w14:textId="77777777" w:rsidR="004E6471" w:rsidRDefault="004E6471" w:rsidP="004E6471">
      <w:pPr>
        <w:rPr>
          <w:ins w:id="3772" w:author="Gerard" w:date="2015-04-08T21:48:00Z"/>
        </w:rPr>
      </w:pPr>
      <w:ins w:id="3773" w:author="Gerard" w:date="2015-04-08T21:48:00Z">
        <w:r>
          <w:t>where</w:t>
        </w:r>
      </w:ins>
    </w:p>
    <w:p w14:paraId="34F42DCB" w14:textId="77777777" w:rsidR="004E6471" w:rsidRPr="007E7104" w:rsidRDefault="004E6471" w:rsidP="004E6471">
      <w:pPr>
        <w:pStyle w:val="MTDisplayEquation"/>
        <w:rPr>
          <w:ins w:id="3774" w:author="Gerard" w:date="2015-04-08T21:48:00Z"/>
        </w:rPr>
      </w:pPr>
      <w:ins w:id="3775" w:author="Gerard" w:date="2015-04-08T21:48:00Z">
        <w:r>
          <w:lastRenderedPageBreak/>
          <w:tab/>
        </w:r>
      </w:ins>
      <w:ins w:id="3776" w:author="Gerard" w:date="2015-04-08T21:48:00Z">
        <w:r w:rsidRPr="00CA4B57">
          <w:rPr>
            <w:position w:val="-18"/>
          </w:rPr>
          <w:object w:dxaOrig="2040" w:dyaOrig="540" w14:anchorId="1C1CC47F">
            <v:shape id="_x0000_i1691" type="#_x0000_t75" style="width:102.75pt;height:27pt" o:ole="">
              <v:imagedata r:id="rId1388" o:title=""/>
            </v:shape>
            <o:OLEObject Type="Embed" ProgID="Equation.DSMT4" ShapeID="_x0000_i1691" DrawAspect="Content" ObjectID="_1493210759" r:id="rId1405"/>
          </w:object>
        </w:r>
      </w:ins>
      <w:ins w:id="3777" w:author="Gerard" w:date="2015-04-08T21:48:00Z">
        <w:r>
          <w:t xml:space="preserve"> </w:t>
        </w:r>
      </w:ins>
    </w:p>
    <w:p w14:paraId="168D949F" w14:textId="77777777" w:rsidR="004E6471" w:rsidRDefault="004E6471" w:rsidP="004E6471">
      <w:pPr>
        <w:rPr>
          <w:ins w:id="3778" w:author="Gerard" w:date="2015-04-08T21:48:00Z"/>
        </w:rPr>
      </w:pPr>
      <w:ins w:id="3779" w:author="Gerard" w:date="2015-04-08T21:48:00Z">
        <w:r>
          <w:t xml:space="preserve">and </w:t>
        </w:r>
      </w:ins>
    </w:p>
    <w:p w14:paraId="508B635D" w14:textId="77777777" w:rsidR="004E6471" w:rsidRPr="007E7104" w:rsidRDefault="004E6471" w:rsidP="004E6471">
      <w:pPr>
        <w:pStyle w:val="MTDisplayEquation"/>
        <w:rPr>
          <w:ins w:id="3780" w:author="Gerard" w:date="2015-04-08T21:48:00Z"/>
        </w:rPr>
      </w:pPr>
      <w:ins w:id="3781" w:author="Gerard" w:date="2015-04-08T21:48:00Z">
        <w:r>
          <w:tab/>
        </w:r>
      </w:ins>
      <w:ins w:id="3782" w:author="Gerard" w:date="2015-04-08T21:48:00Z">
        <w:r w:rsidRPr="00CA4B57">
          <w:rPr>
            <w:position w:val="-18"/>
          </w:rPr>
          <w:object w:dxaOrig="2120" w:dyaOrig="540" w14:anchorId="16AAFE00">
            <v:shape id="_x0000_i1692" type="#_x0000_t75" style="width:106.5pt;height:27pt" o:ole="">
              <v:imagedata r:id="rId1390" o:title=""/>
            </v:shape>
            <o:OLEObject Type="Embed" ProgID="Equation.DSMT4" ShapeID="_x0000_i1692" DrawAspect="Content" ObjectID="_1493210760" r:id="rId1406"/>
          </w:object>
        </w:r>
      </w:ins>
      <w:ins w:id="3783" w:author="Gerard" w:date="2015-04-08T21:48:00Z">
        <w:r>
          <w:t xml:space="preserve"> </w:t>
        </w:r>
      </w:ins>
    </w:p>
    <w:p w14:paraId="0E6FCB31" w14:textId="77777777" w:rsidR="004E6471" w:rsidRDefault="004E6471" w:rsidP="004E6471">
      <w:pPr>
        <w:jc w:val="left"/>
        <w:rPr>
          <w:ins w:id="3784" w:author="Gerard" w:date="2015-04-08T21:48:00Z"/>
        </w:rPr>
      </w:pPr>
      <w:ins w:id="3785" w:author="Gerard" w:date="2015-04-08T21:48:00Z">
        <w:r>
          <w:t xml:space="preserve">The definition of </w:t>
        </w:r>
      </w:ins>
      <w:ins w:id="3786" w:author="Gerard" w:date="2015-04-08T21:48:00Z">
        <w:r w:rsidRPr="00CA4B57">
          <w:rPr>
            <w:position w:val="-14"/>
          </w:rPr>
          <w:object w:dxaOrig="680" w:dyaOrig="420" w14:anchorId="38DF12E1">
            <v:shape id="_x0000_i1693" type="#_x0000_t75" style="width:34.5pt;height:20.25pt" o:ole="">
              <v:imagedata r:id="rId1392" o:title=""/>
            </v:shape>
            <o:OLEObject Type="Embed" ProgID="Equation.DSMT4" ShapeID="_x0000_i1693" DrawAspect="Content" ObjectID="_1493210761" r:id="rId1407"/>
          </w:object>
        </w:r>
      </w:ins>
      <w:ins w:id="3787" w:author="Gerard" w:date="2015-04-08T21:48:00Z">
        <w:r>
          <w:t xml:space="preserve"> is given in Section </w:t>
        </w:r>
        <w:r>
          <w:fldChar w:fldCharType="begin"/>
        </w:r>
        <w:r>
          <w:instrText xml:space="preserve"> REF _Ref290148935 \r \h </w:instrText>
        </w:r>
      </w:ins>
      <w:ins w:id="3788" w:author="Gerard" w:date="2015-04-08T21:48:00Z">
        <w:r>
          <w:fldChar w:fldCharType="separate"/>
        </w:r>
      </w:ins>
      <w:r w:rsidR="00C00DDA">
        <w:t xml:space="preserve">4.4.1.2. </w:t>
      </w:r>
      <w:ins w:id="3789" w:author="Gerard" w:date="2015-04-08T21:48:00Z">
        <w:r>
          <w:fldChar w:fldCharType="end"/>
        </w:r>
      </w:ins>
    </w:p>
    <w:p w14:paraId="188D2252" w14:textId="796A66EC" w:rsidR="000F5924" w:rsidRDefault="000F5924">
      <w:pPr>
        <w:jc w:val="left"/>
        <w:rPr>
          <w:ins w:id="3790" w:author="Gerard" w:date="2015-04-07T20:32:00Z"/>
        </w:rPr>
      </w:pPr>
      <w:ins w:id="3791" w:author="Gerard" w:date="2015-04-07T20:32:00Z">
        <w:r>
          <w:br w:type="page"/>
        </w:r>
      </w:ins>
    </w:p>
    <w:p w14:paraId="14770CB9" w14:textId="362FDBA4" w:rsidR="000F5924" w:rsidRPr="000F5924" w:rsidDel="000F5924" w:rsidRDefault="000F5924">
      <w:pPr>
        <w:rPr>
          <w:del w:id="3792" w:author="Gerard" w:date="2015-04-07T20:31:00Z"/>
        </w:rPr>
        <w:pPrChange w:id="3793" w:author="Gerard" w:date="2015-04-07T20:31:00Z">
          <w:pPr>
            <w:pStyle w:val="code"/>
          </w:pPr>
        </w:pPrChange>
      </w:pPr>
    </w:p>
    <w:p w14:paraId="3D43B25E" w14:textId="77777777" w:rsidR="006E3A74" w:rsidRPr="00690318" w:rsidRDefault="006E3A74" w:rsidP="006E3A74">
      <w:pPr>
        <w:pStyle w:val="Heading2"/>
      </w:pPr>
      <w:bookmarkStart w:id="3794" w:name="_Toc200951633"/>
      <w:bookmarkStart w:id="3795" w:name="_Toc418602609"/>
      <w:r w:rsidRPr="00690318">
        <w:t>Multigeneration Solids</w:t>
      </w:r>
      <w:bookmarkEnd w:id="3794"/>
      <w:bookmarkEnd w:id="3795"/>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6.75pt;height:14.25pt" o:ole="">
            <v:imagedata r:id="rId1408" o:title=""/>
          </v:shape>
          <o:OLEObject Type="Embed" ProgID="Equation.DSMT4" ShapeID="_x0000_i1694" DrawAspect="Content" ObjectID="_1493210762" r:id="rId1409"/>
        </w:object>
      </w:r>
      <w:r w:rsidRPr="00690318">
        <w:t xml:space="preserve"> has a distinct reference configuration </w:t>
      </w:r>
      <w:r w:rsidR="006C2049" w:rsidRPr="006C2049">
        <w:rPr>
          <w:position w:val="-4"/>
        </w:rPr>
        <w:object w:dxaOrig="340" w:dyaOrig="300" w14:anchorId="75D876C0">
          <v:shape id="_x0000_i1695" type="#_x0000_t75" style="width:14.25pt;height:14.25pt" o:ole="">
            <v:imagedata r:id="rId1410" o:title=""/>
          </v:shape>
          <o:OLEObject Type="Embed" ProgID="Equation.DSMT4" ShapeID="_x0000_i1695" DrawAspect="Content" ObjectID="_1493210763" r:id="rId1411"/>
        </w:object>
      </w:r>
      <w:r w:rsidRPr="00690318">
        <w:t xml:space="preserve"> determined at the time </w:t>
      </w:r>
      <w:r w:rsidR="006C2049" w:rsidRPr="006C2049">
        <w:rPr>
          <w:position w:val="-6"/>
        </w:rPr>
        <w:object w:dxaOrig="240" w:dyaOrig="320" w14:anchorId="384AEB74">
          <v:shape id="_x0000_i1696" type="#_x0000_t75" style="width:14.25pt;height:14.25pt" o:ole="">
            <v:imagedata r:id="rId1412" o:title=""/>
          </v:shape>
          <o:OLEObject Type="Embed" ProgID="Equation.DSMT4" ShapeID="_x0000_i1696" DrawAspect="Content" ObjectID="_1493210764" r:id="rId1413"/>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6.75pt;height:14.25pt" o:ole="">
            <v:imagedata r:id="rId1414" o:title=""/>
          </v:shape>
          <o:OLEObject Type="Embed" ProgID="Equation.DSMT4" ShapeID="_x0000_i1697" DrawAspect="Content" ObjectID="_1493210765" r:id="rId1415"/>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6.75pt;height:6.75pt" o:ole="">
            <v:imagedata r:id="rId1416" o:title=""/>
          </v:shape>
          <o:OLEObject Type="Embed" ProgID="Equation.DSMT4" ShapeID="_x0000_i1698" DrawAspect="Content" ObjectID="_1493210766" r:id="rId1417"/>
        </w:object>
      </w:r>
      <w:r w:rsidRPr="00690318">
        <w:t xml:space="preserve">.  The deformation gradient of each generation is </w:t>
      </w:r>
      <w:r w:rsidR="006C2049" w:rsidRPr="006C2049">
        <w:rPr>
          <w:position w:val="-10"/>
        </w:rPr>
        <w:object w:dxaOrig="1320" w:dyaOrig="360" w14:anchorId="725A8BA8">
          <v:shape id="_x0000_i1699" type="#_x0000_t75" style="width:65.25pt;height:21.75pt" o:ole="">
            <v:imagedata r:id="rId1418" o:title=""/>
          </v:shape>
          <o:OLEObject Type="Embed" ProgID="Equation.DSMT4" ShapeID="_x0000_i1699" DrawAspect="Content" ObjectID="_1493210767" r:id="rId1419"/>
        </w:object>
      </w:r>
      <w:r w:rsidRPr="00690318">
        <w:t>.  The first generation (</w:t>
      </w:r>
      <w:r w:rsidR="006C2049" w:rsidRPr="006C2049">
        <w:rPr>
          <w:position w:val="-10"/>
        </w:rPr>
        <w:object w:dxaOrig="520" w:dyaOrig="320" w14:anchorId="6B6F85E8">
          <v:shape id="_x0000_i1700" type="#_x0000_t75" style="width:29.25pt;height:14.25pt" o:ole="">
            <v:imagedata r:id="rId1420" o:title=""/>
          </v:shape>
          <o:OLEObject Type="Embed" ProgID="Equation.DSMT4" ShapeID="_x0000_i1700" DrawAspect="Content" ObjectID="_1493210768" r:id="rId1421"/>
        </w:object>
      </w:r>
      <w:r w:rsidRPr="00690318">
        <w:t xml:space="preserve">) is assumed to be present at time </w:t>
      </w:r>
      <w:r w:rsidR="006C2049" w:rsidRPr="006C2049">
        <w:rPr>
          <w:position w:val="-6"/>
        </w:rPr>
        <w:object w:dxaOrig="580" w:dyaOrig="320" w14:anchorId="166B3A52">
          <v:shape id="_x0000_i1701" type="#_x0000_t75" style="width:29.25pt;height:14.25pt" o:ole="">
            <v:imagedata r:id="rId1422" o:title=""/>
          </v:shape>
          <o:OLEObject Type="Embed" ProgID="Equation.DSMT4" ShapeID="_x0000_i1701" DrawAspect="Content" ObjectID="_1493210769" r:id="rId1423"/>
        </w:object>
      </w:r>
      <w:r w:rsidRPr="00690318">
        <w:t xml:space="preserve">, therefore its reference configuration is </w:t>
      </w:r>
      <w:r w:rsidR="006C2049" w:rsidRPr="006C2049">
        <w:rPr>
          <w:position w:val="-4"/>
        </w:rPr>
        <w:object w:dxaOrig="760" w:dyaOrig="300" w14:anchorId="10CD9FAA">
          <v:shape id="_x0000_i1702" type="#_x0000_t75" style="width:35.25pt;height:14.25pt" o:ole="">
            <v:imagedata r:id="rId1424" o:title=""/>
          </v:shape>
          <o:OLEObject Type="Embed" ProgID="Equation.DSMT4" ShapeID="_x0000_i1702" DrawAspect="Content" ObjectID="_1493210770" r:id="rId1425"/>
        </w:object>
      </w:r>
      <w:r w:rsidRPr="00690318">
        <w:t xml:space="preserve"> and its deformation gradient </w:t>
      </w:r>
      <w:r w:rsidR="006C2049" w:rsidRPr="006C2049">
        <w:rPr>
          <w:position w:val="-10"/>
        </w:rPr>
        <w:object w:dxaOrig="1240" w:dyaOrig="360" w14:anchorId="22BD4497">
          <v:shape id="_x0000_i1703" type="#_x0000_t75" style="width:65.25pt;height:21.75pt" o:ole="">
            <v:imagedata r:id="rId1426" o:title=""/>
          </v:shape>
          <o:OLEObject Type="Embed" ProgID="Equation.DSMT4" ShapeID="_x0000_i1703" DrawAspect="Content" ObjectID="_1493210771" r:id="rId1427"/>
        </w:object>
      </w:r>
      <w:r w:rsidRPr="00690318">
        <w:t xml:space="preserve"> is equivalent to </w:t>
      </w:r>
      <w:r w:rsidR="006C2049" w:rsidRPr="006C2049">
        <w:rPr>
          <w:position w:val="-10"/>
        </w:rPr>
        <w:object w:dxaOrig="1080" w:dyaOrig="340" w14:anchorId="425C5869">
          <v:shape id="_x0000_i1704" type="#_x0000_t75" style="width:57.75pt;height:14.25pt" o:ole="">
            <v:imagedata r:id="rId1428" o:title=""/>
          </v:shape>
          <o:OLEObject Type="Embed" ProgID="Equation.DSMT4" ShapeID="_x0000_i1704" DrawAspect="Content" ObjectID="_1493210772" r:id="rId1429"/>
        </w:object>
      </w:r>
      <w:r w:rsidRPr="00690318">
        <w:t xml:space="preserve">.  Each generation's reference configuration </w:t>
      </w:r>
      <w:r w:rsidR="006C2049" w:rsidRPr="006C2049">
        <w:rPr>
          <w:position w:val="-4"/>
        </w:rPr>
        <w:object w:dxaOrig="340" w:dyaOrig="300" w14:anchorId="68949A81">
          <v:shape id="_x0000_i1705" type="#_x0000_t75" style="width:14.25pt;height:14.25pt" o:ole="">
            <v:imagedata r:id="rId1430" o:title=""/>
          </v:shape>
          <o:OLEObject Type="Embed" ProgID="Equation.DSMT4" ShapeID="_x0000_i1705" DrawAspect="Content" ObjectID="_1493210773" r:id="rId1431"/>
        </w:object>
      </w:r>
      <w:r w:rsidRPr="00690318">
        <w:t xml:space="preserve"> has a one-to-one mapping </w:t>
      </w:r>
      <w:r w:rsidR="006C2049" w:rsidRPr="006C2049">
        <w:rPr>
          <w:position w:val="-10"/>
        </w:rPr>
        <w:object w:dxaOrig="1500" w:dyaOrig="360" w14:anchorId="5A16FDFC">
          <v:shape id="_x0000_i1706" type="#_x0000_t75" style="width:1in;height:21.75pt" o:ole="">
            <v:imagedata r:id="rId1432" o:title=""/>
          </v:shape>
          <o:OLEObject Type="Embed" ProgID="Equation.DSMT4" ShapeID="_x0000_i1706" DrawAspect="Content" ObjectID="_1493210774" r:id="rId1433"/>
        </w:object>
      </w:r>
      <w:r w:rsidRPr="00690318">
        <w:t xml:space="preserve"> with the master reference configuration </w:t>
      </w:r>
      <w:r w:rsidR="006C2049" w:rsidRPr="006C2049">
        <w:rPr>
          <w:position w:val="-4"/>
        </w:rPr>
        <w:object w:dxaOrig="300" w:dyaOrig="300" w14:anchorId="5D7D0F69">
          <v:shape id="_x0000_i1707" type="#_x0000_t75" style="width:14.25pt;height:14.25pt" o:ole="">
            <v:imagedata r:id="rId1434" o:title=""/>
          </v:shape>
          <o:OLEObject Type="Embed" ProgID="Equation.DSMT4" ShapeID="_x0000_i1707" DrawAspect="Content" ObjectID="_1493210775" r:id="rId1435"/>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6.75pt;height:14.25pt" o:ole="">
            <v:imagedata r:id="rId1436" o:title=""/>
          </v:shape>
          <o:OLEObject Type="Embed" ProgID="Equation.DSMT4" ShapeID="_x0000_i1708" DrawAspect="Content" ObjectID="_1493210776" r:id="rId1437"/>
        </w:object>
      </w:r>
      <w:r w:rsidRPr="00690318">
        <w:t xml:space="preserve"> and the first generation is simply </w:t>
      </w:r>
      <w:r w:rsidR="006C2049" w:rsidRPr="006C2049">
        <w:rPr>
          <w:position w:val="-16"/>
        </w:rPr>
        <w:object w:dxaOrig="2640" w:dyaOrig="440" w14:anchorId="3D82FC8A">
          <v:shape id="_x0000_i1709" type="#_x0000_t75" style="width:129.75pt;height:21.75pt" o:ole="">
            <v:imagedata r:id="rId1438" o:title=""/>
          </v:shape>
          <o:OLEObject Type="Embed" ProgID="Equation.DSMT4" ShapeID="_x0000_i1709" DrawAspect="Content" ObjectID="_1493210777" r:id="rId1439"/>
        </w:object>
      </w:r>
      <w:r w:rsidRPr="00690318">
        <w:t xml:space="preserve">.  In other words, when generation </w:t>
      </w:r>
      <w:r w:rsidR="006C2049" w:rsidRPr="006C2049">
        <w:rPr>
          <w:position w:val="-10"/>
        </w:rPr>
        <w:object w:dxaOrig="200" w:dyaOrig="260" w14:anchorId="3ECD0F46">
          <v:shape id="_x0000_i1710" type="#_x0000_t75" style="width:6.75pt;height:14.25pt" o:ole="">
            <v:imagedata r:id="rId1440" o:title=""/>
          </v:shape>
          <o:OLEObject Type="Embed" ProgID="Equation.DSMT4" ShapeID="_x0000_i1710" DrawAspect="Content" ObjectID="_1493210778" r:id="rId1441"/>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25pt;height:14.25pt" o:ole="">
            <v:imagedata r:id="rId1442" o:title=""/>
          </v:shape>
          <o:OLEObject Type="Embed" ProgID="Equation.DSMT4" ShapeID="_x0000_i1711" DrawAspect="Content" ObjectID="_1493210779" r:id="rId1443"/>
        </w:object>
      </w:r>
      <w:r w:rsidRPr="00690318">
        <w:t xml:space="preserve">. Note that </w:t>
      </w:r>
      <w:r w:rsidR="006C2049" w:rsidRPr="006C2049">
        <w:rPr>
          <w:position w:val="-4"/>
        </w:rPr>
        <w:object w:dxaOrig="360" w:dyaOrig="300" w14:anchorId="1FA783F9">
          <v:shape id="_x0000_i1712" type="#_x0000_t75" style="width:21.75pt;height:14.25pt" o:ole="">
            <v:imagedata r:id="rId1444" o:title=""/>
          </v:shape>
          <o:OLEObject Type="Embed" ProgID="Equation.DSMT4" ShapeID="_x0000_i1712" DrawAspect="Content" ObjectID="_1493210780" r:id="rId1445"/>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75pt;height:36.75pt" o:ole="">
            <v:imagedata r:id="rId1446" o:title=""/>
          </v:shape>
          <o:OLEObject Type="Embed" ProgID="Equation.DSMT4" ShapeID="_x0000_i1713" DrawAspect="Content" ObjectID="_1493210781" r:id="rId1447"/>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2.75pt;height:21.75pt" o:ole="">
            <v:imagedata r:id="rId1448" o:title=""/>
          </v:shape>
          <o:OLEObject Type="Embed" ProgID="Equation.DSMT4" ShapeID="_x0000_i1714" DrawAspect="Content" ObjectID="_1493210782" r:id="rId1449"/>
        </w:object>
      </w:r>
      <w:r w:rsidRPr="00690318">
        <w:t xml:space="preserve"> is the state of stress in the generation </w:t>
      </w:r>
      <w:r w:rsidR="006C2049" w:rsidRPr="006C2049">
        <w:rPr>
          <w:position w:val="-10"/>
        </w:rPr>
        <w:object w:dxaOrig="200" w:dyaOrig="260" w14:anchorId="1B82B2F8">
          <v:shape id="_x0000_i1715" type="#_x0000_t75" style="width:6.75pt;height:14.25pt" o:ole="">
            <v:imagedata r:id="rId1450" o:title=""/>
          </v:shape>
          <o:OLEObject Type="Embed" ProgID="Equation.DSMT4" ShapeID="_x0000_i1715" DrawAspect="Content" ObjectID="_1493210783" r:id="rId1451"/>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25pt;height:14.25pt" o:ole="">
            <v:imagedata r:id="rId1452" o:title=""/>
          </v:shape>
          <o:OLEObject Type="Embed" ProgID="Equation.DSMT4" ShapeID="_x0000_i1716" DrawAspect="Content" ObjectID="_1493210784" r:id="rId1453"/>
        </w:object>
      </w:r>
      <w:r w:rsidRPr="00690318">
        <w:t xml:space="preserve">. In the above equation, </w:t>
      </w:r>
      <w:r w:rsidR="006C2049" w:rsidRPr="006C2049">
        <w:rPr>
          <w:position w:val="-6"/>
        </w:rPr>
        <w:object w:dxaOrig="1240" w:dyaOrig="320" w14:anchorId="0127C9D3">
          <v:shape id="_x0000_i1717" type="#_x0000_t75" style="width:65.25pt;height:14.25pt" o:ole="">
            <v:imagedata r:id="rId1454" o:title=""/>
          </v:shape>
          <o:OLEObject Type="Embed" ProgID="Equation.DSMT4" ShapeID="_x0000_i1717" DrawAspect="Content" ObjectID="_1493210785" r:id="rId1455"/>
        </w:object>
      </w:r>
      <w:r w:rsidRPr="00690318">
        <w:t xml:space="preserve"> and the factor </w:t>
      </w:r>
      <w:r w:rsidR="006C2049" w:rsidRPr="006C2049">
        <w:rPr>
          <w:position w:val="-10"/>
        </w:rPr>
        <w:object w:dxaOrig="560" w:dyaOrig="360" w14:anchorId="4097510A">
          <v:shape id="_x0000_i1718" type="#_x0000_t75" style="width:29.25pt;height:21.75pt" o:ole="">
            <v:imagedata r:id="rId1456" o:title=""/>
          </v:shape>
          <o:OLEObject Type="Embed" ProgID="Equation.DSMT4" ShapeID="_x0000_i1718" DrawAspect="Content" ObjectID="_1493210786" r:id="rId1457"/>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25pt;height:14.25pt" o:ole="">
            <v:imagedata r:id="rId1458" o:title=""/>
          </v:shape>
          <o:OLEObject Type="Embed" ProgID="Equation.DSMT4" ShapeID="_x0000_i1719" DrawAspect="Content" ObjectID="_1493210787" r:id="rId1459"/>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75pt;height:14.25pt" o:ole="">
            <v:imagedata r:id="rId1460" o:title=""/>
          </v:shape>
          <o:OLEObject Type="Embed" ProgID="Equation.DSMT4" ShapeID="_x0000_i1720" DrawAspect="Content" ObjectID="_1493210788" r:id="rId1461"/>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796" w:name="_Toc200951634"/>
      <w:bookmarkStart w:id="3797" w:name="_Toc418602610"/>
      <w:r w:rsidRPr="00690318">
        <w:t>General Specification of Multigeneration Solids</w:t>
      </w:r>
      <w:bookmarkEnd w:id="3796"/>
      <w:bookmarkEnd w:id="3797"/>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25pt;height:14.25pt" o:ole="">
            <v:imagedata r:id="rId1462" o:title=""/>
          </v:shape>
          <o:OLEObject Type="Embed" ProgID="Equation.DSMT4" ShapeID="_x0000_i1721" DrawAspect="Content" ObjectID="_1493210789" r:id="rId1463"/>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798" w:name="_Ref162415183"/>
      <w:bookmarkStart w:id="3799" w:name="_Toc418602611"/>
      <w:r w:rsidRPr="0097532C">
        <w:lastRenderedPageBreak/>
        <w:t>Biphasic Materials</w:t>
      </w:r>
      <w:bookmarkEnd w:id="3798"/>
      <w:bookmarkEnd w:id="3799"/>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hyperlink r:id="rId1464"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25pt;height:14.25pt" o:ole="">
            <v:imagedata r:id="rId1465" o:title=""/>
          </v:shape>
          <o:OLEObject Type="Embed" ProgID="Equation.DSMT4" ShapeID="_x0000_i1722" DrawAspect="Content" ObjectID="_1493210790" r:id="rId1466"/>
        </w:object>
      </w:r>
      <w:r>
        <w:t xml:space="preserve">, to the interstitial fluid pressure gradient, </w:t>
      </w:r>
      <w:r w:rsidR="006C2049" w:rsidRPr="006C2049">
        <w:rPr>
          <w:position w:val="-10"/>
        </w:rPr>
        <w:object w:dxaOrig="360" w:dyaOrig="320" w14:anchorId="4A18880E">
          <v:shape id="_x0000_i1723" type="#_x0000_t75" style="width:21.75pt;height:14.25pt" o:ole="">
            <v:imagedata r:id="rId1467" o:title=""/>
          </v:shape>
          <o:OLEObject Type="Embed" ProgID="Equation.DSMT4" ShapeID="_x0000_i1723" DrawAspect="Content" ObjectID="_1493210791" r:id="rId1468"/>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75pt;height:14.25pt" o:ole="">
            <v:imagedata r:id="rId1469" o:title=""/>
          </v:shape>
          <o:OLEObject Type="Embed" ProgID="Equation.DSMT4" ShapeID="_x0000_i1724" DrawAspect="Content" ObjectID="_1493210792" r:id="rId1470"/>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25pt;height:14.25pt" o:ole="">
            <v:imagedata r:id="rId1471" o:title=""/>
          </v:shape>
          <o:OLEObject Type="Embed" ProgID="Equation.DSMT4" ShapeID="_x0000_i1725" DrawAspect="Content" ObjectID="_1493210793" r:id="rId1472"/>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800" w:name="_Toc418602612"/>
      <w:r w:rsidRPr="0097532C">
        <w:lastRenderedPageBreak/>
        <w:t>General Specification of Biphasic Materials</w:t>
      </w:r>
      <w:bookmarkEnd w:id="3800"/>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5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25pt;height:21.75pt" o:ole="">
                  <v:imagedata r:id="rId1473" o:title=""/>
                </v:shape>
                <o:OLEObject Type="Embed" ProgID="Equation.DSMT4" ShapeID="_x0000_i1726" DrawAspect="Content" ObjectID="_1493210794" r:id="rId1474"/>
              </w:object>
            </w:r>
            <w:r w:rsidRPr="000B272C">
              <w:t xml:space="preserve"> in the reference configuration (</w:t>
            </w:r>
            <w:r w:rsidR="006C2049" w:rsidRPr="006C2049">
              <w:rPr>
                <w:position w:val="-12"/>
              </w:rPr>
              <w:object w:dxaOrig="980" w:dyaOrig="380" w14:anchorId="3CA26833">
                <v:shape id="_x0000_i1727" type="#_x0000_t75" style="width:50.25pt;height:21.75pt" o:ole="">
                  <v:imagedata r:id="rId1475" o:title=""/>
                </v:shape>
                <o:OLEObject Type="Embed" ProgID="Equation.DSMT4" ShapeID="_x0000_i1727" DrawAspect="Content" ObjectID="_1493210795" r:id="rId1476"/>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3801" w:author="Gerard" w:date="2014-11-13T18:57:00Z"/>
        </w:trPr>
        <w:tc>
          <w:tcPr>
            <w:tcW w:w="0" w:type="auto"/>
            <w:shd w:val="clear" w:color="auto" w:fill="auto"/>
          </w:tcPr>
          <w:p w14:paraId="60B973D3" w14:textId="2438296E" w:rsidR="006D6FC2" w:rsidRDefault="006D6FC2" w:rsidP="00A92C16">
            <w:pPr>
              <w:pStyle w:val="code"/>
              <w:rPr>
                <w:ins w:id="3802" w:author="Gerard" w:date="2014-11-13T18:57:00Z"/>
              </w:rPr>
            </w:pPr>
            <w:ins w:id="3803" w:author="Gerard" w:date="2014-11-13T18:57:00Z">
              <w:r>
                <w:t>&lt;fluid_density&gt;</w:t>
              </w:r>
            </w:ins>
          </w:p>
        </w:tc>
        <w:tc>
          <w:tcPr>
            <w:tcW w:w="0" w:type="auto"/>
            <w:shd w:val="clear" w:color="auto" w:fill="auto"/>
          </w:tcPr>
          <w:p w14:paraId="459D421D" w14:textId="1F1297E4" w:rsidR="006D6FC2" w:rsidRPr="000B272C" w:rsidRDefault="006D6FC2" w:rsidP="006C2049">
            <w:pPr>
              <w:rPr>
                <w:ins w:id="3804" w:author="Gerard" w:date="2014-11-13T18:57:00Z"/>
              </w:rPr>
            </w:pPr>
            <w:ins w:id="3805" w:author="Gerard" w:date="2014-11-13T18:58:00Z">
              <w:r>
                <w:t>F</w:t>
              </w:r>
            </w:ins>
            <w:ins w:id="3806" w:author="Gerard" w:date="2014-11-13T18:57:00Z">
              <w:r>
                <w:t>luid</w:t>
              </w:r>
            </w:ins>
            <w:ins w:id="3807" w:author="Gerard" w:date="2014-11-13T18:58:00Z">
              <w:r>
                <w:t xml:space="preserve"> density</w:t>
              </w:r>
            </w:ins>
            <w:ins w:id="3808" w:author="Gerard" w:date="2014-11-13T18:57:00Z">
              <w:r>
                <w:t xml:space="preserve"> </w:t>
              </w:r>
            </w:ins>
            <w:ins w:id="3809" w:author="Gerard" w:date="2014-11-13T18:57:00Z">
              <w:r w:rsidRPr="00AC04E1">
                <w:rPr>
                  <w:position w:val="-12"/>
                </w:rPr>
                <w:object w:dxaOrig="340" w:dyaOrig="400" w14:anchorId="4C502D56">
                  <v:shape id="_x0000_i1728" type="#_x0000_t75" style="width:14.25pt;height:21.75pt" o:ole="">
                    <v:imagedata r:id="rId1477" o:title=""/>
                  </v:shape>
                  <o:OLEObject Type="Embed" ProgID="Equation.DSMT4" ShapeID="_x0000_i1728" DrawAspect="Content" ObjectID="_1493210796" r:id="rId1478"/>
                </w:object>
              </w:r>
            </w:ins>
            <w:ins w:id="3810" w:author="Gerard" w:date="2014-11-13T18:57:00Z">
              <w:r>
                <w:t xml:space="preserve"> </w:t>
              </w:r>
            </w:ins>
          </w:p>
        </w:tc>
        <w:tc>
          <w:tcPr>
            <w:tcW w:w="0" w:type="auto"/>
          </w:tcPr>
          <w:p w14:paraId="3CFE3D62" w14:textId="77777777" w:rsidR="006D6FC2" w:rsidRDefault="006D6FC2" w:rsidP="00AF2221">
            <w:pPr>
              <w:rPr>
                <w:ins w:id="3811"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25pt;height:21.75pt" o:ole="">
                  <v:imagedata r:id="rId1479" o:title=""/>
                </v:shape>
                <o:OLEObject Type="Embed" ProgID="Equation.DSMT4" ShapeID="_x0000_i1729" DrawAspect="Content" ObjectID="_1493210797" r:id="rId1480"/>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3812"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6D6FC2">
        <w:rPr>
          <w:rStyle w:val="CodeChar0"/>
          <w:rPrChange w:id="3813"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14" w:author="Gerard" w:date="2015-04-08T21:50:00Z">
        <w:r w:rsidR="00C00DDA">
          <w:t>4.6.2</w:t>
        </w:r>
      </w:ins>
      <w:del w:id="3815" w:author="Gerard" w:date="2015-04-08T21:50:00Z">
        <w:r w:rsidR="001B13CD" w:rsidDel="00C00DDA">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9.25pt;height:21.75pt" o:ole="">
            <v:imagedata r:id="rId1481" o:title=""/>
          </v:shape>
          <o:OLEObject Type="Embed" ProgID="Equation.DSMT4" ShapeID="_x0000_i1730" DrawAspect="Content" ObjectID="_1493210798" r:id="rId1482"/>
        </w:object>
      </w:r>
      <w:r w:rsidR="009B7DA4" w:rsidRPr="00B27FE9">
        <w:t>.</w:t>
      </w:r>
      <w:ins w:id="3816" w:author="Gerard" w:date="2014-11-13T18:58:00Z">
        <w:r w:rsidR="006D6FC2">
          <w:t xml:space="preserve"> The fluid density </w:t>
        </w:r>
      </w:ins>
      <w:ins w:id="3817" w:author="Gerard" w:date="2014-11-13T19:28:00Z">
        <w:r w:rsidR="000F379E" w:rsidRPr="00AC04E1">
          <w:rPr>
            <w:position w:val="-12"/>
          </w:rPr>
          <w:object w:dxaOrig="340" w:dyaOrig="400" w14:anchorId="68C70899">
            <v:shape id="_x0000_i1731" type="#_x0000_t75" style="width:14.25pt;height:21.75pt" o:ole="">
              <v:imagedata r:id="rId1483" o:title=""/>
            </v:shape>
            <o:OLEObject Type="Embed" ProgID="Equation.DSMT4" ShapeID="_x0000_i1731" DrawAspect="Content" ObjectID="_1493210799" r:id="rId1484"/>
          </w:object>
        </w:r>
      </w:ins>
      <w:ins w:id="3818" w:author="Gerard" w:date="2014-11-13T19:28:00Z">
        <w:r w:rsidR="000F379E">
          <w:t xml:space="preserve"> specified </w:t>
        </w:r>
      </w:ins>
      <w:ins w:id="3819" w:author="Gerard" w:date="2014-11-13T18:59:00Z">
        <w:r w:rsidR="006D6FC2">
          <w:t xml:space="preserve">in </w:t>
        </w:r>
        <w:r w:rsidR="006D6FC2" w:rsidRPr="006D6FC2">
          <w:rPr>
            <w:rStyle w:val="CodeChar0"/>
            <w:rPrChange w:id="3820" w:author="Gerard" w:date="2014-11-13T18:59:00Z">
              <w:rPr/>
            </w:rPrChange>
          </w:rPr>
          <w:t>&lt;fluid_density&gt;</w:t>
        </w:r>
        <w:r w:rsidR="006D6FC2">
          <w:t xml:space="preserve"> and the solid density</w:t>
        </w:r>
      </w:ins>
      <w:ins w:id="3821" w:author="Gerard" w:date="2014-11-13T19:28:00Z">
        <w:r w:rsidR="000F379E">
          <w:t xml:space="preserve"> </w:t>
        </w:r>
      </w:ins>
      <w:ins w:id="3822" w:author="Gerard" w:date="2014-11-13T19:28:00Z">
        <w:r w:rsidR="000F379E" w:rsidRPr="00AC04E1">
          <w:rPr>
            <w:position w:val="-12"/>
          </w:rPr>
          <w:object w:dxaOrig="320" w:dyaOrig="400" w14:anchorId="59EB7A00">
            <v:shape id="_x0000_i1732" type="#_x0000_t75" style="width:14.25pt;height:21.75pt" o:ole="">
              <v:imagedata r:id="rId1485" o:title=""/>
            </v:shape>
            <o:OLEObject Type="Embed" ProgID="Equation.DSMT4" ShapeID="_x0000_i1732" DrawAspect="Content" ObjectID="_1493210800" r:id="rId1486"/>
          </w:object>
        </w:r>
      </w:ins>
      <w:ins w:id="3823" w:author="Gerard" w:date="2014-11-13T19:28:00Z">
        <w:r w:rsidR="000F379E">
          <w:t xml:space="preserve"> specified </w:t>
        </w:r>
      </w:ins>
      <w:ins w:id="3824" w:author="Gerard" w:date="2014-11-13T18:59:00Z">
        <w:r w:rsidR="000F379E">
          <w:t xml:space="preserve">in </w:t>
        </w:r>
      </w:ins>
      <w:ins w:id="3825" w:author="Gerard" w:date="2014-11-13T19:25:00Z">
        <w:r w:rsidR="009A48DF" w:rsidRPr="009A48DF">
          <w:rPr>
            <w:rStyle w:val="CodeChar0"/>
            <w:rPrChange w:id="3826" w:author="Gerard" w:date="2014-11-13T19:26:00Z">
              <w:rPr/>
            </w:rPrChange>
          </w:rPr>
          <w:t>&lt;density&gt;</w:t>
        </w:r>
        <w:r w:rsidR="009A48DF">
          <w:t xml:space="preserve"> within the </w:t>
        </w:r>
        <w:r w:rsidR="009A48DF" w:rsidRPr="009A48DF">
          <w:rPr>
            <w:rStyle w:val="CodeChar0"/>
            <w:rPrChange w:id="3827"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828" w:name="_Ref162413399"/>
      <w:bookmarkStart w:id="3829" w:name="_Toc418602613"/>
      <w:r w:rsidRPr="0097532C">
        <w:lastRenderedPageBreak/>
        <w:t>Permeability Materials</w:t>
      </w:r>
      <w:bookmarkEnd w:id="3828"/>
      <w:bookmarkEnd w:id="3829"/>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830" w:name="_Ref288636620"/>
      <w:bookmarkStart w:id="3831" w:name="_Toc418602614"/>
      <w:r>
        <w:lastRenderedPageBreak/>
        <w:t>Constant Isotropic Permeability</w:t>
      </w:r>
      <w:bookmarkEnd w:id="3830"/>
      <w:bookmarkEnd w:id="3831"/>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75pt;height:14.25pt" o:ole="">
            <v:imagedata r:id="rId1487" o:title=""/>
          </v:shape>
          <o:OLEObject Type="Embed" ProgID="Equation.DSMT4" ShapeID="_x0000_i1733" DrawAspect="Content" ObjectID="_1493210801" r:id="rId1488"/>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6.75pt;height:14.25pt" o:ole="">
            <v:imagedata r:id="rId1489" o:title=""/>
          </v:shape>
          <o:OLEObject Type="Embed" ProgID="Equation.DSMT4" ShapeID="_x0000_i1734" DrawAspect="Content" ObjectID="_1493210802" r:id="rId1490"/>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832" w:name="_Toc418602615"/>
      <w:r>
        <w:lastRenderedPageBreak/>
        <w:t>Holmes-Mow</w:t>
      </w:r>
      <w:bookmarkEnd w:id="3832"/>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25pt;height:21.75pt" o:ole="">
                  <v:imagedata r:id="rId1491" o:title=""/>
                </v:shape>
                <o:OLEObject Type="Embed" ProgID="Equation.DSMT4" ShapeID="_x0000_i1735" DrawAspect="Content" ObjectID="_1493210803" r:id="rId1492"/>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25pt;height:14.25pt" o:ole="">
                  <v:imagedata r:id="rId1493" o:title=""/>
                </v:shape>
                <o:OLEObject Type="Embed" ProgID="Equation.DSMT4" ShapeID="_x0000_i1736" DrawAspect="Content" ObjectID="_1493210804" r:id="rId1494"/>
              </w:object>
            </w:r>
            <w:r w:rsidDel="00C526D6">
              <w:t xml:space="preserve"> (</w:t>
            </w:r>
            <w:r w:rsidR="006C2049" w:rsidRPr="006C2049">
              <w:rPr>
                <w:position w:val="-6"/>
              </w:rPr>
              <w:object w:dxaOrig="680" w:dyaOrig="279" w14:anchorId="69BBD6E1">
                <v:shape id="_x0000_i1737" type="#_x0000_t75" style="width:36.75pt;height:14.25pt" o:ole="">
                  <v:imagedata r:id="rId1495" o:title=""/>
                </v:shape>
                <o:OLEObject Type="Embed" ProgID="Equation.DSMT4" ShapeID="_x0000_i1737" DrawAspect="Content" ObjectID="_1493210805" r:id="rId1496"/>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25pt;height:14.25pt" o:ole="">
                  <v:imagedata r:id="rId1497" o:title=""/>
                </v:shape>
                <o:OLEObject Type="Embed" ProgID="Equation.DSMT4" ShapeID="_x0000_i1738" DrawAspect="Content" ObjectID="_1493210806" r:id="rId1498"/>
              </w:object>
            </w:r>
            <w:r>
              <w:t xml:space="preserve"> </w:t>
            </w:r>
            <w:r w:rsidR="006C2049" w:rsidRPr="006C2049">
              <w:rPr>
                <w:position w:val="-14"/>
              </w:rPr>
              <w:object w:dxaOrig="780" w:dyaOrig="400" w14:anchorId="7587000E">
                <v:shape id="_x0000_i1739" type="#_x0000_t75" style="width:35.25pt;height:21.75pt" o:ole="">
                  <v:imagedata r:id="rId1499" o:title=""/>
                </v:shape>
                <o:OLEObject Type="Embed" ProgID="Equation.DSMT4" ShapeID="_x0000_i1739" DrawAspect="Content" ObjectID="_1493210807" r:id="rId1500"/>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75pt;height:21.75pt" o:ole="">
            <v:imagedata r:id="rId1501" o:title=""/>
          </v:shape>
          <o:OLEObject Type="Embed" ProgID="Equation.DSMT4" ShapeID="_x0000_i1740" DrawAspect="Content" ObjectID="_1493210808" r:id="rId1502"/>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2.75pt" o:ole="">
            <v:imagedata r:id="rId1503" o:title=""/>
          </v:shape>
          <o:OLEObject Type="Embed" ProgID="Equation.DSMT4" ShapeID="_x0000_i1741" DrawAspect="Content" ObjectID="_1493210809" r:id="rId1504"/>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25pt;height:14.25pt" o:ole="">
            <v:imagedata r:id="rId1505" o:title=""/>
          </v:shape>
          <o:OLEObject Type="Embed" ProgID="Equation.DSMT4" ShapeID="_x0000_i1742" DrawAspect="Content" ObjectID="_1493210810" r:id="rId1506"/>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833" w:name="_Toc418602616"/>
      <w:r>
        <w:lastRenderedPageBreak/>
        <w:t>Referentially Isotropic Permeability</w:t>
      </w:r>
      <w:bookmarkEnd w:id="3833"/>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25pt;height:21.75pt" o:ole="">
                  <v:imagedata r:id="rId1507" o:title=""/>
                </v:shape>
                <o:OLEObject Type="Embed" ProgID="Equation.DSMT4" ShapeID="_x0000_i1743" DrawAspect="Content" ObjectID="_1493210811" r:id="rId1508"/>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25pt;height:21.75pt" o:ole="">
                  <v:imagedata r:id="rId1509" o:title=""/>
                </v:shape>
                <o:OLEObject Type="Embed" ProgID="Equation.DSMT4" ShapeID="_x0000_i1744" DrawAspect="Content" ObjectID="_1493210812" r:id="rId1510"/>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25pt;height:21.75pt" o:ole="">
                  <v:imagedata r:id="rId1511" o:title=""/>
                </v:shape>
                <o:OLEObject Type="Embed" ProgID="Equation.DSMT4" ShapeID="_x0000_i1745" DrawAspect="Content" ObjectID="_1493210813" r:id="rId1512"/>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25pt;height:14.25pt" o:ole="">
                  <v:imagedata r:id="rId1513" o:title=""/>
                </v:shape>
                <o:OLEObject Type="Embed" ProgID="Equation.DSMT4" ShapeID="_x0000_i1746" DrawAspect="Content" ObjectID="_1493210814" r:id="rId1514"/>
              </w:object>
            </w:r>
            <w:r>
              <w:t xml:space="preserve"> (</w:t>
            </w:r>
            <w:r w:rsidR="006C2049" w:rsidRPr="006C2049">
              <w:rPr>
                <w:position w:val="-6"/>
              </w:rPr>
              <w:object w:dxaOrig="680" w:dyaOrig="279" w14:anchorId="77DD1DAD">
                <v:shape id="_x0000_i1747" type="#_x0000_t75" style="width:36.75pt;height:14.25pt" o:ole="">
                  <v:imagedata r:id="rId1515" o:title=""/>
                </v:shape>
                <o:OLEObject Type="Embed" ProgID="Equation.DSMT4" ShapeID="_x0000_i1747" DrawAspect="Content" ObjectID="_1493210815" r:id="rId1516"/>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25pt;height:14.25pt" o:ole="">
                  <v:imagedata r:id="rId1517" o:title=""/>
                </v:shape>
                <o:OLEObject Type="Embed" ProgID="Equation.DSMT4" ShapeID="_x0000_i1748" DrawAspect="Content" ObjectID="_1493210816" r:id="rId1518"/>
              </w:object>
            </w:r>
            <w:r>
              <w:t xml:space="preserve"> (</w:t>
            </w:r>
            <w:r w:rsidR="006C2049" w:rsidRPr="006C2049">
              <w:rPr>
                <w:position w:val="-6"/>
              </w:rPr>
              <w:object w:dxaOrig="580" w:dyaOrig="279" w14:anchorId="32510678">
                <v:shape id="_x0000_i1749" type="#_x0000_t75" style="width:29.25pt;height:14.25pt" o:ole="">
                  <v:imagedata r:id="rId1519" o:title=""/>
                </v:shape>
                <o:OLEObject Type="Embed" ProgID="Equation.DSMT4" ShapeID="_x0000_i1749" DrawAspect="Content" ObjectID="_1493210817" r:id="rId1520"/>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5.25pt" o:ole="">
            <v:imagedata r:id="rId1521" o:title=""/>
          </v:shape>
          <o:OLEObject Type="Embed" ProgID="Equation.DSMT4" ShapeID="_x0000_i1750" DrawAspect="Content" ObjectID="_1493210818" r:id="rId1522"/>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25pt;height:14.25pt" o:ole="">
            <v:imagedata r:id="rId1523" o:title=""/>
          </v:shape>
          <o:OLEObject Type="Embed" ProgID="Equation.DSMT4" ShapeID="_x0000_i1751" DrawAspect="Content" ObjectID="_1493210819" r:id="rId1524"/>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25pt;height:14.25pt" o:ole="">
            <v:imagedata r:id="rId1525" o:title=""/>
          </v:shape>
          <o:OLEObject Type="Embed" ProgID="Equation.DSMT4" ShapeID="_x0000_i1752" DrawAspect="Content" ObjectID="_1493210820" r:id="rId1526"/>
        </w:object>
      </w:r>
      <w:r>
        <w:t xml:space="preserve"> where </w:t>
      </w:r>
      <w:r w:rsidR="006C2049" w:rsidRPr="006C2049">
        <w:rPr>
          <w:position w:val="-4"/>
        </w:rPr>
        <w:object w:dxaOrig="220" w:dyaOrig="260" w14:anchorId="190D8AEB">
          <v:shape id="_x0000_i1753" type="#_x0000_t75" style="width:14.25pt;height:14.25pt" o:ole="">
            <v:imagedata r:id="rId1527" o:title=""/>
          </v:shape>
          <o:OLEObject Type="Embed" ProgID="Equation.DSMT4" ShapeID="_x0000_i1753" DrawAspect="Content" ObjectID="_1493210821" r:id="rId1528"/>
        </w:object>
      </w:r>
      <w:r>
        <w:rPr>
          <w:b/>
        </w:rPr>
        <w:t xml:space="preserve"> </w:t>
      </w:r>
      <w:r>
        <w:t xml:space="preserve">is the deformation gradient, and </w:t>
      </w:r>
      <w:r w:rsidR="006C2049" w:rsidRPr="006C2049">
        <w:rPr>
          <w:position w:val="-6"/>
        </w:rPr>
        <w:object w:dxaOrig="960" w:dyaOrig="320" w14:anchorId="46A7E36E">
          <v:shape id="_x0000_i1754" type="#_x0000_t75" style="width:50.25pt;height:14.25pt" o:ole="">
            <v:imagedata r:id="rId1529" o:title=""/>
          </v:shape>
          <o:OLEObject Type="Embed" ProgID="Equation.DSMT4" ShapeID="_x0000_i1754" DrawAspect="Content" ObjectID="_1493210822" r:id="rId1530"/>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9.25pt;height:14.25pt" o:ole="">
            <v:imagedata r:id="rId1531" o:title=""/>
          </v:shape>
          <o:OLEObject Type="Embed" ProgID="Equation.DSMT4" ShapeID="_x0000_i1755" DrawAspect="Content" ObjectID="_1493210823" r:id="rId1532"/>
        </w:object>
      </w:r>
      <w:r>
        <w:t xml:space="preserve">) is isotropic and given by </w:t>
      </w:r>
      <w:r w:rsidR="006C2049" w:rsidRPr="006C2049">
        <w:rPr>
          <w:position w:val="-14"/>
        </w:rPr>
        <w:object w:dxaOrig="2020" w:dyaOrig="400" w14:anchorId="28686D5B">
          <v:shape id="_x0000_i1756" type="#_x0000_t75" style="width:101.25pt;height:21.75pt" o:ole="">
            <v:imagedata r:id="rId1533" o:title=""/>
          </v:shape>
          <o:OLEObject Type="Embed" ProgID="Equation.DSMT4" ShapeID="_x0000_i1756" DrawAspect="Content" ObjectID="_1493210824" r:id="rId1534"/>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834" w:name="_Toc418602617"/>
      <w:r>
        <w:lastRenderedPageBreak/>
        <w:t>Referentially Orthotropic Permeability</w:t>
      </w:r>
      <w:bookmarkEnd w:id="3834"/>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25pt;height:21.75pt" o:ole="">
                  <v:imagedata r:id="rId1535" o:title=""/>
                </v:shape>
                <o:OLEObject Type="Embed" ProgID="Equation.DSMT4" ShapeID="_x0000_i1757" DrawAspect="Content" ObjectID="_1493210825" r:id="rId1536"/>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25pt;height:21.75pt" o:ole="">
                  <v:imagedata r:id="rId1537" o:title=""/>
                </v:shape>
                <o:OLEObject Type="Embed" ProgID="Equation.DSMT4" ShapeID="_x0000_i1758" DrawAspect="Content" ObjectID="_1493210826" r:id="rId1538"/>
              </w:object>
            </w:r>
            <w:r>
              <w:t xml:space="preserve"> along orthogonal directions (</w:t>
            </w:r>
            <w:r w:rsidR="006C2049" w:rsidRPr="006C2049">
              <w:rPr>
                <w:position w:val="-10"/>
              </w:rPr>
              <w:object w:dxaOrig="920" w:dyaOrig="320" w14:anchorId="4C00AD0A">
                <v:shape id="_x0000_i1759" type="#_x0000_t75" style="width:42.75pt;height:14.25pt" o:ole="">
                  <v:imagedata r:id="rId1539" o:title=""/>
                </v:shape>
                <o:OLEObject Type="Embed" ProgID="Equation.DSMT4" ShapeID="_x0000_i1759" DrawAspect="Content" ObjectID="_1493210827" r:id="rId1540"/>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25pt;height:21.75pt" o:ole="">
                  <v:imagedata r:id="rId1541" o:title=""/>
                </v:shape>
                <o:OLEObject Type="Embed" ProgID="Equation.DSMT4" ShapeID="_x0000_i1760" DrawAspect="Content" ObjectID="_1493210828" r:id="rId1542"/>
              </w:object>
            </w:r>
            <w:r>
              <w:t xml:space="preserve"> along orthogonal directions (</w:t>
            </w:r>
            <w:r w:rsidR="006C2049" w:rsidRPr="006C2049">
              <w:rPr>
                <w:position w:val="-10"/>
              </w:rPr>
              <w:object w:dxaOrig="920" w:dyaOrig="320" w14:anchorId="425D7378">
                <v:shape id="_x0000_i1761" type="#_x0000_t75" style="width:42.75pt;height:14.25pt" o:ole="">
                  <v:imagedata r:id="rId1543" o:title=""/>
                </v:shape>
                <o:OLEObject Type="Embed" ProgID="Equation.DSMT4" ShapeID="_x0000_i1761" DrawAspect="Content" ObjectID="_1493210829" r:id="rId1544"/>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75pt;height:21.75pt" o:ole="">
                  <v:imagedata r:id="rId1545" o:title=""/>
                </v:shape>
                <o:OLEObject Type="Embed" ProgID="Equation.DSMT4" ShapeID="_x0000_i1762" DrawAspect="Content" ObjectID="_1493210830" r:id="rId1546"/>
              </w:object>
            </w:r>
            <w:r>
              <w:t xml:space="preserve"> (</w:t>
            </w:r>
            <w:r w:rsidR="006C2049" w:rsidRPr="006C2049">
              <w:rPr>
                <w:position w:val="-12"/>
              </w:rPr>
              <w:object w:dxaOrig="760" w:dyaOrig="360" w14:anchorId="03DC2DDE">
                <v:shape id="_x0000_i1763" type="#_x0000_t75" style="width:35.25pt;height:21.75pt" o:ole="">
                  <v:imagedata r:id="rId1547" o:title=""/>
                </v:shape>
                <o:OLEObject Type="Embed" ProgID="Equation.DSMT4" ShapeID="_x0000_i1763" DrawAspect="Content" ObjectID="_1493210831" r:id="rId1548"/>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75pt;height:21.75pt" o:ole="">
                  <v:imagedata r:id="rId1549" o:title=""/>
                </v:shape>
                <o:OLEObject Type="Embed" ProgID="Equation.DSMT4" ShapeID="_x0000_i1764" DrawAspect="Content" ObjectID="_1493210832" r:id="rId1550"/>
              </w:object>
            </w:r>
            <w:r>
              <w:t xml:space="preserve"> (</w:t>
            </w:r>
            <w:r w:rsidR="006C2049" w:rsidRPr="006C2049">
              <w:rPr>
                <w:position w:val="-10"/>
              </w:rPr>
              <w:object w:dxaOrig="920" w:dyaOrig="320" w14:anchorId="493B3AC9">
                <v:shape id="_x0000_i1765" type="#_x0000_t75" style="width:42.75pt;height:14.25pt" o:ole="">
                  <v:imagedata r:id="rId1551" o:title=""/>
                </v:shape>
                <o:OLEObject Type="Embed" ProgID="Equation.DSMT4" ShapeID="_x0000_i1765" DrawAspect="Content" ObjectID="_1493210833" r:id="rId1552"/>
              </w:object>
            </w:r>
            <w:r>
              <w:t xml:space="preserve">, </w:t>
            </w:r>
            <w:r w:rsidR="006C2049" w:rsidRPr="006C2049">
              <w:rPr>
                <w:position w:val="-12"/>
              </w:rPr>
              <w:object w:dxaOrig="760" w:dyaOrig="360" w14:anchorId="69DBA484">
                <v:shape id="_x0000_i1766" type="#_x0000_t75" style="width:35.25pt;height:21.75pt" o:ole="">
                  <v:imagedata r:id="rId1553" o:title=""/>
                </v:shape>
                <o:OLEObject Type="Embed" ProgID="Equation.DSMT4" ShapeID="_x0000_i1766" DrawAspect="Content" ObjectID="_1493210834" r:id="rId1554"/>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25pt;height:21.75pt" o:ole="">
                  <v:imagedata r:id="rId1555" o:title=""/>
                </v:shape>
                <o:OLEObject Type="Embed" ProgID="Equation.DSMT4" ShapeID="_x0000_i1767" DrawAspect="Content" ObjectID="_1493210835" r:id="rId1556"/>
              </w:object>
            </w:r>
            <w:r>
              <w:t xml:space="preserve"> (</w:t>
            </w:r>
            <w:r w:rsidR="006C2049" w:rsidRPr="006C2049">
              <w:rPr>
                <w:position w:val="-12"/>
              </w:rPr>
              <w:object w:dxaOrig="660" w:dyaOrig="360" w14:anchorId="7A17D058">
                <v:shape id="_x0000_i1768" type="#_x0000_t75" style="width:36.75pt;height:21.75pt" o:ole="">
                  <v:imagedata r:id="rId1557" o:title=""/>
                </v:shape>
                <o:OLEObject Type="Embed" ProgID="Equation.DSMT4" ShapeID="_x0000_i1768" DrawAspect="Content" ObjectID="_1493210836" r:id="rId1558"/>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25pt;height:21.75pt" o:ole="">
                  <v:imagedata r:id="rId1559" o:title=""/>
                </v:shape>
                <o:OLEObject Type="Embed" ProgID="Equation.DSMT4" ShapeID="_x0000_i1769" DrawAspect="Content" ObjectID="_1493210837" r:id="rId1560"/>
              </w:object>
            </w:r>
            <w:r>
              <w:t xml:space="preserve"> (</w:t>
            </w:r>
            <w:r w:rsidR="006C2049" w:rsidRPr="006C2049">
              <w:rPr>
                <w:position w:val="-10"/>
              </w:rPr>
              <w:object w:dxaOrig="920" w:dyaOrig="320" w14:anchorId="61FB5953">
                <v:shape id="_x0000_i1770" type="#_x0000_t75" style="width:42.75pt;height:14.25pt" o:ole="">
                  <v:imagedata r:id="rId1561" o:title=""/>
                </v:shape>
                <o:OLEObject Type="Embed" ProgID="Equation.DSMT4" ShapeID="_x0000_i1770" DrawAspect="Content" ObjectID="_1493210838" r:id="rId1562"/>
              </w:object>
            </w:r>
            <w:r>
              <w:t xml:space="preserve">, </w:t>
            </w:r>
            <w:r w:rsidR="006C2049" w:rsidRPr="006C2049">
              <w:rPr>
                <w:position w:val="-12"/>
              </w:rPr>
              <w:object w:dxaOrig="680" w:dyaOrig="360" w14:anchorId="673E4374">
                <v:shape id="_x0000_i1771" type="#_x0000_t75" style="width:36.75pt;height:21.75pt" o:ole="">
                  <v:imagedata r:id="rId1563" o:title=""/>
                </v:shape>
                <o:OLEObject Type="Embed" ProgID="Equation.DSMT4" ShapeID="_x0000_i1771" DrawAspect="Content" ObjectID="_1493210839" r:id="rId1564"/>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5pt;height:36.75pt" o:ole="">
            <v:imagedata r:id="rId1565" o:title=""/>
          </v:shape>
          <o:OLEObject Type="Embed" ProgID="Equation.DSMT4" ShapeID="_x0000_i1772" DrawAspect="Content" ObjectID="_1493210840" r:id="rId1566"/>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75pt;height:122.25pt" o:ole="">
            <v:imagedata r:id="rId1567" o:title=""/>
          </v:shape>
          <o:OLEObject Type="Embed" ProgID="Equation.DSMT4" ShapeID="_x0000_i1773" DrawAspect="Content" ObjectID="_1493210841" r:id="rId1568"/>
        </w:object>
      </w:r>
      <w:r>
        <w:t>,</w:t>
      </w:r>
    </w:p>
    <w:p w14:paraId="4705DC3A" w14:textId="18593C8A" w:rsidR="006A0BC1" w:rsidRDefault="006C2049" w:rsidP="006A0BC1">
      <w:r w:rsidRPr="006C2049">
        <w:rPr>
          <w:position w:val="-6"/>
        </w:rPr>
        <w:object w:dxaOrig="220" w:dyaOrig="279" w14:anchorId="63ED42B8">
          <v:shape id="_x0000_i1774" type="#_x0000_t75" style="width:14.25pt;height:14.25pt" o:ole="">
            <v:imagedata r:id="rId1569" o:title=""/>
          </v:shape>
          <o:OLEObject Type="Embed" ProgID="Equation.DSMT4" ShapeID="_x0000_i1774" DrawAspect="Content" ObjectID="_1493210842" r:id="rId1570"/>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25pt;height:14.25pt" o:ole="">
            <v:imagedata r:id="rId1571" o:title=""/>
          </v:shape>
          <o:OLEObject Type="Embed" ProgID="Equation.DSMT4" ShapeID="_x0000_i1775" DrawAspect="Content" ObjectID="_1493210843" r:id="rId1572"/>
        </w:object>
      </w:r>
      <w:r w:rsidR="006A0BC1">
        <w:t xml:space="preserve"> where</w:t>
      </w:r>
      <w:r w:rsidR="006A0BC1">
        <w:rPr>
          <w:b/>
        </w:rPr>
        <w:t xml:space="preserve"> </w:t>
      </w:r>
      <w:r w:rsidRPr="006C2049">
        <w:rPr>
          <w:b/>
          <w:position w:val="-4"/>
        </w:rPr>
        <w:object w:dxaOrig="220" w:dyaOrig="260" w14:anchorId="4E49B9B5">
          <v:shape id="_x0000_i1776" type="#_x0000_t75" style="width:14.25pt;height:14.25pt" o:ole="">
            <v:imagedata r:id="rId1573" o:title=""/>
          </v:shape>
          <o:OLEObject Type="Embed" ProgID="Equation.DSMT4" ShapeID="_x0000_i1776" DrawAspect="Content" ObjectID="_1493210844" r:id="rId1574"/>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75pt;height:21.75pt" o:ole="">
            <v:imagedata r:id="rId1575" o:title=""/>
          </v:shape>
          <o:OLEObject Type="Embed" ProgID="Equation.DSMT4" ShapeID="_x0000_i1777" DrawAspect="Content" ObjectID="_1493210845" r:id="rId1576"/>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75pt;height:21.75pt" o:ole="">
            <v:imagedata r:id="rId1577" o:title=""/>
          </v:shape>
          <o:OLEObject Type="Embed" ProgID="Equation.DSMT4" ShapeID="_x0000_i1778" DrawAspect="Content" ObjectID="_1493210846" r:id="rId1578"/>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25pt;height:21.75pt" o:ole="">
            <v:imagedata r:id="rId1579" o:title=""/>
          </v:shape>
          <o:OLEObject Type="Embed" ProgID="Equation.DSMT4" ShapeID="_x0000_i1779" DrawAspect="Content" ObjectID="_1493210847" r:id="rId1580"/>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9.25pt;height:14.25pt" o:ole="">
            <v:imagedata r:id="rId1581" o:title=""/>
          </v:shape>
          <o:OLEObject Type="Embed" ProgID="Equation.DSMT4" ShapeID="_x0000_i1780" DrawAspect="Content" ObjectID="_1493210848" r:id="rId1582"/>
        </w:object>
      </w:r>
      <w:r>
        <w:t xml:space="preserve">) is given by </w:t>
      </w:r>
      <w:r w:rsidR="006C2049" w:rsidRPr="006C2049">
        <w:rPr>
          <w:position w:val="-28"/>
        </w:rPr>
        <w:object w:dxaOrig="3060" w:dyaOrig="680" w14:anchorId="147BDD7C">
          <v:shape id="_x0000_i1781" type="#_x0000_t75" style="width:150.75pt;height:36.75pt" o:ole="">
            <v:imagedata r:id="rId1583" o:title=""/>
          </v:shape>
          <o:OLEObject Type="Embed" ProgID="Equation.DSMT4" ShapeID="_x0000_i1781" DrawAspect="Content" ObjectID="_1493210849" r:id="rId1584"/>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835" w:name="_Toc418602618"/>
      <w:r>
        <w:lastRenderedPageBreak/>
        <w:t>Referentially Transversely Isotropic Permeability</w:t>
      </w:r>
      <w:bookmarkEnd w:id="3835"/>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25pt;height:21.75pt" o:ole="">
                  <v:imagedata r:id="rId1585" o:title=""/>
                </v:shape>
                <o:OLEObject Type="Embed" ProgID="Equation.DSMT4" ShapeID="_x0000_i1782" DrawAspect="Content" ObjectID="_1493210850" r:id="rId1586"/>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25pt;height:21.75pt" o:ole="">
                  <v:imagedata r:id="rId1587" o:title=""/>
                </v:shape>
                <o:OLEObject Type="Embed" ProgID="Equation.DSMT4" ShapeID="_x0000_i1783" DrawAspect="Content" ObjectID="_1493210851" r:id="rId1588"/>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25pt;height:21.75pt" o:ole="">
                  <v:imagedata r:id="rId1589" o:title=""/>
                </v:shape>
                <o:OLEObject Type="Embed" ProgID="Equation.DSMT4" ShapeID="_x0000_i1784" DrawAspect="Content" ObjectID="_1493210852" r:id="rId1590"/>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25pt;height:21.75pt" o:ole="">
                  <v:imagedata r:id="rId1591" o:title=""/>
                </v:shape>
                <o:OLEObject Type="Embed" ProgID="Equation.DSMT4" ShapeID="_x0000_i1785" DrawAspect="Content" ObjectID="_1493210853" r:id="rId1592"/>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25pt;height:21.75pt" o:ole="">
                  <v:imagedata r:id="rId1593" o:title=""/>
                </v:shape>
                <o:OLEObject Type="Embed" ProgID="Equation.DSMT4" ShapeID="_x0000_i1786" DrawAspect="Content" ObjectID="_1493210854" r:id="rId1594"/>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75pt;height:21.75pt" o:ole="">
                  <v:imagedata r:id="rId1595" o:title=""/>
                </v:shape>
                <o:OLEObject Type="Embed" ProgID="Equation.DSMT4" ShapeID="_x0000_i1787" DrawAspect="Content" ObjectID="_1493210855" r:id="rId1596"/>
              </w:object>
            </w:r>
            <w:r>
              <w:t xml:space="preserve"> (</w:t>
            </w:r>
            <w:r w:rsidR="006C2049" w:rsidRPr="006C2049">
              <w:rPr>
                <w:position w:val="-12"/>
              </w:rPr>
              <w:object w:dxaOrig="760" w:dyaOrig="360" w14:anchorId="1E31A98B">
                <v:shape id="_x0000_i1788" type="#_x0000_t75" style="width:35.25pt;height:21.75pt" o:ole="">
                  <v:imagedata r:id="rId1597" o:title=""/>
                </v:shape>
                <o:OLEObject Type="Embed" ProgID="Equation.DSMT4" ShapeID="_x0000_i1788" DrawAspect="Content" ObjectID="_1493210856" r:id="rId1598"/>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75pt;height:21.75pt" o:ole="">
                  <v:imagedata r:id="rId1599" o:title=""/>
                </v:shape>
                <o:OLEObject Type="Embed" ProgID="Equation.DSMT4" ShapeID="_x0000_i1789" DrawAspect="Content" ObjectID="_1493210857" r:id="rId1600"/>
              </w:object>
            </w:r>
            <w:r>
              <w:t xml:space="preserve"> (</w:t>
            </w:r>
            <w:r w:rsidR="006C2049" w:rsidRPr="006C2049">
              <w:rPr>
                <w:position w:val="-12"/>
              </w:rPr>
              <w:object w:dxaOrig="780" w:dyaOrig="360" w14:anchorId="1FC33445">
                <v:shape id="_x0000_i1790" type="#_x0000_t75" style="width:35.25pt;height:21.75pt" o:ole="">
                  <v:imagedata r:id="rId1601" o:title=""/>
                </v:shape>
                <o:OLEObject Type="Embed" ProgID="Equation.DSMT4" ShapeID="_x0000_i1790" DrawAspect="Content" ObjectID="_1493210858" r:id="rId1602"/>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75pt;height:21.75pt" o:ole="">
                  <v:imagedata r:id="rId1603" o:title=""/>
                </v:shape>
                <o:OLEObject Type="Embed" ProgID="Equation.DSMT4" ShapeID="_x0000_i1791" DrawAspect="Content" ObjectID="_1493210859" r:id="rId1604"/>
              </w:object>
            </w:r>
            <w:r>
              <w:t xml:space="preserve"> (</w:t>
            </w:r>
            <w:r w:rsidR="006C2049" w:rsidRPr="006C2049">
              <w:rPr>
                <w:position w:val="-12"/>
              </w:rPr>
              <w:object w:dxaOrig="760" w:dyaOrig="360" w14:anchorId="69AD761A">
                <v:shape id="_x0000_i1792" type="#_x0000_t75" style="width:35.25pt;height:21.75pt" o:ole="">
                  <v:imagedata r:id="rId1605" o:title=""/>
                </v:shape>
                <o:OLEObject Type="Embed" ProgID="Equation.DSMT4" ShapeID="_x0000_i1792" DrawAspect="Content" ObjectID="_1493210860" r:id="rId1606"/>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25pt;height:21.75pt" o:ole="">
                  <v:imagedata r:id="rId1607" o:title=""/>
                </v:shape>
                <o:OLEObject Type="Embed" ProgID="Equation.DSMT4" ShapeID="_x0000_i1793" DrawAspect="Content" ObjectID="_1493210861" r:id="rId1608"/>
              </w:object>
            </w:r>
            <w:r>
              <w:t xml:space="preserve"> (</w:t>
            </w:r>
            <w:r w:rsidR="006C2049" w:rsidRPr="006C2049">
              <w:rPr>
                <w:position w:val="-12"/>
              </w:rPr>
              <w:object w:dxaOrig="660" w:dyaOrig="360" w14:anchorId="16349ADD">
                <v:shape id="_x0000_i1794" type="#_x0000_t75" style="width:36.75pt;height:21.75pt" o:ole="">
                  <v:imagedata r:id="rId1609" o:title=""/>
                </v:shape>
                <o:OLEObject Type="Embed" ProgID="Equation.DSMT4" ShapeID="_x0000_i1794" DrawAspect="Content" ObjectID="_1493210862" r:id="rId1610"/>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25pt;height:21.75pt" o:ole="">
                  <v:imagedata r:id="rId1611" o:title=""/>
                </v:shape>
                <o:OLEObject Type="Embed" ProgID="Equation.DSMT4" ShapeID="_x0000_i1795" DrawAspect="Content" ObjectID="_1493210863" r:id="rId1612"/>
              </w:object>
            </w:r>
            <w:r>
              <w:t xml:space="preserve"> (</w:t>
            </w:r>
            <w:r w:rsidR="006C2049" w:rsidRPr="006C2049">
              <w:rPr>
                <w:position w:val="-12"/>
              </w:rPr>
              <w:object w:dxaOrig="700" w:dyaOrig="360" w14:anchorId="4D99A018">
                <v:shape id="_x0000_i1796" type="#_x0000_t75" style="width:36.75pt;height:21.75pt" o:ole="">
                  <v:imagedata r:id="rId1613" o:title=""/>
                </v:shape>
                <o:OLEObject Type="Embed" ProgID="Equation.DSMT4" ShapeID="_x0000_i1796" DrawAspect="Content" ObjectID="_1493210864" r:id="rId1614"/>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25pt;height:21.75pt" o:ole="">
                  <v:imagedata r:id="rId1615" o:title=""/>
                </v:shape>
                <o:OLEObject Type="Embed" ProgID="Equation.DSMT4" ShapeID="_x0000_i1797" DrawAspect="Content" ObjectID="_1493210865" r:id="rId1616"/>
              </w:object>
            </w:r>
            <w:r>
              <w:t xml:space="preserve"> (</w:t>
            </w:r>
            <w:r w:rsidR="006C2049" w:rsidRPr="006C2049">
              <w:rPr>
                <w:position w:val="-12"/>
              </w:rPr>
              <w:object w:dxaOrig="680" w:dyaOrig="360" w14:anchorId="4D5BEB38">
                <v:shape id="_x0000_i1798" type="#_x0000_t75" style="width:36.75pt;height:21.75pt" o:ole="">
                  <v:imagedata r:id="rId1617" o:title=""/>
                </v:shape>
                <o:OLEObject Type="Embed" ProgID="Equation.DSMT4" ShapeID="_x0000_i1798" DrawAspect="Content" ObjectID="_1493210866" r:id="rId1618"/>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75pt;height:122.25pt" o:ole="">
            <v:imagedata r:id="rId1619" o:title=""/>
          </v:shape>
          <o:OLEObject Type="Embed" ProgID="Equation.DSMT4" ShapeID="_x0000_i1799" DrawAspect="Content" ObjectID="_1493210867" r:id="rId1620"/>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25pt;height:14.25pt" o:ole="">
            <v:imagedata r:id="rId1621" o:title=""/>
          </v:shape>
          <o:OLEObject Type="Embed" ProgID="Equation.DSMT4" ShapeID="_x0000_i1800" DrawAspect="Content" ObjectID="_1493210868" r:id="rId1622"/>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25pt;height:14.25pt" o:ole="">
            <v:imagedata r:id="rId1623" o:title=""/>
          </v:shape>
          <o:OLEObject Type="Embed" ProgID="Equation.DSMT4" ShapeID="_x0000_i1801" DrawAspect="Content" ObjectID="_1493210869" r:id="rId1624"/>
        </w:object>
      </w:r>
      <w:r>
        <w:t xml:space="preserve"> where</w:t>
      </w:r>
      <w:r>
        <w:rPr>
          <w:b/>
        </w:rPr>
        <w:t xml:space="preserve"> </w:t>
      </w:r>
      <w:r w:rsidR="006C2049" w:rsidRPr="006C2049">
        <w:rPr>
          <w:b/>
          <w:position w:val="-4"/>
        </w:rPr>
        <w:object w:dxaOrig="220" w:dyaOrig="260" w14:anchorId="145035B2">
          <v:shape id="_x0000_i1802" type="#_x0000_t75" style="width:14.25pt;height:14.25pt" o:ole="">
            <v:imagedata r:id="rId1625" o:title=""/>
          </v:shape>
          <o:OLEObject Type="Embed" ProgID="Equation.DSMT4" ShapeID="_x0000_i1802" DrawAspect="Content" ObjectID="_1493210870" r:id="rId1626"/>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25pt;height:14.25pt" o:ole="">
            <v:imagedata r:id="rId1627" o:title=""/>
          </v:shape>
          <o:OLEObject Type="Embed" ProgID="Equation.DSMT4" ShapeID="_x0000_i1803" DrawAspect="Content" ObjectID="_1493210871" r:id="rId1628"/>
        </w:object>
      </w:r>
      <w:r>
        <w:t xml:space="preserve"> is the left Cauchy-Green tensor.  </w:t>
      </w:r>
      <w:r w:rsidR="006C2049" w:rsidRPr="006C2049">
        <w:rPr>
          <w:position w:val="-4"/>
        </w:rPr>
        <w:object w:dxaOrig="279" w:dyaOrig="200" w14:anchorId="2922AC1E">
          <v:shape id="_x0000_i1804" type="#_x0000_t75" style="width:14.25pt;height:6.75pt" o:ole="">
            <v:imagedata r:id="rId1629" o:title=""/>
          </v:shape>
          <o:OLEObject Type="Embed" ProgID="Equation.DSMT4" ShapeID="_x0000_i1804" DrawAspect="Content" ObjectID="_1493210872" r:id="rId1630"/>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1.25pt;height:21.75pt" o:ole="">
            <v:imagedata r:id="rId1631" o:title=""/>
          </v:shape>
          <o:OLEObject Type="Embed" ProgID="Equation.DSMT4" ShapeID="_x0000_i1805" DrawAspect="Content" ObjectID="_1493210873" r:id="rId1632"/>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25pt;height:14.25pt" o:ole="">
            <v:imagedata r:id="rId1633" o:title=""/>
          </v:shape>
          <o:OLEObject Type="Embed" ProgID="Equation.DSMT4" ShapeID="_x0000_i1806" DrawAspect="Content" ObjectID="_1493210874" r:id="rId1634"/>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9.25pt;height:14.25pt" o:ole="">
            <v:imagedata r:id="rId1635" o:title=""/>
          </v:shape>
          <o:OLEObject Type="Embed" ProgID="Equation.DSMT4" ShapeID="_x0000_i1807" DrawAspect="Content" ObjectID="_1493210875" r:id="rId1636"/>
        </w:object>
      </w:r>
      <w:r>
        <w:t xml:space="preserve">) is given by </w:t>
      </w:r>
      <w:r w:rsidR="006C2049" w:rsidRPr="006C2049">
        <w:rPr>
          <w:position w:val="-16"/>
        </w:rPr>
        <w:object w:dxaOrig="4959" w:dyaOrig="440" w14:anchorId="72E9C7FF">
          <v:shape id="_x0000_i1808" type="#_x0000_t75" style="width:243.75pt;height:21.75pt" o:ole="">
            <v:imagedata r:id="rId1637" o:title=""/>
          </v:shape>
          <o:OLEObject Type="Embed" ProgID="Equation.DSMT4" ShapeID="_x0000_i1808" DrawAspect="Content" ObjectID="_1493210876" r:id="rId1638"/>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836" w:name="_Toc418602619"/>
      <w:r>
        <w:lastRenderedPageBreak/>
        <w:t>Fluid Supply Materials</w:t>
      </w:r>
      <w:bookmarkEnd w:id="3836"/>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25pt;height:21.75pt" o:ole="">
            <v:imagedata r:id="rId1639" o:title=""/>
          </v:shape>
          <o:OLEObject Type="Embed" ProgID="Equation.DSMT4" ShapeID="_x0000_i1809" DrawAspect="Content" ObjectID="_1493210877" r:id="rId1640"/>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25pt;height:21.75pt" o:ole="">
            <v:imagedata r:id="rId1641" o:title=""/>
          </v:shape>
          <o:OLEObject Type="Embed" ProgID="Equation.DSMT4" ShapeID="_x0000_i1810" DrawAspect="Content" ObjectID="_1493210878" r:id="rId1642"/>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25pt;height:21.75pt" o:ole="">
            <v:imagedata r:id="rId1643" o:title=""/>
          </v:shape>
          <o:OLEObject Type="Embed" ProgID="Equation.DSMT4" ShapeID="_x0000_i1811" DrawAspect="Content" ObjectID="_1493210879" r:id="rId1644"/>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837" w:name="_Toc418602620"/>
      <w:r>
        <w:lastRenderedPageBreak/>
        <w:t>Starling Equation</w:t>
      </w:r>
      <w:bookmarkEnd w:id="3837"/>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25pt;height:21.75pt" o:ole="">
                  <v:imagedata r:id="rId1645" o:title=""/>
                </v:shape>
                <o:OLEObject Type="Embed" ProgID="Equation.DSMT4" ShapeID="_x0000_i1812" DrawAspect="Content" ObjectID="_1493210880" r:id="rId1646"/>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25pt;height:21.75pt" o:ole="">
                  <v:imagedata r:id="rId1647" o:title=""/>
                </v:shape>
                <o:OLEObject Type="Embed" ProgID="Equation.DSMT4" ShapeID="_x0000_i1813" DrawAspect="Content" ObjectID="_1493210881" r:id="rId1648"/>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8.75pt;height:21.75pt" o:ole="">
            <v:imagedata r:id="rId1649" o:title=""/>
          </v:shape>
          <o:OLEObject Type="Embed" ProgID="Equation.DSMT4" ShapeID="_x0000_i1814" DrawAspect="Content" ObjectID="_1493210882" r:id="rId1650"/>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25pt;height:14.25pt" o:ole="">
            <v:imagedata r:id="rId1651" o:title=""/>
          </v:shape>
          <o:OLEObject Type="Embed" ProgID="Equation.DSMT4" ShapeID="_x0000_i1815" DrawAspect="Content" ObjectID="_1493210883" r:id="rId1652"/>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838" w:name="_Toc418602621"/>
      <w:r>
        <w:t>Biphasic-Solute Materials</w:t>
      </w:r>
      <w:bookmarkEnd w:id="3838"/>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653"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25pt;height:6.75pt" o:ole="">
            <v:imagedata r:id="rId1654" o:title=""/>
          </v:shape>
          <o:OLEObject Type="Embed" ProgID="Equation.DSMT4" ShapeID="_x0000_i1816" DrawAspect="Content" ObjectID="_1493210884" r:id="rId1655"/>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2.75pt;height:14.25pt" o:ole="">
            <v:imagedata r:id="rId1656" o:title=""/>
          </v:shape>
          <o:OLEObject Type="Embed" ProgID="Equation.DSMT4" ShapeID="_x0000_i1817" DrawAspect="Content" ObjectID="_1493210885" r:id="rId1657"/>
        </w:object>
      </w:r>
      <w:r w:rsidRPr="00B27FE9">
        <w:t xml:space="preserve">).  Furthermore, the activity </w:t>
      </w:r>
      <w:r w:rsidR="006C2049" w:rsidRPr="006C2049">
        <w:rPr>
          <w:position w:val="-10"/>
        </w:rPr>
        <w:object w:dxaOrig="200" w:dyaOrig="260" w14:anchorId="5F4A78C9">
          <v:shape id="_x0000_i1818" type="#_x0000_t75" style="width:6.75pt;height:14.25pt" o:ole="">
            <v:imagedata r:id="rId1658" o:title=""/>
          </v:shape>
          <o:OLEObject Type="Embed" ProgID="Equation.DSMT4" ShapeID="_x0000_i1818" DrawAspect="Content" ObjectID="_1493210886" r:id="rId1659"/>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2.75pt;height:14.25pt" o:ole="">
            <v:imagedata r:id="rId1660" o:title=""/>
          </v:shape>
          <o:OLEObject Type="Embed" ProgID="Equation.DSMT4" ShapeID="_x0000_i1819" DrawAspect="Content" ObjectID="_1493210887" r:id="rId1661"/>
        </w:object>
      </w:r>
      <w:r w:rsidRPr="00B27FE9">
        <w:t xml:space="preserve">, such that the chemical potential </w:t>
      </w:r>
      <w:r w:rsidR="006C2049" w:rsidRPr="006C2049">
        <w:rPr>
          <w:position w:val="-10"/>
        </w:rPr>
        <w:object w:dxaOrig="240" w:dyaOrig="260" w14:anchorId="6BA8246A">
          <v:shape id="_x0000_i1820" type="#_x0000_t75" style="width:14.25pt;height:14.25pt" o:ole="">
            <v:imagedata r:id="rId1662" o:title=""/>
          </v:shape>
          <o:OLEObject Type="Embed" ProgID="Equation.DSMT4" ShapeID="_x0000_i1820" DrawAspect="Content" ObjectID="_1493210888" r:id="rId1663"/>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1.25pt;height:29.25pt" o:ole="">
            <v:imagedata r:id="rId1664" o:title=""/>
          </v:shape>
          <o:OLEObject Type="Embed" ProgID="Equation.DSMT4" ShapeID="_x0000_i1821" DrawAspect="Content" ObjectID="_1493210889" r:id="rId1665"/>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25pt;height:21.75pt" o:ole="">
            <v:imagedata r:id="rId1666" o:title=""/>
          </v:shape>
          <o:OLEObject Type="Embed" ProgID="Equation.DSMT4" ShapeID="_x0000_i1822" DrawAspect="Content" ObjectID="_1493210890" r:id="rId1667"/>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6.75pt;height:14.25pt" o:ole="">
            <v:imagedata r:id="rId1668" o:title=""/>
          </v:shape>
          <o:OLEObject Type="Embed" ProgID="Equation.DSMT4" ShapeID="_x0000_i1823" DrawAspect="Content" ObjectID="_1493210891" r:id="rId1669"/>
        </w:object>
      </w:r>
      <w:r w:rsidRPr="00B27FE9">
        <w:t xml:space="preserve">; </w:t>
      </w:r>
      <w:r w:rsidR="006C2049" w:rsidRPr="006C2049">
        <w:rPr>
          <w:position w:val="-6"/>
        </w:rPr>
        <w:object w:dxaOrig="180" w:dyaOrig="220" w14:anchorId="3EEA9367">
          <v:shape id="_x0000_i1824" type="#_x0000_t75" style="width:6.75pt;height:14.25pt" o:ole="">
            <v:imagedata r:id="rId1670" o:title=""/>
          </v:shape>
          <o:OLEObject Type="Embed" ProgID="Equation.DSMT4" ShapeID="_x0000_i1824" DrawAspect="Content" ObjectID="_1493210892" r:id="rId1671"/>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25pt;height:14.25pt" o:ole="">
            <v:imagedata r:id="rId1672" o:title=""/>
          </v:shape>
          <o:OLEObject Type="Embed" ProgID="Equation.DSMT4" ShapeID="_x0000_i1825" DrawAspect="Content" ObjectID="_1493210893" r:id="rId1673"/>
        </w:object>
      </w:r>
      <w:r w:rsidRPr="00B27FE9">
        <w:t xml:space="preserve"> is the solute molecular weight (an invariant quantity); and </w:t>
      </w:r>
      <w:r w:rsidR="006C2049" w:rsidRPr="006C2049">
        <w:rPr>
          <w:position w:val="-4"/>
        </w:rPr>
        <w:object w:dxaOrig="240" w:dyaOrig="260" w14:anchorId="30A069C5">
          <v:shape id="_x0000_i1826" type="#_x0000_t75" style="width:14.25pt;height:14.25pt" o:ole="">
            <v:imagedata r:id="rId1674" o:title=""/>
          </v:shape>
          <o:OLEObject Type="Embed" ProgID="Equation.DSMT4" ShapeID="_x0000_i1826" DrawAspect="Content" ObjectID="_1493210894" r:id="rId1675"/>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25pt;height:14.25pt" o:ole="">
            <v:imagedata r:id="rId1676" o:title=""/>
          </v:shape>
          <o:OLEObject Type="Embed" ProgID="Equation.DSMT4" ShapeID="_x0000_i1827" DrawAspect="Content" ObjectID="_1493210895" r:id="rId1677"/>
        </w:object>
      </w:r>
      <w:r w:rsidRPr="00B27FE9">
        <w:t xml:space="preserve">; in general, </w:t>
      </w:r>
      <w:r w:rsidR="006C2049" w:rsidRPr="006C2049">
        <w:rPr>
          <w:position w:val="-4"/>
        </w:rPr>
        <w:object w:dxaOrig="220" w:dyaOrig="260" w14:anchorId="6C064A1D">
          <v:shape id="_x0000_i1828" type="#_x0000_t75" style="width:14.25pt;height:14.25pt" o:ole="">
            <v:imagedata r:id="rId1678" o:title=""/>
          </v:shape>
          <o:OLEObject Type="Embed" ProgID="Equation.DSMT4" ShapeID="_x0000_i1828" DrawAspect="Content" ObjectID="_1493210896" r:id="rId1679"/>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25pt;height:14.25pt" o:ole="">
            <v:imagedata r:id="rId1680" o:title=""/>
          </v:shape>
          <o:OLEObject Type="Embed" ProgID="Equation.DSMT4" ShapeID="_x0000_i1829" DrawAspect="Content" ObjectID="_1493210897" r:id="rId1681"/>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25pt;height:14.25pt" o:ole="">
            <v:imagedata r:id="rId1682" o:title=""/>
          </v:shape>
          <o:OLEObject Type="Embed" ProgID="Equation.DSMT4" ShapeID="_x0000_i1830" DrawAspect="Content" ObjectID="_1493210898" r:id="rId1683"/>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25pt;height:21.75pt" o:ole="">
            <v:imagedata r:id="rId1684" o:title=""/>
          </v:shape>
          <o:OLEObject Type="Embed" ProgID="Equation.DSMT4" ShapeID="_x0000_i1831" DrawAspect="Content" ObjectID="_1493210899" r:id="rId1685"/>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5pt;height:36.75pt" o:ole="">
            <v:imagedata r:id="rId1686" o:title=""/>
          </v:shape>
          <o:OLEObject Type="Embed" ProgID="Equation.DSMT4" ShapeID="_x0000_i1832" DrawAspect="Content" ObjectID="_1493210900" r:id="rId1687"/>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25pt;height:21.75pt" o:ole="">
            <v:imagedata r:id="rId1688" o:title=""/>
          </v:shape>
          <o:OLEObject Type="Embed" ProgID="Equation.DSMT4" ShapeID="_x0000_i1833" DrawAspect="Content" ObjectID="_1493210901" r:id="rId1689"/>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6.75pt;height:14.25pt" o:ole="">
            <v:imagedata r:id="rId1690" o:title=""/>
          </v:shape>
          <o:OLEObject Type="Embed" ProgID="Equation.DSMT4" ShapeID="_x0000_i1834" DrawAspect="Content" ObjectID="_1493210902" r:id="rId1691"/>
        </w:object>
      </w:r>
      <w:r w:rsidRPr="00B27FE9">
        <w:t xml:space="preserve">; </w:t>
      </w:r>
      <w:r w:rsidR="006C2049" w:rsidRPr="006C2049">
        <w:rPr>
          <w:position w:val="-12"/>
        </w:rPr>
        <w:object w:dxaOrig="340" w:dyaOrig="380" w14:anchorId="557BD84B">
          <v:shape id="_x0000_i1835" type="#_x0000_t75" style="width:14.25pt;height:21.75pt" o:ole="">
            <v:imagedata r:id="rId1692" o:title=""/>
          </v:shape>
          <o:OLEObject Type="Embed" ProgID="Equation.DSMT4" ShapeID="_x0000_i1835" DrawAspect="Content" ObjectID="_1493210903" r:id="rId1693"/>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25pt;height:14.25pt" o:ole="">
            <v:imagedata r:id="rId1694" o:title=""/>
          </v:shape>
          <o:OLEObject Type="Embed" ProgID="Equation.DSMT4" ShapeID="_x0000_i1836" DrawAspect="Content" ObjectID="_1493210904" r:id="rId1695"/>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25pt;height:14.25pt" o:ole="">
            <v:imagedata r:id="rId1696" o:title=""/>
          </v:shape>
          <o:OLEObject Type="Embed" ProgID="Equation.DSMT4" ShapeID="_x0000_i1837" DrawAspect="Content" ObjectID="_1493210905" r:id="rId1697"/>
        </w:object>
      </w:r>
      <w:r w:rsidRPr="00B27FE9">
        <w:t xml:space="preserve">; in general, </w:t>
      </w:r>
      <w:r w:rsidR="006C2049" w:rsidRPr="006C2049">
        <w:rPr>
          <w:position w:val="-4"/>
        </w:rPr>
        <w:object w:dxaOrig="260" w:dyaOrig="240" w14:anchorId="7A606238">
          <v:shape id="_x0000_i1838" type="#_x0000_t75" style="width:14.25pt;height:14.25pt" o:ole="">
            <v:imagedata r:id="rId1698" o:title=""/>
          </v:shape>
          <o:OLEObject Type="Embed" ProgID="Equation.DSMT4" ShapeID="_x0000_i1838" DrawAspect="Content" ObjectID="_1493210906" r:id="rId1699"/>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25pt;height:14.25pt" o:ole="">
            <v:imagedata r:id="rId1700" o:title=""/>
          </v:shape>
          <o:OLEObject Type="Embed" ProgID="Equation.DSMT4" ShapeID="_x0000_i1839" DrawAspect="Content" ObjectID="_1493210907" r:id="rId1701"/>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25pt;height:14.25pt" o:ole="">
            <v:imagedata r:id="rId1702" o:title=""/>
          </v:shape>
          <o:OLEObject Type="Embed" ProgID="Equation.DSMT4" ShapeID="_x0000_i1840" DrawAspect="Content" ObjectID="_1493210908" r:id="rId1703"/>
        </w:object>
      </w:r>
      <w:r w:rsidRPr="00B27FE9">
        <w:t xml:space="preserve"> and solute concentration </w:t>
      </w:r>
      <w:r w:rsidR="006C2049" w:rsidRPr="006C2049">
        <w:rPr>
          <w:position w:val="-6"/>
        </w:rPr>
        <w:object w:dxaOrig="180" w:dyaOrig="279" w14:anchorId="649307BC">
          <v:shape id="_x0000_i1841" type="#_x0000_t75" style="width:6.75pt;height:14.25pt" o:ole="">
            <v:imagedata r:id="rId1704" o:title=""/>
          </v:shape>
          <o:OLEObject Type="Embed" ProgID="Equation.DSMT4" ShapeID="_x0000_i1841" DrawAspect="Content" ObjectID="_1493210909" r:id="rId1705"/>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25pt" o:ole="">
            <v:imagedata r:id="rId1706" o:title=""/>
          </v:shape>
          <o:OLEObject Type="Embed" ProgID="Equation.DSMT4" ShapeID="_x0000_i1842" DrawAspect="Content" ObjectID="_1493210910" r:id="rId1707"/>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6.75pt;height:14.25pt" o:ole="">
            <v:imagedata r:id="rId1708" o:title=""/>
          </v:shape>
          <o:OLEObject Type="Embed" ProgID="Equation.DSMT4" ShapeID="_x0000_i1843" DrawAspect="Content" ObjectID="_1493210911" r:id="rId1709"/>
        </w:object>
      </w:r>
      <w:r w:rsidRPr="00B27FE9">
        <w:t xml:space="preserve">, the effective fluid pressure </w:t>
      </w:r>
      <w:r w:rsidR="006C2049" w:rsidRPr="006C2049">
        <w:rPr>
          <w:position w:val="-10"/>
        </w:rPr>
        <w:object w:dxaOrig="240" w:dyaOrig="320" w14:anchorId="2BF86784">
          <v:shape id="_x0000_i1844" type="#_x0000_t75" style="width:14.25pt;height:14.25pt" o:ole="">
            <v:imagedata r:id="rId1710" o:title=""/>
          </v:shape>
          <o:OLEObject Type="Embed" ProgID="Equation.DSMT4" ShapeID="_x0000_i1844" DrawAspect="Content" ObjectID="_1493210912" r:id="rId1711"/>
        </w:object>
      </w:r>
      <w:r w:rsidRPr="00B27FE9">
        <w:t xml:space="preserve">, and the effective solute concentration </w:t>
      </w:r>
      <w:r w:rsidR="006C2049" w:rsidRPr="006C2049">
        <w:rPr>
          <w:position w:val="-6"/>
        </w:rPr>
        <w:object w:dxaOrig="180" w:dyaOrig="279" w14:anchorId="7D49F1F9">
          <v:shape id="_x0000_i1845" type="#_x0000_t75" style="width:6.75pt;height:14.25pt" o:ole="">
            <v:imagedata r:id="rId1712" o:title=""/>
          </v:shape>
          <o:OLEObject Type="Embed" ProgID="Equation.DSMT4" ShapeID="_x0000_i1845" DrawAspect="Content" ObjectID="_1493210913" r:id="rId1713"/>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25pt;height:14.25pt" o:ole="">
            <v:imagedata r:id="rId1714" o:title=""/>
          </v:shape>
          <o:OLEObject Type="Embed" ProgID="Equation.DSMT4" ShapeID="_x0000_i1846" DrawAspect="Content" ObjectID="_1493210914" r:id="rId1715"/>
        </w:object>
      </w:r>
      <w:r w:rsidRPr="00B27FE9">
        <w:t xml:space="preserve"> or concentration </w:t>
      </w:r>
      <w:r w:rsidR="006C2049" w:rsidRPr="006C2049">
        <w:rPr>
          <w:position w:val="-6"/>
        </w:rPr>
        <w:object w:dxaOrig="180" w:dyaOrig="220" w14:anchorId="72E0592F">
          <v:shape id="_x0000_i1847" type="#_x0000_t75" style="width:6.75pt;height:14.25pt" o:ole="">
            <v:imagedata r:id="rId1716" o:title=""/>
          </v:shape>
          <o:OLEObject Type="Embed" ProgID="Equation.DSMT4" ShapeID="_x0000_i1847" DrawAspect="Content" ObjectID="_1493210915" r:id="rId1717"/>
        </w:object>
      </w:r>
      <w:r w:rsidRPr="00B27FE9">
        <w:t xml:space="preserve">.  (In a biphasic material however, since </w:t>
      </w:r>
      <w:r w:rsidR="006C2049" w:rsidRPr="006C2049">
        <w:rPr>
          <w:position w:val="-6"/>
        </w:rPr>
        <w:object w:dxaOrig="540" w:dyaOrig="279" w14:anchorId="2FEBE60D">
          <v:shape id="_x0000_i1848" type="#_x0000_t75" style="width:29.25pt;height:14.25pt" o:ole="">
            <v:imagedata r:id="rId1718" o:title=""/>
          </v:shape>
          <o:OLEObject Type="Embed" ProgID="Equation.DSMT4" ShapeID="_x0000_i1848" DrawAspect="Content" ObjectID="_1493210916" r:id="rId1719"/>
        </w:object>
      </w:r>
      <w:r w:rsidRPr="00B27FE9">
        <w:t xml:space="preserve">, the effective and actual fluid pressures are the same, </w:t>
      </w:r>
      <w:r w:rsidR="006C2049" w:rsidRPr="006C2049">
        <w:rPr>
          <w:position w:val="-10"/>
        </w:rPr>
        <w:object w:dxaOrig="620" w:dyaOrig="320" w14:anchorId="2C45B202">
          <v:shape id="_x0000_i1849" type="#_x0000_t75" style="width:29.25pt;height:14.25pt" o:ole="">
            <v:imagedata r:id="rId1720" o:title=""/>
          </v:shape>
          <o:OLEObject Type="Embed" ProgID="Equation.DSMT4" ShapeID="_x0000_i1849" DrawAspect="Content" ObjectID="_1493210917" r:id="rId1721"/>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5.25pt;height:21.75pt" o:ole="">
            <v:imagedata r:id="rId1722" o:title=""/>
          </v:shape>
          <o:OLEObject Type="Embed" ProgID="Equation.DSMT4" ShapeID="_x0000_i1850" DrawAspect="Content" ObjectID="_1493210918" r:id="rId1723"/>
        </w:object>
      </w:r>
      <w:r w:rsidRPr="00B27FE9">
        <w:t xml:space="preserve">, where </w:t>
      </w:r>
      <w:r w:rsidR="006C2049" w:rsidRPr="006C2049">
        <w:rPr>
          <w:position w:val="-6"/>
        </w:rPr>
        <w:object w:dxaOrig="300" w:dyaOrig="320" w14:anchorId="495DCDBB">
          <v:shape id="_x0000_i1851" type="#_x0000_t75" style="width:14.25pt;height:14.25pt" o:ole="">
            <v:imagedata r:id="rId1724" o:title=""/>
          </v:shape>
          <o:OLEObject Type="Embed" ProgID="Equation.DSMT4" ShapeID="_x0000_i1851" DrawAspect="Content" ObjectID="_1493210919" r:id="rId1725"/>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6.75pt;height:6.75pt" o:ole="">
            <v:imagedata r:id="rId1726" o:title=""/>
          </v:shape>
          <o:OLEObject Type="Embed" ProgID="Equation.DSMT4" ShapeID="_x0000_i1852" DrawAspect="Content" ObjectID="_1493210920" r:id="rId1727"/>
        </w:object>
      </w:r>
      <w:r w:rsidRPr="00B27FE9">
        <w:t xml:space="preserve"> is </w:t>
      </w:r>
      <w:r w:rsidR="006C2049" w:rsidRPr="006C2049">
        <w:rPr>
          <w:position w:val="-6"/>
        </w:rPr>
        <w:object w:dxaOrig="800" w:dyaOrig="260" w14:anchorId="53D33C52">
          <v:shape id="_x0000_i1853" type="#_x0000_t75" style="width:42.75pt;height:14.25pt" o:ole="">
            <v:imagedata r:id="rId1728" o:title=""/>
          </v:shape>
          <o:OLEObject Type="Embed" ProgID="Equation.DSMT4" ShapeID="_x0000_i1853" DrawAspect="Content" ObjectID="_1493210921" r:id="rId1729"/>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9.25pt;height:14.25pt" o:ole="">
            <v:imagedata r:id="rId1730" o:title=""/>
          </v:shape>
          <o:OLEObject Type="Embed" ProgID="Equation.DSMT4" ShapeID="_x0000_i1854" DrawAspect="Content" ObjectID="_1493210922" r:id="rId1731"/>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2.75pt;height:14.25pt" o:ole="">
            <v:imagedata r:id="rId1732" o:title=""/>
          </v:shape>
          <o:OLEObject Type="Embed" ProgID="Equation.DSMT4" ShapeID="_x0000_i1855" DrawAspect="Content" ObjectID="_1493210923" r:id="rId1733"/>
        </w:object>
      </w:r>
      <w:r w:rsidRPr="00B27FE9">
        <w:t xml:space="preserve"> and </w:t>
      </w:r>
      <w:r w:rsidR="006C2049" w:rsidRPr="006C2049">
        <w:rPr>
          <w:position w:val="-10"/>
        </w:rPr>
        <w:object w:dxaOrig="760" w:dyaOrig="320" w14:anchorId="393A4069">
          <v:shape id="_x0000_i1856" type="#_x0000_t75" style="width:35.25pt;height:14.25pt" o:ole="">
            <v:imagedata r:id="rId1734" o:title=""/>
          </v:shape>
          <o:OLEObject Type="Embed" ProgID="Equation.DSMT4" ShapeID="_x0000_i1856" DrawAspect="Content" ObjectID="_1493210924" r:id="rId1735"/>
        </w:object>
      </w:r>
      <w:r w:rsidRPr="00B27FE9">
        <w:t xml:space="preserve">, where </w:t>
      </w:r>
      <w:r w:rsidR="006C2049" w:rsidRPr="006C2049">
        <w:rPr>
          <w:position w:val="-6"/>
        </w:rPr>
        <w:object w:dxaOrig="260" w:dyaOrig="220" w14:anchorId="7A35D4BC">
          <v:shape id="_x0000_i1857" type="#_x0000_t75" style="width:14.25pt;height:14.25pt" o:ole="">
            <v:imagedata r:id="rId1736" o:title=""/>
          </v:shape>
          <o:OLEObject Type="Embed" ProgID="Equation.DSMT4" ShapeID="_x0000_i1857" DrawAspect="Content" ObjectID="_1493210925" r:id="rId1737"/>
        </w:object>
      </w:r>
      <w:r w:rsidRPr="00B27FE9">
        <w:t xml:space="preserve"> is the volumetric flux of solvent relative to the solid and </w:t>
      </w:r>
      <w:r w:rsidR="006C2049" w:rsidRPr="006C2049">
        <w:rPr>
          <w:position w:val="-10"/>
        </w:rPr>
        <w:object w:dxaOrig="160" w:dyaOrig="320" w14:anchorId="01B256CB">
          <v:shape id="_x0000_i1858" type="#_x0000_t75" style="width:6.75pt;height:14.25pt" o:ole="">
            <v:imagedata r:id="rId1738" o:title=""/>
          </v:shape>
          <o:OLEObject Type="Embed" ProgID="Equation.DSMT4" ShapeID="_x0000_i1858" DrawAspect="Content" ObjectID="_1493210926" r:id="rId1739"/>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25pt;height:14.25pt" o:ole="">
            <v:imagedata r:id="rId1740" o:title=""/>
          </v:shape>
          <o:OLEObject Type="Embed" ProgID="Equation.DSMT4" ShapeID="_x0000_i1859" DrawAspect="Content" ObjectID="_1493210927" r:id="rId1741"/>
        </w:object>
      </w:r>
      <w:r w:rsidRPr="00B27FE9">
        <w:t xml:space="preserve"> and </w:t>
      </w:r>
      <w:r w:rsidR="006C2049" w:rsidRPr="006C2049">
        <w:rPr>
          <w:position w:val="-10"/>
        </w:rPr>
        <w:object w:dxaOrig="160" w:dyaOrig="320" w14:anchorId="389B19E5">
          <v:shape id="_x0000_i1860" type="#_x0000_t75" style="width:6.75pt;height:14.25pt" o:ole="">
            <v:imagedata r:id="rId1742" o:title=""/>
          </v:shape>
          <o:OLEObject Type="Embed" ProgID="Equation.DSMT4" ShapeID="_x0000_i1860" DrawAspect="Content" ObjectID="_1493210928" r:id="rId1743"/>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7.25pt;height:78.75pt" o:ole="">
            <v:imagedata r:id="rId1744" o:title=""/>
          </v:shape>
          <o:OLEObject Type="Embed" ProgID="Equation.DSMT4" ShapeID="_x0000_i1861" DrawAspect="Content" ObjectID="_1493210929" r:id="rId1745"/>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2.75pt" o:ole="">
            <v:imagedata r:id="rId1746" o:title=""/>
          </v:shape>
          <o:OLEObject Type="Embed" ProgID="Equation.DSMT4" ShapeID="_x0000_i1862" DrawAspect="Content" ObjectID="_1493210930" r:id="rId1747"/>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25pt;height:14.25pt" o:ole="">
            <v:imagedata r:id="rId1748" o:title=""/>
          </v:shape>
          <o:OLEObject Type="Embed" ProgID="Equation.DSMT4" ShapeID="_x0000_i1863" DrawAspect="Content" ObjectID="_1493210931" r:id="rId1749"/>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6.75pt;height:14.25pt" o:ole="">
            <v:imagedata r:id="rId1750" o:title=""/>
          </v:shape>
          <o:OLEObject Type="Embed" ProgID="Equation.DSMT4" ShapeID="_x0000_i1864" DrawAspect="Content" ObjectID="_1493210932" r:id="rId1751"/>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25pt;height:21.75pt" o:ole="">
            <v:imagedata r:id="rId1752" o:title=""/>
          </v:shape>
          <o:OLEObject Type="Embed" ProgID="Equation.DSMT4" ShapeID="_x0000_i1865" DrawAspect="Content" ObjectID="_1493210933" r:id="rId1753"/>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75pt;height:21.75pt" o:ole="">
            <v:imagedata r:id="rId1754" o:title=""/>
          </v:shape>
          <o:OLEObject Type="Embed" ProgID="Equation.DSMT4" ShapeID="_x0000_i1866" DrawAspect="Content" ObjectID="_1493210934" r:id="rId175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839" w:name="_Toc418602622"/>
      <w:r>
        <w:t>Guidelines for Biphasic-Solute Analyses</w:t>
      </w:r>
      <w:bookmarkEnd w:id="3839"/>
    </w:p>
    <w:p w14:paraId="070AFA22" w14:textId="77777777" w:rsidR="00D71BBF" w:rsidRDefault="00D71BBF" w:rsidP="00D71BBF">
      <w:pPr>
        <w:pStyle w:val="Heading4"/>
      </w:pPr>
      <w:bookmarkStart w:id="3840" w:name="_Ref188327319"/>
      <w:bookmarkStart w:id="3841" w:name="_Toc418602623"/>
      <w:r>
        <w:t>Prescribed Boundary Conditions</w:t>
      </w:r>
      <w:bookmarkEnd w:id="3840"/>
      <w:bookmarkEnd w:id="3841"/>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75pt;height:21.75pt" o:ole="">
            <v:imagedata r:id="rId1756" o:title=""/>
          </v:shape>
          <o:OLEObject Type="Embed" ProgID="Equation.DSMT4" ShapeID="_x0000_i1867" DrawAspect="Content" ObjectID="_1493210935" r:id="rId1757"/>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25pt;height:21.75pt" o:ole="">
            <v:imagedata r:id="rId1758" o:title=""/>
          </v:shape>
          <o:OLEObject Type="Embed" ProgID="Equation.DSMT4" ShapeID="_x0000_i1868" DrawAspect="Content" ObjectID="_1493210936" r:id="rId1759"/>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75pt" o:ole="">
            <v:imagedata r:id="rId1760" o:title=""/>
          </v:shape>
          <o:OLEObject Type="Embed" ProgID="Equation.DSMT4" ShapeID="_x0000_i1869" DrawAspect="Content" ObjectID="_1493210937" r:id="rId1761"/>
        </w:object>
      </w:r>
      <w:r>
        <w:t xml:space="preserve"> and the effective concentration is </w:t>
      </w:r>
      <w:r w:rsidR="006C2049" w:rsidRPr="006C2049">
        <w:rPr>
          <w:position w:val="-18"/>
        </w:rPr>
        <w:object w:dxaOrig="1100" w:dyaOrig="440" w14:anchorId="4680ABE3">
          <v:shape id="_x0000_i1870" type="#_x0000_t75" style="width:57.75pt;height:21.75pt" o:ole="">
            <v:imagedata r:id="rId1762" o:title=""/>
          </v:shape>
          <o:OLEObject Type="Embed" ProgID="Equation.DSMT4" ShapeID="_x0000_i1870" DrawAspect="Content" ObjectID="_1493210938" r:id="rId1763"/>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25pt;height:21.75pt" o:ole="">
            <v:imagedata r:id="rId1764" o:title=""/>
          </v:shape>
          <o:OLEObject Type="Embed" ProgID="Equation.DSMT4" ShapeID="_x0000_i1871" DrawAspect="Content" ObjectID="_1493210939" r:id="rId176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872" type="#_x0000_t75" style="width:36.75pt;height:21.75pt" o:ole="">
            <v:imagedata r:id="rId1766" o:title=""/>
          </v:shape>
          <o:OLEObject Type="Embed" ProgID="Equation.DSMT4" ShapeID="_x0000_i1872" DrawAspect="Content" ObjectID="_1493210940" r:id="rId176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3842" w:author="Gerard" w:date="2015-04-08T21:50:00Z">
        <w:r w:rsidR="00C00DDA">
          <w:t xml:space="preserve">3.11.2.3. </w:t>
        </w:r>
      </w:ins>
      <w:del w:id="3843"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75pt;height:21.75pt" o:ole="">
            <v:imagedata r:id="rId1768" o:title=""/>
          </v:shape>
          <o:OLEObject Type="Embed" ProgID="Equation.DSMT4" ShapeID="_x0000_i1873" DrawAspect="Content" ObjectID="_1493210941" r:id="rId176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844" w:name="_Toc418602624"/>
      <w:r>
        <w:t>Prescribed Initial Conditions</w:t>
      </w:r>
      <w:bookmarkEnd w:id="3844"/>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25pt;height:21.75pt" o:ole="">
            <v:imagedata r:id="rId1770" o:title=""/>
          </v:shape>
          <o:OLEObject Type="Embed" ProgID="Equation.DSMT4" ShapeID="_x0000_i1874" DrawAspect="Content" ObjectID="_1493210942" r:id="rId1771"/>
        </w:object>
      </w:r>
      <w:r w:rsidR="001B33E2">
        <w:t xml:space="preserve"> and effective concentration</w:t>
      </w:r>
      <w:r>
        <w:t xml:space="preserve"> </w:t>
      </w:r>
      <w:r w:rsidR="006C2049" w:rsidRPr="006C2049">
        <w:rPr>
          <w:position w:val="-14"/>
        </w:rPr>
        <w:object w:dxaOrig="240" w:dyaOrig="400" w14:anchorId="0364B65B">
          <v:shape id="_x0000_i1875" type="#_x0000_t75" style="width:14.25pt;height:21.75pt" o:ole="">
            <v:imagedata r:id="rId1772" o:title=""/>
          </v:shape>
          <o:OLEObject Type="Embed" ProgID="Equation.DSMT4" ShapeID="_x0000_i1875" DrawAspect="Content" ObjectID="_1493210943" r:id="rId1773"/>
        </w:object>
      </w:r>
      <w:r>
        <w:t xml:space="preserve">, the initial conditions inside the material should be set to </w:t>
      </w:r>
      <w:r w:rsidR="006C2049" w:rsidRPr="006C2049">
        <w:rPr>
          <w:position w:val="-14"/>
        </w:rPr>
        <w:object w:dxaOrig="720" w:dyaOrig="400" w14:anchorId="6F2EFC64">
          <v:shape id="_x0000_i1876" type="#_x0000_t75" style="width:36.75pt;height:21.75pt" o:ole="">
            <v:imagedata r:id="rId1774" o:title=""/>
          </v:shape>
          <o:OLEObject Type="Embed" ProgID="Equation.DSMT4" ShapeID="_x0000_i1876" DrawAspect="Content" ObjectID="_1493210944" r:id="rId1775"/>
        </w:object>
      </w:r>
      <w:r>
        <w:t xml:space="preserve"> and </w:t>
      </w:r>
      <w:r w:rsidR="006C2049" w:rsidRPr="006C2049">
        <w:rPr>
          <w:position w:val="-14"/>
        </w:rPr>
        <w:object w:dxaOrig="660" w:dyaOrig="400" w14:anchorId="647A3685">
          <v:shape id="_x0000_i1877" type="#_x0000_t75" style="width:36.75pt;height:21.75pt" o:ole="">
            <v:imagedata r:id="rId1776" o:title=""/>
          </v:shape>
          <o:OLEObject Type="Embed" ProgID="Equation.DSMT4" ShapeID="_x0000_i1877" DrawAspect="Content" ObjectID="_1493210945" r:id="rId1777"/>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25pt;height:21.75pt" o:ole="">
            <v:imagedata r:id="rId1778" o:title=""/>
          </v:shape>
          <o:OLEObject Type="Embed" ProgID="Equation.DSMT4" ShapeID="_x0000_i1878" DrawAspect="Content" ObjectID="_1493210946" r:id="rId1779"/>
        </w:object>
      </w:r>
      <w:r>
        <w:t xml:space="preserve"> and </w:t>
      </w:r>
      <w:r w:rsidR="006C2049" w:rsidRPr="006C2049">
        <w:rPr>
          <w:position w:val="-14"/>
        </w:rPr>
        <w:object w:dxaOrig="240" w:dyaOrig="400" w14:anchorId="515F2312">
          <v:shape id="_x0000_i1879" type="#_x0000_t75" style="width:14.25pt;height:21.75pt" o:ole="">
            <v:imagedata r:id="rId1780" o:title=""/>
          </v:shape>
          <o:OLEObject Type="Embed" ProgID="Equation.DSMT4" ShapeID="_x0000_i1879" DrawAspect="Content" ObjectID="_1493210947" r:id="rId1781"/>
        </w:object>
      </w:r>
      <w:r>
        <w:t xml:space="preserve"> should be evaluated as described in Section </w:t>
      </w:r>
      <w:r>
        <w:fldChar w:fldCharType="begin"/>
      </w:r>
      <w:r>
        <w:instrText xml:space="preserve"> REF _Ref188326917 \r \h </w:instrText>
      </w:r>
      <w:r>
        <w:fldChar w:fldCharType="separate"/>
      </w:r>
      <w:ins w:id="3845" w:author="Gerard" w:date="2015-04-08T21:50:00Z">
        <w:r w:rsidR="00C00DDA">
          <w:t>8.5.2</w:t>
        </w:r>
      </w:ins>
      <w:del w:id="3846"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847" w:name="_Ref192767660"/>
      <w:bookmarkStart w:id="3848" w:name="_Toc418602625"/>
      <w:r w:rsidRPr="0097532C">
        <w:lastRenderedPageBreak/>
        <w:t>General Specification of Biphasic-Solute Materials</w:t>
      </w:r>
      <w:bookmarkEnd w:id="3847"/>
      <w:bookmarkEnd w:id="3848"/>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25pt;height:14.25pt" o:ole="">
            <v:imagedata r:id="rId1782" o:title=""/>
          </v:shape>
          <o:OLEObject Type="Embed" ProgID="Equation.DSMT4" ShapeID="_x0000_i1880" DrawAspect="Content" ObjectID="_1493210948" r:id="rId1783"/>
        </w:object>
      </w:r>
      <w:r w:rsidRPr="00B27FE9">
        <w:t xml:space="preserve">, the solute diffusivities </w:t>
      </w:r>
      <w:r w:rsidR="006C2049" w:rsidRPr="006C2049">
        <w:rPr>
          <w:position w:val="-6"/>
        </w:rPr>
        <w:object w:dxaOrig="200" w:dyaOrig="279" w14:anchorId="76635F04">
          <v:shape id="_x0000_i1881" type="#_x0000_t75" style="width:6.75pt;height:14.25pt" o:ole="">
            <v:imagedata r:id="rId1784" o:title=""/>
          </v:shape>
          <o:OLEObject Type="Embed" ProgID="Equation.DSMT4" ShapeID="_x0000_i1881" DrawAspect="Content" ObjectID="_1493210949" r:id="rId1785"/>
        </w:object>
      </w:r>
      <w:r w:rsidRPr="00B27FE9">
        <w:t xml:space="preserve"> and </w:t>
      </w:r>
      <w:r w:rsidR="006C2049" w:rsidRPr="006C2049">
        <w:rPr>
          <w:position w:val="-12"/>
        </w:rPr>
        <w:object w:dxaOrig="279" w:dyaOrig="360" w14:anchorId="42F59649">
          <v:shape id="_x0000_i1882" type="#_x0000_t75" style="width:14.25pt;height:21.75pt" o:ole="">
            <v:imagedata r:id="rId1786" o:title=""/>
          </v:shape>
          <o:OLEObject Type="Embed" ProgID="Equation.DSMT4" ShapeID="_x0000_i1882" DrawAspect="Content" ObjectID="_1493210950" r:id="rId1787"/>
        </w:object>
      </w:r>
      <w:r w:rsidRPr="00B27FE9">
        <w:t xml:space="preserve">, the effective solubility </w:t>
      </w:r>
      <w:r w:rsidR="006C2049" w:rsidRPr="006C2049">
        <w:rPr>
          <w:position w:val="-4"/>
        </w:rPr>
        <w:object w:dxaOrig="220" w:dyaOrig="260" w14:anchorId="28F67EB8">
          <v:shape id="_x0000_i1883" type="#_x0000_t75" style="width:14.25pt;height:14.25pt" o:ole="">
            <v:imagedata r:id="rId1788" o:title=""/>
          </v:shape>
          <o:OLEObject Type="Embed" ProgID="Equation.DSMT4" ShapeID="_x0000_i1883" DrawAspect="Content" ObjectID="_1493210951" r:id="rId1789"/>
        </w:object>
      </w:r>
      <w:r w:rsidRPr="00B27FE9">
        <w:t xml:space="preserve"> and the osmotic coefficient </w:t>
      </w:r>
      <w:r w:rsidR="006C2049" w:rsidRPr="006C2049">
        <w:rPr>
          <w:position w:val="-4"/>
        </w:rPr>
        <w:object w:dxaOrig="260" w:dyaOrig="240" w14:anchorId="44D84E07">
          <v:shape id="_x0000_i1884" type="#_x0000_t75" style="width:14.25pt;height:14.25pt" o:ole="">
            <v:imagedata r:id="rId1790" o:title=""/>
          </v:shape>
          <o:OLEObject Type="Embed" ProgID="Equation.DSMT4" ShapeID="_x0000_i1884" DrawAspect="Content" ObjectID="_1493210952" r:id="rId179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25pt;height:21.75pt" o:ole="">
                  <v:imagedata r:id="rId1792" o:title=""/>
                </v:shape>
                <o:OLEObject Type="Embed" ProgID="Equation.DSMT4" ShapeID="_x0000_i1885" DrawAspect="Content" ObjectID="_1493210953" r:id="rId179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25pt;height:14.25pt" o:ole="">
                  <v:imagedata r:id="rId1794" o:title=""/>
                </v:shape>
                <o:OLEObject Type="Embed" ProgID="Equation.DSMT4" ShapeID="_x0000_i1886" DrawAspect="Content" ObjectID="_1493210954" r:id="rId179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25pt;height:14.25pt" o:ole="">
                  <v:imagedata r:id="rId1796" o:title=""/>
                </v:shape>
                <o:OLEObject Type="Embed" ProgID="Equation.DSMT4" ShapeID="_x0000_i1887" DrawAspect="Content" ObjectID="_1493210955" r:id="rId1797"/>
              </w:object>
            </w:r>
            <w:r w:rsidR="00216706">
              <w:t xml:space="preserve"> </w:t>
            </w:r>
            <w:r w:rsidR="006C2049" w:rsidRPr="006C2049">
              <w:rPr>
                <w:position w:val="-6"/>
              </w:rPr>
              <w:object w:dxaOrig="200" w:dyaOrig="279" w14:anchorId="638E790D">
                <v:shape id="_x0000_i1888" type="#_x0000_t75" style="width:6.75pt;height:14.25pt" o:ole="">
                  <v:imagedata r:id="rId1798" o:title=""/>
                </v:shape>
                <o:OLEObject Type="Embed" ProgID="Equation.DSMT4" ShapeID="_x0000_i1888" DrawAspect="Content" ObjectID="_1493210956" r:id="rId1799"/>
              </w:object>
            </w:r>
            <w:r w:rsidR="006C2049" w:rsidRPr="006C2049">
              <w:rPr>
                <w:position w:val="-12"/>
              </w:rPr>
              <w:object w:dxaOrig="279" w:dyaOrig="360" w14:anchorId="1B5E74C2">
                <v:shape id="_x0000_i1889" type="#_x0000_t75" style="width:14.25pt;height:21.75pt" o:ole="">
                  <v:imagedata r:id="rId1800" o:title=""/>
                </v:shape>
                <o:OLEObject Type="Embed" ProgID="Equation.DSMT4" ShapeID="_x0000_i1889" DrawAspect="Content" ObjectID="_1493210957" r:id="rId180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9.25pt;height:21.75pt" o:ole="">
            <v:imagedata r:id="rId1802" o:title=""/>
          </v:shape>
          <o:OLEObject Type="Embed" ProgID="Equation.DSMT4" ShapeID="_x0000_i1890" DrawAspect="Content" ObjectID="_1493210958" r:id="rId180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49" w:author="Gerard" w:date="2015-04-08T21:50:00Z">
        <w:r w:rsidR="00C00DDA">
          <w:t>4.6.2</w:t>
        </w:r>
      </w:ins>
      <w:del w:id="3850" w:author="Gerard" w:date="2015-04-08T21:50:00Z">
        <w:r w:rsidR="001B13CD" w:rsidDel="00C00DDA">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3851" w:author="Gerard" w:date="2015-04-08T21:50:00Z">
        <w:r w:rsidR="00C00DDA">
          <w:t>3.6.2</w:t>
        </w:r>
      </w:ins>
      <w:del w:id="3852"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6.75pt;height:14.25pt" o:ole="">
                  <v:imagedata r:id="rId1804" o:title=""/>
                </v:shape>
                <o:OLEObject Type="Embed" ProgID="Equation.DSMT4" ShapeID="_x0000_i1891" DrawAspect="Content" ObjectID="_1493210959" r:id="rId1805"/>
              </w:object>
            </w:r>
            <w:r>
              <w:t xml:space="preserve"> and </w:t>
            </w:r>
            <w:r w:rsidR="006C2049" w:rsidRPr="006C2049">
              <w:rPr>
                <w:position w:val="-12"/>
              </w:rPr>
              <w:object w:dxaOrig="279" w:dyaOrig="360" w14:anchorId="31B0FA6E">
                <v:shape id="_x0000_i1892" type="#_x0000_t75" style="width:14.25pt;height:21.75pt" o:ole="">
                  <v:imagedata r:id="rId1806" o:title=""/>
                </v:shape>
                <o:OLEObject Type="Embed" ProgID="Equation.DSMT4" ShapeID="_x0000_i1892" DrawAspect="Content" ObjectID="_1493210960" r:id="rId180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25pt;height:14.25pt" o:ole="">
                  <v:imagedata r:id="rId1808" o:title=""/>
                </v:shape>
                <o:OLEObject Type="Embed" ProgID="Equation.DSMT4" ShapeID="_x0000_i1893" DrawAspect="Content" ObjectID="_1493210961" r:id="rId1809"/>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853" w:author="Gerard" w:date="2015-04-08T21:50:00Z">
        <w:r w:rsidR="00C00DDA">
          <w:t>4.7.3</w:t>
        </w:r>
      </w:ins>
      <w:del w:id="3854" w:author="Gerard" w:date="2015-04-08T21:50:00Z">
        <w:r w:rsidR="001B13CD" w:rsidDel="00C00DDA">
          <w:delText>4.5.3</w:delText>
        </w:r>
      </w:del>
      <w:r>
        <w:fldChar w:fldCharType="end"/>
      </w:r>
      <w:r>
        <w:t xml:space="preserve"> and </w:t>
      </w:r>
      <w:r>
        <w:fldChar w:fldCharType="begin"/>
      </w:r>
      <w:r>
        <w:instrText xml:space="preserve"> REF _Ref162420103 \r \h </w:instrText>
      </w:r>
      <w:r>
        <w:fldChar w:fldCharType="separate"/>
      </w:r>
      <w:ins w:id="3855" w:author="Gerard" w:date="2015-04-08T21:50:00Z">
        <w:r w:rsidR="00C00DDA">
          <w:t>4.7.4</w:t>
        </w:r>
      </w:ins>
      <w:del w:id="3856" w:author="Gerard" w:date="2015-04-08T21:50:00Z">
        <w:r w:rsidR="001B13CD" w:rsidDel="00C00DDA">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25pt;height:14.25pt" o:ole="">
            <v:imagedata r:id="rId1810" o:title=""/>
          </v:shape>
          <o:OLEObject Type="Embed" ProgID="Equation.DSMT4" ShapeID="_x0000_i1894" DrawAspect="Content" ObjectID="_1493210962" r:id="rId181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6.75pt;height:14.25pt" o:ole="">
            <v:imagedata r:id="rId1812" o:title=""/>
          </v:shape>
          <o:OLEObject Type="Embed" ProgID="Equation.DSMT4" ShapeID="_x0000_i1895" DrawAspect="Content" ObjectID="_1493210963" r:id="rId181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857" w:name="_Ref162420101"/>
      <w:bookmarkStart w:id="3858" w:name="_Toc418602626"/>
      <w:r w:rsidRPr="0097532C">
        <w:lastRenderedPageBreak/>
        <w:t>Diffusivity Materials</w:t>
      </w:r>
      <w:bookmarkEnd w:id="3857"/>
      <w:bookmarkEnd w:id="3858"/>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6.75pt;height:14.25pt" o:ole="">
            <v:imagedata r:id="rId1814" o:title=""/>
          </v:shape>
          <o:OLEObject Type="Embed" ProgID="Equation.DSMT4" ShapeID="_x0000_i1896" DrawAspect="Content" ObjectID="_1493210964" r:id="rId181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859" w:name="_Toc418602627"/>
      <w:r w:rsidRPr="00B27FE9">
        <w:t>Constant Isotropic Diffusivity</w:t>
      </w:r>
      <w:bookmarkEnd w:id="3859"/>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25pt;height:21.75pt" o:ole="">
                  <v:imagedata r:id="rId1816" o:title=""/>
                </v:shape>
                <o:OLEObject Type="Embed" ProgID="Equation.DSMT4" ShapeID="_x0000_i1897" DrawAspect="Content" ObjectID="_1493210965" r:id="rId181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25pt;height:14.25pt" o:ole="">
                  <v:imagedata r:id="rId1818" o:title=""/>
                </v:shape>
                <o:OLEObject Type="Embed" ProgID="Equation.DSMT4" ShapeID="_x0000_i1898" DrawAspect="Content" ObjectID="_1493210966" r:id="rId181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75pt;height:14.25pt" o:ole="">
            <v:imagedata r:id="rId1820" o:title=""/>
          </v:shape>
          <o:OLEObject Type="Embed" ProgID="Equation.DSMT4" ShapeID="_x0000_i1899" DrawAspect="Content" ObjectID="_1493210967" r:id="rId1821"/>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25pt;height:14.25pt" o:ole="">
            <v:imagedata r:id="rId1822" o:title=""/>
          </v:shape>
          <o:OLEObject Type="Embed" ProgID="Equation.DSMT4" ShapeID="_x0000_i1900" DrawAspect="Content" ObjectID="_1493210968" r:id="rId1823"/>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75pt;height:21.75pt" o:ole="">
            <v:imagedata r:id="rId1824" o:title=""/>
          </v:shape>
          <o:OLEObject Type="Embed" ProgID="Equation.DSMT4" ShapeID="_x0000_i1901" DrawAspect="Content" ObjectID="_1493210969" r:id="rId182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860" w:name="_Toc418602628"/>
      <w:r>
        <w:lastRenderedPageBreak/>
        <w:t>Constant Orthotropic Diffusivity</w:t>
      </w:r>
      <w:bookmarkEnd w:id="3860"/>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25pt;height:21.75pt" o:ole="">
                  <v:imagedata r:id="rId1826" o:title=""/>
                </v:shape>
                <o:OLEObject Type="Embed" ProgID="Equation.DSMT4" ShapeID="_x0000_i1902" DrawAspect="Content" ObjectID="_1493210970" r:id="rId182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25pt;height:14.25pt" o:ole="">
                  <v:imagedata r:id="rId1828" o:title=""/>
                </v:shape>
                <o:OLEObject Type="Embed" ProgID="Equation.DSMT4" ShapeID="_x0000_i1903" DrawAspect="Content" ObjectID="_1493210971" r:id="rId1829"/>
              </w:object>
            </w:r>
            <w:r>
              <w:t xml:space="preserve"> along orthogonal directions (</w:t>
            </w:r>
            <w:r w:rsidR="006C2049" w:rsidRPr="006C2049">
              <w:rPr>
                <w:position w:val="-10"/>
              </w:rPr>
              <w:object w:dxaOrig="920" w:dyaOrig="320" w14:anchorId="20D760EA">
                <v:shape id="_x0000_i1904" type="#_x0000_t75" style="width:42.75pt;height:14.25pt" o:ole="">
                  <v:imagedata r:id="rId1830" o:title=""/>
                </v:shape>
                <o:OLEObject Type="Embed" ProgID="Equation.DSMT4" ShapeID="_x0000_i1904" DrawAspect="Content" ObjectID="_1493210972" r:id="rId183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25pt;height:36.75pt" o:ole="">
            <v:imagedata r:id="rId1832" o:title=""/>
          </v:shape>
          <o:OLEObject Type="Embed" ProgID="Equation.DSMT4" ShapeID="_x0000_i1905" DrawAspect="Content" ObjectID="_1493210973" r:id="rId1833"/>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25pt;height:21.75pt" o:ole="">
            <v:imagedata r:id="rId1834" o:title=""/>
          </v:shape>
          <o:OLEObject Type="Embed" ProgID="Equation.DSMT4" ShapeID="_x0000_i1906" DrawAspect="Content" ObjectID="_1493210974" r:id="rId1835"/>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907" type="#_x0000_t75" style="width:14.25pt;height:14.25pt" o:ole="">
            <v:imagedata r:id="rId1836" o:title=""/>
          </v:shape>
          <o:OLEObject Type="Embed" ProgID="Equation.DSMT4" ShapeID="_x0000_i1907" DrawAspect="Content" ObjectID="_1493210975" r:id="rId1837"/>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5.25pt;height:21.75pt" o:ole="">
            <v:imagedata r:id="rId1838" o:title=""/>
          </v:shape>
          <o:OLEObject Type="Embed" ProgID="Equation.DSMT4" ShapeID="_x0000_i1908" DrawAspect="Content" ObjectID="_1493210976" r:id="rId183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861" w:name="_Toc418602629"/>
      <w:r>
        <w:lastRenderedPageBreak/>
        <w:t>Referentially Isotropic Diffusivity</w:t>
      </w:r>
      <w:bookmarkEnd w:id="3861"/>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25pt;height:21.75pt" o:ole="">
                  <v:imagedata r:id="rId1840" o:title=""/>
                </v:shape>
                <o:OLEObject Type="Embed" ProgID="Equation.DSMT4" ShapeID="_x0000_i1909" DrawAspect="Content" ObjectID="_1493210977" r:id="rId184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75pt;height:21.75pt" o:ole="">
                  <v:imagedata r:id="rId1842" o:title=""/>
                </v:shape>
                <o:OLEObject Type="Embed" ProgID="Equation.DSMT4" ShapeID="_x0000_i1910" DrawAspect="Content" ObjectID="_1493210978" r:id="rId184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25pt;height:21.75pt" o:ole="">
                  <v:imagedata r:id="rId1844" o:title=""/>
                </v:shape>
                <o:OLEObject Type="Embed" ProgID="Equation.DSMT4" ShapeID="_x0000_i1911" DrawAspect="Content" ObjectID="_1493210979" r:id="rId184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75pt;height:21.75pt" o:ole="">
                  <v:imagedata r:id="rId1846" o:title=""/>
                </v:shape>
                <o:OLEObject Type="Embed" ProgID="Equation.DSMT4" ShapeID="_x0000_i1912" DrawAspect="Content" ObjectID="_1493210980" r:id="rId184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25pt;height:14.25pt" o:ole="">
                  <v:imagedata r:id="rId1848" o:title=""/>
                </v:shape>
                <o:OLEObject Type="Embed" ProgID="Equation.DSMT4" ShapeID="_x0000_i1913" DrawAspect="Content" ObjectID="_1493210981" r:id="rId1849"/>
              </w:object>
            </w:r>
            <w:r>
              <w:t xml:space="preserve"> (</w:t>
            </w:r>
            <w:r w:rsidR="006C2049" w:rsidRPr="006C2049">
              <w:rPr>
                <w:position w:val="-6"/>
              </w:rPr>
              <w:object w:dxaOrig="680" w:dyaOrig="279" w14:anchorId="7B2C66C0">
                <v:shape id="_x0000_i1914" type="#_x0000_t75" style="width:36.75pt;height:14.25pt" o:ole="">
                  <v:imagedata r:id="rId1850" o:title=""/>
                </v:shape>
                <o:OLEObject Type="Embed" ProgID="Equation.DSMT4" ShapeID="_x0000_i1914" DrawAspect="Content" ObjectID="_1493210982" r:id="rId185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25pt;height:14.25pt" o:ole="">
                  <v:imagedata r:id="rId1852" o:title=""/>
                </v:shape>
                <o:OLEObject Type="Embed" ProgID="Equation.DSMT4" ShapeID="_x0000_i1915" DrawAspect="Content" ObjectID="_1493210983" r:id="rId1853"/>
              </w:object>
            </w:r>
            <w:r>
              <w:t xml:space="preserve"> (</w:t>
            </w:r>
            <w:r w:rsidR="006C2049" w:rsidRPr="006C2049">
              <w:rPr>
                <w:position w:val="-6"/>
              </w:rPr>
              <w:object w:dxaOrig="580" w:dyaOrig="279" w14:anchorId="01098557">
                <v:shape id="_x0000_i1916" type="#_x0000_t75" style="width:29.25pt;height:14.25pt" o:ole="">
                  <v:imagedata r:id="rId1854" o:title=""/>
                </v:shape>
                <o:OLEObject Type="Embed" ProgID="Equation.DSMT4" ShapeID="_x0000_i1916" DrawAspect="Content" ObjectID="_1493210984" r:id="rId185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5.25pt" o:ole="">
            <v:imagedata r:id="rId1856" o:title=""/>
          </v:shape>
          <o:OLEObject Type="Embed" ProgID="Equation.DSMT4" ShapeID="_x0000_i1917" DrawAspect="Content" ObjectID="_1493210985" r:id="rId1857"/>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25pt;height:14.25pt" o:ole="">
            <v:imagedata r:id="rId1858" o:title=""/>
          </v:shape>
          <o:OLEObject Type="Embed" ProgID="Equation.DSMT4" ShapeID="_x0000_i1918" DrawAspect="Content" ObjectID="_1493210986" r:id="rId1859"/>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25pt;height:14.25pt" o:ole="">
            <v:imagedata r:id="rId1860" o:title=""/>
          </v:shape>
          <o:OLEObject Type="Embed" ProgID="Equation.DSMT4" ShapeID="_x0000_i1919" DrawAspect="Content" ObjectID="_1493210987" r:id="rId1861"/>
        </w:object>
      </w:r>
      <w:r>
        <w:t xml:space="preserve"> where </w:t>
      </w:r>
      <w:r w:rsidR="006C2049" w:rsidRPr="006C2049">
        <w:rPr>
          <w:position w:val="-4"/>
        </w:rPr>
        <w:object w:dxaOrig="220" w:dyaOrig="260" w14:anchorId="10C9BD98">
          <v:shape id="_x0000_i1920" type="#_x0000_t75" style="width:14.25pt;height:14.25pt" o:ole="">
            <v:imagedata r:id="rId1862" o:title=""/>
          </v:shape>
          <o:OLEObject Type="Embed" ProgID="Equation.DSMT4" ShapeID="_x0000_i1920" DrawAspect="Content" ObjectID="_1493210988" r:id="rId1863"/>
        </w:object>
      </w:r>
      <w:r>
        <w:rPr>
          <w:b/>
        </w:rPr>
        <w:t xml:space="preserve"> </w:t>
      </w:r>
      <w:r>
        <w:t xml:space="preserve">is the deformation gradient, and </w:t>
      </w:r>
      <w:r w:rsidR="006C2049" w:rsidRPr="006C2049">
        <w:rPr>
          <w:position w:val="-6"/>
        </w:rPr>
        <w:object w:dxaOrig="960" w:dyaOrig="320" w14:anchorId="089DF242">
          <v:shape id="_x0000_i1921" type="#_x0000_t75" style="width:50.25pt;height:14.25pt" o:ole="">
            <v:imagedata r:id="rId1864" o:title=""/>
          </v:shape>
          <o:OLEObject Type="Embed" ProgID="Equation.DSMT4" ShapeID="_x0000_i1921" DrawAspect="Content" ObjectID="_1493210989" r:id="rId1865"/>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9.25pt;height:14.25pt" o:ole="">
            <v:imagedata r:id="rId1866" o:title=""/>
          </v:shape>
          <o:OLEObject Type="Embed" ProgID="Equation.DSMT4" ShapeID="_x0000_i1922" DrawAspect="Content" ObjectID="_1493210990" r:id="rId1867"/>
        </w:object>
      </w:r>
      <w:r>
        <w:t xml:space="preserve">) is isotropic and given by </w:t>
      </w:r>
      <w:r w:rsidR="006C2049" w:rsidRPr="006C2049">
        <w:rPr>
          <w:position w:val="-14"/>
        </w:rPr>
        <w:object w:dxaOrig="2060" w:dyaOrig="400" w14:anchorId="7007B024">
          <v:shape id="_x0000_i1923" type="#_x0000_t75" style="width:101.25pt;height:21.75pt" o:ole="">
            <v:imagedata r:id="rId1868" o:title=""/>
          </v:shape>
          <o:OLEObject Type="Embed" ProgID="Equation.DSMT4" ShapeID="_x0000_i1923" DrawAspect="Content" ObjectID="_1493210991" r:id="rId186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862" w:name="_Toc418602630"/>
      <w:r>
        <w:lastRenderedPageBreak/>
        <w:t>Referentially Orthotropic Diffusivity</w:t>
      </w:r>
      <w:bookmarkEnd w:id="3862"/>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25pt;height:21.75pt" o:ole="">
                  <v:imagedata r:id="rId1870" o:title=""/>
                </v:shape>
                <o:OLEObject Type="Embed" ProgID="Equation.DSMT4" ShapeID="_x0000_i1924" DrawAspect="Content" ObjectID="_1493210992" r:id="rId187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75pt;height:21.75pt" o:ole="">
                  <v:imagedata r:id="rId1872" o:title=""/>
                </v:shape>
                <o:OLEObject Type="Embed" ProgID="Equation.DSMT4" ShapeID="_x0000_i1925" DrawAspect="Content" ObjectID="_1493210993" r:id="rId187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25pt;height:21.75pt" o:ole="">
                  <v:imagedata r:id="rId1874" o:title=""/>
                </v:shape>
                <o:OLEObject Type="Embed" ProgID="Equation.DSMT4" ShapeID="_x0000_i1926" DrawAspect="Content" ObjectID="_1493210994" r:id="rId1875"/>
              </w:object>
            </w:r>
            <w:r>
              <w:t xml:space="preserve"> along orthogonal directions (</w:t>
            </w:r>
            <w:r w:rsidR="006C2049" w:rsidRPr="006C2049">
              <w:rPr>
                <w:position w:val="-10"/>
              </w:rPr>
              <w:object w:dxaOrig="920" w:dyaOrig="320" w14:anchorId="45E884C3">
                <v:shape id="_x0000_i1927" type="#_x0000_t75" style="width:42.75pt;height:14.25pt" o:ole="">
                  <v:imagedata r:id="rId1876" o:title=""/>
                </v:shape>
                <o:OLEObject Type="Embed" ProgID="Equation.DSMT4" ShapeID="_x0000_i1927" DrawAspect="Content" ObjectID="_1493210995" r:id="rId187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75pt;height:21.75pt" o:ole="">
                  <v:imagedata r:id="rId1878" o:title=""/>
                </v:shape>
                <o:OLEObject Type="Embed" ProgID="Equation.DSMT4" ShapeID="_x0000_i1928" DrawAspect="Content" ObjectID="_1493210996" r:id="rId1879"/>
              </w:object>
            </w:r>
            <w:r>
              <w:t xml:space="preserve"> along orthogonal directions (</w:t>
            </w:r>
            <w:r w:rsidR="006C2049" w:rsidRPr="006C2049">
              <w:rPr>
                <w:position w:val="-10"/>
              </w:rPr>
              <w:object w:dxaOrig="920" w:dyaOrig="320" w14:anchorId="73F4E012">
                <v:shape id="_x0000_i1929" type="#_x0000_t75" style="width:42.75pt;height:14.25pt" o:ole="">
                  <v:imagedata r:id="rId1880" o:title=""/>
                </v:shape>
                <o:OLEObject Type="Embed" ProgID="Equation.DSMT4" ShapeID="_x0000_i1929" DrawAspect="Content" ObjectID="_1493210997" r:id="rId188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75pt;height:21.75pt" o:ole="">
                  <v:imagedata r:id="rId1882" o:title=""/>
                </v:shape>
                <o:OLEObject Type="Embed" ProgID="Equation.DSMT4" ShapeID="_x0000_i1930" DrawAspect="Content" ObjectID="_1493210998" r:id="rId1883"/>
              </w:object>
            </w:r>
            <w:r>
              <w:t xml:space="preserve"> (</w:t>
            </w:r>
            <w:r w:rsidR="006C2049" w:rsidRPr="006C2049">
              <w:rPr>
                <w:position w:val="-12"/>
              </w:rPr>
              <w:object w:dxaOrig="760" w:dyaOrig="360" w14:anchorId="715183C1">
                <v:shape id="_x0000_i1931" type="#_x0000_t75" style="width:35.25pt;height:21.75pt" o:ole="">
                  <v:imagedata r:id="rId1884" o:title=""/>
                </v:shape>
                <o:OLEObject Type="Embed" ProgID="Equation.DSMT4" ShapeID="_x0000_i1931" DrawAspect="Content" ObjectID="_1493210999" r:id="rId188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75pt;height:21.75pt" o:ole="">
                  <v:imagedata r:id="rId1886" o:title=""/>
                </v:shape>
                <o:OLEObject Type="Embed" ProgID="Equation.DSMT4" ShapeID="_x0000_i1932" DrawAspect="Content" ObjectID="_1493211000" r:id="rId1887"/>
              </w:object>
            </w:r>
            <w:r>
              <w:t xml:space="preserve"> (</w:t>
            </w:r>
            <w:r w:rsidR="006C2049" w:rsidRPr="006C2049">
              <w:rPr>
                <w:position w:val="-10"/>
              </w:rPr>
              <w:object w:dxaOrig="920" w:dyaOrig="320" w14:anchorId="45FB35E1">
                <v:shape id="_x0000_i1933" type="#_x0000_t75" style="width:42.75pt;height:14.25pt" o:ole="">
                  <v:imagedata r:id="rId1888" o:title=""/>
                </v:shape>
                <o:OLEObject Type="Embed" ProgID="Equation.DSMT4" ShapeID="_x0000_i1933" DrawAspect="Content" ObjectID="_1493211001" r:id="rId1889"/>
              </w:object>
            </w:r>
            <w:r>
              <w:t xml:space="preserve">, </w:t>
            </w:r>
            <w:r w:rsidR="006C2049" w:rsidRPr="006C2049">
              <w:rPr>
                <w:position w:val="-12"/>
              </w:rPr>
              <w:object w:dxaOrig="760" w:dyaOrig="360" w14:anchorId="173C215F">
                <v:shape id="_x0000_i1934" type="#_x0000_t75" style="width:35.25pt;height:21.75pt" o:ole="">
                  <v:imagedata r:id="rId1890" o:title=""/>
                </v:shape>
                <o:OLEObject Type="Embed" ProgID="Equation.DSMT4" ShapeID="_x0000_i1934" DrawAspect="Content" ObjectID="_1493211002" r:id="rId189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25pt;height:21.75pt" o:ole="">
                  <v:imagedata r:id="rId1892" o:title=""/>
                </v:shape>
                <o:OLEObject Type="Embed" ProgID="Equation.DSMT4" ShapeID="_x0000_i1935" DrawAspect="Content" ObjectID="_1493211003" r:id="rId1893"/>
              </w:object>
            </w:r>
            <w:r>
              <w:t xml:space="preserve"> (</w:t>
            </w:r>
            <w:r w:rsidR="006C2049" w:rsidRPr="006C2049">
              <w:rPr>
                <w:position w:val="-12"/>
              </w:rPr>
              <w:object w:dxaOrig="660" w:dyaOrig="360" w14:anchorId="6BBB1558">
                <v:shape id="_x0000_i1936" type="#_x0000_t75" style="width:36.75pt;height:21.75pt" o:ole="">
                  <v:imagedata r:id="rId1894" o:title=""/>
                </v:shape>
                <o:OLEObject Type="Embed" ProgID="Equation.DSMT4" ShapeID="_x0000_i1936" DrawAspect="Content" ObjectID="_1493211004" r:id="rId189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25pt;height:21.75pt" o:ole="">
                  <v:imagedata r:id="rId1896" o:title=""/>
                </v:shape>
                <o:OLEObject Type="Embed" ProgID="Equation.DSMT4" ShapeID="_x0000_i1937" DrawAspect="Content" ObjectID="_1493211005" r:id="rId1897"/>
              </w:object>
            </w:r>
            <w:r>
              <w:t xml:space="preserve"> (</w:t>
            </w:r>
            <w:r w:rsidR="006C2049" w:rsidRPr="006C2049">
              <w:rPr>
                <w:position w:val="-10"/>
              </w:rPr>
              <w:object w:dxaOrig="920" w:dyaOrig="320" w14:anchorId="7E48D45C">
                <v:shape id="_x0000_i1938" type="#_x0000_t75" style="width:42.75pt;height:14.25pt" o:ole="">
                  <v:imagedata r:id="rId1898" o:title=""/>
                </v:shape>
                <o:OLEObject Type="Embed" ProgID="Equation.DSMT4" ShapeID="_x0000_i1938" DrawAspect="Content" ObjectID="_1493211006" r:id="rId1899"/>
              </w:object>
            </w:r>
            <w:r>
              <w:t xml:space="preserve">, </w:t>
            </w:r>
            <w:r w:rsidR="006C2049" w:rsidRPr="006C2049">
              <w:rPr>
                <w:position w:val="-12"/>
              </w:rPr>
              <w:object w:dxaOrig="680" w:dyaOrig="360" w14:anchorId="51267322">
                <v:shape id="_x0000_i1939" type="#_x0000_t75" style="width:36.75pt;height:21.75pt" o:ole="">
                  <v:imagedata r:id="rId1900" o:title=""/>
                </v:shape>
                <o:OLEObject Type="Embed" ProgID="Equation.DSMT4" ShapeID="_x0000_i1939" DrawAspect="Content" ObjectID="_1493211007" r:id="rId190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6.75pt;height:36.75pt" o:ole="">
            <v:imagedata r:id="rId1902" o:title=""/>
          </v:shape>
          <o:OLEObject Type="Embed" ProgID="Equation.DSMT4" ShapeID="_x0000_i1940" DrawAspect="Content" ObjectID="_1493211008" r:id="rId1903"/>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10pt;height:122.25pt" o:ole="">
            <v:imagedata r:id="rId1904" o:title=""/>
          </v:shape>
          <o:OLEObject Type="Embed" ProgID="Equation.DSMT4" ShapeID="_x0000_i1941" DrawAspect="Content" ObjectID="_1493211009" r:id="rId1905"/>
        </w:object>
      </w:r>
      <w:r>
        <w:t>,</w:t>
      </w:r>
    </w:p>
    <w:p w14:paraId="5A484DDC" w14:textId="6F9D0744" w:rsidR="006A0BC1" w:rsidRDefault="006C2049" w:rsidP="006A0BC1">
      <w:r w:rsidRPr="006C2049">
        <w:rPr>
          <w:position w:val="-6"/>
        </w:rPr>
        <w:object w:dxaOrig="220" w:dyaOrig="279" w14:anchorId="17280668">
          <v:shape id="_x0000_i1942" type="#_x0000_t75" style="width:14.25pt;height:14.25pt" o:ole="">
            <v:imagedata r:id="rId1906" o:title=""/>
          </v:shape>
          <o:OLEObject Type="Embed" ProgID="Equation.DSMT4" ShapeID="_x0000_i1942" DrawAspect="Content" ObjectID="_1493211010" r:id="rId1907"/>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25pt;height:14.25pt" o:ole="">
            <v:imagedata r:id="rId1908" o:title=""/>
          </v:shape>
          <o:OLEObject Type="Embed" ProgID="Equation.DSMT4" ShapeID="_x0000_i1943" DrawAspect="Content" ObjectID="_1493211011" r:id="rId1909"/>
        </w:object>
      </w:r>
      <w:r w:rsidR="006A0BC1">
        <w:t xml:space="preserve"> where</w:t>
      </w:r>
      <w:r w:rsidR="006A0BC1">
        <w:rPr>
          <w:b/>
        </w:rPr>
        <w:t xml:space="preserve"> </w:t>
      </w:r>
      <w:r w:rsidRPr="006C2049">
        <w:rPr>
          <w:b/>
          <w:position w:val="-4"/>
        </w:rPr>
        <w:object w:dxaOrig="220" w:dyaOrig="260" w14:anchorId="2014D149">
          <v:shape id="_x0000_i1944" type="#_x0000_t75" style="width:14.25pt;height:14.25pt" o:ole="">
            <v:imagedata r:id="rId1910" o:title=""/>
          </v:shape>
          <o:OLEObject Type="Embed" ProgID="Equation.DSMT4" ShapeID="_x0000_i1944" DrawAspect="Content" ObjectID="_1493211012" r:id="rId1911"/>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75pt;height:21.75pt" o:ole="">
            <v:imagedata r:id="rId1912" o:title=""/>
          </v:shape>
          <o:OLEObject Type="Embed" ProgID="Equation.DSMT4" ShapeID="_x0000_i1945" DrawAspect="Content" ObjectID="_1493211013" r:id="rId191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75pt;height:21.75pt" o:ole="">
            <v:imagedata r:id="rId1914" o:title=""/>
          </v:shape>
          <o:OLEObject Type="Embed" ProgID="Equation.DSMT4" ShapeID="_x0000_i1946" DrawAspect="Content" ObjectID="_1493211014" r:id="rId1915"/>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25pt;height:21.75pt" o:ole="">
            <v:imagedata r:id="rId1916" o:title=""/>
          </v:shape>
          <o:OLEObject Type="Embed" ProgID="Equation.DSMT4" ShapeID="_x0000_i1947" DrawAspect="Content" ObjectID="_1493211015" r:id="rId1917"/>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9.25pt;height:14.25pt" o:ole="">
            <v:imagedata r:id="rId1918" o:title=""/>
          </v:shape>
          <o:OLEObject Type="Embed" ProgID="Equation.DSMT4" ShapeID="_x0000_i1948" DrawAspect="Content" ObjectID="_1493211016" r:id="rId1919"/>
        </w:object>
      </w:r>
      <w:r>
        <w:t xml:space="preserve">) is given by </w:t>
      </w:r>
      <w:r w:rsidR="006C2049" w:rsidRPr="006C2049">
        <w:rPr>
          <w:position w:val="-28"/>
        </w:rPr>
        <w:object w:dxaOrig="3100" w:dyaOrig="680" w14:anchorId="4C8BDAC1">
          <v:shape id="_x0000_i1949" type="#_x0000_t75" style="width:158.25pt;height:36.75pt" o:ole="">
            <v:imagedata r:id="rId1920" o:title=""/>
          </v:shape>
          <o:OLEObject Type="Embed" ProgID="Equation.DSMT4" ShapeID="_x0000_i1949" DrawAspect="Content" ObjectID="_1493211017" r:id="rId1921"/>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863" w:name="_Toc418602631"/>
      <w:r>
        <w:lastRenderedPageBreak/>
        <w:t>Albro Isotropic Diffusivity</w:t>
      </w:r>
      <w:bookmarkEnd w:id="3863"/>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25pt;height:21.75pt" o:ole="">
                  <v:imagedata r:id="rId1922" o:title=""/>
                </v:shape>
                <o:OLEObject Type="Embed" ProgID="Equation.DSMT4" ShapeID="_x0000_i1950" DrawAspect="Content" ObjectID="_1493211018" r:id="rId192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25pt;height:21.75pt" o:ole="">
                  <v:imagedata r:id="rId1924" o:title=""/>
                </v:shape>
                <o:OLEObject Type="Embed" ProgID="Equation.DSMT4" ShapeID="_x0000_i1951" DrawAspect="Content" ObjectID="_1493211019" r:id="rId192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25pt;height:21.75pt" o:ole="">
                  <v:imagedata r:id="rId1926" o:title=""/>
                </v:shape>
                <o:OLEObject Type="Embed" ProgID="Equation.DSMT4" ShapeID="_x0000_i1952" DrawAspect="Content" ObjectID="_1493211020" r:id="rId192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5pt;height:35.25pt" o:ole="">
            <v:imagedata r:id="rId1928" o:title=""/>
          </v:shape>
          <o:OLEObject Type="Embed" ProgID="Equation.DSMT4" ShapeID="_x0000_i1953" DrawAspect="Content" ObjectID="_1493211021" r:id="rId1929"/>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25pt;height:21.75pt" o:ole="">
            <v:imagedata r:id="rId1930" o:title=""/>
          </v:shape>
          <o:OLEObject Type="Embed" ProgID="Equation.DSMT4" ShapeID="_x0000_i1954" DrawAspect="Content" ObjectID="_1493211022" r:id="rId1931"/>
        </w:object>
      </w:r>
      <w:r w:rsidR="005467AD">
        <w:t xml:space="preserve"> and </w:t>
      </w:r>
      <w:r>
        <w:t xml:space="preserve">the porosity </w:t>
      </w:r>
      <w:r w:rsidR="006C2049" w:rsidRPr="006C2049">
        <w:rPr>
          <w:position w:val="-10"/>
        </w:rPr>
        <w:object w:dxaOrig="320" w:dyaOrig="360" w14:anchorId="4D19FF8A">
          <v:shape id="_x0000_i1955" type="#_x0000_t75" style="width:14.25pt;height:21.75pt" o:ole="">
            <v:imagedata r:id="rId1932" o:title=""/>
          </v:shape>
          <o:OLEObject Type="Embed" ProgID="Equation.DSMT4" ShapeID="_x0000_i1955" DrawAspect="Content" ObjectID="_1493211023" r:id="rId1933"/>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75pt;height:36.75pt" o:ole="">
            <v:imagedata r:id="rId1934" o:title=""/>
          </v:shape>
          <o:OLEObject Type="Embed" ProgID="Equation.DSMT4" ShapeID="_x0000_i1956" DrawAspect="Content" ObjectID="_1493211024" r:id="rId1935"/>
        </w:object>
      </w:r>
      <w:r w:rsidR="00BC495E">
        <w:t>.</w:t>
      </w:r>
    </w:p>
    <w:p w14:paraId="4E967B54" w14:textId="294B9AD0" w:rsidR="00C14B72" w:rsidRDefault="006C2049" w:rsidP="00BC495E">
      <w:r w:rsidRPr="006C2049">
        <w:rPr>
          <w:position w:val="-6"/>
        </w:rPr>
        <w:object w:dxaOrig="220" w:dyaOrig="279" w14:anchorId="7AC5AAB9">
          <v:shape id="_x0000_i1957" type="#_x0000_t75" style="width:14.25pt;height:14.25pt" o:ole="">
            <v:imagedata r:id="rId1936" o:title=""/>
          </v:shape>
          <o:OLEObject Type="Embed" ProgID="Equation.DSMT4" ShapeID="_x0000_i1957" DrawAspect="Content" ObjectID="_1493211025" r:id="rId1937"/>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25pt;height:14.25pt" o:ole="">
            <v:imagedata r:id="rId1938" o:title=""/>
          </v:shape>
          <o:OLEObject Type="Embed" ProgID="Equation.DSMT4" ShapeID="_x0000_i1958" DrawAspect="Content" ObjectID="_1493211026" r:id="rId1939"/>
        </w:object>
      </w:r>
      <w:r w:rsidR="00C14B72">
        <w:t xml:space="preserve"> where</w:t>
      </w:r>
      <w:r w:rsidR="00C14B72">
        <w:rPr>
          <w:b/>
        </w:rPr>
        <w:t xml:space="preserve"> </w:t>
      </w:r>
      <w:r w:rsidRPr="006C2049">
        <w:rPr>
          <w:b/>
          <w:position w:val="-4"/>
        </w:rPr>
        <w:object w:dxaOrig="220" w:dyaOrig="260" w14:anchorId="27F23029">
          <v:shape id="_x0000_i1959" type="#_x0000_t75" style="width:14.25pt;height:14.25pt" o:ole="">
            <v:imagedata r:id="rId1940" o:title=""/>
          </v:shape>
          <o:OLEObject Type="Embed" ProgID="Equation.DSMT4" ShapeID="_x0000_i1959" DrawAspect="Content" ObjectID="_1493211027" r:id="rId1941"/>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25pt;height:21.75pt" o:ole="">
            <v:imagedata r:id="rId1942" o:title=""/>
          </v:shape>
          <o:OLEObject Type="Embed" ProgID="Equation.DSMT4" ShapeID="_x0000_i1960" DrawAspect="Content" ObjectID="_1493211028" r:id="rId1943"/>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6.75pt;height:14.25pt" o:ole="">
            <v:imagedata r:id="rId1944" o:title=""/>
          </v:shape>
          <o:OLEObject Type="Embed" ProgID="Equation.DSMT4" ShapeID="_x0000_i1961" DrawAspect="Content" ObjectID="_1493211029" r:id="rId1945"/>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6.75pt;height:14.25pt" o:ole="">
            <v:imagedata r:id="rId1946" o:title=""/>
          </v:shape>
          <o:OLEObject Type="Embed" ProgID="Equation.DSMT4" ShapeID="_x0000_i1962" DrawAspect="Content" ObjectID="_1493211030" r:id="rId1947"/>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864" w:name="_Ref162420103"/>
      <w:bookmarkStart w:id="3865" w:name="_Toc418602632"/>
      <w:r w:rsidRPr="00B27FE9">
        <w:lastRenderedPageBreak/>
        <w:t>Solubility Materials</w:t>
      </w:r>
      <w:bookmarkEnd w:id="3864"/>
      <w:bookmarkEnd w:id="3865"/>
    </w:p>
    <w:p w14:paraId="0B0BD944" w14:textId="77777777" w:rsidR="006A0BC1" w:rsidRPr="00B27FE9" w:rsidRDefault="006A0BC1" w:rsidP="006A0BC1">
      <w:pPr>
        <w:pStyle w:val="Heading4"/>
      </w:pPr>
      <w:bookmarkStart w:id="3866" w:name="_Toc418602633"/>
      <w:r w:rsidRPr="00B27FE9">
        <w:t>Constant Solubility</w:t>
      </w:r>
      <w:bookmarkEnd w:id="3866"/>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25pt;height:14.25pt" o:ole="">
                  <v:imagedata r:id="rId1948" o:title=""/>
                </v:shape>
                <o:OLEObject Type="Embed" ProgID="Equation.DSMT4" ShapeID="_x0000_i1963" DrawAspect="Content" ObjectID="_1493211031" r:id="rId194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25pt;height:14.25pt" o:ole="">
            <v:imagedata r:id="rId1950" o:title=""/>
          </v:shape>
          <o:OLEObject Type="Embed" ProgID="Equation.DSMT4" ShapeID="_x0000_i1964" DrawAspect="Content" ObjectID="_1493211032" r:id="rId195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867" w:name="_Ref162420105"/>
      <w:bookmarkStart w:id="3868" w:name="_Toc418602634"/>
      <w:r w:rsidRPr="00B27FE9">
        <w:lastRenderedPageBreak/>
        <w:t>Osmotic Coefficient Materials</w:t>
      </w:r>
      <w:bookmarkEnd w:id="3867"/>
      <w:bookmarkEnd w:id="3868"/>
    </w:p>
    <w:p w14:paraId="1167F702" w14:textId="77777777" w:rsidR="006A0BC1" w:rsidRPr="00B27FE9" w:rsidRDefault="006A0BC1" w:rsidP="006A0BC1">
      <w:pPr>
        <w:pStyle w:val="Heading4"/>
      </w:pPr>
      <w:bookmarkStart w:id="3869" w:name="_Toc418602635"/>
      <w:r w:rsidRPr="00B27FE9">
        <w:t>Constant Osmotic Coefficient</w:t>
      </w:r>
      <w:bookmarkEnd w:id="3869"/>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25pt;height:14.25pt" o:ole="">
                  <v:imagedata r:id="rId1952" o:title=""/>
                </v:shape>
                <o:OLEObject Type="Embed" ProgID="Equation.DSMT4" ShapeID="_x0000_i1965" DrawAspect="Content" ObjectID="_1493211033" r:id="rId195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25pt;height:14.25pt" o:ole="">
            <v:imagedata r:id="rId1954" o:title=""/>
          </v:shape>
          <o:OLEObject Type="Embed" ProgID="Equation.DSMT4" ShapeID="_x0000_i1966" DrawAspect="Content" ObjectID="_1493211034" r:id="rId195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870" w:name="_Ref366847643"/>
      <w:bookmarkStart w:id="3871" w:name="_Ref240797904"/>
      <w:bookmarkStart w:id="3872" w:name="_Ref240797910"/>
      <w:bookmarkStart w:id="3873" w:name="_Toc418602636"/>
      <w:r>
        <w:lastRenderedPageBreak/>
        <w:t xml:space="preserve">Triphasic </w:t>
      </w:r>
      <w:r w:rsidR="00AC155B">
        <w:t xml:space="preserve">and Multiphasic </w:t>
      </w:r>
      <w:r>
        <w:t>Materials</w:t>
      </w:r>
      <w:bookmarkEnd w:id="3870"/>
      <w:bookmarkEnd w:id="3871"/>
      <w:bookmarkEnd w:id="3872"/>
      <w:bookmarkEnd w:id="3873"/>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956"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25pt;height:6.75pt" o:ole="">
            <v:imagedata r:id="rId1957" o:title=""/>
          </v:shape>
          <o:OLEObject Type="Embed" ProgID="Equation.DSMT4" ShapeID="_x0000_i1967" DrawAspect="Content" ObjectID="_1493211035" r:id="rId1958"/>
        </w:object>
      </w:r>
      <w:r w:rsidRPr="00B27FE9">
        <w:t xml:space="preserve"> </w:t>
      </w:r>
      <w:r w:rsidR="006C2049" w:rsidRPr="006C2049">
        <w:rPr>
          <w:position w:val="-6"/>
        </w:rPr>
        <w:object w:dxaOrig="720" w:dyaOrig="260" w14:anchorId="28068F05">
          <v:shape id="_x0000_i1968" type="#_x0000_t75" style="width:36.75pt;height:14.25pt" o:ole="">
            <v:imagedata r:id="rId1959" o:title=""/>
          </v:shape>
          <o:OLEObject Type="Embed" ProgID="Equation.DSMT4" ShapeID="_x0000_i1968" DrawAspect="Content" ObjectID="_1493211036" r:id="rId1960"/>
        </w:object>
      </w:r>
      <w:r w:rsidR="006C2049" w:rsidRPr="006C2049">
        <w:rPr>
          <w:position w:val="-4"/>
        </w:rPr>
        <w:object w:dxaOrig="720" w:dyaOrig="200" w14:anchorId="4D97631A">
          <v:shape id="_x0000_i1969" type="#_x0000_t75" style="width:36.75pt;height:6.75pt" o:ole="">
            <v:imagedata r:id="rId1961" o:title=""/>
          </v:shape>
          <o:OLEObject Type="Embed" ProgID="Equation.DSMT4" ShapeID="_x0000_i1969" DrawAspect="Content" ObjectID="_1493211037" r:id="rId1962"/>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25pt;height:14.25pt" o:ole="">
            <v:imagedata r:id="rId1963" o:title=""/>
          </v:shape>
          <o:OLEObject Type="Embed" ProgID="Equation.DSMT4" ShapeID="_x0000_i1970" DrawAspect="Content" ObjectID="_1493211038" r:id="rId1964"/>
        </w:object>
      </w:r>
      <w:r w:rsidRPr="00B27FE9">
        <w:t xml:space="preserve"> of the pores is able to accommodate solute </w:t>
      </w:r>
      <w:r w:rsidR="006C2049" w:rsidRPr="006C2049">
        <w:rPr>
          <w:position w:val="-4"/>
        </w:rPr>
        <w:object w:dxaOrig="220" w:dyaOrig="200" w14:anchorId="19BD59E5">
          <v:shape id="_x0000_i1971" type="#_x0000_t75" style="width:14.25pt;height:6.75pt" o:ole="">
            <v:imagedata r:id="rId1965" o:title=""/>
          </v:shape>
          <o:OLEObject Type="Embed" ProgID="Equation.DSMT4" ShapeID="_x0000_i1971" DrawAspect="Content" ObjectID="_1493211039" r:id="rId1966"/>
        </w:object>
      </w:r>
      <w:r w:rsidR="00AF653F">
        <w:t xml:space="preserve"> </w:t>
      </w:r>
      <w:r w:rsidRPr="00B27FE9">
        <w:t>(</w:t>
      </w:r>
      <w:r w:rsidR="006C2049" w:rsidRPr="006C2049">
        <w:rPr>
          <w:position w:val="-6"/>
        </w:rPr>
        <w:object w:dxaOrig="1020" w:dyaOrig="320" w14:anchorId="30B472A2">
          <v:shape id="_x0000_i1972" type="#_x0000_t75" style="width:50.25pt;height:14.25pt" o:ole="">
            <v:imagedata r:id="rId1967" o:title=""/>
          </v:shape>
          <o:OLEObject Type="Embed" ProgID="Equation.DSMT4" ShapeID="_x0000_i1972" DrawAspect="Content" ObjectID="_1493211040" r:id="rId1968"/>
        </w:object>
      </w:r>
      <w:r w:rsidRPr="00B27FE9">
        <w:t xml:space="preserve">).  Furthermore, the activity </w:t>
      </w:r>
      <w:r w:rsidR="006C2049" w:rsidRPr="006C2049">
        <w:rPr>
          <w:position w:val="-10"/>
        </w:rPr>
        <w:object w:dxaOrig="300" w:dyaOrig="360" w14:anchorId="563F3783">
          <v:shape id="_x0000_i1973" type="#_x0000_t75" style="width:14.25pt;height:21.75pt" o:ole="">
            <v:imagedata r:id="rId1969" o:title=""/>
          </v:shape>
          <o:OLEObject Type="Embed" ProgID="Equation.DSMT4" ShapeID="_x0000_i1973" DrawAspect="Content" ObjectID="_1493211041" r:id="rId1970"/>
        </w:object>
      </w:r>
      <w:r w:rsidRPr="00B27FE9">
        <w:t xml:space="preserve"> of solute </w:t>
      </w:r>
      <w:r w:rsidR="006C2049" w:rsidRPr="006C2049">
        <w:rPr>
          <w:position w:val="-4"/>
        </w:rPr>
        <w:object w:dxaOrig="220" w:dyaOrig="200" w14:anchorId="70AA812C">
          <v:shape id="_x0000_i1974" type="#_x0000_t75" style="width:14.25pt;height:6.75pt" o:ole="">
            <v:imagedata r:id="rId1971" o:title=""/>
          </v:shape>
          <o:OLEObject Type="Embed" ProgID="Equation.DSMT4" ShapeID="_x0000_i1974" DrawAspect="Content" ObjectID="_1493211042" r:id="rId1972"/>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5.25pt;height:21.75pt" o:ole="">
            <v:imagedata r:id="rId1973" o:title=""/>
          </v:shape>
          <o:OLEObject Type="Embed" ProgID="Equation.DSMT4" ShapeID="_x0000_i1975" DrawAspect="Content" ObjectID="_1493211043" r:id="rId1974"/>
        </w:object>
      </w:r>
      <w:r w:rsidRPr="00B27FE9">
        <w:t xml:space="preserve">, such that the chemical potential </w:t>
      </w:r>
      <w:r w:rsidR="006C2049" w:rsidRPr="006C2049">
        <w:rPr>
          <w:position w:val="-10"/>
        </w:rPr>
        <w:object w:dxaOrig="240" w:dyaOrig="260" w14:anchorId="62AD6659">
          <v:shape id="_x0000_i1976" type="#_x0000_t75" style="width:14.25pt;height:14.25pt" o:ole="">
            <v:imagedata r:id="rId1975" o:title=""/>
          </v:shape>
          <o:OLEObject Type="Embed" ProgID="Equation.DSMT4" ShapeID="_x0000_i1976" DrawAspect="Content" ObjectID="_1493211044" r:id="rId1976"/>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25pt;height:36.75pt" o:ole="">
            <v:imagedata r:id="rId1977" o:title=""/>
          </v:shape>
          <o:OLEObject Type="Embed" ProgID="Equation.DSMT4" ShapeID="_x0000_i1977" DrawAspect="Content" ObjectID="_1493211045" r:id="rId1978"/>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25pt;height:21.75pt" o:ole="">
            <v:imagedata r:id="rId1979" o:title=""/>
          </v:shape>
          <o:OLEObject Type="Embed" ProgID="Equation.DSMT4" ShapeID="_x0000_i1978" DrawAspect="Content" ObjectID="_1493211046" r:id="rId1980"/>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6.75pt;height:14.25pt" o:ole="">
            <v:imagedata r:id="rId1981" o:title=""/>
          </v:shape>
          <o:OLEObject Type="Embed" ProgID="Equation.DSMT4" ShapeID="_x0000_i1979" DrawAspect="Content" ObjectID="_1493211047" r:id="rId1982"/>
        </w:object>
      </w:r>
      <w:r w:rsidRPr="00B27FE9">
        <w:t xml:space="preserve">; </w:t>
      </w:r>
      <w:r w:rsidR="006C2049" w:rsidRPr="006C2049">
        <w:rPr>
          <w:position w:val="-6"/>
        </w:rPr>
        <w:object w:dxaOrig="279" w:dyaOrig="320" w14:anchorId="7CF21F4B">
          <v:shape id="_x0000_i1980" type="#_x0000_t75" style="width:14.25pt;height:14.25pt" o:ole="">
            <v:imagedata r:id="rId1983" o:title=""/>
          </v:shape>
          <o:OLEObject Type="Embed" ProgID="Equation.DSMT4" ShapeID="_x0000_i1980" DrawAspect="Content" ObjectID="_1493211048" r:id="rId1984"/>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75pt;height:14.25pt" o:ole="">
            <v:imagedata r:id="rId1985" o:title=""/>
          </v:shape>
          <o:OLEObject Type="Embed" ProgID="Equation.DSMT4" ShapeID="_x0000_i1981" DrawAspect="Content" ObjectID="_1493211049" r:id="rId1986"/>
        </w:object>
      </w:r>
      <w:r w:rsidRPr="00B27FE9">
        <w:t xml:space="preserve"> is the solute molecular weight (an invariant quantity); and </w:t>
      </w:r>
      <w:r w:rsidR="006C2049" w:rsidRPr="006C2049">
        <w:rPr>
          <w:position w:val="-4"/>
        </w:rPr>
        <w:object w:dxaOrig="240" w:dyaOrig="260" w14:anchorId="605074E8">
          <v:shape id="_x0000_i1982" type="#_x0000_t75" style="width:14.25pt;height:14.25pt" o:ole="">
            <v:imagedata r:id="rId1987" o:title=""/>
          </v:shape>
          <o:OLEObject Type="Embed" ProgID="Equation.DSMT4" ShapeID="_x0000_i1982" DrawAspect="Content" ObjectID="_1493211050" r:id="rId1988"/>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25pt;height:14.25pt" o:ole="">
            <v:imagedata r:id="rId1989" o:title=""/>
          </v:shape>
          <o:OLEObject Type="Embed" ProgID="Equation.DSMT4" ShapeID="_x0000_i1983" DrawAspect="Content" ObjectID="_1493211051" r:id="rId1990"/>
        </w:object>
      </w:r>
      <w:r w:rsidRPr="00B27FE9">
        <w:t xml:space="preserve">; in general, </w:t>
      </w:r>
      <w:r w:rsidR="006C2049" w:rsidRPr="006C2049">
        <w:rPr>
          <w:position w:val="-4"/>
        </w:rPr>
        <w:object w:dxaOrig="320" w:dyaOrig="300" w14:anchorId="30909DFD">
          <v:shape id="_x0000_i1984" type="#_x0000_t75" style="width:14.25pt;height:14.25pt" o:ole="">
            <v:imagedata r:id="rId1991" o:title=""/>
          </v:shape>
          <o:OLEObject Type="Embed" ProgID="Equation.DSMT4" ShapeID="_x0000_i1984" DrawAspect="Content" ObjectID="_1493211052" r:id="rId1992"/>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25pt;height:14.25pt" o:ole="">
            <v:imagedata r:id="rId1993" o:title=""/>
          </v:shape>
          <o:OLEObject Type="Embed" ProgID="Equation.DSMT4" ShapeID="_x0000_i1985" DrawAspect="Content" ObjectID="_1493211053" r:id="rId1994"/>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25pt;height:14.25pt" o:ole="">
            <v:imagedata r:id="rId1995" o:title=""/>
          </v:shape>
          <o:OLEObject Type="Embed" ProgID="Equation.DSMT4" ShapeID="_x0000_i1986" DrawAspect="Content" ObjectID="_1493211054" r:id="rId1996"/>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8.75pt;height:42.75pt" o:ole="">
            <v:imagedata r:id="rId1997" o:title=""/>
          </v:shape>
          <o:OLEObject Type="Embed" ProgID="Equation.DSMT4" ShapeID="_x0000_i1987" DrawAspect="Content" ObjectID="_1493211055" r:id="rId1998"/>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25pt;height:21.75pt" o:ole="">
            <v:imagedata r:id="rId1999" o:title=""/>
          </v:shape>
          <o:OLEObject Type="Embed" ProgID="Equation.DSMT4" ShapeID="_x0000_i1988" DrawAspect="Content" ObjectID="_1493211056" r:id="rId2000"/>
        </w:object>
      </w:r>
      <w:r>
        <w:t xml:space="preserve"> is the solid volume fraction and </w:t>
      </w:r>
      <w:r w:rsidR="006C2049" w:rsidRPr="006C2049">
        <w:rPr>
          <w:position w:val="-14"/>
        </w:rPr>
        <w:object w:dxaOrig="279" w:dyaOrig="420" w14:anchorId="52AF4369">
          <v:shape id="_x0000_i1989" type="#_x0000_t75" style="width:14.25pt;height:21.75pt" o:ole="">
            <v:imagedata r:id="rId2001" o:title=""/>
          </v:shape>
          <o:OLEObject Type="Embed" ProgID="Equation.DSMT4" ShapeID="_x0000_i1989" DrawAspect="Content" ObjectID="_1493211057" r:id="rId2002"/>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75pt;height:29.25pt" o:ole="">
            <v:imagedata r:id="rId2003" o:title=""/>
          </v:shape>
          <o:OLEObject Type="Embed" ProgID="Equation.DSMT4" ShapeID="_x0000_i1990" DrawAspect="Content" ObjectID="_1493211058" r:id="rId2004"/>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25pt;height:14.25pt" o:ole="">
            <v:imagedata r:id="rId2005" o:title=""/>
          </v:shape>
          <o:OLEObject Type="Embed" ProgID="Equation.DSMT4" ShapeID="_x0000_i1991" DrawAspect="Content" ObjectID="_1493211059" r:id="rId2006"/>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25pt;height:14.25pt" o:ole="">
            <v:imagedata r:id="rId2007" o:title=""/>
          </v:shape>
          <o:OLEObject Type="Embed" ProgID="Equation.DSMT4" ShapeID="_x0000_i1992" DrawAspect="Content" ObjectID="_1493211060" r:id="rId2008"/>
        </w:object>
      </w:r>
      <w:r w:rsidR="006C2049" w:rsidRPr="006C2049">
        <w:rPr>
          <w:position w:val="-4"/>
        </w:rPr>
        <w:object w:dxaOrig="920" w:dyaOrig="320" w14:anchorId="4374010A">
          <v:shape id="_x0000_i1993" type="#_x0000_t75" style="width:42.75pt;height:14.25pt" o:ole="">
            <v:imagedata r:id="rId2009" o:title=""/>
          </v:shape>
          <o:OLEObject Type="Embed" ProgID="Equation.DSMT4" ShapeID="_x0000_i1993" DrawAspect="Content" ObjectID="_1493211061" r:id="rId2010"/>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25pt;height:14.25pt" o:ole="">
            <v:imagedata r:id="rId2011" o:title=""/>
          </v:shape>
          <o:OLEObject Type="Embed" ProgID="Equation.DSMT4" ShapeID="_x0000_i1994" DrawAspect="Content" ObjectID="_1493211062" r:id="rId2012"/>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25pt;height:21.75pt" o:ole="">
            <v:imagedata r:id="rId2013" o:title=""/>
          </v:shape>
          <o:OLEObject Type="Embed" ProgID="Equation.DSMT4" ShapeID="_x0000_i1995" DrawAspect="Content" ObjectID="_1493211063" r:id="rId2014"/>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75pt;height:36.75pt" o:ole="">
            <v:imagedata r:id="rId2015" o:title=""/>
          </v:shape>
          <o:OLEObject Type="Embed" ProgID="Equation.DSMT4" ShapeID="_x0000_i1996" DrawAspect="Content" ObjectID="_1493211064" r:id="rId2016"/>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25pt;height:21.75pt" o:ole="">
            <v:imagedata r:id="rId2017" o:title=""/>
          </v:shape>
          <o:OLEObject Type="Embed" ProgID="Equation.DSMT4" ShapeID="_x0000_i1997" DrawAspect="Content" ObjectID="_1493211065" r:id="rId2018"/>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25pt;height:42.75pt" o:ole="">
            <v:imagedata r:id="rId2019" o:title=""/>
          </v:shape>
          <o:OLEObject Type="Embed" ProgID="Equation.DSMT4" ShapeID="_x0000_i1998" DrawAspect="Content" ObjectID="_1493211066" r:id="rId2020"/>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25pt;height:14.25pt" o:ole="">
            <v:imagedata r:id="rId2021" o:title=""/>
          </v:shape>
          <o:OLEObject Type="Embed" ProgID="Equation.DSMT4" ShapeID="_x0000_i1999" DrawAspect="Content" ObjectID="_1493211067" r:id="rId2022"/>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25pt;height:21.75pt" o:ole="">
            <v:imagedata r:id="rId2023" o:title=""/>
          </v:shape>
          <o:OLEObject Type="Embed" ProgID="Equation.DSMT4" ShapeID="_x0000_i2000" DrawAspect="Content" ObjectID="_1493211068" r:id="rId2024"/>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25pt;height:36.75pt" o:ole="">
            <v:imagedata r:id="rId2025" o:title=""/>
          </v:shape>
          <o:OLEObject Type="Embed" ProgID="Equation.DSMT4" ShapeID="_x0000_i2001" DrawAspect="Content" ObjectID="_1493211069" r:id="rId2026"/>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25pt;height:21.75pt" o:ole="">
            <v:imagedata r:id="rId2027" o:title=""/>
          </v:shape>
          <o:OLEObject Type="Embed" ProgID="Equation.DSMT4" ShapeID="_x0000_i2002" DrawAspect="Content" ObjectID="_1493211070" r:id="rId2028"/>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6.75pt;height:14.25pt" o:ole="">
            <v:imagedata r:id="rId2029" o:title=""/>
          </v:shape>
          <o:OLEObject Type="Embed" ProgID="Equation.DSMT4" ShapeID="_x0000_i2003" DrawAspect="Content" ObjectID="_1493211071" r:id="rId2030"/>
        </w:object>
      </w:r>
      <w:r w:rsidRPr="00B27FE9">
        <w:t xml:space="preserve">; </w:t>
      </w:r>
      <w:r w:rsidR="006C2049" w:rsidRPr="006C2049">
        <w:rPr>
          <w:position w:val="-12"/>
        </w:rPr>
        <w:object w:dxaOrig="340" w:dyaOrig="380" w14:anchorId="2C3F201E">
          <v:shape id="_x0000_i2004" type="#_x0000_t75" style="width:14.25pt;height:21.75pt" o:ole="">
            <v:imagedata r:id="rId2031" o:title=""/>
          </v:shape>
          <o:OLEObject Type="Embed" ProgID="Equation.DSMT4" ShapeID="_x0000_i2004" DrawAspect="Content" ObjectID="_1493211072" r:id="rId2032"/>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25pt;height:14.25pt" o:ole="">
            <v:imagedata r:id="rId2033" o:title=""/>
          </v:shape>
          <o:OLEObject Type="Embed" ProgID="Equation.DSMT4" ShapeID="_x0000_i2005" DrawAspect="Content" ObjectID="_1493211073" r:id="rId2034"/>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25pt;height:14.25pt" o:ole="">
            <v:imagedata r:id="rId2035" o:title=""/>
          </v:shape>
          <o:OLEObject Type="Embed" ProgID="Equation.DSMT4" ShapeID="_x0000_i2006" DrawAspect="Content" ObjectID="_1493211074" r:id="rId2036"/>
        </w:object>
      </w:r>
      <w:r w:rsidRPr="00B27FE9">
        <w:t xml:space="preserve">; in general, </w:t>
      </w:r>
      <w:r w:rsidR="006C2049" w:rsidRPr="006C2049">
        <w:rPr>
          <w:position w:val="-4"/>
        </w:rPr>
        <w:object w:dxaOrig="260" w:dyaOrig="240" w14:anchorId="04A39CDB">
          <v:shape id="_x0000_i2007" type="#_x0000_t75" style="width:14.25pt;height:14.25pt" o:ole="">
            <v:imagedata r:id="rId2037" o:title=""/>
          </v:shape>
          <o:OLEObject Type="Embed" ProgID="Equation.DSMT4" ShapeID="_x0000_i2007" DrawAspect="Content" ObjectID="_1493211075" r:id="rId2038"/>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25pt;height:14.25pt" o:ole="">
            <v:imagedata r:id="rId2039" o:title=""/>
          </v:shape>
          <o:OLEObject Type="Embed" ProgID="Equation.DSMT4" ShapeID="_x0000_i2008" DrawAspect="Content" ObjectID="_1493211076" r:id="rId2040"/>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25pt;height:14.25pt" o:ole="">
            <v:imagedata r:id="rId2041" o:title=""/>
          </v:shape>
          <o:OLEObject Type="Embed" ProgID="Equation.DSMT4" ShapeID="_x0000_i2009" DrawAspect="Content" ObjectID="_1493211077" r:id="rId2042"/>
        </w:object>
      </w:r>
      <w:r w:rsidRPr="00B27FE9">
        <w:t xml:space="preserve"> and solute concentration </w:t>
      </w:r>
      <w:r w:rsidR="006C2049" w:rsidRPr="006C2049">
        <w:rPr>
          <w:position w:val="-6"/>
        </w:rPr>
        <w:object w:dxaOrig="300" w:dyaOrig="320" w14:anchorId="0B82BA3B">
          <v:shape id="_x0000_i2010" type="#_x0000_t75" style="width:14.25pt;height:14.25pt" o:ole="">
            <v:imagedata r:id="rId2043" o:title=""/>
          </v:shape>
          <o:OLEObject Type="Embed" ProgID="Equation.DSMT4" ShapeID="_x0000_i2010" DrawAspect="Content" ObjectID="_1493211078" r:id="rId2044"/>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1.25pt;height:42.75pt" o:ole="">
            <v:imagedata r:id="rId2045" o:title=""/>
          </v:shape>
          <o:OLEObject Type="Embed" ProgID="Equation.DSMT4" ShapeID="_x0000_i2011" DrawAspect="Content" ObjectID="_1493211079" r:id="rId2046"/>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4.75pt;height:42.75pt" o:ole="">
            <v:imagedata r:id="rId2047" o:title=""/>
          </v:shape>
          <o:OLEObject Type="Embed" ProgID="Equation.DSMT4" ShapeID="_x0000_i2012" DrawAspect="Content" ObjectID="_1493211080" r:id="rId2048"/>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25pt;height:6.75pt" o:ole="">
            <v:imagedata r:id="rId2049" o:title=""/>
          </v:shape>
          <o:OLEObject Type="Embed" ProgID="Equation.DSMT4" ShapeID="_x0000_i2013" DrawAspect="Content" ObjectID="_1493211081" r:id="rId2050"/>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6.75pt;height:14.25pt" o:ole="">
            <v:imagedata r:id="rId2051" o:title=""/>
          </v:shape>
          <o:OLEObject Type="Embed" ProgID="Equation.DSMT4" ShapeID="_x0000_i2014" DrawAspect="Content" ObjectID="_1493211082" r:id="rId2052"/>
        </w:object>
      </w:r>
      <w:r w:rsidR="00D40C73" w:rsidRPr="00B27FE9">
        <w:t xml:space="preserve">, the effective fluid pressure </w:t>
      </w:r>
      <w:r w:rsidR="006C2049" w:rsidRPr="006C2049">
        <w:rPr>
          <w:position w:val="-10"/>
        </w:rPr>
        <w:object w:dxaOrig="240" w:dyaOrig="320" w14:anchorId="01A296AF">
          <v:shape id="_x0000_i2015" type="#_x0000_t75" style="width:14.25pt;height:14.25pt" o:ole="">
            <v:imagedata r:id="rId2053" o:title=""/>
          </v:shape>
          <o:OLEObject Type="Embed" ProgID="Equation.DSMT4" ShapeID="_x0000_i2015" DrawAspect="Content" ObjectID="_1493211083" r:id="rId2054"/>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25pt;height:14.25pt" o:ole="">
            <v:imagedata r:id="rId2055" o:title=""/>
          </v:shape>
          <o:OLEObject Type="Embed" ProgID="Equation.DSMT4" ShapeID="_x0000_i2016" DrawAspect="Content" ObjectID="_1493211084" r:id="rId2056"/>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25pt;height:14.25pt" o:ole="">
            <v:imagedata r:id="rId2057" o:title=""/>
          </v:shape>
          <o:OLEObject Type="Embed" ProgID="Equation.DSMT4" ShapeID="_x0000_i2017" DrawAspect="Content" ObjectID="_1493211085" r:id="rId2058"/>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25pt;height:14.25pt" o:ole="">
            <v:imagedata r:id="rId2059" o:title=""/>
          </v:shape>
          <o:OLEObject Type="Embed" ProgID="Equation.DSMT4" ShapeID="_x0000_i2018" DrawAspect="Content" ObjectID="_1493211086" r:id="rId2060"/>
        </w:object>
      </w:r>
      <w:r w:rsidR="00D40C73" w:rsidRPr="00B27FE9">
        <w:t xml:space="preserve">.  (In a biphasic material however, since </w:t>
      </w:r>
      <w:r w:rsidR="006C2049" w:rsidRPr="006C2049">
        <w:rPr>
          <w:position w:val="-6"/>
        </w:rPr>
        <w:object w:dxaOrig="660" w:dyaOrig="320" w14:anchorId="2B4F2797">
          <v:shape id="_x0000_i2019" type="#_x0000_t75" style="width:36.75pt;height:14.25pt" o:ole="">
            <v:imagedata r:id="rId2061" o:title=""/>
          </v:shape>
          <o:OLEObject Type="Embed" ProgID="Equation.DSMT4" ShapeID="_x0000_i2019" DrawAspect="Content" ObjectID="_1493211087" r:id="rId2062"/>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9.25pt;height:14.25pt" o:ole="">
            <v:imagedata r:id="rId2063" o:title=""/>
          </v:shape>
          <o:OLEObject Type="Embed" ProgID="Equation.DSMT4" ShapeID="_x0000_i2020" DrawAspect="Content" ObjectID="_1493211088" r:id="rId2064"/>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5.25pt;height:21.75pt" o:ole="">
            <v:imagedata r:id="rId2065" o:title=""/>
          </v:shape>
          <o:OLEObject Type="Embed" ProgID="Equation.DSMT4" ShapeID="_x0000_i2021" DrawAspect="Content" ObjectID="_1493211089" r:id="rId2066"/>
        </w:object>
      </w:r>
      <w:r w:rsidRPr="00B27FE9">
        <w:t xml:space="preserve">, where </w:t>
      </w:r>
      <w:r w:rsidR="006C2049" w:rsidRPr="006C2049">
        <w:rPr>
          <w:position w:val="-6"/>
        </w:rPr>
        <w:object w:dxaOrig="300" w:dyaOrig="320" w14:anchorId="20E83365">
          <v:shape id="_x0000_i2022" type="#_x0000_t75" style="width:14.25pt;height:14.25pt" o:ole="">
            <v:imagedata r:id="rId2067" o:title=""/>
          </v:shape>
          <o:OLEObject Type="Embed" ProgID="Equation.DSMT4" ShapeID="_x0000_i2022" DrawAspect="Content" ObjectID="_1493211090" r:id="rId2068"/>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6.75pt;height:6.75pt" o:ole="">
            <v:imagedata r:id="rId2069" o:title=""/>
          </v:shape>
          <o:OLEObject Type="Embed" ProgID="Equation.DSMT4" ShapeID="_x0000_i2023" DrawAspect="Content" ObjectID="_1493211091" r:id="rId2070"/>
        </w:object>
      </w:r>
      <w:r w:rsidRPr="00B27FE9">
        <w:t xml:space="preserve"> is </w:t>
      </w:r>
      <w:r w:rsidR="006C2049" w:rsidRPr="006C2049">
        <w:rPr>
          <w:position w:val="-6"/>
        </w:rPr>
        <w:object w:dxaOrig="800" w:dyaOrig="260" w14:anchorId="4635019B">
          <v:shape id="_x0000_i2024" type="#_x0000_t75" style="width:42.75pt;height:14.25pt" o:ole="">
            <v:imagedata r:id="rId2071" o:title=""/>
          </v:shape>
          <o:OLEObject Type="Embed" ProgID="Equation.DSMT4" ShapeID="_x0000_i2024" DrawAspect="Content" ObjectID="_1493211092" r:id="rId2072"/>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9.25pt;height:14.25pt" o:ole="">
            <v:imagedata r:id="rId2073" o:title=""/>
          </v:shape>
          <o:OLEObject Type="Embed" ProgID="Equation.DSMT4" ShapeID="_x0000_i2025" DrawAspect="Content" ObjectID="_1493211093" r:id="rId2074"/>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2.75pt;height:14.25pt" o:ole="">
            <v:imagedata r:id="rId2075" o:title=""/>
          </v:shape>
          <o:OLEObject Type="Embed" ProgID="Equation.DSMT4" ShapeID="_x0000_i2026" DrawAspect="Content" ObjectID="_1493211094" r:id="rId2076"/>
        </w:object>
      </w:r>
      <w:r w:rsidRPr="00B27FE9">
        <w:t xml:space="preserve"> and </w:t>
      </w:r>
      <w:r w:rsidR="006C2049" w:rsidRPr="006C2049">
        <w:rPr>
          <w:position w:val="-10"/>
        </w:rPr>
        <w:object w:dxaOrig="880" w:dyaOrig="360" w14:anchorId="037676A5">
          <v:shape id="_x0000_i2027" type="#_x0000_t75" style="width:42.75pt;height:21.75pt" o:ole="">
            <v:imagedata r:id="rId2077" o:title=""/>
          </v:shape>
          <o:OLEObject Type="Embed" ProgID="Equation.DSMT4" ShapeID="_x0000_i2027" DrawAspect="Content" ObjectID="_1493211095" r:id="rId2078"/>
        </w:object>
      </w:r>
      <w:r w:rsidRPr="00B27FE9">
        <w:t xml:space="preserve">, where </w:t>
      </w:r>
      <w:r w:rsidR="006C2049" w:rsidRPr="006C2049">
        <w:rPr>
          <w:position w:val="-6"/>
        </w:rPr>
        <w:object w:dxaOrig="260" w:dyaOrig="220" w14:anchorId="5C2CB2ED">
          <v:shape id="_x0000_i2028" type="#_x0000_t75" style="width:14.25pt;height:14.25pt" o:ole="">
            <v:imagedata r:id="rId2079" o:title=""/>
          </v:shape>
          <o:OLEObject Type="Embed" ProgID="Equation.DSMT4" ShapeID="_x0000_i2028" DrawAspect="Content" ObjectID="_1493211096" r:id="rId2080"/>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25pt;height:21.75pt" o:ole="">
            <v:imagedata r:id="rId2081" o:title=""/>
          </v:shape>
          <o:OLEObject Type="Embed" ProgID="Equation.DSMT4" ShapeID="_x0000_i2029" DrawAspect="Content" ObjectID="_1493211097" r:id="rId2082"/>
        </w:object>
      </w:r>
      <w:r w:rsidRPr="00B27FE9">
        <w:t xml:space="preserve"> is the molar flux of solute </w:t>
      </w:r>
      <w:r w:rsidR="006C2049" w:rsidRPr="006C2049">
        <w:rPr>
          <w:position w:val="-4"/>
        </w:rPr>
        <w:object w:dxaOrig="220" w:dyaOrig="200" w14:anchorId="1E3AD037">
          <v:shape id="_x0000_i2030" type="#_x0000_t75" style="width:14.25pt;height:6.75pt" o:ole="">
            <v:imagedata r:id="rId2083" o:title=""/>
          </v:shape>
          <o:OLEObject Type="Embed" ProgID="Equation.DSMT4" ShapeID="_x0000_i2030" DrawAspect="Content" ObjectID="_1493211098" r:id="rId2084"/>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25pt;height:14.25pt" o:ole="">
            <v:imagedata r:id="rId2085" o:title=""/>
          </v:shape>
          <o:OLEObject Type="Embed" ProgID="Equation.DSMT4" ShapeID="_x0000_i2031" DrawAspect="Content" ObjectID="_1493211099" r:id="rId2086"/>
        </w:object>
      </w:r>
      <w:r w:rsidRPr="00B27FE9">
        <w:t xml:space="preserve"> and </w:t>
      </w:r>
      <w:r w:rsidR="006C2049" w:rsidRPr="006C2049">
        <w:rPr>
          <w:position w:val="-10"/>
        </w:rPr>
        <w:object w:dxaOrig="260" w:dyaOrig="360" w14:anchorId="1EE9DF2C">
          <v:shape id="_x0000_i2032" type="#_x0000_t75" style="width:14.25pt;height:21.75pt" o:ole="">
            <v:imagedata r:id="rId2087" o:title=""/>
          </v:shape>
          <o:OLEObject Type="Embed" ProgID="Equation.DSMT4" ShapeID="_x0000_i2032" DrawAspect="Content" ObjectID="_1493211100" r:id="rId2088"/>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6.75pt;height:78.75pt" o:ole="">
            <v:imagedata r:id="rId2089" o:title=""/>
          </v:shape>
          <o:OLEObject Type="Embed" ProgID="Equation.DSMT4" ShapeID="_x0000_i2033" DrawAspect="Content" ObjectID="_1493211101" r:id="rId2090"/>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5pt;height:42.75pt" o:ole="">
            <v:imagedata r:id="rId2091" o:title=""/>
          </v:shape>
          <o:OLEObject Type="Embed" ProgID="Equation.DSMT4" ShapeID="_x0000_i2034" DrawAspect="Content" ObjectID="_1493211102" r:id="rId2092"/>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25pt;height:14.25pt" o:ole="">
            <v:imagedata r:id="rId2093" o:title=""/>
          </v:shape>
          <o:OLEObject Type="Embed" ProgID="Equation.DSMT4" ShapeID="_x0000_i2035" DrawAspect="Content" ObjectID="_1493211103" r:id="rId2094"/>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25pt;height:14.25pt" o:ole="">
            <v:imagedata r:id="rId2095" o:title=""/>
          </v:shape>
          <o:OLEObject Type="Embed" ProgID="Equation.DSMT4" ShapeID="_x0000_i2036" DrawAspect="Content" ObjectID="_1493211104" r:id="rId2096"/>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25pt;height:6.75pt" o:ole="">
            <v:imagedata r:id="rId2097" o:title=""/>
          </v:shape>
          <o:OLEObject Type="Embed" ProgID="Equation.DSMT4" ShapeID="_x0000_i2037" DrawAspect="Content" ObjectID="_1493211105" r:id="rId2098"/>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25pt;height:21.75pt" o:ole="">
            <v:imagedata r:id="rId2099" o:title=""/>
          </v:shape>
          <o:OLEObject Type="Embed" ProgID="Equation.DSMT4" ShapeID="_x0000_i2038" DrawAspect="Content" ObjectID="_1493211106" r:id="rId2100"/>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75pt;height:21.75pt" o:ole="">
            <v:imagedata r:id="rId2101" o:title=""/>
          </v:shape>
          <o:OLEObject Type="Embed" ProgID="Equation.DSMT4" ShapeID="_x0000_i2039" DrawAspect="Content" ObjectID="_1493211107" r:id="rId2102"/>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3874" w:author="Gerard" w:date="2014-06-20T17:32:00Z"/>
        </w:rPr>
      </w:pPr>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ins w:id="3875" w:author="Gerard" w:date="2014-06-20T17:32:00Z">
        <w:r w:rsidRPr="00B27FE9">
          <w:br w:type="page"/>
        </w:r>
      </w:ins>
    </w:p>
    <w:p w14:paraId="2B2D2257" w14:textId="77777777" w:rsidR="00976D6B" w:rsidRDefault="00976D6B" w:rsidP="00976D6B">
      <w:pPr>
        <w:pStyle w:val="Heading3"/>
        <w:rPr>
          <w:ins w:id="3876" w:author="Gerard" w:date="2014-06-20T17:31:00Z"/>
        </w:rPr>
      </w:pPr>
      <w:bookmarkStart w:id="3877" w:name="_Toc370461254"/>
      <w:bookmarkStart w:id="3878" w:name="_Toc418602637"/>
      <w:ins w:id="3879" w:author="Gerard" w:date="2014-06-20T17:31:00Z">
        <w:r>
          <w:lastRenderedPageBreak/>
          <w:t>Guidelines for Multiphasic Analyses</w:t>
        </w:r>
        <w:bookmarkEnd w:id="3877"/>
        <w:bookmarkEnd w:id="3878"/>
      </w:ins>
    </w:p>
    <w:p w14:paraId="7D8B3FEA" w14:textId="77777777" w:rsidR="00976D6B" w:rsidRPr="00AB593C" w:rsidRDefault="00976D6B" w:rsidP="00976D6B">
      <w:pPr>
        <w:pStyle w:val="Heading4"/>
        <w:rPr>
          <w:ins w:id="3880" w:author="Gerard" w:date="2014-06-20T17:31:00Z"/>
        </w:rPr>
      </w:pPr>
      <w:bookmarkStart w:id="3881" w:name="_Toc370461255"/>
      <w:bookmarkStart w:id="3882" w:name="_Toc418602638"/>
      <w:ins w:id="3883" w:author="Gerard" w:date="2014-06-20T17:31:00Z">
        <w:r>
          <w:t>Initial State of Swelling</w:t>
        </w:r>
        <w:bookmarkEnd w:id="3881"/>
        <w:bookmarkEnd w:id="3882"/>
      </w:ins>
    </w:p>
    <w:p w14:paraId="621FEBD1" w14:textId="77777777" w:rsidR="00976D6B" w:rsidRDefault="00976D6B" w:rsidP="00976D6B">
      <w:pPr>
        <w:rPr>
          <w:ins w:id="3884" w:author="Gerard" w:date="2014-06-20T17:31:00Z"/>
        </w:rPr>
      </w:pPr>
      <w:ins w:id="3885"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3886" w:author="Gerard" w:date="2014-06-20T17:31:00Z"/>
        </w:rPr>
      </w:pPr>
    </w:p>
    <w:p w14:paraId="7BB5B563" w14:textId="77777777" w:rsidR="00976D6B" w:rsidRDefault="00976D6B" w:rsidP="00976D6B">
      <w:pPr>
        <w:rPr>
          <w:ins w:id="3887" w:author="Gerard" w:date="2014-06-20T17:31:00Z"/>
        </w:rPr>
      </w:pPr>
      <w:ins w:id="3888"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3889" w:author="Gerard" w:date="2014-06-20T17:31:00Z">
        <w:r>
          <w:fldChar w:fldCharType="separate"/>
        </w:r>
      </w:ins>
      <w:r w:rsidR="00C00DDA">
        <w:t>Chapter 6</w:t>
      </w:r>
      <w:ins w:id="3890" w:author="Gerard" w:date="2014-06-20T17:31:00Z">
        <w:r>
          <w:fldChar w:fldCharType="end"/>
        </w:r>
        <w:r>
          <w:t>) where the first step is a steady-state analysis (Section </w:t>
        </w:r>
        <w:r>
          <w:fldChar w:fldCharType="begin"/>
        </w:r>
        <w:r>
          <w:instrText xml:space="preserve"> REF _Ref250285979 \r \h </w:instrText>
        </w:r>
      </w:ins>
      <w:ins w:id="3891" w:author="Gerard" w:date="2014-06-20T17:31:00Z">
        <w:r>
          <w:fldChar w:fldCharType="separate"/>
        </w:r>
      </w:ins>
      <w:ins w:id="3892" w:author="Gerard" w:date="2015-04-08T21:50:00Z">
        <w:r w:rsidR="00C00DDA">
          <w:t>3.5.1</w:t>
        </w:r>
      </w:ins>
      <w:del w:id="3893" w:author="Gerard" w:date="2014-07-29T23:58:00Z">
        <w:r w:rsidDel="001B13CD">
          <w:delText>3.4.1</w:delText>
        </w:r>
      </w:del>
      <w:ins w:id="3894"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3895" w:author="Gerard" w:date="2014-06-20T17:31:00Z">
        <w:r>
          <w:fldChar w:fldCharType="separate"/>
        </w:r>
      </w:ins>
      <w:ins w:id="3896" w:author="Gerard" w:date="2015-04-08T21:50:00Z">
        <w:r w:rsidR="00C00DDA">
          <w:t>3.10.1</w:t>
        </w:r>
      </w:ins>
      <w:del w:id="3897" w:author="Gerard" w:date="2014-07-29T23:58:00Z">
        <w:r w:rsidDel="001B13CD">
          <w:delText>3.9.1</w:delText>
        </w:r>
      </w:del>
      <w:ins w:id="3898" w:author="Gerard" w:date="2014-06-20T17:31:00Z">
        <w:r>
          <w:fldChar w:fldCharType="end"/>
        </w:r>
        <w:r>
          <w:t>), so that they become superposed over and above the initial swelling state.</w:t>
        </w:r>
      </w:ins>
    </w:p>
    <w:p w14:paraId="04FC83FD" w14:textId="77777777" w:rsidR="00976D6B" w:rsidRDefault="00976D6B" w:rsidP="00976D6B">
      <w:pPr>
        <w:rPr>
          <w:ins w:id="3899" w:author="Gerard" w:date="2014-06-20T17:31:00Z"/>
        </w:rPr>
      </w:pPr>
    </w:p>
    <w:p w14:paraId="66603F79" w14:textId="77777777" w:rsidR="00976D6B" w:rsidRDefault="00976D6B" w:rsidP="00976D6B">
      <w:pPr>
        <w:pStyle w:val="Example"/>
        <w:rPr>
          <w:ins w:id="3900" w:author="Gerard" w:date="2014-06-20T17:31:00Z"/>
        </w:rPr>
      </w:pPr>
      <w:ins w:id="3901" w:author="Gerard" w:date="2014-06-20T17:31:00Z">
        <w:r>
          <w:t>Example:</w:t>
        </w:r>
      </w:ins>
    </w:p>
    <w:p w14:paraId="156FF880" w14:textId="77777777" w:rsidR="00976D6B" w:rsidRDefault="00976D6B" w:rsidP="00976D6B">
      <w:pPr>
        <w:pStyle w:val="code"/>
        <w:rPr>
          <w:ins w:id="3902" w:author="Gerard" w:date="2014-06-20T17:31:00Z"/>
        </w:rPr>
      </w:pPr>
      <w:ins w:id="3903" w:author="Gerard" w:date="2014-06-20T17:31:00Z">
        <w:r>
          <w:t>&lt;Step&gt;</w:t>
        </w:r>
      </w:ins>
    </w:p>
    <w:p w14:paraId="039CFD6D" w14:textId="77777777" w:rsidR="00976D6B" w:rsidRDefault="00976D6B" w:rsidP="00976D6B">
      <w:pPr>
        <w:pStyle w:val="code"/>
        <w:rPr>
          <w:ins w:id="3904" w:author="Gerard" w:date="2014-06-20T17:31:00Z"/>
        </w:rPr>
      </w:pPr>
      <w:ins w:id="3905" w:author="Gerard" w:date="2014-06-20T17:31:00Z">
        <w:r>
          <w:tab/>
          <w:t>&lt;Module type="multiphasic"/&gt;</w:t>
        </w:r>
      </w:ins>
    </w:p>
    <w:p w14:paraId="38B2F78B" w14:textId="77777777" w:rsidR="00976D6B" w:rsidRDefault="00976D6B" w:rsidP="00976D6B">
      <w:pPr>
        <w:pStyle w:val="code"/>
        <w:rPr>
          <w:ins w:id="3906" w:author="Gerard" w:date="2014-06-20T17:31:00Z"/>
        </w:rPr>
      </w:pPr>
      <w:ins w:id="3907" w:author="Gerard" w:date="2014-06-20T17:31:00Z">
        <w:r>
          <w:tab/>
          <w:t>&lt;Control&gt;</w:t>
        </w:r>
      </w:ins>
    </w:p>
    <w:p w14:paraId="44CF6B22" w14:textId="77777777" w:rsidR="00976D6B" w:rsidRDefault="00976D6B" w:rsidP="00976D6B">
      <w:pPr>
        <w:pStyle w:val="code"/>
        <w:rPr>
          <w:ins w:id="3908" w:author="Gerard" w:date="2014-06-20T17:31:00Z"/>
        </w:rPr>
      </w:pPr>
      <w:ins w:id="3909" w:author="Gerard" w:date="2014-06-20T17:31:00Z">
        <w:r>
          <w:tab/>
        </w:r>
        <w:r>
          <w:tab/>
          <w:t>&lt;analysis type="steady-state"/&gt;</w:t>
        </w:r>
      </w:ins>
    </w:p>
    <w:p w14:paraId="644DD6CF" w14:textId="77777777" w:rsidR="00976D6B" w:rsidRDefault="00976D6B" w:rsidP="00976D6B">
      <w:pPr>
        <w:pStyle w:val="code"/>
        <w:rPr>
          <w:ins w:id="3910" w:author="Gerard" w:date="2014-06-20T17:31:00Z"/>
        </w:rPr>
      </w:pPr>
      <w:ins w:id="3911" w:author="Gerard" w:date="2014-06-20T17:31:00Z">
        <w:r>
          <w:tab/>
        </w:r>
        <w:r>
          <w:tab/>
          <w:t>...</w:t>
        </w:r>
      </w:ins>
    </w:p>
    <w:p w14:paraId="1936ACC7" w14:textId="77777777" w:rsidR="00976D6B" w:rsidRDefault="00976D6B" w:rsidP="00976D6B">
      <w:pPr>
        <w:pStyle w:val="code"/>
        <w:rPr>
          <w:ins w:id="3912" w:author="Gerard" w:date="2014-06-20T17:31:00Z"/>
        </w:rPr>
      </w:pPr>
      <w:ins w:id="3913" w:author="Gerard" w:date="2014-06-20T17:31:00Z">
        <w:r>
          <w:tab/>
          <w:t>&lt;/Control&gt;</w:t>
        </w:r>
      </w:ins>
    </w:p>
    <w:p w14:paraId="618EFF25" w14:textId="77777777" w:rsidR="00976D6B" w:rsidRDefault="00976D6B" w:rsidP="00976D6B">
      <w:pPr>
        <w:pStyle w:val="code"/>
        <w:rPr>
          <w:ins w:id="3914" w:author="Gerard" w:date="2014-06-20T17:31:00Z"/>
        </w:rPr>
      </w:pPr>
      <w:ins w:id="3915" w:author="Gerard" w:date="2014-06-20T17:31:00Z">
        <w:r>
          <w:t>&lt;/Step&gt;</w:t>
        </w:r>
      </w:ins>
    </w:p>
    <w:p w14:paraId="45DF18C4" w14:textId="77777777" w:rsidR="00976D6B" w:rsidRDefault="00976D6B" w:rsidP="00976D6B">
      <w:pPr>
        <w:pStyle w:val="code"/>
        <w:rPr>
          <w:ins w:id="3916" w:author="Gerard" w:date="2014-06-20T17:31:00Z"/>
        </w:rPr>
      </w:pPr>
      <w:ins w:id="3917" w:author="Gerard" w:date="2014-06-20T17:31:00Z">
        <w:r>
          <w:t>&lt;Step&gt;</w:t>
        </w:r>
      </w:ins>
    </w:p>
    <w:p w14:paraId="1AC5E761" w14:textId="77777777" w:rsidR="00976D6B" w:rsidRDefault="00976D6B" w:rsidP="00976D6B">
      <w:pPr>
        <w:pStyle w:val="code"/>
        <w:rPr>
          <w:ins w:id="3918" w:author="Gerard" w:date="2014-06-20T17:31:00Z"/>
        </w:rPr>
      </w:pPr>
      <w:ins w:id="3919" w:author="Gerard" w:date="2014-06-20T17:31:00Z">
        <w:r>
          <w:tab/>
          <w:t>&lt;Module type="multiphasic"/&gt;</w:t>
        </w:r>
      </w:ins>
    </w:p>
    <w:p w14:paraId="354A355A" w14:textId="77777777" w:rsidR="00976D6B" w:rsidRDefault="00976D6B" w:rsidP="00976D6B">
      <w:pPr>
        <w:pStyle w:val="code"/>
        <w:rPr>
          <w:ins w:id="3920" w:author="Gerard" w:date="2014-06-20T17:31:00Z"/>
        </w:rPr>
      </w:pPr>
      <w:ins w:id="3921" w:author="Gerard" w:date="2014-06-20T17:31:00Z">
        <w:r>
          <w:tab/>
          <w:t>&lt;Control&gt;</w:t>
        </w:r>
      </w:ins>
    </w:p>
    <w:p w14:paraId="7AED919D" w14:textId="77777777" w:rsidR="00976D6B" w:rsidRDefault="00976D6B" w:rsidP="00976D6B">
      <w:pPr>
        <w:pStyle w:val="code"/>
        <w:rPr>
          <w:ins w:id="3922" w:author="Gerard" w:date="2014-06-20T17:31:00Z"/>
        </w:rPr>
      </w:pPr>
      <w:ins w:id="3923" w:author="Gerard" w:date="2014-06-20T17:31:00Z">
        <w:r>
          <w:tab/>
        </w:r>
        <w:r>
          <w:tab/>
          <w:t>...</w:t>
        </w:r>
      </w:ins>
    </w:p>
    <w:p w14:paraId="06F81EA9" w14:textId="77777777" w:rsidR="00976D6B" w:rsidRDefault="00976D6B" w:rsidP="00976D6B">
      <w:pPr>
        <w:pStyle w:val="code"/>
        <w:rPr>
          <w:ins w:id="3924" w:author="Gerard" w:date="2014-06-20T17:31:00Z"/>
        </w:rPr>
      </w:pPr>
      <w:ins w:id="3925" w:author="Gerard" w:date="2014-06-20T17:31:00Z">
        <w:r>
          <w:tab/>
          <w:t>&lt;/Control&gt;</w:t>
        </w:r>
      </w:ins>
    </w:p>
    <w:p w14:paraId="77BCFF26" w14:textId="77777777" w:rsidR="00976D6B" w:rsidRDefault="00976D6B" w:rsidP="00976D6B">
      <w:pPr>
        <w:pStyle w:val="code"/>
        <w:rPr>
          <w:ins w:id="3926" w:author="Gerard" w:date="2014-06-20T17:31:00Z"/>
        </w:rPr>
      </w:pPr>
      <w:ins w:id="3927" w:author="Gerard" w:date="2014-06-20T17:31:00Z">
        <w:r>
          <w:tab/>
          <w:t>&lt;Boundary&gt;</w:t>
        </w:r>
      </w:ins>
    </w:p>
    <w:p w14:paraId="28955921" w14:textId="77777777" w:rsidR="00976D6B" w:rsidRDefault="00976D6B" w:rsidP="00976D6B">
      <w:pPr>
        <w:pStyle w:val="code"/>
        <w:rPr>
          <w:ins w:id="3928" w:author="Gerard" w:date="2014-06-20T17:31:00Z"/>
        </w:rPr>
      </w:pPr>
      <w:ins w:id="3929" w:author="Gerard" w:date="2014-06-20T17:31:00Z">
        <w:r>
          <w:tab/>
        </w:r>
        <w:r>
          <w:tab/>
          <w:t>&lt;prescribe type="relative"&gt;</w:t>
        </w:r>
      </w:ins>
    </w:p>
    <w:p w14:paraId="04891870" w14:textId="77777777" w:rsidR="00976D6B" w:rsidRPr="0098023B" w:rsidRDefault="00976D6B" w:rsidP="00976D6B">
      <w:pPr>
        <w:pStyle w:val="code"/>
        <w:rPr>
          <w:ins w:id="3930" w:author="Gerard" w:date="2014-06-20T17:31:00Z"/>
          <w:lang w:val="nl-BE"/>
        </w:rPr>
      </w:pPr>
      <w:ins w:id="3931"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3932" w:author="Gerard" w:date="2014-06-20T17:31:00Z"/>
        </w:rPr>
      </w:pPr>
      <w:ins w:id="3933"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3934" w:author="Gerard" w:date="2014-06-20T17:31:00Z"/>
        </w:rPr>
      </w:pPr>
      <w:ins w:id="3935" w:author="Gerard" w:date="2014-06-20T17:31:00Z">
        <w:r>
          <w:tab/>
        </w:r>
        <w:r>
          <w:tab/>
          <w:t>&lt;/prescribe&gt;</w:t>
        </w:r>
      </w:ins>
    </w:p>
    <w:p w14:paraId="1BD96909" w14:textId="77777777" w:rsidR="00976D6B" w:rsidRDefault="00976D6B" w:rsidP="00976D6B">
      <w:pPr>
        <w:pStyle w:val="code"/>
        <w:rPr>
          <w:ins w:id="3936" w:author="Gerard" w:date="2014-06-20T17:31:00Z"/>
        </w:rPr>
      </w:pPr>
      <w:ins w:id="3937" w:author="Gerard" w:date="2014-06-20T17:31:00Z">
        <w:r>
          <w:tab/>
          <w:t>&lt;/Boundary&gt;</w:t>
        </w:r>
      </w:ins>
    </w:p>
    <w:p w14:paraId="7E9F2E72" w14:textId="77777777" w:rsidR="00976D6B" w:rsidRDefault="00976D6B" w:rsidP="00976D6B">
      <w:pPr>
        <w:pStyle w:val="code"/>
        <w:rPr>
          <w:ins w:id="3938" w:author="Gerard" w:date="2014-06-20T17:31:00Z"/>
        </w:rPr>
      </w:pPr>
      <w:ins w:id="3939" w:author="Gerard" w:date="2014-06-20T17:31:00Z">
        <w:r>
          <w:t>&lt;/Step&gt;</w:t>
        </w:r>
      </w:ins>
    </w:p>
    <w:p w14:paraId="3BC5C3C0" w14:textId="77777777" w:rsidR="00976D6B" w:rsidRDefault="00976D6B" w:rsidP="00976D6B">
      <w:pPr>
        <w:pStyle w:val="code"/>
        <w:rPr>
          <w:ins w:id="3940" w:author="Gerard" w:date="2014-06-20T17:31:00Z"/>
        </w:rPr>
      </w:pPr>
    </w:p>
    <w:p w14:paraId="2CF36BCD" w14:textId="77777777" w:rsidR="00976D6B" w:rsidRDefault="00976D6B" w:rsidP="00976D6B">
      <w:pPr>
        <w:pStyle w:val="Heading4"/>
        <w:rPr>
          <w:ins w:id="3941" w:author="Gerard" w:date="2014-06-20T17:31:00Z"/>
        </w:rPr>
      </w:pPr>
      <w:bookmarkStart w:id="3942" w:name="_Toc370461256"/>
      <w:bookmarkStart w:id="3943" w:name="_Toc418602639"/>
      <w:ins w:id="3944" w:author="Gerard" w:date="2014-06-20T17:31:00Z">
        <w:r>
          <w:lastRenderedPageBreak/>
          <w:t>Prescribed Boundary Conditions</w:t>
        </w:r>
        <w:bookmarkEnd w:id="3942"/>
        <w:bookmarkEnd w:id="3943"/>
      </w:ins>
    </w:p>
    <w:p w14:paraId="117B6327" w14:textId="507D5C75" w:rsidR="00976D6B" w:rsidRDefault="00976D6B" w:rsidP="00976D6B">
      <w:pPr>
        <w:rPr>
          <w:ins w:id="3945" w:author="Gerard" w:date="2014-06-20T17:31:00Z"/>
        </w:rPr>
      </w:pPr>
      <w:ins w:id="3946"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2040" type="#_x0000_t75" style="width:36.75pt;height:21.75pt" o:ole="">
            <v:imagedata r:id="rId2103" o:title=""/>
          </v:shape>
          <o:OLEObject Type="Embed" ProgID="Equation.DSMT4" ShapeID="_x0000_i2040" DrawAspect="Content" ObjectID="_1493211108" r:id="rId2104"/>
        </w:object>
      </w:r>
      <w:ins w:id="3947" w:author="Gerard" w:date="2014-06-20T17:31:00Z">
        <w:r>
          <w:t xml:space="preserve"> and </w:t>
        </w:r>
      </w:ins>
      <w:r w:rsidR="006C2049" w:rsidRPr="006C2049">
        <w:rPr>
          <w:position w:val="-14"/>
        </w:rPr>
        <w:object w:dxaOrig="740" w:dyaOrig="400" w14:anchorId="0A58E132">
          <v:shape id="_x0000_i2041" type="#_x0000_t75" style="width:36.75pt;height:21.75pt" o:ole="">
            <v:imagedata r:id="rId2105" o:title=""/>
          </v:shape>
          <o:OLEObject Type="Embed" ProgID="Equation.DSMT4" ShapeID="_x0000_i2041" DrawAspect="Content" ObjectID="_1493211109" r:id="rId2106"/>
        </w:object>
      </w:r>
      <w:ins w:id="3948"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2042" type="#_x0000_t75" style="width:65.25pt;height:21.75pt" o:ole="">
            <v:imagedata r:id="rId2107" o:title=""/>
          </v:shape>
          <o:OLEObject Type="Embed" ProgID="Equation.DSMT4" ShapeID="_x0000_i2042" DrawAspect="Content" ObjectID="_1493211110" r:id="rId2108"/>
        </w:object>
      </w:r>
      <w:ins w:id="3949" w:author="Gerard" w:date="2014-06-20T17:31:00Z">
        <w:r>
          <w:t xml:space="preserve">It follows that the effective fluid pressure in the external environment is </w:t>
        </w:r>
      </w:ins>
      <w:r w:rsidR="006C2049" w:rsidRPr="006C2049">
        <w:rPr>
          <w:position w:val="-16"/>
        </w:rPr>
        <w:object w:dxaOrig="2000" w:dyaOrig="440" w14:anchorId="3EFF56B9">
          <v:shape id="_x0000_i2043" type="#_x0000_t75" style="width:101.25pt;height:21.75pt" o:ole="">
            <v:imagedata r:id="rId2109" o:title=""/>
          </v:shape>
          <o:OLEObject Type="Embed" ProgID="Equation.DSMT4" ShapeID="_x0000_i2043" DrawAspect="Content" ObjectID="_1493211111" r:id="rId2110"/>
        </w:object>
      </w:r>
      <w:ins w:id="3950" w:author="Gerard" w:date="2014-06-20T17:31:00Z">
        <w:r>
          <w:t xml:space="preserve"> and the effective concentrations are </w:t>
        </w:r>
      </w:ins>
      <w:r w:rsidR="006C2049" w:rsidRPr="006C2049">
        <w:rPr>
          <w:position w:val="-18"/>
        </w:rPr>
        <w:object w:dxaOrig="1240" w:dyaOrig="460" w14:anchorId="484881FB">
          <v:shape id="_x0000_i2044" type="#_x0000_t75" style="width:65.25pt;height:21.75pt" o:ole="">
            <v:imagedata r:id="rId2111" o:title=""/>
          </v:shape>
          <o:OLEObject Type="Embed" ProgID="Equation.DSMT4" ShapeID="_x0000_i2044" DrawAspect="Content" ObjectID="_1493211112" r:id="rId2112"/>
        </w:object>
      </w:r>
      <w:r w:rsidR="006C2049" w:rsidRPr="006C2049">
        <w:rPr>
          <w:position w:val="-18"/>
        </w:rPr>
        <w:object w:dxaOrig="1219" w:dyaOrig="460" w14:anchorId="18D3C3F5">
          <v:shape id="_x0000_i2045" type="#_x0000_t75" style="width:65.25pt;height:21.75pt" o:ole="">
            <v:imagedata r:id="rId2113" o:title=""/>
          </v:shape>
          <o:OLEObject Type="Embed" ProgID="Equation.DSMT4" ShapeID="_x0000_i2045" DrawAspect="Content" ObjectID="_1493211113" r:id="rId2114"/>
        </w:object>
      </w:r>
      <w:ins w:id="3951" w:author="Gerard" w:date="2014-06-20T17:31:00Z">
        <w:r>
          <w:t>.  Therefore, in multiphasic analyses, whenever the external environment contains solutes</w:t>
        </w:r>
      </w:ins>
      <w:r w:rsidR="006C2049" w:rsidRPr="006C2049">
        <w:rPr>
          <w:position w:val="-14"/>
        </w:rPr>
        <w:object w:dxaOrig="240" w:dyaOrig="400" w14:anchorId="54010F2E">
          <v:shape id="_x0000_i2046" type="#_x0000_t75" style="width:14.25pt;height:21.75pt" o:ole="">
            <v:imagedata r:id="rId2115" o:title=""/>
          </v:shape>
          <o:OLEObject Type="Embed" ProgID="Equation.DSMT4" ShapeID="_x0000_i2046" DrawAspect="Content" ObjectID="_1493211114" r:id="rId2116"/>
        </w:object>
      </w:r>
      <w:ins w:id="3952"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3953" w:author="Gerard" w:date="2014-06-20T17:31:00Z"/>
        </w:rPr>
      </w:pPr>
    </w:p>
    <w:p w14:paraId="631C6759" w14:textId="17E0DB98" w:rsidR="00976D6B" w:rsidRDefault="00976D6B" w:rsidP="00976D6B">
      <w:pPr>
        <w:rPr>
          <w:ins w:id="3954" w:author="Gerard" w:date="2014-06-20T17:31:00Z"/>
        </w:rPr>
      </w:pPr>
      <w:ins w:id="3955" w:author="Gerard" w:date="2014-06-20T17:31:00Z">
        <w:r>
          <w:t xml:space="preserve">Letting </w:t>
        </w:r>
      </w:ins>
      <w:r w:rsidR="006C2049" w:rsidRPr="006C2049">
        <w:rPr>
          <w:position w:val="-14"/>
        </w:rPr>
        <w:object w:dxaOrig="720" w:dyaOrig="400" w14:anchorId="229F6D61">
          <v:shape id="_x0000_i2047" type="#_x0000_t75" style="width:36.75pt;height:21.75pt" o:ole="">
            <v:imagedata r:id="rId2117" o:title=""/>
          </v:shape>
          <o:OLEObject Type="Embed" ProgID="Equation.DSMT4" ShapeID="_x0000_i2047" DrawAspect="Content" ObjectID="_1493211115" r:id="rId2118"/>
        </w:object>
      </w:r>
      <w:ins w:id="3956" w:author="Gerard" w:date="2014-06-20T17:31:00Z">
        <w:r>
          <w:t xml:space="preserve"> also implies that prescribed mixture normal tractions (Section </w:t>
        </w:r>
        <w:r>
          <w:fldChar w:fldCharType="begin"/>
        </w:r>
        <w:r>
          <w:instrText xml:space="preserve"> REF _Ref194576545 \r \h </w:instrText>
        </w:r>
      </w:ins>
      <w:ins w:id="3957" w:author="Gerard" w:date="2014-06-20T17:31:00Z">
        <w:r>
          <w:fldChar w:fldCharType="separate"/>
        </w:r>
      </w:ins>
      <w:ins w:id="3958" w:author="Gerard" w:date="2015-04-08T21:50:00Z">
        <w:r w:rsidR="00C00DDA">
          <w:t xml:space="preserve">3.11.2.3. </w:t>
        </w:r>
      </w:ins>
      <w:del w:id="3959" w:author="Gerard" w:date="2014-07-29T23:58:00Z">
        <w:r w:rsidDel="001B13CD">
          <w:delText xml:space="preserve">3.10.2.3. </w:delText>
        </w:r>
      </w:del>
      <w:ins w:id="3960"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2048" type="#_x0000_t75" style="width:36.75pt;height:21.75pt" o:ole="">
            <v:imagedata r:id="rId2119" o:title=""/>
          </v:shape>
          <o:OLEObject Type="Embed" ProgID="Equation.DSMT4" ShapeID="_x0000_i2048" DrawAspect="Content" ObjectID="_1493211116" r:id="rId2120"/>
        </w:object>
      </w:r>
      <w:ins w:id="3961"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2049" type="#_x0000_t75" style="width:36.75pt;height:21.75pt" o:ole="">
            <v:imagedata r:id="rId2121" o:title=""/>
          </v:shape>
          <o:OLEObject Type="Embed" ProgID="Equation.DSMT4" ShapeID="_x0000_i2049" DrawAspect="Content" ObjectID="_1493211117" r:id="rId2122"/>
        </w:object>
      </w:r>
      <w:ins w:id="3962"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2050" type="#_x0000_t75" style="width:65.25pt;height:21.75pt" o:ole="">
            <v:imagedata r:id="rId2123" o:title=""/>
          </v:shape>
          <o:OLEObject Type="Embed" ProgID="Equation.DSMT4" ShapeID="_x0000_i2050" DrawAspect="Content" ObjectID="_1493211118" r:id="rId2124"/>
        </w:object>
      </w:r>
      <w:r w:rsidR="006C2049" w:rsidRPr="006C2049">
        <w:rPr>
          <w:position w:val="-18"/>
        </w:rPr>
        <w:object w:dxaOrig="1219" w:dyaOrig="460" w14:anchorId="33058EA3">
          <v:shape id="_x0000_i2051" type="#_x0000_t75" style="width:65.25pt;height:21.75pt" o:ole="">
            <v:imagedata r:id="rId2125" o:title=""/>
          </v:shape>
          <o:OLEObject Type="Embed" ProgID="Equation.DSMT4" ShapeID="_x0000_i2051" DrawAspect="Content" ObjectID="_1493211119" r:id="rId2126"/>
        </w:object>
      </w:r>
      <w:ins w:id="3963" w:author="Gerard" w:date="2014-06-20T17:31:00Z">
        <w:r>
          <w:t>.</w:t>
        </w:r>
      </w:ins>
    </w:p>
    <w:p w14:paraId="53B5BBD7" w14:textId="77777777" w:rsidR="00976D6B" w:rsidRDefault="00976D6B" w:rsidP="00976D6B">
      <w:pPr>
        <w:pStyle w:val="Heading4"/>
        <w:rPr>
          <w:ins w:id="3964" w:author="Gerard" w:date="2014-06-20T17:31:00Z"/>
        </w:rPr>
      </w:pPr>
      <w:bookmarkStart w:id="3965" w:name="_Toc370461257"/>
      <w:bookmarkStart w:id="3966" w:name="_Toc418602640"/>
      <w:ins w:id="3967" w:author="Gerard" w:date="2014-06-20T17:31:00Z">
        <w:r>
          <w:t>Prescribed Initial Conditions</w:t>
        </w:r>
        <w:bookmarkEnd w:id="3965"/>
        <w:bookmarkEnd w:id="3966"/>
      </w:ins>
    </w:p>
    <w:p w14:paraId="7DF40044" w14:textId="1DC961F6" w:rsidR="00976D6B" w:rsidRDefault="00976D6B" w:rsidP="00976D6B">
      <w:pPr>
        <w:rPr>
          <w:ins w:id="3968" w:author="Gerard" w:date="2014-06-20T17:31:00Z"/>
        </w:rPr>
      </w:pPr>
      <w:ins w:id="3969"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2052" type="#_x0000_t75" style="width:14.25pt;height:21.75pt" o:ole="">
            <v:imagedata r:id="rId2127" o:title=""/>
          </v:shape>
          <o:OLEObject Type="Embed" ProgID="Equation.DSMT4" ShapeID="_x0000_i2052" DrawAspect="Content" ObjectID="_1493211120" r:id="rId2128"/>
        </w:object>
      </w:r>
      <w:ins w:id="3970" w:author="Gerard" w:date="2014-06-20T17:31:00Z">
        <w:r>
          <w:t xml:space="preserve"> and effective concentrations </w:t>
        </w:r>
      </w:ins>
      <w:r w:rsidR="006C2049" w:rsidRPr="006C2049">
        <w:rPr>
          <w:position w:val="-14"/>
        </w:rPr>
        <w:object w:dxaOrig="279" w:dyaOrig="420" w14:anchorId="1C8FBB97">
          <v:shape id="_x0000_i2053" type="#_x0000_t75" style="width:14.25pt;height:21.75pt" o:ole="">
            <v:imagedata r:id="rId2129" o:title=""/>
          </v:shape>
          <o:OLEObject Type="Embed" ProgID="Equation.DSMT4" ShapeID="_x0000_i2053" DrawAspect="Content" ObjectID="_1493211121" r:id="rId2130"/>
        </w:object>
      </w:r>
      <w:r w:rsidR="006C2049" w:rsidRPr="006C2049">
        <w:rPr>
          <w:position w:val="-10"/>
        </w:rPr>
        <w:object w:dxaOrig="980" w:dyaOrig="300" w14:anchorId="75095455">
          <v:shape id="_x0000_i2054" type="#_x0000_t75" style="width:50.25pt;height:14.25pt" o:ole="">
            <v:imagedata r:id="rId2131" o:title=""/>
          </v:shape>
          <o:OLEObject Type="Embed" ProgID="Equation.DSMT4" ShapeID="_x0000_i2054" DrawAspect="Content" ObjectID="_1493211122" r:id="rId2132"/>
        </w:object>
      </w:r>
      <w:ins w:id="3971" w:author="Gerard" w:date="2014-06-20T17:31:00Z">
        <w:r>
          <w:t xml:space="preserve">, the initial conditions inside the material should be set to </w:t>
        </w:r>
      </w:ins>
      <w:r w:rsidR="006C2049" w:rsidRPr="006C2049">
        <w:rPr>
          <w:position w:val="-14"/>
        </w:rPr>
        <w:object w:dxaOrig="720" w:dyaOrig="400" w14:anchorId="36995C68">
          <v:shape id="_x0000_i2055" type="#_x0000_t75" style="width:36.75pt;height:21.75pt" o:ole="">
            <v:imagedata r:id="rId2133" o:title=""/>
          </v:shape>
          <o:OLEObject Type="Embed" ProgID="Equation.DSMT4" ShapeID="_x0000_i2055" DrawAspect="Content" ObjectID="_1493211123" r:id="rId2134"/>
        </w:object>
      </w:r>
      <w:ins w:id="3972" w:author="Gerard" w:date="2014-06-20T17:31:00Z">
        <w:r>
          <w:t xml:space="preserve"> and </w:t>
        </w:r>
      </w:ins>
      <w:r w:rsidR="006C2049" w:rsidRPr="006C2049">
        <w:rPr>
          <w:position w:val="-14"/>
        </w:rPr>
        <w:object w:dxaOrig="840" w:dyaOrig="420" w14:anchorId="29B6275D">
          <v:shape id="_x0000_i2056" type="#_x0000_t75" style="width:42.75pt;height:21.75pt" o:ole="">
            <v:imagedata r:id="rId2135" o:title=""/>
          </v:shape>
          <o:OLEObject Type="Embed" ProgID="Equation.DSMT4" ShapeID="_x0000_i2056" DrawAspect="Content" ObjectID="_1493211124" r:id="rId2136"/>
        </w:object>
      </w:r>
      <w:ins w:id="3973"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2057" type="#_x0000_t75" style="width:14.25pt;height:21.75pt" o:ole="">
            <v:imagedata r:id="rId2137" o:title=""/>
          </v:shape>
          <o:OLEObject Type="Embed" ProgID="Equation.DSMT4" ShapeID="_x0000_i2057" DrawAspect="Content" ObjectID="_1493211125" r:id="rId2138"/>
        </w:object>
      </w:r>
      <w:ins w:id="3974" w:author="Gerard" w:date="2014-06-20T17:31:00Z">
        <w:r>
          <w:t xml:space="preserve"> and </w:t>
        </w:r>
      </w:ins>
      <w:r w:rsidR="006C2049" w:rsidRPr="006C2049">
        <w:rPr>
          <w:position w:val="-14"/>
        </w:rPr>
        <w:object w:dxaOrig="279" w:dyaOrig="420" w14:anchorId="3E0FD7B0">
          <v:shape id="_x0000_i2058" type="#_x0000_t75" style="width:14.25pt;height:21.75pt" o:ole="">
            <v:imagedata r:id="rId2139" o:title=""/>
          </v:shape>
          <o:OLEObject Type="Embed" ProgID="Equation.DSMT4" ShapeID="_x0000_i2058" DrawAspect="Content" ObjectID="_1493211126" r:id="rId2140"/>
        </w:object>
      </w:r>
      <w:ins w:id="3975" w:author="Gerard" w:date="2014-06-20T17:31:00Z">
        <w:r>
          <w:t xml:space="preserve"> should be evaluated as described in Section </w:t>
        </w:r>
        <w:r>
          <w:fldChar w:fldCharType="begin"/>
        </w:r>
        <w:r>
          <w:instrText xml:space="preserve"> REF _Ref188326917 \r \h </w:instrText>
        </w:r>
      </w:ins>
      <w:ins w:id="3976" w:author="Gerard" w:date="2014-06-20T17:31:00Z">
        <w:r>
          <w:fldChar w:fldCharType="separate"/>
        </w:r>
      </w:ins>
      <w:r w:rsidR="00C00DDA">
        <w:t>8.5.2</w:t>
      </w:r>
      <w:ins w:id="3977" w:author="Gerard" w:date="2014-06-20T17:31:00Z">
        <w:r>
          <w:fldChar w:fldCharType="end"/>
        </w:r>
      </w:ins>
    </w:p>
    <w:p w14:paraId="14BB36C1" w14:textId="77777777" w:rsidR="00976D6B" w:rsidRDefault="00976D6B" w:rsidP="00976D6B">
      <w:pPr>
        <w:pStyle w:val="Heading4"/>
        <w:rPr>
          <w:ins w:id="3978" w:author="Gerard" w:date="2014-06-20T17:31:00Z"/>
        </w:rPr>
      </w:pPr>
      <w:bookmarkStart w:id="3979" w:name="_Toc370461258"/>
      <w:bookmarkStart w:id="3980" w:name="_Toc418602641"/>
      <w:ins w:id="3981" w:author="Gerard" w:date="2014-06-20T17:31:00Z">
        <w:r>
          <w:t>Prescribed Effective Solute Flux</w:t>
        </w:r>
        <w:bookmarkEnd w:id="3979"/>
        <w:bookmarkEnd w:id="3980"/>
      </w:ins>
    </w:p>
    <w:p w14:paraId="6D303BF0" w14:textId="777CEC7D" w:rsidR="00976D6B" w:rsidRPr="00E71089" w:rsidRDefault="00976D6B" w:rsidP="00976D6B">
      <w:pPr>
        <w:rPr>
          <w:ins w:id="3982" w:author="Gerard" w:date="2014-06-20T17:31:00Z"/>
        </w:rPr>
      </w:pPr>
      <w:ins w:id="3983"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2059" type="#_x0000_t75" style="width:14.25pt;height:14.25pt" o:ole="">
            <v:imagedata r:id="rId2141" o:title=""/>
          </v:shape>
          <o:OLEObject Type="Embed" ProgID="Equation.DSMT4" ShapeID="_x0000_i2059" DrawAspect="Content" ObjectID="_1493211127" r:id="rId2142"/>
        </w:object>
      </w:r>
      <w:ins w:id="3984" w:author="Gerard" w:date="2014-06-20T17:31:00Z">
        <w:r>
          <w:t xml:space="preserve"> be prescribed as </w:t>
        </w:r>
      </w:ins>
      <w:r w:rsidR="006C2049" w:rsidRPr="006C2049">
        <w:rPr>
          <w:position w:val="-18"/>
        </w:rPr>
        <w:object w:dxaOrig="1920" w:dyaOrig="440" w14:anchorId="3DBD62D1">
          <v:shape id="_x0000_i2060" type="#_x0000_t75" style="width:93.75pt;height:21.75pt" o:ole="">
            <v:imagedata r:id="rId2143" o:title=""/>
          </v:shape>
          <o:OLEObject Type="Embed" ProgID="Equation.DSMT4" ShapeID="_x0000_i2060" DrawAspect="Content" ObjectID="_1493211128" r:id="rId2144"/>
        </w:object>
      </w:r>
      <w:ins w:id="3985" w:author="Gerard" w:date="2014-06-20T17:31:00Z">
        <w:r>
          <w:t xml:space="preserve">, where </w:t>
        </w:r>
      </w:ins>
      <w:r w:rsidR="006C2049" w:rsidRPr="006C2049">
        <w:rPr>
          <w:position w:val="-12"/>
        </w:rPr>
        <w:object w:dxaOrig="300" w:dyaOrig="380" w14:anchorId="31DE4C4A">
          <v:shape id="_x0000_i2061" type="#_x0000_t75" style="width:14.25pt;height:21.75pt" o:ole="">
            <v:imagedata r:id="rId2145" o:title=""/>
          </v:shape>
          <o:OLEObject Type="Embed" ProgID="Equation.DSMT4" ShapeID="_x0000_i2061" DrawAspect="Content" ObjectID="_1493211129" r:id="rId2146"/>
        </w:object>
      </w:r>
      <w:ins w:id="3986" w:author="Gerard" w:date="2014-06-20T17:31:00Z">
        <w:r>
          <w:t xml:space="preserve"> is the effective solute flux. For a mixture containing only neutral solutes (</w:t>
        </w:r>
      </w:ins>
      <w:r w:rsidR="006C2049" w:rsidRPr="006C2049">
        <w:rPr>
          <w:position w:val="-10"/>
        </w:rPr>
        <w:object w:dxaOrig="1080" w:dyaOrig="360" w14:anchorId="5C3E173C">
          <v:shape id="_x0000_i2062" type="#_x0000_t75" style="width:57.75pt;height:21.75pt" o:ole="">
            <v:imagedata r:id="rId2147" o:title=""/>
          </v:shape>
          <o:OLEObject Type="Embed" ProgID="Equation.DSMT4" ShapeID="_x0000_i2062" DrawAspect="Content" ObjectID="_1493211130" r:id="rId2148"/>
        </w:object>
      </w:r>
      <w:ins w:id="3987" w:author="Gerard" w:date="2014-06-20T17:31:00Z">
        <w:r>
          <w:t xml:space="preserve"> ), it follows that </w:t>
        </w:r>
      </w:ins>
      <w:r w:rsidR="006C2049" w:rsidRPr="006C2049">
        <w:rPr>
          <w:position w:val="-12"/>
        </w:rPr>
        <w:object w:dxaOrig="800" w:dyaOrig="380" w14:anchorId="611BA195">
          <v:shape id="_x0000_i2063" type="#_x0000_t75" style="width:42.75pt;height:21.75pt" o:ole="">
            <v:imagedata r:id="rId2149" o:title=""/>
          </v:shape>
          <o:OLEObject Type="Embed" ProgID="Equation.DSMT4" ShapeID="_x0000_i2063" DrawAspect="Content" ObjectID="_1493211131" r:id="rId2150"/>
        </w:object>
      </w:r>
      <w:ins w:id="3988" w:author="Gerard" w:date="2014-06-20T17:31:00Z">
        <w:r>
          <w:t>.</w:t>
        </w:r>
      </w:ins>
    </w:p>
    <w:p w14:paraId="6E785E5F" w14:textId="77777777" w:rsidR="00976D6B" w:rsidRDefault="00976D6B" w:rsidP="00976D6B">
      <w:pPr>
        <w:pStyle w:val="Heading4"/>
        <w:rPr>
          <w:ins w:id="3989" w:author="Gerard" w:date="2014-06-20T17:31:00Z"/>
        </w:rPr>
      </w:pPr>
      <w:bookmarkStart w:id="3990" w:name="_Toc370461259"/>
      <w:bookmarkStart w:id="3991" w:name="_Toc418602642"/>
      <w:ins w:id="3992" w:author="Gerard" w:date="2014-06-20T17:31:00Z">
        <w:r>
          <w:t>Prescribed Electric Current Density</w:t>
        </w:r>
        <w:bookmarkEnd w:id="3990"/>
        <w:bookmarkEnd w:id="3991"/>
      </w:ins>
    </w:p>
    <w:p w14:paraId="1AC949D7" w14:textId="77777777" w:rsidR="00976D6B" w:rsidRDefault="00976D6B" w:rsidP="00976D6B">
      <w:pPr>
        <w:rPr>
          <w:ins w:id="3993" w:author="Gerard" w:date="2014-06-20T17:31:00Z"/>
        </w:rPr>
      </w:pPr>
      <w:ins w:id="3994"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3995" w:author="Gerard" w:date="2014-06-20T17:31:00Z"/>
        </w:rPr>
      </w:pPr>
      <w:ins w:id="3996" w:author="Gerard" w:date="2014-06-20T17:31:00Z">
        <w:r>
          <w:tab/>
        </w:r>
      </w:ins>
      <w:r w:rsidR="006C2049" w:rsidRPr="006C2049">
        <w:rPr>
          <w:position w:val="-28"/>
        </w:rPr>
        <w:object w:dxaOrig="1579" w:dyaOrig="560" w14:anchorId="097BC833">
          <v:shape id="_x0000_i2064" type="#_x0000_t75" style="width:78.75pt;height:29.25pt" o:ole="">
            <v:imagedata r:id="rId2151" o:title=""/>
          </v:shape>
          <o:OLEObject Type="Embed" ProgID="Equation.DSMT4" ShapeID="_x0000_i2064" DrawAspect="Content" ObjectID="_1493211132" r:id="rId2152"/>
        </w:object>
      </w:r>
      <w:ins w:id="3997" w:author="Gerard" w:date="2014-06-20T17:31:00Z">
        <w:r>
          <w:t>.</w:t>
        </w:r>
      </w:ins>
    </w:p>
    <w:p w14:paraId="420EB5BA" w14:textId="52D335EC" w:rsidR="00976D6B" w:rsidRDefault="00976D6B" w:rsidP="00976D6B">
      <w:pPr>
        <w:rPr>
          <w:ins w:id="3998" w:author="Gerard" w:date="2014-06-20T17:31:00Z"/>
        </w:rPr>
      </w:pPr>
      <w:ins w:id="3999" w:author="Gerard" w:date="2014-06-20T17:31:00Z">
        <w:r>
          <w:t xml:space="preserve">Since only the normal component </w:t>
        </w:r>
      </w:ins>
      <w:r w:rsidR="006C2049" w:rsidRPr="006C2049">
        <w:rPr>
          <w:position w:val="-14"/>
        </w:rPr>
        <w:object w:dxaOrig="1140" w:dyaOrig="420" w14:anchorId="3FE3127B">
          <v:shape id="_x0000_i2065" type="#_x0000_t75" style="width:57.75pt;height:21.75pt" o:ole="">
            <v:imagedata r:id="rId2153" o:title=""/>
          </v:shape>
          <o:OLEObject Type="Embed" ProgID="Equation.DSMT4" ShapeID="_x0000_i2065" DrawAspect="Content" ObjectID="_1493211133" r:id="rId2154"/>
        </w:object>
      </w:r>
      <w:ins w:id="4000"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2066" type="#_x0000_t75" style="width:57.75pt;height:21.75pt" o:ole="">
            <v:imagedata r:id="rId2155" o:title=""/>
          </v:shape>
          <o:OLEObject Type="Embed" ProgID="Equation.DSMT4" ShapeID="_x0000_i2066" DrawAspect="Content" ObjectID="_1493211134" r:id="rId2156"/>
        </w:object>
      </w:r>
      <w:ins w:id="4001" w:author="Gerard" w:date="2014-06-20T17:31:00Z">
        <w:r>
          <w:t xml:space="preserve"> of the current density may be prescribed.  </w:t>
        </w:r>
        <w:r>
          <w:lastRenderedPageBreak/>
          <w:t xml:space="preserve">To prescribe </w:t>
        </w:r>
      </w:ins>
      <w:r w:rsidR="006C2049" w:rsidRPr="006C2049">
        <w:rPr>
          <w:position w:val="-14"/>
        </w:rPr>
        <w:object w:dxaOrig="260" w:dyaOrig="400" w14:anchorId="58399F8B">
          <v:shape id="_x0000_i2067" type="#_x0000_t75" style="width:14.25pt;height:21.75pt" o:ole="">
            <v:imagedata r:id="rId2157" o:title=""/>
          </v:shape>
          <o:OLEObject Type="Embed" ProgID="Equation.DSMT4" ShapeID="_x0000_i2067" DrawAspect="Content" ObjectID="_1493211135" r:id="rId2158"/>
        </w:object>
      </w:r>
      <w:ins w:id="4002"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2068" type="#_x0000_t75" style="width:35.25pt;height:21.75pt" o:ole="">
            <v:imagedata r:id="rId2159" o:title=""/>
          </v:shape>
          <o:OLEObject Type="Embed" ProgID="Equation.DSMT4" ShapeID="_x0000_i2068" DrawAspect="Content" ObjectID="_1493211136" r:id="rId2160"/>
        </w:object>
      </w:r>
      <w:ins w:id="4003"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2069" type="#_x0000_t75" style="width:1in;height:21.75pt" o:ole="">
            <v:imagedata r:id="rId2161" o:title=""/>
          </v:shape>
          <o:OLEObject Type="Embed" ProgID="Equation.DSMT4" ShapeID="_x0000_i2069" DrawAspect="Content" ObjectID="_1493211137" r:id="rId2162"/>
        </w:object>
      </w:r>
      <w:ins w:id="4004" w:author="Gerard" w:date="2014-06-20T17:31:00Z">
        <w:r>
          <w:t xml:space="preserve">. Since </w:t>
        </w:r>
      </w:ins>
      <w:r w:rsidR="006C2049" w:rsidRPr="006C2049">
        <w:rPr>
          <w:position w:val="-4"/>
        </w:rPr>
        <w:object w:dxaOrig="780" w:dyaOrig="300" w14:anchorId="4ECC8044">
          <v:shape id="_x0000_i2070" type="#_x0000_t75" style="width:35.25pt;height:14.25pt" o:ole="">
            <v:imagedata r:id="rId2163" o:title=""/>
          </v:shape>
          <o:OLEObject Type="Embed" ProgID="Equation.DSMT4" ShapeID="_x0000_i2070" DrawAspect="Content" ObjectID="_1493211138" r:id="rId2164"/>
        </w:object>
      </w:r>
      <w:ins w:id="4005" w:author="Gerard" w:date="2014-06-20T17:31:00Z">
        <w:r>
          <w:t xml:space="preserve"> and </w:t>
        </w:r>
      </w:ins>
      <w:r w:rsidR="006C2049" w:rsidRPr="006C2049">
        <w:rPr>
          <w:position w:val="-4"/>
        </w:rPr>
        <w:object w:dxaOrig="780" w:dyaOrig="300" w14:anchorId="060357EF">
          <v:shape id="_x0000_i2071" type="#_x0000_t75" style="width:35.25pt;height:14.25pt" o:ole="">
            <v:imagedata r:id="rId2165" o:title=""/>
          </v:shape>
          <o:OLEObject Type="Embed" ProgID="Equation.DSMT4" ShapeID="_x0000_i2071" DrawAspect="Content" ObjectID="_1493211139" r:id="rId2166"/>
        </w:object>
      </w:r>
      <w:ins w:id="4006" w:author="Gerard" w:date="2014-06-20T17:31:00Z">
        <w:r>
          <w:t xml:space="preserve"> in a triphasic mixture, the corresponding effective fluxes are given by </w:t>
        </w:r>
      </w:ins>
      <w:r w:rsidR="006C2049" w:rsidRPr="006C2049">
        <w:rPr>
          <w:position w:val="-12"/>
        </w:rPr>
        <w:object w:dxaOrig="2140" w:dyaOrig="380" w14:anchorId="6FD3BFD8">
          <v:shape id="_x0000_i2072" type="#_x0000_t75" style="width:107.25pt;height:21.75pt" o:ole="">
            <v:imagedata r:id="rId2167" o:title=""/>
          </v:shape>
          <o:OLEObject Type="Embed" ProgID="Equation.DSMT4" ShapeID="_x0000_i2072" DrawAspect="Content" ObjectID="_1493211140" r:id="rId2168"/>
        </w:object>
      </w:r>
      <w:ins w:id="4007" w:author="Gerard" w:date="2014-06-20T17:31:00Z">
        <w:r>
          <w:t xml:space="preserve"> and </w:t>
        </w:r>
      </w:ins>
      <w:r w:rsidR="006C2049" w:rsidRPr="006C2049">
        <w:rPr>
          <w:position w:val="-12"/>
        </w:rPr>
        <w:object w:dxaOrig="1140" w:dyaOrig="380" w14:anchorId="017B6A1D">
          <v:shape id="_x0000_i2073" type="#_x0000_t75" style="width:57.75pt;height:21.75pt" o:ole="">
            <v:imagedata r:id="rId2169" o:title=""/>
          </v:shape>
          <o:OLEObject Type="Embed" ProgID="Equation.DSMT4" ShapeID="_x0000_i2073" DrawAspect="Content" ObjectID="_1493211141" r:id="rId2170"/>
        </w:object>
      </w:r>
      <w:ins w:id="4008" w:author="Gerard" w:date="2014-06-20T17:31:00Z">
        <w:r>
          <w:t>.</w:t>
        </w:r>
      </w:ins>
    </w:p>
    <w:p w14:paraId="495E87BF" w14:textId="77777777" w:rsidR="00976D6B" w:rsidRDefault="00976D6B" w:rsidP="00976D6B">
      <w:pPr>
        <w:pStyle w:val="Heading4"/>
        <w:rPr>
          <w:ins w:id="4009" w:author="Gerard" w:date="2014-06-20T17:31:00Z"/>
        </w:rPr>
      </w:pPr>
      <w:bookmarkStart w:id="4010" w:name="_Toc370461260"/>
      <w:bookmarkStart w:id="4011" w:name="_Toc418602643"/>
      <w:ins w:id="4012" w:author="Gerard" w:date="2014-06-20T17:31:00Z">
        <w:r>
          <w:t>Electrical Grounding</w:t>
        </w:r>
        <w:bookmarkEnd w:id="4010"/>
        <w:bookmarkEnd w:id="4011"/>
      </w:ins>
    </w:p>
    <w:p w14:paraId="4A8A88CC" w14:textId="77777777" w:rsidR="00976D6B" w:rsidRPr="00CE798E" w:rsidRDefault="00976D6B" w:rsidP="00976D6B">
      <w:pPr>
        <w:rPr>
          <w:ins w:id="4013" w:author="Gerard" w:date="2014-06-20T17:31:00Z"/>
        </w:rPr>
      </w:pPr>
      <w:ins w:id="4014"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015" w:author="Gerard" w:date="2014-06-20T17:31:00Z"/>
        </w:rPr>
      </w:pPr>
      <w:ins w:id="4016"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017" w:name="_Ref188932651"/>
      <w:bookmarkStart w:id="4018" w:name="_Toc418602644"/>
      <w:r w:rsidRPr="0097532C">
        <w:t xml:space="preserve">General Specification of </w:t>
      </w:r>
      <w:r w:rsidR="007960DE">
        <w:t xml:space="preserve">Multiphasic </w:t>
      </w:r>
      <w:r w:rsidRPr="0097532C">
        <w:t>Materials</w:t>
      </w:r>
      <w:bookmarkEnd w:id="4017"/>
      <w:bookmarkEnd w:id="4018"/>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25pt;height:14.25pt" o:ole="">
            <v:imagedata r:id="rId2171" o:title=""/>
          </v:shape>
          <o:OLEObject Type="Embed" ProgID="Equation.DSMT4" ShapeID="_x0000_i2074" DrawAspect="Content" ObjectID="_1493211142" r:id="rId2172"/>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25pt;height:14.25pt" o:ole="">
            <v:imagedata r:id="rId2173" o:title=""/>
          </v:shape>
          <o:OLEObject Type="Embed" ProgID="Equation.DSMT4" ShapeID="_x0000_i2075" DrawAspect="Content" ObjectID="_1493211143" r:id="rId2174"/>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25pt;height:14.25pt" o:ole="">
            <v:imagedata r:id="rId2175" o:title=""/>
          </v:shape>
          <o:OLEObject Type="Embed" ProgID="Equation.DSMT4" ShapeID="_x0000_i2076" DrawAspect="Content" ObjectID="_1493211144" r:id="rId2176"/>
        </w:object>
      </w:r>
      <w:r w:rsidR="007960DE" w:rsidRPr="007D6F0D">
        <w:t xml:space="preserve">, the solute free diffusivity </w:t>
      </w:r>
      <w:r w:rsidR="006C2049" w:rsidRPr="006C2049">
        <w:rPr>
          <w:position w:val="-12"/>
        </w:rPr>
        <w:object w:dxaOrig="320" w:dyaOrig="380" w14:anchorId="5BF684FC">
          <v:shape id="_x0000_i2077" type="#_x0000_t75" style="width:14.25pt;height:21.75pt" o:ole="">
            <v:imagedata r:id="rId2177" o:title=""/>
          </v:shape>
          <o:OLEObject Type="Embed" ProgID="Equation.DSMT4" ShapeID="_x0000_i2077" DrawAspect="Content" ObjectID="_1493211145" r:id="rId2178"/>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25pt;height:14.25pt" o:ole="">
            <v:imagedata r:id="rId2179" o:title=""/>
          </v:shape>
          <o:OLEObject Type="Embed" ProgID="Equation.DSMT4" ShapeID="_x0000_i2078" DrawAspect="Content" ObjectID="_1493211146" r:id="rId2180"/>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25pt;height:21.75pt" o:ole="">
                  <v:imagedata r:id="rId2181" o:title=""/>
                </v:shape>
                <o:OLEObject Type="Embed" ProgID="Equation.DSMT4" ShapeID="_x0000_i2079" DrawAspect="Content" ObjectID="_1493211147" r:id="rId2182"/>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25pt;height:21.75pt" o:ole="">
                  <v:imagedata r:id="rId2183" o:title=""/>
                </v:shape>
                <o:OLEObject Type="Embed" ProgID="Equation.DSMT4" ShapeID="_x0000_i2080" DrawAspect="Content" ObjectID="_1493211148" r:id="rId2184"/>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25pt;height:14.25pt" o:ole="">
                  <v:imagedata r:id="rId2185" o:title=""/>
                </v:shape>
                <o:OLEObject Type="Embed" ProgID="Equation.DSMT4" ShapeID="_x0000_i2081" DrawAspect="Content" ObjectID="_1493211149" r:id="rId2186"/>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25pt;height:21.75pt" o:ole="">
                  <v:imagedata r:id="rId2187" o:title=""/>
                </v:shape>
                <o:OLEObject Type="Embed" ProgID="Equation.DSMT4" ShapeID="_x0000_i2082" DrawAspect="Content" ObjectID="_1493211150" r:id="rId2188"/>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25pt;height:14.25pt" o:ole="">
                  <v:imagedata r:id="rId2189" o:title=""/>
                </v:shape>
                <o:OLEObject Type="Embed" ProgID="Equation.DSMT4" ShapeID="_x0000_i2083" DrawAspect="Content" ObjectID="_1493211151" r:id="rId2190"/>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9.25pt;height:21.75pt" o:ole="">
            <v:imagedata r:id="rId2191" o:title=""/>
          </v:shape>
          <o:OLEObject Type="Embed" ProgID="Equation.DSMT4" ShapeID="_x0000_i2084" DrawAspect="Content" ObjectID="_1493211152" r:id="rId2192"/>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019" w:author="Gerard" w:date="2015-04-08T21:50:00Z">
        <w:r w:rsidR="00C00DDA">
          <w:t>4.6.2</w:t>
        </w:r>
      </w:ins>
      <w:del w:id="4020" w:author="Gerard" w:date="2015-04-08T21:50:00Z">
        <w:r w:rsidR="001B13CD" w:rsidDel="00C00DDA">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021" w:author="Gerard" w:date="2015-04-08T21:50:00Z">
        <w:r w:rsidR="00C00DDA">
          <w:t>4.7.5</w:t>
        </w:r>
      </w:ins>
      <w:del w:id="4022" w:author="Gerard" w:date="2015-04-08T21:50:00Z">
        <w:r w:rsidR="001B13CD" w:rsidDel="00C00DDA">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023" w:author="Gerard" w:date="2015-04-08T21:50:00Z">
        <w:r w:rsidR="00C00DDA">
          <w:t>3.6.2</w:t>
        </w:r>
      </w:ins>
      <w:del w:id="4024"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25pt;height:14.25pt" o:ole="">
                  <v:imagedata r:id="rId2193" o:title=""/>
                </v:shape>
                <o:OLEObject Type="Embed" ProgID="Equation.DSMT4" ShapeID="_x0000_i2085" DrawAspect="Content" ObjectID="_1493211153" r:id="rId2194"/>
              </w:object>
            </w:r>
            <w:r>
              <w:t xml:space="preserve"> and </w:t>
            </w:r>
            <w:r w:rsidR="006C2049" w:rsidRPr="006C2049">
              <w:rPr>
                <w:position w:val="-12"/>
              </w:rPr>
              <w:object w:dxaOrig="320" w:dyaOrig="380" w14:anchorId="6AF71BAF">
                <v:shape id="_x0000_i2086" type="#_x0000_t75" style="width:14.25pt;height:21.75pt" o:ole="">
                  <v:imagedata r:id="rId2195" o:title=""/>
                </v:shape>
                <o:OLEObject Type="Embed" ProgID="Equation.DSMT4" ShapeID="_x0000_i2086" DrawAspect="Content" ObjectID="_1493211154" r:id="rId2196"/>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25pt;height:14.25pt" o:ole="">
                  <v:imagedata r:id="rId2197" o:title=""/>
                </v:shape>
                <o:OLEObject Type="Embed" ProgID="Equation.DSMT4" ShapeID="_x0000_i2087" DrawAspect="Content" ObjectID="_1493211155" r:id="rId2198"/>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025" w:author="Gerard" w:date="2015-04-08T21:50:00Z">
        <w:r w:rsidR="00C00DDA">
          <w:t>4.7.3</w:t>
        </w:r>
      </w:ins>
      <w:del w:id="4026" w:author="Gerard" w:date="2015-04-08T21:50:00Z">
        <w:r w:rsidR="001B13CD" w:rsidDel="00C00DDA">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4027" w:author="Gerard" w:date="2015-04-08T21:50:00Z">
        <w:r w:rsidR="00C00DDA">
          <w:t>4.7.4</w:t>
        </w:r>
      </w:ins>
      <w:del w:id="4028" w:author="Gerard" w:date="2015-04-08T21:50:00Z">
        <w:r w:rsidR="001B13CD" w:rsidDel="00C00DDA">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029" w:author="Gerard" w:date="2015-04-08T21:50:00Z">
        <w:r w:rsidR="00C00DDA">
          <w:t>3.6.2</w:t>
        </w:r>
      </w:ins>
      <w:del w:id="4030"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25pt;height:21.75pt" o:ole="">
                  <v:imagedata r:id="rId2199" o:title=""/>
                </v:shape>
                <o:OLEObject Type="Embed" ProgID="Equation.DSMT4" ShapeID="_x0000_i2088" DrawAspect="Content" ObjectID="_1493211156" r:id="rId2200"/>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25pt;height:21.75pt" o:ole="">
                  <v:imagedata r:id="rId2201" o:title=""/>
                </v:shape>
                <o:OLEObject Type="Embed" ProgID="Equation.DSMT4" ShapeID="_x0000_i2089" DrawAspect="Content" ObjectID="_1493211157" r:id="rId2202"/>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25pt;height:21.75pt" o:ole="">
                  <v:imagedata r:id="rId2203" o:title=""/>
                </v:shape>
                <o:OLEObject Type="Embed" ProgID="Equation.DSMT4" ShapeID="_x0000_i2090" DrawAspect="Content" ObjectID="_1493211158" r:id="rId2204"/>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25pt;height:21.75pt" o:ole="">
            <v:imagedata r:id="rId2205" o:title=""/>
          </v:shape>
          <o:OLEObject Type="Embed" ProgID="Equation.DSMT4" ShapeID="_x0000_i2091" DrawAspect="Content" ObjectID="_1493211159" r:id="rId2206"/>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25pt;height:14.25pt" o:ole="">
            <v:imagedata r:id="rId2207" o:title=""/>
          </v:shape>
          <o:OLEObject Type="Embed" ProgID="Equation.DSMT4" ShapeID="_x0000_i2092" DrawAspect="Content" ObjectID="_1493211160" r:id="rId2208"/>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6.75pt;height:14.25pt" o:ole="">
            <v:imagedata r:id="rId2209" o:title=""/>
          </v:shape>
          <o:OLEObject Type="Embed" ProgID="Equation.DSMT4" ShapeID="_x0000_i2093" DrawAspect="Content" ObjectID="_1493211161" r:id="rId2210"/>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25pt;height:21.75pt" o:ole="">
            <v:imagedata r:id="rId2211" o:title=""/>
          </v:shape>
          <o:OLEObject Type="Embed" ProgID="Equation.DSMT4" ShapeID="_x0000_i2094" DrawAspect="Content" ObjectID="_1493211162" r:id="rId2212"/>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031" w:name="_Toc418602645"/>
      <w:r>
        <w:lastRenderedPageBreak/>
        <w:t>Solvent Supply Materials</w:t>
      </w:r>
      <w:bookmarkEnd w:id="4031"/>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25pt;height:21.75pt" o:ole="">
            <v:imagedata r:id="rId2213" o:title=""/>
          </v:shape>
          <o:OLEObject Type="Embed" ProgID="Equation.DSMT4" ShapeID="_x0000_i2095" DrawAspect="Content" ObjectID="_1493211163" r:id="rId2214"/>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25pt;height:21.75pt" o:ole="">
            <v:imagedata r:id="rId2215" o:title=""/>
          </v:shape>
          <o:OLEObject Type="Embed" ProgID="Equation.DSMT4" ShapeID="_x0000_i2096" DrawAspect="Content" ObjectID="_1493211164" r:id="rId2216"/>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25pt;height:21.75pt" o:ole="">
            <v:imagedata r:id="rId2217" o:title=""/>
          </v:shape>
          <o:OLEObject Type="Embed" ProgID="Equation.DSMT4" ShapeID="_x0000_i2097" DrawAspect="Content" ObjectID="_1493211165" r:id="rId2218"/>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032" w:name="_Toc418602646"/>
      <w:r>
        <w:lastRenderedPageBreak/>
        <w:t>Starling Equation</w:t>
      </w:r>
      <w:bookmarkEnd w:id="4032"/>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25pt;height:21.75pt" o:ole="">
                  <v:imagedata r:id="rId2219" o:title=""/>
                </v:shape>
                <o:OLEObject Type="Embed" ProgID="Equation.DSMT4" ShapeID="_x0000_i2098" DrawAspect="Content" ObjectID="_1493211166" r:id="rId2220"/>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25pt;height:21.75pt" o:ole="">
                  <v:imagedata r:id="rId2221" o:title=""/>
                </v:shape>
                <o:OLEObject Type="Embed" ProgID="Equation.DSMT4" ShapeID="_x0000_i2099" DrawAspect="Content" ObjectID="_1493211167" r:id="rId2222"/>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25pt;height:21.75pt" o:ole="">
                  <v:imagedata r:id="rId2223" o:title=""/>
                </v:shape>
                <o:OLEObject Type="Embed" ProgID="Equation.DSMT4" ShapeID="_x0000_i2100" DrawAspect="Content" ObjectID="_1493211168" r:id="rId2224"/>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25pt;height:21.75pt" o:ole="">
                  <v:imagedata r:id="rId2225" o:title=""/>
                </v:shape>
                <o:OLEObject Type="Embed" ProgID="Equation.DSMT4" ShapeID="_x0000_i2101" DrawAspect="Content" ObjectID="_1493211169" r:id="rId2226"/>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75pt;height:29.25pt" o:ole="">
            <v:imagedata r:id="rId2227" o:title=""/>
          </v:shape>
          <o:OLEObject Type="Embed" ProgID="Equation.DSMT4" ShapeID="_x0000_i2102" DrawAspect="Content" ObjectID="_1493211170" r:id="rId2228"/>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25pt;height:14.25pt" o:ole="">
            <v:imagedata r:id="rId2229" o:title=""/>
          </v:shape>
          <o:OLEObject Type="Embed" ProgID="Equation.DSMT4" ShapeID="_x0000_i2103" DrawAspect="Content" ObjectID="_1493211171" r:id="rId2230"/>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033" w:name="_Toc418602647"/>
      <w:r>
        <w:lastRenderedPageBreak/>
        <w:t>Chemical Reactions</w:t>
      </w:r>
      <w:bookmarkEnd w:id="4033"/>
    </w:p>
    <w:p w14:paraId="399FEF39" w14:textId="77777777" w:rsidR="004C5B33" w:rsidRPr="00A61269" w:rsidRDefault="004C5B33" w:rsidP="004C5B33">
      <w:pPr>
        <w:pStyle w:val="Heading3"/>
        <w:rPr>
          <w:ins w:id="4034" w:author="rawlins" w:date="2015-05-15T14:05:00Z"/>
        </w:rPr>
      </w:pPr>
      <w:bookmarkStart w:id="4035" w:name="_Toc418602648"/>
      <w:ins w:id="4036" w:author="rawlins" w:date="2015-05-15T14:05:00Z">
        <w:r>
          <w:t>Guidelines for Chemical Reaction Analyses</w:t>
        </w:r>
      </w:ins>
    </w:p>
    <w:p w14:paraId="47A9232A" w14:textId="77777777" w:rsidR="004C5B33" w:rsidRPr="00546A57" w:rsidRDefault="004C5B33" w:rsidP="004C5B33">
      <w:pPr>
        <w:rPr>
          <w:ins w:id="4037" w:author="rawlins" w:date="2015-05-15T14:05:00Z"/>
        </w:rPr>
      </w:pPr>
      <w:ins w:id="4038" w:author="rawlins" w:date="2015-05-15T14:05:00Z">
        <w:r>
          <w:t>Chemical reactions may be modeled within a multiphasic mixture.  The reaction may involve solutes (</w:t>
        </w:r>
        <w:r w:rsidRPr="00980D5F">
          <w:rPr>
            <w:position w:val="-6"/>
          </w:rPr>
          <w:object w:dxaOrig="540" w:dyaOrig="220" w14:anchorId="5A1BA877">
            <v:shape id="_x0000_i2319" type="#_x0000_t75" style="width:27pt;height:11.25pt" o:ole="">
              <v:imagedata r:id="rId2231" o:title=""/>
            </v:shape>
            <o:OLEObject Type="Embed" ProgID="Equation.DSMT4" ShapeID="_x0000_i2319" DrawAspect="Content" ObjectID="_1493211172" r:id="rId2232"/>
          </w:object>
        </w:r>
        <w:r>
          <w:t>) and solid-bound molecules (</w:t>
        </w:r>
        <w:r w:rsidRPr="00980D5F">
          <w:rPr>
            <w:position w:val="-6"/>
          </w:rPr>
          <w:object w:dxaOrig="639" w:dyaOrig="220" w14:anchorId="721AC1DB">
            <v:shape id="_x0000_i2320" type="#_x0000_t75" style="width:32.25pt;height:11.25pt" o:ole="">
              <v:imagedata r:id="rId2233" o:title=""/>
            </v:shape>
            <o:OLEObject Type="Embed" ProgID="Equation.DSMT4" ShapeID="_x0000_i2320" DrawAspect="Content" ObjectID="_1493211173" r:id="rId2234"/>
          </w:object>
        </w:r>
        <w:r>
          <w:t>) that move with the solid matrix (</w:t>
        </w:r>
        <w:r w:rsidRPr="00980D5F">
          <w:rPr>
            <w:position w:val="-10"/>
          </w:rPr>
          <w:object w:dxaOrig="1240" w:dyaOrig="360" w14:anchorId="078BEC97">
            <v:shape id="_x0000_i2321" type="#_x0000_t75" style="width:62.25pt;height:18pt" o:ole="">
              <v:imagedata r:id="rId2235" o:title=""/>
            </v:shape>
            <o:OLEObject Type="Embed" ProgID="Equation.DSMT4" ShapeID="_x0000_i2321" DrawAspect="Content" ObjectID="_1493211174" r:id="rId2236"/>
          </w:object>
        </w:r>
        <w:r>
          <w:t xml:space="preserve">).  </w:t>
        </w:r>
        <w:r w:rsidRPr="00546A57">
          <w:t>Consider a general chemical reaction,</w:t>
        </w:r>
      </w:ins>
    </w:p>
    <w:p w14:paraId="3EB6EAB5" w14:textId="77777777" w:rsidR="004C5B33" w:rsidRDefault="004C5B33" w:rsidP="004C5B33">
      <w:pPr>
        <w:pStyle w:val="MTDisplayEquation"/>
        <w:rPr>
          <w:ins w:id="4039" w:author="rawlins" w:date="2015-05-15T14:05:00Z"/>
        </w:rPr>
      </w:pPr>
      <w:ins w:id="4040" w:author="rawlins" w:date="2015-05-15T14:05:00Z">
        <w:r>
          <w:tab/>
        </w:r>
        <w:r w:rsidRPr="00980D5F">
          <w:rPr>
            <w:position w:val="-28"/>
          </w:rPr>
          <w:object w:dxaOrig="2060" w:dyaOrig="540" w14:anchorId="1E00246A">
            <v:shape id="_x0000_i2322" type="#_x0000_t75" style="width:102.75pt;height:27pt" o:ole="">
              <v:imagedata r:id="rId2237" o:title=""/>
            </v:shape>
            <o:OLEObject Type="Embed" ProgID="Equation.DSMT4" ShapeID="_x0000_i2322" DrawAspect="Content" ObjectID="_1493211175" r:id="rId2238"/>
          </w:object>
        </w:r>
        <w:r>
          <w:tab/>
          <w:t>(a)</w:t>
        </w:r>
      </w:ins>
    </w:p>
    <w:p w14:paraId="0A57038A" w14:textId="77777777" w:rsidR="004C5B33" w:rsidRDefault="004C5B33" w:rsidP="004C5B33">
      <w:pPr>
        <w:rPr>
          <w:ins w:id="4041" w:author="rawlins" w:date="2015-05-15T14:05:00Z"/>
        </w:rPr>
      </w:pPr>
      <w:ins w:id="4042" w:author="rawlins" w:date="2015-05-15T14:05:00Z">
        <w:r w:rsidRPr="00546A57">
          <w:t xml:space="preserve">where </w:t>
        </w:r>
        <w:r w:rsidRPr="00025957">
          <w:rPr>
            <w:position w:val="-4"/>
          </w:rPr>
          <w:object w:dxaOrig="320" w:dyaOrig="300" w14:anchorId="0681BBE5">
            <v:shape id="_x0000_i2323" type="#_x0000_t75" style="width:15.75pt;height:15pt" o:ole="">
              <v:imagedata r:id="rId2239" o:title=""/>
            </v:shape>
            <o:OLEObject Type="Embed" ProgID="Equation.DSMT4" ShapeID="_x0000_i2323" DrawAspect="Content" ObjectID="_1493211176" r:id="rId2240"/>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324" type="#_x0000_t75" style="width:12pt;height:11.25pt" o:ole="">
              <v:imagedata r:id="rId2241" o:title=""/>
            </v:shape>
            <o:OLEObject Type="Embed" ProgID="Equation.DSMT4" ShapeID="_x0000_i2324" DrawAspect="Content" ObjectID="_1493211177" r:id="rId2242"/>
          </w:object>
        </w:r>
        <w:r>
          <w:t xml:space="preserve"> in the mixture</w:t>
        </w:r>
        <w:r w:rsidRPr="00546A57">
          <w:t xml:space="preserve">; </w:t>
        </w:r>
        <w:r w:rsidRPr="00980D5F">
          <w:rPr>
            <w:position w:val="-12"/>
          </w:rPr>
          <w:object w:dxaOrig="300" w:dyaOrig="380" w14:anchorId="5EE2EB9A">
            <v:shape id="_x0000_i2325" type="#_x0000_t75" style="width:15pt;height:18.75pt" o:ole="">
              <v:imagedata r:id="rId2243" o:title=""/>
            </v:shape>
            <o:OLEObject Type="Embed" ProgID="Equation.DSMT4" ShapeID="_x0000_i2325" DrawAspect="Content" ObjectID="_1493211178" r:id="rId2244"/>
          </w:object>
        </w:r>
        <w:r w:rsidRPr="00546A57">
          <w:t xml:space="preserve"> and </w:t>
        </w:r>
        <w:r w:rsidRPr="00980D5F">
          <w:rPr>
            <w:position w:val="-12"/>
          </w:rPr>
          <w:object w:dxaOrig="300" w:dyaOrig="380" w14:anchorId="42754DFC">
            <v:shape id="_x0000_i2326" type="#_x0000_t75" style="width:15pt;height:18.75pt" o:ole="">
              <v:imagedata r:id="rId2245" o:title=""/>
            </v:shape>
            <o:OLEObject Type="Embed" ProgID="Equation.DSMT4" ShapeID="_x0000_i2326" DrawAspect="Content" ObjectID="_1493211179" r:id="rId2246"/>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327" type="#_x0000_t75" style="width:14.25pt;height:15.75pt" o:ole="">
              <v:imagedata r:id="rId2247" o:title=""/>
            </v:shape>
            <o:OLEObject Type="Embed" ProgID="Equation.DSMT4" ShapeID="_x0000_i2327" DrawAspect="Content" ObjectID="_1493211180" r:id="rId2248"/>
          </w:object>
        </w:r>
        <w:r>
          <w:t xml:space="preserve"> and molar supplies </w:t>
        </w:r>
        <w:r w:rsidRPr="00980D5F">
          <w:rPr>
            <w:position w:val="-6"/>
          </w:rPr>
          <w:object w:dxaOrig="279" w:dyaOrig="320" w14:anchorId="38FBD9F1">
            <v:shape id="_x0000_i2328" type="#_x0000_t75" style="width:14.25pt;height:15.75pt" o:ole="">
              <v:imagedata r:id="rId2249" o:title=""/>
            </v:shape>
            <o:OLEObject Type="Embed" ProgID="Equation.DSMT4" ShapeID="_x0000_i2328" DrawAspect="Content" ObjectID="_1493211181" r:id="rId2250"/>
          </w:object>
        </w:r>
        <w:r>
          <w:t xml:space="preserve"> on a solution-volume basis for all reactants and products, whether they are solutes or solid-bound molecular species.</w:t>
        </w:r>
      </w:ins>
    </w:p>
    <w:p w14:paraId="472F7A2F" w14:textId="77777777" w:rsidR="004C5B33" w:rsidRDefault="004C5B33" w:rsidP="004C5B33">
      <w:pPr>
        <w:rPr>
          <w:ins w:id="4043" w:author="rawlins" w:date="2015-05-15T14:05:00Z"/>
        </w:rPr>
      </w:pPr>
    </w:p>
    <w:p w14:paraId="036F27A2" w14:textId="77777777" w:rsidR="004C5B33" w:rsidRPr="00546A57" w:rsidRDefault="004C5B33" w:rsidP="004C5B33">
      <w:pPr>
        <w:rPr>
          <w:ins w:id="4044" w:author="rawlins" w:date="2015-05-15T14:05:00Z"/>
        </w:rPr>
      </w:pPr>
      <w:ins w:id="4045" w:author="rawlins" w:date="2015-05-15T14:05:00Z">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329" type="#_x0000_t75" style="width:14.25pt;height:15.75pt" o:ole="">
              <v:imagedata r:id="rId2251" o:title=""/>
            </v:shape>
            <o:OLEObject Type="Embed" ProgID="Equation.DSMT4" ShapeID="_x0000_i2329" DrawAspect="Content" ObjectID="_1493211182" r:id="rId2252"/>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330" type="#_x0000_t75" style="width:12pt;height:18.75pt" o:ole="">
              <v:imagedata r:id="rId2253" o:title=""/>
            </v:shape>
            <o:OLEObject Type="Embed" ProgID="Equation.DSMT4" ShapeID="_x0000_i2330" DrawAspect="Content" ObjectID="_1493211183" r:id="rId2254"/>
          </w:object>
        </w:r>
        <w:r w:rsidRPr="00546A57">
          <w:t xml:space="preserve"> according to </w:t>
        </w:r>
      </w:ins>
    </w:p>
    <w:p w14:paraId="5A501B10" w14:textId="77777777" w:rsidR="004C5B33" w:rsidRDefault="004C5B33" w:rsidP="004C5B33">
      <w:pPr>
        <w:pStyle w:val="MTDisplayEquation"/>
        <w:rPr>
          <w:ins w:id="4046" w:author="rawlins" w:date="2015-05-15T14:05:00Z"/>
        </w:rPr>
      </w:pPr>
      <w:ins w:id="4047" w:author="rawlins" w:date="2015-05-15T14:05:00Z">
        <w:r>
          <w:tab/>
        </w:r>
        <w:r w:rsidRPr="00980D5F">
          <w:rPr>
            <w:position w:val="-10"/>
          </w:rPr>
          <w:object w:dxaOrig="999" w:dyaOrig="380" w14:anchorId="4859D597">
            <v:shape id="_x0000_i2331" type="#_x0000_t75" style="width:50.25pt;height:18.75pt" o:ole="">
              <v:imagedata r:id="rId2255" o:title=""/>
            </v:shape>
            <o:OLEObject Type="Embed" ProgID="Equation.DSMT4" ShapeID="_x0000_i2331" DrawAspect="Content" ObjectID="_1493211184" r:id="rId2256"/>
          </w:object>
        </w:r>
        <w:r>
          <w:tab/>
          <w:t>(b)</w:t>
        </w:r>
      </w:ins>
    </w:p>
    <w:p w14:paraId="4E2B0AE8" w14:textId="77777777" w:rsidR="004C5B33" w:rsidRPr="00546A57" w:rsidRDefault="004C5B33" w:rsidP="004C5B33">
      <w:pPr>
        <w:rPr>
          <w:ins w:id="4048" w:author="rawlins" w:date="2015-05-15T14:05:00Z"/>
        </w:rPr>
      </w:pPr>
      <w:ins w:id="4049" w:author="rawlins" w:date="2015-05-15T14:05:00Z">
        <w:r w:rsidRPr="00546A57">
          <w:t xml:space="preserve">where </w:t>
        </w:r>
        <w:r w:rsidRPr="00980D5F">
          <w:rPr>
            <w:position w:val="-6"/>
          </w:rPr>
          <w:object w:dxaOrig="300" w:dyaOrig="320" w14:anchorId="3963DA59">
            <v:shape id="_x0000_i2332" type="#_x0000_t75" style="width:15pt;height:15.75pt" o:ole="">
              <v:imagedata r:id="rId2257" o:title=""/>
            </v:shape>
            <o:OLEObject Type="Embed" ProgID="Equation.DSMT4" ShapeID="_x0000_i2332" DrawAspect="Content" ObjectID="_1493211185" r:id="rId2258"/>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333" type="#_x0000_t75" style="width:15.75pt;height:15pt" o:ole="">
              <v:imagedata r:id="rId2259" o:title=""/>
            </v:shape>
            <o:OLEObject Type="Embed" ProgID="Equation.DSMT4" ShapeID="_x0000_i2333" DrawAspect="Content" ObjectID="_1493211186" r:id="rId2260"/>
          </w:object>
        </w:r>
        <w:r w:rsidRPr="00546A57">
          <w:t xml:space="preserve">, </w:t>
        </w:r>
      </w:ins>
    </w:p>
    <w:p w14:paraId="644E34CE" w14:textId="77777777" w:rsidR="004C5B33" w:rsidRDefault="004C5B33" w:rsidP="004C5B33">
      <w:pPr>
        <w:pStyle w:val="MTDisplayEquation"/>
        <w:rPr>
          <w:ins w:id="4050" w:author="rawlins" w:date="2015-05-15T14:05:00Z"/>
        </w:rPr>
      </w:pPr>
      <w:ins w:id="4051" w:author="rawlins" w:date="2015-05-15T14:05:00Z">
        <w:r>
          <w:tab/>
        </w:r>
        <w:r w:rsidRPr="00980D5F">
          <w:rPr>
            <w:position w:val="-12"/>
          </w:rPr>
          <w:object w:dxaOrig="1320" w:dyaOrig="380" w14:anchorId="4149039A">
            <v:shape id="_x0000_i2334" type="#_x0000_t75" style="width:66pt;height:18.75pt" o:ole="">
              <v:imagedata r:id="rId2261" o:title=""/>
            </v:shape>
            <o:OLEObject Type="Embed" ProgID="Equation.DSMT4" ShapeID="_x0000_i2334" DrawAspect="Content" ObjectID="_1493211187" r:id="rId2262"/>
          </w:object>
        </w:r>
        <w:r>
          <w:tab/>
          <w:t>(c)</w:t>
        </w:r>
      </w:ins>
    </w:p>
    <w:p w14:paraId="274CAA77" w14:textId="77777777" w:rsidR="004C5B33" w:rsidRPr="00546A57" w:rsidRDefault="004C5B33" w:rsidP="004C5B33">
      <w:pPr>
        <w:rPr>
          <w:ins w:id="4052" w:author="rawlins" w:date="2015-05-15T14:05:00Z"/>
        </w:rPr>
      </w:pPr>
      <w:ins w:id="4053" w:author="rawlins" w:date="2015-05-15T14:05:00Z">
        <w:r w:rsidRPr="00546A57">
          <w:t xml:space="preserve">Thus, formulating constitutive relations for </w:t>
        </w:r>
        <w:r w:rsidRPr="00980D5F">
          <w:rPr>
            <w:position w:val="-6"/>
          </w:rPr>
          <w:object w:dxaOrig="279" w:dyaOrig="320" w14:anchorId="291BF26E">
            <v:shape id="_x0000_i2335" type="#_x0000_t75" style="width:14.25pt;height:15.75pt" o:ole="">
              <v:imagedata r:id="rId2263" o:title=""/>
            </v:shape>
            <o:OLEObject Type="Embed" ProgID="Equation.DSMT4" ShapeID="_x0000_i2335" DrawAspect="Content" ObjectID="_1493211188" r:id="rId2264"/>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336" type="#_x0000_t75" style="width:57pt;height:21.75pt" o:ole="">
              <v:imagedata r:id="rId2265" o:title=""/>
            </v:shape>
            <o:OLEObject Type="Embed" ProgID="Equation.DSMT4" ShapeID="_x0000_i2336" DrawAspect="Content" ObjectID="_1493211189" r:id="rId2266"/>
          </w:object>
        </w:r>
        <w:r w:rsidRPr="00546A57">
          <w:t>.</w:t>
        </w:r>
        <w:r>
          <w:t xml:space="preserve">  </w:t>
        </w:r>
        <w:r w:rsidRPr="00546A57">
          <w:t>When the chemical reaction is reversible,</w:t>
        </w:r>
      </w:ins>
    </w:p>
    <w:p w14:paraId="433452B9" w14:textId="77777777" w:rsidR="004C5B33" w:rsidRDefault="004C5B33" w:rsidP="004C5B33">
      <w:pPr>
        <w:pStyle w:val="MTDisplayEquation"/>
        <w:rPr>
          <w:ins w:id="4054" w:author="rawlins" w:date="2015-05-15T14:05:00Z"/>
        </w:rPr>
      </w:pPr>
      <w:ins w:id="4055" w:author="rawlins" w:date="2015-05-15T14:05:00Z">
        <w:r>
          <w:tab/>
        </w:r>
        <w:r w:rsidRPr="00980D5F">
          <w:rPr>
            <w:position w:val="-28"/>
          </w:rPr>
          <w:object w:dxaOrig="2120" w:dyaOrig="540" w14:anchorId="41F05C7A">
            <v:shape id="_x0000_i2337" type="#_x0000_t75" style="width:105.75pt;height:27pt" o:ole="">
              <v:imagedata r:id="rId2267" o:title=""/>
            </v:shape>
            <o:OLEObject Type="Embed" ProgID="Equation.DSMT4" ShapeID="_x0000_i2337" DrawAspect="Content" ObjectID="_1493211190" r:id="rId2268"/>
          </w:object>
        </w:r>
        <w:r>
          <w:tab/>
          <w:t>(d)</w:t>
        </w:r>
      </w:ins>
    </w:p>
    <w:p w14:paraId="49566596" w14:textId="77777777" w:rsidR="004C5B33" w:rsidRPr="00546A57" w:rsidRDefault="004C5B33" w:rsidP="004C5B33">
      <w:pPr>
        <w:rPr>
          <w:ins w:id="4056" w:author="rawlins" w:date="2015-05-15T14:05:00Z"/>
        </w:rPr>
      </w:pPr>
      <w:ins w:id="4057" w:author="rawlins" w:date="2015-05-15T14:05:00Z">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338" type="#_x0000_t75" style="width:12pt;height:18.75pt" o:ole="">
              <v:imagedata r:id="rId2269" o:title=""/>
            </v:shape>
            <o:OLEObject Type="Embed" ProgID="Equation.DSMT4" ShapeID="_x0000_i2338" DrawAspect="Content" ObjectID="_1493211191" r:id="rId2270"/>
          </w:object>
        </w:r>
        <w:r w:rsidRPr="00546A57">
          <w:t xml:space="preserve"> would be different.</w:t>
        </w:r>
      </w:ins>
    </w:p>
    <w:p w14:paraId="1284184B" w14:textId="77777777" w:rsidR="004C5B33" w:rsidRDefault="004C5B33" w:rsidP="004C5B33">
      <w:pPr>
        <w:rPr>
          <w:ins w:id="4058" w:author="rawlins" w:date="2015-05-15T14:05:00Z"/>
        </w:rPr>
      </w:pPr>
    </w:p>
    <w:p w14:paraId="70A49ED4" w14:textId="77777777" w:rsidR="004C5B33" w:rsidRPr="00B27FE9" w:rsidRDefault="004C5B33" w:rsidP="004C5B33">
      <w:pPr>
        <w:pStyle w:val="Example"/>
        <w:rPr>
          <w:ins w:id="4059" w:author="rawlins" w:date="2015-05-15T14:05:00Z"/>
        </w:rPr>
      </w:pPr>
      <w:ins w:id="4060" w:author="rawlins" w:date="2015-05-15T14:05:00Z">
        <w:r w:rsidRPr="00B27FE9">
          <w:t>Example:</w:t>
        </w:r>
      </w:ins>
    </w:p>
    <w:p w14:paraId="766E23F2" w14:textId="77777777" w:rsidR="004C5B33" w:rsidRDefault="004C5B33" w:rsidP="004C5B33">
      <w:pPr>
        <w:rPr>
          <w:ins w:id="4061" w:author="rawlins" w:date="2015-05-15T14:05:00Z"/>
        </w:rPr>
      </w:pPr>
      <w:ins w:id="4062" w:author="rawlins" w:date="2015-05-15T14:05:00Z">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ins>
    </w:p>
    <w:p w14:paraId="7A6601B5" w14:textId="77777777" w:rsidR="004C5B33" w:rsidRDefault="004C5B33" w:rsidP="004C5B33">
      <w:pPr>
        <w:pStyle w:val="MTDisplayEquation"/>
        <w:rPr>
          <w:ins w:id="4063" w:author="rawlins" w:date="2015-05-15T14:05:00Z"/>
        </w:rPr>
      </w:pPr>
      <w:ins w:id="4064" w:author="rawlins" w:date="2015-05-15T14:05:00Z">
        <w:r>
          <w:tab/>
        </w:r>
        <w:r w:rsidRPr="00980D5F">
          <w:rPr>
            <w:position w:val="-12"/>
          </w:rPr>
          <w:object w:dxaOrig="2240" w:dyaOrig="380" w14:anchorId="73D2F864">
            <v:shape id="_x0000_i2339" type="#_x0000_t75" style="width:111.75pt;height:18.75pt" o:ole="">
              <v:imagedata r:id="rId2271" o:title=""/>
            </v:shape>
            <o:OLEObject Type="Embed" ProgID="Equation.DSMT4" ShapeID="_x0000_i2339" DrawAspect="Content" ObjectID="_1493211192" r:id="rId2272"/>
          </w:object>
        </w:r>
        <w:r>
          <w:t xml:space="preserve"> </w:t>
        </w:r>
      </w:ins>
    </w:p>
    <w:p w14:paraId="365C7444" w14:textId="77777777" w:rsidR="004C5B33" w:rsidRDefault="004C5B33" w:rsidP="004C5B33">
      <w:pPr>
        <w:rPr>
          <w:ins w:id="4065" w:author="rawlins" w:date="2015-05-15T14:05:00Z"/>
        </w:rPr>
      </w:pPr>
      <w:ins w:id="4066" w:author="rawlins" w:date="2015-05-15T14:05:00Z">
        <w:r>
          <w:t xml:space="preserve">The mixture contains three constituents.  The stoichiometric coefficients of the reactants are </w:t>
        </w:r>
        <w:r w:rsidRPr="00980D5F">
          <w:rPr>
            <w:position w:val="-12"/>
          </w:rPr>
          <w:object w:dxaOrig="900" w:dyaOrig="380" w14:anchorId="7F8FF701">
            <v:shape id="_x0000_i2340" type="#_x0000_t75" style="width:45pt;height:18.75pt" o:ole="">
              <v:imagedata r:id="rId2273" o:title=""/>
            </v:shape>
            <o:OLEObject Type="Embed" ProgID="Equation.DSMT4" ShapeID="_x0000_i2340" DrawAspect="Content" ObjectID="_1493211193" r:id="rId2274"/>
          </w:object>
        </w:r>
        <w:r>
          <w:t xml:space="preserve">, </w:t>
        </w:r>
        <w:r w:rsidRPr="00980D5F">
          <w:rPr>
            <w:position w:val="-12"/>
          </w:rPr>
          <w:object w:dxaOrig="880" w:dyaOrig="420" w14:anchorId="5103EA1B">
            <v:shape id="_x0000_i2341" type="#_x0000_t75" style="width:44.25pt;height:21pt" o:ole="">
              <v:imagedata r:id="rId2275" o:title=""/>
            </v:shape>
            <o:OLEObject Type="Embed" ProgID="Equation.DSMT4" ShapeID="_x0000_i2341" DrawAspect="Content" ObjectID="_1493211194" r:id="rId2276"/>
          </w:object>
        </w:r>
        <w:r>
          <w:t xml:space="preserve">, </w:t>
        </w:r>
        <w:r w:rsidRPr="00980D5F">
          <w:rPr>
            <w:position w:val="-12"/>
          </w:rPr>
          <w:object w:dxaOrig="800" w:dyaOrig="420" w14:anchorId="1E38FAAF">
            <v:shape id="_x0000_i2342" type="#_x0000_t75" style="width:39.75pt;height:21pt" o:ole="">
              <v:imagedata r:id="rId2277" o:title=""/>
            </v:shape>
            <o:OLEObject Type="Embed" ProgID="Equation.DSMT4" ShapeID="_x0000_i2342" DrawAspect="Content" ObjectID="_1493211195" r:id="rId2278"/>
          </w:object>
        </w:r>
        <w:r>
          <w:t xml:space="preserve">, and those of the products are </w:t>
        </w:r>
        <w:r w:rsidRPr="00980D5F">
          <w:rPr>
            <w:position w:val="-12"/>
          </w:rPr>
          <w:object w:dxaOrig="940" w:dyaOrig="380" w14:anchorId="0AF5BC22">
            <v:shape id="_x0000_i2343" type="#_x0000_t75" style="width:47.25pt;height:18.75pt" o:ole="">
              <v:imagedata r:id="rId2279" o:title=""/>
            </v:shape>
            <o:OLEObject Type="Embed" ProgID="Equation.DSMT4" ShapeID="_x0000_i2343" DrawAspect="Content" ObjectID="_1493211196" r:id="rId2280"/>
          </w:object>
        </w:r>
        <w:r>
          <w:t xml:space="preserve">, </w:t>
        </w:r>
        <w:r w:rsidRPr="00980D5F">
          <w:rPr>
            <w:position w:val="-12"/>
          </w:rPr>
          <w:object w:dxaOrig="840" w:dyaOrig="420" w14:anchorId="103F0C71">
            <v:shape id="_x0000_i2344" type="#_x0000_t75" style="width:42pt;height:21pt" o:ole="">
              <v:imagedata r:id="rId2281" o:title=""/>
            </v:shape>
            <o:OLEObject Type="Embed" ProgID="Equation.DSMT4" ShapeID="_x0000_i2344" DrawAspect="Content" ObjectID="_1493211197" r:id="rId2282"/>
          </w:object>
        </w:r>
        <w:r>
          <w:t xml:space="preserve">, </w:t>
        </w:r>
        <w:r w:rsidRPr="00980D5F">
          <w:rPr>
            <w:position w:val="-12"/>
          </w:rPr>
          <w:object w:dxaOrig="800" w:dyaOrig="420" w14:anchorId="5DCD0558">
            <v:shape id="_x0000_i2345" type="#_x0000_t75" style="width:39.75pt;height:21pt" o:ole="">
              <v:imagedata r:id="rId2283" o:title=""/>
            </v:shape>
            <o:OLEObject Type="Embed" ProgID="Equation.DSMT4" ShapeID="_x0000_i2345" DrawAspect="Content" ObjectID="_1493211198" r:id="rId2284"/>
          </w:object>
        </w:r>
        <w:r>
          <w:t>.</w:t>
        </w:r>
      </w:ins>
    </w:p>
    <w:p w14:paraId="13E523C1" w14:textId="77777777" w:rsidR="004C5B33" w:rsidRDefault="004C5B33" w:rsidP="004C5B33">
      <w:pPr>
        <w:rPr>
          <w:ins w:id="4067" w:author="rawlins" w:date="2015-05-15T14:05:00Z"/>
        </w:rPr>
      </w:pPr>
    </w:p>
    <w:p w14:paraId="58996ECA" w14:textId="77777777" w:rsidR="004C5B33" w:rsidRDefault="004C5B33" w:rsidP="004C5B33">
      <w:pPr>
        <w:rPr>
          <w:ins w:id="4068" w:author="rawlins" w:date="2015-05-15T14:05:00Z"/>
        </w:rPr>
      </w:pPr>
      <w:ins w:id="4069" w:author="rawlins" w:date="2015-05-15T14:05:00Z">
        <w:r>
          <w:t xml:space="preserve">The reaction production rate </w:t>
        </w:r>
        <w:r w:rsidRPr="00980D5F">
          <w:rPr>
            <w:position w:val="-10"/>
          </w:rPr>
          <w:object w:dxaOrig="240" w:dyaOrig="380" w14:anchorId="1D52E6F3">
            <v:shape id="_x0000_i2346" type="#_x0000_t75" style="width:12pt;height:18.75pt" o:ole="">
              <v:imagedata r:id="rId2285" o:title=""/>
            </v:shape>
            <o:OLEObject Type="Embed" ProgID="Equation.DSMT4" ShapeID="_x0000_i2346" DrawAspect="Content" ObjectID="_1493211199" r:id="rId2286"/>
          </w:object>
        </w:r>
        <w:r>
          <w:t xml:space="preserve"> enters into the governing equations of multiphasic mixtures via the mass balance relation for each solute,</w:t>
        </w:r>
      </w:ins>
    </w:p>
    <w:p w14:paraId="113C26C2" w14:textId="77777777" w:rsidR="004C5B33" w:rsidRDefault="004C5B33" w:rsidP="004C5B33">
      <w:pPr>
        <w:pStyle w:val="MTDisplayEquation"/>
        <w:rPr>
          <w:ins w:id="4070" w:author="rawlins" w:date="2015-05-15T14:05:00Z"/>
        </w:rPr>
      </w:pPr>
      <w:ins w:id="4071" w:author="rawlins" w:date="2015-05-15T14:05:00Z">
        <w:r>
          <w:tab/>
        </w:r>
        <w:r w:rsidRPr="00980D5F">
          <w:rPr>
            <w:position w:val="-24"/>
          </w:rPr>
          <w:object w:dxaOrig="4040" w:dyaOrig="780" w14:anchorId="1072B3EC">
            <v:shape id="_x0000_i2347" type="#_x0000_t75" style="width:201.75pt;height:39pt" o:ole="">
              <v:imagedata r:id="rId2287" o:title=""/>
            </v:shape>
            <o:OLEObject Type="Embed" ProgID="Equation.DSMT4" ShapeID="_x0000_i2347" DrawAspect="Content" ObjectID="_1493211200" r:id="rId2288"/>
          </w:object>
        </w:r>
        <w:r>
          <w:tab/>
          <w:t>(f)</w:t>
        </w:r>
      </w:ins>
    </w:p>
    <w:p w14:paraId="4BA79F1E" w14:textId="77777777" w:rsidR="004C5B33" w:rsidRDefault="004C5B33" w:rsidP="004C5B33">
      <w:pPr>
        <w:rPr>
          <w:ins w:id="4072" w:author="rawlins" w:date="2015-05-15T14:05:00Z"/>
        </w:rPr>
      </w:pPr>
      <w:ins w:id="4073" w:author="rawlins" w:date="2015-05-15T14:05:00Z">
        <w:r>
          <w:t>the mass balance for the mixture,</w:t>
        </w:r>
      </w:ins>
    </w:p>
    <w:p w14:paraId="7890160A" w14:textId="77777777" w:rsidR="004C5B33" w:rsidRDefault="004C5B33" w:rsidP="004C5B33">
      <w:pPr>
        <w:pStyle w:val="MTDisplayEquation"/>
        <w:rPr>
          <w:ins w:id="4074" w:author="rawlins" w:date="2015-05-15T14:05:00Z"/>
        </w:rPr>
      </w:pPr>
      <w:ins w:id="4075" w:author="rawlins" w:date="2015-05-15T14:05:00Z">
        <w:r>
          <w:lastRenderedPageBreak/>
          <w:tab/>
        </w:r>
        <w:r w:rsidRPr="00980D5F">
          <w:rPr>
            <w:position w:val="-16"/>
          </w:rPr>
          <w:object w:dxaOrig="2580" w:dyaOrig="440" w14:anchorId="1B6D2EB1">
            <v:shape id="_x0000_i2348" type="#_x0000_t75" style="width:129pt;height:21.75pt" o:ole="">
              <v:imagedata r:id="rId2289" o:title=""/>
            </v:shape>
            <o:OLEObject Type="Embed" ProgID="Equation.DSMT4" ShapeID="_x0000_i2348" DrawAspect="Content" ObjectID="_1493211201" r:id="rId2290"/>
          </w:object>
        </w:r>
        <w:r>
          <w:tab/>
          <w:t>(g)</w:t>
        </w:r>
      </w:ins>
    </w:p>
    <w:p w14:paraId="4AAA7D29" w14:textId="77777777" w:rsidR="004C5B33" w:rsidRDefault="004C5B33" w:rsidP="004C5B33">
      <w:pPr>
        <w:rPr>
          <w:ins w:id="4076" w:author="rawlins" w:date="2015-05-15T14:05:00Z"/>
        </w:rPr>
      </w:pPr>
      <w:ins w:id="4077" w:author="rawlins" w:date="2015-05-15T14:05:00Z">
        <w:r w:rsidRPr="004C3F91">
          <w:t xml:space="preserve">where </w:t>
        </w:r>
        <w:r w:rsidRPr="00980D5F">
          <w:rPr>
            <w:position w:val="-28"/>
          </w:rPr>
          <w:object w:dxaOrig="1280" w:dyaOrig="560" w14:anchorId="46A4FA7E">
            <v:shape id="_x0000_i2349" type="#_x0000_t75" style="width:63.75pt;height:27.75pt" o:ole="">
              <v:imagedata r:id="rId2291" o:title=""/>
            </v:shape>
            <o:OLEObject Type="Embed" ProgID="Equation.DSMT4" ShapeID="_x0000_i2349" DrawAspect="Content" ObjectID="_1493211202" r:id="rId2292"/>
          </w:object>
        </w:r>
        <w:r>
          <w:t xml:space="preserve"> </w:t>
        </w:r>
        <w:r w:rsidRPr="004C3F91">
          <w:t xml:space="preserve">and </w:t>
        </w:r>
        <w:r w:rsidRPr="00980D5F">
          <w:rPr>
            <w:position w:val="-12"/>
          </w:rPr>
          <w:object w:dxaOrig="1400" w:dyaOrig="380" w14:anchorId="422A8479">
            <v:shape id="_x0000_i2350" type="#_x0000_t75" style="width:69.75pt;height:18.75pt" o:ole="">
              <v:imagedata r:id="rId2293" o:title=""/>
            </v:shape>
            <o:OLEObject Type="Embed" ProgID="Equation.DSMT4" ShapeID="_x0000_i2350" DrawAspect="Content" ObjectID="_1493211203" r:id="rId2294"/>
          </w:object>
        </w:r>
        <w:r w:rsidRPr="004C3F91">
          <w:t xml:space="preserve"> is the molar</w:t>
        </w:r>
        <w:r>
          <w:t xml:space="preserve"> </w:t>
        </w:r>
        <w:r w:rsidRPr="004C3F91">
          <w:t xml:space="preserve">volume of </w:t>
        </w:r>
        <w:r w:rsidRPr="00980D5F">
          <w:rPr>
            <w:position w:val="-6"/>
          </w:rPr>
          <w:object w:dxaOrig="240" w:dyaOrig="220" w14:anchorId="7428E17B">
            <v:shape id="_x0000_i2351" type="#_x0000_t75" style="width:12pt;height:11.25pt" o:ole="">
              <v:imagedata r:id="rId2295" o:title=""/>
            </v:shape>
            <o:OLEObject Type="Embed" ProgID="Equation.DSMT4" ShapeID="_x0000_i2351" DrawAspect="Content" ObjectID="_1493211204" r:id="rId2296"/>
          </w:object>
        </w:r>
        <w:r>
          <w:t>, and the mass balance for solid-bound constituents,</w:t>
        </w:r>
      </w:ins>
    </w:p>
    <w:p w14:paraId="09906DBB" w14:textId="77777777" w:rsidR="004C5B33" w:rsidRDefault="004C5B33" w:rsidP="004C5B33">
      <w:pPr>
        <w:pStyle w:val="MTDisplayEquation"/>
        <w:rPr>
          <w:ins w:id="4078" w:author="rawlins" w:date="2015-05-15T14:05:00Z"/>
        </w:rPr>
      </w:pPr>
      <w:ins w:id="4079" w:author="rawlins" w:date="2015-05-15T14:05:00Z">
        <w:r>
          <w:tab/>
        </w:r>
        <w:r w:rsidRPr="00980D5F">
          <w:rPr>
            <w:position w:val="-12"/>
          </w:rPr>
          <w:object w:dxaOrig="1640" w:dyaOrig="380" w14:anchorId="5F5F2F7B">
            <v:shape id="_x0000_i2352" type="#_x0000_t75" style="width:81.75pt;height:18.75pt" o:ole="">
              <v:imagedata r:id="rId2297" o:title=""/>
            </v:shape>
            <o:OLEObject Type="Embed" ProgID="Equation.DSMT4" ShapeID="_x0000_i2352" DrawAspect="Content" ObjectID="_1493211205" r:id="rId2298"/>
          </w:object>
        </w:r>
        <w:r>
          <w:tab/>
          <w:t>(h)</w:t>
        </w:r>
      </w:ins>
    </w:p>
    <w:p w14:paraId="04CE5EA0" w14:textId="77777777" w:rsidR="004C5B33" w:rsidRDefault="004C5B33" w:rsidP="004C5B33">
      <w:pPr>
        <w:rPr>
          <w:ins w:id="4080" w:author="rawlins" w:date="2015-05-15T14:05:00Z"/>
        </w:rPr>
      </w:pPr>
      <w:ins w:id="4081" w:author="rawlins" w:date="2015-05-15T14:05:00Z">
        <w:r>
          <w:t xml:space="preserve">where </w:t>
        </w:r>
        <w:r w:rsidRPr="00980D5F">
          <w:rPr>
            <w:position w:val="-12"/>
          </w:rPr>
          <w:object w:dxaOrig="340" w:dyaOrig="380" w14:anchorId="61AD6F01">
            <v:shape id="_x0000_i2353" type="#_x0000_t75" style="width:17.25pt;height:18.75pt" o:ole="">
              <v:imagedata r:id="rId2299" o:title=""/>
            </v:shape>
            <o:OLEObject Type="Embed" ProgID="Equation.DSMT4" ShapeID="_x0000_i2353" DrawAspect="Content" ObjectID="_1493211206" r:id="rId2300"/>
          </w:object>
        </w:r>
        <w:r>
          <w:t xml:space="preserve"> is the referential apparent mass density (mass of </w:t>
        </w:r>
        <w:r w:rsidRPr="00980D5F">
          <w:rPr>
            <w:position w:val="-6"/>
          </w:rPr>
          <w:object w:dxaOrig="240" w:dyaOrig="220" w14:anchorId="558853BA">
            <v:shape id="_x0000_i2354" type="#_x0000_t75" style="width:12pt;height:11.25pt" o:ole="">
              <v:imagedata r:id="rId2301" o:title=""/>
            </v:shape>
            <o:OLEObject Type="Embed" ProgID="Equation.DSMT4" ShapeID="_x0000_i2354" DrawAspect="Content" ObjectID="_1493211207" r:id="rId2302"/>
          </w:object>
        </w:r>
        <w:r>
          <w:t xml:space="preserve"> per mixture volume in the reference configuration), and </w:t>
        </w:r>
        <w:r w:rsidRPr="00980D5F">
          <w:rPr>
            <w:position w:val="-12"/>
          </w:rPr>
          <w:object w:dxaOrig="340" w:dyaOrig="380" w14:anchorId="6A00E2A8">
            <v:shape id="_x0000_i2355" type="#_x0000_t75" style="width:17.25pt;height:18.75pt" o:ole="">
              <v:imagedata r:id="rId2303" o:title=""/>
            </v:shape>
            <o:OLEObject Type="Embed" ProgID="Equation.DSMT4" ShapeID="_x0000_i2355" DrawAspect="Content" ObjectID="_1493211208" r:id="rId2304"/>
          </w:object>
        </w:r>
        <w:r>
          <w:t xml:space="preserve"> is the referential apparent mass supply of solid constituent </w:t>
        </w:r>
        <w:r w:rsidRPr="00980D5F">
          <w:rPr>
            <w:position w:val="-6"/>
          </w:rPr>
          <w:object w:dxaOrig="240" w:dyaOrig="220" w14:anchorId="3F0429F0">
            <v:shape id="_x0000_i2356" type="#_x0000_t75" style="width:12pt;height:11.25pt" o:ole="">
              <v:imagedata r:id="rId2305" o:title=""/>
            </v:shape>
            <o:OLEObject Type="Embed" ProgID="Equation.DSMT4" ShapeID="_x0000_i2356" DrawAspect="Content" ObjectID="_1493211209" r:id="rId2306"/>
          </w:object>
        </w:r>
        <w:r>
          <w:t>, related to molar concentrations and supplies via</w:t>
        </w:r>
      </w:ins>
    </w:p>
    <w:p w14:paraId="7C10E2BC" w14:textId="77777777" w:rsidR="004C5B33" w:rsidRDefault="004C5B33" w:rsidP="004C5B33">
      <w:pPr>
        <w:pStyle w:val="MTDisplayEquation"/>
        <w:rPr>
          <w:ins w:id="4082" w:author="rawlins" w:date="2015-05-15T14:05:00Z"/>
        </w:rPr>
      </w:pPr>
      <w:ins w:id="4083" w:author="rawlins" w:date="2015-05-15T14:05:00Z">
        <w:r>
          <w:tab/>
        </w:r>
        <w:r w:rsidRPr="00980D5F">
          <w:rPr>
            <w:position w:val="-38"/>
          </w:rPr>
          <w:object w:dxaOrig="3860" w:dyaOrig="800" w14:anchorId="1DC9AD0A">
            <v:shape id="_x0000_i2357" type="#_x0000_t75" style="width:192.75pt;height:39.75pt" o:ole="">
              <v:imagedata r:id="rId2307" o:title=""/>
            </v:shape>
            <o:OLEObject Type="Embed" ProgID="Equation.DSMT4" ShapeID="_x0000_i2357" DrawAspect="Content" ObjectID="_1493211210" r:id="rId2308"/>
          </w:object>
        </w:r>
        <w:r>
          <w:tab/>
          <w:t>(i)</w:t>
        </w:r>
      </w:ins>
    </w:p>
    <w:p w14:paraId="2ED7327F" w14:textId="77777777" w:rsidR="004C5B33" w:rsidRDefault="004C5B33" w:rsidP="004C5B33">
      <w:pPr>
        <w:rPr>
          <w:ins w:id="4084" w:author="rawlins" w:date="2015-05-15T14:05:00Z"/>
        </w:rPr>
      </w:pPr>
      <w:ins w:id="4085" w:author="rawlins" w:date="2015-05-15T14:05:00Z">
        <w:r>
          <w:t xml:space="preserve">Internally, the content of solid-bound species is stored in </w:t>
        </w:r>
        <w:r w:rsidRPr="00980D5F">
          <w:rPr>
            <w:position w:val="-12"/>
          </w:rPr>
          <w:object w:dxaOrig="340" w:dyaOrig="380" w14:anchorId="5D000BBC">
            <v:shape id="_x0000_i2358" type="#_x0000_t75" style="width:17.25pt;height:18.75pt" o:ole="">
              <v:imagedata r:id="rId2309" o:title=""/>
            </v:shape>
            <o:OLEObject Type="Embed" ProgID="Equation.DSMT4" ShapeID="_x0000_i2358" DrawAspect="Content" ObjectID="_1493211211" r:id="rId2310"/>
          </w:object>
        </w:r>
        <w:r>
          <w:t xml:space="preserve"> and (i) is used to evaluate </w:t>
        </w:r>
        <w:r w:rsidRPr="00980D5F">
          <w:rPr>
            <w:position w:val="-6"/>
          </w:rPr>
          <w:object w:dxaOrig="279" w:dyaOrig="320" w14:anchorId="65CF007D">
            <v:shape id="_x0000_i2359" type="#_x0000_t75" style="width:14.25pt;height:15.75pt" o:ole="">
              <v:imagedata r:id="rId2311" o:title=""/>
            </v:shape>
            <o:OLEObject Type="Embed" ProgID="Equation.DSMT4" ShapeID="_x0000_i2359" DrawAspect="Content" ObjectID="_1493211212" r:id="rId2312"/>
          </w:object>
        </w:r>
        <w:r>
          <w:t xml:space="preserve"> when needed for the calculation of </w:t>
        </w:r>
        <w:r w:rsidRPr="00980D5F">
          <w:rPr>
            <w:position w:val="-10"/>
          </w:rPr>
          <w:object w:dxaOrig="240" w:dyaOrig="380" w14:anchorId="5152A967">
            <v:shape id="_x0000_i2360" type="#_x0000_t75" style="width:12pt;height:18.75pt" o:ole="">
              <v:imagedata r:id="rId2313" o:title=""/>
            </v:shape>
            <o:OLEObject Type="Embed" ProgID="Equation.DSMT4" ShapeID="_x0000_i2360" DrawAspect="Content" ObjectID="_1493211213" r:id="rId2314"/>
          </w:object>
        </w:r>
        <w:r>
          <w:t xml:space="preserve">.  If a solid-bound molecule is involved in a chemical reaction, equation (h) is integrated to produce an updated value of </w:t>
        </w:r>
        <w:r w:rsidRPr="00980D5F">
          <w:rPr>
            <w:position w:val="-12"/>
          </w:rPr>
          <w:object w:dxaOrig="340" w:dyaOrig="380" w14:anchorId="6B39C722">
            <v:shape id="_x0000_i2361" type="#_x0000_t75" style="width:17.25pt;height:18.75pt" o:ole="">
              <v:imagedata r:id="rId2315" o:title=""/>
            </v:shape>
            <o:OLEObject Type="Embed" ProgID="Equation.DSMT4" ShapeID="_x0000_i2361" DrawAspect="Content" ObjectID="_1493211214" r:id="rId2316"/>
          </w:object>
        </w:r>
        <w:r>
          <w:t xml:space="preserve">, using </w:t>
        </w:r>
        <w:r w:rsidRPr="00980D5F">
          <w:rPr>
            <w:position w:val="-16"/>
          </w:rPr>
          <w:object w:dxaOrig="2180" w:dyaOrig="440" w14:anchorId="229940B7">
            <v:shape id="_x0000_i2362" type="#_x0000_t75" style="width:108.75pt;height:21.75pt" o:ole="">
              <v:imagedata r:id="rId2317" o:title=""/>
            </v:shape>
            <o:OLEObject Type="Embed" ProgID="Equation.DSMT4" ShapeID="_x0000_i2362" DrawAspect="Content" ObjectID="_1493211215" r:id="rId2318"/>
          </w:object>
        </w:r>
        <w:r>
          <w:t xml:space="preserve"> based on (b) and (i).</w:t>
        </w:r>
      </w:ins>
    </w:p>
    <w:p w14:paraId="10B8F0B4" w14:textId="77777777" w:rsidR="004C5B33" w:rsidRDefault="004C5B33" w:rsidP="004C5B33">
      <w:pPr>
        <w:rPr>
          <w:ins w:id="4086" w:author="rawlins" w:date="2015-05-15T14:05:00Z"/>
        </w:rPr>
      </w:pPr>
    </w:p>
    <w:p w14:paraId="21F6F692" w14:textId="77777777" w:rsidR="004C5B33" w:rsidRDefault="004C5B33" w:rsidP="004C5B33">
      <w:pPr>
        <w:rPr>
          <w:ins w:id="4087" w:author="rawlins" w:date="2015-05-15T14:05:00Z"/>
        </w:rPr>
      </w:pPr>
      <w:ins w:id="4088" w:author="rawlins" w:date="2015-05-15T14:05:00Z">
        <w:r>
          <w:t xml:space="preserve">Evolving solid content due to chemical reactions implies that the referential solid volume fraction </w:t>
        </w:r>
        <w:r w:rsidRPr="00980D5F">
          <w:rPr>
            <w:position w:val="-12"/>
          </w:rPr>
          <w:object w:dxaOrig="300" w:dyaOrig="380" w14:anchorId="6C546C8B">
            <v:shape id="_x0000_i2363" type="#_x0000_t75" style="width:15pt;height:18.75pt" o:ole="">
              <v:imagedata r:id="rId2319" o:title=""/>
            </v:shape>
            <o:OLEObject Type="Embed" ProgID="Equation.DSMT4" ShapeID="_x0000_i2363" DrawAspect="Content" ObjectID="_1493211216" r:id="rId2320"/>
          </w:object>
        </w:r>
        <w:r>
          <w:t xml:space="preserve"> may not remain constant.  This value is updated at every time point using</w:t>
        </w:r>
      </w:ins>
    </w:p>
    <w:p w14:paraId="1A5DF5F7" w14:textId="77777777" w:rsidR="004C5B33" w:rsidRDefault="004C5B33" w:rsidP="004C5B33">
      <w:pPr>
        <w:pStyle w:val="MTDisplayEquation"/>
        <w:rPr>
          <w:ins w:id="4089" w:author="rawlins" w:date="2015-05-15T14:05:00Z"/>
        </w:rPr>
      </w:pPr>
      <w:ins w:id="4090" w:author="rawlins" w:date="2015-05-15T14:05:00Z">
        <w:r>
          <w:tab/>
        </w:r>
        <w:r w:rsidRPr="00980D5F">
          <w:rPr>
            <w:position w:val="-30"/>
          </w:rPr>
          <w:object w:dxaOrig="1620" w:dyaOrig="720" w14:anchorId="7DD4F5F2">
            <v:shape id="_x0000_i2364" type="#_x0000_t75" style="width:81pt;height:36pt" o:ole="">
              <v:imagedata r:id="rId2321" o:title=""/>
            </v:shape>
            <o:OLEObject Type="Embed" ProgID="Equation.DSMT4" ShapeID="_x0000_i2364" DrawAspect="Content" ObjectID="_1493211217" r:id="rId2322"/>
          </w:object>
        </w:r>
        <w:r>
          <w:t xml:space="preserve"> </w:t>
        </w:r>
        <w:r>
          <w:tab/>
          <w:t>(j)</w:t>
        </w:r>
      </w:ins>
    </w:p>
    <w:p w14:paraId="21B1BDAE" w14:textId="77777777" w:rsidR="004C5B33" w:rsidRDefault="004C5B33" w:rsidP="004C5B33">
      <w:pPr>
        <w:rPr>
          <w:ins w:id="4091" w:author="rawlins" w:date="2015-05-15T14:05:00Z"/>
        </w:rPr>
      </w:pPr>
      <w:ins w:id="4092" w:author="rawlins" w:date="2015-05-15T14:05:00Z">
        <w:r>
          <w:t xml:space="preserve">where </w:t>
        </w:r>
        <w:r w:rsidRPr="00980D5F">
          <w:rPr>
            <w:position w:val="-12"/>
          </w:rPr>
          <w:object w:dxaOrig="300" w:dyaOrig="380" w14:anchorId="6DEC4304">
            <v:shape id="_x0000_i2365" type="#_x0000_t75" style="width:15pt;height:18.75pt" o:ole="">
              <v:imagedata r:id="rId2323" o:title=""/>
            </v:shape>
            <o:OLEObject Type="Embed" ProgID="Equation.DSMT4" ShapeID="_x0000_i2365" DrawAspect="Content" ObjectID="_1493211218" r:id="rId2324"/>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t>4.8.2</w:t>
        </w:r>
        <w:r>
          <w:fldChar w:fldCharType="end"/>
        </w:r>
        <w:r>
          <w:t xml:space="preserve">).  Thus, </w:t>
        </w:r>
        <w:r w:rsidRPr="00980D5F">
          <w:rPr>
            <w:position w:val="-12"/>
          </w:rPr>
          <w:object w:dxaOrig="300" w:dyaOrig="380" w14:anchorId="1BD3E545">
            <v:shape id="_x0000_i2366" type="#_x0000_t75" style="width:15pt;height:18.75pt" o:ole="">
              <v:imagedata r:id="rId2325" o:title=""/>
            </v:shape>
            <o:OLEObject Type="Embed" ProgID="Equation.DSMT4" ShapeID="_x0000_i2366" DrawAspect="Content" ObjectID="_1493211219" r:id="rId2326"/>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367" type="#_x0000_t75" style="width:53.25pt;height:18.75pt" o:ole="">
              <v:imagedata r:id="rId2327" o:title=""/>
            </v:shape>
            <o:OLEObject Type="Embed" ProgID="Equation.DSMT4" ShapeID="_x0000_i2367" DrawAspect="Content" ObjectID="_1493211220" r:id="rId2328"/>
          </w:object>
        </w:r>
        <w:r>
          <w:t xml:space="preserve">.  Therefore, since </w:t>
        </w:r>
        <w:r w:rsidRPr="00980D5F">
          <w:rPr>
            <w:position w:val="-10"/>
          </w:rPr>
          <w:object w:dxaOrig="980" w:dyaOrig="360" w14:anchorId="03748946">
            <v:shape id="_x0000_i2368" type="#_x0000_t75" style="width:48.75pt;height:18pt" o:ole="">
              <v:imagedata r:id="rId2329" o:title=""/>
            </v:shape>
            <o:OLEObject Type="Embed" ProgID="Equation.DSMT4" ShapeID="_x0000_i2368" DrawAspect="Content" ObjectID="_1493211221" r:id="rId2330"/>
          </w:object>
        </w:r>
        <w:r>
          <w:t xml:space="preserve"> by definition, it follows that </w:t>
        </w:r>
        <w:r w:rsidRPr="00980D5F">
          <w:rPr>
            <w:position w:val="-12"/>
          </w:rPr>
          <w:object w:dxaOrig="1060" w:dyaOrig="380" w14:anchorId="28C2F9F4">
            <v:shape id="_x0000_i2369" type="#_x0000_t75" style="width:53.25pt;height:18.75pt" o:ole="">
              <v:imagedata r:id="rId2331" o:title=""/>
            </v:shape>
            <o:OLEObject Type="Embed" ProgID="Equation.DSMT4" ShapeID="_x0000_i2369" DrawAspect="Content" ObjectID="_1493211222" r:id="rId2332"/>
          </w:object>
        </w:r>
        <w:r>
          <w:t>, implying that the referential solid volume fraction may evolve to values greater than unity when growth leads to swelling of the multiphasic mixture.</w:t>
        </w:r>
      </w:ins>
    </w:p>
    <w:p w14:paraId="3AC6717C" w14:textId="77777777" w:rsidR="004C5B33" w:rsidRDefault="004C5B33" w:rsidP="004C5B33">
      <w:pPr>
        <w:rPr>
          <w:ins w:id="4093" w:author="rawlins" w:date="2015-05-15T14:05:00Z"/>
        </w:rPr>
      </w:pPr>
    </w:p>
    <w:p w14:paraId="69FC8181" w14:textId="77777777" w:rsidR="004C5B33" w:rsidRDefault="004C5B33" w:rsidP="004C5B33">
      <w:pPr>
        <w:rPr>
          <w:ins w:id="4094" w:author="rawlins" w:date="2015-05-15T14:05:00Z"/>
        </w:rPr>
      </w:pPr>
      <w:ins w:id="4095" w:author="rawlins" w:date="2015-05-15T14:05:00Z">
        <w:r>
          <w:t>Similarly, if solid-bound molecules are charged and their content evolves over time, the referential fixed charge density may also evolve with chemical reactions according to</w:t>
        </w:r>
      </w:ins>
    </w:p>
    <w:p w14:paraId="17011B71" w14:textId="77777777" w:rsidR="004C5B33" w:rsidRDefault="004C5B33" w:rsidP="004C5B33">
      <w:pPr>
        <w:pStyle w:val="MTDisplayEquation"/>
        <w:rPr>
          <w:ins w:id="4096" w:author="rawlins" w:date="2015-05-15T14:05:00Z"/>
        </w:rPr>
      </w:pPr>
      <w:ins w:id="4097" w:author="rawlins" w:date="2015-05-15T14:05:00Z">
        <w:r>
          <w:tab/>
        </w:r>
        <w:r w:rsidRPr="00980D5F">
          <w:rPr>
            <w:position w:val="-30"/>
          </w:rPr>
          <w:object w:dxaOrig="2520" w:dyaOrig="720" w14:anchorId="5AFBCFF8">
            <v:shape id="_x0000_i2370" type="#_x0000_t75" style="width:126pt;height:36pt" o:ole="">
              <v:imagedata r:id="rId2333" o:title=""/>
            </v:shape>
            <o:OLEObject Type="Embed" ProgID="Equation.DSMT4" ShapeID="_x0000_i2370" DrawAspect="Content" ObjectID="_1493211223" r:id="rId2334"/>
          </w:object>
        </w:r>
        <w:r>
          <w:tab/>
          <w:t>(k)</w:t>
        </w:r>
      </w:ins>
    </w:p>
    <w:p w14:paraId="20866EE8" w14:textId="77777777" w:rsidR="004C5B33" w:rsidRDefault="004C5B33" w:rsidP="004C5B33">
      <w:pPr>
        <w:rPr>
          <w:ins w:id="4098" w:author="rawlins" w:date="2015-05-15T14:05:00Z"/>
        </w:rPr>
      </w:pPr>
      <w:ins w:id="4099" w:author="rawlins" w:date="2015-05-15T14:05:00Z">
        <w:r>
          <w:t xml:space="preserve">where </w:t>
        </w:r>
        <w:r w:rsidRPr="00980D5F">
          <w:rPr>
            <w:position w:val="-12"/>
          </w:rPr>
          <w:object w:dxaOrig="300" w:dyaOrig="380" w14:anchorId="09663E21">
            <v:shape id="_x0000_i2371" type="#_x0000_t75" style="width:15pt;height:18.75pt" o:ole="">
              <v:imagedata r:id="rId2335" o:title=""/>
            </v:shape>
            <o:OLEObject Type="Embed" ProgID="Equation.DSMT4" ShapeID="_x0000_i2371" DrawAspect="Content" ObjectID="_1493211224" r:id="rId2336"/>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t>4.8.2</w:t>
        </w:r>
        <w:r>
          <w:fldChar w:fldCharType="end"/>
        </w:r>
        <w:r>
          <w:t xml:space="preserve">).  Thus, </w:t>
        </w:r>
        <w:r w:rsidRPr="00980D5F">
          <w:rPr>
            <w:position w:val="-12"/>
          </w:rPr>
          <w:object w:dxaOrig="300" w:dyaOrig="380" w14:anchorId="326A3415">
            <v:shape id="_x0000_i2372" type="#_x0000_t75" style="width:15pt;height:18.75pt" o:ole="">
              <v:imagedata r:id="rId2337" o:title=""/>
            </v:shape>
            <o:OLEObject Type="Embed" ProgID="Equation.DSMT4" ShapeID="_x0000_i2372" DrawAspect="Content" ObjectID="_1493211225" r:id="rId2338"/>
          </w:object>
        </w:r>
        <w:r>
          <w:t xml:space="preserve"> may be used to account for the fixed charge density not contributed explicitly by solid-bound molecules.</w:t>
        </w:r>
      </w:ins>
    </w:p>
    <w:p w14:paraId="60597E3D" w14:textId="77777777" w:rsidR="004C5B33" w:rsidRDefault="004C5B33" w:rsidP="004C5B33">
      <w:pPr>
        <w:rPr>
          <w:ins w:id="4100" w:author="rawlins" w:date="2015-05-15T14:05:00Z"/>
        </w:rPr>
      </w:pPr>
    </w:p>
    <w:p w14:paraId="644CE0B2" w14:textId="77777777" w:rsidR="004C5B33" w:rsidRDefault="004C5B33" w:rsidP="004C5B33">
      <w:pPr>
        <w:rPr>
          <w:ins w:id="4101" w:author="rawlins" w:date="2015-05-15T14:05:00Z"/>
        </w:rPr>
      </w:pPr>
      <w:ins w:id="4102" w:author="rawlins" w:date="2015-05-15T14:05:00Z">
        <w:r>
          <w:t>A chemical reaction is properly balanced when</w:t>
        </w:r>
      </w:ins>
    </w:p>
    <w:p w14:paraId="7454F423" w14:textId="77777777" w:rsidR="004C5B33" w:rsidRDefault="004C5B33" w:rsidP="004C5B33">
      <w:pPr>
        <w:pStyle w:val="MTDisplayEquation"/>
        <w:rPr>
          <w:ins w:id="4103" w:author="rawlins" w:date="2015-05-15T14:05:00Z"/>
        </w:rPr>
      </w:pPr>
      <w:ins w:id="4104" w:author="rawlins" w:date="2015-05-15T14:05:00Z">
        <w:r>
          <w:lastRenderedPageBreak/>
          <w:tab/>
        </w:r>
        <w:r w:rsidRPr="00980D5F">
          <w:rPr>
            <w:position w:val="-28"/>
          </w:rPr>
          <w:object w:dxaOrig="1380" w:dyaOrig="540" w14:anchorId="2F5CD708">
            <v:shape id="_x0000_i2373" type="#_x0000_t75" style="width:69pt;height:27pt" o:ole="">
              <v:imagedata r:id="rId2339" o:title=""/>
            </v:shape>
            <o:OLEObject Type="Embed" ProgID="Equation.DSMT4" ShapeID="_x0000_i2373" DrawAspect="Content" ObjectID="_1493211226" r:id="rId2340"/>
          </w:object>
        </w:r>
        <w:r>
          <w:tab/>
          <w:t>(l)</w:t>
        </w:r>
      </w:ins>
    </w:p>
    <w:p w14:paraId="7A26DCFF" w14:textId="77777777" w:rsidR="004C5B33" w:rsidRDefault="004C5B33" w:rsidP="004C5B33">
      <w:pPr>
        <w:rPr>
          <w:ins w:id="4105" w:author="rawlins" w:date="2015-05-15T14:05:00Z"/>
        </w:rPr>
      </w:pPr>
      <w:ins w:id="4106" w:author="rawlins" w:date="2015-05-15T14:05:00Z">
        <w:r>
          <w:t xml:space="preserve">where </w:t>
        </w:r>
        <w:r w:rsidRPr="00025957">
          <w:rPr>
            <w:position w:val="-4"/>
          </w:rPr>
          <w:object w:dxaOrig="420" w:dyaOrig="300" w14:anchorId="17B219BD">
            <v:shape id="_x0000_i2374" type="#_x0000_t75" style="width:21pt;height:15pt" o:ole="">
              <v:imagedata r:id="rId2341" o:title=""/>
            </v:shape>
            <o:OLEObject Type="Embed" ProgID="Equation.DSMT4" ShapeID="_x0000_i2374" DrawAspect="Content" ObjectID="_1493211227" r:id="rId2342"/>
          </w:object>
        </w:r>
        <w:r>
          <w:t xml:space="preserve"> is the molar mass of </w:t>
        </w:r>
        <w:r w:rsidRPr="00980D5F">
          <w:rPr>
            <w:position w:val="-6"/>
          </w:rPr>
          <w:object w:dxaOrig="240" w:dyaOrig="220" w14:anchorId="2692143F">
            <v:shape id="_x0000_i2375" type="#_x0000_t75" style="width:12pt;height:11.25pt" o:ole="">
              <v:imagedata r:id="rId2343" o:title=""/>
            </v:shape>
            <o:OLEObject Type="Embed" ProgID="Equation.DSMT4" ShapeID="_x0000_i2375" DrawAspect="Content" ObjectID="_1493211228" r:id="rId2344"/>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376" type="#_x0000_t75" style="width:15pt;height:15.75pt" o:ole="">
              <v:imagedata r:id="rId2345" o:title=""/>
            </v:shape>
            <o:OLEObject Type="Embed" ProgID="Equation.DSMT4" ShapeID="_x0000_i2376" DrawAspect="Content" ObjectID="_1493211229" r:id="rId2346"/>
          </w:object>
        </w:r>
        <w:r>
          <w:t xml:space="preserve"> and </w:t>
        </w:r>
        <w:r w:rsidRPr="00025957">
          <w:rPr>
            <w:position w:val="-4"/>
          </w:rPr>
          <w:object w:dxaOrig="420" w:dyaOrig="300" w14:anchorId="4963A46A">
            <v:shape id="_x0000_i2377" type="#_x0000_t75" style="width:21pt;height:15pt" o:ole="">
              <v:imagedata r:id="rId2347" o:title=""/>
            </v:shape>
            <o:OLEObject Type="Embed" ProgID="Equation.DSMT4" ShapeID="_x0000_i2377" DrawAspect="Content" ObjectID="_1493211230" r:id="rId2348"/>
          </w:object>
        </w:r>
        <w:r>
          <w:t xml:space="preserve"> are not given).  For example, a chemical reaction where cells consume glucose to form a protein from amino-acids building blocks may have the form</w:t>
        </w:r>
      </w:ins>
    </w:p>
    <w:p w14:paraId="3FF90D43" w14:textId="77777777" w:rsidR="004C5B33" w:rsidRDefault="004C5B33" w:rsidP="004C5B33">
      <w:pPr>
        <w:pStyle w:val="MTDisplayEquation"/>
        <w:rPr>
          <w:ins w:id="4107" w:author="rawlins" w:date="2015-05-15T14:05:00Z"/>
        </w:rPr>
      </w:pPr>
      <w:ins w:id="4108" w:author="rawlins" w:date="2015-05-15T14:05:00Z">
        <w:r>
          <w:tab/>
        </w:r>
        <w:r w:rsidRPr="00980D5F">
          <w:rPr>
            <w:position w:val="-10"/>
          </w:rPr>
          <w:object w:dxaOrig="6140" w:dyaOrig="320" w14:anchorId="0EA748A2">
            <v:shape id="_x0000_i2378" type="#_x0000_t75" style="width:306.75pt;height:15.75pt" o:ole="">
              <v:imagedata r:id="rId2349" o:title=""/>
            </v:shape>
            <o:OLEObject Type="Embed" ProgID="Equation.DSMT4" ShapeID="_x0000_i2378" DrawAspect="Content" ObjectID="_1493211231" r:id="rId2350"/>
          </w:object>
        </w:r>
        <w:r>
          <w:t xml:space="preserve"> .</w:t>
        </w:r>
      </w:ins>
    </w:p>
    <w:p w14:paraId="507E8919" w14:textId="77777777" w:rsidR="004C5B33" w:rsidRDefault="004C5B33" w:rsidP="004C5B33">
      <w:pPr>
        <w:rPr>
          <w:ins w:id="4109" w:author="rawlins" w:date="2015-05-15T14:05:00Z"/>
        </w:rPr>
      </w:pPr>
      <w:ins w:id="4110" w:author="rawlins" w:date="2015-05-15T14:05:00Z">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379" type="#_x0000_t75" style="width:15pt;height:18.75pt" o:ole="">
              <v:imagedata r:id="rId2351" o:title=""/>
            </v:shape>
            <o:OLEObject Type="Embed" ProgID="Equation.DSMT4" ShapeID="_x0000_i2379" DrawAspect="Content" ObjectID="_1493211232" r:id="rId2352"/>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380" type="#_x0000_t75" style="width:12pt;height:17.25pt" o:ole="">
              <v:imagedata r:id="rId2353" o:title=""/>
            </v:shape>
            <o:OLEObject Type="Embed" ProgID="Equation.DSMT4" ShapeID="_x0000_i2380" DrawAspect="Content" ObjectID="_1493211233" r:id="rId2354"/>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381" type="#_x0000_t75" style="width:12pt;height:17.25pt" o:ole="">
              <v:imagedata r:id="rId2355" o:title=""/>
            </v:shape>
            <o:OLEObject Type="Embed" ProgID="Equation.DSMT4" ShapeID="_x0000_i2381" DrawAspect="Content" ObjectID="_1493211234" r:id="rId2356"/>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382" type="#_x0000_t75" style="width:30pt;height:17.25pt" o:ole="">
              <v:imagedata r:id="rId2357" o:title=""/>
            </v:shape>
            <o:OLEObject Type="Embed" ProgID="Equation.DSMT4" ShapeID="_x0000_i2382" DrawAspect="Content" ObjectID="_1493211235" r:id="rId2358"/>
          </w:object>
        </w:r>
        <w:r>
          <w:t xml:space="preserve"> is a reasonable choice equivalent to assuming that all the constituents have approximately the same density </w:t>
        </w:r>
        <w:r w:rsidRPr="00980D5F">
          <w:rPr>
            <w:position w:val="-12"/>
          </w:rPr>
          <w:object w:dxaOrig="340" w:dyaOrig="380" w14:anchorId="619BC809">
            <v:shape id="_x0000_i2383" type="#_x0000_t75" style="width:17.25pt;height:18.75pt" o:ole="">
              <v:imagedata r:id="rId2359" o:title=""/>
            </v:shape>
            <o:OLEObject Type="Embed" ProgID="Equation.DSMT4" ShapeID="_x0000_i2383" DrawAspect="Content" ObjectID="_1493211236" r:id="rId2360"/>
          </w:object>
        </w:r>
        <w:r>
          <w:t>, as may be deduced from (l).</w:t>
        </w:r>
      </w:ins>
    </w:p>
    <w:p w14:paraId="215E620B" w14:textId="77777777" w:rsidR="004C5B33" w:rsidRDefault="004C5B33" w:rsidP="004C5B33">
      <w:pPr>
        <w:rPr>
          <w:ins w:id="4111" w:author="rawlins" w:date="2015-05-15T14:05:00Z"/>
        </w:rPr>
      </w:pPr>
    </w:p>
    <w:p w14:paraId="3CE4114B" w14:textId="77777777" w:rsidR="004C5B33" w:rsidRDefault="004C5B33" w:rsidP="004C5B33">
      <w:pPr>
        <w:rPr>
          <w:ins w:id="4112" w:author="rawlins" w:date="2015-05-15T14:05:00Z"/>
        </w:rPr>
      </w:pPr>
      <w:ins w:id="4113" w:author="rawlins" w:date="2015-05-15T14:05:00Z">
        <w:r>
          <w:t>Since the electroneutrality condition is enforced in multiphasic mixtures in FEBio, it follows that chemical reactions must not violate this condition.  Enforcing electroneutrality in a chemical reaction is equivalent to satisfying</w:t>
        </w:r>
      </w:ins>
    </w:p>
    <w:p w14:paraId="14784729" w14:textId="77777777" w:rsidR="004C5B33" w:rsidRDefault="004C5B33" w:rsidP="004C5B33">
      <w:pPr>
        <w:pStyle w:val="MTDisplayEquation"/>
        <w:rPr>
          <w:ins w:id="4114" w:author="rawlins" w:date="2015-05-15T14:05:00Z"/>
        </w:rPr>
      </w:pPr>
      <w:ins w:id="4115" w:author="rawlins" w:date="2015-05-15T14:05:00Z">
        <w:r>
          <w:tab/>
        </w:r>
        <w:r w:rsidRPr="00980D5F">
          <w:rPr>
            <w:position w:val="-28"/>
          </w:rPr>
          <w:object w:dxaOrig="1200" w:dyaOrig="540" w14:anchorId="3055E107">
            <v:shape id="_x0000_i2384" type="#_x0000_t75" style="width:60pt;height:27pt" o:ole="">
              <v:imagedata r:id="rId2361" o:title=""/>
            </v:shape>
            <o:OLEObject Type="Embed" ProgID="Equation.DSMT4" ShapeID="_x0000_i2384" DrawAspect="Content" ObjectID="_1493211237" r:id="rId2362"/>
          </w:object>
        </w:r>
        <w:r>
          <w:t xml:space="preserve"> .</w:t>
        </w:r>
        <w:r>
          <w:tab/>
          <w:t>(m)</w:t>
        </w:r>
      </w:ins>
    </w:p>
    <w:p w14:paraId="654EAC5C" w14:textId="77777777" w:rsidR="004C5B33" w:rsidRDefault="004C5B33" w:rsidP="004C5B33">
      <w:pPr>
        <w:rPr>
          <w:ins w:id="4116" w:author="rawlins" w:date="2015-05-15T14:05:00Z"/>
        </w:rPr>
      </w:pPr>
      <w:ins w:id="4117" w:author="rawlins" w:date="2015-05-15T14:05:00Z">
        <w:r>
          <w:t>This constraint is checked within the code and an error is generated when it is violated.</w:t>
        </w:r>
      </w:ins>
    </w:p>
    <w:p w14:paraId="163735AB" w14:textId="77777777" w:rsidR="004C5B33" w:rsidRDefault="004C5B33" w:rsidP="004C5B33">
      <w:pPr>
        <w:rPr>
          <w:ins w:id="4118" w:author="rawlins" w:date="2015-05-15T14:05:00Z"/>
        </w:rPr>
      </w:pPr>
    </w:p>
    <w:p w14:paraId="5F129857" w14:textId="77777777" w:rsidR="004C5B33" w:rsidRDefault="004C5B33" w:rsidP="004C5B33">
      <w:pPr>
        <w:rPr>
          <w:ins w:id="4119" w:author="rawlins" w:date="2015-05-15T14:05:00Z"/>
        </w:rPr>
      </w:pPr>
      <w:ins w:id="4120" w:author="rawlins" w:date="2015-05-15T14:05:00Z">
        <w:r>
          <w:t xml:space="preserve">A constitutive relation must be provided for the molar production rate </w:t>
        </w:r>
        <w:r w:rsidRPr="00980D5F">
          <w:rPr>
            <w:position w:val="-16"/>
          </w:rPr>
          <w:object w:dxaOrig="1140" w:dyaOrig="440" w14:anchorId="69A6A8A0">
            <v:shape id="_x0000_i2385" type="#_x0000_t75" style="width:57pt;height:21.75pt" o:ole="">
              <v:imagedata r:id="rId2363" o:title=""/>
            </v:shape>
            <o:OLEObject Type="Embed" ProgID="Equation.DSMT4" ShapeID="_x0000_i2385" DrawAspect="Content" ObjectID="_1493211238" r:id="rId2364"/>
          </w:object>
        </w:r>
        <w:r>
          <w:t xml:space="preserve"> of each chemical reaction.</w:t>
        </w:r>
      </w:ins>
    </w:p>
    <w:p w14:paraId="676B3CC9" w14:textId="77777777" w:rsidR="004C5B33" w:rsidRDefault="004C5B33" w:rsidP="004C5B33">
      <w:pPr>
        <w:rPr>
          <w:ins w:id="4121" w:author="rawlins" w:date="2015-05-15T14:05:00Z"/>
        </w:rPr>
      </w:pPr>
    </w:p>
    <w:p w14:paraId="1807DC8A" w14:textId="77777777" w:rsidR="004C5B33" w:rsidRDefault="004C5B33" w:rsidP="004C5B33">
      <w:pPr>
        <w:rPr>
          <w:ins w:id="4122" w:author="rawlins" w:date="2015-05-15T14:05:00Z"/>
        </w:rPr>
      </w:pPr>
      <w:ins w:id="4123" w:author="rawlins" w:date="2015-05-15T14:05:00Z">
        <w:r>
          <w:br w:type="page"/>
        </w:r>
      </w:ins>
    </w:p>
    <w:p w14:paraId="45114879" w14:textId="2A89EA1C" w:rsidR="00A61269" w:rsidRPr="00A61269" w:rsidDel="004C5B33" w:rsidRDefault="00A61269">
      <w:pPr>
        <w:pStyle w:val="Heading3"/>
        <w:rPr>
          <w:del w:id="4124" w:author="rawlins" w:date="2015-05-15T14:05:00Z"/>
        </w:rPr>
      </w:pPr>
      <w:bookmarkStart w:id="4125" w:name="_GoBack"/>
      <w:bookmarkEnd w:id="4125"/>
      <w:del w:id="4126" w:author="rawlins" w:date="2015-05-15T14:05:00Z">
        <w:r w:rsidDel="004C5B33">
          <w:lastRenderedPageBreak/>
          <w:delText>Guidelines for Chemical Reaction Analyses</w:delText>
        </w:r>
        <w:bookmarkEnd w:id="4035"/>
      </w:del>
    </w:p>
    <w:p w14:paraId="39E6B0DD" w14:textId="10DBD94F" w:rsidR="008A3B5E" w:rsidRPr="00546A57" w:rsidDel="004C5B33" w:rsidRDefault="008A3B5E" w:rsidP="008A3B5E">
      <w:pPr>
        <w:rPr>
          <w:del w:id="4127" w:author="rawlins" w:date="2015-05-15T14:05:00Z"/>
        </w:rPr>
      </w:pPr>
      <w:del w:id="4128" w:author="rawlins" w:date="2015-05-15T14:05:00Z">
        <w:r w:rsidDel="004C5B33">
          <w:delText>Chemical reactions may be modeled within a multiphasic mixture.  The reaction may involve solutes (</w:delText>
        </w:r>
        <w:r w:rsidR="006C2049" w:rsidRPr="006C2049" w:rsidDel="004C5B33">
          <w:rPr>
            <w:position w:val="-6"/>
          </w:rPr>
          <w:object w:dxaOrig="540" w:dyaOrig="220" w14:anchorId="7ED28819">
            <v:shape id="_x0000_i2104" type="#_x0000_t75" style="width:29.25pt;height:14.25pt" o:ole="">
              <v:imagedata r:id="rId2365" o:title=""/>
            </v:shape>
            <o:OLEObject Type="Embed" ProgID="Equation.DSMT4" ShapeID="_x0000_i2104" DrawAspect="Content" ObjectID="_1493211239" r:id="rId2366"/>
          </w:object>
        </w:r>
        <w:r w:rsidDel="004C5B33">
          <w:delText>) and solid-bound molecules (</w:delText>
        </w:r>
        <w:r w:rsidR="006C2049" w:rsidRPr="006C2049" w:rsidDel="004C5B33">
          <w:rPr>
            <w:position w:val="-6"/>
          </w:rPr>
          <w:object w:dxaOrig="639" w:dyaOrig="220" w14:anchorId="4C733AD9">
            <v:shape id="_x0000_i2105" type="#_x0000_t75" style="width:29.25pt;height:14.25pt" o:ole="">
              <v:imagedata r:id="rId2367" o:title=""/>
            </v:shape>
            <o:OLEObject Type="Embed" ProgID="Equation.DSMT4" ShapeID="_x0000_i2105" DrawAspect="Content" ObjectID="_1493211240" r:id="rId2368"/>
          </w:object>
        </w:r>
        <w:r w:rsidDel="004C5B33">
          <w:delText>) that move with the solid matrix (</w:delText>
        </w:r>
        <w:r w:rsidR="006C2049" w:rsidRPr="006C2049" w:rsidDel="004C5B33">
          <w:rPr>
            <w:position w:val="-10"/>
          </w:rPr>
          <w:object w:dxaOrig="1240" w:dyaOrig="360" w14:anchorId="08EA0F60">
            <v:shape id="_x0000_i2106" type="#_x0000_t75" style="width:65.25pt;height:21.75pt" o:ole="">
              <v:imagedata r:id="rId2369" o:title=""/>
            </v:shape>
            <o:OLEObject Type="Embed" ProgID="Equation.DSMT4" ShapeID="_x0000_i2106" DrawAspect="Content" ObjectID="_1493211241" r:id="rId2370"/>
          </w:object>
        </w:r>
        <w:r w:rsidDel="004C5B33">
          <w:delText xml:space="preserve">).  </w:delText>
        </w:r>
        <w:r w:rsidRPr="00546A57" w:rsidDel="004C5B33">
          <w:delText>Consider a general chemical reaction,</w:delText>
        </w:r>
      </w:del>
    </w:p>
    <w:p w14:paraId="621BF157" w14:textId="1288F59E" w:rsidR="008A3B5E" w:rsidDel="004C5B33" w:rsidRDefault="008A3B5E" w:rsidP="008A3B5E">
      <w:pPr>
        <w:pStyle w:val="MTDisplayEquation"/>
        <w:rPr>
          <w:del w:id="4129" w:author="rawlins" w:date="2015-05-15T14:05:00Z"/>
        </w:rPr>
      </w:pPr>
      <w:del w:id="4130" w:author="rawlins" w:date="2015-05-15T14:05:00Z">
        <w:r w:rsidDel="004C5B33">
          <w:tab/>
        </w:r>
        <w:r w:rsidR="006C2049" w:rsidRPr="006C2049" w:rsidDel="004C5B33">
          <w:rPr>
            <w:position w:val="-28"/>
          </w:rPr>
          <w:object w:dxaOrig="2060" w:dyaOrig="540" w14:anchorId="6CF48314">
            <v:shape id="_x0000_i2107" type="#_x0000_t75" style="width:101.25pt;height:29.25pt" o:ole="">
              <v:imagedata r:id="rId2371" o:title=""/>
            </v:shape>
            <o:OLEObject Type="Embed" ProgID="Equation.DSMT4" ShapeID="_x0000_i2107" DrawAspect="Content" ObjectID="_1493211242" r:id="rId2372"/>
          </w:object>
        </w:r>
        <w:r w:rsidDel="004C5B33">
          <w:tab/>
          <w:delText>(a)</w:delText>
        </w:r>
      </w:del>
    </w:p>
    <w:p w14:paraId="65067563" w14:textId="4CB65572" w:rsidR="008A3B5E" w:rsidDel="004C5B33" w:rsidRDefault="008A3B5E" w:rsidP="008A3B5E">
      <w:pPr>
        <w:rPr>
          <w:del w:id="4131" w:author="rawlins" w:date="2015-05-15T14:05:00Z"/>
        </w:rPr>
      </w:pPr>
      <w:del w:id="4132" w:author="rawlins" w:date="2015-05-15T14:05:00Z">
        <w:r w:rsidRPr="00546A57" w:rsidDel="004C5B33">
          <w:delText xml:space="preserve">where </w:delText>
        </w:r>
        <w:r w:rsidR="006C2049" w:rsidRPr="006C2049" w:rsidDel="004C5B33">
          <w:rPr>
            <w:position w:val="-4"/>
          </w:rPr>
          <w:object w:dxaOrig="320" w:dyaOrig="300" w14:anchorId="7510B58A">
            <v:shape id="_x0000_i2108" type="#_x0000_t75" style="width:14.25pt;height:14.25pt" o:ole="">
              <v:imagedata r:id="rId2373" o:title=""/>
            </v:shape>
            <o:OLEObject Type="Embed" ProgID="Equation.DSMT4" ShapeID="_x0000_i2108" DrawAspect="Content" ObjectID="_1493211243" r:id="rId2374"/>
          </w:object>
        </w:r>
        <w:r w:rsidRPr="00546A57" w:rsidDel="004C5B33">
          <w:delText xml:space="preserve"> is the chemical species representing</w:delText>
        </w:r>
        <w:r w:rsidDel="004C5B33">
          <w:delText xml:space="preserve"> </w:delText>
        </w:r>
        <w:r w:rsidRPr="00546A57" w:rsidDel="004C5B33">
          <w:delText xml:space="preserve">constituent </w:delText>
        </w:r>
        <w:r w:rsidR="006C2049" w:rsidRPr="006C2049" w:rsidDel="004C5B33">
          <w:rPr>
            <w:position w:val="-6"/>
          </w:rPr>
          <w:object w:dxaOrig="240" w:dyaOrig="220" w14:anchorId="628A5E92">
            <v:shape id="_x0000_i2109" type="#_x0000_t75" style="width:14.25pt;height:14.25pt" o:ole="">
              <v:imagedata r:id="rId2375" o:title=""/>
            </v:shape>
            <o:OLEObject Type="Embed" ProgID="Equation.DSMT4" ShapeID="_x0000_i2109" DrawAspect="Content" ObjectID="_1493211244" r:id="rId2376"/>
          </w:object>
        </w:r>
        <w:r w:rsidDel="004C5B33">
          <w:delText xml:space="preserve"> in the mixture</w:delText>
        </w:r>
        <w:r w:rsidRPr="00546A57" w:rsidDel="004C5B33">
          <w:delText xml:space="preserve">; </w:delText>
        </w:r>
        <w:r w:rsidR="006C2049" w:rsidRPr="006C2049" w:rsidDel="004C5B33">
          <w:rPr>
            <w:position w:val="-12"/>
          </w:rPr>
          <w:object w:dxaOrig="300" w:dyaOrig="380" w14:anchorId="3FCA6239">
            <v:shape id="_x0000_i2110" type="#_x0000_t75" style="width:14.25pt;height:21.75pt" o:ole="">
              <v:imagedata r:id="rId2377" o:title=""/>
            </v:shape>
            <o:OLEObject Type="Embed" ProgID="Equation.DSMT4" ShapeID="_x0000_i2110" DrawAspect="Content" ObjectID="_1493211245" r:id="rId2378"/>
          </w:object>
        </w:r>
        <w:r w:rsidRPr="00546A57" w:rsidDel="004C5B33">
          <w:delText xml:space="preserve"> and </w:delText>
        </w:r>
        <w:r w:rsidR="006C2049" w:rsidRPr="006C2049" w:rsidDel="004C5B33">
          <w:rPr>
            <w:position w:val="-12"/>
          </w:rPr>
          <w:object w:dxaOrig="300" w:dyaOrig="380" w14:anchorId="6DF239C9">
            <v:shape id="_x0000_i2111" type="#_x0000_t75" style="width:14.25pt;height:21.75pt" o:ole="">
              <v:imagedata r:id="rId2379" o:title=""/>
            </v:shape>
            <o:OLEObject Type="Embed" ProgID="Equation.DSMT4" ShapeID="_x0000_i2111" DrawAspect="Content" ObjectID="_1493211246" r:id="rId2380"/>
          </w:object>
        </w:r>
        <w:r w:rsidDel="004C5B33">
          <w:delText xml:space="preserve"> </w:delText>
        </w:r>
        <w:r w:rsidRPr="00546A57" w:rsidDel="004C5B33">
          <w:delText>represent stoichiometric coefficients of the reactants and products,</w:delText>
        </w:r>
        <w:r w:rsidDel="004C5B33">
          <w:delText xml:space="preserve"> </w:delText>
        </w:r>
        <w:r w:rsidRPr="00546A57" w:rsidDel="004C5B33">
          <w:delText xml:space="preserve">respectively. </w:delText>
        </w:r>
        <w:r w:rsidDel="004C5B33">
          <w:delText xml:space="preserve">To maintain consistency with classical chemical kinetics, the analysis of chemical reactions employs molar concentrations </w:delText>
        </w:r>
        <w:r w:rsidR="006C2049" w:rsidRPr="006C2049" w:rsidDel="004C5B33">
          <w:rPr>
            <w:position w:val="-6"/>
          </w:rPr>
          <w:object w:dxaOrig="279" w:dyaOrig="320" w14:anchorId="77DBAF0D">
            <v:shape id="_x0000_i2112" type="#_x0000_t75" style="width:14.25pt;height:14.25pt" o:ole="">
              <v:imagedata r:id="rId2381" o:title=""/>
            </v:shape>
            <o:OLEObject Type="Embed" ProgID="Equation.DSMT4" ShapeID="_x0000_i2112" DrawAspect="Content" ObjectID="_1493211247" r:id="rId2382"/>
          </w:object>
        </w:r>
        <w:r w:rsidDel="004C5B33">
          <w:delText xml:space="preserve"> and molar supplies </w:delText>
        </w:r>
        <w:r w:rsidR="006C2049" w:rsidRPr="006C2049" w:rsidDel="004C5B33">
          <w:rPr>
            <w:position w:val="-6"/>
          </w:rPr>
          <w:object w:dxaOrig="279" w:dyaOrig="320" w14:anchorId="1EC968A5">
            <v:shape id="_x0000_i2113" type="#_x0000_t75" style="width:14.25pt;height:14.25pt" o:ole="">
              <v:imagedata r:id="rId2383" o:title=""/>
            </v:shape>
            <o:OLEObject Type="Embed" ProgID="Equation.DSMT4" ShapeID="_x0000_i2113" DrawAspect="Content" ObjectID="_1493211248" r:id="rId2384"/>
          </w:object>
        </w:r>
        <w:r w:rsidDel="004C5B33">
          <w:delText xml:space="preserve"> on a solution-volume basis for all reactants and products, whether they are solutes or solid-bound molecular species.</w:delText>
        </w:r>
      </w:del>
    </w:p>
    <w:p w14:paraId="43D24E8D" w14:textId="09F8CD2F" w:rsidR="008A3B5E" w:rsidDel="004C5B33" w:rsidRDefault="008A3B5E" w:rsidP="008A3B5E">
      <w:pPr>
        <w:rPr>
          <w:del w:id="4133" w:author="rawlins" w:date="2015-05-15T14:05:00Z"/>
        </w:rPr>
      </w:pPr>
    </w:p>
    <w:p w14:paraId="761C4D2A" w14:textId="3F448FAD" w:rsidR="008A3B5E" w:rsidRPr="00546A57" w:rsidDel="004C5B33" w:rsidRDefault="008A3B5E" w:rsidP="008A3B5E">
      <w:pPr>
        <w:rPr>
          <w:del w:id="4134" w:author="rawlins" w:date="2015-05-15T14:05:00Z"/>
        </w:rPr>
      </w:pPr>
      <w:del w:id="4135" w:author="rawlins" w:date="2015-05-15T14:05:00Z">
        <w:r w:rsidRPr="00546A57" w:rsidDel="004C5B33">
          <w:delText>Since the molar supply of reactants and products is</w:delText>
        </w:r>
        <w:r w:rsidDel="004C5B33">
          <w:delText xml:space="preserve"> </w:delText>
        </w:r>
        <w:r w:rsidRPr="00546A57" w:rsidDel="004C5B33">
          <w:delText xml:space="preserve">constrained by stoichiometry, it follows that all molar supplies </w:delText>
        </w:r>
        <w:r w:rsidR="006C2049" w:rsidRPr="006C2049" w:rsidDel="004C5B33">
          <w:rPr>
            <w:position w:val="-6"/>
          </w:rPr>
          <w:object w:dxaOrig="279" w:dyaOrig="320" w14:anchorId="0588DD4B">
            <v:shape id="_x0000_i2114" type="#_x0000_t75" style="width:14.25pt;height:14.25pt" o:ole="">
              <v:imagedata r:id="rId2385" o:title=""/>
            </v:shape>
            <o:OLEObject Type="Embed" ProgID="Equation.DSMT4" ShapeID="_x0000_i2114" DrawAspect="Content" ObjectID="_1493211249" r:id="rId2386"/>
          </w:object>
        </w:r>
        <w:r w:rsidDel="004C5B33">
          <w:delText xml:space="preserve"> </w:delText>
        </w:r>
        <w:r w:rsidRPr="00546A57" w:rsidDel="004C5B33">
          <w:delText xml:space="preserve">in a specific chemical reaction may be related to a </w:delText>
        </w:r>
        <w:r w:rsidR="009B5B8D" w:rsidRPr="0016320C" w:rsidDel="004C5B33">
          <w:rPr>
            <w:i/>
          </w:rPr>
          <w:delText>molar</w:delText>
        </w:r>
        <w:r w:rsidRPr="0016320C" w:rsidDel="004C5B33">
          <w:rPr>
            <w:i/>
          </w:rPr>
          <w:delText xml:space="preserve"> production rate</w:delText>
        </w:r>
        <w:r w:rsidDel="004C5B33">
          <w:delText xml:space="preserve"> </w:delText>
        </w:r>
        <w:r w:rsidR="006C2049" w:rsidRPr="006C2049" w:rsidDel="004C5B33">
          <w:rPr>
            <w:position w:val="-10"/>
          </w:rPr>
          <w:object w:dxaOrig="240" w:dyaOrig="380" w14:anchorId="3E487EEF">
            <v:shape id="_x0000_i2115" type="#_x0000_t75" style="width:14.25pt;height:21.75pt" o:ole="">
              <v:imagedata r:id="rId2387" o:title=""/>
            </v:shape>
            <o:OLEObject Type="Embed" ProgID="Equation.DSMT4" ShapeID="_x0000_i2115" DrawAspect="Content" ObjectID="_1493211250" r:id="rId2388"/>
          </w:object>
        </w:r>
        <w:r w:rsidRPr="00546A57" w:rsidDel="004C5B33">
          <w:delText xml:space="preserve"> according to </w:delText>
        </w:r>
      </w:del>
    </w:p>
    <w:p w14:paraId="36C92B36" w14:textId="380ACD41" w:rsidR="008A3B5E" w:rsidDel="004C5B33" w:rsidRDefault="008A3B5E" w:rsidP="008A3B5E">
      <w:pPr>
        <w:pStyle w:val="MTDisplayEquation"/>
        <w:rPr>
          <w:del w:id="4136" w:author="rawlins" w:date="2015-05-15T14:05:00Z"/>
        </w:rPr>
      </w:pPr>
      <w:del w:id="4137" w:author="rawlins" w:date="2015-05-15T14:05:00Z">
        <w:r w:rsidDel="004C5B33">
          <w:tab/>
        </w:r>
        <w:r w:rsidR="006C2049" w:rsidRPr="006C2049" w:rsidDel="004C5B33">
          <w:rPr>
            <w:position w:val="-10"/>
          </w:rPr>
          <w:object w:dxaOrig="999" w:dyaOrig="380" w14:anchorId="3C736929">
            <v:shape id="_x0000_i2116" type="#_x0000_t75" style="width:50.25pt;height:21.75pt" o:ole="">
              <v:imagedata r:id="rId2389" o:title=""/>
            </v:shape>
            <o:OLEObject Type="Embed" ProgID="Equation.DSMT4" ShapeID="_x0000_i2116" DrawAspect="Content" ObjectID="_1493211251" r:id="rId2390"/>
          </w:object>
        </w:r>
        <w:r w:rsidDel="004C5B33">
          <w:tab/>
          <w:delText>(b)</w:delText>
        </w:r>
      </w:del>
    </w:p>
    <w:p w14:paraId="5E8B801F" w14:textId="3DA4B2BE" w:rsidR="008A3B5E" w:rsidRPr="00546A57" w:rsidDel="004C5B33" w:rsidRDefault="008A3B5E" w:rsidP="008A3B5E">
      <w:pPr>
        <w:rPr>
          <w:del w:id="4138" w:author="rawlins" w:date="2015-05-15T14:05:00Z"/>
        </w:rPr>
      </w:pPr>
      <w:del w:id="4139" w:author="rawlins" w:date="2015-05-15T14:05:00Z">
        <w:r w:rsidRPr="00546A57" w:rsidDel="004C5B33">
          <w:delText xml:space="preserve">where </w:delText>
        </w:r>
        <w:r w:rsidR="006C2049" w:rsidRPr="006C2049" w:rsidDel="004C5B33">
          <w:rPr>
            <w:position w:val="-6"/>
          </w:rPr>
          <w:object w:dxaOrig="300" w:dyaOrig="320" w14:anchorId="7A730534">
            <v:shape id="_x0000_i2117" type="#_x0000_t75" style="width:14.25pt;height:14.25pt" o:ole="">
              <v:imagedata r:id="rId2391" o:title=""/>
            </v:shape>
            <o:OLEObject Type="Embed" ProgID="Equation.DSMT4" ShapeID="_x0000_i2117" DrawAspect="Content" ObjectID="_1493211252" r:id="rId2392"/>
          </w:object>
        </w:r>
        <w:r w:rsidRPr="00546A57" w:rsidDel="004C5B33">
          <w:delText xml:space="preserve"> represents the net stoichiometric coefficient</w:delText>
        </w:r>
        <w:r w:rsidDel="004C5B33">
          <w:delText xml:space="preserve"> </w:delText>
        </w:r>
        <w:r w:rsidRPr="00546A57" w:rsidDel="004C5B33">
          <w:delText xml:space="preserve">for </w:delText>
        </w:r>
        <w:r w:rsidR="006C2049" w:rsidRPr="006C2049" w:rsidDel="004C5B33">
          <w:rPr>
            <w:position w:val="-4"/>
          </w:rPr>
          <w:object w:dxaOrig="320" w:dyaOrig="300" w14:anchorId="2FA37F30">
            <v:shape id="_x0000_i2118" type="#_x0000_t75" style="width:14.25pt;height:14.25pt" o:ole="">
              <v:imagedata r:id="rId2393" o:title=""/>
            </v:shape>
            <o:OLEObject Type="Embed" ProgID="Equation.DSMT4" ShapeID="_x0000_i2118" DrawAspect="Content" ObjectID="_1493211253" r:id="rId2394"/>
          </w:object>
        </w:r>
        <w:r w:rsidRPr="00546A57" w:rsidDel="004C5B33">
          <w:delText xml:space="preserve">, </w:delText>
        </w:r>
      </w:del>
    </w:p>
    <w:p w14:paraId="28BF065F" w14:textId="2F155E91" w:rsidR="008A3B5E" w:rsidDel="004C5B33" w:rsidRDefault="008A3B5E" w:rsidP="008A3B5E">
      <w:pPr>
        <w:pStyle w:val="MTDisplayEquation"/>
        <w:rPr>
          <w:del w:id="4140" w:author="rawlins" w:date="2015-05-15T14:05:00Z"/>
        </w:rPr>
      </w:pPr>
      <w:del w:id="4141" w:author="rawlins" w:date="2015-05-15T14:05:00Z">
        <w:r w:rsidDel="004C5B33">
          <w:tab/>
        </w:r>
        <w:r w:rsidR="006C2049" w:rsidRPr="006C2049" w:rsidDel="004C5B33">
          <w:rPr>
            <w:position w:val="-12"/>
          </w:rPr>
          <w:object w:dxaOrig="1320" w:dyaOrig="380" w14:anchorId="7FB783D6">
            <v:shape id="_x0000_i2119" type="#_x0000_t75" style="width:65.25pt;height:21.75pt" o:ole="">
              <v:imagedata r:id="rId2395" o:title=""/>
            </v:shape>
            <o:OLEObject Type="Embed" ProgID="Equation.DSMT4" ShapeID="_x0000_i2119" DrawAspect="Content" ObjectID="_1493211254" r:id="rId2396"/>
          </w:object>
        </w:r>
        <w:r w:rsidDel="004C5B33">
          <w:tab/>
          <w:delText>(c)</w:delText>
        </w:r>
      </w:del>
    </w:p>
    <w:p w14:paraId="43642D93" w14:textId="0C5001CA" w:rsidR="008A3B5E" w:rsidRPr="00546A57" w:rsidDel="004C5B33" w:rsidRDefault="008A3B5E" w:rsidP="008A3B5E">
      <w:pPr>
        <w:rPr>
          <w:del w:id="4142" w:author="rawlins" w:date="2015-05-15T14:05:00Z"/>
        </w:rPr>
      </w:pPr>
      <w:del w:id="4143" w:author="rawlins" w:date="2015-05-15T14:05:00Z">
        <w:r w:rsidRPr="00546A57" w:rsidDel="004C5B33">
          <w:delText xml:space="preserve">Thus, formulating constitutive relations for </w:delText>
        </w:r>
        <w:r w:rsidR="006C2049" w:rsidRPr="006C2049" w:rsidDel="004C5B33">
          <w:rPr>
            <w:position w:val="-6"/>
          </w:rPr>
          <w:object w:dxaOrig="279" w:dyaOrig="320" w14:anchorId="1D625847">
            <v:shape id="_x0000_i2120" type="#_x0000_t75" style="width:14.25pt;height:14.25pt" o:ole="">
              <v:imagedata r:id="rId2397" o:title=""/>
            </v:shape>
            <o:OLEObject Type="Embed" ProgID="Equation.DSMT4" ShapeID="_x0000_i2120" DrawAspect="Content" ObjectID="_1493211255" r:id="rId2398"/>
          </w:object>
        </w:r>
        <w:r w:rsidRPr="00546A57" w:rsidDel="004C5B33">
          <w:delText xml:space="preserve"> is</w:delText>
        </w:r>
        <w:r w:rsidDel="004C5B33">
          <w:delText xml:space="preserve"> </w:delText>
        </w:r>
        <w:r w:rsidRPr="00546A57" w:rsidDel="004C5B33">
          <w:delText xml:space="preserve">equivalent to providing a single relation for </w:delText>
        </w:r>
        <w:r w:rsidR="006C2049" w:rsidRPr="006C2049" w:rsidDel="004C5B33">
          <w:rPr>
            <w:position w:val="-16"/>
          </w:rPr>
          <w:object w:dxaOrig="1140" w:dyaOrig="440" w14:anchorId="796602C0">
            <v:shape id="_x0000_i2121" type="#_x0000_t75" style="width:57.75pt;height:21.75pt" o:ole="">
              <v:imagedata r:id="rId2399" o:title=""/>
            </v:shape>
            <o:OLEObject Type="Embed" ProgID="Equation.DSMT4" ShapeID="_x0000_i2121" DrawAspect="Content" ObjectID="_1493211256" r:id="rId2400"/>
          </w:object>
        </w:r>
        <w:r w:rsidRPr="00546A57" w:rsidDel="004C5B33">
          <w:delText>.</w:delText>
        </w:r>
        <w:r w:rsidDel="004C5B33">
          <w:delText xml:space="preserve">  </w:delText>
        </w:r>
        <w:r w:rsidRPr="00546A57" w:rsidDel="004C5B33">
          <w:delText>When the chemical reaction is reversible,</w:delText>
        </w:r>
      </w:del>
    </w:p>
    <w:p w14:paraId="753529AE" w14:textId="52E8CCEF" w:rsidR="008A3B5E" w:rsidDel="004C5B33" w:rsidRDefault="008A3B5E" w:rsidP="008A3B5E">
      <w:pPr>
        <w:pStyle w:val="MTDisplayEquation"/>
        <w:rPr>
          <w:del w:id="4144" w:author="rawlins" w:date="2015-05-15T14:05:00Z"/>
        </w:rPr>
      </w:pPr>
      <w:del w:id="4145" w:author="rawlins" w:date="2015-05-15T14:05:00Z">
        <w:r w:rsidDel="004C5B33">
          <w:tab/>
        </w:r>
        <w:r w:rsidR="006C2049" w:rsidRPr="006C2049" w:rsidDel="004C5B33">
          <w:rPr>
            <w:position w:val="-28"/>
          </w:rPr>
          <w:object w:dxaOrig="2120" w:dyaOrig="540" w14:anchorId="6D80E420">
            <v:shape id="_x0000_i2122" type="#_x0000_t75" style="width:108.75pt;height:29.25pt" o:ole="">
              <v:imagedata r:id="rId2401" o:title=""/>
            </v:shape>
            <o:OLEObject Type="Embed" ProgID="Equation.DSMT4" ShapeID="_x0000_i2122" DrawAspect="Content" ObjectID="_1493211257" r:id="rId2402"/>
          </w:object>
        </w:r>
        <w:r w:rsidDel="004C5B33">
          <w:tab/>
          <w:delText>(d)</w:delText>
        </w:r>
      </w:del>
    </w:p>
    <w:p w14:paraId="138CEAC8" w14:textId="20B95BCD" w:rsidR="008A3B5E" w:rsidRPr="00546A57" w:rsidDel="004C5B33" w:rsidRDefault="008A3B5E" w:rsidP="008A3B5E">
      <w:pPr>
        <w:rPr>
          <w:del w:id="4146" w:author="rawlins" w:date="2015-05-15T14:05:00Z"/>
        </w:rPr>
      </w:pPr>
      <w:del w:id="4147" w:author="rawlins" w:date="2015-05-15T14:05:00Z">
        <w:r w:rsidRPr="00546A57" w:rsidDel="004C5B33">
          <w:delText>the relations of (</w:delText>
        </w:r>
        <w:r w:rsidDel="004C5B33">
          <w:delText>b</w:delText>
        </w:r>
        <w:r w:rsidRPr="00546A57" w:rsidDel="004C5B33">
          <w:delText>)-(</w:delText>
        </w:r>
        <w:r w:rsidDel="004C5B33">
          <w:delText>c</w:delText>
        </w:r>
        <w:r w:rsidRPr="00546A57" w:rsidDel="004C5B33">
          <w:delText>)</w:delText>
        </w:r>
        <w:r w:rsidDel="004C5B33">
          <w:delText xml:space="preserve"> </w:delText>
        </w:r>
        <w:r w:rsidRPr="00546A57" w:rsidDel="004C5B33">
          <w:delText xml:space="preserve">still apply but the </w:delText>
        </w:r>
        <w:r w:rsidDel="004C5B33">
          <w:delText xml:space="preserve">constitutive relation for </w:delText>
        </w:r>
        <w:r w:rsidR="006C2049" w:rsidRPr="006C2049" w:rsidDel="004C5B33">
          <w:rPr>
            <w:position w:val="-10"/>
          </w:rPr>
          <w:object w:dxaOrig="240" w:dyaOrig="380" w14:anchorId="0B3C9F51">
            <v:shape id="_x0000_i2123" type="#_x0000_t75" style="width:14.25pt;height:21.75pt" o:ole="">
              <v:imagedata r:id="rId2403" o:title=""/>
            </v:shape>
            <o:OLEObject Type="Embed" ProgID="Equation.DSMT4" ShapeID="_x0000_i2123" DrawAspect="Content" ObjectID="_1493211258" r:id="rId2404"/>
          </w:object>
        </w:r>
        <w:r w:rsidRPr="00546A57" w:rsidDel="004C5B33">
          <w:delText xml:space="preserve"> would be different.</w:delText>
        </w:r>
      </w:del>
    </w:p>
    <w:p w14:paraId="2017A3CB" w14:textId="020378DB" w:rsidR="008A3B5E" w:rsidDel="004C5B33" w:rsidRDefault="008A3B5E" w:rsidP="008A3B5E">
      <w:pPr>
        <w:jc w:val="left"/>
        <w:rPr>
          <w:del w:id="4148" w:author="rawlins" w:date="2015-05-15T14:05:00Z"/>
        </w:rPr>
      </w:pPr>
    </w:p>
    <w:p w14:paraId="45F371DF" w14:textId="66EEE7BB" w:rsidR="008A3B5E" w:rsidRPr="00B27FE9" w:rsidDel="004C5B33" w:rsidRDefault="008A3B5E" w:rsidP="008A3B5E">
      <w:pPr>
        <w:pStyle w:val="Example"/>
        <w:rPr>
          <w:del w:id="4149" w:author="rawlins" w:date="2015-05-15T14:05:00Z"/>
        </w:rPr>
      </w:pPr>
      <w:del w:id="4150" w:author="rawlins" w:date="2015-05-15T14:05:00Z">
        <w:r w:rsidRPr="00B27FE9" w:rsidDel="004C5B33">
          <w:delText>Example:</w:delText>
        </w:r>
      </w:del>
    </w:p>
    <w:p w14:paraId="27644AA9" w14:textId="28BA80B4" w:rsidR="008A3B5E" w:rsidDel="004C5B33" w:rsidRDefault="008A3B5E" w:rsidP="008A3B5E">
      <w:pPr>
        <w:jc w:val="left"/>
        <w:rPr>
          <w:del w:id="4151" w:author="rawlins" w:date="2015-05-15T14:05:00Z"/>
        </w:rPr>
      </w:pPr>
      <w:del w:id="4152" w:author="rawlins" w:date="2015-05-15T14:05:00Z">
        <w:r w:rsidDel="004C5B33">
          <w:delText>Consider the dissociation of CaCl</w:delText>
        </w:r>
        <w:r w:rsidRPr="005F3097" w:rsidDel="004C5B33">
          <w:rPr>
            <w:vertAlign w:val="subscript"/>
          </w:rPr>
          <w:delText>2</w:delText>
        </w:r>
        <w:r w:rsidDel="004C5B33">
          <w:delText xml:space="preserve"> into ions Ca</w:delText>
        </w:r>
        <w:r w:rsidRPr="005F3097" w:rsidDel="004C5B33">
          <w:rPr>
            <w:vertAlign w:val="superscript"/>
          </w:rPr>
          <w:delText>2</w:delText>
        </w:r>
        <w:r w:rsidRPr="003B1039" w:rsidDel="004C5B33">
          <w:rPr>
            <w:vertAlign w:val="superscript"/>
          </w:rPr>
          <w:delText>+</w:delText>
        </w:r>
        <w:r w:rsidDel="004C5B33">
          <w:delText xml:space="preserve"> and Cl</w:delText>
        </w:r>
        <w:r w:rsidRPr="003B1039" w:rsidDel="004C5B33">
          <w:rPr>
            <w:vertAlign w:val="superscript"/>
          </w:rPr>
          <w:delText>-</w:delText>
        </w:r>
        <w:r w:rsidDel="004C5B33">
          <w:delText>,</w:delText>
        </w:r>
      </w:del>
    </w:p>
    <w:p w14:paraId="4D90F648" w14:textId="4DE4F3DA" w:rsidR="008A3B5E" w:rsidDel="004C5B33" w:rsidRDefault="008A3B5E" w:rsidP="008A3B5E">
      <w:pPr>
        <w:pStyle w:val="MTDisplayEquation"/>
        <w:rPr>
          <w:del w:id="4153" w:author="rawlins" w:date="2015-05-15T14:05:00Z"/>
        </w:rPr>
      </w:pPr>
      <w:del w:id="4154" w:author="rawlins" w:date="2015-05-15T14:05:00Z">
        <w:r w:rsidDel="004C5B33">
          <w:tab/>
        </w:r>
        <w:r w:rsidR="006C2049" w:rsidRPr="006C2049" w:rsidDel="004C5B33">
          <w:rPr>
            <w:position w:val="-12"/>
          </w:rPr>
          <w:object w:dxaOrig="2240" w:dyaOrig="380" w14:anchorId="2BDC0EBC">
            <v:shape id="_x0000_i2124" type="#_x0000_t75" style="width:115.5pt;height:21.75pt" o:ole="">
              <v:imagedata r:id="rId2405" o:title=""/>
            </v:shape>
            <o:OLEObject Type="Embed" ProgID="Equation.DSMT4" ShapeID="_x0000_i2124" DrawAspect="Content" ObjectID="_1493211259" r:id="rId2406"/>
          </w:object>
        </w:r>
        <w:r w:rsidDel="004C5B33">
          <w:delText xml:space="preserve"> </w:delText>
        </w:r>
      </w:del>
    </w:p>
    <w:p w14:paraId="4D450D89" w14:textId="2388688C" w:rsidR="008A3B5E" w:rsidDel="004C5B33" w:rsidRDefault="008A3B5E" w:rsidP="008A3B5E">
      <w:pPr>
        <w:rPr>
          <w:del w:id="4155" w:author="rawlins" w:date="2015-05-15T14:05:00Z"/>
        </w:rPr>
      </w:pPr>
      <w:del w:id="4156" w:author="rawlins" w:date="2015-05-15T14:05:00Z">
        <w:r w:rsidDel="004C5B33">
          <w:delText xml:space="preserve">The mixture contains three constituents.  The stoichiometric coefficients of the reactants are </w:delText>
        </w:r>
        <w:r w:rsidR="006C2049" w:rsidRPr="006C2049" w:rsidDel="004C5B33">
          <w:rPr>
            <w:position w:val="-12"/>
          </w:rPr>
          <w:object w:dxaOrig="900" w:dyaOrig="380" w14:anchorId="05D4C9B5">
            <v:shape id="_x0000_i2125" type="#_x0000_t75" style="width:42.75pt;height:21.75pt" o:ole="">
              <v:imagedata r:id="rId2407" o:title=""/>
            </v:shape>
            <o:OLEObject Type="Embed" ProgID="Equation.DSMT4" ShapeID="_x0000_i2125" DrawAspect="Content" ObjectID="_1493211260" r:id="rId2408"/>
          </w:object>
        </w:r>
        <w:r w:rsidDel="004C5B33">
          <w:delText xml:space="preserve">, </w:delText>
        </w:r>
        <w:r w:rsidR="006C2049" w:rsidRPr="006C2049" w:rsidDel="004C5B33">
          <w:rPr>
            <w:position w:val="-12"/>
          </w:rPr>
          <w:object w:dxaOrig="880" w:dyaOrig="420" w14:anchorId="56237BD5">
            <v:shape id="_x0000_i2126" type="#_x0000_t75" style="width:42.75pt;height:21.75pt" o:ole="">
              <v:imagedata r:id="rId2409" o:title=""/>
            </v:shape>
            <o:OLEObject Type="Embed" ProgID="Equation.DSMT4" ShapeID="_x0000_i2126" DrawAspect="Content" ObjectID="_1493211261" r:id="rId2410"/>
          </w:object>
        </w:r>
        <w:r w:rsidDel="004C5B33">
          <w:delText xml:space="preserve">, </w:delText>
        </w:r>
        <w:r w:rsidR="006C2049" w:rsidRPr="006C2049" w:rsidDel="004C5B33">
          <w:rPr>
            <w:position w:val="-12"/>
          </w:rPr>
          <w:object w:dxaOrig="800" w:dyaOrig="420" w14:anchorId="0857050B">
            <v:shape id="_x0000_i2127" type="#_x0000_t75" style="width:42.75pt;height:21.75pt" o:ole="">
              <v:imagedata r:id="rId2411" o:title=""/>
            </v:shape>
            <o:OLEObject Type="Embed" ProgID="Equation.DSMT4" ShapeID="_x0000_i2127" DrawAspect="Content" ObjectID="_1493211262" r:id="rId2412"/>
          </w:object>
        </w:r>
        <w:r w:rsidDel="004C5B33">
          <w:delText xml:space="preserve">, and those of the products are </w:delText>
        </w:r>
        <w:r w:rsidR="006C2049" w:rsidRPr="006C2049" w:rsidDel="004C5B33">
          <w:rPr>
            <w:position w:val="-12"/>
          </w:rPr>
          <w:object w:dxaOrig="940" w:dyaOrig="380" w14:anchorId="6FEEBA34">
            <v:shape id="_x0000_i2128" type="#_x0000_t75" style="width:50.25pt;height:21.75pt" o:ole="">
              <v:imagedata r:id="rId2413" o:title=""/>
            </v:shape>
            <o:OLEObject Type="Embed" ProgID="Equation.DSMT4" ShapeID="_x0000_i2128" DrawAspect="Content" ObjectID="_1493211263" r:id="rId2414"/>
          </w:object>
        </w:r>
        <w:r w:rsidDel="004C5B33">
          <w:delText xml:space="preserve">, </w:delText>
        </w:r>
        <w:r w:rsidR="006C2049" w:rsidRPr="006C2049" w:rsidDel="004C5B33">
          <w:rPr>
            <w:position w:val="-12"/>
          </w:rPr>
          <w:object w:dxaOrig="840" w:dyaOrig="420" w14:anchorId="52789C5B">
            <v:shape id="_x0000_i2129" type="#_x0000_t75" style="width:42.75pt;height:21.75pt" o:ole="">
              <v:imagedata r:id="rId2415" o:title=""/>
            </v:shape>
            <o:OLEObject Type="Embed" ProgID="Equation.DSMT4" ShapeID="_x0000_i2129" DrawAspect="Content" ObjectID="_1493211264" r:id="rId2416"/>
          </w:object>
        </w:r>
        <w:r w:rsidDel="004C5B33">
          <w:delText xml:space="preserve">, </w:delText>
        </w:r>
        <w:r w:rsidR="006C2049" w:rsidRPr="006C2049" w:rsidDel="004C5B33">
          <w:rPr>
            <w:position w:val="-12"/>
          </w:rPr>
          <w:object w:dxaOrig="800" w:dyaOrig="420" w14:anchorId="683A1973">
            <v:shape id="_x0000_i2130" type="#_x0000_t75" style="width:42.75pt;height:21.75pt" o:ole="">
              <v:imagedata r:id="rId2417" o:title=""/>
            </v:shape>
            <o:OLEObject Type="Embed" ProgID="Equation.DSMT4" ShapeID="_x0000_i2130" DrawAspect="Content" ObjectID="_1493211265" r:id="rId2418"/>
          </w:object>
        </w:r>
        <w:r w:rsidDel="004C5B33">
          <w:delText>.</w:delText>
        </w:r>
      </w:del>
    </w:p>
    <w:p w14:paraId="6D251164" w14:textId="431F8146" w:rsidR="008A3B5E" w:rsidDel="004C5B33" w:rsidRDefault="008A3B5E" w:rsidP="008A3B5E">
      <w:pPr>
        <w:jc w:val="left"/>
        <w:rPr>
          <w:del w:id="4157" w:author="rawlins" w:date="2015-05-15T14:05:00Z"/>
        </w:rPr>
      </w:pPr>
    </w:p>
    <w:p w14:paraId="42191440" w14:textId="36C40CCA" w:rsidR="008A3B5E" w:rsidDel="004C5B33" w:rsidRDefault="008A3B5E" w:rsidP="008A3B5E">
      <w:pPr>
        <w:rPr>
          <w:del w:id="4158" w:author="rawlins" w:date="2015-05-15T14:05:00Z"/>
        </w:rPr>
      </w:pPr>
      <w:del w:id="4159" w:author="rawlins" w:date="2015-05-15T14:05:00Z">
        <w:r w:rsidDel="004C5B33">
          <w:delText xml:space="preserve">The reaction production rate </w:delText>
        </w:r>
        <w:r w:rsidR="006C2049" w:rsidRPr="006C2049" w:rsidDel="004C5B33">
          <w:rPr>
            <w:position w:val="-10"/>
          </w:rPr>
          <w:object w:dxaOrig="240" w:dyaOrig="380" w14:anchorId="345FB20C">
            <v:shape id="_x0000_i2131" type="#_x0000_t75" style="width:14.25pt;height:21.75pt" o:ole="">
              <v:imagedata r:id="rId2419" o:title=""/>
            </v:shape>
            <o:OLEObject Type="Embed" ProgID="Equation.DSMT4" ShapeID="_x0000_i2131" DrawAspect="Content" ObjectID="_1493211266" r:id="rId2420"/>
          </w:object>
        </w:r>
        <w:r w:rsidDel="004C5B33">
          <w:delText xml:space="preserve"> enters into the governing equations of multiphasic mixtures via the mass balance relation for each solute,</w:delText>
        </w:r>
      </w:del>
    </w:p>
    <w:p w14:paraId="572ABCE1" w14:textId="6E55626E" w:rsidR="008A3B5E" w:rsidDel="004C5B33" w:rsidRDefault="008A3B5E" w:rsidP="008A3B5E">
      <w:pPr>
        <w:pStyle w:val="MTDisplayEquation"/>
        <w:rPr>
          <w:del w:id="4160" w:author="rawlins" w:date="2015-05-15T14:05:00Z"/>
        </w:rPr>
      </w:pPr>
      <w:del w:id="4161" w:author="rawlins" w:date="2015-05-15T14:05:00Z">
        <w:r w:rsidDel="004C5B33">
          <w:tab/>
        </w:r>
        <w:r w:rsidR="006C2049" w:rsidRPr="006C2049" w:rsidDel="004C5B33">
          <w:rPr>
            <w:position w:val="-24"/>
          </w:rPr>
          <w:object w:dxaOrig="4040" w:dyaOrig="780" w14:anchorId="4D9813BC">
            <v:shape id="_x0000_i2132" type="#_x0000_t75" style="width:201.75pt;height:35.25pt" o:ole="">
              <v:imagedata r:id="rId2421" o:title=""/>
            </v:shape>
            <o:OLEObject Type="Embed" ProgID="Equation.DSMT4" ShapeID="_x0000_i2132" DrawAspect="Content" ObjectID="_1493211267" r:id="rId2422"/>
          </w:object>
        </w:r>
        <w:r w:rsidDel="004C5B33">
          <w:tab/>
          <w:delText>(f)</w:delText>
        </w:r>
      </w:del>
    </w:p>
    <w:p w14:paraId="1D9CF794" w14:textId="674E0904" w:rsidR="008A3B5E" w:rsidDel="004C5B33" w:rsidRDefault="008A3B5E" w:rsidP="008A3B5E">
      <w:pPr>
        <w:rPr>
          <w:del w:id="4162" w:author="rawlins" w:date="2015-05-15T14:05:00Z"/>
        </w:rPr>
      </w:pPr>
      <w:del w:id="4163" w:author="rawlins" w:date="2015-05-15T14:05:00Z">
        <w:r w:rsidDel="004C5B33">
          <w:delText>the mass balance for the mixture,</w:delText>
        </w:r>
      </w:del>
    </w:p>
    <w:p w14:paraId="29D2BB90" w14:textId="1EFF485F" w:rsidR="008A3B5E" w:rsidDel="004C5B33" w:rsidRDefault="008A3B5E" w:rsidP="008A3B5E">
      <w:pPr>
        <w:pStyle w:val="MTDisplayEquation"/>
        <w:rPr>
          <w:del w:id="4164" w:author="rawlins" w:date="2015-05-15T14:05:00Z"/>
        </w:rPr>
      </w:pPr>
      <w:del w:id="4165" w:author="rawlins" w:date="2015-05-15T14:05:00Z">
        <w:r w:rsidDel="004C5B33">
          <w:tab/>
        </w:r>
        <w:r w:rsidR="006C2049" w:rsidRPr="006C2049" w:rsidDel="004C5B33">
          <w:rPr>
            <w:position w:val="-16"/>
          </w:rPr>
          <w:object w:dxaOrig="2580" w:dyaOrig="440" w14:anchorId="5DEB3021">
            <v:shape id="_x0000_i2133" type="#_x0000_t75" style="width:129.75pt;height:21.75pt" o:ole="">
              <v:imagedata r:id="rId2423" o:title=""/>
            </v:shape>
            <o:OLEObject Type="Embed" ProgID="Equation.DSMT4" ShapeID="_x0000_i2133" DrawAspect="Content" ObjectID="_1493211268" r:id="rId2424"/>
          </w:object>
        </w:r>
        <w:r w:rsidDel="004C5B33">
          <w:tab/>
          <w:delText>(g)</w:delText>
        </w:r>
      </w:del>
    </w:p>
    <w:p w14:paraId="14725224" w14:textId="610BA4C2" w:rsidR="008A3B5E" w:rsidDel="004C5B33" w:rsidRDefault="008A3B5E" w:rsidP="008A3B5E">
      <w:pPr>
        <w:rPr>
          <w:del w:id="4166" w:author="rawlins" w:date="2015-05-15T14:05:00Z"/>
        </w:rPr>
      </w:pPr>
      <w:del w:id="4167" w:author="rawlins" w:date="2015-05-15T14:05:00Z">
        <w:r w:rsidRPr="004C3F91" w:rsidDel="004C5B33">
          <w:delText xml:space="preserve">where </w:delText>
        </w:r>
        <w:r w:rsidR="006C2049" w:rsidRPr="006C2049" w:rsidDel="004C5B33">
          <w:rPr>
            <w:position w:val="-28"/>
          </w:rPr>
          <w:object w:dxaOrig="1280" w:dyaOrig="560" w14:anchorId="32B3FC79">
            <v:shape id="_x0000_i2134" type="#_x0000_t75" style="width:65.25pt;height:29.25pt" o:ole="">
              <v:imagedata r:id="rId2425" o:title=""/>
            </v:shape>
            <o:OLEObject Type="Embed" ProgID="Equation.DSMT4" ShapeID="_x0000_i2134" DrawAspect="Content" ObjectID="_1493211269" r:id="rId2426"/>
          </w:object>
        </w:r>
        <w:r w:rsidDel="004C5B33">
          <w:delText xml:space="preserve"> </w:delText>
        </w:r>
        <w:r w:rsidRPr="004C3F91" w:rsidDel="004C5B33">
          <w:delText xml:space="preserve">and </w:delText>
        </w:r>
        <w:r w:rsidR="006C2049" w:rsidRPr="006C2049" w:rsidDel="004C5B33">
          <w:rPr>
            <w:position w:val="-12"/>
          </w:rPr>
          <w:object w:dxaOrig="1400" w:dyaOrig="380" w14:anchorId="02B4B8A0">
            <v:shape id="_x0000_i2135" type="#_x0000_t75" style="width:1in;height:21.75pt" o:ole="">
              <v:imagedata r:id="rId2427" o:title=""/>
            </v:shape>
            <o:OLEObject Type="Embed" ProgID="Equation.DSMT4" ShapeID="_x0000_i2135" DrawAspect="Content" ObjectID="_1493211270" r:id="rId2428"/>
          </w:object>
        </w:r>
        <w:r w:rsidRPr="004C3F91" w:rsidDel="004C5B33">
          <w:delText xml:space="preserve"> is the molar</w:delText>
        </w:r>
        <w:r w:rsidDel="004C5B33">
          <w:delText xml:space="preserve"> </w:delText>
        </w:r>
        <w:r w:rsidRPr="004C3F91" w:rsidDel="004C5B33">
          <w:delText xml:space="preserve">volume of </w:delText>
        </w:r>
        <w:r w:rsidR="006C2049" w:rsidRPr="006C2049" w:rsidDel="004C5B33">
          <w:rPr>
            <w:position w:val="-6"/>
          </w:rPr>
          <w:object w:dxaOrig="240" w:dyaOrig="220" w14:anchorId="690E70DF">
            <v:shape id="_x0000_i2136" type="#_x0000_t75" style="width:14.25pt;height:14.25pt" o:ole="">
              <v:imagedata r:id="rId2429" o:title=""/>
            </v:shape>
            <o:OLEObject Type="Embed" ProgID="Equation.DSMT4" ShapeID="_x0000_i2136" DrawAspect="Content" ObjectID="_1493211271" r:id="rId2430"/>
          </w:object>
        </w:r>
        <w:r w:rsidDel="004C5B33">
          <w:delText>, and the mass balance for solid-bound constituents,</w:delText>
        </w:r>
      </w:del>
    </w:p>
    <w:p w14:paraId="00C5E5DB" w14:textId="1131FD19" w:rsidR="008A3B5E" w:rsidDel="004C5B33" w:rsidRDefault="008A3B5E" w:rsidP="008A3B5E">
      <w:pPr>
        <w:pStyle w:val="MTDisplayEquation"/>
        <w:rPr>
          <w:del w:id="4168" w:author="rawlins" w:date="2015-05-15T14:05:00Z"/>
        </w:rPr>
      </w:pPr>
      <w:del w:id="4169" w:author="rawlins" w:date="2015-05-15T14:05:00Z">
        <w:r w:rsidDel="004C5B33">
          <w:lastRenderedPageBreak/>
          <w:tab/>
        </w:r>
        <w:r w:rsidR="006C2049" w:rsidRPr="006C2049" w:rsidDel="004C5B33">
          <w:rPr>
            <w:position w:val="-12"/>
          </w:rPr>
          <w:object w:dxaOrig="1640" w:dyaOrig="380" w14:anchorId="6C2480FA">
            <v:shape id="_x0000_i2137" type="#_x0000_t75" style="width:78.75pt;height:21.75pt" o:ole="">
              <v:imagedata r:id="rId2431" o:title=""/>
            </v:shape>
            <o:OLEObject Type="Embed" ProgID="Equation.DSMT4" ShapeID="_x0000_i2137" DrawAspect="Content" ObjectID="_1493211272" r:id="rId2432"/>
          </w:object>
        </w:r>
        <w:r w:rsidDel="004C5B33">
          <w:tab/>
          <w:delText>(h)</w:delText>
        </w:r>
      </w:del>
    </w:p>
    <w:p w14:paraId="430FAD91" w14:textId="6B7A66BF" w:rsidR="008A3B5E" w:rsidDel="004C5B33" w:rsidRDefault="008A3B5E" w:rsidP="008A3B5E">
      <w:pPr>
        <w:rPr>
          <w:del w:id="4170" w:author="rawlins" w:date="2015-05-15T14:05:00Z"/>
        </w:rPr>
      </w:pPr>
      <w:del w:id="4171" w:author="rawlins" w:date="2015-05-15T14:05:00Z">
        <w:r w:rsidDel="004C5B33">
          <w:delText xml:space="preserve">where </w:delText>
        </w:r>
        <w:r w:rsidR="006C2049" w:rsidRPr="006C2049" w:rsidDel="004C5B33">
          <w:rPr>
            <w:position w:val="-12"/>
          </w:rPr>
          <w:object w:dxaOrig="340" w:dyaOrig="380" w14:anchorId="626F9BB2">
            <v:shape id="_x0000_i2138" type="#_x0000_t75" style="width:14.25pt;height:21.75pt" o:ole="">
              <v:imagedata r:id="rId2433" o:title=""/>
            </v:shape>
            <o:OLEObject Type="Embed" ProgID="Equation.DSMT4" ShapeID="_x0000_i2138" DrawAspect="Content" ObjectID="_1493211273" r:id="rId2434"/>
          </w:object>
        </w:r>
        <w:r w:rsidDel="004C5B33">
          <w:delText xml:space="preserve"> is the referential apparent mass density (mass of </w:delText>
        </w:r>
        <w:r w:rsidR="006C2049" w:rsidRPr="006C2049" w:rsidDel="004C5B33">
          <w:rPr>
            <w:position w:val="-6"/>
          </w:rPr>
          <w:object w:dxaOrig="240" w:dyaOrig="220" w14:anchorId="7C085DC7">
            <v:shape id="_x0000_i2139" type="#_x0000_t75" style="width:14.25pt;height:14.25pt" o:ole="">
              <v:imagedata r:id="rId2435" o:title=""/>
            </v:shape>
            <o:OLEObject Type="Embed" ProgID="Equation.DSMT4" ShapeID="_x0000_i2139" DrawAspect="Content" ObjectID="_1493211274" r:id="rId2436"/>
          </w:object>
        </w:r>
        <w:r w:rsidDel="004C5B33">
          <w:delText xml:space="preserve"> per mixture volume in the reference configuration), and </w:delText>
        </w:r>
        <w:r w:rsidR="006C2049" w:rsidRPr="006C2049" w:rsidDel="004C5B33">
          <w:rPr>
            <w:position w:val="-12"/>
          </w:rPr>
          <w:object w:dxaOrig="340" w:dyaOrig="380" w14:anchorId="5370A0CD">
            <v:shape id="_x0000_i2140" type="#_x0000_t75" style="width:14.25pt;height:21.75pt" o:ole="">
              <v:imagedata r:id="rId2437" o:title=""/>
            </v:shape>
            <o:OLEObject Type="Embed" ProgID="Equation.DSMT4" ShapeID="_x0000_i2140" DrawAspect="Content" ObjectID="_1493211275" r:id="rId2438"/>
          </w:object>
        </w:r>
        <w:r w:rsidDel="004C5B33">
          <w:delText xml:space="preserve"> is the referential apparent mass supply of solid constituent </w:delText>
        </w:r>
        <w:r w:rsidR="006C2049" w:rsidRPr="006C2049" w:rsidDel="004C5B33">
          <w:rPr>
            <w:position w:val="-6"/>
          </w:rPr>
          <w:object w:dxaOrig="240" w:dyaOrig="220" w14:anchorId="7BE7F9A4">
            <v:shape id="_x0000_i2141" type="#_x0000_t75" style="width:14.25pt;height:14.25pt" o:ole="">
              <v:imagedata r:id="rId2439" o:title=""/>
            </v:shape>
            <o:OLEObject Type="Embed" ProgID="Equation.DSMT4" ShapeID="_x0000_i2141" DrawAspect="Content" ObjectID="_1493211276" r:id="rId2440"/>
          </w:object>
        </w:r>
        <w:r w:rsidDel="004C5B33">
          <w:delText>, related to molar concentrations and supplies via</w:delText>
        </w:r>
      </w:del>
    </w:p>
    <w:p w14:paraId="4B82778E" w14:textId="679F0325" w:rsidR="008A3B5E" w:rsidDel="004C5B33" w:rsidRDefault="008A3B5E" w:rsidP="008A3B5E">
      <w:pPr>
        <w:pStyle w:val="MTDisplayEquation"/>
        <w:rPr>
          <w:del w:id="4172" w:author="rawlins" w:date="2015-05-15T14:05:00Z"/>
        </w:rPr>
      </w:pPr>
      <w:del w:id="4173" w:author="rawlins" w:date="2015-05-15T14:05:00Z">
        <w:r w:rsidDel="004C5B33">
          <w:tab/>
        </w:r>
        <w:r w:rsidR="006C2049" w:rsidRPr="006C2049" w:rsidDel="004C5B33">
          <w:rPr>
            <w:position w:val="-38"/>
          </w:rPr>
          <w:object w:dxaOrig="3800" w:dyaOrig="800" w14:anchorId="58DBA377">
            <v:shape id="_x0000_i2142" type="#_x0000_t75" style="width:186.75pt;height:42.75pt" o:ole="">
              <v:imagedata r:id="rId2441" o:title=""/>
            </v:shape>
            <o:OLEObject Type="Embed" ProgID="Equation.DSMT4" ShapeID="_x0000_i2142" DrawAspect="Content" ObjectID="_1493211277" r:id="rId2442"/>
          </w:object>
        </w:r>
        <w:r w:rsidDel="004C5B33">
          <w:tab/>
          <w:delText>(i)</w:delText>
        </w:r>
      </w:del>
    </w:p>
    <w:p w14:paraId="67316CC2" w14:textId="0695F21A" w:rsidR="008A3B5E" w:rsidDel="004C5B33" w:rsidRDefault="008A3B5E" w:rsidP="008A3B5E">
      <w:pPr>
        <w:rPr>
          <w:del w:id="4174" w:author="rawlins" w:date="2015-05-15T14:05:00Z"/>
        </w:rPr>
      </w:pPr>
      <w:del w:id="4175" w:author="rawlins" w:date="2015-05-15T14:05:00Z">
        <w:r w:rsidDel="004C5B33">
          <w:delText xml:space="preserve">Internally, the content of solid-bound species is stored in </w:delText>
        </w:r>
        <w:r w:rsidR="006C2049" w:rsidRPr="006C2049" w:rsidDel="004C5B33">
          <w:rPr>
            <w:position w:val="-12"/>
          </w:rPr>
          <w:object w:dxaOrig="340" w:dyaOrig="380" w14:anchorId="6C908C91">
            <v:shape id="_x0000_i2143" type="#_x0000_t75" style="width:14.25pt;height:21.75pt" o:ole="">
              <v:imagedata r:id="rId2443" o:title=""/>
            </v:shape>
            <o:OLEObject Type="Embed" ProgID="Equation.DSMT4" ShapeID="_x0000_i2143" DrawAspect="Content" ObjectID="_1493211278" r:id="rId2444"/>
          </w:object>
        </w:r>
        <w:r w:rsidDel="004C5B33">
          <w:delText xml:space="preserve"> and (i) is used to evaluate </w:delText>
        </w:r>
        <w:r w:rsidR="006C2049" w:rsidRPr="006C2049" w:rsidDel="004C5B33">
          <w:rPr>
            <w:position w:val="-6"/>
          </w:rPr>
          <w:object w:dxaOrig="279" w:dyaOrig="320" w14:anchorId="487D98DF">
            <v:shape id="_x0000_i2144" type="#_x0000_t75" style="width:14.25pt;height:14.25pt" o:ole="">
              <v:imagedata r:id="rId2445" o:title=""/>
            </v:shape>
            <o:OLEObject Type="Embed" ProgID="Equation.DSMT4" ShapeID="_x0000_i2144" DrawAspect="Content" ObjectID="_1493211279" r:id="rId2446"/>
          </w:object>
        </w:r>
        <w:r w:rsidDel="004C5B33">
          <w:delText xml:space="preserve"> when needed for the calculation of </w:delText>
        </w:r>
        <w:r w:rsidR="006C2049" w:rsidRPr="006C2049" w:rsidDel="004C5B33">
          <w:rPr>
            <w:position w:val="-10"/>
          </w:rPr>
          <w:object w:dxaOrig="240" w:dyaOrig="380" w14:anchorId="686FA9B7">
            <v:shape id="_x0000_i2145" type="#_x0000_t75" style="width:14.25pt;height:21.75pt" o:ole="">
              <v:imagedata r:id="rId2447" o:title=""/>
            </v:shape>
            <o:OLEObject Type="Embed" ProgID="Equation.DSMT4" ShapeID="_x0000_i2145" DrawAspect="Content" ObjectID="_1493211280" r:id="rId2448"/>
          </w:object>
        </w:r>
        <w:r w:rsidDel="004C5B33">
          <w:delText xml:space="preserve">.  If a solid-bound molecule is involved in a chemical reaction, equation (h) is integrated to produce an updated value of </w:delText>
        </w:r>
        <w:r w:rsidR="006C2049" w:rsidRPr="006C2049" w:rsidDel="004C5B33">
          <w:rPr>
            <w:position w:val="-12"/>
          </w:rPr>
          <w:object w:dxaOrig="340" w:dyaOrig="380" w14:anchorId="358132DB">
            <v:shape id="_x0000_i2146" type="#_x0000_t75" style="width:14.25pt;height:21.75pt" o:ole="">
              <v:imagedata r:id="rId2449" o:title=""/>
            </v:shape>
            <o:OLEObject Type="Embed" ProgID="Equation.DSMT4" ShapeID="_x0000_i2146" DrawAspect="Content" ObjectID="_1493211281" r:id="rId2450"/>
          </w:object>
        </w:r>
        <w:r w:rsidDel="004C5B33">
          <w:delText xml:space="preserve">, using </w:delText>
        </w:r>
        <w:r w:rsidR="006C2049" w:rsidRPr="006C2049" w:rsidDel="004C5B33">
          <w:rPr>
            <w:position w:val="-16"/>
          </w:rPr>
          <w:object w:dxaOrig="2180" w:dyaOrig="440" w14:anchorId="6F726CC1">
            <v:shape id="_x0000_i2147" type="#_x0000_t75" style="width:108.75pt;height:21.75pt" o:ole="">
              <v:imagedata r:id="rId2451" o:title=""/>
            </v:shape>
            <o:OLEObject Type="Embed" ProgID="Equation.DSMT4" ShapeID="_x0000_i2147" DrawAspect="Content" ObjectID="_1493211282" r:id="rId2452"/>
          </w:object>
        </w:r>
        <w:r w:rsidDel="004C5B33">
          <w:delText xml:space="preserve"> based on (b) and (i).</w:delText>
        </w:r>
      </w:del>
    </w:p>
    <w:p w14:paraId="6E263713" w14:textId="4175785B" w:rsidR="008A3B5E" w:rsidDel="004C5B33" w:rsidRDefault="008A3B5E" w:rsidP="008A3B5E">
      <w:pPr>
        <w:rPr>
          <w:del w:id="4176" w:author="rawlins" w:date="2015-05-15T14:05:00Z"/>
        </w:rPr>
      </w:pPr>
    </w:p>
    <w:p w14:paraId="4B1BC39F" w14:textId="19F3FBD8" w:rsidR="008A3B5E" w:rsidDel="004C5B33" w:rsidRDefault="008A3B5E" w:rsidP="008A3B5E">
      <w:pPr>
        <w:rPr>
          <w:del w:id="4177" w:author="rawlins" w:date="2015-05-15T14:05:00Z"/>
        </w:rPr>
      </w:pPr>
      <w:del w:id="4178" w:author="rawlins" w:date="2015-05-15T14:05:00Z">
        <w:r w:rsidDel="004C5B33">
          <w:delText xml:space="preserve">Evolving solid content due to chemical reactions implies that the referential solid volume fraction </w:delText>
        </w:r>
        <w:r w:rsidR="006C2049" w:rsidRPr="006C2049" w:rsidDel="004C5B33">
          <w:rPr>
            <w:position w:val="-12"/>
          </w:rPr>
          <w:object w:dxaOrig="300" w:dyaOrig="380" w14:anchorId="6D95A03D">
            <v:shape id="_x0000_i2148" type="#_x0000_t75" style="width:14.25pt;height:21.75pt" o:ole="">
              <v:imagedata r:id="rId2453" o:title=""/>
            </v:shape>
            <o:OLEObject Type="Embed" ProgID="Equation.DSMT4" ShapeID="_x0000_i2148" DrawAspect="Content" ObjectID="_1493211283" r:id="rId2454"/>
          </w:object>
        </w:r>
        <w:r w:rsidDel="004C5B33">
          <w:delText xml:space="preserve"> may not remain constant.  This value is updated at every time point using</w:delText>
        </w:r>
      </w:del>
    </w:p>
    <w:p w14:paraId="032C7E03" w14:textId="22A40390" w:rsidR="008A3B5E" w:rsidDel="004C5B33" w:rsidRDefault="008A3B5E" w:rsidP="008A3B5E">
      <w:pPr>
        <w:pStyle w:val="MTDisplayEquation"/>
        <w:rPr>
          <w:del w:id="4179" w:author="rawlins" w:date="2015-05-15T14:05:00Z"/>
        </w:rPr>
      </w:pPr>
      <w:del w:id="4180" w:author="rawlins" w:date="2015-05-15T14:05:00Z">
        <w:r w:rsidDel="004C5B33">
          <w:tab/>
        </w:r>
        <w:r w:rsidR="006C2049" w:rsidRPr="006C2049" w:rsidDel="004C5B33">
          <w:rPr>
            <w:position w:val="-30"/>
          </w:rPr>
          <w:object w:dxaOrig="1620" w:dyaOrig="720" w14:anchorId="5D1BEA5D">
            <v:shape id="_x0000_i2149" type="#_x0000_t75" style="width:78.75pt;height:36.75pt" o:ole="">
              <v:imagedata r:id="rId2455" o:title=""/>
            </v:shape>
            <o:OLEObject Type="Embed" ProgID="Equation.DSMT4" ShapeID="_x0000_i2149" DrawAspect="Content" ObjectID="_1493211284" r:id="rId2456"/>
          </w:object>
        </w:r>
        <w:r w:rsidDel="004C5B33">
          <w:delText xml:space="preserve"> </w:delText>
        </w:r>
        <w:r w:rsidDel="004C5B33">
          <w:tab/>
          <w:delText>(j)</w:delText>
        </w:r>
      </w:del>
    </w:p>
    <w:p w14:paraId="5CEAE4FF" w14:textId="7281F2A0" w:rsidR="008A3B5E" w:rsidDel="004C5B33" w:rsidRDefault="008A3B5E" w:rsidP="008A3B5E">
      <w:pPr>
        <w:rPr>
          <w:del w:id="4181" w:author="rawlins" w:date="2015-05-15T14:05:00Z"/>
        </w:rPr>
      </w:pPr>
      <w:del w:id="4182" w:author="rawlins" w:date="2015-05-15T14:05:00Z">
        <w:r w:rsidDel="004C5B33">
          <w:delText xml:space="preserve">where </w:delText>
        </w:r>
        <w:r w:rsidR="006C2049" w:rsidRPr="006C2049" w:rsidDel="004C5B33">
          <w:rPr>
            <w:position w:val="-12"/>
          </w:rPr>
          <w:object w:dxaOrig="300" w:dyaOrig="380" w14:anchorId="27A77364">
            <v:shape id="_x0000_i2150" type="#_x0000_t75" style="width:14.25pt;height:21.75pt" o:ole="">
              <v:imagedata r:id="rId2457" o:title=""/>
            </v:shape>
            <o:OLEObject Type="Embed" ProgID="Equation.DSMT4" ShapeID="_x0000_i2150" DrawAspect="Content" ObjectID="_1493211285" r:id="rId2458"/>
          </w:object>
        </w:r>
        <w:r w:rsidDel="004C5B33">
          <w:delText xml:space="preserve"> is the solid volume fraction specified by the multiphasic material parameter </w:delText>
        </w:r>
        <w:r w:rsidRPr="005F3097" w:rsidDel="004C5B33">
          <w:rPr>
            <w:i/>
          </w:rPr>
          <w:delText>phi0</w:delText>
        </w:r>
        <w:r w:rsidRPr="005F3097"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183" w:author="Gerard" w:date="2015-04-08T21:50:00Z">
        <w:del w:id="4184" w:author="rawlins" w:date="2015-05-15T14:05:00Z">
          <w:r w:rsidR="00C00DDA" w:rsidDel="004C5B33">
            <w:delText>4.8.2</w:delText>
          </w:r>
        </w:del>
      </w:ins>
      <w:del w:id="4185"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0479872C">
            <v:shape id="_x0000_i2151" type="#_x0000_t75" style="width:14.25pt;height:21.75pt" o:ole="">
              <v:imagedata r:id="rId2459" o:title=""/>
            </v:shape>
            <o:OLEObject Type="Embed" ProgID="Equation.DSMT4" ShapeID="_x0000_i2151" DrawAspect="Content" ObjectID="_1493211286" r:id="rId2460"/>
          </w:object>
        </w:r>
        <w:r w:rsidDel="004C5B33">
          <w:delText xml:space="preserve"> may be used to account for the solid volume fraction not contributed explicitly by solid-bound molecules.  Based on kinematics, the solid volume fraction in the current configuration is given by </w:delText>
        </w:r>
        <w:r w:rsidR="006C2049" w:rsidRPr="006C2049" w:rsidDel="004C5B33">
          <w:rPr>
            <w:position w:val="-12"/>
          </w:rPr>
          <w:object w:dxaOrig="1060" w:dyaOrig="380" w14:anchorId="4C86753C">
            <v:shape id="_x0000_i2152" type="#_x0000_t75" style="width:50.25pt;height:21.75pt" o:ole="">
              <v:imagedata r:id="rId2461" o:title=""/>
            </v:shape>
            <o:OLEObject Type="Embed" ProgID="Equation.DSMT4" ShapeID="_x0000_i2152" DrawAspect="Content" ObjectID="_1493211287" r:id="rId2462"/>
          </w:object>
        </w:r>
        <w:r w:rsidDel="004C5B33">
          <w:delText xml:space="preserve">.  Therefore, since </w:delText>
        </w:r>
        <w:r w:rsidR="006C2049" w:rsidRPr="006C2049" w:rsidDel="004C5B33">
          <w:rPr>
            <w:position w:val="-10"/>
          </w:rPr>
          <w:object w:dxaOrig="980" w:dyaOrig="360" w14:anchorId="63FA7D3D">
            <v:shape id="_x0000_i2153" type="#_x0000_t75" style="width:50.25pt;height:21.75pt" o:ole="">
              <v:imagedata r:id="rId2463" o:title=""/>
            </v:shape>
            <o:OLEObject Type="Embed" ProgID="Equation.DSMT4" ShapeID="_x0000_i2153" DrawAspect="Content" ObjectID="_1493211288" r:id="rId2464"/>
          </w:object>
        </w:r>
        <w:r w:rsidDel="004C5B33">
          <w:delText xml:space="preserve"> by definition, it follows that </w:delText>
        </w:r>
        <w:r w:rsidR="006C2049" w:rsidRPr="006C2049" w:rsidDel="004C5B33">
          <w:rPr>
            <w:position w:val="-12"/>
          </w:rPr>
          <w:object w:dxaOrig="1060" w:dyaOrig="380" w14:anchorId="79C33099">
            <v:shape id="_x0000_i2154" type="#_x0000_t75" style="width:50.25pt;height:21.75pt" o:ole="">
              <v:imagedata r:id="rId2465" o:title=""/>
            </v:shape>
            <o:OLEObject Type="Embed" ProgID="Equation.DSMT4" ShapeID="_x0000_i2154" DrawAspect="Content" ObjectID="_1493211289" r:id="rId2466"/>
          </w:object>
        </w:r>
        <w:r w:rsidDel="004C5B33">
          <w:delText>, implying that the referential solid volume fraction may evolve to values greater than unity when growth leads to swelling of the multiphasic mixture.</w:delText>
        </w:r>
      </w:del>
    </w:p>
    <w:p w14:paraId="3A5FF56A" w14:textId="7E45CCF2" w:rsidR="008A3B5E" w:rsidDel="004C5B33" w:rsidRDefault="008A3B5E" w:rsidP="008A3B5E">
      <w:pPr>
        <w:rPr>
          <w:del w:id="4186" w:author="rawlins" w:date="2015-05-15T14:05:00Z"/>
        </w:rPr>
      </w:pPr>
    </w:p>
    <w:p w14:paraId="0E56A7C5" w14:textId="726FDBBC" w:rsidR="008A3B5E" w:rsidDel="004C5B33" w:rsidRDefault="008A3B5E" w:rsidP="008A3B5E">
      <w:pPr>
        <w:rPr>
          <w:del w:id="4187" w:author="rawlins" w:date="2015-05-15T14:05:00Z"/>
        </w:rPr>
      </w:pPr>
      <w:del w:id="4188" w:author="rawlins" w:date="2015-05-15T14:05:00Z">
        <w:r w:rsidDel="004C5B33">
          <w:delText>Similarly, if solid-bound molecules are charged and their content evolves over time, the referential fixed charge density may also evolve with chemical reactions according to</w:delText>
        </w:r>
      </w:del>
    </w:p>
    <w:p w14:paraId="2D6EF640" w14:textId="08D5FAF8" w:rsidR="008A3B5E" w:rsidDel="004C5B33" w:rsidRDefault="008A3B5E" w:rsidP="008A3B5E">
      <w:pPr>
        <w:pStyle w:val="MTDisplayEquation"/>
        <w:rPr>
          <w:del w:id="4189" w:author="rawlins" w:date="2015-05-15T14:05:00Z"/>
        </w:rPr>
      </w:pPr>
      <w:del w:id="4190" w:author="rawlins" w:date="2015-05-15T14:05:00Z">
        <w:r w:rsidDel="004C5B33">
          <w:tab/>
        </w:r>
        <w:r w:rsidR="006C2049" w:rsidRPr="006C2049" w:rsidDel="004C5B33">
          <w:rPr>
            <w:position w:val="-30"/>
          </w:rPr>
          <w:object w:dxaOrig="2520" w:dyaOrig="720" w14:anchorId="651A6C36">
            <v:shape id="_x0000_i2155" type="#_x0000_t75" style="width:129.75pt;height:36.75pt" o:ole="">
              <v:imagedata r:id="rId2467" o:title=""/>
            </v:shape>
            <o:OLEObject Type="Embed" ProgID="Equation.DSMT4" ShapeID="_x0000_i2155" DrawAspect="Content" ObjectID="_1493211290" r:id="rId2468"/>
          </w:object>
        </w:r>
        <w:r w:rsidDel="004C5B33">
          <w:tab/>
          <w:delText>(k)</w:delText>
        </w:r>
      </w:del>
    </w:p>
    <w:p w14:paraId="14E9CC3F" w14:textId="6DCF0A13" w:rsidR="008A3B5E" w:rsidDel="004C5B33" w:rsidRDefault="008A3B5E" w:rsidP="008A3B5E">
      <w:pPr>
        <w:rPr>
          <w:del w:id="4191" w:author="rawlins" w:date="2015-05-15T14:05:00Z"/>
        </w:rPr>
      </w:pPr>
      <w:del w:id="4192" w:author="rawlins" w:date="2015-05-15T14:05:00Z">
        <w:r w:rsidDel="004C5B33">
          <w:delText xml:space="preserve">where </w:delText>
        </w:r>
        <w:r w:rsidR="006C2049" w:rsidRPr="006C2049" w:rsidDel="004C5B33">
          <w:rPr>
            <w:position w:val="-12"/>
          </w:rPr>
          <w:object w:dxaOrig="300" w:dyaOrig="380" w14:anchorId="18EBFEB3">
            <v:shape id="_x0000_i2156" type="#_x0000_t75" style="width:14.25pt;height:21.75pt" o:ole="">
              <v:imagedata r:id="rId2469" o:title=""/>
            </v:shape>
            <o:OLEObject Type="Embed" ProgID="Equation.DSMT4" ShapeID="_x0000_i2156" DrawAspect="Content" ObjectID="_1493211291" r:id="rId2470"/>
          </w:object>
        </w:r>
        <w:r w:rsidDel="004C5B33">
          <w:delText xml:space="preserve"> is the referential fixed charge density specified by the multiphasic material parameter </w:delText>
        </w:r>
        <w:r w:rsidDel="004C5B33">
          <w:rPr>
            <w:i/>
          </w:rPr>
          <w:delText>fixed_charge_density</w:delText>
        </w:r>
        <w:r w:rsidRPr="003B1039"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193" w:author="Gerard" w:date="2015-04-08T21:50:00Z">
        <w:del w:id="4194" w:author="rawlins" w:date="2015-05-15T14:05:00Z">
          <w:r w:rsidR="00C00DDA" w:rsidDel="004C5B33">
            <w:delText>4.8.2</w:delText>
          </w:r>
        </w:del>
      </w:ins>
      <w:del w:id="4195"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36730578">
            <v:shape id="_x0000_i2157" type="#_x0000_t75" style="width:14.25pt;height:21.75pt" o:ole="">
              <v:imagedata r:id="rId2471" o:title=""/>
            </v:shape>
            <o:OLEObject Type="Embed" ProgID="Equation.DSMT4" ShapeID="_x0000_i2157" DrawAspect="Content" ObjectID="_1493211292" r:id="rId2472"/>
          </w:object>
        </w:r>
        <w:r w:rsidDel="004C5B33">
          <w:delText xml:space="preserve"> may be used to account for the fixed charge density not contributed explicitly by solid-bound molecules.</w:delText>
        </w:r>
      </w:del>
    </w:p>
    <w:p w14:paraId="684D3BF1" w14:textId="3AC26C88" w:rsidR="008A3B5E" w:rsidDel="004C5B33" w:rsidRDefault="008A3B5E" w:rsidP="008A3B5E">
      <w:pPr>
        <w:rPr>
          <w:del w:id="4196" w:author="rawlins" w:date="2015-05-15T14:05:00Z"/>
        </w:rPr>
      </w:pPr>
    </w:p>
    <w:p w14:paraId="76016916" w14:textId="25140026" w:rsidR="008A3B5E" w:rsidDel="004C5B33" w:rsidRDefault="008A3B5E" w:rsidP="008A3B5E">
      <w:pPr>
        <w:jc w:val="left"/>
        <w:rPr>
          <w:del w:id="4197" w:author="rawlins" w:date="2015-05-15T14:05:00Z"/>
        </w:rPr>
      </w:pPr>
      <w:del w:id="4198" w:author="rawlins" w:date="2015-05-15T14:05:00Z">
        <w:r w:rsidDel="004C5B33">
          <w:delText>A chemical reaction is properly balanced when</w:delText>
        </w:r>
      </w:del>
    </w:p>
    <w:p w14:paraId="2F295758" w14:textId="11B7BB63" w:rsidR="008A3B5E" w:rsidDel="004C5B33" w:rsidRDefault="008A3B5E" w:rsidP="008A3B5E">
      <w:pPr>
        <w:pStyle w:val="MTDisplayEquation"/>
        <w:rPr>
          <w:del w:id="4199" w:author="rawlins" w:date="2015-05-15T14:05:00Z"/>
        </w:rPr>
      </w:pPr>
      <w:del w:id="4200" w:author="rawlins" w:date="2015-05-15T14:05:00Z">
        <w:r w:rsidDel="004C5B33">
          <w:tab/>
        </w:r>
        <w:r w:rsidR="006C2049" w:rsidRPr="006C2049" w:rsidDel="004C5B33">
          <w:rPr>
            <w:position w:val="-28"/>
          </w:rPr>
          <w:object w:dxaOrig="1380" w:dyaOrig="540" w14:anchorId="6BFFB494">
            <v:shape id="_x0000_i2158" type="#_x0000_t75" style="width:1in;height:29.25pt" o:ole="">
              <v:imagedata r:id="rId2473" o:title=""/>
            </v:shape>
            <o:OLEObject Type="Embed" ProgID="Equation.DSMT4" ShapeID="_x0000_i2158" DrawAspect="Content" ObjectID="_1493211293" r:id="rId2474"/>
          </w:object>
        </w:r>
        <w:r w:rsidDel="004C5B33">
          <w:tab/>
          <w:delText>(l)</w:delText>
        </w:r>
      </w:del>
    </w:p>
    <w:p w14:paraId="22F98FFC" w14:textId="53606697" w:rsidR="000D2EC3" w:rsidDel="004C5B33" w:rsidRDefault="008A3B5E" w:rsidP="008A3B5E">
      <w:pPr>
        <w:rPr>
          <w:del w:id="4201" w:author="rawlins" w:date="2015-05-15T14:05:00Z"/>
        </w:rPr>
      </w:pPr>
      <w:del w:id="4202" w:author="rawlins" w:date="2015-05-15T14:05:00Z">
        <w:r w:rsidDel="004C5B33">
          <w:delText xml:space="preserve">where </w:delText>
        </w:r>
        <w:r w:rsidR="006C2049" w:rsidRPr="006C2049" w:rsidDel="004C5B33">
          <w:rPr>
            <w:position w:val="-4"/>
          </w:rPr>
          <w:object w:dxaOrig="420" w:dyaOrig="300" w14:anchorId="410245B2">
            <v:shape id="_x0000_i2159" type="#_x0000_t75" style="width:21.75pt;height:14.25pt" o:ole="">
              <v:imagedata r:id="rId2475" o:title=""/>
            </v:shape>
            <o:OLEObject Type="Embed" ProgID="Equation.DSMT4" ShapeID="_x0000_i2159" DrawAspect="Content" ObjectID="_1493211294" r:id="rId2476"/>
          </w:object>
        </w:r>
        <w:r w:rsidDel="004C5B33">
          <w:delText xml:space="preserve"> is the molar mass of </w:delText>
        </w:r>
        <w:r w:rsidR="006C2049" w:rsidRPr="006C2049" w:rsidDel="004C5B33">
          <w:rPr>
            <w:position w:val="-6"/>
          </w:rPr>
          <w:object w:dxaOrig="240" w:dyaOrig="220" w14:anchorId="71D31612">
            <v:shape id="_x0000_i2160" type="#_x0000_t75" style="width:14.25pt;height:14.25pt" o:ole="">
              <v:imagedata r:id="rId2477" o:title=""/>
            </v:shape>
            <o:OLEObject Type="Embed" ProgID="Equation.DSMT4" ShapeID="_x0000_i2160" DrawAspect="Content" ObjectID="_1493211295" r:id="rId2478"/>
          </w:object>
        </w:r>
        <w:r w:rsidDel="004C5B33">
          <w:delText>.</w:delText>
        </w:r>
        <w:r w:rsidR="00EA141A" w:rsidDel="004C5B33">
          <w:delText xml:space="preserve">  </w:delText>
        </w:r>
        <w:r w:rsidR="00944F81" w:rsidDel="004C5B33">
          <w:delText xml:space="preserve">This constraint implies that the net gain in mass of products must be the same as the net loss in mass of reactants.  </w:delText>
        </w:r>
        <w:r w:rsidR="00EA141A" w:rsidDel="004C5B33">
          <w:delText xml:space="preserve">However, </w:delText>
        </w:r>
        <w:r w:rsidR="000D2EC3" w:rsidDel="004C5B33">
          <w:delText xml:space="preserve">this </w:delText>
        </w:r>
        <w:r w:rsidR="00EA141A" w:rsidDel="004C5B33">
          <w:delText xml:space="preserve">constraint is not </w:delText>
        </w:r>
        <w:r w:rsidR="000D2EC3" w:rsidDel="004C5B33">
          <w:delText>verified</w:delText>
        </w:r>
        <w:r w:rsidR="00EA141A" w:rsidDel="004C5B33">
          <w:delText xml:space="preserve"> in the code, allowing users to model chemical reactions with implicit constituents (constituents</w:delText>
        </w:r>
        <w:r w:rsidR="000D2EC3" w:rsidDel="004C5B33">
          <w:delText xml:space="preserve"> that </w:delText>
        </w:r>
        <w:r w:rsidR="000D2EC3" w:rsidDel="004C5B33">
          <w:lastRenderedPageBreak/>
          <w:delText xml:space="preserve">are neither explicitly modeled as solutes nor as solid-bound molecules, for which </w:delText>
        </w:r>
        <w:r w:rsidR="006C2049" w:rsidRPr="006C2049" w:rsidDel="004C5B33">
          <w:rPr>
            <w:position w:val="-6"/>
          </w:rPr>
          <w:object w:dxaOrig="300" w:dyaOrig="320" w14:anchorId="24C053BE">
            <v:shape id="_x0000_i2161" type="#_x0000_t75" style="width:14.25pt;height:14.25pt" o:ole="">
              <v:imagedata r:id="rId2479" o:title=""/>
            </v:shape>
            <o:OLEObject Type="Embed" ProgID="Equation.DSMT4" ShapeID="_x0000_i2161" DrawAspect="Content" ObjectID="_1493211296" r:id="rId2480"/>
          </w:object>
        </w:r>
        <w:r w:rsidR="000D2EC3" w:rsidDel="004C5B33">
          <w:delText xml:space="preserve"> and </w:delText>
        </w:r>
        <w:r w:rsidR="006C2049" w:rsidRPr="006C2049" w:rsidDel="004C5B33">
          <w:rPr>
            <w:position w:val="-4"/>
          </w:rPr>
          <w:object w:dxaOrig="420" w:dyaOrig="300" w14:anchorId="4D01E430">
            <v:shape id="_x0000_i2162" type="#_x0000_t75" style="width:21.75pt;height:14.25pt" o:ole="">
              <v:imagedata r:id="rId2481" o:title=""/>
            </v:shape>
            <o:OLEObject Type="Embed" ProgID="Equation.DSMT4" ShapeID="_x0000_i2162" DrawAspect="Content" ObjectID="_1493211297" r:id="rId2482"/>
          </w:object>
        </w:r>
        <w:r w:rsidR="000D2EC3" w:rsidDel="004C5B33">
          <w:delText xml:space="preserve"> are not given).  For example, a chemical reaction where cells consume glucose to form a protein from amino-acids building blocks may have the form</w:delText>
        </w:r>
      </w:del>
    </w:p>
    <w:p w14:paraId="195FBA02" w14:textId="7CB32C1A" w:rsidR="000D2EC3" w:rsidDel="004C5B33" w:rsidRDefault="000D2EC3" w:rsidP="0016320C">
      <w:pPr>
        <w:pStyle w:val="MTDisplayEquation"/>
        <w:rPr>
          <w:del w:id="4203" w:author="rawlins" w:date="2015-05-15T14:05:00Z"/>
        </w:rPr>
      </w:pPr>
      <w:del w:id="4204" w:author="rawlins" w:date="2015-05-15T14:05:00Z">
        <w:r w:rsidDel="004C5B33">
          <w:tab/>
        </w:r>
        <w:r w:rsidR="006C2049" w:rsidRPr="006C2049" w:rsidDel="004C5B33">
          <w:rPr>
            <w:position w:val="-10"/>
          </w:rPr>
          <w:object w:dxaOrig="6140" w:dyaOrig="320" w14:anchorId="2B963AF0">
            <v:shape id="_x0000_i2163" type="#_x0000_t75" style="width:309pt;height:14.25pt" o:ole="">
              <v:imagedata r:id="rId2483" o:title=""/>
            </v:shape>
            <o:OLEObject Type="Embed" ProgID="Equation.DSMT4" ShapeID="_x0000_i2163" DrawAspect="Content" ObjectID="_1493211298" r:id="rId2484"/>
          </w:object>
        </w:r>
        <w:r w:rsidDel="004C5B33">
          <w:delText xml:space="preserve"> .</w:delText>
        </w:r>
      </w:del>
    </w:p>
    <w:p w14:paraId="6008A974" w14:textId="1830105A" w:rsidR="008A3B5E" w:rsidDel="004C5B33" w:rsidRDefault="000D2EC3">
      <w:pPr>
        <w:rPr>
          <w:del w:id="4205" w:author="rawlins" w:date="2015-05-15T14:05:00Z"/>
        </w:rPr>
      </w:pPr>
      <w:del w:id="4206" w:author="rawlins" w:date="2015-05-15T14:05:00Z">
        <w:r w:rsidDel="004C5B33">
          <w:delText xml:space="preserve">The user may opt to model only the glucose reactant and the protein product explicitly, while </w:delText>
        </w:r>
        <w:r w:rsidR="00877A7F" w:rsidDel="004C5B33">
          <w:delText xml:space="preserve">the presence of </w:delText>
        </w:r>
        <w:r w:rsidDel="004C5B33">
          <w:delText xml:space="preserve">all other </w:delText>
        </w:r>
        <w:r w:rsidR="00877A7F" w:rsidDel="004C5B33">
          <w:delText>species</w:delText>
        </w:r>
        <w:r w:rsidDel="004C5B33">
          <w:delText xml:space="preserve"> in this reaction </w:delText>
        </w:r>
        <w:r w:rsidR="00877A7F" w:rsidDel="004C5B33">
          <w:delText>is</w:delText>
        </w:r>
        <w:r w:rsidDel="004C5B33">
          <w:delText xml:space="preserve"> </w:delText>
        </w:r>
        <w:r w:rsidR="00877A7F" w:rsidDel="004C5B33">
          <w:delText>implicit.  In these types of analyses the user must beware of potential inconsistencies in the evolving mass of reactants and products since only some of those constituents are modeled explicitly.</w:delText>
        </w:r>
        <w:r w:rsidDel="004C5B33">
          <w:delText xml:space="preserve"> </w:delText>
        </w:r>
        <w:r w:rsidR="00877A7F" w:rsidDel="004C5B33">
          <w:delText xml:space="preserve">In particular, the evolution of </w:delText>
        </w:r>
        <w:r w:rsidR="006C2049" w:rsidRPr="006C2049" w:rsidDel="004C5B33">
          <w:rPr>
            <w:position w:val="-12"/>
          </w:rPr>
          <w:object w:dxaOrig="300" w:dyaOrig="380" w14:anchorId="43E8644C">
            <v:shape id="_x0000_i2164" type="#_x0000_t75" style="width:14.25pt;height:21.75pt" o:ole="">
              <v:imagedata r:id="rId2485" o:title=""/>
            </v:shape>
            <o:OLEObject Type="Embed" ProgID="Equation.DSMT4" ShapeID="_x0000_i2164" DrawAspect="Content" ObjectID="_1493211299" r:id="rId2486"/>
          </w:object>
        </w:r>
        <w:r w:rsidR="00877A7F" w:rsidDel="004C5B33">
          <w:delText xml:space="preserve"> as given in (j) can only account for the explicitly modeled solid-bound molecules.</w:delText>
        </w:r>
        <w:r w:rsidR="00515AE8" w:rsidDel="004C5B33">
          <w:delText xml:space="preserve">  Furthermore, when some reactants and products are implicit, the value of the reaction molar volume </w:delText>
        </w:r>
        <w:r w:rsidR="006C2049" w:rsidRPr="006C2049" w:rsidDel="004C5B33">
          <w:rPr>
            <w:position w:val="-6"/>
          </w:rPr>
          <w:object w:dxaOrig="240" w:dyaOrig="340" w14:anchorId="7F06DCEC">
            <v:shape id="_x0000_i2165" type="#_x0000_t75" style="width:14.25pt;height:14.25pt" o:ole="">
              <v:imagedata r:id="rId2487" o:title=""/>
            </v:shape>
            <o:OLEObject Type="Embed" ProgID="Equation.DSMT4" ShapeID="_x0000_i2165" DrawAspect="Content" ObjectID="_1493211300" r:id="rId2488"/>
          </w:object>
        </w:r>
        <w:r w:rsidR="004C25E6" w:rsidDel="004C5B33">
          <w:delText xml:space="preserve"> calculated in the code becomes inaccurate and may produce unexpected results in the evaluation of the mixture mass balance relation in (g).  Therefore, the user is given the option to override the value of </w:delText>
        </w:r>
        <w:r w:rsidR="006C2049" w:rsidRPr="006C2049" w:rsidDel="004C5B33">
          <w:rPr>
            <w:position w:val="-6"/>
          </w:rPr>
          <w:object w:dxaOrig="240" w:dyaOrig="340" w14:anchorId="6D850EC9">
            <v:shape id="_x0000_i2166" type="#_x0000_t75" style="width:14.25pt;height:14.25pt" o:ole="">
              <v:imagedata r:id="rId2489" o:title=""/>
            </v:shape>
            <o:OLEObject Type="Embed" ProgID="Equation.DSMT4" ShapeID="_x0000_i2166" DrawAspect="Content" ObjectID="_1493211301" r:id="rId2490"/>
          </w:object>
        </w:r>
        <w:r w:rsidR="004C25E6" w:rsidDel="004C5B33">
          <w:delText xml:space="preserve"> calculated in the code.</w:delText>
        </w:r>
        <w:r w:rsidR="000C3BCA" w:rsidDel="004C5B33">
          <w:delText xml:space="preserve">  In particular, if the precise molar volumes of all the species in a reaction are not known, assuming that </w:delText>
        </w:r>
        <w:r w:rsidR="006C2049" w:rsidRPr="006C2049" w:rsidDel="004C5B33">
          <w:rPr>
            <w:position w:val="-6"/>
          </w:rPr>
          <w:object w:dxaOrig="600" w:dyaOrig="340" w14:anchorId="328D1827">
            <v:shape id="_x0000_i2167" type="#_x0000_t75" style="width:29.25pt;height:14.25pt" o:ole="">
              <v:imagedata r:id="rId2491" o:title=""/>
            </v:shape>
            <o:OLEObject Type="Embed" ProgID="Equation.DSMT4" ShapeID="_x0000_i2167" DrawAspect="Content" ObjectID="_1493211302" r:id="rId2492"/>
          </w:object>
        </w:r>
        <w:r w:rsidR="000C3BCA" w:rsidDel="004C5B33">
          <w:delText xml:space="preserve"> is a reasonable </w:delText>
        </w:r>
        <w:r w:rsidR="004D2965" w:rsidDel="004C5B33">
          <w:delText>choice</w:delText>
        </w:r>
        <w:r w:rsidR="000C3BCA" w:rsidDel="004C5B33">
          <w:delText xml:space="preserve"> equivalent to assuming that all the constituents have approximately the same density </w:delText>
        </w:r>
        <w:r w:rsidR="006C2049" w:rsidRPr="006C2049" w:rsidDel="004C5B33">
          <w:rPr>
            <w:position w:val="-12"/>
          </w:rPr>
          <w:object w:dxaOrig="340" w:dyaOrig="380" w14:anchorId="25BD4886">
            <v:shape id="_x0000_i2168" type="#_x0000_t75" style="width:14.25pt;height:21.75pt" o:ole="">
              <v:imagedata r:id="rId2493" o:title=""/>
            </v:shape>
            <o:OLEObject Type="Embed" ProgID="Equation.DSMT4" ShapeID="_x0000_i2168" DrawAspect="Content" ObjectID="_1493211303" r:id="rId2494"/>
          </w:object>
        </w:r>
        <w:r w:rsidR="000C3BCA" w:rsidDel="004C5B33">
          <w:delText>, as may be deduced from (l).</w:delText>
        </w:r>
      </w:del>
    </w:p>
    <w:p w14:paraId="22523F53" w14:textId="06F005A5" w:rsidR="00B603A6" w:rsidDel="004C5B33" w:rsidRDefault="00B603A6">
      <w:pPr>
        <w:rPr>
          <w:del w:id="4207" w:author="rawlins" w:date="2015-05-15T14:05:00Z"/>
        </w:rPr>
      </w:pPr>
    </w:p>
    <w:p w14:paraId="48540B0C" w14:textId="1E067B44" w:rsidR="00B603A6" w:rsidDel="004C5B33" w:rsidRDefault="00B603A6" w:rsidP="00877A7F">
      <w:pPr>
        <w:rPr>
          <w:del w:id="4208" w:author="rawlins" w:date="2015-05-15T14:05:00Z"/>
        </w:rPr>
      </w:pPr>
      <w:del w:id="4209" w:author="rawlins" w:date="2015-05-15T14:05:00Z">
        <w:r w:rsidDel="004C5B33">
          <w:delText>Since the electroneutrality condition is enforced in multiphasic mixtures in FEBio, it follows that chemical reactions must not violate this condition.  Enforcing electroneutrality in a chemical reaction is equivalent to satisfying</w:delText>
        </w:r>
      </w:del>
    </w:p>
    <w:p w14:paraId="41684957" w14:textId="0CC1FA94" w:rsidR="00B603A6" w:rsidDel="004C5B33" w:rsidRDefault="00B603A6" w:rsidP="0016320C">
      <w:pPr>
        <w:pStyle w:val="MTDisplayEquation"/>
        <w:rPr>
          <w:del w:id="4210" w:author="rawlins" w:date="2015-05-15T14:05:00Z"/>
        </w:rPr>
      </w:pPr>
      <w:del w:id="4211" w:author="rawlins" w:date="2015-05-15T14:05:00Z">
        <w:r w:rsidDel="004C5B33">
          <w:tab/>
        </w:r>
        <w:r w:rsidR="006C2049" w:rsidRPr="006C2049" w:rsidDel="004C5B33">
          <w:rPr>
            <w:position w:val="-28"/>
          </w:rPr>
          <w:object w:dxaOrig="1200" w:dyaOrig="540" w14:anchorId="2552C2CF">
            <v:shape id="_x0000_i2169" type="#_x0000_t75" style="width:57.75pt;height:29.25pt" o:ole="">
              <v:imagedata r:id="rId2495" o:title=""/>
            </v:shape>
            <o:OLEObject Type="Embed" ProgID="Equation.DSMT4" ShapeID="_x0000_i2169" DrawAspect="Content" ObjectID="_1493211304" r:id="rId2496"/>
          </w:object>
        </w:r>
        <w:r w:rsidDel="004C5B33">
          <w:delText xml:space="preserve"> .</w:delText>
        </w:r>
        <w:r w:rsidDel="004C5B33">
          <w:tab/>
          <w:delText>(m)</w:delText>
        </w:r>
      </w:del>
    </w:p>
    <w:p w14:paraId="4759A2DA" w14:textId="10728663" w:rsidR="008A3B5E" w:rsidDel="004C5B33" w:rsidRDefault="00B603A6" w:rsidP="008A3B5E">
      <w:pPr>
        <w:rPr>
          <w:del w:id="4212" w:author="rawlins" w:date="2015-05-15T14:05:00Z"/>
        </w:rPr>
      </w:pPr>
      <w:del w:id="4213" w:author="rawlins" w:date="2015-05-15T14:05:00Z">
        <w:r w:rsidDel="004C5B33">
          <w:delText>This constraint is checked within the code and an error is generated when it is violated.</w:delText>
        </w:r>
      </w:del>
    </w:p>
    <w:p w14:paraId="5AC960D2" w14:textId="149A4EAC" w:rsidR="00B603A6" w:rsidDel="004C5B33" w:rsidRDefault="00B603A6" w:rsidP="008A3B5E">
      <w:pPr>
        <w:rPr>
          <w:del w:id="4214" w:author="rawlins" w:date="2015-05-15T14:05:00Z"/>
        </w:rPr>
      </w:pPr>
    </w:p>
    <w:p w14:paraId="170A4F36" w14:textId="4C9E46B9" w:rsidR="007B076C" w:rsidDel="004C5B33" w:rsidRDefault="00877A7F" w:rsidP="00A61269">
      <w:pPr>
        <w:rPr>
          <w:del w:id="4215" w:author="rawlins" w:date="2015-05-15T14:05:00Z"/>
        </w:rPr>
      </w:pPr>
      <w:del w:id="4216" w:author="rawlins" w:date="2015-05-15T14:05:00Z">
        <w:r w:rsidDel="004C5B33">
          <w:delText>A</w:delText>
        </w:r>
        <w:r w:rsidR="00A61269" w:rsidDel="004C5B33">
          <w:delText xml:space="preserve"> constitutive relation must be provided for the molar production rate </w:delText>
        </w:r>
        <w:r w:rsidR="006C2049" w:rsidRPr="006C2049" w:rsidDel="004C5B33">
          <w:rPr>
            <w:position w:val="-16"/>
          </w:rPr>
          <w:object w:dxaOrig="1140" w:dyaOrig="440" w14:anchorId="47D8E9F2">
            <v:shape id="_x0000_i2170" type="#_x0000_t75" style="width:57.75pt;height:21.75pt" o:ole="">
              <v:imagedata r:id="rId2497" o:title=""/>
            </v:shape>
            <o:OLEObject Type="Embed" ProgID="Equation.DSMT4" ShapeID="_x0000_i2170" DrawAspect="Content" ObjectID="_1493211305" r:id="rId2498"/>
          </w:object>
        </w:r>
        <w:r w:rsidDel="004C5B33">
          <w:delText xml:space="preserve"> of each chemical reaction</w:delText>
        </w:r>
        <w:r w:rsidR="00A61269" w:rsidDel="004C5B33">
          <w:delText>.</w:delText>
        </w:r>
      </w:del>
    </w:p>
    <w:p w14:paraId="2C2E1043" w14:textId="6F0C15A6" w:rsidR="007B076C" w:rsidDel="004C5B33" w:rsidRDefault="007B076C" w:rsidP="00A61269">
      <w:pPr>
        <w:rPr>
          <w:del w:id="4217" w:author="rawlins" w:date="2015-05-15T14:05:00Z"/>
        </w:rPr>
      </w:pPr>
    </w:p>
    <w:p w14:paraId="06064D93" w14:textId="5C9EFB4D" w:rsidR="00A61269" w:rsidDel="004C5B33" w:rsidRDefault="00A61269">
      <w:pPr>
        <w:jc w:val="left"/>
        <w:rPr>
          <w:del w:id="4218" w:author="rawlins" w:date="2015-05-15T14:05:00Z"/>
        </w:rPr>
      </w:pPr>
      <w:del w:id="4219" w:author="rawlins" w:date="2015-05-15T14:05:00Z">
        <w:r w:rsidDel="004C5B33">
          <w:br w:type="page"/>
        </w:r>
      </w:del>
    </w:p>
    <w:p w14:paraId="36C0E299" w14:textId="77777777" w:rsidR="008A3B5E" w:rsidRDefault="008A3B5E" w:rsidP="008A3B5E"/>
    <w:p w14:paraId="3E38060C" w14:textId="064CC1EB" w:rsidR="00A61269" w:rsidRDefault="00A61269" w:rsidP="0016320C">
      <w:pPr>
        <w:pStyle w:val="Heading3"/>
      </w:pPr>
      <w:bookmarkStart w:id="4220" w:name="_Toc418602649"/>
      <w:r>
        <w:t>General Specification for Chemical Reactions</w:t>
      </w:r>
      <w:bookmarkEnd w:id="4220"/>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171" type="#_x0000_t75" style="width:14.25pt;height:21.75pt" o:ole="">
            <v:imagedata r:id="rId2499" o:title=""/>
          </v:shape>
          <o:OLEObject Type="Embed" ProgID="Equation.DSMT4" ShapeID="_x0000_i2171" DrawAspect="Content" ObjectID="_1493211306" r:id="rId2500"/>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172" type="#_x0000_t75" style="width:14.25pt;height:21.75pt" o:ole="">
            <v:imagedata r:id="rId2501" o:title=""/>
          </v:shape>
          <o:OLEObject Type="Embed" ProgID="Equation.DSMT4" ShapeID="_x0000_i2172" DrawAspect="Content" ObjectID="_1493211307" r:id="rId2502"/>
        </w:object>
      </w:r>
      <w:r>
        <w:t xml:space="preserve"> of the reactants and </w:t>
      </w:r>
      <w:r w:rsidR="006C2049" w:rsidRPr="006C2049">
        <w:rPr>
          <w:position w:val="-12"/>
        </w:rPr>
        <w:object w:dxaOrig="300" w:dyaOrig="380" w14:anchorId="682060A5">
          <v:shape id="_x0000_i2173" type="#_x0000_t75" style="width:14.25pt;height:21.75pt" o:ole="">
            <v:imagedata r:id="rId2503" o:title=""/>
          </v:shape>
          <o:OLEObject Type="Embed" ProgID="Equation.DSMT4" ShapeID="_x0000_i2173" DrawAspect="Content" ObjectID="_1493211308" r:id="rId2504"/>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174" type="#_x0000_t75" style="width:14.25pt;height:14.25pt" o:ole="">
            <v:imagedata r:id="rId2505" o:title=""/>
          </v:shape>
          <o:OLEObject Type="Embed" ProgID="Equation.DSMT4" ShapeID="_x0000_i2174" DrawAspect="Content" ObjectID="_1493211309" r:id="rId2506"/>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175" type="#_x0000_t75" style="width:14.25pt;height:21.75pt" o:ole="">
                  <v:imagedata r:id="rId2507" o:title=""/>
                </v:shape>
                <o:OLEObject Type="Embed" ProgID="Equation.DSMT4" ShapeID="_x0000_i2175" DrawAspect="Content" ObjectID="_1493211310" r:id="rId2508"/>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176" type="#_x0000_t75" style="width:14.25pt;height:21.75pt" o:ole="">
                  <v:imagedata r:id="rId2509" o:title=""/>
                </v:shape>
                <o:OLEObject Type="Embed" ProgID="Equation.DSMT4" ShapeID="_x0000_i2176" DrawAspect="Content" ObjectID="_1493211311" r:id="rId2510"/>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177" type="#_x0000_t75" style="width:14.25pt;height:14.25pt" o:ole="">
                  <v:imagedata r:id="rId2511" o:title=""/>
                </v:shape>
                <o:OLEObject Type="Embed" ProgID="Equation.DSMT4" ShapeID="_x0000_i2177" DrawAspect="Content" ObjectID="_1493211312" r:id="rId2512"/>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221" w:author="Gerard" w:date="2015-04-08T21:50:00Z">
        <w:r w:rsidR="00C00DDA">
          <w:t>3.6.2</w:t>
        </w:r>
      </w:ins>
      <w:del w:id="4222"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223" w:name="_Toc418602650"/>
      <w:r>
        <w:t>Chemical Reaction Materials</w:t>
      </w:r>
      <w:bookmarkEnd w:id="4223"/>
    </w:p>
    <w:p w14:paraId="5FCB1FE4" w14:textId="77777777" w:rsidR="007B076C" w:rsidRPr="007B076C" w:rsidRDefault="007B076C"/>
    <w:p w14:paraId="29F01F67" w14:textId="7BF16C69" w:rsidR="00541FBD" w:rsidRDefault="00541FBD" w:rsidP="0016320C">
      <w:pPr>
        <w:pStyle w:val="Heading4"/>
      </w:pPr>
      <w:bookmarkStart w:id="4224" w:name="_Toc418602651"/>
      <w:r>
        <w:t>Law of Mass Action for Forward Reactions</w:t>
      </w:r>
      <w:bookmarkEnd w:id="4224"/>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178" type="#_x0000_t75" style="width:6.75pt;height:14.25pt" o:ole="">
                  <v:imagedata r:id="rId2513" o:title=""/>
                </v:shape>
                <o:OLEObject Type="Embed" ProgID="Equation.DSMT4" ShapeID="_x0000_i2178" DrawAspect="Content" ObjectID="_1493211313" r:id="rId2514"/>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179" type="#_x0000_t75" style="width:78.75pt;height:29.25pt" o:ole="">
            <v:imagedata r:id="rId2515" o:title=""/>
          </v:shape>
          <o:OLEObject Type="Embed" ProgID="Equation.DSMT4" ShapeID="_x0000_i2179" DrawAspect="Content" ObjectID="_1493211314" r:id="rId2516"/>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225" w:author="Gerard" w:date="2015-04-08T21:50:00Z">
        <w:r w:rsidR="00C00DDA">
          <w:t>4.9.4</w:t>
        </w:r>
      </w:ins>
      <w:del w:id="4226" w:author="Gerard" w:date="2015-04-08T21:50:00Z">
        <w:r w:rsidR="001B13CD" w:rsidDel="00C00DDA">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2180" type="#_x0000_t75" style="width:14.25pt;height:21.75pt" o:ole="">
            <v:imagedata r:id="rId2517" o:title=""/>
          </v:shape>
          <o:OLEObject Type="Embed" ProgID="Equation.DSMT4" ShapeID="_x0000_i2180" DrawAspect="Content" ObjectID="_1493211315" r:id="rId2518"/>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181" type="#_x0000_t75" style="width:14.25pt;height:14.25pt" o:ole="">
            <v:imagedata r:id="rId2519" o:title=""/>
          </v:shape>
          <o:OLEObject Type="Embed" ProgID="Equation.DSMT4" ShapeID="_x0000_i2181" DrawAspect="Content" ObjectID="_1493211316" r:id="rId2520"/>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182" type="#_x0000_t75" style="width:1in;height:14.25pt" o:ole="">
            <v:imagedata r:id="rId2521" o:title=""/>
          </v:shape>
          <o:OLEObject Type="Embed" ProgID="Equation.DSMT4" ShapeID="_x0000_i2182" DrawAspect="Content" ObjectID="_1493211317" r:id="rId2522"/>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227" w:name="_Toc418602652"/>
      <w:r>
        <w:t>Law of Mass Action for Reversible Reactions</w:t>
      </w:r>
      <w:bookmarkEnd w:id="4227"/>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183" type="#_x0000_t75" style="width:14.25pt;height:21.75pt" o:ole="">
                  <v:imagedata r:id="rId2523" o:title=""/>
                </v:shape>
                <o:OLEObject Type="Embed" ProgID="Equation.DSMT4" ShapeID="_x0000_i2183" DrawAspect="Content" ObjectID="_1493211318" r:id="rId2524"/>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184" type="#_x0000_t75" style="width:14.25pt;height:21.75pt" o:ole="">
                  <v:imagedata r:id="rId2525" o:title=""/>
                </v:shape>
                <o:OLEObject Type="Embed" ProgID="Equation.DSMT4" ShapeID="_x0000_i2184" DrawAspect="Content" ObjectID="_1493211319" r:id="rId2526"/>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185" type="#_x0000_t75" style="width:57.75pt;height:21.75pt" o:ole="">
            <v:imagedata r:id="rId2527" o:title=""/>
          </v:shape>
          <o:OLEObject Type="Embed" ProgID="Equation.DSMT4" ShapeID="_x0000_i2185" DrawAspect="Content" ObjectID="_1493211320" r:id="rId2528"/>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186" type="#_x0000_t75" style="width:86.25pt;height:65.25pt" o:ole="">
            <v:imagedata r:id="rId2529" o:title=""/>
          </v:shape>
          <o:OLEObject Type="Embed" ProgID="Equation.DSMT4" ShapeID="_x0000_i2186" DrawAspect="Content" ObjectID="_1493211321" r:id="rId2530"/>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228" w:author="Gerard" w:date="2015-04-08T21:50:00Z">
        <w:r w:rsidR="00C00DDA">
          <w:t>4.9.4</w:t>
        </w:r>
      </w:ins>
      <w:del w:id="4229" w:author="Gerard" w:date="2015-04-08T21:50:00Z">
        <w:r w:rsidR="001B13CD" w:rsidDel="00C00DDA">
          <w:delText>4.7.4</w:delText>
        </w:r>
      </w:del>
      <w:r>
        <w:fldChar w:fldCharType="end"/>
      </w:r>
      <w:r>
        <w:t>.</w:t>
      </w:r>
      <w:r w:rsidR="00363CC1">
        <w:t xml:space="preserve"> The units of </w:t>
      </w:r>
      <w:r w:rsidR="006C2049" w:rsidRPr="006C2049">
        <w:rPr>
          <w:position w:val="-12"/>
        </w:rPr>
        <w:object w:dxaOrig="320" w:dyaOrig="400" w14:anchorId="0C45BC66">
          <v:shape id="_x0000_i2187" type="#_x0000_t75" style="width:14.25pt;height:21.75pt" o:ole="">
            <v:imagedata r:id="rId2531" o:title=""/>
          </v:shape>
          <o:OLEObject Type="Embed" ProgID="Equation.DSMT4" ShapeID="_x0000_i2187" DrawAspect="Content" ObjectID="_1493211322" r:id="rId2532"/>
        </w:object>
      </w:r>
      <w:r w:rsidR="00363CC1">
        <w:t xml:space="preserve"> and </w:t>
      </w:r>
      <w:r w:rsidR="006C2049" w:rsidRPr="006C2049">
        <w:rPr>
          <w:position w:val="-12"/>
        </w:rPr>
        <w:object w:dxaOrig="300" w:dyaOrig="400" w14:anchorId="50B2DE54">
          <v:shape id="_x0000_i2188" type="#_x0000_t75" style="width:14.25pt;height:21.75pt" o:ole="">
            <v:imagedata r:id="rId2533" o:title=""/>
          </v:shape>
          <o:OLEObject Type="Embed" ProgID="Equation.DSMT4" ShapeID="_x0000_i2188" DrawAspect="Content" ObjectID="_1493211323" r:id="rId2534"/>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189" type="#_x0000_t75" style="width:14.25pt;height:14.25pt" o:ole="">
            <v:imagedata r:id="rId2535" o:title=""/>
          </v:shape>
          <o:OLEObject Type="Embed" ProgID="Equation.DSMT4" ShapeID="_x0000_i2189" DrawAspect="Content" ObjectID="_1493211324" r:id="rId2536"/>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190" type="#_x0000_t75" style="width:108.75pt;height:21.75pt" o:ole="">
            <v:imagedata r:id="rId2537" o:title=""/>
          </v:shape>
          <o:OLEObject Type="Embed" ProgID="Equation.DSMT4" ShapeID="_x0000_i2190" DrawAspect="Content" ObjectID="_1493211325" r:id="rId2538"/>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230" w:name="_Toc418602653"/>
      <w:r>
        <w:t>Michaelis-Menten Reaction</w:t>
      </w:r>
      <w:bookmarkEnd w:id="4230"/>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191" type="#_x0000_t75" style="width:21.75pt;height:21.75pt" o:ole="">
                  <v:imagedata r:id="rId2539" o:title=""/>
                </v:shape>
                <o:OLEObject Type="Embed" ProgID="Equation.DSMT4" ShapeID="_x0000_i2191" DrawAspect="Content" ObjectID="_1493211326" r:id="rId2540"/>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192" type="#_x0000_t75" style="width:21.75pt;height:21.75pt" o:ole="">
                  <v:imagedata r:id="rId2541" o:title=""/>
                </v:shape>
                <o:OLEObject Type="Embed" ProgID="Equation.DSMT4" ShapeID="_x0000_i2192" DrawAspect="Content" ObjectID="_1493211327" r:id="rId2542"/>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193" type="#_x0000_t75" style="width:14.25pt;height:14.25pt" o:ole="">
            <v:imagedata r:id="rId2543" o:title=""/>
          </v:shape>
          <o:OLEObject Type="Embed" ProgID="Equation.DSMT4" ShapeID="_x0000_i2193" DrawAspect="Content" ObjectID="_1493211328" r:id="rId2544"/>
        </w:object>
      </w:r>
      <w:r>
        <w:t xml:space="preserve"> triggers the conversion of the substrate </w:t>
      </w:r>
      <w:r w:rsidR="006C2049" w:rsidRPr="006C2049">
        <w:rPr>
          <w:position w:val="-4"/>
        </w:rPr>
        <w:object w:dxaOrig="279" w:dyaOrig="300" w14:anchorId="001D8F64">
          <v:shape id="_x0000_i2194" type="#_x0000_t75" style="width:14.25pt;height:14.25pt" o:ole="">
            <v:imagedata r:id="rId2545" o:title=""/>
          </v:shape>
          <o:OLEObject Type="Embed" ProgID="Equation.DSMT4" ShapeID="_x0000_i2194" DrawAspect="Content" ObjectID="_1493211329" r:id="rId2546"/>
        </w:object>
      </w:r>
      <w:r>
        <w:t xml:space="preserve"> into the product </w:t>
      </w:r>
      <w:r w:rsidR="006C2049" w:rsidRPr="006C2049">
        <w:rPr>
          <w:position w:val="-4"/>
        </w:rPr>
        <w:object w:dxaOrig="320" w:dyaOrig="300" w14:anchorId="41AE69D8">
          <v:shape id="_x0000_i2195" type="#_x0000_t75" style="width:14.25pt;height:14.25pt" o:ole="">
            <v:imagedata r:id="rId2547" o:title=""/>
          </v:shape>
          <o:OLEObject Type="Embed" ProgID="Equation.DSMT4" ShapeID="_x0000_i2195" DrawAspect="Content" ObjectID="_1493211330" r:id="rId2548"/>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196" type="#_x0000_t75" style="width:114.75pt;height:57.75pt" o:ole="">
            <v:imagedata r:id="rId2549" o:title=""/>
          </v:shape>
          <o:OLEObject Type="Embed" ProgID="Equation.DSMT4" ShapeID="_x0000_i2196" DrawAspect="Content" ObjectID="_1493211331" r:id="rId2550"/>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197" type="#_x0000_t75" style="width:14.25pt;height:14.25pt" o:ole="">
            <v:imagedata r:id="rId2551" o:title=""/>
          </v:shape>
          <o:OLEObject Type="Embed" ProgID="Equation.DSMT4" ShapeID="_x0000_i2197" DrawAspect="Content" ObjectID="_1493211332" r:id="rId2552"/>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198" type="#_x0000_t75" style="width:14.25pt;height:21.75pt" o:ole="">
            <v:imagedata r:id="rId2553" o:title=""/>
          </v:shape>
          <o:OLEObject Type="Embed" ProgID="Equation.DSMT4" ShapeID="_x0000_i2198" DrawAspect="Content" ObjectID="_1493211333" r:id="rId2554"/>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199" type="#_x0000_t75" style="width:123pt;height:14.25pt" o:ole="">
            <v:imagedata r:id="rId2555" o:title=""/>
          </v:shape>
          <o:OLEObject Type="Embed" ProgID="Equation.DSMT4" ShapeID="_x0000_i2199" DrawAspect="Content" ObjectID="_1493211334" r:id="rId2556"/>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00" type="#_x0000_t75" style="width:42.75pt;height:14.25pt" o:ole="">
            <v:imagedata r:id="rId2557" o:title=""/>
          </v:shape>
          <o:OLEObject Type="Embed" ProgID="Equation.DSMT4" ShapeID="_x0000_i2200" DrawAspect="Content" ObjectID="_1493211335" r:id="rId2558"/>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01" type="#_x0000_t75" style="width:57.75pt;height:21.75pt" o:ole="">
            <v:imagedata r:id="rId2559" o:title=""/>
          </v:shape>
          <o:OLEObject Type="Embed" ProgID="Equation.DSMT4" ShapeID="_x0000_i2201" DrawAspect="Content" ObjectID="_1493211336" r:id="rId2560"/>
        </w:object>
      </w:r>
      <w:r w:rsidR="00901BF1">
        <w:t xml:space="preserve">, so that </w:t>
      </w:r>
      <w:r w:rsidR="006C2049" w:rsidRPr="006C2049">
        <w:rPr>
          <w:position w:val="-10"/>
        </w:rPr>
        <w:object w:dxaOrig="700" w:dyaOrig="380" w14:anchorId="3C3B9F63">
          <v:shape id="_x0000_i2202" type="#_x0000_t75" style="width:36.75pt;height:21.75pt" o:ole="">
            <v:imagedata r:id="rId2561" o:title=""/>
          </v:shape>
          <o:OLEObject Type="Embed" ProgID="Equation.DSMT4" ShapeID="_x0000_i2202" DrawAspect="Content" ObjectID="_1493211337" r:id="rId2562"/>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03" type="#_x0000_t75" style="width:21.75pt;height:21.75pt" o:ole="">
            <v:imagedata r:id="rId2563" o:title=""/>
          </v:shape>
          <o:OLEObject Type="Embed" ProgID="Equation.DSMT4" ShapeID="_x0000_i2203" DrawAspect="Content" ObjectID="_1493211338" r:id="rId2564"/>
        </w:object>
      </w:r>
      <w:r>
        <w:t xml:space="preserve"> must be selected from the list of materials given in Section </w:t>
      </w:r>
      <w:r>
        <w:fldChar w:fldCharType="begin"/>
      </w:r>
      <w:r>
        <w:instrText xml:space="preserve"> REF _Ref366858813 \r \h </w:instrText>
      </w:r>
      <w:r>
        <w:fldChar w:fldCharType="separate"/>
      </w:r>
      <w:ins w:id="4231" w:author="Gerard" w:date="2015-04-08T21:50:00Z">
        <w:r w:rsidR="00C00DDA">
          <w:t>4.9.4</w:t>
        </w:r>
      </w:ins>
      <w:del w:id="4232" w:author="Gerard" w:date="2015-04-08T21:50:00Z">
        <w:r w:rsidR="001B13CD" w:rsidDel="00C00DDA">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233" w:name="_Ref366858813"/>
      <w:bookmarkStart w:id="4234" w:name="_Toc418602654"/>
      <w:r>
        <w:t>Specific Reaction Rate Materials</w:t>
      </w:r>
      <w:bookmarkEnd w:id="4233"/>
      <w:bookmarkEnd w:id="4234"/>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235" w:name="_Toc418602655"/>
      <w:r>
        <w:t>Constant Reaction Rate</w:t>
      </w:r>
      <w:bookmarkEnd w:id="4235"/>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04" type="#_x0000_t75" style="width:6.75pt;height:14.25pt" o:ole="">
                  <v:imagedata r:id="rId2565" o:title=""/>
                </v:shape>
                <o:OLEObject Type="Embed" ProgID="Equation.DSMT4" ShapeID="_x0000_i2204" DrawAspect="Content" ObjectID="_1493211339" r:id="rId2566"/>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236" w:name="_Toc418602656"/>
      <w:r>
        <w:t>Huiskes Reaction Rate</w:t>
      </w:r>
      <w:bookmarkEnd w:id="4236"/>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05" type="#_x0000_t75" style="width:14.25pt;height:14.25pt" o:ole="">
                  <v:imagedata r:id="rId2567" o:title=""/>
                </v:shape>
                <o:OLEObject Type="Embed" ProgID="Equation.DSMT4" ShapeID="_x0000_i2205" DrawAspect="Content" ObjectID="_1493211340" r:id="rId2568"/>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06" type="#_x0000_t75" style="width:14.25pt;height:21.75pt" o:ole="">
                  <v:imagedata r:id="rId2569" o:title=""/>
                </v:shape>
                <o:OLEObject Type="Embed" ProgID="Equation.DSMT4" ShapeID="_x0000_i2206" DrawAspect="Content" ObjectID="_1493211341" r:id="rId2570"/>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07" type="#_x0000_t75" style="width:107.25pt;height:35.25pt" o:ole="">
            <v:imagedata r:id="rId2571" o:title=""/>
          </v:shape>
          <o:OLEObject Type="Embed" ProgID="Equation.DSMT4" ShapeID="_x0000_i2207" DrawAspect="Content" ObjectID="_1493211342" r:id="rId2572"/>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08" type="#_x0000_t75" style="width:21.75pt;height:21.75pt" o:ole="">
            <v:imagedata r:id="rId2573" o:title=""/>
          </v:shape>
          <o:OLEObject Type="Embed" ProgID="Equation.DSMT4" ShapeID="_x0000_i2208" DrawAspect="Content" ObjectID="_1493211343" r:id="rId2574"/>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09" type="#_x0000_t75" style="width:65.25pt;height:21.75pt" o:ole="">
            <v:imagedata r:id="rId2575" o:title=""/>
          </v:shape>
          <o:OLEObject Type="Embed" ProgID="Equation.DSMT4" ShapeID="_x0000_i2209" DrawAspect="Content" ObjectID="_1493211344" r:id="rId2576"/>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10" type="#_x0000_t75" style="width:36.75pt;height:21.75pt" o:ole="">
            <v:imagedata r:id="rId2577" o:title=""/>
          </v:shape>
          <o:OLEObject Type="Embed" ProgID="Equation.DSMT4" ShapeID="_x0000_i2210" DrawAspect="Content" ObjectID="_1493211345" r:id="rId2578"/>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11" type="#_x0000_t75" style="width:65.25pt;height:21.75pt" o:ole="">
            <v:imagedata r:id="rId2579" o:title=""/>
          </v:shape>
          <o:OLEObject Type="Embed" ProgID="Equation.DSMT4" ShapeID="_x0000_i2211" DrawAspect="Content" ObjectID="_1493211346" r:id="rId2580"/>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12" type="#_x0000_t75" style="width:2in;height:14.25pt" o:ole="">
            <v:imagedata r:id="rId2581" o:title=""/>
          </v:shape>
          <o:OLEObject Type="Embed" ProgID="Equation.DSMT4" ShapeID="_x0000_i2212" DrawAspect="Content" ObjectID="_1493211347" r:id="rId2582"/>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13" type="#_x0000_t75" style="width:29.25pt;height:21.75pt" o:ole="">
            <v:imagedata r:id="rId2583" o:title=""/>
          </v:shape>
          <o:OLEObject Type="Embed" ProgID="Equation.DSMT4" ShapeID="_x0000_i2213" DrawAspect="Content" ObjectID="_1493211348" r:id="rId2584"/>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14" type="#_x0000_t75" style="width:6.75pt;height:14.25pt" o:ole="">
            <v:imagedata r:id="rId2585" o:title=""/>
          </v:shape>
          <o:OLEObject Type="Embed" ProgID="Equation.DSMT4" ShapeID="_x0000_i2214" DrawAspect="Content" ObjectID="_1493211349" r:id="rId2586"/>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237" w:name="_Toc418602657"/>
      <w:r>
        <w:lastRenderedPageBreak/>
        <w:t>Rigid Body</w:t>
      </w:r>
      <w:bookmarkEnd w:id="4237"/>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238" w:author="Gerard" w:date="2015-04-08T21:50:00Z">
        <w:r w:rsidR="00C00DDA">
          <w:t>3.13.1</w:t>
        </w:r>
      </w:ins>
      <w:del w:id="4239"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4240" w:author="rawlins" w:date="2015-04-03T15:59:00Z"/>
        </w:rPr>
      </w:pPr>
      <w:bookmarkStart w:id="4241" w:name="_Toc418602658"/>
      <w:bookmarkStart w:id="4242" w:name="_Ref230581893"/>
      <w:bookmarkStart w:id="4243" w:name="_Ref230582111"/>
      <w:ins w:id="4244" w:author="rawlins" w:date="2015-04-03T15:59:00Z">
        <w:r>
          <w:lastRenderedPageBreak/>
          <w:t>Active Contraction</w:t>
        </w:r>
        <w:bookmarkEnd w:id="4241"/>
      </w:ins>
    </w:p>
    <w:p w14:paraId="65EFC14B" w14:textId="77777777" w:rsidR="00050662" w:rsidRDefault="00050662" w:rsidP="00050662">
      <w:pPr>
        <w:rPr>
          <w:ins w:id="4245" w:author="rawlins" w:date="2015-04-03T15:59:00Z"/>
        </w:rPr>
      </w:pPr>
      <w:ins w:id="4246"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4247" w:author="rawlins" w:date="2015-04-03T15:59:00Z">
        <w:r w:rsidRPr="00315B5A">
          <w:rPr>
            <w:position w:val="-6"/>
          </w:rPr>
          <w:object w:dxaOrig="1219" w:dyaOrig="320" w14:anchorId="4DA9E91F">
            <v:shape id="_x0000_i2215" type="#_x0000_t75" style="width:57.75pt;height:14.25pt" o:ole="">
              <v:imagedata r:id="rId2587" o:title=""/>
            </v:shape>
            <o:OLEObject Type="Embed" ProgID="Equation.DSMT4" ShapeID="_x0000_i2215" DrawAspect="Content" ObjectID="_1493211350" r:id="rId2588"/>
          </w:object>
        </w:r>
      </w:ins>
      <w:ins w:id="4248" w:author="rawlins" w:date="2015-04-03T15:59:00Z">
        <w:r>
          <w:t xml:space="preserve">, where </w:t>
        </w:r>
      </w:ins>
      <w:ins w:id="4249" w:author="rawlins" w:date="2015-04-03T15:59:00Z">
        <w:r w:rsidRPr="00315B5A">
          <w:rPr>
            <w:position w:val="-6"/>
          </w:rPr>
          <w:object w:dxaOrig="320" w:dyaOrig="320" w14:anchorId="0A6120CF">
            <v:shape id="_x0000_i2216" type="#_x0000_t75" style="width:14.25pt;height:14.25pt" o:ole="">
              <v:imagedata r:id="rId2589" o:title=""/>
            </v:shape>
            <o:OLEObject Type="Embed" ProgID="Equation.DSMT4" ShapeID="_x0000_i2216" DrawAspect="Content" ObjectID="_1493211351" r:id="rId2590"/>
          </w:object>
        </w:r>
      </w:ins>
      <w:ins w:id="4250" w:author="rawlins" w:date="2015-04-03T15:59:00Z">
        <w:r>
          <w:t xml:space="preserve"> is the solid stress (due to strain and strain history), and </w:t>
        </w:r>
      </w:ins>
      <w:ins w:id="4251" w:author="rawlins" w:date="2015-04-03T15:59:00Z">
        <w:r w:rsidRPr="00315B5A">
          <w:rPr>
            <w:position w:val="-6"/>
          </w:rPr>
          <w:object w:dxaOrig="320" w:dyaOrig="320" w14:anchorId="4B3450CF">
            <v:shape id="_x0000_i2217" type="#_x0000_t75" style="width:14.25pt;height:14.25pt" o:ole="">
              <v:imagedata r:id="rId2591" o:title=""/>
            </v:shape>
            <o:OLEObject Type="Embed" ProgID="Equation.DSMT4" ShapeID="_x0000_i2217" DrawAspect="Content" ObjectID="_1493211352" r:id="rId2592"/>
          </w:object>
        </w:r>
      </w:ins>
      <w:ins w:id="4252"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4253" w:author="rawlins" w:date="2015-04-03T15:59:00Z"/>
        </w:rPr>
      </w:pPr>
      <w:bookmarkStart w:id="4254" w:name="_Toc418602659"/>
      <w:ins w:id="4255" w:author="rawlins" w:date="2015-04-03T15:59:00Z">
        <w:r>
          <w:t>Contraction in Mixtures of Uncoupled Materials</w:t>
        </w:r>
        <w:bookmarkEnd w:id="4254"/>
      </w:ins>
    </w:p>
    <w:p w14:paraId="1514C6B2" w14:textId="77777777" w:rsidR="00050662" w:rsidRDefault="00050662" w:rsidP="00050662">
      <w:pPr>
        <w:rPr>
          <w:ins w:id="4256" w:author="rawlins" w:date="2015-04-03T15:59:00Z"/>
        </w:rPr>
      </w:pPr>
      <w:ins w:id="4257"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4258" w:author="rawlins" w:date="2015-04-03T15:59:00Z"/>
        </w:rPr>
      </w:pPr>
      <w:ins w:id="4259" w:author="rawlins" w:date="2015-04-03T15:59:00Z">
        <w:r>
          <w:br w:type="page"/>
        </w:r>
      </w:ins>
    </w:p>
    <w:p w14:paraId="6E234C7D" w14:textId="77777777" w:rsidR="00050662" w:rsidRDefault="00050662" w:rsidP="00050662">
      <w:pPr>
        <w:pStyle w:val="Heading4"/>
        <w:rPr>
          <w:ins w:id="4260" w:author="rawlins" w:date="2015-04-03T15:59:00Z"/>
        </w:rPr>
      </w:pPr>
      <w:bookmarkStart w:id="4261" w:name="_Toc418602660"/>
      <w:ins w:id="4262" w:author="rawlins" w:date="2015-04-03T15:59:00Z">
        <w:r>
          <w:lastRenderedPageBreak/>
          <w:t>Uncoupled Prescribed Uniaxial Active Contraction</w:t>
        </w:r>
        <w:bookmarkEnd w:id="4261"/>
      </w:ins>
    </w:p>
    <w:p w14:paraId="5B3A4EEB" w14:textId="77777777" w:rsidR="00050662" w:rsidRDefault="00050662" w:rsidP="00050662">
      <w:pPr>
        <w:rPr>
          <w:ins w:id="4263" w:author="rawlins" w:date="2015-04-03T15:59:00Z"/>
        </w:rPr>
      </w:pPr>
      <w:ins w:id="4264"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265" w:author="rawlins" w:date="2015-04-03T15:59:00Z">
        <w:r w:rsidRPr="0097532C">
          <w:fldChar w:fldCharType="separate"/>
        </w:r>
      </w:ins>
      <w:ins w:id="4266" w:author="Gerard" w:date="2015-04-08T21:50:00Z">
        <w:r w:rsidR="00C00DDA">
          <w:t xml:space="preserve">4.1.2.14. </w:t>
        </w:r>
      </w:ins>
      <w:ins w:id="4267" w:author="rawlins" w:date="2015-04-03T15:59:00Z">
        <w:r w:rsidRPr="0097532C">
          <w:fldChar w:fldCharType="end"/>
        </w:r>
        <w:r w:rsidRPr="0097532C">
          <w:t xml:space="preserve">.  </w:t>
        </w:r>
        <w:r>
          <w:t>The following material parameters need to be defined:</w:t>
        </w:r>
      </w:ins>
    </w:p>
    <w:p w14:paraId="66F282C8" w14:textId="77777777" w:rsidR="00050662" w:rsidRDefault="00050662" w:rsidP="00050662">
      <w:pPr>
        <w:rPr>
          <w:ins w:id="4268"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8"/>
        <w:gridCol w:w="736"/>
      </w:tblGrid>
      <w:tr w:rsidR="00050662" w14:paraId="4CB6EF13" w14:textId="77777777" w:rsidTr="00050662">
        <w:trPr>
          <w:ins w:id="4269" w:author="rawlins" w:date="2015-04-03T15:59:00Z"/>
        </w:trPr>
        <w:tc>
          <w:tcPr>
            <w:tcW w:w="0" w:type="auto"/>
            <w:shd w:val="clear" w:color="auto" w:fill="auto"/>
          </w:tcPr>
          <w:p w14:paraId="009024B4" w14:textId="77777777" w:rsidR="00050662" w:rsidRDefault="00050662" w:rsidP="00050662">
            <w:pPr>
              <w:pStyle w:val="code"/>
              <w:rPr>
                <w:ins w:id="4270" w:author="rawlins" w:date="2015-04-03T15:59:00Z"/>
              </w:rPr>
            </w:pPr>
            <w:ins w:id="4271" w:author="rawlins" w:date="2015-04-03T15:59:00Z">
              <w:r>
                <w:t>&lt;T0&gt;</w:t>
              </w:r>
            </w:ins>
          </w:p>
        </w:tc>
        <w:tc>
          <w:tcPr>
            <w:tcW w:w="0" w:type="auto"/>
            <w:shd w:val="clear" w:color="auto" w:fill="auto"/>
          </w:tcPr>
          <w:p w14:paraId="34DCAC0A" w14:textId="77777777" w:rsidR="00050662" w:rsidRDefault="00050662" w:rsidP="00050662">
            <w:pPr>
              <w:rPr>
                <w:ins w:id="4272" w:author="rawlins" w:date="2015-04-03T15:59:00Z"/>
              </w:rPr>
            </w:pPr>
            <w:ins w:id="4273" w:author="rawlins" w:date="2015-04-03T15:59:00Z">
              <w:r w:rsidRPr="00315B5A">
                <w:rPr>
                  <w:position w:val="-12"/>
                </w:rPr>
                <w:object w:dxaOrig="260" w:dyaOrig="360" w14:anchorId="310CE41A">
                  <v:shape id="_x0000_i2218" type="#_x0000_t75" style="width:14.25pt;height:21.75pt" o:ole="">
                    <v:imagedata r:id="rId2593" o:title=""/>
                  </v:shape>
                  <o:OLEObject Type="Embed" ProgID="Equation.DSMT4" ShapeID="_x0000_i2218" DrawAspect="Content" ObjectID="_1493211353" r:id="rId2594"/>
                </w:object>
              </w:r>
            </w:ins>
            <w:ins w:id="4274" w:author="rawlins" w:date="2015-04-03T15:59:00Z">
              <w:r>
                <w:t>, representing the prescribed stress</w:t>
              </w:r>
            </w:ins>
          </w:p>
        </w:tc>
        <w:tc>
          <w:tcPr>
            <w:tcW w:w="0" w:type="auto"/>
          </w:tcPr>
          <w:p w14:paraId="10C0BA47" w14:textId="77777777" w:rsidR="00050662" w:rsidRPr="00AF2221" w:rsidRDefault="00050662" w:rsidP="00050662">
            <w:pPr>
              <w:rPr>
                <w:ins w:id="4275" w:author="rawlins" w:date="2015-04-03T15:59:00Z"/>
                <w:position w:val="-10"/>
              </w:rPr>
            </w:pPr>
            <w:ins w:id="4276" w:author="rawlins" w:date="2015-04-03T15:59:00Z">
              <w:r>
                <w:t>[</w:t>
              </w:r>
              <w:r>
                <w:rPr>
                  <w:b/>
                </w:rPr>
                <w:t>P</w:t>
              </w:r>
              <w:r>
                <w:t>]</w:t>
              </w:r>
            </w:ins>
          </w:p>
        </w:tc>
      </w:tr>
      <w:tr w:rsidR="00050662" w14:paraId="6731812E" w14:textId="77777777" w:rsidTr="00050662">
        <w:trPr>
          <w:ins w:id="4277" w:author="rawlins" w:date="2015-04-03T15:59:00Z"/>
        </w:trPr>
        <w:tc>
          <w:tcPr>
            <w:tcW w:w="0" w:type="auto"/>
            <w:shd w:val="clear" w:color="auto" w:fill="auto"/>
          </w:tcPr>
          <w:p w14:paraId="20FE93B8" w14:textId="77777777" w:rsidR="00050662" w:rsidRDefault="00050662" w:rsidP="00050662">
            <w:pPr>
              <w:pStyle w:val="code"/>
              <w:rPr>
                <w:ins w:id="4278" w:author="rawlins" w:date="2015-04-03T15:59:00Z"/>
              </w:rPr>
            </w:pPr>
            <w:ins w:id="4279" w:author="rawlins" w:date="2015-04-03T15:59:00Z">
              <w:r>
                <w:t>&lt;theta&gt;</w:t>
              </w:r>
            </w:ins>
          </w:p>
        </w:tc>
        <w:tc>
          <w:tcPr>
            <w:tcW w:w="0" w:type="auto"/>
            <w:shd w:val="clear" w:color="auto" w:fill="auto"/>
          </w:tcPr>
          <w:p w14:paraId="6175B389" w14:textId="77777777" w:rsidR="00050662" w:rsidRDefault="00050662" w:rsidP="00050662">
            <w:pPr>
              <w:rPr>
                <w:ins w:id="4280" w:author="rawlins" w:date="2015-04-03T15:59:00Z"/>
              </w:rPr>
            </w:pPr>
            <w:ins w:id="4281" w:author="rawlins" w:date="2015-04-03T15:59:00Z">
              <w:r w:rsidRPr="00315B5A">
                <w:rPr>
                  <w:position w:val="-6"/>
                </w:rPr>
                <w:object w:dxaOrig="200" w:dyaOrig="279" w14:anchorId="5697772F">
                  <v:shape id="_x0000_i2219" type="#_x0000_t75" style="width:6.75pt;height:14.25pt" o:ole="">
                    <v:imagedata r:id="rId2595" o:title=""/>
                  </v:shape>
                  <o:OLEObject Type="Embed" ProgID="Equation.DSMT4" ShapeID="_x0000_i2219" DrawAspect="Content" ObjectID="_1493211354" r:id="rId2596"/>
                </w:object>
              </w:r>
            </w:ins>
            <w:ins w:id="4282"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4283" w:author="rawlins" w:date="2015-04-03T15:59:00Z"/>
                <w:position w:val="-6"/>
              </w:rPr>
            </w:pPr>
            <w:ins w:id="4284" w:author="rawlins" w:date="2015-04-03T15:59:00Z">
              <w:r>
                <w:rPr>
                  <w:position w:val="-6"/>
                </w:rPr>
                <w:t>[</w:t>
              </w:r>
              <w:r>
                <w:rPr>
                  <w:b/>
                  <w:position w:val="-6"/>
                </w:rPr>
                <w:t>deg</w:t>
              </w:r>
              <w:r>
                <w:rPr>
                  <w:position w:val="-6"/>
                </w:rPr>
                <w:t>]</w:t>
              </w:r>
            </w:ins>
          </w:p>
        </w:tc>
      </w:tr>
      <w:tr w:rsidR="00050662" w14:paraId="187DA1D1" w14:textId="77777777" w:rsidTr="00050662">
        <w:trPr>
          <w:ins w:id="4285" w:author="rawlins" w:date="2015-04-03T15:59:00Z"/>
        </w:trPr>
        <w:tc>
          <w:tcPr>
            <w:tcW w:w="0" w:type="auto"/>
            <w:shd w:val="clear" w:color="auto" w:fill="auto"/>
          </w:tcPr>
          <w:p w14:paraId="7135AF07" w14:textId="77777777" w:rsidR="00050662" w:rsidRDefault="00050662" w:rsidP="00050662">
            <w:pPr>
              <w:pStyle w:val="code"/>
              <w:rPr>
                <w:ins w:id="4286" w:author="rawlins" w:date="2015-04-03T15:59:00Z"/>
              </w:rPr>
            </w:pPr>
            <w:ins w:id="4287" w:author="rawlins" w:date="2015-04-03T15:59:00Z">
              <w:r>
                <w:t>&lt;phi&gt;</w:t>
              </w:r>
            </w:ins>
          </w:p>
        </w:tc>
        <w:tc>
          <w:tcPr>
            <w:tcW w:w="0" w:type="auto"/>
            <w:shd w:val="clear" w:color="auto" w:fill="auto"/>
          </w:tcPr>
          <w:p w14:paraId="3388A045" w14:textId="77777777" w:rsidR="00050662" w:rsidRDefault="00050662" w:rsidP="00050662">
            <w:pPr>
              <w:rPr>
                <w:ins w:id="4288" w:author="rawlins" w:date="2015-04-03T15:59:00Z"/>
              </w:rPr>
            </w:pPr>
            <w:ins w:id="4289" w:author="rawlins" w:date="2015-04-03T15:59:00Z">
              <w:r w:rsidRPr="00315B5A">
                <w:rPr>
                  <w:position w:val="-10"/>
                </w:rPr>
                <w:object w:dxaOrig="220" w:dyaOrig="260" w14:anchorId="0BC439B1">
                  <v:shape id="_x0000_i2220" type="#_x0000_t75" style="width:14.25pt;height:14.25pt" o:ole="">
                    <v:imagedata r:id="rId2597" o:title=""/>
                  </v:shape>
                  <o:OLEObject Type="Embed" ProgID="Equation.DSMT4" ShapeID="_x0000_i2220" DrawAspect="Content" ObjectID="_1493211355" r:id="rId2598"/>
                </w:object>
              </w:r>
            </w:ins>
            <w:ins w:id="4290"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4291" w:author="rawlins" w:date="2015-04-03T15:59:00Z"/>
                <w:position w:val="-10"/>
              </w:rPr>
            </w:pPr>
            <w:ins w:id="4292"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4293" w:author="rawlins" w:date="2015-04-03T15:59:00Z"/>
        </w:rPr>
      </w:pPr>
      <w:ins w:id="4294"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4295" w:author="rawlins" w:date="2015-04-03T15:59:00Z"/>
        </w:rPr>
      </w:pPr>
      <w:ins w:id="4296" w:author="rawlins" w:date="2015-04-03T15:59:00Z">
        <w:r>
          <w:t>In the reference configuration, the fiber is oriented along</w:t>
        </w:r>
      </w:ins>
    </w:p>
    <w:p w14:paraId="03079FEA" w14:textId="77777777" w:rsidR="00050662" w:rsidRDefault="00050662" w:rsidP="00050662">
      <w:pPr>
        <w:pStyle w:val="MTDisplayEquation"/>
        <w:rPr>
          <w:ins w:id="4297" w:author="rawlins" w:date="2015-04-03T15:59:00Z"/>
        </w:rPr>
      </w:pPr>
      <w:ins w:id="4298" w:author="rawlins" w:date="2015-04-03T15:59:00Z">
        <w:r>
          <w:tab/>
        </w:r>
      </w:ins>
      <w:ins w:id="4299" w:author="rawlins" w:date="2015-04-03T15:59:00Z">
        <w:r w:rsidRPr="00315B5A">
          <w:rPr>
            <w:position w:val="-12"/>
          </w:rPr>
          <w:object w:dxaOrig="3920" w:dyaOrig="360" w14:anchorId="01E5F932">
            <v:shape id="_x0000_i2221" type="#_x0000_t75" style="width:194.25pt;height:21.75pt" o:ole="">
              <v:imagedata r:id="rId2599" o:title=""/>
            </v:shape>
            <o:OLEObject Type="Embed" ProgID="Equation.DSMT4" ShapeID="_x0000_i2221" DrawAspect="Content" ObjectID="_1493211356" r:id="rId2600"/>
          </w:object>
        </w:r>
      </w:ins>
      <w:ins w:id="4300" w:author="rawlins" w:date="2015-04-03T15:59:00Z">
        <w:r>
          <w:t xml:space="preserve"> </w:t>
        </w:r>
      </w:ins>
    </w:p>
    <w:p w14:paraId="568E98CA" w14:textId="77777777" w:rsidR="00050662" w:rsidRDefault="00050662" w:rsidP="00050662">
      <w:pPr>
        <w:rPr>
          <w:ins w:id="4301" w:author="rawlins" w:date="2015-04-03T15:59:00Z"/>
        </w:rPr>
      </w:pPr>
      <w:ins w:id="4302" w:author="rawlins" w:date="2015-04-03T15:59:00Z">
        <w:r w:rsidRPr="000230DC">
          <w:t xml:space="preserve">where </w:t>
        </w:r>
      </w:ins>
      <w:ins w:id="4303" w:author="rawlins" w:date="2015-04-03T15:59:00Z">
        <w:r w:rsidRPr="00315B5A">
          <w:rPr>
            <w:position w:val="-14"/>
          </w:rPr>
          <w:object w:dxaOrig="999" w:dyaOrig="400" w14:anchorId="6E95A7FC">
            <v:shape id="_x0000_i2222" type="#_x0000_t75" style="width:50.25pt;height:21.75pt" o:ole="">
              <v:imagedata r:id="rId2601" o:title=""/>
            </v:shape>
            <o:OLEObject Type="Embed" ProgID="Equation.DSMT4" ShapeID="_x0000_i2222" DrawAspect="Content" ObjectID="_1493211357" r:id="rId2602"/>
          </w:object>
        </w:r>
      </w:ins>
      <w:ins w:id="4304"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305" w:author="rawlins" w:date="2015-04-03T15:59:00Z">
        <w:r w:rsidRPr="000230DC">
          <w:fldChar w:fldCharType="separate"/>
        </w:r>
      </w:ins>
      <w:ins w:id="4306" w:author="Gerard" w:date="2015-04-08T21:50:00Z">
        <w:r w:rsidR="00C00DDA">
          <w:t>4.1.1</w:t>
        </w:r>
      </w:ins>
      <w:ins w:id="4307" w:author="rawlins" w:date="2015-04-03T15:59:00Z">
        <w:r w:rsidRPr="000230DC">
          <w:fldChar w:fldCharType="end"/>
        </w:r>
        <w:r w:rsidRPr="000230DC">
          <w:t xml:space="preserve">).  </w:t>
        </w:r>
        <w:r>
          <w:t xml:space="preserve">The parameters &lt;theta&gt; and &lt;phi&gt; are optional, with default values of </w:t>
        </w:r>
      </w:ins>
      <w:ins w:id="4308" w:author="rawlins" w:date="2015-04-03T15:59:00Z">
        <w:r w:rsidRPr="00315B5A">
          <w:rPr>
            <w:position w:val="-6"/>
          </w:rPr>
          <w:object w:dxaOrig="400" w:dyaOrig="279" w14:anchorId="7E5A70EC">
            <v:shape id="_x0000_i2223" type="#_x0000_t75" style="width:21.75pt;height:14.25pt" o:ole="">
              <v:imagedata r:id="rId2603" o:title=""/>
            </v:shape>
            <o:OLEObject Type="Embed" ProgID="Equation.DSMT4" ShapeID="_x0000_i2223" DrawAspect="Content" ObjectID="_1493211358" r:id="rId2604"/>
          </w:object>
        </w:r>
      </w:ins>
      <w:ins w:id="4309" w:author="rawlins" w:date="2015-04-03T15:59:00Z">
        <w:r>
          <w:t xml:space="preserve">0° and </w:t>
        </w:r>
      </w:ins>
      <w:ins w:id="4310" w:author="rawlins" w:date="2015-04-03T15:59:00Z">
        <w:r w:rsidRPr="00315B5A">
          <w:rPr>
            <w:position w:val="-10"/>
          </w:rPr>
          <w:object w:dxaOrig="400" w:dyaOrig="260" w14:anchorId="6EAB00BF">
            <v:shape id="_x0000_i2224" type="#_x0000_t75" style="width:21.75pt;height:14.25pt" o:ole="">
              <v:imagedata r:id="rId2605" o:title=""/>
            </v:shape>
            <o:OLEObject Type="Embed" ProgID="Equation.DSMT4" ShapeID="_x0000_i2224" DrawAspect="Content" ObjectID="_1493211359" r:id="rId2606"/>
          </w:object>
        </w:r>
      </w:ins>
      <w:ins w:id="4311" w:author="rawlins" w:date="2015-04-03T15:59:00Z">
        <w:r>
          <w:t xml:space="preserve">90°, such that </w:t>
        </w:r>
      </w:ins>
      <w:ins w:id="4312" w:author="rawlins" w:date="2015-04-03T15:59:00Z">
        <w:r w:rsidRPr="00315B5A">
          <w:rPr>
            <w:position w:val="-12"/>
          </w:rPr>
          <w:object w:dxaOrig="700" w:dyaOrig="360" w14:anchorId="314898B2">
            <v:shape id="_x0000_i2225" type="#_x0000_t75" style="width:36.75pt;height:21.75pt" o:ole="">
              <v:imagedata r:id="rId2607" o:title=""/>
            </v:shape>
            <o:OLEObject Type="Embed" ProgID="Equation.DSMT4" ShapeID="_x0000_i2225" DrawAspect="Content" ObjectID="_1493211360" r:id="rId2608"/>
          </w:object>
        </w:r>
      </w:ins>
      <w:ins w:id="4313" w:author="rawlins" w:date="2015-04-03T15:59:00Z">
        <w:r>
          <w:t xml:space="preserve">.  The active stress </w:t>
        </w:r>
      </w:ins>
      <w:ins w:id="4314" w:author="rawlins" w:date="2015-04-03T15:59:00Z">
        <w:r w:rsidRPr="00315B5A">
          <w:rPr>
            <w:position w:val="-6"/>
          </w:rPr>
          <w:object w:dxaOrig="320" w:dyaOrig="320" w14:anchorId="4916C180">
            <v:shape id="_x0000_i2226" type="#_x0000_t75" style="width:14.25pt;height:14.25pt" o:ole="">
              <v:imagedata r:id="rId2609" o:title=""/>
            </v:shape>
            <o:OLEObject Type="Embed" ProgID="Equation.DSMT4" ShapeID="_x0000_i2226" DrawAspect="Content" ObjectID="_1493211361" r:id="rId2610"/>
          </w:object>
        </w:r>
      </w:ins>
      <w:ins w:id="4315" w:author="rawlins" w:date="2015-04-03T15:59:00Z">
        <w:r>
          <w:t xml:space="preserve"> for this material is given by</w:t>
        </w:r>
      </w:ins>
    </w:p>
    <w:p w14:paraId="378873D9" w14:textId="77777777" w:rsidR="00050662" w:rsidRDefault="00050662" w:rsidP="00050662">
      <w:pPr>
        <w:pStyle w:val="MTDisplayEquation"/>
        <w:rPr>
          <w:ins w:id="4316" w:author="rawlins" w:date="2015-04-03T15:59:00Z"/>
        </w:rPr>
      </w:pPr>
      <w:ins w:id="4317" w:author="rawlins" w:date="2015-04-03T15:59:00Z">
        <w:r>
          <w:tab/>
        </w:r>
      </w:ins>
      <w:ins w:id="4318" w:author="rawlins" w:date="2015-04-03T15:59:00Z">
        <w:r w:rsidR="00FC2DFE" w:rsidRPr="00315B5A">
          <w:rPr>
            <w:position w:val="-12"/>
          </w:rPr>
          <w:object w:dxaOrig="1600" w:dyaOrig="400" w14:anchorId="090A275E">
            <v:shape id="_x0000_i2227" type="#_x0000_t75" style="width:80.25pt;height:22.5pt" o:ole="">
              <v:imagedata r:id="rId2611" o:title=""/>
            </v:shape>
            <o:OLEObject Type="Embed" ProgID="Equation.DSMT4" ShapeID="_x0000_i2227" DrawAspect="Content" ObjectID="_1493211362" r:id="rId2612"/>
          </w:object>
        </w:r>
      </w:ins>
      <w:ins w:id="4319" w:author="rawlins" w:date="2015-04-03T15:59:00Z">
        <w:r>
          <w:t xml:space="preserve"> ,</w:t>
        </w:r>
      </w:ins>
    </w:p>
    <w:p w14:paraId="08D11CFC" w14:textId="4507B644" w:rsidR="00050662" w:rsidRPr="0097532C" w:rsidRDefault="00050662" w:rsidP="00050662">
      <w:pPr>
        <w:rPr>
          <w:ins w:id="4320" w:author="rawlins" w:date="2015-04-03T15:59:00Z"/>
        </w:rPr>
      </w:pPr>
      <w:ins w:id="4321" w:author="rawlins" w:date="2015-04-03T15:59:00Z">
        <w:r>
          <w:t xml:space="preserve">where </w:t>
        </w:r>
      </w:ins>
      <w:ins w:id="4322" w:author="rawlins" w:date="2015-04-03T15:59:00Z">
        <w:r w:rsidR="00FC2DFE" w:rsidRPr="00A73162">
          <w:rPr>
            <w:position w:val="-12"/>
          </w:rPr>
          <w:object w:dxaOrig="920" w:dyaOrig="380" w14:anchorId="6594E8C9">
            <v:shape id="_x0000_i2228" type="#_x0000_t75" style="width:45pt;height:20.25pt" o:ole="">
              <v:imagedata r:id="rId2613" o:title=""/>
            </v:shape>
            <o:OLEObject Type="Embed" ProgID="Equation.DSMT4" ShapeID="_x0000_i2228" DrawAspect="Content" ObjectID="_1493211363" r:id="rId2614"/>
          </w:object>
        </w:r>
      </w:ins>
      <w:ins w:id="4323" w:author="rawlins" w:date="2015-04-03T15:59:00Z">
        <w:r>
          <w:t xml:space="preserve"> is the </w:t>
        </w:r>
      </w:ins>
      <w:ins w:id="4324" w:author="Gerard" w:date="2015-05-06T12:54:00Z">
        <w:r w:rsidR="00FC2DFE">
          <w:t xml:space="preserve">stretched </w:t>
        </w:r>
      </w:ins>
      <w:ins w:id="4325" w:author="rawlins" w:date="2015-04-03T15:59:00Z">
        <w:r>
          <w:t>fiber orientation in the current (deformed) configuration.</w:t>
        </w:r>
      </w:ins>
    </w:p>
    <w:p w14:paraId="59519828" w14:textId="77777777" w:rsidR="00050662" w:rsidRPr="0097532C" w:rsidRDefault="00050662" w:rsidP="00050662">
      <w:pPr>
        <w:rPr>
          <w:ins w:id="4326" w:author="rawlins" w:date="2015-04-03T15:59:00Z"/>
        </w:rPr>
      </w:pPr>
    </w:p>
    <w:p w14:paraId="2A47219B" w14:textId="77777777" w:rsidR="00050662" w:rsidRDefault="00050662" w:rsidP="00050662">
      <w:pPr>
        <w:rPr>
          <w:ins w:id="4327" w:author="rawlins" w:date="2015-04-03T15:59:00Z"/>
        </w:rPr>
      </w:pPr>
      <w:ins w:id="4328" w:author="rawlins" w:date="2015-04-03T15:59:00Z">
        <w:r>
          <w:rPr>
            <w:i/>
          </w:rPr>
          <w:t>Example</w:t>
        </w:r>
        <w:r>
          <w:t>:</w:t>
        </w:r>
      </w:ins>
    </w:p>
    <w:p w14:paraId="05E10071" w14:textId="77777777" w:rsidR="00050662" w:rsidRDefault="00050662" w:rsidP="00050662">
      <w:pPr>
        <w:rPr>
          <w:ins w:id="4329" w:author="rawlins" w:date="2015-04-03T15:59:00Z"/>
        </w:rPr>
      </w:pPr>
      <w:ins w:id="4330" w:author="rawlins" w:date="2015-04-03T15:59:00Z">
        <w:r>
          <w:t xml:space="preserve">Uniaxial contraction along </w:t>
        </w:r>
      </w:ins>
      <w:ins w:id="4331" w:author="rawlins" w:date="2015-04-03T15:59:00Z">
        <w:r w:rsidRPr="00315B5A">
          <w:rPr>
            <w:position w:val="-12"/>
          </w:rPr>
          <w:object w:dxaOrig="220" w:dyaOrig="360" w14:anchorId="1CB3443C">
            <v:shape id="_x0000_i2229" type="#_x0000_t75" style="width:14.25pt;height:21.75pt" o:ole="">
              <v:imagedata r:id="rId2615" o:title=""/>
            </v:shape>
            <o:OLEObject Type="Embed" ProgID="Equation.DSMT4" ShapeID="_x0000_i2229" DrawAspect="Content" ObjectID="_1493211364" r:id="rId2616"/>
          </w:object>
        </w:r>
      </w:ins>
      <w:ins w:id="4332" w:author="rawlins" w:date="2015-04-03T15:59:00Z">
        <w:r>
          <w:t>, in a mixture containing a Mooney-Rivlin solid.</w:t>
        </w:r>
      </w:ins>
    </w:p>
    <w:p w14:paraId="23DAAD51" w14:textId="77777777" w:rsidR="00050662" w:rsidRDefault="00050662" w:rsidP="00050662">
      <w:pPr>
        <w:pStyle w:val="code"/>
        <w:rPr>
          <w:ins w:id="4333" w:author="rawlins" w:date="2015-04-03T15:59:00Z"/>
        </w:rPr>
      </w:pPr>
      <w:ins w:id="4334" w:author="rawlins" w:date="2015-04-03T15:59:00Z">
        <w:r>
          <w:t>&lt;material id="1" type="uncoupled solid mixture"&gt;</w:t>
        </w:r>
      </w:ins>
    </w:p>
    <w:p w14:paraId="1737D418" w14:textId="77777777" w:rsidR="00050662" w:rsidRDefault="00050662" w:rsidP="00050662">
      <w:pPr>
        <w:pStyle w:val="code"/>
        <w:rPr>
          <w:ins w:id="4335" w:author="rawlins" w:date="2015-04-03T15:59:00Z"/>
        </w:rPr>
      </w:pPr>
      <w:ins w:id="4336" w:author="rawlins" w:date="2015-04-03T15:59:00Z">
        <w:r>
          <w:tab/>
          <w:t>&lt;mat_axis type="local"&gt;0,0,0&lt;/mat_axis&gt;</w:t>
        </w:r>
      </w:ins>
    </w:p>
    <w:p w14:paraId="53D06420" w14:textId="77777777" w:rsidR="00050662" w:rsidRDefault="00050662" w:rsidP="00050662">
      <w:pPr>
        <w:pStyle w:val="code"/>
        <w:rPr>
          <w:ins w:id="4337" w:author="rawlins" w:date="2015-04-03T15:59:00Z"/>
        </w:rPr>
      </w:pPr>
      <w:ins w:id="4338" w:author="rawlins" w:date="2015-04-03T15:59:00Z">
        <w:r>
          <w:tab/>
          <w:t>&lt;solid type="Mooney-Rivlin"&gt;</w:t>
        </w:r>
      </w:ins>
    </w:p>
    <w:p w14:paraId="7C9DFD6F" w14:textId="77777777" w:rsidR="00050662" w:rsidRDefault="00050662" w:rsidP="00050662">
      <w:pPr>
        <w:pStyle w:val="code"/>
        <w:rPr>
          <w:ins w:id="4339" w:author="rawlins" w:date="2015-04-03T15:59:00Z"/>
        </w:rPr>
      </w:pPr>
      <w:ins w:id="4340" w:author="rawlins" w:date="2015-04-03T15:59:00Z">
        <w:r>
          <w:tab/>
        </w:r>
        <w:r>
          <w:tab/>
          <w:t>&lt;c1&gt;1.0&lt;/c1&gt;</w:t>
        </w:r>
      </w:ins>
    </w:p>
    <w:p w14:paraId="5410750C" w14:textId="77777777" w:rsidR="00050662" w:rsidRDefault="00050662" w:rsidP="00050662">
      <w:pPr>
        <w:pStyle w:val="code"/>
        <w:rPr>
          <w:ins w:id="4341" w:author="rawlins" w:date="2015-04-03T15:59:00Z"/>
        </w:rPr>
      </w:pPr>
      <w:ins w:id="4342" w:author="rawlins" w:date="2015-04-03T15:59:00Z">
        <w:r>
          <w:tab/>
        </w:r>
        <w:r>
          <w:tab/>
          <w:t>&lt;c2&gt;0&lt;/c2&gt;</w:t>
        </w:r>
      </w:ins>
    </w:p>
    <w:p w14:paraId="16673297" w14:textId="77777777" w:rsidR="00050662" w:rsidRDefault="00050662" w:rsidP="00050662">
      <w:pPr>
        <w:pStyle w:val="code"/>
        <w:rPr>
          <w:ins w:id="4343" w:author="rawlins" w:date="2015-04-03T15:59:00Z"/>
        </w:rPr>
      </w:pPr>
      <w:ins w:id="4344" w:author="rawlins" w:date="2015-04-03T15:59:00Z">
        <w:r>
          <w:tab/>
        </w:r>
        <w:r>
          <w:tab/>
          <w:t>&lt;k&gt;1000&lt;/k&gt;</w:t>
        </w:r>
      </w:ins>
    </w:p>
    <w:p w14:paraId="100C8D8B" w14:textId="77777777" w:rsidR="00050662" w:rsidRDefault="00050662" w:rsidP="00050662">
      <w:pPr>
        <w:pStyle w:val="code"/>
        <w:rPr>
          <w:ins w:id="4345" w:author="rawlins" w:date="2015-04-03T15:59:00Z"/>
        </w:rPr>
      </w:pPr>
      <w:ins w:id="4346" w:author="rawlins" w:date="2015-04-03T15:59:00Z">
        <w:r>
          <w:tab/>
          <w:t>&lt;/solid&gt;</w:t>
        </w:r>
      </w:ins>
    </w:p>
    <w:p w14:paraId="4C9EDA4C" w14:textId="77777777" w:rsidR="00050662" w:rsidRDefault="00050662" w:rsidP="00050662">
      <w:pPr>
        <w:pStyle w:val="code"/>
        <w:rPr>
          <w:ins w:id="4347" w:author="rawlins" w:date="2015-04-03T15:59:00Z"/>
        </w:rPr>
      </w:pPr>
      <w:ins w:id="4348" w:author="rawlins" w:date="2015-04-03T15:59:00Z">
        <w:r>
          <w:tab/>
          <w:t>&lt;solid type="prescribed uniaxial active contraction uncoupled"&gt;</w:t>
        </w:r>
      </w:ins>
    </w:p>
    <w:p w14:paraId="0529766C" w14:textId="77777777" w:rsidR="00050662" w:rsidRPr="00E24C5F" w:rsidRDefault="00050662" w:rsidP="00050662">
      <w:pPr>
        <w:pStyle w:val="code"/>
        <w:rPr>
          <w:ins w:id="4349" w:author="rawlins" w:date="2015-04-03T15:59:00Z"/>
        </w:rPr>
      </w:pPr>
      <w:ins w:id="4350"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4351" w:author="rawlins" w:date="2015-04-03T15:59:00Z"/>
        </w:rPr>
      </w:pPr>
      <w:ins w:id="4352" w:author="rawlins" w:date="2015-04-03T15:59:00Z">
        <w:r w:rsidRPr="00E24C5F">
          <w:tab/>
        </w:r>
        <w:r w:rsidRPr="00E24C5F">
          <w:tab/>
          <w:t>&lt;theta&gt;0&lt;/theta&gt;</w:t>
        </w:r>
      </w:ins>
    </w:p>
    <w:p w14:paraId="70066CFF" w14:textId="77777777" w:rsidR="00050662" w:rsidRDefault="00050662" w:rsidP="00050662">
      <w:pPr>
        <w:pStyle w:val="code"/>
        <w:rPr>
          <w:ins w:id="4353" w:author="rawlins" w:date="2015-04-03T15:59:00Z"/>
        </w:rPr>
      </w:pPr>
      <w:ins w:id="4354" w:author="rawlins" w:date="2015-04-03T15:59:00Z">
        <w:r w:rsidRPr="00E24C5F">
          <w:tab/>
        </w:r>
        <w:r w:rsidRPr="00E24C5F">
          <w:tab/>
          <w:t>&lt;phi&gt;90&lt;/phi&gt;</w:t>
        </w:r>
      </w:ins>
    </w:p>
    <w:p w14:paraId="419063B4" w14:textId="77777777" w:rsidR="00050662" w:rsidRPr="00E24C5F" w:rsidRDefault="00050662" w:rsidP="00050662">
      <w:pPr>
        <w:pStyle w:val="code"/>
        <w:rPr>
          <w:ins w:id="4355" w:author="rawlins" w:date="2015-04-03T15:59:00Z"/>
        </w:rPr>
      </w:pPr>
      <w:ins w:id="4356" w:author="rawlins" w:date="2015-04-03T15:59:00Z">
        <w:r w:rsidRPr="00E24C5F">
          <w:tab/>
          <w:t>&lt;/solid&gt;</w:t>
        </w:r>
      </w:ins>
    </w:p>
    <w:p w14:paraId="5B4DCDFA" w14:textId="77777777" w:rsidR="00050662" w:rsidRDefault="00050662" w:rsidP="00050662">
      <w:pPr>
        <w:pStyle w:val="code"/>
        <w:rPr>
          <w:ins w:id="4357" w:author="rawlins" w:date="2015-04-03T15:59:00Z"/>
        </w:rPr>
      </w:pPr>
      <w:ins w:id="4358" w:author="rawlins" w:date="2015-04-03T15:59:00Z">
        <w:r>
          <w:t>&lt;/material&gt;</w:t>
        </w:r>
      </w:ins>
    </w:p>
    <w:p w14:paraId="52E3C4A3" w14:textId="77777777" w:rsidR="00050662" w:rsidRPr="0097532C" w:rsidRDefault="00050662" w:rsidP="00050662">
      <w:pPr>
        <w:rPr>
          <w:ins w:id="4359" w:author="rawlins" w:date="2015-04-03T15:59:00Z"/>
        </w:rPr>
      </w:pPr>
    </w:p>
    <w:p w14:paraId="06FB92BC" w14:textId="77777777" w:rsidR="00050662" w:rsidRDefault="00050662" w:rsidP="00050662">
      <w:pPr>
        <w:pStyle w:val="Heading4"/>
        <w:rPr>
          <w:ins w:id="4360" w:author="rawlins" w:date="2015-04-03T15:59:00Z"/>
        </w:rPr>
      </w:pPr>
      <w:bookmarkStart w:id="4361" w:name="_Toc418602661"/>
      <w:ins w:id="4362" w:author="rawlins" w:date="2015-04-03T15:59:00Z">
        <w:r>
          <w:t>Uncoupled Prescribed Transversely Isotropic Active Contraction</w:t>
        </w:r>
        <w:bookmarkEnd w:id="4361"/>
      </w:ins>
    </w:p>
    <w:p w14:paraId="7C38F0E3" w14:textId="77777777" w:rsidR="00050662" w:rsidRDefault="00050662" w:rsidP="00050662">
      <w:pPr>
        <w:rPr>
          <w:ins w:id="4363" w:author="rawlins" w:date="2015-04-03T15:59:00Z"/>
        </w:rPr>
      </w:pPr>
      <w:ins w:id="4364"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365" w:author="rawlins" w:date="2015-04-03T15:59:00Z">
        <w:r w:rsidRPr="0097532C">
          <w:fldChar w:fldCharType="separate"/>
        </w:r>
      </w:ins>
      <w:ins w:id="4366" w:author="Gerard" w:date="2015-04-08T21:50:00Z">
        <w:r w:rsidR="00C00DDA">
          <w:t xml:space="preserve">4.1.2.14. </w:t>
        </w:r>
      </w:ins>
      <w:ins w:id="4367" w:author="rawlins" w:date="2015-04-03T15:59:00Z">
        <w:r w:rsidRPr="0097532C">
          <w:fldChar w:fldCharType="end"/>
        </w:r>
        <w:r w:rsidRPr="0097532C">
          <w:t xml:space="preserve">.  </w:t>
        </w:r>
        <w:r>
          <w:t>The following material parameters need to be defined:</w:t>
        </w:r>
      </w:ins>
    </w:p>
    <w:p w14:paraId="2F7E3651" w14:textId="77777777" w:rsidR="00050662" w:rsidRDefault="00050662" w:rsidP="00050662">
      <w:pPr>
        <w:rPr>
          <w:ins w:id="4368"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8"/>
        <w:gridCol w:w="736"/>
      </w:tblGrid>
      <w:tr w:rsidR="00050662" w14:paraId="358CEDA0" w14:textId="77777777" w:rsidTr="00050662">
        <w:trPr>
          <w:ins w:id="4369" w:author="rawlins" w:date="2015-04-03T15:59:00Z"/>
        </w:trPr>
        <w:tc>
          <w:tcPr>
            <w:tcW w:w="0" w:type="auto"/>
            <w:shd w:val="clear" w:color="auto" w:fill="auto"/>
          </w:tcPr>
          <w:p w14:paraId="17F69307" w14:textId="77777777" w:rsidR="00050662" w:rsidRDefault="00050662" w:rsidP="00050662">
            <w:pPr>
              <w:pStyle w:val="code"/>
              <w:rPr>
                <w:ins w:id="4370" w:author="rawlins" w:date="2015-04-03T15:59:00Z"/>
              </w:rPr>
            </w:pPr>
            <w:ins w:id="4371" w:author="rawlins" w:date="2015-04-03T15:59:00Z">
              <w:r>
                <w:t>&lt;T0&gt;</w:t>
              </w:r>
            </w:ins>
          </w:p>
        </w:tc>
        <w:tc>
          <w:tcPr>
            <w:tcW w:w="0" w:type="auto"/>
            <w:shd w:val="clear" w:color="auto" w:fill="auto"/>
          </w:tcPr>
          <w:p w14:paraId="69731F99" w14:textId="77777777" w:rsidR="00050662" w:rsidRDefault="00050662" w:rsidP="00050662">
            <w:pPr>
              <w:rPr>
                <w:ins w:id="4372" w:author="rawlins" w:date="2015-04-03T15:59:00Z"/>
              </w:rPr>
            </w:pPr>
            <w:ins w:id="4373" w:author="rawlins" w:date="2015-04-03T15:59:00Z">
              <w:r w:rsidRPr="00315B5A">
                <w:rPr>
                  <w:position w:val="-12"/>
                </w:rPr>
                <w:object w:dxaOrig="260" w:dyaOrig="360" w14:anchorId="244D63C7">
                  <v:shape id="_x0000_i2230" type="#_x0000_t75" style="width:14.25pt;height:21.75pt" o:ole="">
                    <v:imagedata r:id="rId2617" o:title=""/>
                  </v:shape>
                  <o:OLEObject Type="Embed" ProgID="Equation.DSMT4" ShapeID="_x0000_i2230" DrawAspect="Content" ObjectID="_1493211365" r:id="rId2618"/>
                </w:object>
              </w:r>
            </w:ins>
            <w:ins w:id="4374" w:author="rawlins" w:date="2015-04-03T15:59:00Z">
              <w:r>
                <w:t>, representing the prescribed stress</w:t>
              </w:r>
            </w:ins>
          </w:p>
        </w:tc>
        <w:tc>
          <w:tcPr>
            <w:tcW w:w="0" w:type="auto"/>
          </w:tcPr>
          <w:p w14:paraId="0090294C" w14:textId="77777777" w:rsidR="00050662" w:rsidRPr="00AF2221" w:rsidRDefault="00050662" w:rsidP="00050662">
            <w:pPr>
              <w:rPr>
                <w:ins w:id="4375" w:author="rawlins" w:date="2015-04-03T15:59:00Z"/>
                <w:position w:val="-10"/>
              </w:rPr>
            </w:pPr>
            <w:ins w:id="4376" w:author="rawlins" w:date="2015-04-03T15:59:00Z">
              <w:r>
                <w:t>[</w:t>
              </w:r>
              <w:r>
                <w:rPr>
                  <w:b/>
                </w:rPr>
                <w:t>P</w:t>
              </w:r>
              <w:r>
                <w:t>]</w:t>
              </w:r>
            </w:ins>
          </w:p>
        </w:tc>
      </w:tr>
      <w:tr w:rsidR="00050662" w14:paraId="1870C196" w14:textId="77777777" w:rsidTr="00050662">
        <w:trPr>
          <w:ins w:id="4377" w:author="rawlins" w:date="2015-04-03T15:59:00Z"/>
        </w:trPr>
        <w:tc>
          <w:tcPr>
            <w:tcW w:w="0" w:type="auto"/>
            <w:shd w:val="clear" w:color="auto" w:fill="auto"/>
          </w:tcPr>
          <w:p w14:paraId="7A84E29F" w14:textId="77777777" w:rsidR="00050662" w:rsidRDefault="00050662" w:rsidP="00050662">
            <w:pPr>
              <w:pStyle w:val="code"/>
              <w:rPr>
                <w:ins w:id="4378" w:author="rawlins" w:date="2015-04-03T15:59:00Z"/>
              </w:rPr>
            </w:pPr>
            <w:ins w:id="4379" w:author="rawlins" w:date="2015-04-03T15:59:00Z">
              <w:r>
                <w:t>&lt;theta&gt;</w:t>
              </w:r>
            </w:ins>
          </w:p>
        </w:tc>
        <w:tc>
          <w:tcPr>
            <w:tcW w:w="0" w:type="auto"/>
            <w:shd w:val="clear" w:color="auto" w:fill="auto"/>
          </w:tcPr>
          <w:p w14:paraId="56F6EEB6" w14:textId="77777777" w:rsidR="00050662" w:rsidRDefault="00050662" w:rsidP="00050662">
            <w:pPr>
              <w:rPr>
                <w:ins w:id="4380" w:author="rawlins" w:date="2015-04-03T15:59:00Z"/>
              </w:rPr>
            </w:pPr>
            <w:ins w:id="4381" w:author="rawlins" w:date="2015-04-03T15:59:00Z">
              <w:r w:rsidRPr="00315B5A">
                <w:rPr>
                  <w:position w:val="-6"/>
                </w:rPr>
                <w:object w:dxaOrig="200" w:dyaOrig="279" w14:anchorId="47F982B0">
                  <v:shape id="_x0000_i2231" type="#_x0000_t75" style="width:6.75pt;height:14.25pt" o:ole="">
                    <v:imagedata r:id="rId2619" o:title=""/>
                  </v:shape>
                  <o:OLEObject Type="Embed" ProgID="Equation.DSMT4" ShapeID="_x0000_i2231" DrawAspect="Content" ObjectID="_1493211366" r:id="rId2620"/>
                </w:object>
              </w:r>
            </w:ins>
            <w:ins w:id="4382"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4383" w:author="rawlins" w:date="2015-04-03T15:59:00Z"/>
                <w:position w:val="-6"/>
              </w:rPr>
            </w:pPr>
            <w:ins w:id="4384" w:author="rawlins" w:date="2015-04-03T15:59:00Z">
              <w:r>
                <w:rPr>
                  <w:position w:val="-6"/>
                </w:rPr>
                <w:t>[</w:t>
              </w:r>
              <w:r>
                <w:rPr>
                  <w:b/>
                  <w:position w:val="-6"/>
                </w:rPr>
                <w:t>deg</w:t>
              </w:r>
              <w:r>
                <w:rPr>
                  <w:position w:val="-6"/>
                </w:rPr>
                <w:t>]</w:t>
              </w:r>
            </w:ins>
          </w:p>
        </w:tc>
      </w:tr>
      <w:tr w:rsidR="00050662" w14:paraId="57D1B9D1" w14:textId="77777777" w:rsidTr="00050662">
        <w:trPr>
          <w:ins w:id="4385" w:author="rawlins" w:date="2015-04-03T15:59:00Z"/>
        </w:trPr>
        <w:tc>
          <w:tcPr>
            <w:tcW w:w="0" w:type="auto"/>
            <w:shd w:val="clear" w:color="auto" w:fill="auto"/>
          </w:tcPr>
          <w:p w14:paraId="38BF6558" w14:textId="77777777" w:rsidR="00050662" w:rsidRDefault="00050662" w:rsidP="00050662">
            <w:pPr>
              <w:pStyle w:val="code"/>
              <w:rPr>
                <w:ins w:id="4386" w:author="rawlins" w:date="2015-04-03T15:59:00Z"/>
              </w:rPr>
            </w:pPr>
            <w:ins w:id="4387" w:author="rawlins" w:date="2015-04-03T15:59:00Z">
              <w:r>
                <w:t>&lt;phi&gt;</w:t>
              </w:r>
            </w:ins>
          </w:p>
        </w:tc>
        <w:tc>
          <w:tcPr>
            <w:tcW w:w="0" w:type="auto"/>
            <w:shd w:val="clear" w:color="auto" w:fill="auto"/>
          </w:tcPr>
          <w:p w14:paraId="219FB03F" w14:textId="77777777" w:rsidR="00050662" w:rsidRDefault="00050662" w:rsidP="00050662">
            <w:pPr>
              <w:rPr>
                <w:ins w:id="4388" w:author="rawlins" w:date="2015-04-03T15:59:00Z"/>
              </w:rPr>
            </w:pPr>
            <w:ins w:id="4389" w:author="rawlins" w:date="2015-04-03T15:59:00Z">
              <w:r w:rsidRPr="00315B5A">
                <w:rPr>
                  <w:position w:val="-10"/>
                </w:rPr>
                <w:object w:dxaOrig="220" w:dyaOrig="260" w14:anchorId="4A177905">
                  <v:shape id="_x0000_i2232" type="#_x0000_t75" style="width:14.25pt;height:14.25pt" o:ole="">
                    <v:imagedata r:id="rId2621" o:title=""/>
                  </v:shape>
                  <o:OLEObject Type="Embed" ProgID="Equation.DSMT4" ShapeID="_x0000_i2232" DrawAspect="Content" ObjectID="_1493211367" r:id="rId2622"/>
                </w:object>
              </w:r>
            </w:ins>
            <w:ins w:id="4390"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4391" w:author="rawlins" w:date="2015-04-03T15:59:00Z"/>
                <w:position w:val="-10"/>
              </w:rPr>
            </w:pPr>
            <w:ins w:id="4392"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4393" w:author="rawlins" w:date="2015-04-03T15:59:00Z"/>
        </w:rPr>
      </w:pPr>
      <w:ins w:id="4394"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4395" w:author="rawlins" w:date="2015-04-03T15:59:00Z"/>
        </w:rPr>
      </w:pPr>
      <w:ins w:id="4396" w:author="rawlins" w:date="2015-04-03T15:59:00Z">
        <w:r>
          <w:t>In the reference configuration, the fiber is oriented along</w:t>
        </w:r>
      </w:ins>
    </w:p>
    <w:p w14:paraId="72CB10D5" w14:textId="77777777" w:rsidR="00050662" w:rsidRDefault="00050662" w:rsidP="00050662">
      <w:pPr>
        <w:pStyle w:val="MTDisplayEquation"/>
        <w:rPr>
          <w:ins w:id="4397" w:author="rawlins" w:date="2015-04-03T15:59:00Z"/>
        </w:rPr>
      </w:pPr>
      <w:ins w:id="4398" w:author="rawlins" w:date="2015-04-03T15:59:00Z">
        <w:r>
          <w:tab/>
        </w:r>
      </w:ins>
      <w:ins w:id="4399" w:author="rawlins" w:date="2015-04-03T15:59:00Z">
        <w:r w:rsidRPr="00315B5A">
          <w:rPr>
            <w:position w:val="-12"/>
          </w:rPr>
          <w:object w:dxaOrig="3920" w:dyaOrig="360" w14:anchorId="018AA1EB">
            <v:shape id="_x0000_i2233" type="#_x0000_t75" style="width:194.25pt;height:21.75pt" o:ole="">
              <v:imagedata r:id="rId2623" o:title=""/>
            </v:shape>
            <o:OLEObject Type="Embed" ProgID="Equation.DSMT4" ShapeID="_x0000_i2233" DrawAspect="Content" ObjectID="_1493211368" r:id="rId2624"/>
          </w:object>
        </w:r>
      </w:ins>
      <w:ins w:id="4400" w:author="rawlins" w:date="2015-04-03T15:59:00Z">
        <w:r>
          <w:t xml:space="preserve"> </w:t>
        </w:r>
      </w:ins>
    </w:p>
    <w:p w14:paraId="7351A0AE" w14:textId="77777777" w:rsidR="00050662" w:rsidRDefault="00050662" w:rsidP="00050662">
      <w:pPr>
        <w:rPr>
          <w:ins w:id="4401" w:author="rawlins" w:date="2015-04-03T15:59:00Z"/>
        </w:rPr>
      </w:pPr>
      <w:ins w:id="4402" w:author="rawlins" w:date="2015-04-03T15:59:00Z">
        <w:r w:rsidRPr="000230DC">
          <w:t xml:space="preserve">where </w:t>
        </w:r>
      </w:ins>
      <w:ins w:id="4403" w:author="rawlins" w:date="2015-04-03T15:59:00Z">
        <w:r w:rsidRPr="00315B5A">
          <w:rPr>
            <w:position w:val="-14"/>
          </w:rPr>
          <w:object w:dxaOrig="999" w:dyaOrig="400" w14:anchorId="3E725377">
            <v:shape id="_x0000_i2234" type="#_x0000_t75" style="width:50.25pt;height:21.75pt" o:ole="">
              <v:imagedata r:id="rId2625" o:title=""/>
            </v:shape>
            <o:OLEObject Type="Embed" ProgID="Equation.DSMT4" ShapeID="_x0000_i2234" DrawAspect="Content" ObjectID="_1493211369" r:id="rId2626"/>
          </w:object>
        </w:r>
      </w:ins>
      <w:ins w:id="4404"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405" w:author="rawlins" w:date="2015-04-03T15:59:00Z">
        <w:r w:rsidRPr="000230DC">
          <w:fldChar w:fldCharType="separate"/>
        </w:r>
      </w:ins>
      <w:ins w:id="4406" w:author="Gerard" w:date="2015-04-08T21:50:00Z">
        <w:r w:rsidR="00C00DDA">
          <w:t>4.1.1</w:t>
        </w:r>
      </w:ins>
      <w:ins w:id="4407" w:author="rawlins" w:date="2015-04-03T15:59:00Z">
        <w:r w:rsidRPr="000230DC">
          <w:fldChar w:fldCharType="end"/>
        </w:r>
        <w:r w:rsidRPr="000230DC">
          <w:t xml:space="preserve">).  </w:t>
        </w:r>
        <w:r>
          <w:t xml:space="preserve">The parameters &lt;theta&gt; and &lt;phi&gt; are optional, with default values of </w:t>
        </w:r>
      </w:ins>
      <w:ins w:id="4408" w:author="rawlins" w:date="2015-04-03T15:59:00Z">
        <w:r w:rsidRPr="00315B5A">
          <w:rPr>
            <w:position w:val="-6"/>
          </w:rPr>
          <w:object w:dxaOrig="400" w:dyaOrig="279" w14:anchorId="42F8E4AF">
            <v:shape id="_x0000_i2235" type="#_x0000_t75" style="width:21.75pt;height:14.25pt" o:ole="">
              <v:imagedata r:id="rId2627" o:title=""/>
            </v:shape>
            <o:OLEObject Type="Embed" ProgID="Equation.DSMT4" ShapeID="_x0000_i2235" DrawAspect="Content" ObjectID="_1493211370" r:id="rId2628"/>
          </w:object>
        </w:r>
      </w:ins>
      <w:ins w:id="4409" w:author="rawlins" w:date="2015-04-03T15:59:00Z">
        <w:r>
          <w:t xml:space="preserve">0° and </w:t>
        </w:r>
      </w:ins>
      <w:ins w:id="4410" w:author="rawlins" w:date="2015-04-03T15:59:00Z">
        <w:r w:rsidRPr="00315B5A">
          <w:rPr>
            <w:position w:val="-10"/>
          </w:rPr>
          <w:object w:dxaOrig="400" w:dyaOrig="260" w14:anchorId="6169D474">
            <v:shape id="_x0000_i2236" type="#_x0000_t75" style="width:21.75pt;height:14.25pt" o:ole="">
              <v:imagedata r:id="rId2629" o:title=""/>
            </v:shape>
            <o:OLEObject Type="Embed" ProgID="Equation.DSMT4" ShapeID="_x0000_i2236" DrawAspect="Content" ObjectID="_1493211371" r:id="rId2630"/>
          </w:object>
        </w:r>
      </w:ins>
      <w:ins w:id="4411" w:author="rawlins" w:date="2015-04-03T15:59:00Z">
        <w:r>
          <w:t xml:space="preserve">90°, such that </w:t>
        </w:r>
      </w:ins>
      <w:ins w:id="4412" w:author="rawlins" w:date="2015-04-03T15:59:00Z">
        <w:r w:rsidRPr="00315B5A">
          <w:rPr>
            <w:position w:val="-12"/>
          </w:rPr>
          <w:object w:dxaOrig="700" w:dyaOrig="360" w14:anchorId="34085FE6">
            <v:shape id="_x0000_i2237" type="#_x0000_t75" style="width:36.75pt;height:21.75pt" o:ole="">
              <v:imagedata r:id="rId2631" o:title=""/>
            </v:shape>
            <o:OLEObject Type="Embed" ProgID="Equation.DSMT4" ShapeID="_x0000_i2237" DrawAspect="Content" ObjectID="_1493211372" r:id="rId2632"/>
          </w:object>
        </w:r>
      </w:ins>
      <w:ins w:id="4413" w:author="rawlins" w:date="2015-04-03T15:59:00Z">
        <w:r>
          <w:t xml:space="preserve">.  The active stress </w:t>
        </w:r>
      </w:ins>
      <w:ins w:id="4414" w:author="rawlins" w:date="2015-04-03T15:59:00Z">
        <w:r w:rsidRPr="00315B5A">
          <w:rPr>
            <w:position w:val="-6"/>
          </w:rPr>
          <w:object w:dxaOrig="320" w:dyaOrig="320" w14:anchorId="4053DAC3">
            <v:shape id="_x0000_i2238" type="#_x0000_t75" style="width:14.25pt;height:14.25pt" o:ole="">
              <v:imagedata r:id="rId2633" o:title=""/>
            </v:shape>
            <o:OLEObject Type="Embed" ProgID="Equation.DSMT4" ShapeID="_x0000_i2238" DrawAspect="Content" ObjectID="_1493211373" r:id="rId2634"/>
          </w:object>
        </w:r>
      </w:ins>
      <w:ins w:id="4415" w:author="rawlins" w:date="2015-04-03T15:59:00Z">
        <w:r>
          <w:t xml:space="preserve"> for this material is given by</w:t>
        </w:r>
      </w:ins>
    </w:p>
    <w:p w14:paraId="1D8E233B" w14:textId="77777777" w:rsidR="00050662" w:rsidRDefault="00050662" w:rsidP="00050662">
      <w:pPr>
        <w:pStyle w:val="MTDisplayEquation"/>
        <w:rPr>
          <w:ins w:id="4416" w:author="rawlins" w:date="2015-04-03T15:59:00Z"/>
        </w:rPr>
      </w:pPr>
      <w:ins w:id="4417" w:author="rawlins" w:date="2015-04-03T15:59:00Z">
        <w:r>
          <w:tab/>
        </w:r>
      </w:ins>
      <w:ins w:id="4418" w:author="rawlins" w:date="2015-04-03T15:59:00Z">
        <w:r w:rsidR="00FC2DFE" w:rsidRPr="00315B5A">
          <w:rPr>
            <w:position w:val="-14"/>
          </w:rPr>
          <w:object w:dxaOrig="2180" w:dyaOrig="420" w14:anchorId="6BFC4D5E">
            <v:shape id="_x0000_i2239" type="#_x0000_t75" style="width:112.5pt;height:22.5pt" o:ole="">
              <v:imagedata r:id="rId2635" o:title=""/>
            </v:shape>
            <o:OLEObject Type="Embed" ProgID="Equation.DSMT4" ShapeID="_x0000_i2239" DrawAspect="Content" ObjectID="_1493211374" r:id="rId2636"/>
          </w:object>
        </w:r>
      </w:ins>
      <w:ins w:id="4419" w:author="rawlins" w:date="2015-04-03T15:59:00Z">
        <w:r>
          <w:t xml:space="preserve"> ,</w:t>
        </w:r>
      </w:ins>
    </w:p>
    <w:p w14:paraId="70EA5730" w14:textId="448F44C4" w:rsidR="00050662" w:rsidRPr="0097532C" w:rsidRDefault="00050662" w:rsidP="00050662">
      <w:pPr>
        <w:rPr>
          <w:ins w:id="4420" w:author="rawlins" w:date="2015-04-03T15:59:00Z"/>
        </w:rPr>
      </w:pPr>
      <w:ins w:id="4421" w:author="rawlins" w:date="2015-04-03T15:59:00Z">
        <w:r>
          <w:t xml:space="preserve">where </w:t>
        </w:r>
      </w:ins>
      <w:ins w:id="4422" w:author="rawlins" w:date="2015-04-03T15:59:00Z">
        <w:r w:rsidR="00FC2DFE" w:rsidRPr="00A73162">
          <w:rPr>
            <w:position w:val="-12"/>
          </w:rPr>
          <w:object w:dxaOrig="920" w:dyaOrig="380" w14:anchorId="493109E1">
            <v:shape id="_x0000_i2240" type="#_x0000_t75" style="width:45pt;height:20.25pt" o:ole="">
              <v:imagedata r:id="rId2637" o:title=""/>
            </v:shape>
            <o:OLEObject Type="Embed" ProgID="Equation.DSMT4" ShapeID="_x0000_i2240" DrawAspect="Content" ObjectID="_1493211375" r:id="rId2638"/>
          </w:object>
        </w:r>
      </w:ins>
      <w:ins w:id="4423" w:author="rawlins" w:date="2015-04-03T15:59:00Z">
        <w:r>
          <w:t xml:space="preserve"> is the </w:t>
        </w:r>
      </w:ins>
      <w:ins w:id="4424" w:author="Gerard" w:date="2015-05-06T12:54:00Z">
        <w:r w:rsidR="00FC2DFE">
          <w:t xml:space="preserve">stretched </w:t>
        </w:r>
      </w:ins>
      <w:ins w:id="4425" w:author="rawlins" w:date="2015-04-03T15:59:00Z">
        <w:r>
          <w:t>fiber orientation in the current (deformed) configuration</w:t>
        </w:r>
      </w:ins>
      <w:ins w:id="4426" w:author="Gerard" w:date="2015-05-06T12:55:00Z">
        <w:r w:rsidR="00FC2DFE">
          <w:t xml:space="preserve"> and </w:t>
        </w:r>
      </w:ins>
      <w:ins w:id="4427" w:author="Gerard" w:date="2015-05-06T12:55:00Z">
        <w:r w:rsidR="00FC2DFE" w:rsidRPr="00FC2DFE">
          <w:rPr>
            <w:position w:val="-4"/>
          </w:rPr>
          <w:object w:dxaOrig="980" w:dyaOrig="320" w14:anchorId="5C46657B">
            <v:shape id="_x0000_i2241" type="#_x0000_t75" style="width:48.75pt;height:16.5pt" o:ole="">
              <v:imagedata r:id="rId2639" o:title=""/>
            </v:shape>
            <o:OLEObject Type="Embed" ProgID="Equation.DSMT4" ShapeID="_x0000_i2241" DrawAspect="Content" ObjectID="_1493211376" r:id="rId2640"/>
          </w:object>
        </w:r>
      </w:ins>
      <w:ins w:id="4428" w:author="Gerard" w:date="2015-05-06T12:55:00Z">
        <w:r w:rsidR="00FC2DFE">
          <w:t xml:space="preserve"> is the left Cauchy-Green tensor</w:t>
        </w:r>
      </w:ins>
      <w:ins w:id="4429" w:author="rawlins" w:date="2015-04-03T15:59:00Z">
        <w:r>
          <w:t>.</w:t>
        </w:r>
      </w:ins>
    </w:p>
    <w:p w14:paraId="691FB496" w14:textId="77777777" w:rsidR="00050662" w:rsidRPr="0097532C" w:rsidRDefault="00050662" w:rsidP="00050662">
      <w:pPr>
        <w:rPr>
          <w:ins w:id="4430" w:author="rawlins" w:date="2015-04-03T15:59:00Z"/>
        </w:rPr>
      </w:pPr>
    </w:p>
    <w:p w14:paraId="005FCAEB" w14:textId="77777777" w:rsidR="00050662" w:rsidRDefault="00050662" w:rsidP="00050662">
      <w:pPr>
        <w:rPr>
          <w:ins w:id="4431" w:author="rawlins" w:date="2015-04-03T15:59:00Z"/>
        </w:rPr>
      </w:pPr>
      <w:ins w:id="4432" w:author="rawlins" w:date="2015-04-03T15:59:00Z">
        <w:r>
          <w:rPr>
            <w:i/>
          </w:rPr>
          <w:t>Example</w:t>
        </w:r>
        <w:r>
          <w:t>:</w:t>
        </w:r>
      </w:ins>
    </w:p>
    <w:p w14:paraId="75F8467A" w14:textId="77777777" w:rsidR="00050662" w:rsidRDefault="00050662" w:rsidP="00050662">
      <w:pPr>
        <w:rPr>
          <w:ins w:id="4433" w:author="rawlins" w:date="2015-04-03T15:59:00Z"/>
        </w:rPr>
      </w:pPr>
      <w:ins w:id="4434" w:author="rawlins" w:date="2015-04-03T15:59:00Z">
        <w:r>
          <w:t xml:space="preserve">Isotropic contraction in plane transverse to </w:t>
        </w:r>
      </w:ins>
      <w:ins w:id="4435" w:author="rawlins" w:date="2015-04-03T15:59:00Z">
        <w:r w:rsidRPr="00315B5A">
          <w:rPr>
            <w:position w:val="-12"/>
          </w:rPr>
          <w:object w:dxaOrig="220" w:dyaOrig="360" w14:anchorId="7954EAF4">
            <v:shape id="_x0000_i2242" type="#_x0000_t75" style="width:14.25pt;height:21.75pt" o:ole="">
              <v:imagedata r:id="rId2641" o:title=""/>
            </v:shape>
            <o:OLEObject Type="Embed" ProgID="Equation.DSMT4" ShapeID="_x0000_i2242" DrawAspect="Content" ObjectID="_1493211377" r:id="rId2642"/>
          </w:object>
        </w:r>
      </w:ins>
      <w:ins w:id="4436" w:author="rawlins" w:date="2015-04-03T15:59:00Z">
        <w:r>
          <w:t>, in a mixture containing a Mooney-Rivlin solid.</w:t>
        </w:r>
      </w:ins>
    </w:p>
    <w:p w14:paraId="50B49D7F" w14:textId="77777777" w:rsidR="00050662" w:rsidRDefault="00050662" w:rsidP="00050662">
      <w:pPr>
        <w:pStyle w:val="code"/>
        <w:rPr>
          <w:ins w:id="4437" w:author="rawlins" w:date="2015-04-03T15:59:00Z"/>
        </w:rPr>
      </w:pPr>
      <w:ins w:id="4438" w:author="rawlins" w:date="2015-04-03T15:59:00Z">
        <w:r>
          <w:t>&lt;material id="1" type="uncoupled solid mixture"&gt;</w:t>
        </w:r>
      </w:ins>
    </w:p>
    <w:p w14:paraId="3C0AFE02" w14:textId="77777777" w:rsidR="00050662" w:rsidRDefault="00050662" w:rsidP="00050662">
      <w:pPr>
        <w:pStyle w:val="code"/>
        <w:rPr>
          <w:ins w:id="4439" w:author="rawlins" w:date="2015-04-03T15:59:00Z"/>
        </w:rPr>
      </w:pPr>
      <w:ins w:id="4440" w:author="rawlins" w:date="2015-04-03T15:59:00Z">
        <w:r>
          <w:tab/>
          <w:t>&lt;mat_axis type="local"&gt;0,0,0&lt;/mat_axis&gt;</w:t>
        </w:r>
      </w:ins>
    </w:p>
    <w:p w14:paraId="0CBF69A6" w14:textId="77777777" w:rsidR="00050662" w:rsidRDefault="00050662" w:rsidP="00050662">
      <w:pPr>
        <w:pStyle w:val="code"/>
        <w:rPr>
          <w:ins w:id="4441" w:author="rawlins" w:date="2015-04-03T15:59:00Z"/>
        </w:rPr>
      </w:pPr>
      <w:ins w:id="4442" w:author="rawlins" w:date="2015-04-03T15:59:00Z">
        <w:r>
          <w:tab/>
          <w:t>&lt;solid type="Mooney-Rivlin"&gt;</w:t>
        </w:r>
      </w:ins>
    </w:p>
    <w:p w14:paraId="2644AD65" w14:textId="77777777" w:rsidR="00050662" w:rsidRDefault="00050662" w:rsidP="00050662">
      <w:pPr>
        <w:pStyle w:val="code"/>
        <w:rPr>
          <w:ins w:id="4443" w:author="rawlins" w:date="2015-04-03T15:59:00Z"/>
        </w:rPr>
      </w:pPr>
      <w:ins w:id="4444" w:author="rawlins" w:date="2015-04-03T15:59:00Z">
        <w:r>
          <w:tab/>
        </w:r>
        <w:r>
          <w:tab/>
          <w:t>&lt;c1&gt;1.0&lt;/c1&gt;</w:t>
        </w:r>
      </w:ins>
    </w:p>
    <w:p w14:paraId="33BCB5FD" w14:textId="77777777" w:rsidR="00050662" w:rsidRDefault="00050662" w:rsidP="00050662">
      <w:pPr>
        <w:pStyle w:val="code"/>
        <w:rPr>
          <w:ins w:id="4445" w:author="rawlins" w:date="2015-04-03T15:59:00Z"/>
        </w:rPr>
      </w:pPr>
      <w:ins w:id="4446" w:author="rawlins" w:date="2015-04-03T15:59:00Z">
        <w:r>
          <w:tab/>
        </w:r>
        <w:r>
          <w:tab/>
          <w:t>&lt;c2&gt;0&lt;/c2&gt;</w:t>
        </w:r>
      </w:ins>
    </w:p>
    <w:p w14:paraId="699E6A86" w14:textId="77777777" w:rsidR="00050662" w:rsidRDefault="00050662" w:rsidP="00050662">
      <w:pPr>
        <w:pStyle w:val="code"/>
        <w:rPr>
          <w:ins w:id="4447" w:author="rawlins" w:date="2015-04-03T15:59:00Z"/>
        </w:rPr>
      </w:pPr>
      <w:ins w:id="4448" w:author="rawlins" w:date="2015-04-03T15:59:00Z">
        <w:r>
          <w:tab/>
        </w:r>
        <w:r>
          <w:tab/>
          <w:t>&lt;k&gt;1000&lt;/k&gt;</w:t>
        </w:r>
      </w:ins>
    </w:p>
    <w:p w14:paraId="7D6978AF" w14:textId="77777777" w:rsidR="00050662" w:rsidRDefault="00050662" w:rsidP="00050662">
      <w:pPr>
        <w:pStyle w:val="code"/>
        <w:rPr>
          <w:ins w:id="4449" w:author="rawlins" w:date="2015-04-03T15:59:00Z"/>
        </w:rPr>
      </w:pPr>
      <w:ins w:id="4450" w:author="rawlins" w:date="2015-04-03T15:59:00Z">
        <w:r>
          <w:tab/>
          <w:t>&lt;/solid&gt;</w:t>
        </w:r>
      </w:ins>
    </w:p>
    <w:p w14:paraId="5247C1E4" w14:textId="77777777" w:rsidR="00050662" w:rsidRDefault="00050662" w:rsidP="00050662">
      <w:pPr>
        <w:pStyle w:val="code"/>
        <w:rPr>
          <w:ins w:id="4451" w:author="rawlins" w:date="2015-04-03T15:59:00Z"/>
        </w:rPr>
      </w:pPr>
      <w:ins w:id="4452" w:author="rawlins" w:date="2015-04-03T15:59:00Z">
        <w:r>
          <w:tab/>
          <w:t>&lt;solid type="prescribed trans iso active contraction uncoupled"&gt;</w:t>
        </w:r>
      </w:ins>
    </w:p>
    <w:p w14:paraId="25E62C75" w14:textId="77777777" w:rsidR="00050662" w:rsidRPr="00E24C5F" w:rsidRDefault="00050662" w:rsidP="00050662">
      <w:pPr>
        <w:pStyle w:val="code"/>
        <w:rPr>
          <w:ins w:id="4453" w:author="rawlins" w:date="2015-04-03T15:59:00Z"/>
        </w:rPr>
      </w:pPr>
      <w:ins w:id="4454"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4455" w:author="rawlins" w:date="2015-04-03T15:59:00Z"/>
        </w:rPr>
      </w:pPr>
      <w:ins w:id="4456" w:author="rawlins" w:date="2015-04-03T15:59:00Z">
        <w:r w:rsidRPr="00E24C5F">
          <w:tab/>
        </w:r>
        <w:r w:rsidRPr="00E24C5F">
          <w:tab/>
          <w:t>&lt;theta&gt;0&lt;/theta&gt;</w:t>
        </w:r>
      </w:ins>
    </w:p>
    <w:p w14:paraId="7B90CB63" w14:textId="77777777" w:rsidR="00050662" w:rsidRDefault="00050662" w:rsidP="00050662">
      <w:pPr>
        <w:pStyle w:val="code"/>
        <w:rPr>
          <w:ins w:id="4457" w:author="rawlins" w:date="2015-04-03T15:59:00Z"/>
        </w:rPr>
      </w:pPr>
      <w:ins w:id="4458" w:author="rawlins" w:date="2015-04-03T15:59:00Z">
        <w:r w:rsidRPr="00E24C5F">
          <w:lastRenderedPageBreak/>
          <w:tab/>
        </w:r>
        <w:r w:rsidRPr="00E24C5F">
          <w:tab/>
          <w:t>&lt;phi&gt;90&lt;/phi&gt;</w:t>
        </w:r>
      </w:ins>
    </w:p>
    <w:p w14:paraId="7CD79923" w14:textId="77777777" w:rsidR="00050662" w:rsidRPr="00E24C5F" w:rsidRDefault="00050662" w:rsidP="00050662">
      <w:pPr>
        <w:pStyle w:val="code"/>
        <w:rPr>
          <w:ins w:id="4459" w:author="rawlins" w:date="2015-04-03T15:59:00Z"/>
        </w:rPr>
      </w:pPr>
      <w:ins w:id="4460" w:author="rawlins" w:date="2015-04-03T15:59:00Z">
        <w:r w:rsidRPr="00E24C5F">
          <w:tab/>
          <w:t>&lt;/solid&gt;</w:t>
        </w:r>
      </w:ins>
    </w:p>
    <w:p w14:paraId="761ABD70" w14:textId="77777777" w:rsidR="00050662" w:rsidRDefault="00050662" w:rsidP="00050662">
      <w:pPr>
        <w:pStyle w:val="code"/>
        <w:rPr>
          <w:ins w:id="4461" w:author="rawlins" w:date="2015-04-03T15:59:00Z"/>
        </w:rPr>
      </w:pPr>
      <w:ins w:id="4462" w:author="rawlins" w:date="2015-04-03T15:59:00Z">
        <w:r>
          <w:t>&lt;/material&gt;</w:t>
        </w:r>
      </w:ins>
    </w:p>
    <w:p w14:paraId="7AE256EA" w14:textId="77777777" w:rsidR="00050662" w:rsidRDefault="00050662" w:rsidP="00050662">
      <w:pPr>
        <w:rPr>
          <w:ins w:id="4463" w:author="rawlins" w:date="2015-04-03T15:59:00Z"/>
        </w:rPr>
      </w:pPr>
    </w:p>
    <w:p w14:paraId="582D3822" w14:textId="77777777" w:rsidR="00050662" w:rsidRDefault="00050662" w:rsidP="00050662">
      <w:pPr>
        <w:pStyle w:val="Heading4"/>
        <w:rPr>
          <w:ins w:id="4464" w:author="rawlins" w:date="2015-04-03T15:59:00Z"/>
        </w:rPr>
      </w:pPr>
      <w:bookmarkStart w:id="4465" w:name="_Toc418602662"/>
      <w:ins w:id="4466" w:author="rawlins" w:date="2015-04-03T15:59:00Z">
        <w:r>
          <w:t>Uncoupled Prescribed Isotropic Active Contraction</w:t>
        </w:r>
        <w:bookmarkEnd w:id="4465"/>
      </w:ins>
    </w:p>
    <w:p w14:paraId="59CF4432" w14:textId="77777777" w:rsidR="00050662" w:rsidRDefault="00050662" w:rsidP="00050662">
      <w:pPr>
        <w:rPr>
          <w:ins w:id="4467" w:author="rawlins" w:date="2015-04-03T15:59:00Z"/>
        </w:rPr>
      </w:pPr>
      <w:ins w:id="4468"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469" w:author="rawlins" w:date="2015-04-03T15:59:00Z">
        <w:r w:rsidRPr="0097532C">
          <w:fldChar w:fldCharType="separate"/>
        </w:r>
      </w:ins>
      <w:ins w:id="4470" w:author="Gerard" w:date="2015-04-08T21:50:00Z">
        <w:r w:rsidR="00C00DDA">
          <w:t xml:space="preserve">4.1.2.14. </w:t>
        </w:r>
      </w:ins>
      <w:ins w:id="4471" w:author="rawlins" w:date="2015-04-03T15:59:00Z">
        <w:r w:rsidRPr="0097532C">
          <w:fldChar w:fldCharType="end"/>
        </w:r>
        <w:r w:rsidRPr="0097532C">
          <w:t xml:space="preserve">.  </w:t>
        </w:r>
        <w:r>
          <w:t>The following material parameters need to be defined:</w:t>
        </w:r>
      </w:ins>
    </w:p>
    <w:p w14:paraId="7F7815D1" w14:textId="77777777" w:rsidR="00050662" w:rsidRDefault="00050662" w:rsidP="00050662">
      <w:pPr>
        <w:rPr>
          <w:ins w:id="4472"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9"/>
        <w:gridCol w:w="523"/>
      </w:tblGrid>
      <w:tr w:rsidR="00050662" w14:paraId="695F21BE" w14:textId="77777777" w:rsidTr="00050662">
        <w:trPr>
          <w:ins w:id="4473" w:author="rawlins" w:date="2015-04-03T15:59:00Z"/>
        </w:trPr>
        <w:tc>
          <w:tcPr>
            <w:tcW w:w="0" w:type="auto"/>
            <w:shd w:val="clear" w:color="auto" w:fill="auto"/>
          </w:tcPr>
          <w:p w14:paraId="3CE9E318" w14:textId="77777777" w:rsidR="00050662" w:rsidRDefault="00050662" w:rsidP="00050662">
            <w:pPr>
              <w:pStyle w:val="code"/>
              <w:rPr>
                <w:ins w:id="4474" w:author="rawlins" w:date="2015-04-03T15:59:00Z"/>
              </w:rPr>
            </w:pPr>
            <w:ins w:id="4475" w:author="rawlins" w:date="2015-04-03T15:59:00Z">
              <w:r>
                <w:t>&lt;T0&gt;</w:t>
              </w:r>
            </w:ins>
          </w:p>
        </w:tc>
        <w:tc>
          <w:tcPr>
            <w:tcW w:w="0" w:type="auto"/>
            <w:shd w:val="clear" w:color="auto" w:fill="auto"/>
          </w:tcPr>
          <w:p w14:paraId="73B9E668" w14:textId="77777777" w:rsidR="00050662" w:rsidRDefault="00050662" w:rsidP="00050662">
            <w:pPr>
              <w:rPr>
                <w:ins w:id="4476" w:author="rawlins" w:date="2015-04-03T15:59:00Z"/>
              </w:rPr>
            </w:pPr>
            <w:ins w:id="4477" w:author="rawlins" w:date="2015-04-03T15:59:00Z">
              <w:r w:rsidRPr="00315B5A">
                <w:rPr>
                  <w:position w:val="-12"/>
                </w:rPr>
                <w:object w:dxaOrig="260" w:dyaOrig="360" w14:anchorId="49C69A43">
                  <v:shape id="_x0000_i2243" type="#_x0000_t75" style="width:14.25pt;height:21.75pt" o:ole="">
                    <v:imagedata r:id="rId2643" o:title=""/>
                  </v:shape>
                  <o:OLEObject Type="Embed" ProgID="Equation.DSMT4" ShapeID="_x0000_i2243" DrawAspect="Content" ObjectID="_1493211378" r:id="rId2644"/>
                </w:object>
              </w:r>
            </w:ins>
            <w:ins w:id="4478" w:author="rawlins" w:date="2015-04-03T15:59:00Z">
              <w:r>
                <w:t>, representing the prescribed stress</w:t>
              </w:r>
            </w:ins>
          </w:p>
        </w:tc>
        <w:tc>
          <w:tcPr>
            <w:tcW w:w="0" w:type="auto"/>
          </w:tcPr>
          <w:p w14:paraId="3DC92A0E" w14:textId="77777777" w:rsidR="00050662" w:rsidRPr="00AF2221" w:rsidRDefault="00050662" w:rsidP="00050662">
            <w:pPr>
              <w:rPr>
                <w:ins w:id="4479" w:author="rawlins" w:date="2015-04-03T15:59:00Z"/>
                <w:position w:val="-10"/>
              </w:rPr>
            </w:pPr>
            <w:ins w:id="4480" w:author="rawlins" w:date="2015-04-03T15:59:00Z">
              <w:r>
                <w:t>[</w:t>
              </w:r>
              <w:r>
                <w:rPr>
                  <w:b/>
                </w:rPr>
                <w:t>P</w:t>
              </w:r>
              <w:r>
                <w:t>]</w:t>
              </w:r>
            </w:ins>
          </w:p>
        </w:tc>
      </w:tr>
    </w:tbl>
    <w:p w14:paraId="019E5AE2" w14:textId="77777777" w:rsidR="00050662" w:rsidRDefault="00050662" w:rsidP="00050662">
      <w:pPr>
        <w:rPr>
          <w:ins w:id="4481" w:author="rawlins" w:date="2015-04-03T15:59:00Z"/>
        </w:rPr>
      </w:pPr>
      <w:ins w:id="4482" w:author="rawlins" w:date="2015-04-03T15:59:00Z">
        <w:r>
          <w:t xml:space="preserve">The active stress </w:t>
        </w:r>
      </w:ins>
      <w:ins w:id="4483" w:author="rawlins" w:date="2015-04-03T15:59:00Z">
        <w:r w:rsidRPr="00315B5A">
          <w:rPr>
            <w:position w:val="-6"/>
          </w:rPr>
          <w:object w:dxaOrig="320" w:dyaOrig="320" w14:anchorId="6318CD7C">
            <v:shape id="_x0000_i2244" type="#_x0000_t75" style="width:14.25pt;height:14.25pt" o:ole="">
              <v:imagedata r:id="rId2645" o:title=""/>
            </v:shape>
            <o:OLEObject Type="Embed" ProgID="Equation.DSMT4" ShapeID="_x0000_i2244" DrawAspect="Content" ObjectID="_1493211379" r:id="rId2646"/>
          </w:object>
        </w:r>
      </w:ins>
      <w:ins w:id="4484" w:author="rawlins" w:date="2015-04-03T15:59:00Z">
        <w:r>
          <w:t xml:space="preserve"> for this material is given by</w:t>
        </w:r>
      </w:ins>
    </w:p>
    <w:p w14:paraId="33112FF2" w14:textId="77777777" w:rsidR="00050662" w:rsidRDefault="00050662" w:rsidP="00050662">
      <w:pPr>
        <w:pStyle w:val="MTDisplayEquation"/>
        <w:rPr>
          <w:ins w:id="4485" w:author="rawlins" w:date="2015-04-03T15:59:00Z"/>
        </w:rPr>
      </w:pPr>
      <w:ins w:id="4486" w:author="rawlins" w:date="2015-04-03T15:59:00Z">
        <w:r>
          <w:tab/>
        </w:r>
      </w:ins>
      <w:ins w:id="4487" w:author="rawlins" w:date="2015-04-03T15:59:00Z">
        <w:r w:rsidR="00FC2DFE" w:rsidRPr="00315B5A">
          <w:rPr>
            <w:position w:val="-12"/>
          </w:rPr>
          <w:object w:dxaOrig="1240" w:dyaOrig="400" w14:anchorId="49900362">
            <v:shape id="_x0000_i2245" type="#_x0000_t75" style="width:60.75pt;height:22.5pt" o:ole="">
              <v:imagedata r:id="rId2647" o:title=""/>
            </v:shape>
            <o:OLEObject Type="Embed" ProgID="Equation.DSMT4" ShapeID="_x0000_i2245" DrawAspect="Content" ObjectID="_1493211380" r:id="rId2648"/>
          </w:object>
        </w:r>
      </w:ins>
      <w:ins w:id="4488" w:author="rawlins" w:date="2015-04-03T15:59:00Z">
        <w:r>
          <w:t xml:space="preserve"> .</w:t>
        </w:r>
      </w:ins>
    </w:p>
    <w:p w14:paraId="35693853" w14:textId="77777777" w:rsidR="00050662" w:rsidRPr="0097532C" w:rsidRDefault="00050662" w:rsidP="00050662">
      <w:pPr>
        <w:rPr>
          <w:ins w:id="4489" w:author="rawlins" w:date="2015-04-03T15:59:00Z"/>
        </w:rPr>
      </w:pPr>
      <w:ins w:id="4490"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4491" w:author="rawlins" w:date="2015-04-03T15:59:00Z"/>
        </w:rPr>
      </w:pPr>
    </w:p>
    <w:p w14:paraId="16EA548E" w14:textId="77777777" w:rsidR="00050662" w:rsidRDefault="00050662" w:rsidP="00050662">
      <w:pPr>
        <w:rPr>
          <w:ins w:id="4492" w:author="rawlins" w:date="2015-04-03T15:59:00Z"/>
        </w:rPr>
      </w:pPr>
      <w:ins w:id="4493" w:author="rawlins" w:date="2015-04-03T15:59:00Z">
        <w:r>
          <w:rPr>
            <w:i/>
          </w:rPr>
          <w:t>Example</w:t>
        </w:r>
        <w:r>
          <w:t>:</w:t>
        </w:r>
      </w:ins>
    </w:p>
    <w:p w14:paraId="36BA8A01" w14:textId="77777777" w:rsidR="00050662" w:rsidRDefault="00050662" w:rsidP="00050662">
      <w:pPr>
        <w:rPr>
          <w:ins w:id="4494" w:author="rawlins" w:date="2015-04-03T15:59:00Z"/>
        </w:rPr>
      </w:pPr>
      <w:ins w:id="4495" w:author="rawlins" w:date="2015-04-03T15:59:00Z">
        <w:r>
          <w:t>Isotropic contraction in a mixture containing a Mooney-Rivlin solid.</w:t>
        </w:r>
      </w:ins>
    </w:p>
    <w:p w14:paraId="2D4D079B" w14:textId="77777777" w:rsidR="00050662" w:rsidRDefault="00050662" w:rsidP="00050662">
      <w:pPr>
        <w:pStyle w:val="code"/>
        <w:rPr>
          <w:ins w:id="4496" w:author="rawlins" w:date="2015-04-03T15:59:00Z"/>
        </w:rPr>
      </w:pPr>
      <w:ins w:id="4497" w:author="rawlins" w:date="2015-04-03T15:59:00Z">
        <w:r>
          <w:t>&lt;material id="1" type="uncoupled solid mixture"&gt;</w:t>
        </w:r>
      </w:ins>
    </w:p>
    <w:p w14:paraId="7F298478" w14:textId="77777777" w:rsidR="00050662" w:rsidRDefault="00050662" w:rsidP="00050662">
      <w:pPr>
        <w:pStyle w:val="code"/>
        <w:rPr>
          <w:ins w:id="4498" w:author="rawlins" w:date="2015-04-03T15:59:00Z"/>
        </w:rPr>
      </w:pPr>
      <w:ins w:id="4499" w:author="rawlins" w:date="2015-04-03T15:59:00Z">
        <w:r>
          <w:tab/>
          <w:t>&lt;mat_axis type="local"&gt;0,0,0&lt;/mat_axis&gt;</w:t>
        </w:r>
      </w:ins>
    </w:p>
    <w:p w14:paraId="76CBF483" w14:textId="77777777" w:rsidR="00050662" w:rsidRDefault="00050662" w:rsidP="00050662">
      <w:pPr>
        <w:pStyle w:val="code"/>
        <w:rPr>
          <w:ins w:id="4500" w:author="rawlins" w:date="2015-04-03T15:59:00Z"/>
        </w:rPr>
      </w:pPr>
      <w:ins w:id="4501" w:author="rawlins" w:date="2015-04-03T15:59:00Z">
        <w:r>
          <w:tab/>
          <w:t>&lt;solid type="Mooney-Rivlin"&gt;</w:t>
        </w:r>
      </w:ins>
    </w:p>
    <w:p w14:paraId="09704ECA" w14:textId="77777777" w:rsidR="00050662" w:rsidRDefault="00050662" w:rsidP="00050662">
      <w:pPr>
        <w:pStyle w:val="code"/>
        <w:rPr>
          <w:ins w:id="4502" w:author="rawlins" w:date="2015-04-03T15:59:00Z"/>
        </w:rPr>
      </w:pPr>
      <w:ins w:id="4503" w:author="rawlins" w:date="2015-04-03T15:59:00Z">
        <w:r>
          <w:tab/>
        </w:r>
        <w:r>
          <w:tab/>
          <w:t>&lt;c1&gt;1.0&lt;/c1&gt;</w:t>
        </w:r>
      </w:ins>
    </w:p>
    <w:p w14:paraId="348B3EFA" w14:textId="77777777" w:rsidR="00050662" w:rsidRDefault="00050662" w:rsidP="00050662">
      <w:pPr>
        <w:pStyle w:val="code"/>
        <w:rPr>
          <w:ins w:id="4504" w:author="rawlins" w:date="2015-04-03T15:59:00Z"/>
        </w:rPr>
      </w:pPr>
      <w:ins w:id="4505" w:author="rawlins" w:date="2015-04-03T15:59:00Z">
        <w:r>
          <w:tab/>
        </w:r>
        <w:r>
          <w:tab/>
          <w:t>&lt;c2&gt;0&lt;/c2&gt;</w:t>
        </w:r>
      </w:ins>
    </w:p>
    <w:p w14:paraId="5CFBBB02" w14:textId="77777777" w:rsidR="00050662" w:rsidRDefault="00050662" w:rsidP="00050662">
      <w:pPr>
        <w:pStyle w:val="code"/>
        <w:rPr>
          <w:ins w:id="4506" w:author="rawlins" w:date="2015-04-03T15:59:00Z"/>
        </w:rPr>
      </w:pPr>
      <w:ins w:id="4507" w:author="rawlins" w:date="2015-04-03T15:59:00Z">
        <w:r>
          <w:tab/>
        </w:r>
        <w:r>
          <w:tab/>
          <w:t>&lt;k&gt;5.0&lt;/k&gt;</w:t>
        </w:r>
      </w:ins>
    </w:p>
    <w:p w14:paraId="404232CA" w14:textId="77777777" w:rsidR="00050662" w:rsidRDefault="00050662" w:rsidP="00050662">
      <w:pPr>
        <w:pStyle w:val="code"/>
        <w:rPr>
          <w:ins w:id="4508" w:author="rawlins" w:date="2015-04-03T15:59:00Z"/>
        </w:rPr>
      </w:pPr>
      <w:ins w:id="4509" w:author="rawlins" w:date="2015-04-03T15:59:00Z">
        <w:r>
          <w:tab/>
          <w:t>&lt;/solid&gt;</w:t>
        </w:r>
      </w:ins>
    </w:p>
    <w:p w14:paraId="46A33AE9" w14:textId="77777777" w:rsidR="00050662" w:rsidRDefault="00050662" w:rsidP="00050662">
      <w:pPr>
        <w:pStyle w:val="code"/>
        <w:rPr>
          <w:ins w:id="4510" w:author="rawlins" w:date="2015-04-03T15:59:00Z"/>
        </w:rPr>
      </w:pPr>
      <w:ins w:id="4511" w:author="rawlins" w:date="2015-04-03T15:59:00Z">
        <w:r>
          <w:tab/>
          <w:t>&lt;solid type="prescribed isotropic active contraction uncoupled"&gt;</w:t>
        </w:r>
      </w:ins>
    </w:p>
    <w:p w14:paraId="7F17DA14" w14:textId="77777777" w:rsidR="00050662" w:rsidRPr="00E24C5F" w:rsidRDefault="00050662" w:rsidP="00050662">
      <w:pPr>
        <w:pStyle w:val="code"/>
        <w:rPr>
          <w:ins w:id="4512" w:author="rawlins" w:date="2015-04-03T15:59:00Z"/>
        </w:rPr>
      </w:pPr>
      <w:ins w:id="4513"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4514" w:author="rawlins" w:date="2015-04-03T15:59:00Z"/>
        </w:rPr>
      </w:pPr>
      <w:ins w:id="4515" w:author="rawlins" w:date="2015-04-03T15:59:00Z">
        <w:r w:rsidRPr="00E24C5F">
          <w:tab/>
          <w:t>&lt;/solid&gt;</w:t>
        </w:r>
      </w:ins>
    </w:p>
    <w:p w14:paraId="589D5B22" w14:textId="77777777" w:rsidR="00050662" w:rsidRDefault="00050662" w:rsidP="00050662">
      <w:pPr>
        <w:pStyle w:val="code"/>
        <w:rPr>
          <w:ins w:id="4516" w:author="rawlins" w:date="2015-04-03T15:59:00Z"/>
        </w:rPr>
      </w:pPr>
      <w:ins w:id="4517" w:author="rawlins" w:date="2015-04-03T15:59:00Z">
        <w:r>
          <w:t>&lt;/material&gt;</w:t>
        </w:r>
      </w:ins>
    </w:p>
    <w:p w14:paraId="27BE157F" w14:textId="77777777" w:rsidR="00050662" w:rsidRDefault="00050662" w:rsidP="00050662">
      <w:pPr>
        <w:jc w:val="left"/>
        <w:rPr>
          <w:ins w:id="4518" w:author="rawlins" w:date="2015-04-03T15:59:00Z"/>
        </w:rPr>
      </w:pPr>
      <w:ins w:id="4519" w:author="rawlins" w:date="2015-04-03T15:59:00Z">
        <w:r>
          <w:br w:type="page"/>
        </w:r>
      </w:ins>
    </w:p>
    <w:p w14:paraId="424B836D" w14:textId="77777777" w:rsidR="00050662" w:rsidRDefault="00050662" w:rsidP="00050662">
      <w:pPr>
        <w:pStyle w:val="Heading3"/>
        <w:rPr>
          <w:ins w:id="4520" w:author="rawlins" w:date="2015-04-03T15:59:00Z"/>
        </w:rPr>
      </w:pPr>
      <w:bookmarkStart w:id="4521" w:name="_Toc418602663"/>
      <w:ins w:id="4522" w:author="rawlins" w:date="2015-04-03T15:59:00Z">
        <w:r>
          <w:lastRenderedPageBreak/>
          <w:t>Contraction in Mixtures of Compressible Materials</w:t>
        </w:r>
        <w:bookmarkEnd w:id="4521"/>
      </w:ins>
    </w:p>
    <w:p w14:paraId="65FDC1B7" w14:textId="77777777" w:rsidR="00050662" w:rsidRDefault="00050662" w:rsidP="00050662">
      <w:pPr>
        <w:rPr>
          <w:ins w:id="4523" w:author="rawlins" w:date="2015-04-03T15:59:00Z"/>
        </w:rPr>
      </w:pPr>
      <w:ins w:id="4524"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4525" w:author="rawlins" w:date="2015-04-03T15:59:00Z"/>
        </w:rPr>
      </w:pPr>
      <w:bookmarkStart w:id="4526" w:name="_Toc418602664"/>
      <w:ins w:id="4527" w:author="rawlins" w:date="2015-04-03T15:59:00Z">
        <w:r>
          <w:t>Prescribed Uniaxial Active Contraction</w:t>
        </w:r>
        <w:bookmarkEnd w:id="4526"/>
      </w:ins>
    </w:p>
    <w:p w14:paraId="5FD1FBB3" w14:textId="77777777" w:rsidR="00050662" w:rsidRDefault="00050662" w:rsidP="00050662">
      <w:pPr>
        <w:rPr>
          <w:ins w:id="4528" w:author="rawlins" w:date="2015-04-03T15:59:00Z"/>
        </w:rPr>
      </w:pPr>
      <w:ins w:id="4529"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530" w:author="rawlins" w:date="2015-04-03T15:59:00Z">
        <w:r>
          <w:fldChar w:fldCharType="separate"/>
        </w:r>
      </w:ins>
      <w:ins w:id="4531" w:author="Gerard" w:date="2015-04-08T21:50:00Z">
        <w:r w:rsidR="00C00DDA">
          <w:t xml:space="preserve">4.1.3.20. </w:t>
        </w:r>
      </w:ins>
      <w:ins w:id="4532" w:author="rawlins" w:date="2015-04-03T15:59:00Z">
        <w:del w:id="4533" w:author="Gerard" w:date="2015-04-08T21:50:00Z">
          <w:r w:rsidDel="00C00DDA">
            <w:delText xml:space="preserve">4.1.3.18. </w:delText>
          </w:r>
        </w:del>
        <w:r>
          <w:fldChar w:fldCharType="end"/>
        </w:r>
        <w:r w:rsidRPr="0097532C">
          <w:t xml:space="preserve">.  </w:t>
        </w:r>
        <w:r>
          <w:t>The following material parameters need to be defined:</w:t>
        </w:r>
      </w:ins>
    </w:p>
    <w:p w14:paraId="15B1DF04" w14:textId="77777777" w:rsidR="00050662" w:rsidRDefault="00050662" w:rsidP="00050662">
      <w:pPr>
        <w:rPr>
          <w:ins w:id="4534"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8"/>
        <w:gridCol w:w="736"/>
      </w:tblGrid>
      <w:tr w:rsidR="00050662" w14:paraId="37227670" w14:textId="77777777" w:rsidTr="00050662">
        <w:trPr>
          <w:ins w:id="4535" w:author="rawlins" w:date="2015-04-03T15:59:00Z"/>
        </w:trPr>
        <w:tc>
          <w:tcPr>
            <w:tcW w:w="0" w:type="auto"/>
            <w:shd w:val="clear" w:color="auto" w:fill="auto"/>
          </w:tcPr>
          <w:p w14:paraId="63C55FE3" w14:textId="77777777" w:rsidR="00050662" w:rsidRDefault="00050662" w:rsidP="00050662">
            <w:pPr>
              <w:pStyle w:val="code"/>
              <w:rPr>
                <w:ins w:id="4536" w:author="rawlins" w:date="2015-04-03T15:59:00Z"/>
              </w:rPr>
            </w:pPr>
            <w:ins w:id="4537" w:author="rawlins" w:date="2015-04-03T15:59:00Z">
              <w:r>
                <w:t>&lt;T0&gt;</w:t>
              </w:r>
            </w:ins>
          </w:p>
        </w:tc>
        <w:tc>
          <w:tcPr>
            <w:tcW w:w="0" w:type="auto"/>
            <w:shd w:val="clear" w:color="auto" w:fill="auto"/>
          </w:tcPr>
          <w:p w14:paraId="25FC7397" w14:textId="77777777" w:rsidR="00050662" w:rsidRDefault="00050662" w:rsidP="00050662">
            <w:pPr>
              <w:rPr>
                <w:ins w:id="4538" w:author="rawlins" w:date="2015-04-03T15:59:00Z"/>
              </w:rPr>
            </w:pPr>
            <w:ins w:id="4539" w:author="rawlins" w:date="2015-04-03T15:59:00Z">
              <w:r w:rsidRPr="00315B5A">
                <w:rPr>
                  <w:position w:val="-12"/>
                </w:rPr>
                <w:object w:dxaOrig="260" w:dyaOrig="360" w14:anchorId="34DEB1AD">
                  <v:shape id="_x0000_i2246" type="#_x0000_t75" style="width:14.25pt;height:21.75pt" o:ole="">
                    <v:imagedata r:id="rId2649" o:title=""/>
                  </v:shape>
                  <o:OLEObject Type="Embed" ProgID="Equation.DSMT4" ShapeID="_x0000_i2246" DrawAspect="Content" ObjectID="_1493211381" r:id="rId2650"/>
                </w:object>
              </w:r>
            </w:ins>
            <w:ins w:id="4540" w:author="rawlins" w:date="2015-04-03T15:59:00Z">
              <w:r>
                <w:t>, representing the prescribed stress</w:t>
              </w:r>
            </w:ins>
          </w:p>
        </w:tc>
        <w:tc>
          <w:tcPr>
            <w:tcW w:w="0" w:type="auto"/>
          </w:tcPr>
          <w:p w14:paraId="60EB1F73" w14:textId="77777777" w:rsidR="00050662" w:rsidRPr="00AF2221" w:rsidRDefault="00050662" w:rsidP="00050662">
            <w:pPr>
              <w:rPr>
                <w:ins w:id="4541" w:author="rawlins" w:date="2015-04-03T15:59:00Z"/>
                <w:position w:val="-10"/>
              </w:rPr>
            </w:pPr>
            <w:ins w:id="4542" w:author="rawlins" w:date="2015-04-03T15:59:00Z">
              <w:r>
                <w:t>[</w:t>
              </w:r>
              <w:r>
                <w:rPr>
                  <w:b/>
                </w:rPr>
                <w:t>P</w:t>
              </w:r>
              <w:r>
                <w:t>]</w:t>
              </w:r>
            </w:ins>
          </w:p>
        </w:tc>
      </w:tr>
      <w:tr w:rsidR="00050662" w14:paraId="75D50E8C" w14:textId="77777777" w:rsidTr="00050662">
        <w:trPr>
          <w:ins w:id="4543" w:author="rawlins" w:date="2015-04-03T15:59:00Z"/>
        </w:trPr>
        <w:tc>
          <w:tcPr>
            <w:tcW w:w="0" w:type="auto"/>
            <w:shd w:val="clear" w:color="auto" w:fill="auto"/>
          </w:tcPr>
          <w:p w14:paraId="40268399" w14:textId="77777777" w:rsidR="00050662" w:rsidRDefault="00050662" w:rsidP="00050662">
            <w:pPr>
              <w:pStyle w:val="code"/>
              <w:rPr>
                <w:ins w:id="4544" w:author="rawlins" w:date="2015-04-03T15:59:00Z"/>
              </w:rPr>
            </w:pPr>
            <w:ins w:id="4545" w:author="rawlins" w:date="2015-04-03T15:59:00Z">
              <w:r>
                <w:t>&lt;theta&gt;</w:t>
              </w:r>
            </w:ins>
          </w:p>
        </w:tc>
        <w:tc>
          <w:tcPr>
            <w:tcW w:w="0" w:type="auto"/>
            <w:shd w:val="clear" w:color="auto" w:fill="auto"/>
          </w:tcPr>
          <w:p w14:paraId="2093676A" w14:textId="77777777" w:rsidR="00050662" w:rsidRDefault="00050662" w:rsidP="00050662">
            <w:pPr>
              <w:rPr>
                <w:ins w:id="4546" w:author="rawlins" w:date="2015-04-03T15:59:00Z"/>
              </w:rPr>
            </w:pPr>
            <w:ins w:id="4547" w:author="rawlins" w:date="2015-04-03T15:59:00Z">
              <w:r w:rsidRPr="00315B5A">
                <w:rPr>
                  <w:position w:val="-6"/>
                </w:rPr>
                <w:object w:dxaOrig="200" w:dyaOrig="279" w14:anchorId="5E5302FA">
                  <v:shape id="_x0000_i2247" type="#_x0000_t75" style="width:6.75pt;height:14.25pt" o:ole="">
                    <v:imagedata r:id="rId2651" o:title=""/>
                  </v:shape>
                  <o:OLEObject Type="Embed" ProgID="Equation.DSMT4" ShapeID="_x0000_i2247" DrawAspect="Content" ObjectID="_1493211382" r:id="rId2652"/>
                </w:object>
              </w:r>
            </w:ins>
            <w:ins w:id="4548"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4549" w:author="rawlins" w:date="2015-04-03T15:59:00Z"/>
                <w:position w:val="-6"/>
              </w:rPr>
            </w:pPr>
            <w:ins w:id="4550" w:author="rawlins" w:date="2015-04-03T15:59:00Z">
              <w:r>
                <w:rPr>
                  <w:position w:val="-6"/>
                </w:rPr>
                <w:t>[</w:t>
              </w:r>
              <w:r>
                <w:rPr>
                  <w:b/>
                  <w:position w:val="-6"/>
                </w:rPr>
                <w:t>deg</w:t>
              </w:r>
              <w:r>
                <w:rPr>
                  <w:position w:val="-6"/>
                </w:rPr>
                <w:t>]</w:t>
              </w:r>
            </w:ins>
          </w:p>
        </w:tc>
      </w:tr>
      <w:tr w:rsidR="00050662" w14:paraId="66C51353" w14:textId="77777777" w:rsidTr="00050662">
        <w:trPr>
          <w:ins w:id="4551" w:author="rawlins" w:date="2015-04-03T15:59:00Z"/>
        </w:trPr>
        <w:tc>
          <w:tcPr>
            <w:tcW w:w="0" w:type="auto"/>
            <w:shd w:val="clear" w:color="auto" w:fill="auto"/>
          </w:tcPr>
          <w:p w14:paraId="099C0C0C" w14:textId="77777777" w:rsidR="00050662" w:rsidRDefault="00050662" w:rsidP="00050662">
            <w:pPr>
              <w:pStyle w:val="code"/>
              <w:rPr>
                <w:ins w:id="4552" w:author="rawlins" w:date="2015-04-03T15:59:00Z"/>
              </w:rPr>
            </w:pPr>
            <w:ins w:id="4553" w:author="rawlins" w:date="2015-04-03T15:59:00Z">
              <w:r>
                <w:t>&lt;phi&gt;</w:t>
              </w:r>
            </w:ins>
          </w:p>
        </w:tc>
        <w:tc>
          <w:tcPr>
            <w:tcW w:w="0" w:type="auto"/>
            <w:shd w:val="clear" w:color="auto" w:fill="auto"/>
          </w:tcPr>
          <w:p w14:paraId="4286CD26" w14:textId="77777777" w:rsidR="00050662" w:rsidRDefault="00050662" w:rsidP="00050662">
            <w:pPr>
              <w:rPr>
                <w:ins w:id="4554" w:author="rawlins" w:date="2015-04-03T15:59:00Z"/>
              </w:rPr>
            </w:pPr>
            <w:ins w:id="4555" w:author="rawlins" w:date="2015-04-03T15:59:00Z">
              <w:r w:rsidRPr="00315B5A">
                <w:rPr>
                  <w:position w:val="-10"/>
                </w:rPr>
                <w:object w:dxaOrig="220" w:dyaOrig="260" w14:anchorId="31A61573">
                  <v:shape id="_x0000_i2248" type="#_x0000_t75" style="width:14.25pt;height:14.25pt" o:ole="">
                    <v:imagedata r:id="rId2653" o:title=""/>
                  </v:shape>
                  <o:OLEObject Type="Embed" ProgID="Equation.DSMT4" ShapeID="_x0000_i2248" DrawAspect="Content" ObjectID="_1493211383" r:id="rId2654"/>
                </w:object>
              </w:r>
            </w:ins>
            <w:ins w:id="4556"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4557" w:author="rawlins" w:date="2015-04-03T15:59:00Z"/>
                <w:position w:val="-10"/>
              </w:rPr>
            </w:pPr>
            <w:ins w:id="4558"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4559" w:author="rawlins" w:date="2015-04-03T15:59:00Z"/>
        </w:rPr>
      </w:pPr>
      <w:ins w:id="4560"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4561" w:author="rawlins" w:date="2015-04-03T15:59:00Z"/>
        </w:rPr>
      </w:pPr>
      <w:ins w:id="4562" w:author="rawlins" w:date="2015-04-03T15:59:00Z">
        <w:r>
          <w:t>In the reference configuration, the fiber is oriented along</w:t>
        </w:r>
      </w:ins>
    </w:p>
    <w:p w14:paraId="50CF6875" w14:textId="77777777" w:rsidR="00050662" w:rsidRDefault="00050662" w:rsidP="00050662">
      <w:pPr>
        <w:pStyle w:val="MTDisplayEquation"/>
        <w:rPr>
          <w:ins w:id="4563" w:author="rawlins" w:date="2015-04-03T15:59:00Z"/>
        </w:rPr>
      </w:pPr>
      <w:ins w:id="4564" w:author="rawlins" w:date="2015-04-03T15:59:00Z">
        <w:r>
          <w:tab/>
        </w:r>
      </w:ins>
      <w:ins w:id="4565" w:author="rawlins" w:date="2015-04-03T15:59:00Z">
        <w:r w:rsidRPr="00315B5A">
          <w:rPr>
            <w:position w:val="-12"/>
          </w:rPr>
          <w:object w:dxaOrig="3920" w:dyaOrig="360" w14:anchorId="4B91B471">
            <v:shape id="_x0000_i2249" type="#_x0000_t75" style="width:194.25pt;height:21.75pt" o:ole="">
              <v:imagedata r:id="rId2655" o:title=""/>
            </v:shape>
            <o:OLEObject Type="Embed" ProgID="Equation.DSMT4" ShapeID="_x0000_i2249" DrawAspect="Content" ObjectID="_1493211384" r:id="rId2656"/>
          </w:object>
        </w:r>
      </w:ins>
      <w:ins w:id="4566" w:author="rawlins" w:date="2015-04-03T15:59:00Z">
        <w:r>
          <w:t xml:space="preserve"> </w:t>
        </w:r>
      </w:ins>
    </w:p>
    <w:p w14:paraId="3FE741DF" w14:textId="77777777" w:rsidR="00050662" w:rsidRDefault="00050662" w:rsidP="00050662">
      <w:pPr>
        <w:rPr>
          <w:ins w:id="4567" w:author="rawlins" w:date="2015-04-03T15:59:00Z"/>
        </w:rPr>
      </w:pPr>
      <w:ins w:id="4568" w:author="rawlins" w:date="2015-04-03T15:59:00Z">
        <w:r w:rsidRPr="000230DC">
          <w:t xml:space="preserve">where </w:t>
        </w:r>
      </w:ins>
      <w:ins w:id="4569" w:author="rawlins" w:date="2015-04-03T15:59:00Z">
        <w:r w:rsidRPr="00315B5A">
          <w:rPr>
            <w:position w:val="-14"/>
          </w:rPr>
          <w:object w:dxaOrig="999" w:dyaOrig="400" w14:anchorId="2FC440D2">
            <v:shape id="_x0000_i2250" type="#_x0000_t75" style="width:50.25pt;height:21.75pt" o:ole="">
              <v:imagedata r:id="rId2657" o:title=""/>
            </v:shape>
            <o:OLEObject Type="Embed" ProgID="Equation.DSMT4" ShapeID="_x0000_i2250" DrawAspect="Content" ObjectID="_1493211385" r:id="rId2658"/>
          </w:object>
        </w:r>
      </w:ins>
      <w:ins w:id="4570"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571" w:author="rawlins" w:date="2015-04-03T15:59:00Z">
        <w:r w:rsidRPr="000230DC">
          <w:fldChar w:fldCharType="separate"/>
        </w:r>
      </w:ins>
      <w:ins w:id="4572" w:author="Gerard" w:date="2015-04-08T21:50:00Z">
        <w:r w:rsidR="00C00DDA">
          <w:t>4.1.1</w:t>
        </w:r>
      </w:ins>
      <w:ins w:id="4573" w:author="rawlins" w:date="2015-04-03T15:59:00Z">
        <w:r w:rsidRPr="000230DC">
          <w:fldChar w:fldCharType="end"/>
        </w:r>
        <w:r w:rsidRPr="000230DC">
          <w:t xml:space="preserve">).  </w:t>
        </w:r>
        <w:r>
          <w:t xml:space="preserve">The parameters &lt;theta&gt; and &lt;phi&gt; are optional, with default values of </w:t>
        </w:r>
      </w:ins>
      <w:ins w:id="4574" w:author="rawlins" w:date="2015-04-03T15:59:00Z">
        <w:r w:rsidRPr="00315B5A">
          <w:rPr>
            <w:position w:val="-6"/>
          </w:rPr>
          <w:object w:dxaOrig="400" w:dyaOrig="279" w14:anchorId="16F7961A">
            <v:shape id="_x0000_i2251" type="#_x0000_t75" style="width:21.75pt;height:14.25pt" o:ole="">
              <v:imagedata r:id="rId2659" o:title=""/>
            </v:shape>
            <o:OLEObject Type="Embed" ProgID="Equation.DSMT4" ShapeID="_x0000_i2251" DrawAspect="Content" ObjectID="_1493211386" r:id="rId2660"/>
          </w:object>
        </w:r>
      </w:ins>
      <w:ins w:id="4575" w:author="rawlins" w:date="2015-04-03T15:59:00Z">
        <w:r>
          <w:t xml:space="preserve">0° and </w:t>
        </w:r>
      </w:ins>
      <w:ins w:id="4576" w:author="rawlins" w:date="2015-04-03T15:59:00Z">
        <w:r w:rsidRPr="00315B5A">
          <w:rPr>
            <w:position w:val="-10"/>
          </w:rPr>
          <w:object w:dxaOrig="400" w:dyaOrig="260" w14:anchorId="334626CF">
            <v:shape id="_x0000_i2252" type="#_x0000_t75" style="width:21.75pt;height:14.25pt" o:ole="">
              <v:imagedata r:id="rId2661" o:title=""/>
            </v:shape>
            <o:OLEObject Type="Embed" ProgID="Equation.DSMT4" ShapeID="_x0000_i2252" DrawAspect="Content" ObjectID="_1493211387" r:id="rId2662"/>
          </w:object>
        </w:r>
      </w:ins>
      <w:ins w:id="4577" w:author="rawlins" w:date="2015-04-03T15:59:00Z">
        <w:r>
          <w:t xml:space="preserve">90°, such that </w:t>
        </w:r>
      </w:ins>
      <w:ins w:id="4578" w:author="rawlins" w:date="2015-04-03T15:59:00Z">
        <w:r w:rsidRPr="00315B5A">
          <w:rPr>
            <w:position w:val="-12"/>
          </w:rPr>
          <w:object w:dxaOrig="700" w:dyaOrig="360" w14:anchorId="254B91FE">
            <v:shape id="_x0000_i2253" type="#_x0000_t75" style="width:36.75pt;height:21.75pt" o:ole="">
              <v:imagedata r:id="rId2663" o:title=""/>
            </v:shape>
            <o:OLEObject Type="Embed" ProgID="Equation.DSMT4" ShapeID="_x0000_i2253" DrawAspect="Content" ObjectID="_1493211388" r:id="rId2664"/>
          </w:object>
        </w:r>
      </w:ins>
      <w:ins w:id="4579" w:author="rawlins" w:date="2015-04-03T15:59:00Z">
        <w:r>
          <w:t xml:space="preserve">.  The active stress </w:t>
        </w:r>
      </w:ins>
      <w:ins w:id="4580" w:author="rawlins" w:date="2015-04-03T15:59:00Z">
        <w:r w:rsidRPr="00315B5A">
          <w:rPr>
            <w:position w:val="-6"/>
          </w:rPr>
          <w:object w:dxaOrig="320" w:dyaOrig="320" w14:anchorId="5F2C78FD">
            <v:shape id="_x0000_i2254" type="#_x0000_t75" style="width:14.25pt;height:14.25pt" o:ole="">
              <v:imagedata r:id="rId2665" o:title=""/>
            </v:shape>
            <o:OLEObject Type="Embed" ProgID="Equation.DSMT4" ShapeID="_x0000_i2254" DrawAspect="Content" ObjectID="_1493211389" r:id="rId2666"/>
          </w:object>
        </w:r>
      </w:ins>
      <w:ins w:id="4581" w:author="rawlins" w:date="2015-04-03T15:59:00Z">
        <w:r>
          <w:t xml:space="preserve"> for this material is given by</w:t>
        </w:r>
      </w:ins>
    </w:p>
    <w:p w14:paraId="25D6DB09" w14:textId="77777777" w:rsidR="00050662" w:rsidRDefault="00050662" w:rsidP="00050662">
      <w:pPr>
        <w:pStyle w:val="MTDisplayEquation"/>
        <w:rPr>
          <w:ins w:id="4582" w:author="rawlins" w:date="2015-04-03T15:59:00Z"/>
        </w:rPr>
      </w:pPr>
      <w:ins w:id="4583" w:author="rawlins" w:date="2015-04-03T15:59:00Z">
        <w:r>
          <w:tab/>
        </w:r>
      </w:ins>
      <w:ins w:id="4584" w:author="rawlins" w:date="2015-04-03T15:59:00Z">
        <w:r w:rsidR="00FC2DFE" w:rsidRPr="00315B5A">
          <w:rPr>
            <w:position w:val="-12"/>
          </w:rPr>
          <w:object w:dxaOrig="1600" w:dyaOrig="400" w14:anchorId="482A7932">
            <v:shape id="_x0000_i2255" type="#_x0000_t75" style="width:80.25pt;height:22.5pt" o:ole="">
              <v:imagedata r:id="rId2667" o:title=""/>
            </v:shape>
            <o:OLEObject Type="Embed" ProgID="Equation.DSMT4" ShapeID="_x0000_i2255" DrawAspect="Content" ObjectID="_1493211390" r:id="rId2668"/>
          </w:object>
        </w:r>
      </w:ins>
      <w:ins w:id="4585" w:author="rawlins" w:date="2015-04-03T15:59:00Z">
        <w:r>
          <w:t xml:space="preserve"> ,</w:t>
        </w:r>
      </w:ins>
    </w:p>
    <w:p w14:paraId="3E9DA5A3" w14:textId="6E566595" w:rsidR="00050662" w:rsidRPr="0097532C" w:rsidRDefault="00050662" w:rsidP="00050662">
      <w:pPr>
        <w:rPr>
          <w:ins w:id="4586" w:author="rawlins" w:date="2015-04-03T15:59:00Z"/>
        </w:rPr>
      </w:pPr>
      <w:ins w:id="4587" w:author="rawlins" w:date="2015-04-03T15:59:00Z">
        <w:r>
          <w:t xml:space="preserve">where </w:t>
        </w:r>
      </w:ins>
      <w:ins w:id="4588" w:author="rawlins" w:date="2015-04-03T15:59:00Z">
        <w:r w:rsidR="00FC2DFE" w:rsidRPr="00A73162">
          <w:rPr>
            <w:position w:val="-12"/>
          </w:rPr>
          <w:object w:dxaOrig="920" w:dyaOrig="380" w14:anchorId="20785399">
            <v:shape id="_x0000_i2256" type="#_x0000_t75" style="width:45pt;height:20.25pt" o:ole="">
              <v:imagedata r:id="rId2669" o:title=""/>
            </v:shape>
            <o:OLEObject Type="Embed" ProgID="Equation.DSMT4" ShapeID="_x0000_i2256" DrawAspect="Content" ObjectID="_1493211391" r:id="rId2670"/>
          </w:object>
        </w:r>
      </w:ins>
      <w:ins w:id="4589" w:author="rawlins" w:date="2015-04-03T15:59:00Z">
        <w:r>
          <w:t xml:space="preserve"> is the </w:t>
        </w:r>
      </w:ins>
      <w:ins w:id="4590" w:author="Gerard" w:date="2015-05-06T12:56:00Z">
        <w:r w:rsidR="00FC2DFE">
          <w:t xml:space="preserve">stretched </w:t>
        </w:r>
      </w:ins>
      <w:ins w:id="4591" w:author="rawlins" w:date="2015-04-03T15:59:00Z">
        <w:r>
          <w:t>fiber orientation in the current (deformed) configuration.</w:t>
        </w:r>
      </w:ins>
    </w:p>
    <w:p w14:paraId="40E82EFD" w14:textId="77777777" w:rsidR="00050662" w:rsidRPr="0097532C" w:rsidRDefault="00050662" w:rsidP="00050662">
      <w:pPr>
        <w:rPr>
          <w:ins w:id="4592" w:author="rawlins" w:date="2015-04-03T15:59:00Z"/>
        </w:rPr>
      </w:pPr>
    </w:p>
    <w:p w14:paraId="265F7268" w14:textId="77777777" w:rsidR="00050662" w:rsidRDefault="00050662" w:rsidP="00050662">
      <w:pPr>
        <w:rPr>
          <w:ins w:id="4593" w:author="rawlins" w:date="2015-04-03T15:59:00Z"/>
        </w:rPr>
      </w:pPr>
      <w:ins w:id="4594" w:author="rawlins" w:date="2015-04-03T15:59:00Z">
        <w:r>
          <w:rPr>
            <w:i/>
          </w:rPr>
          <w:t>Example</w:t>
        </w:r>
        <w:r>
          <w:t>:</w:t>
        </w:r>
      </w:ins>
    </w:p>
    <w:p w14:paraId="36B4D919" w14:textId="77777777" w:rsidR="00050662" w:rsidRDefault="00050662" w:rsidP="00050662">
      <w:pPr>
        <w:rPr>
          <w:ins w:id="4595" w:author="rawlins" w:date="2015-04-03T15:59:00Z"/>
        </w:rPr>
      </w:pPr>
      <w:ins w:id="4596" w:author="rawlins" w:date="2015-04-03T15:59:00Z">
        <w:r>
          <w:t xml:space="preserve">Uniaxial contraction along </w:t>
        </w:r>
      </w:ins>
      <w:ins w:id="4597" w:author="rawlins" w:date="2015-04-03T15:59:00Z">
        <w:r w:rsidRPr="00315B5A">
          <w:rPr>
            <w:position w:val="-12"/>
          </w:rPr>
          <w:object w:dxaOrig="220" w:dyaOrig="360" w14:anchorId="432BE5A8">
            <v:shape id="_x0000_i2257" type="#_x0000_t75" style="width:14.25pt;height:21.75pt" o:ole="">
              <v:imagedata r:id="rId2671" o:title=""/>
            </v:shape>
            <o:OLEObject Type="Embed" ProgID="Equation.DSMT4" ShapeID="_x0000_i2257" DrawAspect="Content" ObjectID="_1493211392" r:id="rId2672"/>
          </w:object>
        </w:r>
      </w:ins>
      <w:ins w:id="4598" w:author="rawlins" w:date="2015-04-03T15:59:00Z">
        <w:r>
          <w:t>, in a mixture containing a neo-Hookean solid.</w:t>
        </w:r>
      </w:ins>
    </w:p>
    <w:p w14:paraId="52F95B57" w14:textId="77777777" w:rsidR="00050662" w:rsidRDefault="00050662" w:rsidP="00050662">
      <w:pPr>
        <w:pStyle w:val="code"/>
        <w:rPr>
          <w:ins w:id="4599" w:author="rawlins" w:date="2015-04-03T15:59:00Z"/>
        </w:rPr>
      </w:pPr>
      <w:ins w:id="4600" w:author="rawlins" w:date="2015-04-03T15:59:00Z">
        <w:r>
          <w:t>&lt;material id="1" type="solid mixture"&gt;</w:t>
        </w:r>
      </w:ins>
    </w:p>
    <w:p w14:paraId="4331E87B" w14:textId="77777777" w:rsidR="00050662" w:rsidRDefault="00050662" w:rsidP="00050662">
      <w:pPr>
        <w:pStyle w:val="code"/>
        <w:rPr>
          <w:ins w:id="4601" w:author="rawlins" w:date="2015-04-03T15:59:00Z"/>
        </w:rPr>
      </w:pPr>
      <w:ins w:id="4602" w:author="rawlins" w:date="2015-04-03T15:59:00Z">
        <w:r>
          <w:tab/>
          <w:t>&lt;mat_axis type="local"&gt;0,0,0&lt;/mat_axis&gt;</w:t>
        </w:r>
      </w:ins>
    </w:p>
    <w:p w14:paraId="6CB08249" w14:textId="77777777" w:rsidR="00050662" w:rsidRDefault="00050662" w:rsidP="00050662">
      <w:pPr>
        <w:pStyle w:val="code"/>
        <w:rPr>
          <w:ins w:id="4603" w:author="rawlins" w:date="2015-04-03T15:59:00Z"/>
        </w:rPr>
      </w:pPr>
      <w:ins w:id="4604" w:author="rawlins" w:date="2015-04-03T15:59:00Z">
        <w:r>
          <w:tab/>
          <w:t>&lt;solid type="neo-Hookean"&gt;</w:t>
        </w:r>
      </w:ins>
    </w:p>
    <w:p w14:paraId="4A830EEC" w14:textId="77777777" w:rsidR="00050662" w:rsidRDefault="00050662" w:rsidP="00050662">
      <w:pPr>
        <w:pStyle w:val="code"/>
        <w:rPr>
          <w:ins w:id="4605" w:author="rawlins" w:date="2015-04-03T15:59:00Z"/>
        </w:rPr>
      </w:pPr>
      <w:ins w:id="4606" w:author="rawlins" w:date="2015-04-03T15:59:00Z">
        <w:r>
          <w:tab/>
        </w:r>
        <w:r>
          <w:tab/>
          <w:t>&lt;E&gt;1.0&lt;/E&gt;</w:t>
        </w:r>
      </w:ins>
    </w:p>
    <w:p w14:paraId="20E05CDC" w14:textId="77777777" w:rsidR="00050662" w:rsidRDefault="00050662" w:rsidP="00050662">
      <w:pPr>
        <w:pStyle w:val="code"/>
        <w:rPr>
          <w:ins w:id="4607" w:author="rawlins" w:date="2015-04-03T15:59:00Z"/>
        </w:rPr>
      </w:pPr>
      <w:ins w:id="4608" w:author="rawlins" w:date="2015-04-03T15:59:00Z">
        <w:r>
          <w:tab/>
        </w:r>
        <w:r>
          <w:tab/>
          <w:t>&lt;v&gt;0.3&lt;/v&gt;</w:t>
        </w:r>
      </w:ins>
    </w:p>
    <w:p w14:paraId="5A5737B1" w14:textId="77777777" w:rsidR="00050662" w:rsidRDefault="00050662" w:rsidP="00050662">
      <w:pPr>
        <w:pStyle w:val="code"/>
        <w:rPr>
          <w:ins w:id="4609" w:author="rawlins" w:date="2015-04-03T15:59:00Z"/>
        </w:rPr>
      </w:pPr>
      <w:ins w:id="4610" w:author="rawlins" w:date="2015-04-03T15:59:00Z">
        <w:r>
          <w:tab/>
          <w:t>&lt;/solid&gt;</w:t>
        </w:r>
      </w:ins>
    </w:p>
    <w:p w14:paraId="5F005DFC" w14:textId="77777777" w:rsidR="00050662" w:rsidRDefault="00050662" w:rsidP="00050662">
      <w:pPr>
        <w:pStyle w:val="code"/>
        <w:rPr>
          <w:ins w:id="4611" w:author="rawlins" w:date="2015-04-03T15:59:00Z"/>
        </w:rPr>
      </w:pPr>
      <w:ins w:id="4612" w:author="rawlins" w:date="2015-04-03T15:59:00Z">
        <w:r>
          <w:tab/>
          <w:t>&lt;solid type="prescribed uniaxial active contraction"&gt;</w:t>
        </w:r>
      </w:ins>
    </w:p>
    <w:p w14:paraId="2C2280D6" w14:textId="77777777" w:rsidR="00050662" w:rsidRPr="00E24C5F" w:rsidRDefault="00050662" w:rsidP="00050662">
      <w:pPr>
        <w:pStyle w:val="code"/>
        <w:rPr>
          <w:ins w:id="4613" w:author="rawlins" w:date="2015-04-03T15:59:00Z"/>
        </w:rPr>
      </w:pPr>
      <w:ins w:id="4614"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4615" w:author="rawlins" w:date="2015-04-03T15:59:00Z"/>
        </w:rPr>
      </w:pPr>
      <w:ins w:id="4616" w:author="rawlins" w:date="2015-04-03T15:59:00Z">
        <w:r w:rsidRPr="00E24C5F">
          <w:lastRenderedPageBreak/>
          <w:tab/>
        </w:r>
        <w:r w:rsidRPr="00E24C5F">
          <w:tab/>
          <w:t>&lt;theta&gt;0&lt;/theta&gt;</w:t>
        </w:r>
      </w:ins>
    </w:p>
    <w:p w14:paraId="44630B02" w14:textId="77777777" w:rsidR="00050662" w:rsidRDefault="00050662" w:rsidP="00050662">
      <w:pPr>
        <w:pStyle w:val="code"/>
        <w:rPr>
          <w:ins w:id="4617" w:author="rawlins" w:date="2015-04-03T15:59:00Z"/>
        </w:rPr>
      </w:pPr>
      <w:ins w:id="4618" w:author="rawlins" w:date="2015-04-03T15:59:00Z">
        <w:r w:rsidRPr="00E24C5F">
          <w:tab/>
        </w:r>
        <w:r w:rsidRPr="00E24C5F">
          <w:tab/>
          <w:t>&lt;phi&gt;90&lt;/phi&gt;</w:t>
        </w:r>
      </w:ins>
    </w:p>
    <w:p w14:paraId="26AA2B1D" w14:textId="77777777" w:rsidR="00050662" w:rsidRPr="00E24C5F" w:rsidRDefault="00050662" w:rsidP="00050662">
      <w:pPr>
        <w:pStyle w:val="code"/>
        <w:rPr>
          <w:ins w:id="4619" w:author="rawlins" w:date="2015-04-03T15:59:00Z"/>
        </w:rPr>
      </w:pPr>
      <w:ins w:id="4620" w:author="rawlins" w:date="2015-04-03T15:59:00Z">
        <w:r w:rsidRPr="00E24C5F">
          <w:tab/>
          <w:t>&lt;/solid&gt;</w:t>
        </w:r>
      </w:ins>
    </w:p>
    <w:p w14:paraId="6944B3C6" w14:textId="77777777" w:rsidR="00050662" w:rsidRDefault="00050662" w:rsidP="00050662">
      <w:pPr>
        <w:pStyle w:val="code"/>
        <w:rPr>
          <w:ins w:id="4621" w:author="rawlins" w:date="2015-04-03T15:59:00Z"/>
        </w:rPr>
      </w:pPr>
      <w:ins w:id="4622" w:author="rawlins" w:date="2015-04-03T15:59:00Z">
        <w:r>
          <w:t>&lt;/material&gt;</w:t>
        </w:r>
      </w:ins>
    </w:p>
    <w:p w14:paraId="0BB1B4A2" w14:textId="77777777" w:rsidR="00050662" w:rsidRPr="0097532C" w:rsidRDefault="00050662" w:rsidP="00050662">
      <w:pPr>
        <w:rPr>
          <w:ins w:id="4623" w:author="rawlins" w:date="2015-04-03T15:59:00Z"/>
        </w:rPr>
      </w:pPr>
    </w:p>
    <w:p w14:paraId="3B6B6E70" w14:textId="77777777" w:rsidR="00050662" w:rsidRDefault="00050662" w:rsidP="00050662">
      <w:pPr>
        <w:pStyle w:val="Heading4"/>
        <w:rPr>
          <w:ins w:id="4624" w:author="rawlins" w:date="2015-04-03T15:59:00Z"/>
        </w:rPr>
      </w:pPr>
      <w:bookmarkStart w:id="4625" w:name="_Toc418602665"/>
      <w:ins w:id="4626" w:author="rawlins" w:date="2015-04-03T15:59:00Z">
        <w:r>
          <w:t>Prescribed Transversely Isotropic Active Contraction</w:t>
        </w:r>
        <w:bookmarkEnd w:id="4625"/>
      </w:ins>
    </w:p>
    <w:p w14:paraId="23789262" w14:textId="77777777" w:rsidR="00050662" w:rsidRDefault="00050662" w:rsidP="00050662">
      <w:pPr>
        <w:rPr>
          <w:ins w:id="4627" w:author="rawlins" w:date="2015-04-03T15:59:00Z"/>
        </w:rPr>
      </w:pPr>
      <w:ins w:id="4628"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629" w:author="rawlins" w:date="2015-04-03T15:59:00Z">
        <w:r>
          <w:fldChar w:fldCharType="separate"/>
        </w:r>
      </w:ins>
      <w:ins w:id="4630" w:author="Gerard" w:date="2015-04-08T21:50:00Z">
        <w:r w:rsidR="00C00DDA">
          <w:t xml:space="preserve">4.1.3.20. </w:t>
        </w:r>
      </w:ins>
      <w:ins w:id="4631" w:author="rawlins" w:date="2015-04-03T15:59:00Z">
        <w:del w:id="4632" w:author="Gerard" w:date="2015-04-08T21:50:00Z">
          <w:r w:rsidDel="00C00DDA">
            <w:delText xml:space="preserve">4.1.3.18. </w:delText>
          </w:r>
        </w:del>
        <w:r>
          <w:fldChar w:fldCharType="end"/>
        </w:r>
        <w:r w:rsidRPr="0097532C">
          <w:t xml:space="preserve">.  </w:t>
        </w:r>
        <w:r>
          <w:t>The following material parameters need to be defined:</w:t>
        </w:r>
      </w:ins>
    </w:p>
    <w:p w14:paraId="63948F51" w14:textId="77777777" w:rsidR="00050662" w:rsidRDefault="00050662" w:rsidP="00050662">
      <w:pPr>
        <w:rPr>
          <w:ins w:id="4633"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8"/>
        <w:gridCol w:w="736"/>
      </w:tblGrid>
      <w:tr w:rsidR="00050662" w14:paraId="0604DFA9" w14:textId="77777777" w:rsidTr="00050662">
        <w:trPr>
          <w:ins w:id="4634" w:author="rawlins" w:date="2015-04-03T15:59:00Z"/>
        </w:trPr>
        <w:tc>
          <w:tcPr>
            <w:tcW w:w="0" w:type="auto"/>
            <w:shd w:val="clear" w:color="auto" w:fill="auto"/>
          </w:tcPr>
          <w:p w14:paraId="554B0ED6" w14:textId="77777777" w:rsidR="00050662" w:rsidRDefault="00050662" w:rsidP="00050662">
            <w:pPr>
              <w:pStyle w:val="code"/>
              <w:rPr>
                <w:ins w:id="4635" w:author="rawlins" w:date="2015-04-03T15:59:00Z"/>
              </w:rPr>
            </w:pPr>
            <w:ins w:id="4636" w:author="rawlins" w:date="2015-04-03T15:59:00Z">
              <w:r>
                <w:t>&lt;T0&gt;</w:t>
              </w:r>
            </w:ins>
          </w:p>
        </w:tc>
        <w:tc>
          <w:tcPr>
            <w:tcW w:w="0" w:type="auto"/>
            <w:shd w:val="clear" w:color="auto" w:fill="auto"/>
          </w:tcPr>
          <w:p w14:paraId="3B84FD9C" w14:textId="77777777" w:rsidR="00050662" w:rsidRDefault="00050662" w:rsidP="00050662">
            <w:pPr>
              <w:rPr>
                <w:ins w:id="4637" w:author="rawlins" w:date="2015-04-03T15:59:00Z"/>
              </w:rPr>
            </w:pPr>
            <w:ins w:id="4638" w:author="rawlins" w:date="2015-04-03T15:59:00Z">
              <w:r w:rsidRPr="00315B5A">
                <w:rPr>
                  <w:position w:val="-12"/>
                </w:rPr>
                <w:object w:dxaOrig="260" w:dyaOrig="360" w14:anchorId="0616260B">
                  <v:shape id="_x0000_i2258" type="#_x0000_t75" style="width:14.25pt;height:21.75pt" o:ole="">
                    <v:imagedata r:id="rId2673" o:title=""/>
                  </v:shape>
                  <o:OLEObject Type="Embed" ProgID="Equation.DSMT4" ShapeID="_x0000_i2258" DrawAspect="Content" ObjectID="_1493211393" r:id="rId2674"/>
                </w:object>
              </w:r>
            </w:ins>
            <w:ins w:id="4639" w:author="rawlins" w:date="2015-04-03T15:59:00Z">
              <w:r>
                <w:t>, representing the prescribed stress</w:t>
              </w:r>
            </w:ins>
          </w:p>
        </w:tc>
        <w:tc>
          <w:tcPr>
            <w:tcW w:w="0" w:type="auto"/>
          </w:tcPr>
          <w:p w14:paraId="780229A7" w14:textId="77777777" w:rsidR="00050662" w:rsidRPr="00AF2221" w:rsidRDefault="00050662" w:rsidP="00050662">
            <w:pPr>
              <w:rPr>
                <w:ins w:id="4640" w:author="rawlins" w:date="2015-04-03T15:59:00Z"/>
                <w:position w:val="-10"/>
              </w:rPr>
            </w:pPr>
            <w:ins w:id="4641" w:author="rawlins" w:date="2015-04-03T15:59:00Z">
              <w:r>
                <w:t>[</w:t>
              </w:r>
              <w:r>
                <w:rPr>
                  <w:b/>
                </w:rPr>
                <w:t>P</w:t>
              </w:r>
              <w:r>
                <w:t>]</w:t>
              </w:r>
            </w:ins>
          </w:p>
        </w:tc>
      </w:tr>
      <w:tr w:rsidR="00050662" w14:paraId="2036779D" w14:textId="77777777" w:rsidTr="00050662">
        <w:trPr>
          <w:ins w:id="4642" w:author="rawlins" w:date="2015-04-03T15:59:00Z"/>
        </w:trPr>
        <w:tc>
          <w:tcPr>
            <w:tcW w:w="0" w:type="auto"/>
            <w:shd w:val="clear" w:color="auto" w:fill="auto"/>
          </w:tcPr>
          <w:p w14:paraId="040510C5" w14:textId="77777777" w:rsidR="00050662" w:rsidRDefault="00050662" w:rsidP="00050662">
            <w:pPr>
              <w:pStyle w:val="code"/>
              <w:rPr>
                <w:ins w:id="4643" w:author="rawlins" w:date="2015-04-03T15:59:00Z"/>
              </w:rPr>
            </w:pPr>
            <w:ins w:id="4644" w:author="rawlins" w:date="2015-04-03T15:59:00Z">
              <w:r>
                <w:t>&lt;theta&gt;</w:t>
              </w:r>
            </w:ins>
          </w:p>
        </w:tc>
        <w:tc>
          <w:tcPr>
            <w:tcW w:w="0" w:type="auto"/>
            <w:shd w:val="clear" w:color="auto" w:fill="auto"/>
          </w:tcPr>
          <w:p w14:paraId="5160F5C9" w14:textId="77777777" w:rsidR="00050662" w:rsidRDefault="00050662" w:rsidP="00050662">
            <w:pPr>
              <w:rPr>
                <w:ins w:id="4645" w:author="rawlins" w:date="2015-04-03T15:59:00Z"/>
              </w:rPr>
            </w:pPr>
            <w:ins w:id="4646" w:author="rawlins" w:date="2015-04-03T15:59:00Z">
              <w:r w:rsidRPr="00315B5A">
                <w:rPr>
                  <w:position w:val="-6"/>
                </w:rPr>
                <w:object w:dxaOrig="200" w:dyaOrig="279" w14:anchorId="1ABE1677">
                  <v:shape id="_x0000_i2259" type="#_x0000_t75" style="width:6.75pt;height:14.25pt" o:ole="">
                    <v:imagedata r:id="rId2675" o:title=""/>
                  </v:shape>
                  <o:OLEObject Type="Embed" ProgID="Equation.DSMT4" ShapeID="_x0000_i2259" DrawAspect="Content" ObjectID="_1493211394" r:id="rId2676"/>
                </w:object>
              </w:r>
            </w:ins>
            <w:ins w:id="4647"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4648" w:author="rawlins" w:date="2015-04-03T15:59:00Z"/>
                <w:position w:val="-6"/>
              </w:rPr>
            </w:pPr>
            <w:ins w:id="4649" w:author="rawlins" w:date="2015-04-03T15:59:00Z">
              <w:r>
                <w:rPr>
                  <w:position w:val="-6"/>
                </w:rPr>
                <w:t>[</w:t>
              </w:r>
              <w:r>
                <w:rPr>
                  <w:b/>
                  <w:position w:val="-6"/>
                </w:rPr>
                <w:t>deg</w:t>
              </w:r>
              <w:r>
                <w:rPr>
                  <w:position w:val="-6"/>
                </w:rPr>
                <w:t>]</w:t>
              </w:r>
            </w:ins>
          </w:p>
        </w:tc>
      </w:tr>
      <w:tr w:rsidR="00050662" w14:paraId="5C87F29F" w14:textId="77777777" w:rsidTr="00050662">
        <w:trPr>
          <w:ins w:id="4650" w:author="rawlins" w:date="2015-04-03T15:59:00Z"/>
        </w:trPr>
        <w:tc>
          <w:tcPr>
            <w:tcW w:w="0" w:type="auto"/>
            <w:shd w:val="clear" w:color="auto" w:fill="auto"/>
          </w:tcPr>
          <w:p w14:paraId="64977CB4" w14:textId="77777777" w:rsidR="00050662" w:rsidRDefault="00050662" w:rsidP="00050662">
            <w:pPr>
              <w:pStyle w:val="code"/>
              <w:rPr>
                <w:ins w:id="4651" w:author="rawlins" w:date="2015-04-03T15:59:00Z"/>
              </w:rPr>
            </w:pPr>
            <w:ins w:id="4652" w:author="rawlins" w:date="2015-04-03T15:59:00Z">
              <w:r>
                <w:t>&lt;phi&gt;</w:t>
              </w:r>
            </w:ins>
          </w:p>
        </w:tc>
        <w:tc>
          <w:tcPr>
            <w:tcW w:w="0" w:type="auto"/>
            <w:shd w:val="clear" w:color="auto" w:fill="auto"/>
          </w:tcPr>
          <w:p w14:paraId="2297E7D9" w14:textId="77777777" w:rsidR="00050662" w:rsidRDefault="00050662" w:rsidP="00050662">
            <w:pPr>
              <w:rPr>
                <w:ins w:id="4653" w:author="rawlins" w:date="2015-04-03T15:59:00Z"/>
              </w:rPr>
            </w:pPr>
            <w:ins w:id="4654" w:author="rawlins" w:date="2015-04-03T15:59:00Z">
              <w:r w:rsidRPr="00315B5A">
                <w:rPr>
                  <w:position w:val="-10"/>
                </w:rPr>
                <w:object w:dxaOrig="220" w:dyaOrig="260" w14:anchorId="09709BFD">
                  <v:shape id="_x0000_i2260" type="#_x0000_t75" style="width:14.25pt;height:14.25pt" o:ole="">
                    <v:imagedata r:id="rId2677" o:title=""/>
                  </v:shape>
                  <o:OLEObject Type="Embed" ProgID="Equation.DSMT4" ShapeID="_x0000_i2260" DrawAspect="Content" ObjectID="_1493211395" r:id="rId2678"/>
                </w:object>
              </w:r>
            </w:ins>
            <w:ins w:id="4655"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4656" w:author="rawlins" w:date="2015-04-03T15:59:00Z"/>
                <w:position w:val="-10"/>
              </w:rPr>
            </w:pPr>
            <w:ins w:id="4657"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4658" w:author="rawlins" w:date="2015-04-03T15:59:00Z"/>
        </w:rPr>
      </w:pPr>
      <w:ins w:id="4659"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4660" w:author="rawlins" w:date="2015-04-03T15:59:00Z"/>
        </w:rPr>
      </w:pPr>
      <w:ins w:id="4661" w:author="rawlins" w:date="2015-04-03T15:59:00Z">
        <w:r>
          <w:t>In the reference configuration, the fiber is oriented along</w:t>
        </w:r>
      </w:ins>
    </w:p>
    <w:p w14:paraId="26EF00DE" w14:textId="77777777" w:rsidR="00050662" w:rsidRDefault="00050662" w:rsidP="00050662">
      <w:pPr>
        <w:pStyle w:val="MTDisplayEquation"/>
        <w:rPr>
          <w:ins w:id="4662" w:author="rawlins" w:date="2015-04-03T15:59:00Z"/>
        </w:rPr>
      </w:pPr>
      <w:ins w:id="4663" w:author="rawlins" w:date="2015-04-03T15:59:00Z">
        <w:r>
          <w:tab/>
        </w:r>
      </w:ins>
      <w:ins w:id="4664" w:author="rawlins" w:date="2015-04-03T15:59:00Z">
        <w:r w:rsidRPr="00315B5A">
          <w:rPr>
            <w:position w:val="-12"/>
          </w:rPr>
          <w:object w:dxaOrig="3920" w:dyaOrig="360" w14:anchorId="401CFAB3">
            <v:shape id="_x0000_i2261" type="#_x0000_t75" style="width:194.25pt;height:21.75pt" o:ole="">
              <v:imagedata r:id="rId2679" o:title=""/>
            </v:shape>
            <o:OLEObject Type="Embed" ProgID="Equation.DSMT4" ShapeID="_x0000_i2261" DrawAspect="Content" ObjectID="_1493211396" r:id="rId2680"/>
          </w:object>
        </w:r>
      </w:ins>
      <w:ins w:id="4665" w:author="rawlins" w:date="2015-04-03T15:59:00Z">
        <w:r>
          <w:t xml:space="preserve"> </w:t>
        </w:r>
      </w:ins>
    </w:p>
    <w:p w14:paraId="3A0116C6" w14:textId="77777777" w:rsidR="00050662" w:rsidRDefault="00050662" w:rsidP="00050662">
      <w:pPr>
        <w:rPr>
          <w:ins w:id="4666" w:author="rawlins" w:date="2015-04-03T15:59:00Z"/>
        </w:rPr>
      </w:pPr>
      <w:ins w:id="4667" w:author="rawlins" w:date="2015-04-03T15:59:00Z">
        <w:r w:rsidRPr="000230DC">
          <w:t xml:space="preserve">where </w:t>
        </w:r>
      </w:ins>
      <w:ins w:id="4668" w:author="rawlins" w:date="2015-04-03T15:59:00Z">
        <w:r w:rsidRPr="00315B5A">
          <w:rPr>
            <w:position w:val="-14"/>
          </w:rPr>
          <w:object w:dxaOrig="999" w:dyaOrig="400" w14:anchorId="32CA6AF0">
            <v:shape id="_x0000_i2262" type="#_x0000_t75" style="width:50.25pt;height:21.75pt" o:ole="">
              <v:imagedata r:id="rId2681" o:title=""/>
            </v:shape>
            <o:OLEObject Type="Embed" ProgID="Equation.DSMT4" ShapeID="_x0000_i2262" DrawAspect="Content" ObjectID="_1493211397" r:id="rId2682"/>
          </w:object>
        </w:r>
      </w:ins>
      <w:ins w:id="4669"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670" w:author="rawlins" w:date="2015-04-03T15:59:00Z">
        <w:r w:rsidRPr="000230DC">
          <w:fldChar w:fldCharType="separate"/>
        </w:r>
      </w:ins>
      <w:ins w:id="4671" w:author="Gerard" w:date="2015-04-08T21:50:00Z">
        <w:r w:rsidR="00C00DDA">
          <w:t>4.1.1</w:t>
        </w:r>
      </w:ins>
      <w:ins w:id="4672" w:author="rawlins" w:date="2015-04-03T15:59:00Z">
        <w:r w:rsidRPr="000230DC">
          <w:fldChar w:fldCharType="end"/>
        </w:r>
        <w:r w:rsidRPr="000230DC">
          <w:t xml:space="preserve">).  </w:t>
        </w:r>
        <w:r>
          <w:t xml:space="preserve">The parameters &lt;theta&gt; and &lt;phi&gt; are optional, with default values of </w:t>
        </w:r>
      </w:ins>
      <w:ins w:id="4673" w:author="rawlins" w:date="2015-04-03T15:59:00Z">
        <w:r w:rsidRPr="00315B5A">
          <w:rPr>
            <w:position w:val="-6"/>
          </w:rPr>
          <w:object w:dxaOrig="400" w:dyaOrig="279" w14:anchorId="1A753EB9">
            <v:shape id="_x0000_i2263" type="#_x0000_t75" style="width:21.75pt;height:14.25pt" o:ole="">
              <v:imagedata r:id="rId2683" o:title=""/>
            </v:shape>
            <o:OLEObject Type="Embed" ProgID="Equation.DSMT4" ShapeID="_x0000_i2263" DrawAspect="Content" ObjectID="_1493211398" r:id="rId2684"/>
          </w:object>
        </w:r>
      </w:ins>
      <w:ins w:id="4674" w:author="rawlins" w:date="2015-04-03T15:59:00Z">
        <w:r>
          <w:t xml:space="preserve">0° and </w:t>
        </w:r>
      </w:ins>
      <w:ins w:id="4675" w:author="rawlins" w:date="2015-04-03T15:59:00Z">
        <w:r w:rsidRPr="00315B5A">
          <w:rPr>
            <w:position w:val="-10"/>
          </w:rPr>
          <w:object w:dxaOrig="400" w:dyaOrig="260" w14:anchorId="1EF40844">
            <v:shape id="_x0000_i2264" type="#_x0000_t75" style="width:21.75pt;height:14.25pt" o:ole="">
              <v:imagedata r:id="rId2685" o:title=""/>
            </v:shape>
            <o:OLEObject Type="Embed" ProgID="Equation.DSMT4" ShapeID="_x0000_i2264" DrawAspect="Content" ObjectID="_1493211399" r:id="rId2686"/>
          </w:object>
        </w:r>
      </w:ins>
      <w:ins w:id="4676" w:author="rawlins" w:date="2015-04-03T15:59:00Z">
        <w:r>
          <w:t xml:space="preserve">90°, such that </w:t>
        </w:r>
      </w:ins>
      <w:ins w:id="4677" w:author="rawlins" w:date="2015-04-03T15:59:00Z">
        <w:r w:rsidRPr="00315B5A">
          <w:rPr>
            <w:position w:val="-12"/>
          </w:rPr>
          <w:object w:dxaOrig="700" w:dyaOrig="360" w14:anchorId="12EDD001">
            <v:shape id="_x0000_i2265" type="#_x0000_t75" style="width:36.75pt;height:21.75pt" o:ole="">
              <v:imagedata r:id="rId2687" o:title=""/>
            </v:shape>
            <o:OLEObject Type="Embed" ProgID="Equation.DSMT4" ShapeID="_x0000_i2265" DrawAspect="Content" ObjectID="_1493211400" r:id="rId2688"/>
          </w:object>
        </w:r>
      </w:ins>
      <w:ins w:id="4678" w:author="rawlins" w:date="2015-04-03T15:59:00Z">
        <w:r>
          <w:t xml:space="preserve">.  The active stress </w:t>
        </w:r>
      </w:ins>
      <w:ins w:id="4679" w:author="rawlins" w:date="2015-04-03T15:59:00Z">
        <w:r w:rsidRPr="00315B5A">
          <w:rPr>
            <w:position w:val="-6"/>
          </w:rPr>
          <w:object w:dxaOrig="320" w:dyaOrig="320" w14:anchorId="48516BC9">
            <v:shape id="_x0000_i2266" type="#_x0000_t75" style="width:14.25pt;height:14.25pt" o:ole="">
              <v:imagedata r:id="rId2689" o:title=""/>
            </v:shape>
            <o:OLEObject Type="Embed" ProgID="Equation.DSMT4" ShapeID="_x0000_i2266" DrawAspect="Content" ObjectID="_1493211401" r:id="rId2690"/>
          </w:object>
        </w:r>
      </w:ins>
      <w:ins w:id="4680" w:author="rawlins" w:date="2015-04-03T15:59:00Z">
        <w:r>
          <w:t xml:space="preserve"> for this material is given by</w:t>
        </w:r>
      </w:ins>
    </w:p>
    <w:p w14:paraId="56D36ECA" w14:textId="77777777" w:rsidR="00050662" w:rsidRDefault="00050662" w:rsidP="00050662">
      <w:pPr>
        <w:pStyle w:val="MTDisplayEquation"/>
        <w:rPr>
          <w:ins w:id="4681" w:author="rawlins" w:date="2015-04-03T15:59:00Z"/>
        </w:rPr>
      </w:pPr>
      <w:ins w:id="4682" w:author="rawlins" w:date="2015-04-03T15:59:00Z">
        <w:r>
          <w:tab/>
        </w:r>
      </w:ins>
      <w:ins w:id="4683" w:author="rawlins" w:date="2015-04-03T15:59:00Z">
        <w:r w:rsidR="0081221D" w:rsidRPr="00315B5A">
          <w:rPr>
            <w:position w:val="-14"/>
          </w:rPr>
          <w:object w:dxaOrig="2180" w:dyaOrig="420" w14:anchorId="76A0EB69">
            <v:shape id="_x0000_i2267" type="#_x0000_t75" style="width:112.5pt;height:22.5pt" o:ole="">
              <v:imagedata r:id="rId2691" o:title=""/>
            </v:shape>
            <o:OLEObject Type="Embed" ProgID="Equation.DSMT4" ShapeID="_x0000_i2267" DrawAspect="Content" ObjectID="_1493211402" r:id="rId2692"/>
          </w:object>
        </w:r>
      </w:ins>
      <w:ins w:id="4684" w:author="rawlins" w:date="2015-04-03T15:59:00Z">
        <w:r>
          <w:t xml:space="preserve"> ,</w:t>
        </w:r>
      </w:ins>
    </w:p>
    <w:p w14:paraId="084E1274" w14:textId="522FD099" w:rsidR="00050662" w:rsidRPr="0097532C" w:rsidRDefault="00050662" w:rsidP="00050662">
      <w:pPr>
        <w:rPr>
          <w:ins w:id="4685" w:author="rawlins" w:date="2015-04-03T15:59:00Z"/>
        </w:rPr>
      </w:pPr>
      <w:ins w:id="4686" w:author="rawlins" w:date="2015-04-03T15:59:00Z">
        <w:r>
          <w:t xml:space="preserve">where </w:t>
        </w:r>
      </w:ins>
      <w:ins w:id="4687" w:author="rawlins" w:date="2015-04-03T15:59:00Z">
        <w:r w:rsidR="0081221D" w:rsidRPr="00A73162">
          <w:rPr>
            <w:position w:val="-12"/>
          </w:rPr>
          <w:object w:dxaOrig="920" w:dyaOrig="380" w14:anchorId="167422D8">
            <v:shape id="_x0000_i2268" type="#_x0000_t75" style="width:45pt;height:20.25pt" o:ole="">
              <v:imagedata r:id="rId2693" o:title=""/>
            </v:shape>
            <o:OLEObject Type="Embed" ProgID="Equation.DSMT4" ShapeID="_x0000_i2268" DrawAspect="Content" ObjectID="_1493211403" r:id="rId2694"/>
          </w:object>
        </w:r>
      </w:ins>
      <w:ins w:id="4688" w:author="rawlins" w:date="2015-04-03T15:59:00Z">
        <w:r>
          <w:t xml:space="preserve"> is the </w:t>
        </w:r>
      </w:ins>
      <w:ins w:id="4689" w:author="Gerard" w:date="2015-05-06T13:40:00Z">
        <w:r w:rsidR="0081221D">
          <w:t xml:space="preserve">stretched </w:t>
        </w:r>
      </w:ins>
      <w:ins w:id="4690" w:author="rawlins" w:date="2015-04-03T15:59:00Z">
        <w:r>
          <w:t>fiber orientation in the current (deformed) configuration</w:t>
        </w:r>
      </w:ins>
      <w:ins w:id="4691" w:author="Gerard" w:date="2015-05-06T13:41:00Z">
        <w:r w:rsidR="0081221D">
          <w:t xml:space="preserve"> and </w:t>
        </w:r>
      </w:ins>
      <w:ins w:id="4692" w:author="Gerard" w:date="2015-05-06T13:41:00Z">
        <w:r w:rsidR="0081221D" w:rsidRPr="0081221D">
          <w:rPr>
            <w:position w:val="-4"/>
          </w:rPr>
          <w:object w:dxaOrig="980" w:dyaOrig="320" w14:anchorId="7D96A8C5">
            <v:shape id="_x0000_i2269" type="#_x0000_t75" style="width:48.75pt;height:16.5pt" o:ole="">
              <v:imagedata r:id="rId2695" o:title=""/>
            </v:shape>
            <o:OLEObject Type="Embed" ProgID="Equation.DSMT4" ShapeID="_x0000_i2269" DrawAspect="Content" ObjectID="_1493211404" r:id="rId2696"/>
          </w:object>
        </w:r>
      </w:ins>
      <w:ins w:id="4693" w:author="Gerard" w:date="2015-05-06T13:41:00Z">
        <w:r w:rsidR="0081221D">
          <w:t xml:space="preserve"> is the left Cauchy-Green tensor</w:t>
        </w:r>
      </w:ins>
      <w:ins w:id="4694" w:author="rawlins" w:date="2015-04-03T15:59:00Z">
        <w:r>
          <w:t>.</w:t>
        </w:r>
      </w:ins>
    </w:p>
    <w:p w14:paraId="3626A22A" w14:textId="77777777" w:rsidR="00050662" w:rsidRPr="0097532C" w:rsidRDefault="00050662" w:rsidP="00050662">
      <w:pPr>
        <w:rPr>
          <w:ins w:id="4695" w:author="rawlins" w:date="2015-04-03T15:59:00Z"/>
        </w:rPr>
      </w:pPr>
    </w:p>
    <w:p w14:paraId="0327FDAD" w14:textId="77777777" w:rsidR="00050662" w:rsidRDefault="00050662" w:rsidP="00050662">
      <w:pPr>
        <w:rPr>
          <w:ins w:id="4696" w:author="rawlins" w:date="2015-04-03T15:59:00Z"/>
        </w:rPr>
      </w:pPr>
      <w:ins w:id="4697" w:author="rawlins" w:date="2015-04-03T15:59:00Z">
        <w:r>
          <w:rPr>
            <w:i/>
          </w:rPr>
          <w:t>Example</w:t>
        </w:r>
        <w:r>
          <w:t>:</w:t>
        </w:r>
      </w:ins>
    </w:p>
    <w:p w14:paraId="303B9636" w14:textId="77777777" w:rsidR="00050662" w:rsidRDefault="00050662" w:rsidP="00050662">
      <w:pPr>
        <w:rPr>
          <w:ins w:id="4698" w:author="rawlins" w:date="2015-04-03T15:59:00Z"/>
        </w:rPr>
      </w:pPr>
      <w:ins w:id="4699" w:author="rawlins" w:date="2015-04-03T15:59:00Z">
        <w:r>
          <w:t xml:space="preserve">Isotropic contraction in plane transverse to </w:t>
        </w:r>
      </w:ins>
      <w:ins w:id="4700" w:author="rawlins" w:date="2015-04-03T15:59:00Z">
        <w:r w:rsidRPr="00315B5A">
          <w:rPr>
            <w:position w:val="-12"/>
          </w:rPr>
          <w:object w:dxaOrig="220" w:dyaOrig="360" w14:anchorId="00696A27">
            <v:shape id="_x0000_i2270" type="#_x0000_t75" style="width:14.25pt;height:21.75pt" o:ole="">
              <v:imagedata r:id="rId2697" o:title=""/>
            </v:shape>
            <o:OLEObject Type="Embed" ProgID="Equation.DSMT4" ShapeID="_x0000_i2270" DrawAspect="Content" ObjectID="_1493211405" r:id="rId2698"/>
          </w:object>
        </w:r>
      </w:ins>
      <w:ins w:id="4701" w:author="rawlins" w:date="2015-04-03T15:59:00Z">
        <w:r>
          <w:t>, in a mixture containing a neo-Hookean solid.</w:t>
        </w:r>
      </w:ins>
    </w:p>
    <w:p w14:paraId="78FE7094" w14:textId="77777777" w:rsidR="00050662" w:rsidRDefault="00050662" w:rsidP="00050662">
      <w:pPr>
        <w:pStyle w:val="code"/>
        <w:rPr>
          <w:ins w:id="4702" w:author="rawlins" w:date="2015-04-03T15:59:00Z"/>
        </w:rPr>
      </w:pPr>
      <w:ins w:id="4703" w:author="rawlins" w:date="2015-04-03T15:59:00Z">
        <w:r>
          <w:t>&lt;material id="1" type="solid mixture"&gt;</w:t>
        </w:r>
      </w:ins>
    </w:p>
    <w:p w14:paraId="5431E23D" w14:textId="77777777" w:rsidR="00050662" w:rsidRDefault="00050662" w:rsidP="00050662">
      <w:pPr>
        <w:pStyle w:val="code"/>
        <w:rPr>
          <w:ins w:id="4704" w:author="rawlins" w:date="2015-04-03T15:59:00Z"/>
        </w:rPr>
      </w:pPr>
      <w:ins w:id="4705" w:author="rawlins" w:date="2015-04-03T15:59:00Z">
        <w:r>
          <w:tab/>
          <w:t>&lt;mat_axis type="local"&gt;0,0,0&lt;/mat_axis&gt;</w:t>
        </w:r>
      </w:ins>
    </w:p>
    <w:p w14:paraId="18C11D66" w14:textId="77777777" w:rsidR="00050662" w:rsidRDefault="00050662" w:rsidP="00050662">
      <w:pPr>
        <w:pStyle w:val="code"/>
        <w:rPr>
          <w:ins w:id="4706" w:author="rawlins" w:date="2015-04-03T15:59:00Z"/>
        </w:rPr>
      </w:pPr>
      <w:ins w:id="4707" w:author="rawlins" w:date="2015-04-03T15:59:00Z">
        <w:r>
          <w:tab/>
          <w:t>&lt;solid type="neo-Hookean"&gt;</w:t>
        </w:r>
      </w:ins>
    </w:p>
    <w:p w14:paraId="4391805C" w14:textId="77777777" w:rsidR="00050662" w:rsidRDefault="00050662" w:rsidP="00050662">
      <w:pPr>
        <w:pStyle w:val="code"/>
        <w:rPr>
          <w:ins w:id="4708" w:author="rawlins" w:date="2015-04-03T15:59:00Z"/>
        </w:rPr>
      </w:pPr>
      <w:ins w:id="4709" w:author="rawlins" w:date="2015-04-03T15:59:00Z">
        <w:r>
          <w:tab/>
        </w:r>
        <w:r>
          <w:tab/>
          <w:t>&lt;E&gt;1.0&lt;/E&gt;</w:t>
        </w:r>
      </w:ins>
    </w:p>
    <w:p w14:paraId="3FF62D00" w14:textId="77777777" w:rsidR="00050662" w:rsidRDefault="00050662" w:rsidP="00050662">
      <w:pPr>
        <w:pStyle w:val="code"/>
        <w:rPr>
          <w:ins w:id="4710" w:author="rawlins" w:date="2015-04-03T15:59:00Z"/>
        </w:rPr>
      </w:pPr>
      <w:ins w:id="4711" w:author="rawlins" w:date="2015-04-03T15:59:00Z">
        <w:r>
          <w:tab/>
        </w:r>
        <w:r>
          <w:tab/>
          <w:t>&lt;v&gt;0.3&lt;/v&gt;</w:t>
        </w:r>
      </w:ins>
    </w:p>
    <w:p w14:paraId="62294233" w14:textId="77777777" w:rsidR="00050662" w:rsidRDefault="00050662" w:rsidP="00050662">
      <w:pPr>
        <w:pStyle w:val="code"/>
        <w:rPr>
          <w:ins w:id="4712" w:author="rawlins" w:date="2015-04-03T15:59:00Z"/>
        </w:rPr>
      </w:pPr>
      <w:ins w:id="4713" w:author="rawlins" w:date="2015-04-03T15:59:00Z">
        <w:r>
          <w:tab/>
          <w:t>&lt;/solid&gt;</w:t>
        </w:r>
      </w:ins>
    </w:p>
    <w:p w14:paraId="63DD7943" w14:textId="77777777" w:rsidR="00050662" w:rsidRDefault="00050662" w:rsidP="00050662">
      <w:pPr>
        <w:pStyle w:val="code"/>
        <w:rPr>
          <w:ins w:id="4714" w:author="rawlins" w:date="2015-04-03T15:59:00Z"/>
        </w:rPr>
      </w:pPr>
      <w:ins w:id="4715" w:author="rawlins" w:date="2015-04-03T15:59:00Z">
        <w:r>
          <w:lastRenderedPageBreak/>
          <w:tab/>
          <w:t>&lt;solid type="prescribed trans iso active contraction"&gt;</w:t>
        </w:r>
      </w:ins>
    </w:p>
    <w:p w14:paraId="4281FE45" w14:textId="77777777" w:rsidR="00050662" w:rsidRPr="00E24C5F" w:rsidRDefault="00050662" w:rsidP="00050662">
      <w:pPr>
        <w:pStyle w:val="code"/>
        <w:rPr>
          <w:ins w:id="4716" w:author="rawlins" w:date="2015-04-03T15:59:00Z"/>
        </w:rPr>
      </w:pPr>
      <w:ins w:id="4717" w:author="rawlins" w:date="2015-04-03T15:59:00Z">
        <w:r>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4718" w:author="rawlins" w:date="2015-04-03T15:59:00Z"/>
        </w:rPr>
      </w:pPr>
      <w:ins w:id="4719" w:author="rawlins" w:date="2015-04-03T15:59:00Z">
        <w:r w:rsidRPr="00E24C5F">
          <w:tab/>
        </w:r>
        <w:r w:rsidRPr="00E24C5F">
          <w:tab/>
          <w:t>&lt;theta&gt;0&lt;/theta&gt;</w:t>
        </w:r>
      </w:ins>
    </w:p>
    <w:p w14:paraId="1497C7DF" w14:textId="77777777" w:rsidR="00050662" w:rsidRDefault="00050662" w:rsidP="00050662">
      <w:pPr>
        <w:pStyle w:val="code"/>
        <w:rPr>
          <w:ins w:id="4720" w:author="rawlins" w:date="2015-04-03T15:59:00Z"/>
        </w:rPr>
      </w:pPr>
      <w:ins w:id="4721" w:author="rawlins" w:date="2015-04-03T15:59:00Z">
        <w:r w:rsidRPr="00E24C5F">
          <w:tab/>
        </w:r>
        <w:r w:rsidRPr="00E24C5F">
          <w:tab/>
          <w:t>&lt;phi&gt;90&lt;/phi&gt;</w:t>
        </w:r>
      </w:ins>
    </w:p>
    <w:p w14:paraId="1DDB7DDF" w14:textId="77777777" w:rsidR="00050662" w:rsidRPr="00E24C5F" w:rsidRDefault="00050662" w:rsidP="00050662">
      <w:pPr>
        <w:pStyle w:val="code"/>
        <w:rPr>
          <w:ins w:id="4722" w:author="rawlins" w:date="2015-04-03T15:59:00Z"/>
        </w:rPr>
      </w:pPr>
      <w:ins w:id="4723" w:author="rawlins" w:date="2015-04-03T15:59:00Z">
        <w:r w:rsidRPr="00E24C5F">
          <w:tab/>
          <w:t>&lt;/solid&gt;</w:t>
        </w:r>
      </w:ins>
    </w:p>
    <w:p w14:paraId="08788EE9" w14:textId="77777777" w:rsidR="00050662" w:rsidRDefault="00050662" w:rsidP="00050662">
      <w:pPr>
        <w:pStyle w:val="code"/>
        <w:rPr>
          <w:ins w:id="4724" w:author="rawlins" w:date="2015-04-03T15:59:00Z"/>
        </w:rPr>
      </w:pPr>
      <w:ins w:id="4725" w:author="rawlins" w:date="2015-04-03T15:59:00Z">
        <w:r>
          <w:t>&lt;/material&gt;</w:t>
        </w:r>
      </w:ins>
    </w:p>
    <w:p w14:paraId="140F2B48" w14:textId="77777777" w:rsidR="00050662" w:rsidRDefault="00050662" w:rsidP="00050662">
      <w:pPr>
        <w:rPr>
          <w:ins w:id="4726" w:author="rawlins" w:date="2015-04-03T15:59:00Z"/>
        </w:rPr>
      </w:pPr>
    </w:p>
    <w:p w14:paraId="24FC2A32" w14:textId="77777777" w:rsidR="00050662" w:rsidRDefault="00050662" w:rsidP="00050662">
      <w:pPr>
        <w:pStyle w:val="Heading4"/>
        <w:rPr>
          <w:ins w:id="4727" w:author="rawlins" w:date="2015-04-03T15:59:00Z"/>
        </w:rPr>
      </w:pPr>
      <w:bookmarkStart w:id="4728" w:name="_Toc418602666"/>
      <w:ins w:id="4729" w:author="rawlins" w:date="2015-04-03T15:59:00Z">
        <w:r>
          <w:t>Prescribed Isotropic Active Contraction</w:t>
        </w:r>
        <w:bookmarkEnd w:id="4728"/>
      </w:ins>
    </w:p>
    <w:p w14:paraId="78EB8D1D" w14:textId="77777777" w:rsidR="00050662" w:rsidRDefault="00050662" w:rsidP="00050662">
      <w:pPr>
        <w:rPr>
          <w:ins w:id="4730" w:author="rawlins" w:date="2015-04-03T15:59:00Z"/>
        </w:rPr>
      </w:pPr>
      <w:ins w:id="4731"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732" w:author="rawlins" w:date="2015-04-03T15:59:00Z">
        <w:r>
          <w:fldChar w:fldCharType="separate"/>
        </w:r>
      </w:ins>
      <w:ins w:id="4733" w:author="Gerard" w:date="2015-04-08T21:50:00Z">
        <w:r w:rsidR="00C00DDA">
          <w:t xml:space="preserve">4.1.3.20. </w:t>
        </w:r>
      </w:ins>
      <w:ins w:id="4734" w:author="rawlins" w:date="2015-04-03T15:59:00Z">
        <w:del w:id="4735" w:author="Gerard" w:date="2015-04-08T21:50:00Z">
          <w:r w:rsidDel="00C00DDA">
            <w:delText xml:space="preserve">4.1.3.18. </w:delText>
          </w:r>
        </w:del>
        <w:r>
          <w:fldChar w:fldCharType="end"/>
        </w:r>
        <w:r w:rsidRPr="0097532C">
          <w:t xml:space="preserve">.  </w:t>
        </w:r>
        <w:r>
          <w:t>The following material parameters need to be defined:</w:t>
        </w:r>
      </w:ins>
    </w:p>
    <w:p w14:paraId="7F918047" w14:textId="77777777" w:rsidR="00050662" w:rsidRDefault="00050662" w:rsidP="00050662">
      <w:pPr>
        <w:rPr>
          <w:ins w:id="4736"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9"/>
        <w:gridCol w:w="523"/>
      </w:tblGrid>
      <w:tr w:rsidR="00050662" w14:paraId="126A5A52" w14:textId="77777777" w:rsidTr="00050662">
        <w:trPr>
          <w:ins w:id="4737" w:author="rawlins" w:date="2015-04-03T15:59:00Z"/>
        </w:trPr>
        <w:tc>
          <w:tcPr>
            <w:tcW w:w="0" w:type="auto"/>
            <w:shd w:val="clear" w:color="auto" w:fill="auto"/>
          </w:tcPr>
          <w:p w14:paraId="0BF30F9E" w14:textId="77777777" w:rsidR="00050662" w:rsidRDefault="00050662" w:rsidP="00050662">
            <w:pPr>
              <w:pStyle w:val="code"/>
              <w:rPr>
                <w:ins w:id="4738" w:author="rawlins" w:date="2015-04-03T15:59:00Z"/>
              </w:rPr>
            </w:pPr>
            <w:ins w:id="4739" w:author="rawlins" w:date="2015-04-03T15:59:00Z">
              <w:r>
                <w:t>&lt;T0&gt;</w:t>
              </w:r>
            </w:ins>
          </w:p>
        </w:tc>
        <w:tc>
          <w:tcPr>
            <w:tcW w:w="0" w:type="auto"/>
            <w:shd w:val="clear" w:color="auto" w:fill="auto"/>
          </w:tcPr>
          <w:p w14:paraId="06AAE290" w14:textId="77777777" w:rsidR="00050662" w:rsidRDefault="00050662" w:rsidP="00050662">
            <w:pPr>
              <w:rPr>
                <w:ins w:id="4740" w:author="rawlins" w:date="2015-04-03T15:59:00Z"/>
              </w:rPr>
            </w:pPr>
            <w:ins w:id="4741" w:author="rawlins" w:date="2015-04-03T15:59:00Z">
              <w:r w:rsidRPr="00315B5A">
                <w:rPr>
                  <w:position w:val="-12"/>
                </w:rPr>
                <w:object w:dxaOrig="260" w:dyaOrig="360" w14:anchorId="6719F7B0">
                  <v:shape id="_x0000_i2271" type="#_x0000_t75" style="width:14.25pt;height:21.75pt" o:ole="">
                    <v:imagedata r:id="rId2699" o:title=""/>
                  </v:shape>
                  <o:OLEObject Type="Embed" ProgID="Equation.DSMT4" ShapeID="_x0000_i2271" DrawAspect="Content" ObjectID="_1493211406" r:id="rId2700"/>
                </w:object>
              </w:r>
            </w:ins>
            <w:ins w:id="4742" w:author="rawlins" w:date="2015-04-03T15:59:00Z">
              <w:r>
                <w:t>, representing the prescribed stress</w:t>
              </w:r>
            </w:ins>
          </w:p>
        </w:tc>
        <w:tc>
          <w:tcPr>
            <w:tcW w:w="0" w:type="auto"/>
          </w:tcPr>
          <w:p w14:paraId="64C270B2" w14:textId="77777777" w:rsidR="00050662" w:rsidRPr="00AF2221" w:rsidRDefault="00050662" w:rsidP="00050662">
            <w:pPr>
              <w:rPr>
                <w:ins w:id="4743" w:author="rawlins" w:date="2015-04-03T15:59:00Z"/>
                <w:position w:val="-10"/>
              </w:rPr>
            </w:pPr>
            <w:ins w:id="4744" w:author="rawlins" w:date="2015-04-03T15:59:00Z">
              <w:r>
                <w:t>[</w:t>
              </w:r>
              <w:r>
                <w:rPr>
                  <w:b/>
                </w:rPr>
                <w:t>P</w:t>
              </w:r>
              <w:r>
                <w:t>]</w:t>
              </w:r>
            </w:ins>
          </w:p>
        </w:tc>
      </w:tr>
    </w:tbl>
    <w:p w14:paraId="1517C6B8" w14:textId="77777777" w:rsidR="00050662" w:rsidRDefault="00050662" w:rsidP="00050662">
      <w:pPr>
        <w:rPr>
          <w:ins w:id="4745" w:author="rawlins" w:date="2015-04-03T15:59:00Z"/>
        </w:rPr>
      </w:pPr>
      <w:ins w:id="4746" w:author="rawlins" w:date="2015-04-03T15:59:00Z">
        <w:r>
          <w:t xml:space="preserve">The active stress </w:t>
        </w:r>
      </w:ins>
      <w:ins w:id="4747" w:author="rawlins" w:date="2015-04-03T15:59:00Z">
        <w:r w:rsidRPr="00315B5A">
          <w:rPr>
            <w:position w:val="-6"/>
          </w:rPr>
          <w:object w:dxaOrig="320" w:dyaOrig="320" w14:anchorId="6A400A81">
            <v:shape id="_x0000_i2272" type="#_x0000_t75" style="width:14.25pt;height:14.25pt" o:ole="">
              <v:imagedata r:id="rId2701" o:title=""/>
            </v:shape>
            <o:OLEObject Type="Embed" ProgID="Equation.DSMT4" ShapeID="_x0000_i2272" DrawAspect="Content" ObjectID="_1493211407" r:id="rId2702"/>
          </w:object>
        </w:r>
      </w:ins>
      <w:ins w:id="4748" w:author="rawlins" w:date="2015-04-03T15:59:00Z">
        <w:r>
          <w:t xml:space="preserve"> for this material is given by</w:t>
        </w:r>
      </w:ins>
    </w:p>
    <w:p w14:paraId="4C2F4CE5" w14:textId="77777777" w:rsidR="00050662" w:rsidRDefault="00050662" w:rsidP="00050662">
      <w:pPr>
        <w:pStyle w:val="MTDisplayEquation"/>
        <w:rPr>
          <w:ins w:id="4749" w:author="rawlins" w:date="2015-04-03T15:59:00Z"/>
        </w:rPr>
      </w:pPr>
      <w:ins w:id="4750" w:author="rawlins" w:date="2015-04-03T15:59:00Z">
        <w:r>
          <w:tab/>
        </w:r>
      </w:ins>
      <w:ins w:id="4751" w:author="rawlins" w:date="2015-04-03T15:59:00Z">
        <w:r w:rsidR="0081221D" w:rsidRPr="00315B5A">
          <w:rPr>
            <w:position w:val="-12"/>
          </w:rPr>
          <w:object w:dxaOrig="1240" w:dyaOrig="400" w14:anchorId="35DFF0D9">
            <v:shape id="_x0000_i2273" type="#_x0000_t75" style="width:60.75pt;height:22.5pt" o:ole="">
              <v:imagedata r:id="rId2703" o:title=""/>
            </v:shape>
            <o:OLEObject Type="Embed" ProgID="Equation.DSMT4" ShapeID="_x0000_i2273" DrawAspect="Content" ObjectID="_1493211408" r:id="rId2704"/>
          </w:object>
        </w:r>
      </w:ins>
      <w:ins w:id="4752" w:author="rawlins" w:date="2015-04-03T15:59:00Z">
        <w:r>
          <w:t xml:space="preserve"> .</w:t>
        </w:r>
      </w:ins>
    </w:p>
    <w:p w14:paraId="4DA5D50B" w14:textId="77777777" w:rsidR="00050662" w:rsidRPr="0097532C" w:rsidRDefault="00050662" w:rsidP="00050662">
      <w:pPr>
        <w:rPr>
          <w:ins w:id="4753" w:author="rawlins" w:date="2015-04-03T15:59:00Z"/>
        </w:rPr>
      </w:pPr>
    </w:p>
    <w:p w14:paraId="6DEAD764" w14:textId="77777777" w:rsidR="00050662" w:rsidRDefault="00050662" w:rsidP="00050662">
      <w:pPr>
        <w:rPr>
          <w:ins w:id="4754" w:author="rawlins" w:date="2015-04-03T15:59:00Z"/>
        </w:rPr>
      </w:pPr>
      <w:ins w:id="4755" w:author="rawlins" w:date="2015-04-03T15:59:00Z">
        <w:r>
          <w:rPr>
            <w:i/>
          </w:rPr>
          <w:t>Example</w:t>
        </w:r>
        <w:r>
          <w:t>:</w:t>
        </w:r>
      </w:ins>
    </w:p>
    <w:p w14:paraId="655613B5" w14:textId="77777777" w:rsidR="00050662" w:rsidRDefault="00050662" w:rsidP="00050662">
      <w:pPr>
        <w:rPr>
          <w:ins w:id="4756" w:author="rawlins" w:date="2015-04-03T15:59:00Z"/>
        </w:rPr>
      </w:pPr>
      <w:ins w:id="4757" w:author="rawlins" w:date="2015-04-03T15:59:00Z">
        <w:r>
          <w:t>Isotropic contraction in a mixture containing a neo-Hookean solid.</w:t>
        </w:r>
      </w:ins>
    </w:p>
    <w:p w14:paraId="323EF4AD" w14:textId="77777777" w:rsidR="00050662" w:rsidRDefault="00050662" w:rsidP="00050662">
      <w:pPr>
        <w:pStyle w:val="code"/>
        <w:rPr>
          <w:ins w:id="4758" w:author="rawlins" w:date="2015-04-03T15:59:00Z"/>
        </w:rPr>
      </w:pPr>
      <w:ins w:id="4759" w:author="rawlins" w:date="2015-04-03T15:59:00Z">
        <w:r>
          <w:t>&lt;material id="1" type="solid mixture"&gt;</w:t>
        </w:r>
      </w:ins>
    </w:p>
    <w:p w14:paraId="343D563B" w14:textId="77777777" w:rsidR="00050662" w:rsidRDefault="00050662" w:rsidP="00050662">
      <w:pPr>
        <w:pStyle w:val="code"/>
        <w:rPr>
          <w:ins w:id="4760" w:author="rawlins" w:date="2015-04-03T15:59:00Z"/>
        </w:rPr>
      </w:pPr>
      <w:ins w:id="4761" w:author="rawlins" w:date="2015-04-03T15:59:00Z">
        <w:r>
          <w:tab/>
          <w:t>&lt;mat_axis type="local"&gt;0,0,0&lt;/mat_axis&gt;</w:t>
        </w:r>
      </w:ins>
    </w:p>
    <w:p w14:paraId="3021F6EB" w14:textId="77777777" w:rsidR="00050662" w:rsidRDefault="00050662" w:rsidP="00050662">
      <w:pPr>
        <w:pStyle w:val="code"/>
        <w:rPr>
          <w:ins w:id="4762" w:author="rawlins" w:date="2015-04-03T15:59:00Z"/>
        </w:rPr>
      </w:pPr>
      <w:ins w:id="4763" w:author="rawlins" w:date="2015-04-03T15:59:00Z">
        <w:r>
          <w:tab/>
          <w:t>&lt;solid type="neo-Hookean"&gt;</w:t>
        </w:r>
      </w:ins>
    </w:p>
    <w:p w14:paraId="220A54EA" w14:textId="77777777" w:rsidR="00050662" w:rsidRDefault="00050662" w:rsidP="00050662">
      <w:pPr>
        <w:pStyle w:val="code"/>
        <w:rPr>
          <w:ins w:id="4764" w:author="rawlins" w:date="2015-04-03T15:59:00Z"/>
        </w:rPr>
      </w:pPr>
      <w:ins w:id="4765" w:author="rawlins" w:date="2015-04-03T15:59:00Z">
        <w:r>
          <w:tab/>
        </w:r>
        <w:r>
          <w:tab/>
          <w:t>&lt;E&gt;1.0&lt;/E&gt;</w:t>
        </w:r>
      </w:ins>
    </w:p>
    <w:p w14:paraId="016849B0" w14:textId="77777777" w:rsidR="00050662" w:rsidRDefault="00050662" w:rsidP="00050662">
      <w:pPr>
        <w:pStyle w:val="code"/>
        <w:rPr>
          <w:ins w:id="4766" w:author="rawlins" w:date="2015-04-03T15:59:00Z"/>
        </w:rPr>
      </w:pPr>
      <w:ins w:id="4767" w:author="rawlins" w:date="2015-04-03T15:59:00Z">
        <w:r>
          <w:tab/>
        </w:r>
        <w:r>
          <w:tab/>
          <w:t>&lt;v&gt;0&lt;/v&gt;</w:t>
        </w:r>
      </w:ins>
    </w:p>
    <w:p w14:paraId="18DF8CA7" w14:textId="77777777" w:rsidR="00050662" w:rsidRDefault="00050662" w:rsidP="00050662">
      <w:pPr>
        <w:pStyle w:val="code"/>
        <w:rPr>
          <w:ins w:id="4768" w:author="rawlins" w:date="2015-04-03T15:59:00Z"/>
        </w:rPr>
      </w:pPr>
      <w:ins w:id="4769" w:author="rawlins" w:date="2015-04-03T15:59:00Z">
        <w:r>
          <w:tab/>
          <w:t>&lt;/solid&gt;</w:t>
        </w:r>
      </w:ins>
    </w:p>
    <w:p w14:paraId="5323A07C" w14:textId="77777777" w:rsidR="00050662" w:rsidRDefault="00050662" w:rsidP="00050662">
      <w:pPr>
        <w:pStyle w:val="code"/>
        <w:rPr>
          <w:ins w:id="4770" w:author="rawlins" w:date="2015-04-03T15:59:00Z"/>
        </w:rPr>
      </w:pPr>
      <w:ins w:id="4771" w:author="rawlins" w:date="2015-04-03T15:59:00Z">
        <w:r>
          <w:tab/>
          <w:t>&lt;solid type="prescribed isotropic active contraction"&gt;</w:t>
        </w:r>
      </w:ins>
    </w:p>
    <w:p w14:paraId="18D094C5" w14:textId="77777777" w:rsidR="00050662" w:rsidRPr="00E24C5F" w:rsidRDefault="00050662" w:rsidP="00050662">
      <w:pPr>
        <w:pStyle w:val="code"/>
        <w:rPr>
          <w:ins w:id="4772" w:author="rawlins" w:date="2015-04-03T15:59:00Z"/>
        </w:rPr>
      </w:pPr>
      <w:ins w:id="4773"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4774" w:author="rawlins" w:date="2015-04-03T15:59:00Z"/>
        </w:rPr>
      </w:pPr>
      <w:ins w:id="4775" w:author="rawlins" w:date="2015-04-03T15:59:00Z">
        <w:r w:rsidRPr="00E24C5F">
          <w:tab/>
          <w:t>&lt;/solid&gt;</w:t>
        </w:r>
      </w:ins>
    </w:p>
    <w:p w14:paraId="26055C97" w14:textId="77777777" w:rsidR="00050662" w:rsidRDefault="00050662" w:rsidP="00050662">
      <w:pPr>
        <w:pStyle w:val="code"/>
        <w:rPr>
          <w:ins w:id="4776" w:author="rawlins" w:date="2015-04-03T15:59:00Z"/>
        </w:rPr>
      </w:pPr>
      <w:ins w:id="4777" w:author="rawlins" w:date="2015-04-03T15:59:00Z">
        <w:r>
          <w:t>&lt;/material&gt;</w:t>
        </w:r>
      </w:ins>
    </w:p>
    <w:p w14:paraId="36BDC102" w14:textId="77777777" w:rsidR="00050662" w:rsidRPr="00494BEC" w:rsidRDefault="00050662" w:rsidP="00050662">
      <w:pPr>
        <w:rPr>
          <w:ins w:id="4778" w:author="rawlins" w:date="2015-04-03T15:59:00Z"/>
        </w:rPr>
      </w:pPr>
    </w:p>
    <w:p w14:paraId="28A22D63" w14:textId="77777777" w:rsidR="00050662" w:rsidRPr="00494BEC" w:rsidRDefault="00050662" w:rsidP="00050662">
      <w:pPr>
        <w:rPr>
          <w:ins w:id="4779" w:author="rawlins" w:date="2015-04-03T15:59:00Z"/>
        </w:rPr>
      </w:pPr>
    </w:p>
    <w:p w14:paraId="70B409A0" w14:textId="77777777" w:rsidR="00050662" w:rsidRPr="0097532C" w:rsidDel="0097532C" w:rsidRDefault="00050662" w:rsidP="00050662">
      <w:pPr>
        <w:rPr>
          <w:ins w:id="4780" w:author="rawlins" w:date="2015-04-03T15:59:00Z"/>
        </w:rPr>
      </w:pPr>
      <w:ins w:id="4781" w:author="rawlins" w:date="2015-04-03T15:59:00Z">
        <w:r>
          <w:br w:type="page"/>
        </w:r>
      </w:ins>
    </w:p>
    <w:p w14:paraId="626C2BAA" w14:textId="77777777" w:rsidR="006A0BC1" w:rsidRDefault="006A0BC1" w:rsidP="006A0BC1">
      <w:pPr>
        <w:pStyle w:val="Heading1"/>
      </w:pPr>
      <w:bookmarkStart w:id="4782" w:name="_Toc418602667"/>
      <w:r>
        <w:lastRenderedPageBreak/>
        <w:t>Restart Input file</w:t>
      </w:r>
      <w:bookmarkEnd w:id="4242"/>
      <w:bookmarkEnd w:id="4243"/>
      <w:bookmarkEnd w:id="4782"/>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783" w:name="_Toc418602668"/>
      <w:r>
        <w:t>The Archive Section</w:t>
      </w:r>
      <w:bookmarkEnd w:id="4783"/>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784" w:name="_Toc418602669"/>
      <w:r>
        <w:lastRenderedPageBreak/>
        <w:t>The Control Section</w:t>
      </w:r>
      <w:bookmarkEnd w:id="4784"/>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785" w:name="_Toc418602670"/>
      <w:r>
        <w:t>The LoadData Section</w:t>
      </w:r>
      <w:bookmarkEnd w:id="4785"/>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786" w:name="_Toc418602671"/>
      <w:r>
        <w:t>Example</w:t>
      </w:r>
      <w:bookmarkEnd w:id="4786"/>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787" w:name="_Ref293568242"/>
      <w:bookmarkStart w:id="4788" w:name="_Toc418602672"/>
      <w:r>
        <w:lastRenderedPageBreak/>
        <w:t>Multi-step Analysis</w:t>
      </w:r>
      <w:bookmarkEnd w:id="4787"/>
      <w:bookmarkEnd w:id="4788"/>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789" w:name="_Toc418602673"/>
      <w:r>
        <w:t xml:space="preserve">The Step </w:t>
      </w:r>
      <w:r w:rsidR="00D153DC">
        <w:t>S</w:t>
      </w:r>
      <w:r>
        <w:t>ection</w:t>
      </w:r>
      <w:bookmarkEnd w:id="4789"/>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790" w:name="_Toc418602674"/>
      <w:r>
        <w:t>Control Settings</w:t>
      </w:r>
      <w:bookmarkEnd w:id="4790"/>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791" w:name="_Toc418602675"/>
      <w:r>
        <w:t>Boundary Conditions</w:t>
      </w:r>
      <w:bookmarkEnd w:id="4791"/>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792" w:name="_Toc418602676"/>
      <w:r>
        <w:t>Relative Boundary Conditions</w:t>
      </w:r>
      <w:bookmarkEnd w:id="4792"/>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793" w:name="_Toc418602677"/>
      <w:r>
        <w:t>An Example</w:t>
      </w:r>
      <w:bookmarkEnd w:id="4793"/>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794" w:name="_Ref292524274"/>
      <w:bookmarkStart w:id="4795" w:name="_Ref293568253"/>
      <w:bookmarkStart w:id="4796" w:name="_Ref293568696"/>
      <w:bookmarkStart w:id="4797" w:name="_Toc418602678"/>
      <w:r>
        <w:lastRenderedPageBreak/>
        <w:t>Parameter Optimization</w:t>
      </w:r>
      <w:bookmarkEnd w:id="4794"/>
      <w:bookmarkEnd w:id="4795"/>
      <w:bookmarkEnd w:id="4796"/>
      <w:bookmarkEnd w:id="4797"/>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798" w:name="_Toc418602679"/>
      <w:r>
        <w:t xml:space="preserve">Optimization </w:t>
      </w:r>
      <w:r w:rsidR="00D153DC">
        <w:t>I</w:t>
      </w:r>
      <w:r>
        <w:t xml:space="preserve">nput </w:t>
      </w:r>
      <w:r w:rsidR="00D153DC">
        <w:t>F</w:t>
      </w:r>
      <w:r>
        <w:t>ile</w:t>
      </w:r>
      <w:bookmarkEnd w:id="4798"/>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799" w:name="_Toc418602680"/>
      <w:r>
        <w:t xml:space="preserve">Model </w:t>
      </w:r>
      <w:r w:rsidR="00FD648A">
        <w:t>S</w:t>
      </w:r>
      <w:r>
        <w:t>ection</w:t>
      </w:r>
      <w:bookmarkEnd w:id="4799"/>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800" w:name="_Toc418602681"/>
      <w:r>
        <w:t xml:space="preserve">Options </w:t>
      </w:r>
      <w:r w:rsidR="00FD648A">
        <w:t>S</w:t>
      </w:r>
      <w:r>
        <w:t>ection</w:t>
      </w:r>
      <w:bookmarkEnd w:id="4800"/>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705"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274" type="#_x0000_t75" style="width:129.75pt;height:36.75pt" o:ole="">
            <v:imagedata r:id="rId2706" o:title=""/>
          </v:shape>
          <o:OLEObject Type="Embed" ProgID="Equation.DSMT4" ShapeID="_x0000_i2274" DrawAspect="Content" ObjectID="_1493211409" r:id="rId2707"/>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275" type="#_x0000_t75" style="width:35.25pt;height:21.75pt" o:ole="">
            <v:imagedata r:id="rId2708" o:title=""/>
          </v:shape>
          <o:OLEObject Type="Embed" ProgID="Equation.DSMT4" ShapeID="_x0000_i2275" DrawAspect="Content" ObjectID="_1493211410" r:id="rId2709"/>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276" type="#_x0000_t75" style="width:36.75pt;height:21.75pt" o:ole="">
            <v:imagedata r:id="rId2710" o:title=""/>
          </v:shape>
          <o:OLEObject Type="Embed" ProgID="Equation.DSMT4" ShapeID="_x0000_i2276" DrawAspect="Content" ObjectID="_1493211411" r:id="rId2711"/>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277" type="#_x0000_t75" style="width:4in;height:36.75pt" o:ole="">
            <v:imagedata r:id="rId2712" o:title=""/>
          </v:shape>
          <o:OLEObject Type="Embed" ProgID="Equation.DSMT4" ShapeID="_x0000_i2277" DrawAspect="Content" ObjectID="_1493211412" r:id="rId2713"/>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278" type="#_x0000_t75" style="width:21.75pt;height:21.75pt" o:ole="">
            <v:imagedata r:id="rId2714" o:title=""/>
          </v:shape>
          <o:OLEObject Type="Embed" ProgID="Equation.DSMT4" ShapeID="_x0000_i2278" DrawAspect="Content" ObjectID="_1493211413" r:id="rId2715"/>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279" type="#_x0000_t75" style="width:78.75pt;height:21.75pt" o:ole="">
            <v:imagedata r:id="rId2716" o:title=""/>
          </v:shape>
          <o:OLEObject Type="Embed" ProgID="Equation.DSMT4" ShapeID="_x0000_i2279" DrawAspect="Content" ObjectID="_1493211414" r:id="rId2717"/>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280" type="#_x0000_t75" style="width:6.75pt;height:14.25pt" o:ole="">
            <v:imagedata r:id="rId2718" o:title=""/>
          </v:shape>
          <o:OLEObject Type="Embed" ProgID="Equation.DSMT4" ShapeID="_x0000_i2280" DrawAspect="Content" ObjectID="_1493211415" r:id="rId2719"/>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801" w:name="_Toc418602682"/>
      <w:r>
        <w:t xml:space="preserve">Function </w:t>
      </w:r>
      <w:r w:rsidR="00FD648A">
        <w:t>S</w:t>
      </w:r>
      <w:r>
        <w:t>ection</w:t>
      </w:r>
      <w:bookmarkEnd w:id="4801"/>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802" w:name="_Toc418602683"/>
      <w:r>
        <w:t>Parameters Section</w:t>
      </w:r>
      <w:bookmarkEnd w:id="4802"/>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803" w:name="_Toc315443445"/>
      <w:bookmarkStart w:id="4804" w:name="_Toc315942963"/>
      <w:bookmarkStart w:id="4805" w:name="_Toc315943227"/>
      <w:bookmarkStart w:id="4806" w:name="_Toc315943491"/>
      <w:bookmarkEnd w:id="4803"/>
      <w:bookmarkEnd w:id="4804"/>
      <w:bookmarkEnd w:id="4805"/>
      <w:bookmarkEnd w:id="4806"/>
      <w:r>
        <w:t xml:space="preserve"> </w:t>
      </w:r>
      <w:bookmarkStart w:id="4807" w:name="_Toc418602684"/>
      <w:r>
        <w:t>Constraints Section</w:t>
      </w:r>
      <w:bookmarkEnd w:id="4807"/>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281" type="#_x0000_t75" style="width:137.25pt;height:21.75pt" o:ole="">
            <v:imagedata r:id="rId2720" o:title=""/>
          </v:shape>
          <o:OLEObject Type="Embed" ProgID="Equation.DSMT4" ShapeID="_x0000_i2281" DrawAspect="Content" ObjectID="_1493211416" r:id="rId2721"/>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282" type="#_x0000_t75" style="width:65.25pt;height:21.75pt" o:ole="">
            <v:imagedata r:id="rId2722" o:title=""/>
          </v:shape>
          <o:OLEObject Type="Embed" ProgID="Equation.DSMT4" ShapeID="_x0000_i2282" DrawAspect="Content" ObjectID="_1493211417" r:id="rId2723"/>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283" type="#_x0000_t75" style="width:1in;height:21.75pt" o:ole="">
            <v:imagedata r:id="rId2724" o:title=""/>
          </v:shape>
          <o:OLEObject Type="Embed" ProgID="Equation.DSMT4" ShapeID="_x0000_i2283" DrawAspect="Content" ObjectID="_1493211418" r:id="rId2725"/>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4808" w:name="_Toc418602685"/>
      <w:r>
        <w:t>Load</w:t>
      </w:r>
      <w:r w:rsidR="00FD648A">
        <w:t xml:space="preserve"> </w:t>
      </w:r>
      <w:r>
        <w:t>Data Section</w:t>
      </w:r>
      <w:bookmarkEnd w:id="4808"/>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809" w:author="Gerard" w:date="2015-04-08T21:50:00Z">
        <w:r w:rsidR="00C00DDA">
          <w:t>3.15</w:t>
        </w:r>
      </w:ins>
      <w:del w:id="4810"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284" type="#_x0000_t75" style="width:36.75pt;height:21.75pt" o:ole="">
            <v:imagedata r:id="rId2726" o:title=""/>
          </v:shape>
          <o:OLEObject Type="Embed" ProgID="Equation.DSMT4" ShapeID="_x0000_i2284" DrawAspect="Content" ObjectID="_1493211419" r:id="rId2727"/>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811" w:name="_Ref386029811"/>
      <w:bookmarkStart w:id="4812" w:name="_Toc418602686"/>
      <w:r>
        <w:t xml:space="preserve">Running a </w:t>
      </w:r>
      <w:r w:rsidR="00FD648A">
        <w:t>P</w:t>
      </w:r>
      <w:r>
        <w:t xml:space="preserve">arameter </w:t>
      </w:r>
      <w:r w:rsidR="00FD648A">
        <w:t>O</w:t>
      </w:r>
      <w:r>
        <w:t>ptimization</w:t>
      </w:r>
      <w:bookmarkEnd w:id="4811"/>
      <w:bookmarkEnd w:id="4812"/>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813" w:name="_Toc418602687"/>
      <w:r>
        <w:t xml:space="preserve">An </w:t>
      </w:r>
      <w:r w:rsidR="00FD648A">
        <w:t>E</w:t>
      </w:r>
      <w:r>
        <w:t xml:space="preserve">xample </w:t>
      </w:r>
      <w:r w:rsidR="00FD648A">
        <w:t>I</w:t>
      </w:r>
      <w:r>
        <w:t xml:space="preserve">nput </w:t>
      </w:r>
      <w:r w:rsidR="00FD648A">
        <w:t>F</w:t>
      </w:r>
      <w:r>
        <w:t>ile</w:t>
      </w:r>
      <w:bookmarkEnd w:id="4813"/>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814" w:name="_Toc418602688"/>
      <w:r>
        <w:lastRenderedPageBreak/>
        <w:t>Troubleshooting</w:t>
      </w:r>
      <w:bookmarkEnd w:id="4814"/>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815" w:name="_Toc418602689"/>
      <w:r>
        <w:t xml:space="preserve">Before </w:t>
      </w:r>
      <w:r w:rsidR="00FD648A">
        <w:t>Y</w:t>
      </w:r>
      <w:r>
        <w:t xml:space="preserve">ou </w:t>
      </w:r>
      <w:r w:rsidR="00FD648A">
        <w:t>R</w:t>
      </w:r>
      <w:r>
        <w:t xml:space="preserve">un </w:t>
      </w:r>
      <w:r w:rsidR="00FD648A">
        <w:t>Y</w:t>
      </w:r>
      <w:r>
        <w:t xml:space="preserve">our </w:t>
      </w:r>
      <w:r w:rsidR="00FD648A">
        <w:t>M</w:t>
      </w:r>
      <w:r>
        <w:t>odel</w:t>
      </w:r>
      <w:bookmarkEnd w:id="4815"/>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816" w:name="_Toc418602690"/>
      <w:r>
        <w:t>The Finite Element Mesh</w:t>
      </w:r>
      <w:bookmarkEnd w:id="4816"/>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4817" w:author="Gerard" w:date="2015-04-08T21:50:00Z">
        <w:r w:rsidR="00C00DDA">
          <w:t>3.8.2</w:t>
        </w:r>
      </w:ins>
      <w:del w:id="4818"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819" w:name="_Toc418602691"/>
      <w:r>
        <w:t>Materials</w:t>
      </w:r>
      <w:bookmarkEnd w:id="4819"/>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820" w:name="_Toc418602692"/>
      <w:r>
        <w:t>Boundary Conditions</w:t>
      </w:r>
      <w:bookmarkEnd w:id="4820"/>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821" w:name="_Toc418602693"/>
      <w:r>
        <w:t xml:space="preserve">Debugging a </w:t>
      </w:r>
      <w:r w:rsidR="00FD648A">
        <w:t>M</w:t>
      </w:r>
      <w:r>
        <w:t>odel</w:t>
      </w:r>
      <w:bookmarkEnd w:id="4821"/>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822" w:name="_Toc418602694"/>
      <w:r>
        <w:t xml:space="preserve">Common </w:t>
      </w:r>
      <w:r w:rsidR="00FD648A">
        <w:t>I</w:t>
      </w:r>
      <w:r>
        <w:t>ssues</w:t>
      </w:r>
      <w:bookmarkEnd w:id="4822"/>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823" w:name="_Toc418602695"/>
      <w:r>
        <w:t>Invert</w:t>
      </w:r>
      <w:r w:rsidR="00360647">
        <w:t>ed</w:t>
      </w:r>
      <w:r>
        <w:t xml:space="preserve"> elements</w:t>
      </w:r>
      <w:bookmarkEnd w:id="4823"/>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824" w:name="_Toc418602696"/>
      <w:r>
        <w:t>Material instability</w:t>
      </w:r>
      <w:bookmarkEnd w:id="4824"/>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825" w:name="_Toc418602697"/>
      <w:r>
        <w:t>Time step too large</w:t>
      </w:r>
      <w:bookmarkEnd w:id="4825"/>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4826" w:name="_Toc418602698"/>
      <w:r>
        <w:t>Elements too distorted</w:t>
      </w:r>
      <w:bookmarkEnd w:id="4826"/>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4827" w:name="_Toc418602699"/>
      <w:r>
        <w:t>Shells are too thick</w:t>
      </w:r>
      <w:bookmarkEnd w:id="4827"/>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4828" w:name="_Toc418602700"/>
      <w:r>
        <w:t>Rigid body modes</w:t>
      </w:r>
      <w:bookmarkEnd w:id="4828"/>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4829" w:name="_Toc418602701"/>
      <w:r>
        <w:t>Failure to converge</w:t>
      </w:r>
      <w:bookmarkEnd w:id="4829"/>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4830" w:name="_Ref376440249"/>
      <w:bookmarkStart w:id="4831" w:name="_Toc418602702"/>
      <w:r>
        <w:t>No loads applied</w:t>
      </w:r>
      <w:bookmarkEnd w:id="4830"/>
      <w:bookmarkEnd w:id="4831"/>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4832" w:name="_Toc418602703"/>
      <w:r>
        <w:t>Convergence Tolerance Too Tight</w:t>
      </w:r>
      <w:bookmarkEnd w:id="4832"/>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4833" w:name="_Toc418602704"/>
      <w:r>
        <w:t>Forcing convergence</w:t>
      </w:r>
      <w:bookmarkEnd w:id="4833"/>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4834" w:name="_Toc418602705"/>
      <w:r>
        <w:t>Problems due to Contact</w:t>
      </w:r>
      <w:bookmarkEnd w:id="4834"/>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4835" w:name="_Ref376440776"/>
      <w:bookmarkStart w:id="4836" w:name="_Toc418602706"/>
      <w:r>
        <w:t>G</w:t>
      </w:r>
      <w:r w:rsidR="00973685">
        <w:t xml:space="preserve">uidelines for </w:t>
      </w:r>
      <w:r w:rsidR="00847E07">
        <w:t>Contact</w:t>
      </w:r>
      <w:r w:rsidR="00973685">
        <w:t xml:space="preserve"> Problems</w:t>
      </w:r>
      <w:bookmarkEnd w:id="4835"/>
      <w:bookmarkEnd w:id="4836"/>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4837" w:name="_Toc418602707"/>
      <w:r>
        <w:t>The penalty method</w:t>
      </w:r>
      <w:bookmarkEnd w:id="4837"/>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4838" w:name="_Toc418602708"/>
      <w:r>
        <w:t>Augmented Lagrangian Method</w:t>
      </w:r>
      <w:bookmarkEnd w:id="4838"/>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4839" w:name="_Toc418602709"/>
      <w:r>
        <w:t>Initial Separation</w:t>
      </w:r>
      <w:bookmarkEnd w:id="4839"/>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4840" w:name="_Ref376431879"/>
      <w:bookmarkStart w:id="4841" w:name="_Toc418602710"/>
      <w:r>
        <w:t>Guidelines for Multiphasic Analyses</w:t>
      </w:r>
      <w:bookmarkEnd w:id="4840"/>
      <w:bookmarkEnd w:id="4841"/>
    </w:p>
    <w:p w14:paraId="3A4C47FE" w14:textId="77777777" w:rsidR="009339D1" w:rsidRPr="00AB593C" w:rsidRDefault="009339D1" w:rsidP="009339D1">
      <w:pPr>
        <w:pStyle w:val="Heading3"/>
      </w:pPr>
      <w:bookmarkStart w:id="4842" w:name="_Toc418602711"/>
      <w:r>
        <w:t>Initial State of Swelling</w:t>
      </w:r>
      <w:bookmarkEnd w:id="4842"/>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ins w:id="4843" w:author="Gerard" w:date="2015-04-08T21:50:00Z">
        <w:r w:rsidR="00C00DDA">
          <w:t>3.5.1</w:t>
        </w:r>
      </w:ins>
      <w:del w:id="4844"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4845" w:author="Gerard" w:date="2015-04-08T21:50:00Z">
        <w:r w:rsidR="00C00DDA">
          <w:t>3.10.1</w:t>
        </w:r>
      </w:ins>
      <w:del w:id="4846"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4847" w:name="_Ref188326917"/>
      <w:bookmarkStart w:id="4848" w:name="_Toc418602712"/>
      <w:r>
        <w:t>Prescribed Boundary Conditions</w:t>
      </w:r>
      <w:bookmarkEnd w:id="4847"/>
      <w:bookmarkEnd w:id="4848"/>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285" type="#_x0000_t75" style="width:36.75pt;height:21.75pt" o:ole="">
            <v:imagedata r:id="rId2728" o:title=""/>
          </v:shape>
          <o:OLEObject Type="Embed" ProgID="Equation.DSMT4" ShapeID="_x0000_i2285" DrawAspect="Content" ObjectID="_1493211420" r:id="rId2729"/>
        </w:object>
      </w:r>
      <w:r>
        <w:t xml:space="preserve"> and </w:t>
      </w:r>
      <w:r w:rsidR="006C2049" w:rsidRPr="006C2049">
        <w:rPr>
          <w:position w:val="-14"/>
        </w:rPr>
        <w:object w:dxaOrig="740" w:dyaOrig="400" w14:anchorId="5B308A99">
          <v:shape id="_x0000_i2286" type="#_x0000_t75" style="width:36.75pt;height:21.75pt" o:ole="">
            <v:imagedata r:id="rId2730" o:title=""/>
          </v:shape>
          <o:OLEObject Type="Embed" ProgID="Equation.DSMT4" ShapeID="_x0000_i2286" DrawAspect="Content" ObjectID="_1493211421" r:id="rId2731"/>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287" type="#_x0000_t75" style="width:65.25pt;height:21.75pt" o:ole="">
            <v:imagedata r:id="rId2732" o:title=""/>
          </v:shape>
          <o:OLEObject Type="Embed" ProgID="Equation.DSMT4" ShapeID="_x0000_i2287" DrawAspect="Content" ObjectID="_1493211422" r:id="rId2733"/>
        </w:object>
      </w:r>
      <w:r>
        <w:t xml:space="preserve">It follows that the effective fluid pressure in the external environment is </w:t>
      </w:r>
      <w:r w:rsidR="006C2049" w:rsidRPr="006C2049">
        <w:rPr>
          <w:position w:val="-16"/>
        </w:rPr>
        <w:object w:dxaOrig="2000" w:dyaOrig="440" w14:anchorId="03778252">
          <v:shape id="_x0000_i2288" type="#_x0000_t75" style="width:101.25pt;height:21.75pt" o:ole="">
            <v:imagedata r:id="rId2734" o:title=""/>
          </v:shape>
          <o:OLEObject Type="Embed" ProgID="Equation.DSMT4" ShapeID="_x0000_i2288" DrawAspect="Content" ObjectID="_1493211423" r:id="rId2735"/>
        </w:object>
      </w:r>
      <w:r>
        <w:t xml:space="preserve"> and the effective concentrations are </w:t>
      </w:r>
      <w:r w:rsidR="006C2049" w:rsidRPr="006C2049">
        <w:rPr>
          <w:position w:val="-18"/>
        </w:rPr>
        <w:object w:dxaOrig="1240" w:dyaOrig="460" w14:anchorId="3E603C52">
          <v:shape id="_x0000_i2289" type="#_x0000_t75" style="width:65.25pt;height:21.75pt" o:ole="">
            <v:imagedata r:id="rId2736" o:title=""/>
          </v:shape>
          <o:OLEObject Type="Embed" ProgID="Equation.DSMT4" ShapeID="_x0000_i2289" DrawAspect="Content" ObjectID="_1493211424" r:id="rId2737"/>
        </w:object>
      </w:r>
      <w:r w:rsidR="006C2049" w:rsidRPr="006C2049">
        <w:rPr>
          <w:position w:val="-18"/>
        </w:rPr>
        <w:object w:dxaOrig="1219" w:dyaOrig="460" w14:anchorId="4331736F">
          <v:shape id="_x0000_i2290" type="#_x0000_t75" style="width:65.25pt;height:21.75pt" o:ole="">
            <v:imagedata r:id="rId2738" o:title=""/>
          </v:shape>
          <o:OLEObject Type="Embed" ProgID="Equation.DSMT4" ShapeID="_x0000_i2290" DrawAspect="Content" ObjectID="_1493211425" r:id="rId2739"/>
        </w:object>
      </w:r>
      <w:r>
        <w:t>.  Therefore, in multiphasic analyses, whenever the external environment contains solutes</w:t>
      </w:r>
      <w:r w:rsidR="006C2049" w:rsidRPr="006C2049">
        <w:rPr>
          <w:position w:val="-14"/>
        </w:rPr>
        <w:object w:dxaOrig="240" w:dyaOrig="400" w14:anchorId="460694A8">
          <v:shape id="_x0000_i2291" type="#_x0000_t75" style="width:14.25pt;height:21.75pt" o:ole="">
            <v:imagedata r:id="rId2740" o:title=""/>
          </v:shape>
          <o:OLEObject Type="Embed" ProgID="Equation.DSMT4" ShapeID="_x0000_i2291" DrawAspect="Content" ObjectID="_1493211426" r:id="rId2741"/>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292" type="#_x0000_t75" style="width:36.75pt;height:21.75pt" o:ole="">
            <v:imagedata r:id="rId2742" o:title=""/>
          </v:shape>
          <o:OLEObject Type="Embed" ProgID="Equation.DSMT4" ShapeID="_x0000_i2292" DrawAspect="Content" ObjectID="_1493211427" r:id="rId2743"/>
        </w:object>
      </w:r>
      <w:r>
        <w:t xml:space="preserve"> also implies that prescribed mixture normal tractions (Section </w:t>
      </w:r>
      <w:r>
        <w:fldChar w:fldCharType="begin"/>
      </w:r>
      <w:r>
        <w:instrText xml:space="preserve"> REF _Ref194576545 \r \h </w:instrText>
      </w:r>
      <w:r>
        <w:fldChar w:fldCharType="separate"/>
      </w:r>
      <w:ins w:id="4849" w:author="Gerard" w:date="2015-04-08T21:50:00Z">
        <w:r w:rsidR="00C00DDA">
          <w:t xml:space="preserve">3.11.2.3. </w:t>
        </w:r>
      </w:ins>
      <w:del w:id="4850"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293" type="#_x0000_t75" style="width:36.75pt;height:21.75pt" o:ole="">
            <v:imagedata r:id="rId2744" o:title=""/>
          </v:shape>
          <o:OLEObject Type="Embed" ProgID="Equation.DSMT4" ShapeID="_x0000_i2293" DrawAspect="Content" ObjectID="_1493211428" r:id="rId2745"/>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294" type="#_x0000_t75" style="width:36.75pt;height:21.75pt" o:ole="">
            <v:imagedata r:id="rId2746" o:title=""/>
          </v:shape>
          <o:OLEObject Type="Embed" ProgID="Equation.DSMT4" ShapeID="_x0000_i2294" DrawAspect="Content" ObjectID="_1493211429" r:id="rId2747"/>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295" type="#_x0000_t75" style="width:65.25pt;height:21.75pt" o:ole="">
            <v:imagedata r:id="rId2748" o:title=""/>
          </v:shape>
          <o:OLEObject Type="Embed" ProgID="Equation.DSMT4" ShapeID="_x0000_i2295" DrawAspect="Content" ObjectID="_1493211430" r:id="rId2749"/>
        </w:object>
      </w:r>
      <w:r w:rsidR="006C2049" w:rsidRPr="006C2049">
        <w:rPr>
          <w:position w:val="-18"/>
        </w:rPr>
        <w:object w:dxaOrig="1219" w:dyaOrig="460" w14:anchorId="4E825961">
          <v:shape id="_x0000_i2296" type="#_x0000_t75" style="width:65.25pt;height:21.75pt" o:ole="">
            <v:imagedata r:id="rId2750" o:title=""/>
          </v:shape>
          <o:OLEObject Type="Embed" ProgID="Equation.DSMT4" ShapeID="_x0000_i2296" DrawAspect="Content" ObjectID="_1493211431" r:id="rId2751"/>
        </w:object>
      </w:r>
      <w:r>
        <w:t>.</w:t>
      </w:r>
    </w:p>
    <w:p w14:paraId="0EBCE4D3" w14:textId="77777777" w:rsidR="009339D1" w:rsidRDefault="009339D1" w:rsidP="009339D1">
      <w:pPr>
        <w:pStyle w:val="Heading3"/>
      </w:pPr>
      <w:bookmarkStart w:id="4851" w:name="_Toc418602713"/>
      <w:r>
        <w:t>Prescribed Initial Conditions</w:t>
      </w:r>
      <w:bookmarkEnd w:id="4851"/>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297" type="#_x0000_t75" style="width:14.25pt;height:21.75pt" o:ole="">
            <v:imagedata r:id="rId2752" o:title=""/>
          </v:shape>
          <o:OLEObject Type="Embed" ProgID="Equation.DSMT4" ShapeID="_x0000_i2297" DrawAspect="Content" ObjectID="_1493211432" r:id="rId2753"/>
        </w:object>
      </w:r>
      <w:r>
        <w:t xml:space="preserve"> and effective concentrations </w:t>
      </w:r>
      <w:r w:rsidR="006C2049" w:rsidRPr="006C2049">
        <w:rPr>
          <w:position w:val="-14"/>
        </w:rPr>
        <w:object w:dxaOrig="279" w:dyaOrig="420" w14:anchorId="2CD988BF">
          <v:shape id="_x0000_i2298" type="#_x0000_t75" style="width:14.25pt;height:21.75pt" o:ole="">
            <v:imagedata r:id="rId2754" o:title=""/>
          </v:shape>
          <o:OLEObject Type="Embed" ProgID="Equation.DSMT4" ShapeID="_x0000_i2298" DrawAspect="Content" ObjectID="_1493211433" r:id="rId2755"/>
        </w:object>
      </w:r>
      <w:r w:rsidR="006C2049" w:rsidRPr="006C2049">
        <w:rPr>
          <w:position w:val="-10"/>
        </w:rPr>
        <w:object w:dxaOrig="980" w:dyaOrig="300" w14:anchorId="43B5009A">
          <v:shape id="_x0000_i2299" type="#_x0000_t75" style="width:50.25pt;height:14.25pt" o:ole="">
            <v:imagedata r:id="rId2756" o:title=""/>
          </v:shape>
          <o:OLEObject Type="Embed" ProgID="Equation.DSMT4" ShapeID="_x0000_i2299" DrawAspect="Content" ObjectID="_1493211434" r:id="rId2757"/>
        </w:object>
      </w:r>
      <w:r>
        <w:t xml:space="preserve">, the initial conditions inside the material should be set to </w:t>
      </w:r>
      <w:r w:rsidR="006C2049" w:rsidRPr="006C2049">
        <w:rPr>
          <w:position w:val="-14"/>
        </w:rPr>
        <w:object w:dxaOrig="720" w:dyaOrig="400" w14:anchorId="314AC786">
          <v:shape id="_x0000_i2300" type="#_x0000_t75" style="width:36.75pt;height:21.75pt" o:ole="">
            <v:imagedata r:id="rId2758" o:title=""/>
          </v:shape>
          <o:OLEObject Type="Embed" ProgID="Equation.DSMT4" ShapeID="_x0000_i2300" DrawAspect="Content" ObjectID="_1493211435" r:id="rId2759"/>
        </w:object>
      </w:r>
      <w:r>
        <w:t xml:space="preserve"> and </w:t>
      </w:r>
      <w:r w:rsidR="006C2049" w:rsidRPr="006C2049">
        <w:rPr>
          <w:position w:val="-14"/>
        </w:rPr>
        <w:object w:dxaOrig="840" w:dyaOrig="420" w14:anchorId="645275F3">
          <v:shape id="_x0000_i2301" type="#_x0000_t75" style="width:42.75pt;height:21.75pt" o:ole="">
            <v:imagedata r:id="rId2760" o:title=""/>
          </v:shape>
          <o:OLEObject Type="Embed" ProgID="Equation.DSMT4" ShapeID="_x0000_i2301" DrawAspect="Content" ObjectID="_1493211436" r:id="rId2761"/>
        </w:object>
      </w:r>
      <w:r>
        <w:t xml:space="preserve"> in order to expedite the evaluation of the initial state of swelling.  The values of </w:t>
      </w:r>
      <w:r w:rsidR="006C2049" w:rsidRPr="006C2049">
        <w:rPr>
          <w:position w:val="-14"/>
        </w:rPr>
        <w:object w:dxaOrig="260" w:dyaOrig="400" w14:anchorId="50327FBA">
          <v:shape id="_x0000_i2302" type="#_x0000_t75" style="width:14.25pt;height:21.75pt" o:ole="">
            <v:imagedata r:id="rId2762" o:title=""/>
          </v:shape>
          <o:OLEObject Type="Embed" ProgID="Equation.DSMT4" ShapeID="_x0000_i2302" DrawAspect="Content" ObjectID="_1493211437" r:id="rId2763"/>
        </w:object>
      </w:r>
      <w:r>
        <w:t xml:space="preserve"> and </w:t>
      </w:r>
      <w:r w:rsidR="006C2049" w:rsidRPr="006C2049">
        <w:rPr>
          <w:position w:val="-14"/>
        </w:rPr>
        <w:object w:dxaOrig="279" w:dyaOrig="420" w14:anchorId="37D584DB">
          <v:shape id="_x0000_i2303" type="#_x0000_t75" style="width:14.25pt;height:21.75pt" o:ole="">
            <v:imagedata r:id="rId2764" o:title=""/>
          </v:shape>
          <o:OLEObject Type="Embed" ProgID="Equation.DSMT4" ShapeID="_x0000_i2303" DrawAspect="Content" ObjectID="_1493211438" r:id="rId2765"/>
        </w:object>
      </w:r>
      <w:r>
        <w:t xml:space="preserve"> should be evaluated as described in Section </w:t>
      </w:r>
      <w:r>
        <w:fldChar w:fldCharType="begin"/>
      </w:r>
      <w:r>
        <w:instrText xml:space="preserve"> REF _Ref188326917 \r \h </w:instrText>
      </w:r>
      <w:r>
        <w:fldChar w:fldCharType="separate"/>
      </w:r>
      <w:ins w:id="4852" w:author="Gerard" w:date="2015-04-08T21:50:00Z">
        <w:r w:rsidR="00C00DDA">
          <w:t>8.5.2</w:t>
        </w:r>
      </w:ins>
      <w:del w:id="4853" w:author="Gerard" w:date="2014-06-20T17:32:00Z">
        <w:r w:rsidDel="00976D6B">
          <w:delText xml:space="preserve">4.6.1.2. </w:delText>
        </w:r>
      </w:del>
      <w:r>
        <w:fldChar w:fldCharType="end"/>
      </w:r>
    </w:p>
    <w:p w14:paraId="2F2BC67C" w14:textId="77777777" w:rsidR="009339D1" w:rsidRDefault="009339D1" w:rsidP="009339D1">
      <w:pPr>
        <w:pStyle w:val="Heading3"/>
      </w:pPr>
      <w:bookmarkStart w:id="4854" w:name="_Toc418602714"/>
      <w:r>
        <w:t>Prescribed Effective Solute Flux</w:t>
      </w:r>
      <w:bookmarkEnd w:id="4854"/>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04" type="#_x0000_t75" style="width:14.25pt;height:14.25pt" o:ole="">
            <v:imagedata r:id="rId2766" o:title=""/>
          </v:shape>
          <o:OLEObject Type="Embed" ProgID="Equation.DSMT4" ShapeID="_x0000_i2304" DrawAspect="Content" ObjectID="_1493211439" r:id="rId2767"/>
        </w:object>
      </w:r>
      <w:r>
        <w:t xml:space="preserve"> be prescribed as </w:t>
      </w:r>
      <w:r w:rsidR="006C2049" w:rsidRPr="006C2049">
        <w:rPr>
          <w:position w:val="-18"/>
        </w:rPr>
        <w:object w:dxaOrig="1920" w:dyaOrig="440" w14:anchorId="2094AC2D">
          <v:shape id="_x0000_i2305" type="#_x0000_t75" style="width:93.75pt;height:21.75pt" o:ole="">
            <v:imagedata r:id="rId2768" o:title=""/>
          </v:shape>
          <o:OLEObject Type="Embed" ProgID="Equation.DSMT4" ShapeID="_x0000_i2305" DrawAspect="Content" ObjectID="_1493211440" r:id="rId2769"/>
        </w:object>
      </w:r>
      <w:r>
        <w:t xml:space="preserve">, where </w:t>
      </w:r>
      <w:r w:rsidR="006C2049" w:rsidRPr="006C2049">
        <w:rPr>
          <w:position w:val="-12"/>
        </w:rPr>
        <w:object w:dxaOrig="300" w:dyaOrig="380" w14:anchorId="7CEC5FF5">
          <v:shape id="_x0000_i2306" type="#_x0000_t75" style="width:14.25pt;height:21.75pt" o:ole="">
            <v:imagedata r:id="rId2770" o:title=""/>
          </v:shape>
          <o:OLEObject Type="Embed" ProgID="Equation.DSMT4" ShapeID="_x0000_i2306" DrawAspect="Content" ObjectID="_1493211441" r:id="rId2771"/>
        </w:object>
      </w:r>
      <w:r>
        <w:t xml:space="preserve"> is the effective solute flux. For a mixture containing only neutral solutes (</w:t>
      </w:r>
      <w:r w:rsidR="006C2049" w:rsidRPr="006C2049">
        <w:rPr>
          <w:position w:val="-10"/>
        </w:rPr>
        <w:object w:dxaOrig="1080" w:dyaOrig="360" w14:anchorId="76540784">
          <v:shape id="_x0000_i2307" type="#_x0000_t75" style="width:57.75pt;height:21.75pt" o:ole="">
            <v:imagedata r:id="rId2772" o:title=""/>
          </v:shape>
          <o:OLEObject Type="Embed" ProgID="Equation.DSMT4" ShapeID="_x0000_i2307" DrawAspect="Content" ObjectID="_1493211442" r:id="rId2773"/>
        </w:object>
      </w:r>
      <w:r>
        <w:t xml:space="preserve"> ), it follows that </w:t>
      </w:r>
      <w:r w:rsidR="006C2049" w:rsidRPr="006C2049">
        <w:rPr>
          <w:position w:val="-12"/>
        </w:rPr>
        <w:object w:dxaOrig="800" w:dyaOrig="380" w14:anchorId="4212A16B">
          <v:shape id="_x0000_i2308" type="#_x0000_t75" style="width:42.75pt;height:21.75pt" o:ole="">
            <v:imagedata r:id="rId2774" o:title=""/>
          </v:shape>
          <o:OLEObject Type="Embed" ProgID="Equation.DSMT4" ShapeID="_x0000_i2308" DrawAspect="Content" ObjectID="_1493211443" r:id="rId2775"/>
        </w:object>
      </w:r>
      <w:r>
        <w:t>.</w:t>
      </w:r>
    </w:p>
    <w:p w14:paraId="305E3179" w14:textId="77777777" w:rsidR="009339D1" w:rsidRDefault="009339D1" w:rsidP="009339D1">
      <w:pPr>
        <w:pStyle w:val="Heading3"/>
      </w:pPr>
      <w:bookmarkStart w:id="4855" w:name="_Toc418602715"/>
      <w:r>
        <w:t>Prescribed Electric Current Density</w:t>
      </w:r>
      <w:bookmarkEnd w:id="4855"/>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09" type="#_x0000_t75" style="width:78.75pt;height:29.25pt" o:ole="">
            <v:imagedata r:id="rId2776" o:title=""/>
          </v:shape>
          <o:OLEObject Type="Embed" ProgID="Equation.DSMT4" ShapeID="_x0000_i2309" DrawAspect="Content" ObjectID="_1493211444" r:id="rId2777"/>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10" type="#_x0000_t75" style="width:57.75pt;height:21.75pt" o:ole="">
            <v:imagedata r:id="rId2778" o:title=""/>
          </v:shape>
          <o:OLEObject Type="Embed" ProgID="Equation.DSMT4" ShapeID="_x0000_i2310" DrawAspect="Content" ObjectID="_1493211445" r:id="rId2779"/>
        </w:object>
      </w:r>
      <w:r>
        <w:t xml:space="preserve"> of ion fluxes may be prescribed at a boundary, it follows that only the normal component </w:t>
      </w:r>
      <w:r w:rsidR="006C2049" w:rsidRPr="006C2049">
        <w:rPr>
          <w:position w:val="-14"/>
        </w:rPr>
        <w:object w:dxaOrig="1080" w:dyaOrig="400" w14:anchorId="56C04941">
          <v:shape id="_x0000_i2311" type="#_x0000_t75" style="width:57.75pt;height:21.75pt" o:ole="">
            <v:imagedata r:id="rId2780" o:title=""/>
          </v:shape>
          <o:OLEObject Type="Embed" ProgID="Equation.DSMT4" ShapeID="_x0000_i2311" DrawAspect="Content" ObjectID="_1493211446" r:id="rId2781"/>
        </w:object>
      </w:r>
      <w:r>
        <w:t xml:space="preserve"> of the current density may be prescribed.  To prescribe </w:t>
      </w:r>
      <w:r w:rsidR="006C2049" w:rsidRPr="006C2049">
        <w:rPr>
          <w:position w:val="-14"/>
        </w:rPr>
        <w:object w:dxaOrig="260" w:dyaOrig="400" w14:anchorId="493B0FF7">
          <v:shape id="_x0000_i2312" type="#_x0000_t75" style="width:14.25pt;height:21.75pt" o:ole="">
            <v:imagedata r:id="rId2782" o:title=""/>
          </v:shape>
          <o:OLEObject Type="Embed" ProgID="Equation.DSMT4" ShapeID="_x0000_i2312" DrawAspect="Content" ObjectID="_1493211447" r:id="rId2783"/>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13" type="#_x0000_t75" style="width:35.25pt;height:21.75pt" o:ole="">
            <v:imagedata r:id="rId2784" o:title=""/>
          </v:shape>
          <o:OLEObject Type="Embed" ProgID="Equation.DSMT4" ShapeID="_x0000_i2313" DrawAspect="Content" ObjectID="_1493211448" r:id="rId2785"/>
        </w:object>
      </w:r>
      <w:r>
        <w:t xml:space="preserve">) at the electrode-mixture interface, so that the prescribed boundary condition should be </w:t>
      </w:r>
      <w:r w:rsidR="006C2049" w:rsidRPr="006C2049">
        <w:rPr>
          <w:position w:val="-18"/>
        </w:rPr>
        <w:object w:dxaOrig="1400" w:dyaOrig="460" w14:anchorId="430406DF">
          <v:shape id="_x0000_i2314" type="#_x0000_t75" style="width:1in;height:21.75pt" o:ole="">
            <v:imagedata r:id="rId2786" o:title=""/>
          </v:shape>
          <o:OLEObject Type="Embed" ProgID="Equation.DSMT4" ShapeID="_x0000_i2314" DrawAspect="Content" ObjectID="_1493211449" r:id="rId2787"/>
        </w:object>
      </w:r>
      <w:r>
        <w:t xml:space="preserve">. Since </w:t>
      </w:r>
      <w:r w:rsidR="006C2049" w:rsidRPr="006C2049">
        <w:rPr>
          <w:position w:val="-4"/>
        </w:rPr>
        <w:object w:dxaOrig="780" w:dyaOrig="300" w14:anchorId="7FB30652">
          <v:shape id="_x0000_i2315" type="#_x0000_t75" style="width:35.25pt;height:14.25pt" o:ole="">
            <v:imagedata r:id="rId2788" o:title=""/>
          </v:shape>
          <o:OLEObject Type="Embed" ProgID="Equation.DSMT4" ShapeID="_x0000_i2315" DrawAspect="Content" ObjectID="_1493211450" r:id="rId2789"/>
        </w:object>
      </w:r>
      <w:r>
        <w:t xml:space="preserve"> and </w:t>
      </w:r>
      <w:r w:rsidR="006C2049" w:rsidRPr="006C2049">
        <w:rPr>
          <w:position w:val="-4"/>
        </w:rPr>
        <w:object w:dxaOrig="780" w:dyaOrig="300" w14:anchorId="711F397F">
          <v:shape id="_x0000_i2316" type="#_x0000_t75" style="width:35.25pt;height:14.25pt" o:ole="">
            <v:imagedata r:id="rId2790" o:title=""/>
          </v:shape>
          <o:OLEObject Type="Embed" ProgID="Equation.DSMT4" ShapeID="_x0000_i2316" DrawAspect="Content" ObjectID="_1493211451" r:id="rId2791"/>
        </w:object>
      </w:r>
      <w:r>
        <w:t xml:space="preserve"> in a triphasic mixture, the corresponding effective fluxes are given by </w:t>
      </w:r>
      <w:r w:rsidR="006C2049" w:rsidRPr="006C2049">
        <w:rPr>
          <w:position w:val="-12"/>
        </w:rPr>
        <w:object w:dxaOrig="2140" w:dyaOrig="380" w14:anchorId="2317E701">
          <v:shape id="_x0000_i2317" type="#_x0000_t75" style="width:107.25pt;height:21.75pt" o:ole="">
            <v:imagedata r:id="rId2792" o:title=""/>
          </v:shape>
          <o:OLEObject Type="Embed" ProgID="Equation.DSMT4" ShapeID="_x0000_i2317" DrawAspect="Content" ObjectID="_1493211452" r:id="rId2793"/>
        </w:object>
      </w:r>
      <w:r>
        <w:t xml:space="preserve"> and </w:t>
      </w:r>
      <w:r w:rsidR="006C2049" w:rsidRPr="006C2049">
        <w:rPr>
          <w:position w:val="-12"/>
        </w:rPr>
        <w:object w:dxaOrig="1140" w:dyaOrig="380" w14:anchorId="3D3EED49">
          <v:shape id="_x0000_i2318" type="#_x0000_t75" style="width:57.75pt;height:21.75pt" o:ole="">
            <v:imagedata r:id="rId2794" o:title=""/>
          </v:shape>
          <o:OLEObject Type="Embed" ProgID="Equation.DSMT4" ShapeID="_x0000_i2318" DrawAspect="Content" ObjectID="_1493211453" r:id="rId2795"/>
        </w:object>
      </w:r>
      <w:r>
        <w:t>.</w:t>
      </w:r>
    </w:p>
    <w:p w14:paraId="1820FF67" w14:textId="77777777" w:rsidR="009339D1" w:rsidRDefault="009339D1" w:rsidP="009339D1">
      <w:pPr>
        <w:pStyle w:val="Heading3"/>
      </w:pPr>
      <w:bookmarkStart w:id="4856" w:name="_Toc418602716"/>
      <w:r>
        <w:lastRenderedPageBreak/>
        <w:t>Electrical Grounding</w:t>
      </w:r>
      <w:bookmarkEnd w:id="4856"/>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4857" w:name="_Ref376433627"/>
      <w:bookmarkStart w:id="4858" w:name="_Toc418602717"/>
      <w:r>
        <w:t>Understanding the Solution</w:t>
      </w:r>
      <w:bookmarkEnd w:id="4857"/>
      <w:bookmarkEnd w:id="4858"/>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4859" w:name="_Toc418602718"/>
      <w:r>
        <w:t>Mesh convergence</w:t>
      </w:r>
      <w:bookmarkEnd w:id="4859"/>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4860" w:name="_Toc418602719"/>
      <w:r>
        <w:t>Constraint enforcement</w:t>
      </w:r>
      <w:bookmarkEnd w:id="4860"/>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4861" w:name="_Toc376446466"/>
      <w:bookmarkStart w:id="4862" w:name="_Toc376446695"/>
      <w:bookmarkStart w:id="4863" w:name="_Toc376446924"/>
      <w:bookmarkStart w:id="4864" w:name="_Toc376447153"/>
      <w:bookmarkStart w:id="4865" w:name="_Toc376787098"/>
      <w:bookmarkStart w:id="4866" w:name="_Toc376787329"/>
      <w:bookmarkStart w:id="4867" w:name="_Toc376787560"/>
      <w:bookmarkStart w:id="4868" w:name="_Toc376858660"/>
      <w:bookmarkStart w:id="4869" w:name="_Toc377547140"/>
      <w:bookmarkStart w:id="4870" w:name="_Toc377547386"/>
      <w:bookmarkStart w:id="4871" w:name="_Toc388270674"/>
      <w:bookmarkStart w:id="4872" w:name="_Toc418602720"/>
      <w:bookmarkEnd w:id="4861"/>
      <w:bookmarkEnd w:id="4862"/>
      <w:bookmarkEnd w:id="4863"/>
      <w:bookmarkEnd w:id="4864"/>
      <w:bookmarkEnd w:id="4865"/>
      <w:bookmarkEnd w:id="4866"/>
      <w:bookmarkEnd w:id="4867"/>
      <w:bookmarkEnd w:id="4868"/>
      <w:bookmarkEnd w:id="4869"/>
      <w:bookmarkEnd w:id="4870"/>
      <w:bookmarkEnd w:id="4871"/>
      <w:r>
        <w:t>Limitations of FEBio</w:t>
      </w:r>
      <w:bookmarkEnd w:id="4872"/>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4873" w:name="_Toc418602721"/>
      <w:r>
        <w:t>Geometrical instabilities</w:t>
      </w:r>
      <w:bookmarkEnd w:id="4873"/>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4874" w:name="_Toc418602722"/>
      <w:r>
        <w:t>Material instabilities</w:t>
      </w:r>
      <w:bookmarkEnd w:id="4874"/>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4875" w:name="_Toc418602723"/>
      <w:r>
        <w:t>Re</w:t>
      </w:r>
      <w:r w:rsidR="0063263E">
        <w:t>me</w:t>
      </w:r>
      <w:r>
        <w:t>shing</w:t>
      </w:r>
      <w:bookmarkEnd w:id="4875"/>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4876" w:name="_Toc418602724"/>
      <w:r>
        <w:lastRenderedPageBreak/>
        <w:t>Force-driven Problems</w:t>
      </w:r>
      <w:bookmarkEnd w:id="4876"/>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4877" w:name="_Toc418602725"/>
      <w:r>
        <w:t>Solutions obtained on Multi-processor Machines</w:t>
      </w:r>
      <w:bookmarkEnd w:id="4877"/>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4878" w:name="_Toc418602726"/>
      <w:r>
        <w:t xml:space="preserve">Where to </w:t>
      </w:r>
      <w:r w:rsidR="00FD648A">
        <w:t>G</w:t>
      </w:r>
      <w:r>
        <w:t>et</w:t>
      </w:r>
      <w:r w:rsidR="00B201E3">
        <w:t xml:space="preserve"> </w:t>
      </w:r>
      <w:r w:rsidR="00FD648A">
        <w:t>M</w:t>
      </w:r>
      <w:r w:rsidR="00B201E3">
        <w:t>ore</w:t>
      </w:r>
      <w:r>
        <w:t xml:space="preserve"> </w:t>
      </w:r>
      <w:r w:rsidR="00FD648A">
        <w:t>H</w:t>
      </w:r>
      <w:r>
        <w:t>elp</w:t>
      </w:r>
      <w:bookmarkEnd w:id="4878"/>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796"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4879" w:name="_Toc418602727"/>
      <w:r>
        <w:lastRenderedPageBreak/>
        <w:t xml:space="preserve">Configuration </w:t>
      </w:r>
      <w:r w:rsidR="00E67A22">
        <w:t>F</w:t>
      </w:r>
      <w:r>
        <w:t>ile</w:t>
      </w:r>
      <w:bookmarkEnd w:id="4879"/>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4880" w:author="steve maas" w:date="2014-07-23T18:40:00Z">
        <w:r w:rsidR="003F28E1">
          <w:t xml:space="preserve">the </w:t>
        </w:r>
      </w:ins>
      <w:r>
        <w:t xml:space="preserve">Pardiso solver </w:t>
      </w:r>
      <w:del w:id="4881" w:author="steve maas" w:date="2014-07-23T18:40:00Z">
        <w:r w:rsidDel="003F28E1">
          <w:delText xml:space="preserve">are </w:delText>
        </w:r>
      </w:del>
      <w:ins w:id="4882"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4883"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4884" w:author="steve maas" w:date="2014-07-23T18:41:00Z"/>
        </w:rPr>
        <w:pPrChange w:id="4885" w:author="steve maas" w:date="2014-07-23T18:41:00Z">
          <w:pPr>
            <w:numPr>
              <w:numId w:val="20"/>
            </w:numPr>
            <w:tabs>
              <w:tab w:val="num" w:pos="720"/>
            </w:tabs>
            <w:ind w:left="720" w:hanging="360"/>
          </w:pPr>
        </w:pPrChange>
      </w:pPr>
    </w:p>
    <w:p w14:paraId="322CDB50" w14:textId="0AE8C035" w:rsidR="00DA22DD" w:rsidRDefault="00DA22DD">
      <w:pPr>
        <w:rPr>
          <w:ins w:id="4886" w:author="steve maas" w:date="2014-07-23T18:41:00Z"/>
        </w:rPr>
        <w:pPrChange w:id="4887" w:author="steve maas" w:date="2014-07-23T18:41:00Z">
          <w:pPr>
            <w:numPr>
              <w:numId w:val="20"/>
            </w:numPr>
            <w:tabs>
              <w:tab w:val="num" w:pos="720"/>
            </w:tabs>
            <w:ind w:left="720" w:hanging="360"/>
          </w:pPr>
        </w:pPrChange>
      </w:pPr>
      <w:ins w:id="4888" w:author="steve maas" w:date="2014-07-23T18:41:00Z">
        <w:r>
          <w:t>An example configuration file.</w:t>
        </w:r>
      </w:ins>
    </w:p>
    <w:p w14:paraId="7DE6661F" w14:textId="77777777" w:rsidR="00DA22DD" w:rsidRDefault="00DA22DD">
      <w:pPr>
        <w:rPr>
          <w:ins w:id="4889" w:author="steve maas" w:date="2014-07-23T18:42:00Z"/>
        </w:rPr>
        <w:pPrChange w:id="4890"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4891" w:author="steve maas" w:date="2014-07-23T18:42:00Z"/>
          <w:rFonts w:ascii="Courier New" w:hAnsi="Courier New" w:cs="Courier New"/>
          <w:sz w:val="22"/>
          <w:szCs w:val="22"/>
          <w:rPrChange w:id="4892" w:author="steve maas" w:date="2014-07-23T18:42:00Z">
            <w:rPr>
              <w:ins w:id="4893" w:author="steve maas" w:date="2014-07-23T18:42:00Z"/>
            </w:rPr>
          </w:rPrChange>
        </w:rPr>
      </w:pPr>
      <w:ins w:id="4894" w:author="steve maas" w:date="2014-07-23T18:42:00Z">
        <w:r w:rsidRPr="00DA22DD">
          <w:rPr>
            <w:rFonts w:ascii="Courier New" w:hAnsi="Courier New" w:cs="Courier New"/>
            <w:sz w:val="22"/>
            <w:szCs w:val="22"/>
            <w:rPrChange w:id="4895" w:author="steve maas" w:date="2014-07-23T18:42:00Z">
              <w:rPr/>
            </w:rPrChange>
          </w:rPr>
          <w:t>&lt;?xml version="1.0" encoding="ISO-8859-1"?&gt;</w:t>
        </w:r>
      </w:ins>
    </w:p>
    <w:p w14:paraId="14D8490E" w14:textId="77777777" w:rsidR="00DA22DD" w:rsidRPr="00DA22DD" w:rsidRDefault="00DA22DD" w:rsidP="00DA22DD">
      <w:pPr>
        <w:rPr>
          <w:ins w:id="4896" w:author="steve maas" w:date="2014-07-23T18:42:00Z"/>
          <w:rFonts w:ascii="Courier New" w:hAnsi="Courier New" w:cs="Courier New"/>
          <w:sz w:val="22"/>
          <w:szCs w:val="22"/>
          <w:rPrChange w:id="4897" w:author="steve maas" w:date="2014-07-23T18:42:00Z">
            <w:rPr>
              <w:ins w:id="4898" w:author="steve maas" w:date="2014-07-23T18:42:00Z"/>
            </w:rPr>
          </w:rPrChange>
        </w:rPr>
      </w:pPr>
      <w:ins w:id="4899" w:author="steve maas" w:date="2014-07-23T18:42:00Z">
        <w:r w:rsidRPr="00DA22DD">
          <w:rPr>
            <w:rFonts w:ascii="Courier New" w:hAnsi="Courier New" w:cs="Courier New"/>
            <w:sz w:val="22"/>
            <w:szCs w:val="22"/>
            <w:rPrChange w:id="4900" w:author="steve maas" w:date="2014-07-23T18:42:00Z">
              <w:rPr/>
            </w:rPrChange>
          </w:rPr>
          <w:t>&lt;febio_config version="1.0"&gt;</w:t>
        </w:r>
      </w:ins>
    </w:p>
    <w:p w14:paraId="487761BF" w14:textId="36D21639" w:rsidR="00DA22DD" w:rsidRPr="00DA22DD" w:rsidRDefault="00DA22DD" w:rsidP="00DA22DD">
      <w:pPr>
        <w:rPr>
          <w:ins w:id="4901" w:author="steve maas" w:date="2014-07-23T18:42:00Z"/>
          <w:rFonts w:ascii="Courier New" w:hAnsi="Courier New" w:cs="Courier New"/>
          <w:sz w:val="22"/>
          <w:szCs w:val="22"/>
          <w:rPrChange w:id="4902" w:author="steve maas" w:date="2014-07-23T18:42:00Z">
            <w:rPr>
              <w:ins w:id="4903" w:author="steve maas" w:date="2014-07-23T18:42:00Z"/>
            </w:rPr>
          </w:rPrChange>
        </w:rPr>
      </w:pPr>
      <w:ins w:id="4904" w:author="steve maas" w:date="2014-07-23T18:42:00Z">
        <w:r w:rsidRPr="00DA22DD">
          <w:rPr>
            <w:rFonts w:ascii="Courier New" w:hAnsi="Courier New" w:cs="Courier New"/>
            <w:sz w:val="22"/>
            <w:szCs w:val="22"/>
            <w:rPrChange w:id="4905"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4906"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4907" w:author="steve maas" w:date="2014-07-23T18:42:00Z">
            <w:rPr/>
          </w:rPrChange>
        </w:rPr>
        <w:pPrChange w:id="4908" w:author="steve maas" w:date="2014-07-23T18:41:00Z">
          <w:pPr>
            <w:numPr>
              <w:numId w:val="20"/>
            </w:numPr>
            <w:tabs>
              <w:tab w:val="num" w:pos="720"/>
            </w:tabs>
            <w:ind w:left="720" w:hanging="360"/>
          </w:pPr>
        </w:pPrChange>
      </w:pPr>
      <w:ins w:id="4909" w:author="steve maas" w:date="2014-07-23T18:42:00Z">
        <w:r w:rsidRPr="00DA22DD">
          <w:rPr>
            <w:rFonts w:ascii="Courier New" w:hAnsi="Courier New" w:cs="Courier New"/>
            <w:sz w:val="22"/>
            <w:szCs w:val="22"/>
            <w:rPrChange w:id="4910"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4911" w:name="_Toc418602728"/>
      <w:r w:rsidR="00470C94">
        <w:lastRenderedPageBreak/>
        <w:t>FEBio Plugins</w:t>
      </w:r>
      <w:bookmarkEnd w:id="4911"/>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hyperlink r:id="rId2797"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4912" w:name="_Toc418602729"/>
      <w:r w:rsidR="006A0BC1">
        <w:lastRenderedPageBreak/>
        <w:t>References</w:t>
      </w:r>
      <w:bookmarkEnd w:id="4912"/>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4913" w:name="_ENREF_1"/>
      <w:r w:rsidR="00182A67" w:rsidRPr="00182A67">
        <w:rPr>
          <w:noProof/>
        </w:rPr>
        <w:t xml:space="preserve">[1] Maker, B. N., 1995, "Nike3d: A Nonlinear, Implicit, Three-Dimensional Finite Element Code for Solid and Structural Mechanics," Lawrence Livermore Lab Tech Rept, UCRL-MA-105268(pp. </w:t>
      </w:r>
      <w:bookmarkEnd w:id="4913"/>
    </w:p>
    <w:p w14:paraId="2A049C6D" w14:textId="77777777" w:rsidR="00182A67" w:rsidRPr="00182A67" w:rsidRDefault="00182A67" w:rsidP="00182A67">
      <w:pPr>
        <w:rPr>
          <w:noProof/>
        </w:rPr>
      </w:pPr>
      <w:bookmarkStart w:id="4914" w:name="_ENREF_2"/>
      <w:r w:rsidRPr="00182A67">
        <w:rPr>
          <w:noProof/>
        </w:rPr>
        <w:t>[2] Gee, M. W., Dohrmann, C. R., Key, S. W., and Wall, W. A., 2009, "A Uniform Nodal Strain Tetrahedron with Isochoric Stabilization," Int. J. Numer. Meth. Engng, 78), pp. 429-443.</w:t>
      </w:r>
      <w:bookmarkEnd w:id="4914"/>
    </w:p>
    <w:p w14:paraId="5A999708" w14:textId="77777777" w:rsidR="00182A67" w:rsidRPr="00182A67" w:rsidRDefault="00182A67" w:rsidP="00182A67">
      <w:pPr>
        <w:rPr>
          <w:noProof/>
        </w:rPr>
      </w:pPr>
      <w:bookmarkStart w:id="4915"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4915"/>
    </w:p>
    <w:p w14:paraId="5AF1D3F6" w14:textId="77777777" w:rsidR="00182A67" w:rsidRPr="00182A67" w:rsidRDefault="00182A67" w:rsidP="00182A67">
      <w:pPr>
        <w:rPr>
          <w:noProof/>
        </w:rPr>
      </w:pPr>
      <w:bookmarkStart w:id="4916" w:name="_ENREF_4"/>
      <w:r w:rsidRPr="00182A67">
        <w:rPr>
          <w:noProof/>
        </w:rPr>
        <w:t xml:space="preserve">[4] Ateshian, G., Maas, S., and Weiss, J. A., 2009, "Finite Element Algorithm for Frictionless Contact of Porous Permeable Media under Finite Deformation and Sliding," J. Biomech. Engn., pp. </w:t>
      </w:r>
      <w:bookmarkEnd w:id="4916"/>
    </w:p>
    <w:p w14:paraId="3F691595" w14:textId="77777777" w:rsidR="00182A67" w:rsidRPr="00182A67" w:rsidRDefault="00182A67" w:rsidP="00182A67">
      <w:pPr>
        <w:rPr>
          <w:noProof/>
        </w:rPr>
      </w:pPr>
      <w:bookmarkStart w:id="4917" w:name="_ENREF_5"/>
      <w:r w:rsidRPr="00182A67">
        <w:rPr>
          <w:noProof/>
        </w:rPr>
        <w:t>[5] Simo, J. C., and Taylor, R. L., 1991, "Quasi-Incompressible Finite Elasticity in Principal Stretches: Continuum Basis and Numerical Algorithms," Computer Methods in Applied Mechanics and Engineering, 85(pp. 273-310.</w:t>
      </w:r>
      <w:bookmarkEnd w:id="4917"/>
    </w:p>
    <w:p w14:paraId="48038875" w14:textId="77777777" w:rsidR="00182A67" w:rsidRPr="00182A67" w:rsidRDefault="00182A67" w:rsidP="00182A67">
      <w:pPr>
        <w:rPr>
          <w:noProof/>
        </w:rPr>
      </w:pPr>
      <w:bookmarkStart w:id="4918" w:name="_ENREF_6"/>
      <w:r w:rsidRPr="00182A67">
        <w:rPr>
          <w:noProof/>
        </w:rPr>
        <w:t>[6] Arruda, E. M., and Boyce, M. C., 1993, "A Three-Dimensional Constitutive Model for the Large Stretch Behavior of Rubber Elastic Materials," J. Mech. Phys. Solids, 41(2), pp. 389-412.</w:t>
      </w:r>
      <w:bookmarkEnd w:id="4918"/>
    </w:p>
    <w:p w14:paraId="027A6D3B" w14:textId="77777777" w:rsidR="00182A67" w:rsidRPr="00182A67" w:rsidRDefault="00182A67" w:rsidP="00182A67">
      <w:pPr>
        <w:rPr>
          <w:noProof/>
        </w:rPr>
      </w:pPr>
      <w:bookmarkStart w:id="4919" w:name="_ENREF_7"/>
      <w:r w:rsidRPr="00182A67">
        <w:rPr>
          <w:noProof/>
        </w:rPr>
        <w:t>[7] Lanir, Y., 1983, "Constitutive Equations for Fibrous Connective Tissues," J Biomech, 16(1), pp. 1-12.</w:t>
      </w:r>
      <w:bookmarkEnd w:id="4919"/>
    </w:p>
    <w:p w14:paraId="5A745C04" w14:textId="77777777" w:rsidR="00182A67" w:rsidRPr="00182A67" w:rsidRDefault="00182A67" w:rsidP="00182A67">
      <w:pPr>
        <w:rPr>
          <w:noProof/>
        </w:rPr>
      </w:pPr>
      <w:bookmarkStart w:id="4920"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4920"/>
    </w:p>
    <w:p w14:paraId="7FED6B0F" w14:textId="77777777" w:rsidR="00182A67" w:rsidRPr="00182A67" w:rsidRDefault="00182A67" w:rsidP="00182A67">
      <w:pPr>
        <w:rPr>
          <w:noProof/>
        </w:rPr>
      </w:pPr>
      <w:bookmarkStart w:id="4921" w:name="_ENREF_9"/>
      <w:r w:rsidRPr="00182A67">
        <w:rPr>
          <w:noProof/>
        </w:rPr>
        <w:t>[9] Ateshian, G. A., 2007, "Anisotropy of Fibrous Tissues in Relation to the Distribution of Tensed and Buckled Fibers," J Biomech Eng, 129(2), pp. 240-9.</w:t>
      </w:r>
      <w:bookmarkEnd w:id="4921"/>
    </w:p>
    <w:p w14:paraId="4F2E1E3A" w14:textId="77777777" w:rsidR="00182A67" w:rsidRPr="00182A67" w:rsidRDefault="00182A67" w:rsidP="00182A67">
      <w:pPr>
        <w:rPr>
          <w:noProof/>
        </w:rPr>
      </w:pPr>
      <w:bookmarkStart w:id="4922"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4922"/>
    </w:p>
    <w:p w14:paraId="3D9B2F29" w14:textId="77777777" w:rsidR="00182A67" w:rsidRPr="00182A67" w:rsidRDefault="00182A67" w:rsidP="00182A67">
      <w:pPr>
        <w:rPr>
          <w:noProof/>
        </w:rPr>
      </w:pPr>
      <w:bookmarkStart w:id="4923" w:name="_ENREF_11"/>
      <w:r w:rsidRPr="00182A67">
        <w:rPr>
          <w:noProof/>
        </w:rPr>
        <w:t>[11] Fung, Y. C., Fronek, K., and Patitucci, P., 1979, "Pseudoelasticity of Arteries and the Choice of Its Mathematical Expression," Am J Physiol, 237(5), pp. H620-31.</w:t>
      </w:r>
      <w:bookmarkEnd w:id="4923"/>
    </w:p>
    <w:p w14:paraId="0F55B9CE" w14:textId="77777777" w:rsidR="00182A67" w:rsidRPr="00182A67" w:rsidRDefault="00182A67" w:rsidP="00182A67">
      <w:pPr>
        <w:rPr>
          <w:noProof/>
        </w:rPr>
      </w:pPr>
      <w:bookmarkStart w:id="4924" w:name="_ENREF_12"/>
      <w:r w:rsidRPr="00182A67">
        <w:rPr>
          <w:noProof/>
        </w:rPr>
        <w:t>[12] Ateshian, G. A., and Costa, K. D., 2009, "A Frame-Invariant Formulation of Fung Elasticity," J Biomech, 42(6), pp. 781-5.</w:t>
      </w:r>
      <w:bookmarkEnd w:id="4924"/>
    </w:p>
    <w:p w14:paraId="4F19DB9A" w14:textId="77777777" w:rsidR="00182A67" w:rsidRPr="00182A67" w:rsidRDefault="00182A67" w:rsidP="00182A67">
      <w:pPr>
        <w:rPr>
          <w:noProof/>
        </w:rPr>
      </w:pPr>
      <w:bookmarkStart w:id="4925" w:name="_ENREF_13"/>
      <w:r w:rsidRPr="00182A67">
        <w:rPr>
          <w:noProof/>
        </w:rPr>
        <w:t>[13] Blemker, S., 2004, "3d Modeling of Complex Muscle Architecture and Geometry," Ph.D. thesis, Stanford University, Stanford.</w:t>
      </w:r>
      <w:bookmarkEnd w:id="4925"/>
    </w:p>
    <w:p w14:paraId="35613BFD" w14:textId="77777777" w:rsidR="00182A67" w:rsidRPr="00182A67" w:rsidRDefault="00182A67" w:rsidP="00182A67">
      <w:pPr>
        <w:rPr>
          <w:noProof/>
        </w:rPr>
      </w:pPr>
      <w:bookmarkStart w:id="4926" w:name="_ENREF_14"/>
      <w:r w:rsidRPr="00182A67">
        <w:rPr>
          <w:noProof/>
        </w:rPr>
        <w:t>[14] Criscione, J., Douglas, S., and Hunter, W., 2001, "Physically Based Strain Invariant Set for Materials Exhibiting Transversely Isotropic Behavior," J. Mech. Phys. Solids, 49(pp. 871-897.</w:t>
      </w:r>
      <w:bookmarkEnd w:id="4926"/>
    </w:p>
    <w:p w14:paraId="3987630C" w14:textId="77777777" w:rsidR="00182A67" w:rsidRPr="00182A67" w:rsidRDefault="00182A67" w:rsidP="00182A67">
      <w:pPr>
        <w:rPr>
          <w:noProof/>
        </w:rPr>
      </w:pPr>
      <w:bookmarkStart w:id="4927"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4927"/>
    </w:p>
    <w:p w14:paraId="2712154B" w14:textId="77777777" w:rsidR="00182A67" w:rsidRPr="00182A67" w:rsidRDefault="00182A67" w:rsidP="00182A67">
      <w:pPr>
        <w:rPr>
          <w:noProof/>
        </w:rPr>
      </w:pPr>
      <w:bookmarkStart w:id="4928" w:name="_ENREF_16"/>
      <w:r w:rsidRPr="00182A67">
        <w:rPr>
          <w:noProof/>
        </w:rPr>
        <w:t xml:space="preserve">[16] Ateshian, G. A., Ellis, B. J., and Weiss, J. A., 2007, "Equivalence between Short-Time Biphasic and Incompressible Elastic Material Response," J Biomech Eng, In press(pp. </w:t>
      </w:r>
      <w:bookmarkEnd w:id="4928"/>
    </w:p>
    <w:p w14:paraId="53517D09" w14:textId="77777777" w:rsidR="00182A67" w:rsidRPr="00182A67" w:rsidRDefault="00182A67" w:rsidP="00182A67">
      <w:pPr>
        <w:rPr>
          <w:noProof/>
        </w:rPr>
      </w:pPr>
      <w:bookmarkStart w:id="4929" w:name="_ENREF_17"/>
      <w:r w:rsidRPr="00182A67">
        <w:rPr>
          <w:noProof/>
        </w:rPr>
        <w:t>[17] Puso, M. A., and Weiss, J. A., 1998, "Finite Element Implementation of Anisotropic Quasi-Linear Viscoelasticity Using a Discrete Spectrum Approximation," J Biomech Eng, 120(1), pp. 62-70.</w:t>
      </w:r>
      <w:bookmarkEnd w:id="4929"/>
    </w:p>
    <w:p w14:paraId="646E348E" w14:textId="77777777" w:rsidR="00182A67" w:rsidRPr="00182A67" w:rsidRDefault="00182A67" w:rsidP="00182A67">
      <w:pPr>
        <w:rPr>
          <w:noProof/>
        </w:rPr>
      </w:pPr>
      <w:bookmarkStart w:id="4930" w:name="_ENREF_18"/>
      <w:r w:rsidRPr="00182A67">
        <w:rPr>
          <w:noProof/>
        </w:rPr>
        <w:t>[18] Quapp, K. M., and Weiss, J. A., 1998, "Material Characterization of Human Medial Collateral Ligament," J Biomech Eng, 120(6), pp. 757-63.</w:t>
      </w:r>
      <w:bookmarkEnd w:id="4930"/>
    </w:p>
    <w:p w14:paraId="5410F24E" w14:textId="77777777" w:rsidR="00182A67" w:rsidRPr="00182A67" w:rsidRDefault="00182A67" w:rsidP="00182A67">
      <w:pPr>
        <w:rPr>
          <w:noProof/>
        </w:rPr>
      </w:pPr>
      <w:bookmarkStart w:id="4931"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4931"/>
    </w:p>
    <w:p w14:paraId="40E96962" w14:textId="77777777" w:rsidR="00182A67" w:rsidRPr="00182A67" w:rsidRDefault="00182A67" w:rsidP="00182A67">
      <w:pPr>
        <w:rPr>
          <w:noProof/>
        </w:rPr>
      </w:pPr>
      <w:bookmarkStart w:id="4932" w:name="_ENREF_20"/>
      <w:r w:rsidRPr="00182A67">
        <w:rPr>
          <w:noProof/>
        </w:rPr>
        <w:t>[20] Veronda, D. R., and Westmann, R. A., 1970, "Mechanical Characterization of Skin - Finite Deformations," J. Biomechanics, Vol. 3(pp. 111-124.</w:t>
      </w:r>
      <w:bookmarkEnd w:id="4932"/>
    </w:p>
    <w:p w14:paraId="1D87286B" w14:textId="77777777" w:rsidR="00182A67" w:rsidRPr="00182A67" w:rsidRDefault="00182A67" w:rsidP="00182A67">
      <w:pPr>
        <w:rPr>
          <w:noProof/>
        </w:rPr>
      </w:pPr>
      <w:bookmarkStart w:id="4933" w:name="_ENREF_21"/>
      <w:r w:rsidRPr="00182A67">
        <w:rPr>
          <w:noProof/>
        </w:rPr>
        <w:t>[21] Girard, M. J. A., Downs, J. C., and Burgoyne, C. F., 2009, "Peripapillary and Posterior Scleral Mechanics - Part I: Development of an Anisotropic Hyperelastic Constitutive Model," J Biomech Eng, 131(5), pp. 051011.</w:t>
      </w:r>
      <w:bookmarkEnd w:id="4933"/>
    </w:p>
    <w:p w14:paraId="2ED11DC6" w14:textId="77777777" w:rsidR="00182A67" w:rsidRPr="00182A67" w:rsidRDefault="00182A67" w:rsidP="00182A67">
      <w:pPr>
        <w:rPr>
          <w:noProof/>
        </w:rPr>
      </w:pPr>
      <w:bookmarkStart w:id="4934" w:name="_ENREF_22"/>
      <w:r w:rsidRPr="00182A67">
        <w:rPr>
          <w:noProof/>
        </w:rPr>
        <w:t>[22] Gouget, C. L. M., Girard, M. J. A., and Ethier, C. R., 2012, "A Constrained Von Mises Distribution to Describe Fiber Organization in Thin Soft Tissues," Biomechanics And Modeling in Mechanobiolgy, 11(3-4), pp. 475-482.</w:t>
      </w:r>
      <w:bookmarkEnd w:id="4934"/>
    </w:p>
    <w:p w14:paraId="0D8F544C" w14:textId="77777777" w:rsidR="00182A67" w:rsidRPr="00182A67" w:rsidRDefault="00182A67" w:rsidP="00182A67">
      <w:pPr>
        <w:rPr>
          <w:noProof/>
        </w:rPr>
      </w:pPr>
      <w:bookmarkStart w:id="4935"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4935"/>
    </w:p>
    <w:p w14:paraId="4A238F18" w14:textId="77777777" w:rsidR="00182A67" w:rsidRPr="00182A67" w:rsidRDefault="00182A67" w:rsidP="00182A67">
      <w:pPr>
        <w:rPr>
          <w:noProof/>
        </w:rPr>
      </w:pPr>
      <w:bookmarkStart w:id="4936" w:name="_ENREF_24"/>
      <w:r w:rsidRPr="00182A67">
        <w:rPr>
          <w:noProof/>
        </w:rPr>
        <w:t>[24] Carter, D. R., and Hayes, W. C., 1976, "Bone Compressive Strength: The Influence of Density and Strain Rate," Science, 194(4270), pp. 1174-6.</w:t>
      </w:r>
      <w:bookmarkEnd w:id="4936"/>
    </w:p>
    <w:p w14:paraId="07A2DAD7" w14:textId="77777777" w:rsidR="00182A67" w:rsidRPr="00182A67" w:rsidRDefault="00182A67" w:rsidP="00182A67">
      <w:pPr>
        <w:rPr>
          <w:noProof/>
        </w:rPr>
      </w:pPr>
      <w:bookmarkStart w:id="4937" w:name="_ENREF_25"/>
      <w:r w:rsidRPr="00182A67">
        <w:rPr>
          <w:noProof/>
        </w:rPr>
        <w:t>[25] Carter, D. R., and Hayes, W. C., 1977, "The Compressive Behavior of Bone as a Two-Phase Porous Structure," J Bone Joint Surg Am, 59(7), pp. 954-62.</w:t>
      </w:r>
      <w:bookmarkEnd w:id="4937"/>
    </w:p>
    <w:p w14:paraId="3E864B4B" w14:textId="77777777" w:rsidR="00182A67" w:rsidRPr="00182A67" w:rsidRDefault="00182A67" w:rsidP="00182A67">
      <w:pPr>
        <w:rPr>
          <w:noProof/>
        </w:rPr>
      </w:pPr>
      <w:bookmarkStart w:id="4938" w:name="_ENREF_26"/>
      <w:r w:rsidRPr="00182A67">
        <w:rPr>
          <w:noProof/>
        </w:rPr>
        <w:t>[26] Curnier, A., Qi-Chang, H., and Zysset, P., 1995, "Conewise Linear Elastic Materials," J Elasticity, 37(1), pp. 1-38.</w:t>
      </w:r>
      <w:bookmarkEnd w:id="4938"/>
    </w:p>
    <w:p w14:paraId="3871D702" w14:textId="77777777" w:rsidR="00182A67" w:rsidRPr="00182A67" w:rsidRDefault="00182A67" w:rsidP="00182A67">
      <w:pPr>
        <w:rPr>
          <w:noProof/>
        </w:rPr>
      </w:pPr>
      <w:bookmarkStart w:id="4939" w:name="_ENREF_27"/>
      <w:r w:rsidRPr="00182A67">
        <w:rPr>
          <w:noProof/>
        </w:rPr>
        <w:t>[27] Overbeek, J. T., 1956, "The Donnan Equilibrium," Prog Biophys Biophys Chem, 6(pp. 57-84.</w:t>
      </w:r>
      <w:bookmarkEnd w:id="4939"/>
    </w:p>
    <w:p w14:paraId="580EB9F2" w14:textId="77777777" w:rsidR="00182A67" w:rsidRPr="00182A67" w:rsidRDefault="00182A67" w:rsidP="00182A67">
      <w:pPr>
        <w:rPr>
          <w:noProof/>
        </w:rPr>
      </w:pPr>
      <w:bookmarkStart w:id="4940" w:name="_ENREF_28"/>
      <w:r w:rsidRPr="00182A67">
        <w:rPr>
          <w:noProof/>
        </w:rPr>
        <w:t>[28] Lai, W. M., Hou, J. S., and Mow, V. C., 1991, "A Triphasic Theory for the Swelling and Deformation Behaviors of Articular Cartilage," Journal of biomechanical engineering, 113(3), pp. 245-58.</w:t>
      </w:r>
      <w:bookmarkEnd w:id="4940"/>
    </w:p>
    <w:p w14:paraId="146C54E1" w14:textId="77777777" w:rsidR="00182A67" w:rsidRPr="00182A67" w:rsidRDefault="00182A67" w:rsidP="00182A67">
      <w:pPr>
        <w:rPr>
          <w:noProof/>
        </w:rPr>
      </w:pPr>
      <w:bookmarkStart w:id="4941" w:name="_ENREF_29"/>
      <w:r w:rsidRPr="00182A67">
        <w:rPr>
          <w:noProof/>
        </w:rPr>
        <w:t>[29] Holmes, M. H., and Mow, V. C., 1990, "The Nonlinear Characteristics of Soft Gels and Hydrated Connective Tissues in Ultrafiltration," J Biomech, 23(11), pp. 1145-56.</w:t>
      </w:r>
      <w:bookmarkEnd w:id="4941"/>
    </w:p>
    <w:p w14:paraId="5EA33C5B" w14:textId="77777777" w:rsidR="00182A67" w:rsidRPr="00182A67" w:rsidRDefault="00182A67" w:rsidP="00182A67">
      <w:pPr>
        <w:rPr>
          <w:noProof/>
        </w:rPr>
      </w:pPr>
      <w:bookmarkStart w:id="4942"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4942"/>
    </w:p>
    <w:p w14:paraId="5E05C5E9" w14:textId="77777777" w:rsidR="00182A67" w:rsidRPr="00182A67" w:rsidRDefault="00182A67" w:rsidP="00182A67">
      <w:pPr>
        <w:rPr>
          <w:noProof/>
        </w:rPr>
      </w:pPr>
      <w:bookmarkStart w:id="4943"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4943"/>
    </w:p>
    <w:p w14:paraId="24E5EC90" w14:textId="77777777" w:rsidR="00182A67" w:rsidRPr="00182A67" w:rsidRDefault="00182A67" w:rsidP="00182A67">
      <w:pPr>
        <w:rPr>
          <w:noProof/>
        </w:rPr>
      </w:pPr>
      <w:bookmarkStart w:id="4944" w:name="_ENREF_32"/>
      <w:r w:rsidRPr="00182A67">
        <w:rPr>
          <w:noProof/>
        </w:rPr>
        <w:t>[32] Ateshian, G. A., and Ricken, T., 2010, "Multigenerational Interstitial Growth of Biological Tissues," Biomech Model Mechanobiol, 9(6), pp. 689-702.</w:t>
      </w:r>
      <w:bookmarkEnd w:id="4944"/>
    </w:p>
    <w:p w14:paraId="15D5A86D" w14:textId="77777777" w:rsidR="00182A67" w:rsidRPr="00182A67" w:rsidRDefault="00182A67" w:rsidP="00182A67">
      <w:pPr>
        <w:rPr>
          <w:noProof/>
        </w:rPr>
      </w:pPr>
      <w:bookmarkStart w:id="4945" w:name="_ENREF_33"/>
      <w:r w:rsidRPr="00182A67">
        <w:rPr>
          <w:noProof/>
        </w:rPr>
        <w:t>[33] Mow, V. C., Kuei, S. C., Lai, W. M., and Armstrong, C. G., 1980, "Biphasic Creep and Stress Relaxation of Articular Cartilage in Compression: Theory and Experiments," J Biomech Eng, 102(1), pp. 73-84.</w:t>
      </w:r>
      <w:bookmarkEnd w:id="4945"/>
    </w:p>
    <w:p w14:paraId="7C324E6D" w14:textId="77777777" w:rsidR="00182A67" w:rsidRPr="00182A67" w:rsidRDefault="00182A67" w:rsidP="00182A67">
      <w:pPr>
        <w:rPr>
          <w:noProof/>
        </w:rPr>
      </w:pPr>
      <w:bookmarkStart w:id="4946" w:name="_ENREF_34"/>
      <w:r w:rsidRPr="00182A67">
        <w:rPr>
          <w:noProof/>
        </w:rPr>
        <w:t>[34] Mow, V. C., Kwan, M. K., Lai, W. M., and Holmes, M. H., 1985, Frontiers in Biomechanics, A Finite Deformation Theory for Nonlinearly Permeable Soft Hydrated Biological Tissues.</w:t>
      </w:r>
      <w:bookmarkEnd w:id="4946"/>
    </w:p>
    <w:p w14:paraId="4F2FC5A3" w14:textId="77777777" w:rsidR="00182A67" w:rsidRPr="00182A67" w:rsidRDefault="00182A67" w:rsidP="00182A67">
      <w:pPr>
        <w:rPr>
          <w:noProof/>
        </w:rPr>
      </w:pPr>
      <w:bookmarkStart w:id="4947"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4947"/>
    </w:p>
    <w:p w14:paraId="6D7512FA" w14:textId="77777777" w:rsidR="00182A67" w:rsidRPr="00182A67" w:rsidRDefault="00182A67" w:rsidP="00182A67">
      <w:pPr>
        <w:rPr>
          <w:noProof/>
        </w:rPr>
      </w:pPr>
      <w:bookmarkStart w:id="4948" w:name="_ENREF_36"/>
      <w:r w:rsidRPr="00182A67">
        <w:rPr>
          <w:noProof/>
        </w:rPr>
        <w:t>[36] Weinans, H., Huiskes, R., and Grootenboer, H. J., 1992, "The Behavior of Adaptive Bone-Remodeling Simulation Models," J Biomech, 25(12), pp. 1425-41.</w:t>
      </w:r>
      <w:bookmarkEnd w:id="4948"/>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310CF0" w14:textId="77777777" w:rsidR="00984085" w:rsidRDefault="00984085">
      <w:r>
        <w:separator/>
      </w:r>
    </w:p>
  </w:endnote>
  <w:endnote w:type="continuationSeparator" w:id="0">
    <w:p w14:paraId="7328CE7E" w14:textId="77777777" w:rsidR="00984085" w:rsidRDefault="009840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489A2E" w14:textId="77777777" w:rsidR="00984085" w:rsidRDefault="00984085">
      <w:r>
        <w:separator/>
      </w:r>
    </w:p>
  </w:footnote>
  <w:footnote w:type="continuationSeparator" w:id="0">
    <w:p w14:paraId="25AE7704" w14:textId="77777777" w:rsidR="00984085" w:rsidRDefault="00984085">
      <w:r>
        <w:continuationSeparator/>
      </w:r>
    </w:p>
  </w:footnote>
  <w:footnote w:id="1">
    <w:p w14:paraId="2EECF9A7" w14:textId="1DEABEEA" w:rsidR="000B062D" w:rsidRDefault="000B062D">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0B062D" w:rsidRDefault="000B062D">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0B062D" w:rsidRDefault="000B062D">
      <w:pPr>
        <w:pStyle w:val="FootnoteText"/>
      </w:pPr>
      <w:r>
        <w:rPr>
          <w:rStyle w:val="FootnoteReference"/>
        </w:rPr>
        <w:footnoteRef/>
      </w:r>
      <w:r>
        <w:t xml:space="preserve"> Support for apostrophes was not added until FEBio version 2.1.</w:t>
      </w:r>
    </w:p>
  </w:footnote>
  <w:footnote w:id="4">
    <w:p w14:paraId="5B9D4F51" w14:textId="321110ED" w:rsidR="000B062D" w:rsidRDefault="000B062D">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0B062D" w:rsidRDefault="000B062D" w:rsidP="00AF04AB">
      <w:pPr>
        <w:pStyle w:val="FootnoteText"/>
        <w:rPr>
          <w:ins w:id="79" w:author="rawlins" w:date="2015-04-03T12:43:00Z"/>
        </w:rPr>
      </w:pPr>
      <w:ins w:id="80" w:author="rawlins" w:date="2015-04-03T12:43:00Z">
        <w:r>
          <w:rPr>
            <w:rStyle w:val="FootnoteReference"/>
          </w:rPr>
          <w:footnoteRef/>
        </w:r>
        <w:r>
          <w:t xml:space="preserve"> Supported from FEBio version 2.3 and up.</w:t>
        </w:r>
      </w:ins>
    </w:p>
  </w:footnote>
  <w:footnote w:id="6">
    <w:p w14:paraId="75238AE5" w14:textId="77777777" w:rsidR="000B062D" w:rsidRDefault="000B062D"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0B062D" w:rsidRDefault="000B062D">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0B062D" w:rsidRDefault="000B062D" w:rsidP="00B63126">
      <w:pPr>
        <w:pStyle w:val="FootnoteText"/>
        <w:rPr>
          <w:ins w:id="1043" w:author="rawlins" w:date="2015-04-03T15:18:00Z"/>
        </w:rPr>
      </w:pPr>
      <w:ins w:id="1044" w:author="rawlins" w:date="2015-04-03T15:18:00Z">
        <w:r>
          <w:rPr>
            <w:rStyle w:val="FootnoteReference"/>
          </w:rPr>
          <w:footnoteRef/>
        </w:r>
        <w:r>
          <w:t xml:space="preserve"> Supported from FEBio version 2.3 and up.</w:t>
        </w:r>
      </w:ins>
    </w:p>
  </w:footnote>
  <w:footnote w:id="9">
    <w:p w14:paraId="2FB68287" w14:textId="77777777" w:rsidR="000B062D" w:rsidRPr="00112C98" w:rsidRDefault="000B062D">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0B062D" w:rsidRPr="009339D1" w:rsidRDefault="000B062D">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0B062D" w:rsidRDefault="000B062D">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0B062D" w:rsidRDefault="000B062D">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0B062D" w:rsidRDefault="000B062D">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0B062D" w:rsidRDefault="000B062D"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0B062D" w:rsidRDefault="000B062D"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0B062D" w:rsidRDefault="000B062D"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C5B33">
      <w:rPr>
        <w:rStyle w:val="PageNumber"/>
        <w:noProof/>
      </w:rPr>
      <w:t>207</w:t>
    </w:r>
    <w:r>
      <w:rPr>
        <w:rStyle w:val="PageNumber"/>
      </w:rPr>
      <w:fldChar w:fldCharType="end"/>
    </w:r>
  </w:p>
  <w:p w14:paraId="4C9E34C0" w14:textId="77777777" w:rsidR="000B062D" w:rsidRDefault="000B062D"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15:restartNumberingAfterBreak="0">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rson w15:author="steve maas">
    <w15:presenceInfo w15:providerId="Windows Live" w15:userId="11cd9f0d2d6c13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50662"/>
    <w:rsid w:val="00050D38"/>
    <w:rsid w:val="00051B9D"/>
    <w:rsid w:val="000555A7"/>
    <w:rsid w:val="00055A8E"/>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86907CD2-4031-4571-8828-F0C987B9D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78.bin"/><Relationship Id="rId170" Type="http://schemas.openxmlformats.org/officeDocument/2006/relationships/image" Target="media/image73.wmf"/><Relationship Id="rId987" Type="http://schemas.openxmlformats.org/officeDocument/2006/relationships/oleObject" Target="embeddings/oleObject478.bin"/><Relationship Id="rId2668" Type="http://schemas.openxmlformats.org/officeDocument/2006/relationships/oleObject" Target="embeddings/oleObject1298.bin"/><Relationship Id="rId847" Type="http://schemas.openxmlformats.org/officeDocument/2006/relationships/oleObject" Target="embeddings/oleObject408.bin"/><Relationship Id="rId1477" Type="http://schemas.openxmlformats.org/officeDocument/2006/relationships/image" Target="media/image746.emf"/><Relationship Id="rId1684" Type="http://schemas.openxmlformats.org/officeDocument/2006/relationships/image" Target="media/image849.wmf"/><Relationship Id="rId1891" Type="http://schemas.openxmlformats.org/officeDocument/2006/relationships/oleObject" Target="embeddings/oleObject910.bin"/><Relationship Id="rId2528" Type="http://schemas.openxmlformats.org/officeDocument/2006/relationships/oleObject" Target="embeddings/oleObject1228.bin"/><Relationship Id="rId2735" Type="http://schemas.openxmlformats.org/officeDocument/2006/relationships/oleObject" Target="embeddings/oleObject1331.bin"/><Relationship Id="rId707" Type="http://schemas.openxmlformats.org/officeDocument/2006/relationships/oleObject" Target="embeddings/oleObject338.bin"/><Relationship Id="rId914" Type="http://schemas.openxmlformats.org/officeDocument/2006/relationships/image" Target="media/image446.wmf"/><Relationship Id="rId1337" Type="http://schemas.openxmlformats.org/officeDocument/2006/relationships/oleObject" Target="embeddings/oleObject629.bin"/><Relationship Id="rId1544" Type="http://schemas.openxmlformats.org/officeDocument/2006/relationships/oleObject" Target="embeddings/oleObject737.bin"/><Relationship Id="rId1751" Type="http://schemas.openxmlformats.org/officeDocument/2006/relationships/oleObject" Target="embeddings/oleObject840.bin"/><Relationship Id="rId43" Type="http://schemas.openxmlformats.org/officeDocument/2006/relationships/oleObject" Target="embeddings/oleObject8.bin"/><Relationship Id="rId1404" Type="http://schemas.openxmlformats.org/officeDocument/2006/relationships/oleObject" Target="embeddings/oleObject666.bin"/><Relationship Id="rId1611" Type="http://schemas.openxmlformats.org/officeDocument/2006/relationships/image" Target="media/image813.wmf"/><Relationship Id="rId497" Type="http://schemas.openxmlformats.org/officeDocument/2006/relationships/oleObject" Target="embeddings/oleObject233.bin"/><Relationship Id="rId2178" Type="http://schemas.openxmlformats.org/officeDocument/2006/relationships/oleObject" Target="embeddings/oleObject1053.bin"/><Relationship Id="rId2385" Type="http://schemas.openxmlformats.org/officeDocument/2006/relationships/image" Target="media/image1199.wmf"/><Relationship Id="rId357" Type="http://schemas.openxmlformats.org/officeDocument/2006/relationships/image" Target="media/image167.wmf"/><Relationship Id="rId1194" Type="http://schemas.openxmlformats.org/officeDocument/2006/relationships/image" Target="media/image605.emf"/><Relationship Id="rId2038" Type="http://schemas.openxmlformats.org/officeDocument/2006/relationships/oleObject" Target="embeddings/oleObject983.bin"/><Relationship Id="rId2592" Type="http://schemas.openxmlformats.org/officeDocument/2006/relationships/oleObject" Target="embeddings/oleObject1260.bin"/><Relationship Id="rId217" Type="http://schemas.openxmlformats.org/officeDocument/2006/relationships/oleObject" Target="embeddings/oleObject94.bin"/><Relationship Id="rId564" Type="http://schemas.openxmlformats.org/officeDocument/2006/relationships/image" Target="media/image271.wmf"/><Relationship Id="rId771" Type="http://schemas.openxmlformats.org/officeDocument/2006/relationships/oleObject" Target="embeddings/oleObject370.bin"/><Relationship Id="rId2245" Type="http://schemas.openxmlformats.org/officeDocument/2006/relationships/image" Target="media/image1129.wmf"/><Relationship Id="rId2452" Type="http://schemas.openxmlformats.org/officeDocument/2006/relationships/oleObject" Target="embeddings/oleObject1190.bin"/><Relationship Id="rId424" Type="http://schemas.openxmlformats.org/officeDocument/2006/relationships/oleObject" Target="embeddings/oleObject197.bin"/><Relationship Id="rId631" Type="http://schemas.openxmlformats.org/officeDocument/2006/relationships/oleObject" Target="embeddings/oleObject300.bin"/><Relationship Id="rId1054" Type="http://schemas.openxmlformats.org/officeDocument/2006/relationships/image" Target="media/image523.wmf"/><Relationship Id="rId1261" Type="http://schemas.openxmlformats.org/officeDocument/2006/relationships/oleObject" Target="embeddings/oleObject591.bin"/><Relationship Id="rId2105" Type="http://schemas.openxmlformats.org/officeDocument/2006/relationships/image" Target="media/image1059.wmf"/><Relationship Id="rId2312" Type="http://schemas.openxmlformats.org/officeDocument/2006/relationships/oleObject" Target="embeddings/oleObject1120.bin"/><Relationship Id="rId1121" Type="http://schemas.openxmlformats.org/officeDocument/2006/relationships/image" Target="media/image557.wmf"/><Relationship Id="rId1938" Type="http://schemas.openxmlformats.org/officeDocument/2006/relationships/image" Target="media/image976.wmf"/><Relationship Id="rId281" Type="http://schemas.openxmlformats.org/officeDocument/2006/relationships/image" Target="media/image129.wmf"/><Relationship Id="rId141" Type="http://schemas.openxmlformats.org/officeDocument/2006/relationships/oleObject" Target="embeddings/oleObject56.bin"/><Relationship Id="rId7" Type="http://schemas.openxmlformats.org/officeDocument/2006/relationships/endnotes" Target="endnotes.xml"/><Relationship Id="rId2779" Type="http://schemas.openxmlformats.org/officeDocument/2006/relationships/oleObject" Target="embeddings/oleObject1353.bin"/><Relationship Id="rId958" Type="http://schemas.openxmlformats.org/officeDocument/2006/relationships/image" Target="media/image468.wmf"/><Relationship Id="rId1588" Type="http://schemas.openxmlformats.org/officeDocument/2006/relationships/oleObject" Target="embeddings/oleObject759.bin"/><Relationship Id="rId1795" Type="http://schemas.openxmlformats.org/officeDocument/2006/relationships/oleObject" Target="embeddings/oleObject862.bin"/><Relationship Id="rId2639" Type="http://schemas.openxmlformats.org/officeDocument/2006/relationships/image" Target="media/image1326.emf"/><Relationship Id="rId87" Type="http://schemas.openxmlformats.org/officeDocument/2006/relationships/image" Target="media/image32.wmf"/><Relationship Id="rId818" Type="http://schemas.openxmlformats.org/officeDocument/2006/relationships/image" Target="media/image398.wmf"/><Relationship Id="rId1448" Type="http://schemas.openxmlformats.org/officeDocument/2006/relationships/image" Target="media/image732.wmf"/><Relationship Id="rId1655" Type="http://schemas.openxmlformats.org/officeDocument/2006/relationships/oleObject" Target="embeddings/oleObject792.bin"/><Relationship Id="rId2706" Type="http://schemas.openxmlformats.org/officeDocument/2006/relationships/image" Target="media/image1359.wmf"/><Relationship Id="rId1308" Type="http://schemas.openxmlformats.org/officeDocument/2006/relationships/image" Target="media/image667.emf"/><Relationship Id="rId1862" Type="http://schemas.openxmlformats.org/officeDocument/2006/relationships/image" Target="media/image938.wmf"/><Relationship Id="rId1515" Type="http://schemas.openxmlformats.org/officeDocument/2006/relationships/image" Target="media/image765.wmf"/><Relationship Id="rId1722" Type="http://schemas.openxmlformats.org/officeDocument/2006/relationships/image" Target="media/image868.wmf"/><Relationship Id="rId14" Type="http://schemas.openxmlformats.org/officeDocument/2006/relationships/hyperlink" Target="http://mrl.sci.utah.edu/software/febio" TargetMode="External"/><Relationship Id="rId2289" Type="http://schemas.openxmlformats.org/officeDocument/2006/relationships/image" Target="media/image1151.wmf"/><Relationship Id="rId2496" Type="http://schemas.openxmlformats.org/officeDocument/2006/relationships/oleObject" Target="embeddings/oleObject1212.bin"/><Relationship Id="rId468" Type="http://schemas.openxmlformats.org/officeDocument/2006/relationships/oleObject" Target="embeddings/oleObject219.bin"/><Relationship Id="rId675" Type="http://schemas.openxmlformats.org/officeDocument/2006/relationships/oleObject" Target="embeddings/oleObject322.bin"/><Relationship Id="rId882" Type="http://schemas.openxmlformats.org/officeDocument/2006/relationships/image" Target="media/image430.wmf"/><Relationship Id="rId1098" Type="http://schemas.openxmlformats.org/officeDocument/2006/relationships/image" Target="media/image545.wmf"/><Relationship Id="rId2149" Type="http://schemas.openxmlformats.org/officeDocument/2006/relationships/image" Target="media/image1081.wmf"/><Relationship Id="rId2356" Type="http://schemas.openxmlformats.org/officeDocument/2006/relationships/oleObject" Target="embeddings/oleObject1142.bin"/><Relationship Id="rId2563" Type="http://schemas.openxmlformats.org/officeDocument/2006/relationships/image" Target="media/image1288.wmf"/><Relationship Id="rId2770" Type="http://schemas.openxmlformats.org/officeDocument/2006/relationships/image" Target="media/image1391.wmf"/><Relationship Id="rId328" Type="http://schemas.openxmlformats.org/officeDocument/2006/relationships/oleObject" Target="embeddings/oleObject149.bin"/><Relationship Id="rId535" Type="http://schemas.openxmlformats.org/officeDocument/2006/relationships/oleObject" Target="embeddings/oleObject252.bin"/><Relationship Id="rId742" Type="http://schemas.openxmlformats.org/officeDocument/2006/relationships/image" Target="media/image360.wmf"/><Relationship Id="rId1165" Type="http://schemas.openxmlformats.org/officeDocument/2006/relationships/oleObject" Target="embeddings/oleObject551.bin"/><Relationship Id="rId1372" Type="http://schemas.openxmlformats.org/officeDocument/2006/relationships/image" Target="media/image699.emf"/><Relationship Id="rId2009" Type="http://schemas.openxmlformats.org/officeDocument/2006/relationships/image" Target="media/image1011.wmf"/><Relationship Id="rId2216" Type="http://schemas.openxmlformats.org/officeDocument/2006/relationships/oleObject" Target="embeddings/oleObject1072.bin"/><Relationship Id="rId2423" Type="http://schemas.openxmlformats.org/officeDocument/2006/relationships/image" Target="media/image1218.wmf"/><Relationship Id="rId2630" Type="http://schemas.openxmlformats.org/officeDocument/2006/relationships/oleObject" Target="embeddings/oleObject1279.bin"/><Relationship Id="rId602" Type="http://schemas.openxmlformats.org/officeDocument/2006/relationships/image" Target="media/image290.wmf"/><Relationship Id="rId1025" Type="http://schemas.openxmlformats.org/officeDocument/2006/relationships/image" Target="media/image503.emf"/><Relationship Id="rId1232" Type="http://schemas.openxmlformats.org/officeDocument/2006/relationships/image" Target="media/image629.wmf"/><Relationship Id="rId185" Type="http://schemas.openxmlformats.org/officeDocument/2006/relationships/oleObject" Target="embeddings/oleObject78.bin"/><Relationship Id="rId1909" Type="http://schemas.openxmlformats.org/officeDocument/2006/relationships/oleObject" Target="embeddings/oleObject919.bin"/><Relationship Id="rId392" Type="http://schemas.openxmlformats.org/officeDocument/2006/relationships/oleObject" Target="embeddings/oleObject181.bin"/><Relationship Id="rId2073" Type="http://schemas.openxmlformats.org/officeDocument/2006/relationships/image" Target="media/image1043.wmf"/><Relationship Id="rId2280" Type="http://schemas.openxmlformats.org/officeDocument/2006/relationships/oleObject" Target="embeddings/oleObject1104.bin"/><Relationship Id="rId252" Type="http://schemas.openxmlformats.org/officeDocument/2006/relationships/image" Target="media/image114.wmf"/><Relationship Id="rId2140" Type="http://schemas.openxmlformats.org/officeDocument/2006/relationships/oleObject" Target="embeddings/oleObject1034.bin"/><Relationship Id="rId112" Type="http://schemas.openxmlformats.org/officeDocument/2006/relationships/oleObject" Target="embeddings/oleObject42.bin"/><Relationship Id="rId1699" Type="http://schemas.openxmlformats.org/officeDocument/2006/relationships/oleObject" Target="embeddings/oleObject814.bin"/><Relationship Id="rId2000" Type="http://schemas.openxmlformats.org/officeDocument/2006/relationships/oleObject" Target="embeddings/oleObject964.bin"/><Relationship Id="rId929" Type="http://schemas.openxmlformats.org/officeDocument/2006/relationships/oleObject" Target="embeddings/oleObject449.bin"/><Relationship Id="rId1559" Type="http://schemas.openxmlformats.org/officeDocument/2006/relationships/image" Target="media/image787.wmf"/><Relationship Id="rId1766" Type="http://schemas.openxmlformats.org/officeDocument/2006/relationships/image" Target="media/image890.wmf"/><Relationship Id="rId1973" Type="http://schemas.openxmlformats.org/officeDocument/2006/relationships/image" Target="media/image993.wmf"/><Relationship Id="rId58" Type="http://schemas.openxmlformats.org/officeDocument/2006/relationships/oleObject" Target="embeddings/oleObject15.bin"/><Relationship Id="rId1419" Type="http://schemas.openxmlformats.org/officeDocument/2006/relationships/oleObject" Target="embeddings/oleObject675.bin"/><Relationship Id="rId1626" Type="http://schemas.openxmlformats.org/officeDocument/2006/relationships/oleObject" Target="embeddings/oleObject778.bin"/><Relationship Id="rId1833" Type="http://schemas.openxmlformats.org/officeDocument/2006/relationships/oleObject" Target="embeddings/oleObject881.bin"/><Relationship Id="rId1900" Type="http://schemas.openxmlformats.org/officeDocument/2006/relationships/image" Target="media/image957.wmf"/><Relationship Id="rId579" Type="http://schemas.openxmlformats.org/officeDocument/2006/relationships/oleObject" Target="embeddings/oleObject274.bin"/><Relationship Id="rId786" Type="http://schemas.openxmlformats.org/officeDocument/2006/relationships/image" Target="media/image382.wmf"/><Relationship Id="rId993" Type="http://schemas.openxmlformats.org/officeDocument/2006/relationships/oleObject" Target="embeddings/oleObject481.bin"/><Relationship Id="rId2467" Type="http://schemas.openxmlformats.org/officeDocument/2006/relationships/image" Target="media/image1240.wmf"/><Relationship Id="rId2674" Type="http://schemas.openxmlformats.org/officeDocument/2006/relationships/oleObject" Target="embeddings/oleObject1301.bin"/><Relationship Id="rId439" Type="http://schemas.openxmlformats.org/officeDocument/2006/relationships/image" Target="media/image208.wmf"/><Relationship Id="rId646" Type="http://schemas.openxmlformats.org/officeDocument/2006/relationships/image" Target="media/image312.wmf"/><Relationship Id="rId1069" Type="http://schemas.openxmlformats.org/officeDocument/2006/relationships/oleObject" Target="embeddings/oleObject512.bin"/><Relationship Id="rId1276" Type="http://schemas.openxmlformats.org/officeDocument/2006/relationships/image" Target="media/image651.emf"/><Relationship Id="rId1483" Type="http://schemas.openxmlformats.org/officeDocument/2006/relationships/image" Target="media/image749.emf"/><Relationship Id="rId2327" Type="http://schemas.openxmlformats.org/officeDocument/2006/relationships/image" Target="media/image1170.wmf"/><Relationship Id="rId506" Type="http://schemas.openxmlformats.org/officeDocument/2006/relationships/image" Target="media/image242.wmf"/><Relationship Id="rId853" Type="http://schemas.openxmlformats.org/officeDocument/2006/relationships/oleObject" Target="embeddings/oleObject411.bin"/><Relationship Id="rId1136" Type="http://schemas.openxmlformats.org/officeDocument/2006/relationships/image" Target="media/image568.wmf"/><Relationship Id="rId1690" Type="http://schemas.openxmlformats.org/officeDocument/2006/relationships/image" Target="media/image852.wmf"/><Relationship Id="rId2534" Type="http://schemas.openxmlformats.org/officeDocument/2006/relationships/oleObject" Target="embeddings/oleObject1231.bin"/><Relationship Id="rId2741" Type="http://schemas.openxmlformats.org/officeDocument/2006/relationships/oleObject" Target="embeddings/oleObject1334.bin"/><Relationship Id="rId713" Type="http://schemas.openxmlformats.org/officeDocument/2006/relationships/oleObject" Target="embeddings/oleObject341.bin"/><Relationship Id="rId920" Type="http://schemas.openxmlformats.org/officeDocument/2006/relationships/image" Target="media/image449.wmf"/><Relationship Id="rId1343" Type="http://schemas.openxmlformats.org/officeDocument/2006/relationships/oleObject" Target="embeddings/oleObject632.bin"/><Relationship Id="rId1550" Type="http://schemas.openxmlformats.org/officeDocument/2006/relationships/oleObject" Target="embeddings/oleObject740.bin"/><Relationship Id="rId2601" Type="http://schemas.openxmlformats.org/officeDocument/2006/relationships/image" Target="media/image1307.wmf"/><Relationship Id="rId1203" Type="http://schemas.openxmlformats.org/officeDocument/2006/relationships/image" Target="media/image612.emf"/><Relationship Id="rId1410" Type="http://schemas.openxmlformats.org/officeDocument/2006/relationships/image" Target="media/image713.wmf"/><Relationship Id="rId296" Type="http://schemas.openxmlformats.org/officeDocument/2006/relationships/oleObject" Target="embeddings/oleObject133.bin"/><Relationship Id="rId2184" Type="http://schemas.openxmlformats.org/officeDocument/2006/relationships/oleObject" Target="embeddings/oleObject1056.bin"/><Relationship Id="rId2391" Type="http://schemas.openxmlformats.org/officeDocument/2006/relationships/image" Target="media/image1202.wmf"/><Relationship Id="rId156" Type="http://schemas.openxmlformats.org/officeDocument/2006/relationships/image" Target="media/image66.wmf"/><Relationship Id="rId363" Type="http://schemas.openxmlformats.org/officeDocument/2006/relationships/image" Target="media/image170.wmf"/><Relationship Id="rId570" Type="http://schemas.openxmlformats.org/officeDocument/2006/relationships/image" Target="media/image274.wmf"/><Relationship Id="rId2044" Type="http://schemas.openxmlformats.org/officeDocument/2006/relationships/oleObject" Target="embeddings/oleObject986.bin"/><Relationship Id="rId2251" Type="http://schemas.openxmlformats.org/officeDocument/2006/relationships/image" Target="media/image1132.wmf"/><Relationship Id="rId223" Type="http://schemas.openxmlformats.org/officeDocument/2006/relationships/oleObject" Target="embeddings/oleObject97.bin"/><Relationship Id="rId430" Type="http://schemas.openxmlformats.org/officeDocument/2006/relationships/oleObject" Target="embeddings/oleObject200.bin"/><Relationship Id="rId1060" Type="http://schemas.openxmlformats.org/officeDocument/2006/relationships/image" Target="media/image526.wmf"/><Relationship Id="rId2111" Type="http://schemas.openxmlformats.org/officeDocument/2006/relationships/image" Target="media/image1062.wmf"/><Relationship Id="rId1877" Type="http://schemas.openxmlformats.org/officeDocument/2006/relationships/oleObject" Target="embeddings/oleObject903.bin"/><Relationship Id="rId1737" Type="http://schemas.openxmlformats.org/officeDocument/2006/relationships/oleObject" Target="embeddings/oleObject833.bin"/><Relationship Id="rId1944" Type="http://schemas.openxmlformats.org/officeDocument/2006/relationships/image" Target="media/image979.wmf"/><Relationship Id="rId29" Type="http://schemas.openxmlformats.org/officeDocument/2006/relationships/hyperlink" Target="http://mrl.sci.utah.edu/software/postview" TargetMode="External"/><Relationship Id="rId1804" Type="http://schemas.openxmlformats.org/officeDocument/2006/relationships/image" Target="media/image909.wmf"/><Relationship Id="rId897" Type="http://schemas.openxmlformats.org/officeDocument/2006/relationships/oleObject" Target="embeddings/oleObject433.bin"/><Relationship Id="rId2578" Type="http://schemas.openxmlformats.org/officeDocument/2006/relationships/oleObject" Target="embeddings/oleObject1253.bin"/><Relationship Id="rId2785" Type="http://schemas.openxmlformats.org/officeDocument/2006/relationships/oleObject" Target="embeddings/oleObject1356.bin"/><Relationship Id="rId757" Type="http://schemas.openxmlformats.org/officeDocument/2006/relationships/oleObject" Target="embeddings/oleObject363.bin"/><Relationship Id="rId964" Type="http://schemas.openxmlformats.org/officeDocument/2006/relationships/image" Target="media/image471.wmf"/><Relationship Id="rId1387" Type="http://schemas.openxmlformats.org/officeDocument/2006/relationships/oleObject" Target="embeddings/oleObject654.bin"/><Relationship Id="rId1594" Type="http://schemas.openxmlformats.org/officeDocument/2006/relationships/oleObject" Target="embeddings/oleObject762.bin"/><Relationship Id="rId2438" Type="http://schemas.openxmlformats.org/officeDocument/2006/relationships/oleObject" Target="embeddings/oleObject1183.bin"/><Relationship Id="rId2645" Type="http://schemas.openxmlformats.org/officeDocument/2006/relationships/image" Target="media/image1329.wmf"/><Relationship Id="rId93" Type="http://schemas.openxmlformats.org/officeDocument/2006/relationships/image" Target="media/image35.wmf"/><Relationship Id="rId617" Type="http://schemas.openxmlformats.org/officeDocument/2006/relationships/oleObject" Target="embeddings/oleObject293.bin"/><Relationship Id="rId824" Type="http://schemas.openxmlformats.org/officeDocument/2006/relationships/image" Target="media/image401.wmf"/><Relationship Id="rId1247" Type="http://schemas.openxmlformats.org/officeDocument/2006/relationships/oleObject" Target="embeddings/oleObject584.bin"/><Relationship Id="rId1454" Type="http://schemas.openxmlformats.org/officeDocument/2006/relationships/image" Target="media/image735.wmf"/><Relationship Id="rId1661" Type="http://schemas.openxmlformats.org/officeDocument/2006/relationships/oleObject" Target="embeddings/oleObject795.bin"/><Relationship Id="rId2505" Type="http://schemas.openxmlformats.org/officeDocument/2006/relationships/image" Target="media/image1259.wmf"/><Relationship Id="rId2712" Type="http://schemas.openxmlformats.org/officeDocument/2006/relationships/image" Target="media/image1362.wmf"/><Relationship Id="rId1107" Type="http://schemas.openxmlformats.org/officeDocument/2006/relationships/image" Target="media/image550.wmf"/><Relationship Id="rId1314" Type="http://schemas.openxmlformats.org/officeDocument/2006/relationships/image" Target="media/image670.emf"/><Relationship Id="rId1521" Type="http://schemas.openxmlformats.org/officeDocument/2006/relationships/image" Target="media/image768.wmf"/><Relationship Id="rId20" Type="http://schemas.openxmlformats.org/officeDocument/2006/relationships/hyperlink" Target="http://mrl.sci.utah.edu/software/preview" TargetMode="External"/><Relationship Id="rId2088" Type="http://schemas.openxmlformats.org/officeDocument/2006/relationships/oleObject" Target="embeddings/oleObject1008.bin"/><Relationship Id="rId2295" Type="http://schemas.openxmlformats.org/officeDocument/2006/relationships/image" Target="media/image1154.wmf"/><Relationship Id="rId267" Type="http://schemas.openxmlformats.org/officeDocument/2006/relationships/image" Target="media/image122.wmf"/><Relationship Id="rId474" Type="http://schemas.openxmlformats.org/officeDocument/2006/relationships/oleObject" Target="embeddings/oleObject222.bin"/><Relationship Id="rId2155" Type="http://schemas.openxmlformats.org/officeDocument/2006/relationships/image" Target="media/image1084.wmf"/><Relationship Id="rId127" Type="http://schemas.openxmlformats.org/officeDocument/2006/relationships/image" Target="media/image52.wmf"/><Relationship Id="rId681" Type="http://schemas.openxmlformats.org/officeDocument/2006/relationships/oleObject" Target="embeddings/oleObject325.bin"/><Relationship Id="rId2362" Type="http://schemas.openxmlformats.org/officeDocument/2006/relationships/oleObject" Target="embeddings/oleObject1145.bin"/><Relationship Id="rId334" Type="http://schemas.openxmlformats.org/officeDocument/2006/relationships/oleObject" Target="embeddings/oleObject152.bin"/><Relationship Id="rId541" Type="http://schemas.openxmlformats.org/officeDocument/2006/relationships/oleObject" Target="embeddings/oleObject255.bin"/><Relationship Id="rId1171" Type="http://schemas.openxmlformats.org/officeDocument/2006/relationships/oleObject" Target="embeddings/oleObject554.bin"/><Relationship Id="rId2015" Type="http://schemas.openxmlformats.org/officeDocument/2006/relationships/image" Target="media/image1014.wmf"/><Relationship Id="rId2222" Type="http://schemas.openxmlformats.org/officeDocument/2006/relationships/oleObject" Target="embeddings/oleObject1075.bin"/><Relationship Id="rId401" Type="http://schemas.openxmlformats.org/officeDocument/2006/relationships/image" Target="media/image189.wmf"/><Relationship Id="rId1031" Type="http://schemas.openxmlformats.org/officeDocument/2006/relationships/image" Target="media/image509.emf"/><Relationship Id="rId1988" Type="http://schemas.openxmlformats.org/officeDocument/2006/relationships/oleObject" Target="embeddings/oleObject958.bin"/><Relationship Id="rId1848" Type="http://schemas.openxmlformats.org/officeDocument/2006/relationships/image" Target="media/image931.wmf"/><Relationship Id="rId191" Type="http://schemas.openxmlformats.org/officeDocument/2006/relationships/oleObject" Target="embeddings/oleObject81.bin"/><Relationship Id="rId1708" Type="http://schemas.openxmlformats.org/officeDocument/2006/relationships/image" Target="media/image861.wmf"/><Relationship Id="rId1915" Type="http://schemas.openxmlformats.org/officeDocument/2006/relationships/oleObject" Target="embeddings/oleObject922.bin"/><Relationship Id="rId2689" Type="http://schemas.openxmlformats.org/officeDocument/2006/relationships/image" Target="media/image1351.wmf"/><Relationship Id="rId868" Type="http://schemas.openxmlformats.org/officeDocument/2006/relationships/image" Target="media/image423.wmf"/><Relationship Id="rId1498" Type="http://schemas.openxmlformats.org/officeDocument/2006/relationships/oleObject" Target="embeddings/oleObject714.bin"/><Relationship Id="rId2549" Type="http://schemas.openxmlformats.org/officeDocument/2006/relationships/image" Target="media/image1281.wmf"/><Relationship Id="rId2756" Type="http://schemas.openxmlformats.org/officeDocument/2006/relationships/image" Target="media/image1384.wmf"/><Relationship Id="rId728" Type="http://schemas.openxmlformats.org/officeDocument/2006/relationships/image" Target="media/image353.wmf"/><Relationship Id="rId935" Type="http://schemas.openxmlformats.org/officeDocument/2006/relationships/oleObject" Target="embeddings/oleObject452.bin"/><Relationship Id="rId1358" Type="http://schemas.openxmlformats.org/officeDocument/2006/relationships/image" Target="media/image692.emf"/><Relationship Id="rId1565" Type="http://schemas.openxmlformats.org/officeDocument/2006/relationships/image" Target="media/image790.wmf"/><Relationship Id="rId1772" Type="http://schemas.openxmlformats.org/officeDocument/2006/relationships/image" Target="media/image893.wmf"/><Relationship Id="rId2409" Type="http://schemas.openxmlformats.org/officeDocument/2006/relationships/image" Target="media/image1211.wmf"/><Relationship Id="rId2616" Type="http://schemas.openxmlformats.org/officeDocument/2006/relationships/oleObject" Target="embeddings/oleObject1272.bin"/><Relationship Id="rId64" Type="http://schemas.openxmlformats.org/officeDocument/2006/relationships/oleObject" Target="embeddings/oleObject18.bin"/><Relationship Id="rId1218" Type="http://schemas.openxmlformats.org/officeDocument/2006/relationships/image" Target="media/image622.wmf"/><Relationship Id="rId1425" Type="http://schemas.openxmlformats.org/officeDocument/2006/relationships/oleObject" Target="embeddings/oleObject678.bin"/><Relationship Id="rId1632" Type="http://schemas.openxmlformats.org/officeDocument/2006/relationships/oleObject" Target="embeddings/oleObject781.bin"/><Relationship Id="rId2199" Type="http://schemas.openxmlformats.org/officeDocument/2006/relationships/image" Target="media/image1106.wmf"/><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image" Target="media/image385.wmf"/><Relationship Id="rId2059" Type="http://schemas.openxmlformats.org/officeDocument/2006/relationships/image" Target="media/image1036.wmf"/><Relationship Id="rId2266" Type="http://schemas.openxmlformats.org/officeDocument/2006/relationships/oleObject" Target="embeddings/oleObject1097.bin"/><Relationship Id="rId2473" Type="http://schemas.openxmlformats.org/officeDocument/2006/relationships/image" Target="media/image1243.wmf"/><Relationship Id="rId2680" Type="http://schemas.openxmlformats.org/officeDocument/2006/relationships/oleObject" Target="embeddings/oleObject1304.bin"/><Relationship Id="rId238" Type="http://schemas.openxmlformats.org/officeDocument/2006/relationships/image" Target="media/image107.wmf"/><Relationship Id="rId445" Type="http://schemas.openxmlformats.org/officeDocument/2006/relationships/image" Target="media/image211.emf"/><Relationship Id="rId652" Type="http://schemas.openxmlformats.org/officeDocument/2006/relationships/image" Target="media/image315.wmf"/><Relationship Id="rId1075" Type="http://schemas.openxmlformats.org/officeDocument/2006/relationships/oleObject" Target="embeddings/oleObject515.bin"/><Relationship Id="rId1282" Type="http://schemas.openxmlformats.org/officeDocument/2006/relationships/image" Target="media/image654.emf"/><Relationship Id="rId2126" Type="http://schemas.openxmlformats.org/officeDocument/2006/relationships/oleObject" Target="embeddings/oleObject1027.bin"/><Relationship Id="rId2333" Type="http://schemas.openxmlformats.org/officeDocument/2006/relationships/image" Target="media/image1173.wmf"/><Relationship Id="rId2540" Type="http://schemas.openxmlformats.org/officeDocument/2006/relationships/oleObject" Target="embeddings/oleObject1234.bin"/><Relationship Id="rId305" Type="http://schemas.openxmlformats.org/officeDocument/2006/relationships/image" Target="media/image141.wmf"/><Relationship Id="rId512" Type="http://schemas.openxmlformats.org/officeDocument/2006/relationships/image" Target="media/image245.wmf"/><Relationship Id="rId1142" Type="http://schemas.openxmlformats.org/officeDocument/2006/relationships/image" Target="media/image571.wmf"/><Relationship Id="rId2400" Type="http://schemas.openxmlformats.org/officeDocument/2006/relationships/oleObject" Target="embeddings/oleObject1164.bin"/><Relationship Id="rId1002" Type="http://schemas.openxmlformats.org/officeDocument/2006/relationships/image" Target="media/image490.wmf"/><Relationship Id="rId1959" Type="http://schemas.openxmlformats.org/officeDocument/2006/relationships/image" Target="media/image986.wmf"/><Relationship Id="rId1819" Type="http://schemas.openxmlformats.org/officeDocument/2006/relationships/oleObject" Target="embeddings/oleObject874.bin"/><Relationship Id="rId2190" Type="http://schemas.openxmlformats.org/officeDocument/2006/relationships/oleObject" Target="embeddings/oleObject1059.bin"/><Relationship Id="rId162" Type="http://schemas.openxmlformats.org/officeDocument/2006/relationships/image" Target="media/image69.wmf"/><Relationship Id="rId2050" Type="http://schemas.openxmlformats.org/officeDocument/2006/relationships/oleObject" Target="embeddings/oleObject989.bin"/><Relationship Id="rId979" Type="http://schemas.openxmlformats.org/officeDocument/2006/relationships/oleObject" Target="embeddings/oleObject474.bin"/><Relationship Id="rId839" Type="http://schemas.openxmlformats.org/officeDocument/2006/relationships/oleObject" Target="embeddings/oleObject404.bin"/><Relationship Id="rId1469" Type="http://schemas.openxmlformats.org/officeDocument/2006/relationships/image" Target="media/image742.wmf"/><Relationship Id="rId1676" Type="http://schemas.openxmlformats.org/officeDocument/2006/relationships/image" Target="media/image845.wmf"/><Relationship Id="rId1883" Type="http://schemas.openxmlformats.org/officeDocument/2006/relationships/oleObject" Target="embeddings/oleObject906.bin"/><Relationship Id="rId2727" Type="http://schemas.openxmlformats.org/officeDocument/2006/relationships/oleObject" Target="embeddings/oleObject1327.bin"/><Relationship Id="rId906" Type="http://schemas.openxmlformats.org/officeDocument/2006/relationships/image" Target="media/image442.wmf"/><Relationship Id="rId1329" Type="http://schemas.openxmlformats.org/officeDocument/2006/relationships/oleObject" Target="embeddings/oleObject625.bin"/><Relationship Id="rId1536" Type="http://schemas.openxmlformats.org/officeDocument/2006/relationships/oleObject" Target="embeddings/oleObject733.bin"/><Relationship Id="rId1743" Type="http://schemas.openxmlformats.org/officeDocument/2006/relationships/oleObject" Target="embeddings/oleObject836.bin"/><Relationship Id="rId1950" Type="http://schemas.openxmlformats.org/officeDocument/2006/relationships/image" Target="media/image982.wmf"/><Relationship Id="rId35" Type="http://schemas.openxmlformats.org/officeDocument/2006/relationships/oleObject" Target="embeddings/oleObject4.bin"/><Relationship Id="rId1603" Type="http://schemas.openxmlformats.org/officeDocument/2006/relationships/image" Target="media/image809.wmf"/><Relationship Id="rId1810" Type="http://schemas.openxmlformats.org/officeDocument/2006/relationships/image" Target="media/image912.wmf"/><Relationship Id="rId489" Type="http://schemas.openxmlformats.org/officeDocument/2006/relationships/oleObject" Target="embeddings/oleObject229.bin"/><Relationship Id="rId696" Type="http://schemas.openxmlformats.org/officeDocument/2006/relationships/image" Target="media/image337.wmf"/><Relationship Id="rId2377" Type="http://schemas.openxmlformats.org/officeDocument/2006/relationships/image" Target="media/image1195.wmf"/><Relationship Id="rId2584" Type="http://schemas.openxmlformats.org/officeDocument/2006/relationships/oleObject" Target="embeddings/oleObject1256.bin"/><Relationship Id="rId2791" Type="http://schemas.openxmlformats.org/officeDocument/2006/relationships/oleObject" Target="embeddings/oleObject1359.bin"/><Relationship Id="rId349" Type="http://schemas.openxmlformats.org/officeDocument/2006/relationships/image" Target="media/image163.wmf"/><Relationship Id="rId556" Type="http://schemas.openxmlformats.org/officeDocument/2006/relationships/image" Target="media/image267.wmf"/><Relationship Id="rId763" Type="http://schemas.openxmlformats.org/officeDocument/2006/relationships/oleObject" Target="embeddings/oleObject366.bin"/><Relationship Id="rId1186" Type="http://schemas.openxmlformats.org/officeDocument/2006/relationships/image" Target="media/image600.wmf"/><Relationship Id="rId1393" Type="http://schemas.openxmlformats.org/officeDocument/2006/relationships/oleObject" Target="embeddings/oleObject657.bin"/><Relationship Id="rId2237" Type="http://schemas.openxmlformats.org/officeDocument/2006/relationships/image" Target="media/image1125.wmf"/><Relationship Id="rId2444" Type="http://schemas.openxmlformats.org/officeDocument/2006/relationships/oleObject" Target="embeddings/oleObject1186.bin"/><Relationship Id="rId209" Type="http://schemas.openxmlformats.org/officeDocument/2006/relationships/oleObject" Target="embeddings/oleObject90.bin"/><Relationship Id="rId416" Type="http://schemas.openxmlformats.org/officeDocument/2006/relationships/oleObject" Target="embeddings/oleObject193.bin"/><Relationship Id="rId970" Type="http://schemas.openxmlformats.org/officeDocument/2006/relationships/image" Target="media/image474.wmf"/><Relationship Id="rId1046" Type="http://schemas.openxmlformats.org/officeDocument/2006/relationships/image" Target="media/image519.wmf"/><Relationship Id="rId1253" Type="http://schemas.openxmlformats.org/officeDocument/2006/relationships/oleObject" Target="embeddings/oleObject587.bin"/><Relationship Id="rId2651" Type="http://schemas.openxmlformats.org/officeDocument/2006/relationships/image" Target="media/image1332.wmf"/><Relationship Id="rId623" Type="http://schemas.openxmlformats.org/officeDocument/2006/relationships/oleObject" Target="embeddings/oleObject296.bin"/><Relationship Id="rId830" Type="http://schemas.openxmlformats.org/officeDocument/2006/relationships/image" Target="media/image404.wmf"/><Relationship Id="rId1460" Type="http://schemas.openxmlformats.org/officeDocument/2006/relationships/image" Target="media/image738.wmf"/><Relationship Id="rId2304" Type="http://schemas.openxmlformats.org/officeDocument/2006/relationships/oleObject" Target="embeddings/oleObject1116.bin"/><Relationship Id="rId2511" Type="http://schemas.openxmlformats.org/officeDocument/2006/relationships/image" Target="media/image1262.wmf"/><Relationship Id="rId1113" Type="http://schemas.openxmlformats.org/officeDocument/2006/relationships/image" Target="media/image553.wmf"/><Relationship Id="rId1320" Type="http://schemas.openxmlformats.org/officeDocument/2006/relationships/image" Target="media/image673.emf"/><Relationship Id="rId2094" Type="http://schemas.openxmlformats.org/officeDocument/2006/relationships/oleObject" Target="embeddings/oleObject1011.bin"/><Relationship Id="rId273" Type="http://schemas.openxmlformats.org/officeDocument/2006/relationships/image" Target="media/image125.wmf"/><Relationship Id="rId480" Type="http://schemas.openxmlformats.org/officeDocument/2006/relationships/image" Target="media/image229.wmf"/><Relationship Id="rId2161" Type="http://schemas.openxmlformats.org/officeDocument/2006/relationships/image" Target="media/image1087.wmf"/><Relationship Id="rId133" Type="http://schemas.openxmlformats.org/officeDocument/2006/relationships/hyperlink" Target="http://mrl.sci.utah.edu/software/febio" TargetMode="External"/><Relationship Id="rId340" Type="http://schemas.openxmlformats.org/officeDocument/2006/relationships/oleObject" Target="embeddings/oleObject155.bin"/><Relationship Id="rId2021" Type="http://schemas.openxmlformats.org/officeDocument/2006/relationships/image" Target="media/image1017.wmf"/><Relationship Id="rId200" Type="http://schemas.openxmlformats.org/officeDocument/2006/relationships/image" Target="media/image88.wmf"/><Relationship Id="rId1787" Type="http://schemas.openxmlformats.org/officeDocument/2006/relationships/oleObject" Target="embeddings/oleObject858.bin"/><Relationship Id="rId1994" Type="http://schemas.openxmlformats.org/officeDocument/2006/relationships/oleObject" Target="embeddings/oleObject961.bin"/><Relationship Id="rId79" Type="http://schemas.openxmlformats.org/officeDocument/2006/relationships/image" Target="media/image28.wmf"/><Relationship Id="rId1647" Type="http://schemas.openxmlformats.org/officeDocument/2006/relationships/image" Target="media/image831.wmf"/><Relationship Id="rId1854" Type="http://schemas.openxmlformats.org/officeDocument/2006/relationships/image" Target="media/image934.wmf"/><Relationship Id="rId1507" Type="http://schemas.openxmlformats.org/officeDocument/2006/relationships/image" Target="media/image761.wmf"/><Relationship Id="rId1714" Type="http://schemas.openxmlformats.org/officeDocument/2006/relationships/image" Target="media/image864.wmf"/><Relationship Id="rId1921" Type="http://schemas.openxmlformats.org/officeDocument/2006/relationships/oleObject" Target="embeddings/oleObject925.bin"/><Relationship Id="rId2488" Type="http://schemas.openxmlformats.org/officeDocument/2006/relationships/oleObject" Target="embeddings/oleObject1208.bin"/><Relationship Id="rId1297" Type="http://schemas.openxmlformats.org/officeDocument/2006/relationships/oleObject" Target="embeddings/oleObject609.bin"/><Relationship Id="rId2695" Type="http://schemas.openxmlformats.org/officeDocument/2006/relationships/image" Target="media/image1354.emf"/><Relationship Id="rId667" Type="http://schemas.openxmlformats.org/officeDocument/2006/relationships/oleObject" Target="embeddings/oleObject318.bin"/><Relationship Id="rId874" Type="http://schemas.openxmlformats.org/officeDocument/2006/relationships/image" Target="media/image426.wmf"/><Relationship Id="rId2348" Type="http://schemas.openxmlformats.org/officeDocument/2006/relationships/oleObject" Target="embeddings/oleObject1138.bin"/><Relationship Id="rId2555" Type="http://schemas.openxmlformats.org/officeDocument/2006/relationships/image" Target="media/image1284.wmf"/><Relationship Id="rId2762" Type="http://schemas.openxmlformats.org/officeDocument/2006/relationships/image" Target="media/image1387.wmf"/><Relationship Id="rId527" Type="http://schemas.openxmlformats.org/officeDocument/2006/relationships/oleObject" Target="embeddings/oleObject248.bin"/><Relationship Id="rId734" Type="http://schemas.openxmlformats.org/officeDocument/2006/relationships/image" Target="media/image356.wmf"/><Relationship Id="rId941" Type="http://schemas.openxmlformats.org/officeDocument/2006/relationships/oleObject" Target="embeddings/oleObject455.bin"/><Relationship Id="rId1157" Type="http://schemas.openxmlformats.org/officeDocument/2006/relationships/oleObject" Target="embeddings/oleObject547.bin"/><Relationship Id="rId1364" Type="http://schemas.openxmlformats.org/officeDocument/2006/relationships/image" Target="media/image695.emf"/><Relationship Id="rId1571" Type="http://schemas.openxmlformats.org/officeDocument/2006/relationships/image" Target="media/image793.wmf"/><Relationship Id="rId2208" Type="http://schemas.openxmlformats.org/officeDocument/2006/relationships/oleObject" Target="embeddings/oleObject1068.bin"/><Relationship Id="rId2415" Type="http://schemas.openxmlformats.org/officeDocument/2006/relationships/image" Target="media/image1214.wmf"/><Relationship Id="rId2622" Type="http://schemas.openxmlformats.org/officeDocument/2006/relationships/oleObject" Target="embeddings/oleObject1275.bin"/><Relationship Id="rId70" Type="http://schemas.openxmlformats.org/officeDocument/2006/relationships/oleObject" Target="embeddings/oleObject21.bin"/><Relationship Id="rId801" Type="http://schemas.openxmlformats.org/officeDocument/2006/relationships/oleObject" Target="embeddings/oleObject385.bin"/><Relationship Id="rId1017" Type="http://schemas.openxmlformats.org/officeDocument/2006/relationships/oleObject" Target="embeddings/oleObject493.bin"/><Relationship Id="rId1224" Type="http://schemas.openxmlformats.org/officeDocument/2006/relationships/image" Target="media/image625.wmf"/><Relationship Id="rId1431" Type="http://schemas.openxmlformats.org/officeDocument/2006/relationships/oleObject" Target="embeddings/oleObject681.bin"/><Relationship Id="rId177" Type="http://schemas.openxmlformats.org/officeDocument/2006/relationships/oleObject" Target="embeddings/oleObject74.bin"/><Relationship Id="rId384" Type="http://schemas.openxmlformats.org/officeDocument/2006/relationships/oleObject" Target="embeddings/oleObject177.bin"/><Relationship Id="rId591" Type="http://schemas.openxmlformats.org/officeDocument/2006/relationships/oleObject" Target="embeddings/oleObject280.bin"/><Relationship Id="rId2065" Type="http://schemas.openxmlformats.org/officeDocument/2006/relationships/image" Target="media/image1039.wmf"/><Relationship Id="rId2272" Type="http://schemas.openxmlformats.org/officeDocument/2006/relationships/oleObject" Target="embeddings/oleObject1100.bin"/><Relationship Id="rId244" Type="http://schemas.openxmlformats.org/officeDocument/2006/relationships/image" Target="media/image110.wmf"/><Relationship Id="rId1081" Type="http://schemas.openxmlformats.org/officeDocument/2006/relationships/oleObject" Target="embeddings/oleObject518.bin"/><Relationship Id="rId451" Type="http://schemas.openxmlformats.org/officeDocument/2006/relationships/image" Target="media/image214.wmf"/><Relationship Id="rId2132" Type="http://schemas.openxmlformats.org/officeDocument/2006/relationships/oleObject" Target="embeddings/oleObject1030.bin"/><Relationship Id="rId104" Type="http://schemas.openxmlformats.org/officeDocument/2006/relationships/oleObject" Target="embeddings/oleObject38.bin"/><Relationship Id="rId311" Type="http://schemas.openxmlformats.org/officeDocument/2006/relationships/image" Target="media/image144.wmf"/><Relationship Id="rId1898" Type="http://schemas.openxmlformats.org/officeDocument/2006/relationships/image" Target="media/image956.wmf"/><Relationship Id="rId1758" Type="http://schemas.openxmlformats.org/officeDocument/2006/relationships/image" Target="media/image886.wmf"/><Relationship Id="rId1965" Type="http://schemas.openxmlformats.org/officeDocument/2006/relationships/image" Target="media/image989.wmf"/><Relationship Id="rId1618" Type="http://schemas.openxmlformats.org/officeDocument/2006/relationships/oleObject" Target="embeddings/oleObject774.bin"/><Relationship Id="rId1825" Type="http://schemas.openxmlformats.org/officeDocument/2006/relationships/oleObject" Target="embeddings/oleObject877.bin"/><Relationship Id="rId2599" Type="http://schemas.openxmlformats.org/officeDocument/2006/relationships/image" Target="media/image1306.wmf"/><Relationship Id="rId778" Type="http://schemas.openxmlformats.org/officeDocument/2006/relationships/image" Target="media/image378.wmf"/><Relationship Id="rId985" Type="http://schemas.openxmlformats.org/officeDocument/2006/relationships/oleObject" Target="embeddings/oleObject477.bin"/><Relationship Id="rId2459" Type="http://schemas.openxmlformats.org/officeDocument/2006/relationships/image" Target="media/image1236.wmf"/><Relationship Id="rId2666" Type="http://schemas.openxmlformats.org/officeDocument/2006/relationships/oleObject" Target="embeddings/oleObject1297.bin"/><Relationship Id="rId638" Type="http://schemas.openxmlformats.org/officeDocument/2006/relationships/image" Target="media/image308.wmf"/><Relationship Id="rId845" Type="http://schemas.openxmlformats.org/officeDocument/2006/relationships/oleObject" Target="embeddings/oleObject407.bin"/><Relationship Id="rId1268" Type="http://schemas.openxmlformats.org/officeDocument/2006/relationships/image" Target="media/image647.emf"/><Relationship Id="rId1475" Type="http://schemas.openxmlformats.org/officeDocument/2006/relationships/image" Target="media/image745.wmf"/><Relationship Id="rId1682" Type="http://schemas.openxmlformats.org/officeDocument/2006/relationships/image" Target="media/image848.wmf"/><Relationship Id="rId2319" Type="http://schemas.openxmlformats.org/officeDocument/2006/relationships/image" Target="media/image1166.wmf"/><Relationship Id="rId2526" Type="http://schemas.openxmlformats.org/officeDocument/2006/relationships/oleObject" Target="embeddings/oleObject1227.bin"/><Relationship Id="rId2733" Type="http://schemas.openxmlformats.org/officeDocument/2006/relationships/oleObject" Target="embeddings/oleObject1330.bin"/><Relationship Id="rId705" Type="http://schemas.openxmlformats.org/officeDocument/2006/relationships/oleObject" Target="embeddings/oleObject337.bin"/><Relationship Id="rId1128" Type="http://schemas.openxmlformats.org/officeDocument/2006/relationships/image" Target="media/image562.png"/><Relationship Id="rId1335" Type="http://schemas.openxmlformats.org/officeDocument/2006/relationships/oleObject" Target="embeddings/oleObject628.bin"/><Relationship Id="rId1542" Type="http://schemas.openxmlformats.org/officeDocument/2006/relationships/oleObject" Target="embeddings/oleObject736.bin"/><Relationship Id="rId912" Type="http://schemas.openxmlformats.org/officeDocument/2006/relationships/image" Target="media/image445.wmf"/><Relationship Id="rId2800" Type="http://schemas.openxmlformats.org/officeDocument/2006/relationships/theme" Target="theme/theme1.xml"/><Relationship Id="rId41" Type="http://schemas.openxmlformats.org/officeDocument/2006/relationships/oleObject" Target="embeddings/oleObject7.bin"/><Relationship Id="rId1402" Type="http://schemas.openxmlformats.org/officeDocument/2006/relationships/oleObject" Target="embeddings/oleObject665.bin"/><Relationship Id="rId288" Type="http://schemas.openxmlformats.org/officeDocument/2006/relationships/oleObject" Target="embeddings/oleObject129.bin"/><Relationship Id="rId495" Type="http://schemas.openxmlformats.org/officeDocument/2006/relationships/oleObject" Target="embeddings/oleObject232.bin"/><Relationship Id="rId2176" Type="http://schemas.openxmlformats.org/officeDocument/2006/relationships/oleObject" Target="embeddings/oleObject1052.bin"/><Relationship Id="rId2383" Type="http://schemas.openxmlformats.org/officeDocument/2006/relationships/image" Target="media/image1198.wmf"/><Relationship Id="rId2590" Type="http://schemas.openxmlformats.org/officeDocument/2006/relationships/oleObject" Target="embeddings/oleObject1259.bin"/><Relationship Id="rId148" Type="http://schemas.openxmlformats.org/officeDocument/2006/relationships/image" Target="media/image62.wmf"/><Relationship Id="rId355" Type="http://schemas.openxmlformats.org/officeDocument/2006/relationships/image" Target="media/image166.wmf"/><Relationship Id="rId562" Type="http://schemas.openxmlformats.org/officeDocument/2006/relationships/image" Target="media/image270.wmf"/><Relationship Id="rId1192" Type="http://schemas.openxmlformats.org/officeDocument/2006/relationships/image" Target="media/image603.emf"/><Relationship Id="rId2036" Type="http://schemas.openxmlformats.org/officeDocument/2006/relationships/oleObject" Target="embeddings/oleObject982.bin"/><Relationship Id="rId2243" Type="http://schemas.openxmlformats.org/officeDocument/2006/relationships/image" Target="media/image1128.wmf"/><Relationship Id="rId2450" Type="http://schemas.openxmlformats.org/officeDocument/2006/relationships/oleObject" Target="embeddings/oleObject1189.bin"/><Relationship Id="rId215" Type="http://schemas.openxmlformats.org/officeDocument/2006/relationships/oleObject" Target="embeddings/oleObject93.bin"/><Relationship Id="rId422" Type="http://schemas.openxmlformats.org/officeDocument/2006/relationships/oleObject" Target="embeddings/oleObject196.bin"/><Relationship Id="rId1052" Type="http://schemas.openxmlformats.org/officeDocument/2006/relationships/image" Target="media/image522.wmf"/><Relationship Id="rId2103" Type="http://schemas.openxmlformats.org/officeDocument/2006/relationships/image" Target="media/image1058.wmf"/><Relationship Id="rId2310" Type="http://schemas.openxmlformats.org/officeDocument/2006/relationships/oleObject" Target="embeddings/oleObject1119.bin"/><Relationship Id="rId1869" Type="http://schemas.openxmlformats.org/officeDocument/2006/relationships/oleObject" Target="embeddings/oleObject899.bin"/><Relationship Id="rId1729" Type="http://schemas.openxmlformats.org/officeDocument/2006/relationships/oleObject" Target="embeddings/oleObject829.bin"/><Relationship Id="rId1936" Type="http://schemas.openxmlformats.org/officeDocument/2006/relationships/image" Target="media/image975.wmf"/><Relationship Id="rId5" Type="http://schemas.openxmlformats.org/officeDocument/2006/relationships/webSettings" Target="webSettings.xml"/><Relationship Id="rId889" Type="http://schemas.openxmlformats.org/officeDocument/2006/relationships/oleObject" Target="embeddings/oleObject429.bin"/><Relationship Id="rId2777" Type="http://schemas.openxmlformats.org/officeDocument/2006/relationships/oleObject" Target="embeddings/oleObject1352.bin"/><Relationship Id="rId749" Type="http://schemas.openxmlformats.org/officeDocument/2006/relationships/oleObject" Target="embeddings/oleObject359.bin"/><Relationship Id="rId1379" Type="http://schemas.openxmlformats.org/officeDocument/2006/relationships/oleObject" Target="embeddings/oleObject650.bin"/><Relationship Id="rId1586" Type="http://schemas.openxmlformats.org/officeDocument/2006/relationships/oleObject" Target="embeddings/oleObject758.bin"/><Relationship Id="rId609" Type="http://schemas.openxmlformats.org/officeDocument/2006/relationships/oleObject" Target="embeddings/oleObject289.bin"/><Relationship Id="rId956" Type="http://schemas.openxmlformats.org/officeDocument/2006/relationships/image" Target="media/image467.wmf"/><Relationship Id="rId1239" Type="http://schemas.openxmlformats.org/officeDocument/2006/relationships/oleObject" Target="embeddings/oleObject580.bin"/><Relationship Id="rId1793" Type="http://schemas.openxmlformats.org/officeDocument/2006/relationships/oleObject" Target="embeddings/oleObject861.bin"/><Relationship Id="rId2637" Type="http://schemas.openxmlformats.org/officeDocument/2006/relationships/image" Target="media/image1325.emf"/><Relationship Id="rId85" Type="http://schemas.openxmlformats.org/officeDocument/2006/relationships/image" Target="media/image31.wmf"/><Relationship Id="rId816" Type="http://schemas.openxmlformats.org/officeDocument/2006/relationships/image" Target="media/image397.wmf"/><Relationship Id="rId1446" Type="http://schemas.openxmlformats.org/officeDocument/2006/relationships/image" Target="media/image731.wmf"/><Relationship Id="rId1653" Type="http://schemas.openxmlformats.org/officeDocument/2006/relationships/hyperlink" Target="http://mrl.sci.utah.edu/software/febio" TargetMode="External"/><Relationship Id="rId1860" Type="http://schemas.openxmlformats.org/officeDocument/2006/relationships/image" Target="media/image937.wmf"/><Relationship Id="rId2704" Type="http://schemas.openxmlformats.org/officeDocument/2006/relationships/oleObject" Target="embeddings/oleObject1316.bin"/><Relationship Id="rId1306" Type="http://schemas.openxmlformats.org/officeDocument/2006/relationships/image" Target="media/image666.emf"/><Relationship Id="rId1513" Type="http://schemas.openxmlformats.org/officeDocument/2006/relationships/image" Target="media/image764.wmf"/><Relationship Id="rId1720" Type="http://schemas.openxmlformats.org/officeDocument/2006/relationships/image" Target="media/image867.wmf"/><Relationship Id="rId12" Type="http://schemas.openxmlformats.org/officeDocument/2006/relationships/hyperlink" Target="mailto:ateshian@columbia.edu" TargetMode="External"/><Relationship Id="rId399" Type="http://schemas.openxmlformats.org/officeDocument/2006/relationships/image" Target="media/image188.wmf"/><Relationship Id="rId2287" Type="http://schemas.openxmlformats.org/officeDocument/2006/relationships/image" Target="media/image1150.wmf"/><Relationship Id="rId2494" Type="http://schemas.openxmlformats.org/officeDocument/2006/relationships/oleObject" Target="embeddings/oleObject1211.bin"/><Relationship Id="rId259" Type="http://schemas.openxmlformats.org/officeDocument/2006/relationships/image" Target="media/image118.wmf"/><Relationship Id="rId466" Type="http://schemas.openxmlformats.org/officeDocument/2006/relationships/oleObject" Target="embeddings/oleObject218.bin"/><Relationship Id="rId673" Type="http://schemas.openxmlformats.org/officeDocument/2006/relationships/oleObject" Target="embeddings/oleObject321.bin"/><Relationship Id="rId880" Type="http://schemas.openxmlformats.org/officeDocument/2006/relationships/image" Target="media/image429.wmf"/><Relationship Id="rId1096" Type="http://schemas.openxmlformats.org/officeDocument/2006/relationships/image" Target="media/image544.wmf"/><Relationship Id="rId2147" Type="http://schemas.openxmlformats.org/officeDocument/2006/relationships/image" Target="media/image1080.wmf"/><Relationship Id="rId2354" Type="http://schemas.openxmlformats.org/officeDocument/2006/relationships/oleObject" Target="embeddings/oleObject1141.bin"/><Relationship Id="rId2561" Type="http://schemas.openxmlformats.org/officeDocument/2006/relationships/image" Target="media/image1287.wmf"/><Relationship Id="rId119" Type="http://schemas.openxmlformats.org/officeDocument/2006/relationships/image" Target="media/image48.wmf"/><Relationship Id="rId326" Type="http://schemas.openxmlformats.org/officeDocument/2006/relationships/oleObject" Target="embeddings/oleObject148.bin"/><Relationship Id="rId533" Type="http://schemas.openxmlformats.org/officeDocument/2006/relationships/oleObject" Target="embeddings/oleObject251.bin"/><Relationship Id="rId1163" Type="http://schemas.openxmlformats.org/officeDocument/2006/relationships/oleObject" Target="embeddings/oleObject550.bin"/><Relationship Id="rId1370" Type="http://schemas.openxmlformats.org/officeDocument/2006/relationships/image" Target="media/image698.emf"/><Relationship Id="rId2007" Type="http://schemas.openxmlformats.org/officeDocument/2006/relationships/image" Target="media/image1010.wmf"/><Relationship Id="rId2214" Type="http://schemas.openxmlformats.org/officeDocument/2006/relationships/oleObject" Target="embeddings/oleObject1071.bin"/><Relationship Id="rId740" Type="http://schemas.openxmlformats.org/officeDocument/2006/relationships/image" Target="media/image359.wmf"/><Relationship Id="rId1023" Type="http://schemas.openxmlformats.org/officeDocument/2006/relationships/image" Target="media/image501.emf"/><Relationship Id="rId2421" Type="http://schemas.openxmlformats.org/officeDocument/2006/relationships/image" Target="media/image1217.wmf"/><Relationship Id="rId600" Type="http://schemas.openxmlformats.org/officeDocument/2006/relationships/image" Target="media/image289.wmf"/><Relationship Id="rId1230" Type="http://schemas.openxmlformats.org/officeDocument/2006/relationships/image" Target="media/image628.wmf"/><Relationship Id="rId183" Type="http://schemas.openxmlformats.org/officeDocument/2006/relationships/oleObject" Target="embeddings/oleObject77.bin"/><Relationship Id="rId390" Type="http://schemas.openxmlformats.org/officeDocument/2006/relationships/oleObject" Target="embeddings/oleObject180.bin"/><Relationship Id="rId1907" Type="http://schemas.openxmlformats.org/officeDocument/2006/relationships/oleObject" Target="embeddings/oleObject918.bin"/><Relationship Id="rId2071" Type="http://schemas.openxmlformats.org/officeDocument/2006/relationships/image" Target="media/image1042.wmf"/><Relationship Id="rId250" Type="http://schemas.openxmlformats.org/officeDocument/2006/relationships/image" Target="media/image113.wmf"/><Relationship Id="rId110" Type="http://schemas.openxmlformats.org/officeDocument/2006/relationships/oleObject" Target="embeddings/oleObject41.bin"/><Relationship Id="rId1697" Type="http://schemas.openxmlformats.org/officeDocument/2006/relationships/oleObject" Target="embeddings/oleObject813.bin"/><Relationship Id="rId2748" Type="http://schemas.openxmlformats.org/officeDocument/2006/relationships/image" Target="media/image1380.wmf"/><Relationship Id="rId927" Type="http://schemas.openxmlformats.org/officeDocument/2006/relationships/oleObject" Target="embeddings/oleObject448.bin"/><Relationship Id="rId1557" Type="http://schemas.openxmlformats.org/officeDocument/2006/relationships/image" Target="media/image786.wmf"/><Relationship Id="rId1764" Type="http://schemas.openxmlformats.org/officeDocument/2006/relationships/image" Target="media/image889.wmf"/><Relationship Id="rId1971" Type="http://schemas.openxmlformats.org/officeDocument/2006/relationships/image" Target="media/image992.wmf"/><Relationship Id="rId2608" Type="http://schemas.openxmlformats.org/officeDocument/2006/relationships/oleObject" Target="embeddings/oleObject1268.bin"/><Relationship Id="rId56" Type="http://schemas.openxmlformats.org/officeDocument/2006/relationships/oleObject" Target="embeddings/oleObject14.bin"/><Relationship Id="rId1417" Type="http://schemas.openxmlformats.org/officeDocument/2006/relationships/oleObject" Target="embeddings/oleObject674.bin"/><Relationship Id="rId1624" Type="http://schemas.openxmlformats.org/officeDocument/2006/relationships/oleObject" Target="embeddings/oleObject777.bin"/><Relationship Id="rId1831" Type="http://schemas.openxmlformats.org/officeDocument/2006/relationships/oleObject" Target="embeddings/oleObject880.bin"/><Relationship Id="rId2398" Type="http://schemas.openxmlformats.org/officeDocument/2006/relationships/oleObject" Target="embeddings/oleObject1163.bin"/><Relationship Id="rId577" Type="http://schemas.openxmlformats.org/officeDocument/2006/relationships/oleObject" Target="embeddings/oleObject273.bin"/><Relationship Id="rId2258" Type="http://schemas.openxmlformats.org/officeDocument/2006/relationships/oleObject" Target="embeddings/oleObject1093.bin"/><Relationship Id="rId784" Type="http://schemas.openxmlformats.org/officeDocument/2006/relationships/image" Target="media/image381.wmf"/><Relationship Id="rId991" Type="http://schemas.openxmlformats.org/officeDocument/2006/relationships/oleObject" Target="embeddings/oleObject480.bin"/><Relationship Id="rId1067" Type="http://schemas.openxmlformats.org/officeDocument/2006/relationships/oleObject" Target="embeddings/oleObject511.bin"/><Relationship Id="rId2465" Type="http://schemas.openxmlformats.org/officeDocument/2006/relationships/image" Target="media/image1239.wmf"/><Relationship Id="rId2672" Type="http://schemas.openxmlformats.org/officeDocument/2006/relationships/oleObject" Target="embeddings/oleObject1300.bin"/><Relationship Id="rId437" Type="http://schemas.openxmlformats.org/officeDocument/2006/relationships/image" Target="media/image207.wmf"/><Relationship Id="rId644" Type="http://schemas.openxmlformats.org/officeDocument/2006/relationships/image" Target="media/image311.wmf"/><Relationship Id="rId851" Type="http://schemas.openxmlformats.org/officeDocument/2006/relationships/oleObject" Target="embeddings/oleObject410.bin"/><Relationship Id="rId1274" Type="http://schemas.openxmlformats.org/officeDocument/2006/relationships/image" Target="media/image650.emf"/><Relationship Id="rId1481" Type="http://schemas.openxmlformats.org/officeDocument/2006/relationships/image" Target="media/image748.wmf"/><Relationship Id="rId2118" Type="http://schemas.openxmlformats.org/officeDocument/2006/relationships/oleObject" Target="embeddings/oleObject1023.bin"/><Relationship Id="rId2325" Type="http://schemas.openxmlformats.org/officeDocument/2006/relationships/image" Target="media/image1169.wmf"/><Relationship Id="rId2532" Type="http://schemas.openxmlformats.org/officeDocument/2006/relationships/oleObject" Target="embeddings/oleObject1230.bin"/><Relationship Id="rId504" Type="http://schemas.openxmlformats.org/officeDocument/2006/relationships/image" Target="media/image241.wmf"/><Relationship Id="rId711" Type="http://schemas.openxmlformats.org/officeDocument/2006/relationships/oleObject" Target="embeddings/oleObject340.bin"/><Relationship Id="rId1134" Type="http://schemas.openxmlformats.org/officeDocument/2006/relationships/image" Target="media/image567.wmf"/><Relationship Id="rId1341" Type="http://schemas.openxmlformats.org/officeDocument/2006/relationships/oleObject" Target="embeddings/oleObject631.bin"/><Relationship Id="rId1201" Type="http://schemas.openxmlformats.org/officeDocument/2006/relationships/image" Target="media/image610.emf"/><Relationship Id="rId294" Type="http://schemas.openxmlformats.org/officeDocument/2006/relationships/oleObject" Target="embeddings/oleObject132.bin"/><Relationship Id="rId2182" Type="http://schemas.openxmlformats.org/officeDocument/2006/relationships/oleObject" Target="embeddings/oleObject1055.bin"/><Relationship Id="rId154" Type="http://schemas.openxmlformats.org/officeDocument/2006/relationships/image" Target="media/image65.wmf"/><Relationship Id="rId361" Type="http://schemas.openxmlformats.org/officeDocument/2006/relationships/image" Target="media/image169.wmf"/><Relationship Id="rId2042" Type="http://schemas.openxmlformats.org/officeDocument/2006/relationships/oleObject" Target="embeddings/oleObject985.bin"/><Relationship Id="rId221" Type="http://schemas.openxmlformats.org/officeDocument/2006/relationships/oleObject" Target="embeddings/oleObject96.bin"/><Relationship Id="rId1668" Type="http://schemas.openxmlformats.org/officeDocument/2006/relationships/image" Target="media/image841.wmf"/><Relationship Id="rId1875" Type="http://schemas.openxmlformats.org/officeDocument/2006/relationships/oleObject" Target="embeddings/oleObject902.bin"/><Relationship Id="rId2719" Type="http://schemas.openxmlformats.org/officeDocument/2006/relationships/oleObject" Target="embeddings/oleObject1323.bin"/><Relationship Id="rId1528" Type="http://schemas.openxmlformats.org/officeDocument/2006/relationships/oleObject" Target="embeddings/oleObject729.bin"/><Relationship Id="rId1735" Type="http://schemas.openxmlformats.org/officeDocument/2006/relationships/oleObject" Target="embeddings/oleObject832.bin"/><Relationship Id="rId1942" Type="http://schemas.openxmlformats.org/officeDocument/2006/relationships/image" Target="media/image978.wmf"/><Relationship Id="rId27" Type="http://schemas.openxmlformats.org/officeDocument/2006/relationships/image" Target="media/image3.wmf"/><Relationship Id="rId1802" Type="http://schemas.openxmlformats.org/officeDocument/2006/relationships/image" Target="media/image908.wmf"/><Relationship Id="rId688" Type="http://schemas.openxmlformats.org/officeDocument/2006/relationships/image" Target="media/image333.wmf"/><Relationship Id="rId895" Type="http://schemas.openxmlformats.org/officeDocument/2006/relationships/oleObject" Target="embeddings/oleObject432.bin"/><Relationship Id="rId2369" Type="http://schemas.openxmlformats.org/officeDocument/2006/relationships/image" Target="media/image1191.wmf"/><Relationship Id="rId2576" Type="http://schemas.openxmlformats.org/officeDocument/2006/relationships/oleObject" Target="embeddings/oleObject1252.bin"/><Relationship Id="rId2783" Type="http://schemas.openxmlformats.org/officeDocument/2006/relationships/oleObject" Target="embeddings/oleObject1355.bin"/><Relationship Id="rId548" Type="http://schemas.openxmlformats.org/officeDocument/2006/relationships/image" Target="media/image263.wmf"/><Relationship Id="rId755" Type="http://schemas.openxmlformats.org/officeDocument/2006/relationships/oleObject" Target="embeddings/oleObject362.bin"/><Relationship Id="rId962" Type="http://schemas.openxmlformats.org/officeDocument/2006/relationships/image" Target="media/image470.wmf"/><Relationship Id="rId1178" Type="http://schemas.openxmlformats.org/officeDocument/2006/relationships/image" Target="media/image596.wmf"/><Relationship Id="rId1385" Type="http://schemas.openxmlformats.org/officeDocument/2006/relationships/oleObject" Target="embeddings/oleObject653.bin"/><Relationship Id="rId1592" Type="http://schemas.openxmlformats.org/officeDocument/2006/relationships/oleObject" Target="embeddings/oleObject761.bin"/><Relationship Id="rId2229" Type="http://schemas.openxmlformats.org/officeDocument/2006/relationships/image" Target="media/image1121.wmf"/><Relationship Id="rId2436" Type="http://schemas.openxmlformats.org/officeDocument/2006/relationships/oleObject" Target="embeddings/oleObject1182.bin"/><Relationship Id="rId2643" Type="http://schemas.openxmlformats.org/officeDocument/2006/relationships/image" Target="media/image1328.wmf"/><Relationship Id="rId91" Type="http://schemas.openxmlformats.org/officeDocument/2006/relationships/image" Target="media/image34.wmf"/><Relationship Id="rId408" Type="http://schemas.openxmlformats.org/officeDocument/2006/relationships/oleObject" Target="embeddings/oleObject189.bin"/><Relationship Id="rId615" Type="http://schemas.openxmlformats.org/officeDocument/2006/relationships/oleObject" Target="embeddings/oleObject292.bin"/><Relationship Id="rId822" Type="http://schemas.openxmlformats.org/officeDocument/2006/relationships/image" Target="media/image400.wmf"/><Relationship Id="rId1038" Type="http://schemas.openxmlformats.org/officeDocument/2006/relationships/image" Target="media/image515.wmf"/><Relationship Id="rId1245" Type="http://schemas.openxmlformats.org/officeDocument/2006/relationships/oleObject" Target="embeddings/oleObject583.bin"/><Relationship Id="rId1452" Type="http://schemas.openxmlformats.org/officeDocument/2006/relationships/image" Target="media/image734.wmf"/><Relationship Id="rId2503" Type="http://schemas.openxmlformats.org/officeDocument/2006/relationships/image" Target="media/image1258.wmf"/><Relationship Id="rId1105" Type="http://schemas.openxmlformats.org/officeDocument/2006/relationships/oleObject" Target="embeddings/oleObject530.bin"/><Relationship Id="rId1312" Type="http://schemas.openxmlformats.org/officeDocument/2006/relationships/image" Target="media/image669.emf"/><Relationship Id="rId2710" Type="http://schemas.openxmlformats.org/officeDocument/2006/relationships/image" Target="media/image1361.wmf"/><Relationship Id="rId198" Type="http://schemas.openxmlformats.org/officeDocument/2006/relationships/image" Target="media/image87.wmf"/><Relationship Id="rId2086" Type="http://schemas.openxmlformats.org/officeDocument/2006/relationships/oleObject" Target="embeddings/oleObject1007.bin"/><Relationship Id="rId2293" Type="http://schemas.openxmlformats.org/officeDocument/2006/relationships/image" Target="media/image1153.wmf"/><Relationship Id="rId265" Type="http://schemas.openxmlformats.org/officeDocument/2006/relationships/image" Target="media/image121.wmf"/><Relationship Id="rId472" Type="http://schemas.openxmlformats.org/officeDocument/2006/relationships/oleObject" Target="embeddings/oleObject221.bin"/><Relationship Id="rId2153" Type="http://schemas.openxmlformats.org/officeDocument/2006/relationships/image" Target="media/image1083.wmf"/><Relationship Id="rId2360" Type="http://schemas.openxmlformats.org/officeDocument/2006/relationships/oleObject" Target="embeddings/oleObject1144.bin"/><Relationship Id="rId125" Type="http://schemas.openxmlformats.org/officeDocument/2006/relationships/image" Target="media/image51.wmf"/><Relationship Id="rId332" Type="http://schemas.openxmlformats.org/officeDocument/2006/relationships/oleObject" Target="embeddings/oleObject151.bin"/><Relationship Id="rId2013" Type="http://schemas.openxmlformats.org/officeDocument/2006/relationships/image" Target="media/image1013.wmf"/><Relationship Id="rId2220" Type="http://schemas.openxmlformats.org/officeDocument/2006/relationships/oleObject" Target="embeddings/oleObject1074.bin"/><Relationship Id="rId1779" Type="http://schemas.openxmlformats.org/officeDocument/2006/relationships/oleObject" Target="embeddings/oleObject854.bin"/><Relationship Id="rId1986" Type="http://schemas.openxmlformats.org/officeDocument/2006/relationships/oleObject" Target="embeddings/oleObject957.bin"/><Relationship Id="rId1639" Type="http://schemas.openxmlformats.org/officeDocument/2006/relationships/image" Target="media/image827.wmf"/><Relationship Id="rId1846" Type="http://schemas.openxmlformats.org/officeDocument/2006/relationships/image" Target="media/image930.wmf"/><Relationship Id="rId1706" Type="http://schemas.openxmlformats.org/officeDocument/2006/relationships/image" Target="media/image860.wmf"/><Relationship Id="rId1913" Type="http://schemas.openxmlformats.org/officeDocument/2006/relationships/oleObject" Target="embeddings/oleObject921.bin"/><Relationship Id="rId799" Type="http://schemas.openxmlformats.org/officeDocument/2006/relationships/oleObject" Target="embeddings/oleObject384.bin"/><Relationship Id="rId2687" Type="http://schemas.openxmlformats.org/officeDocument/2006/relationships/image" Target="media/image1350.wmf"/><Relationship Id="rId659" Type="http://schemas.openxmlformats.org/officeDocument/2006/relationships/oleObject" Target="embeddings/oleObject314.bin"/><Relationship Id="rId866" Type="http://schemas.openxmlformats.org/officeDocument/2006/relationships/image" Target="media/image422.wmf"/><Relationship Id="rId1289" Type="http://schemas.openxmlformats.org/officeDocument/2006/relationships/oleObject" Target="embeddings/oleObject605.bin"/><Relationship Id="rId1496" Type="http://schemas.openxmlformats.org/officeDocument/2006/relationships/oleObject" Target="embeddings/oleObject713.bin"/><Relationship Id="rId2547" Type="http://schemas.openxmlformats.org/officeDocument/2006/relationships/image" Target="media/image1280.wmf"/><Relationship Id="rId519" Type="http://schemas.openxmlformats.org/officeDocument/2006/relationships/oleObject" Target="embeddings/oleObject244.bin"/><Relationship Id="rId1149" Type="http://schemas.openxmlformats.org/officeDocument/2006/relationships/image" Target="media/image577.png"/><Relationship Id="rId1356" Type="http://schemas.openxmlformats.org/officeDocument/2006/relationships/image" Target="media/image691.emf"/><Relationship Id="rId2754" Type="http://schemas.openxmlformats.org/officeDocument/2006/relationships/image" Target="media/image1383.wmf"/><Relationship Id="rId726" Type="http://schemas.openxmlformats.org/officeDocument/2006/relationships/image" Target="media/image352.wmf"/><Relationship Id="rId933" Type="http://schemas.openxmlformats.org/officeDocument/2006/relationships/oleObject" Target="embeddings/oleObject451.bin"/><Relationship Id="rId1009" Type="http://schemas.openxmlformats.org/officeDocument/2006/relationships/oleObject" Target="embeddings/oleObject489.bin"/><Relationship Id="rId1563" Type="http://schemas.openxmlformats.org/officeDocument/2006/relationships/image" Target="media/image789.wmf"/><Relationship Id="rId1770" Type="http://schemas.openxmlformats.org/officeDocument/2006/relationships/image" Target="media/image892.wmf"/><Relationship Id="rId2407" Type="http://schemas.openxmlformats.org/officeDocument/2006/relationships/image" Target="media/image1210.wmf"/><Relationship Id="rId2614" Type="http://schemas.openxmlformats.org/officeDocument/2006/relationships/oleObject" Target="embeddings/oleObject1271.bin"/><Relationship Id="rId62" Type="http://schemas.openxmlformats.org/officeDocument/2006/relationships/oleObject" Target="embeddings/oleObject17.bin"/><Relationship Id="rId1216" Type="http://schemas.openxmlformats.org/officeDocument/2006/relationships/image" Target="media/image621.wmf"/><Relationship Id="rId1423" Type="http://schemas.openxmlformats.org/officeDocument/2006/relationships/oleObject" Target="embeddings/oleObject677.bin"/><Relationship Id="rId1630" Type="http://schemas.openxmlformats.org/officeDocument/2006/relationships/oleObject" Target="embeddings/oleObject780.bin"/><Relationship Id="rId1728" Type="http://schemas.openxmlformats.org/officeDocument/2006/relationships/image" Target="media/image871.wmf"/><Relationship Id="rId1935" Type="http://schemas.openxmlformats.org/officeDocument/2006/relationships/oleObject" Target="embeddings/oleObject932.bin"/><Relationship Id="rId2197" Type="http://schemas.openxmlformats.org/officeDocument/2006/relationships/image" Target="media/image1105.wmf"/><Relationship Id="rId169" Type="http://schemas.openxmlformats.org/officeDocument/2006/relationships/oleObject" Target="embeddings/oleObject70.bin"/><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image" Target="media/image384.wmf"/><Relationship Id="rId2057" Type="http://schemas.openxmlformats.org/officeDocument/2006/relationships/image" Target="media/image1035.wmf"/><Relationship Id="rId2264" Type="http://schemas.openxmlformats.org/officeDocument/2006/relationships/oleObject" Target="embeddings/oleObject1096.bin"/><Relationship Id="rId2471" Type="http://schemas.openxmlformats.org/officeDocument/2006/relationships/image" Target="media/image1242.wmf"/><Relationship Id="rId4" Type="http://schemas.openxmlformats.org/officeDocument/2006/relationships/settings" Target="settings.xml"/><Relationship Id="rId236" Type="http://schemas.openxmlformats.org/officeDocument/2006/relationships/image" Target="media/image106.wmf"/><Relationship Id="rId443" Type="http://schemas.openxmlformats.org/officeDocument/2006/relationships/image" Target="media/image210.emf"/><Relationship Id="rId650" Type="http://schemas.openxmlformats.org/officeDocument/2006/relationships/image" Target="media/image314.wmf"/><Relationship Id="rId888" Type="http://schemas.openxmlformats.org/officeDocument/2006/relationships/image" Target="media/image433.wmf"/><Relationship Id="rId1073" Type="http://schemas.openxmlformats.org/officeDocument/2006/relationships/oleObject" Target="embeddings/oleObject514.bin"/><Relationship Id="rId1280" Type="http://schemas.openxmlformats.org/officeDocument/2006/relationships/image" Target="media/image653.emf"/><Relationship Id="rId2124" Type="http://schemas.openxmlformats.org/officeDocument/2006/relationships/oleObject" Target="embeddings/oleObject1026.bin"/><Relationship Id="rId2331" Type="http://schemas.openxmlformats.org/officeDocument/2006/relationships/image" Target="media/image1172.wmf"/><Relationship Id="rId2569" Type="http://schemas.openxmlformats.org/officeDocument/2006/relationships/image" Target="media/image1291.wmf"/><Relationship Id="rId2776" Type="http://schemas.openxmlformats.org/officeDocument/2006/relationships/image" Target="media/image1394.wmf"/><Relationship Id="rId303" Type="http://schemas.openxmlformats.org/officeDocument/2006/relationships/image" Target="media/image140.wmf"/><Relationship Id="rId748" Type="http://schemas.openxmlformats.org/officeDocument/2006/relationships/image" Target="media/image363.wmf"/><Relationship Id="rId955" Type="http://schemas.openxmlformats.org/officeDocument/2006/relationships/oleObject" Target="embeddings/oleObject462.bin"/><Relationship Id="rId1140" Type="http://schemas.openxmlformats.org/officeDocument/2006/relationships/image" Target="media/image570.wmf"/><Relationship Id="rId1378" Type="http://schemas.openxmlformats.org/officeDocument/2006/relationships/image" Target="media/image702.emf"/><Relationship Id="rId1585" Type="http://schemas.openxmlformats.org/officeDocument/2006/relationships/image" Target="media/image800.wmf"/><Relationship Id="rId1792" Type="http://schemas.openxmlformats.org/officeDocument/2006/relationships/image" Target="media/image903.wmf"/><Relationship Id="rId2429" Type="http://schemas.openxmlformats.org/officeDocument/2006/relationships/image" Target="media/image1221.wmf"/><Relationship Id="rId2636" Type="http://schemas.openxmlformats.org/officeDocument/2006/relationships/oleObject" Target="embeddings/oleObject1282.bin"/><Relationship Id="rId84" Type="http://schemas.openxmlformats.org/officeDocument/2006/relationships/oleObject" Target="embeddings/oleObject28.bin"/><Relationship Id="rId510" Type="http://schemas.openxmlformats.org/officeDocument/2006/relationships/image" Target="media/image244.wmf"/><Relationship Id="rId608" Type="http://schemas.openxmlformats.org/officeDocument/2006/relationships/image" Target="media/image293.wmf"/><Relationship Id="rId815" Type="http://schemas.openxmlformats.org/officeDocument/2006/relationships/oleObject" Target="embeddings/oleObject392.bin"/><Relationship Id="rId1238" Type="http://schemas.openxmlformats.org/officeDocument/2006/relationships/image" Target="media/image632.wmf"/><Relationship Id="rId1445" Type="http://schemas.openxmlformats.org/officeDocument/2006/relationships/oleObject" Target="embeddings/oleObject688.bin"/><Relationship Id="rId1652" Type="http://schemas.openxmlformats.org/officeDocument/2006/relationships/oleObject" Target="embeddings/oleObject791.bin"/><Relationship Id="rId1000" Type="http://schemas.openxmlformats.org/officeDocument/2006/relationships/image" Target="media/image489.wmf"/><Relationship Id="rId1305" Type="http://schemas.openxmlformats.org/officeDocument/2006/relationships/oleObject" Target="embeddings/oleObject613.bin"/><Relationship Id="rId1957" Type="http://schemas.openxmlformats.org/officeDocument/2006/relationships/image" Target="media/image985.wmf"/><Relationship Id="rId2703" Type="http://schemas.openxmlformats.org/officeDocument/2006/relationships/image" Target="media/image1358.emf"/><Relationship Id="rId1512" Type="http://schemas.openxmlformats.org/officeDocument/2006/relationships/oleObject" Target="embeddings/oleObject721.bin"/><Relationship Id="rId1817" Type="http://schemas.openxmlformats.org/officeDocument/2006/relationships/oleObject" Target="embeddings/oleObject873.bin"/><Relationship Id="rId11" Type="http://schemas.openxmlformats.org/officeDocument/2006/relationships/hyperlink" Target="mailto:jeff.weiss@utah.edu" TargetMode="External"/><Relationship Id="rId398" Type="http://schemas.openxmlformats.org/officeDocument/2006/relationships/oleObject" Target="embeddings/oleObject184.bin"/><Relationship Id="rId2079" Type="http://schemas.openxmlformats.org/officeDocument/2006/relationships/image" Target="media/image1046.wmf"/><Relationship Id="rId160" Type="http://schemas.openxmlformats.org/officeDocument/2006/relationships/image" Target="media/image68.wmf"/><Relationship Id="rId2286" Type="http://schemas.openxmlformats.org/officeDocument/2006/relationships/oleObject" Target="embeddings/oleObject1107.bin"/><Relationship Id="rId2493" Type="http://schemas.openxmlformats.org/officeDocument/2006/relationships/image" Target="media/image1253.wmf"/><Relationship Id="rId258" Type="http://schemas.openxmlformats.org/officeDocument/2006/relationships/image" Target="media/image117.png"/><Relationship Id="rId465" Type="http://schemas.openxmlformats.org/officeDocument/2006/relationships/image" Target="media/image221.wmf"/><Relationship Id="rId672" Type="http://schemas.openxmlformats.org/officeDocument/2006/relationships/image" Target="media/image325.wmf"/><Relationship Id="rId1095" Type="http://schemas.openxmlformats.org/officeDocument/2006/relationships/oleObject" Target="embeddings/oleObject525.bin"/><Relationship Id="rId2146" Type="http://schemas.openxmlformats.org/officeDocument/2006/relationships/oleObject" Target="embeddings/oleObject1037.bin"/><Relationship Id="rId2353" Type="http://schemas.openxmlformats.org/officeDocument/2006/relationships/image" Target="media/image1183.wmf"/><Relationship Id="rId2560" Type="http://schemas.openxmlformats.org/officeDocument/2006/relationships/oleObject" Target="embeddings/oleObject1244.bin"/><Relationship Id="rId2798" Type="http://schemas.openxmlformats.org/officeDocument/2006/relationships/fontTable" Target="fontTable.xml"/><Relationship Id="rId118" Type="http://schemas.openxmlformats.org/officeDocument/2006/relationships/oleObject" Target="embeddings/oleObject45.bin"/><Relationship Id="rId325" Type="http://schemas.openxmlformats.org/officeDocument/2006/relationships/image" Target="media/image151.wmf"/><Relationship Id="rId532" Type="http://schemas.openxmlformats.org/officeDocument/2006/relationships/image" Target="media/image255.wmf"/><Relationship Id="rId977" Type="http://schemas.openxmlformats.org/officeDocument/2006/relationships/oleObject" Target="embeddings/oleObject473.bin"/><Relationship Id="rId1162" Type="http://schemas.openxmlformats.org/officeDocument/2006/relationships/image" Target="media/image586.wmf"/><Relationship Id="rId2006" Type="http://schemas.openxmlformats.org/officeDocument/2006/relationships/oleObject" Target="embeddings/oleObject967.bin"/><Relationship Id="rId2213" Type="http://schemas.openxmlformats.org/officeDocument/2006/relationships/image" Target="media/image1113.wmf"/><Relationship Id="rId2420" Type="http://schemas.openxmlformats.org/officeDocument/2006/relationships/oleObject" Target="embeddings/oleObject1174.bin"/><Relationship Id="rId2658" Type="http://schemas.openxmlformats.org/officeDocument/2006/relationships/oleObject" Target="embeddings/oleObject1293.bin"/><Relationship Id="rId837" Type="http://schemas.openxmlformats.org/officeDocument/2006/relationships/oleObject" Target="embeddings/oleObject403.bin"/><Relationship Id="rId1022" Type="http://schemas.openxmlformats.org/officeDocument/2006/relationships/image" Target="media/image500.emf"/><Relationship Id="rId1467" Type="http://schemas.openxmlformats.org/officeDocument/2006/relationships/image" Target="media/image741.wmf"/><Relationship Id="rId1674" Type="http://schemas.openxmlformats.org/officeDocument/2006/relationships/image" Target="media/image844.wmf"/><Relationship Id="rId1881" Type="http://schemas.openxmlformats.org/officeDocument/2006/relationships/oleObject" Target="embeddings/oleObject905.bin"/><Relationship Id="rId2518" Type="http://schemas.openxmlformats.org/officeDocument/2006/relationships/oleObject" Target="embeddings/oleObject1223.bin"/><Relationship Id="rId2725" Type="http://schemas.openxmlformats.org/officeDocument/2006/relationships/oleObject" Target="embeddings/oleObject1326.bin"/><Relationship Id="rId904" Type="http://schemas.openxmlformats.org/officeDocument/2006/relationships/image" Target="media/image441.wmf"/><Relationship Id="rId1327" Type="http://schemas.openxmlformats.org/officeDocument/2006/relationships/oleObject" Target="embeddings/oleObject624.bin"/><Relationship Id="rId1534" Type="http://schemas.openxmlformats.org/officeDocument/2006/relationships/oleObject" Target="embeddings/oleObject732.bin"/><Relationship Id="rId1741" Type="http://schemas.openxmlformats.org/officeDocument/2006/relationships/oleObject" Target="embeddings/oleObject835.bin"/><Relationship Id="rId1979" Type="http://schemas.openxmlformats.org/officeDocument/2006/relationships/image" Target="media/image996.wmf"/><Relationship Id="rId33" Type="http://schemas.openxmlformats.org/officeDocument/2006/relationships/oleObject" Target="embeddings/oleObject3.bin"/><Relationship Id="rId1601" Type="http://schemas.openxmlformats.org/officeDocument/2006/relationships/image" Target="media/image808.wmf"/><Relationship Id="rId1839" Type="http://schemas.openxmlformats.org/officeDocument/2006/relationships/oleObject" Target="embeddings/oleObject884.bin"/><Relationship Id="rId182" Type="http://schemas.openxmlformats.org/officeDocument/2006/relationships/image" Target="media/image79.wmf"/><Relationship Id="rId1906" Type="http://schemas.openxmlformats.org/officeDocument/2006/relationships/image" Target="media/image960.wmf"/><Relationship Id="rId487" Type="http://schemas.openxmlformats.org/officeDocument/2006/relationships/oleObject" Target="embeddings/oleObject228.bin"/><Relationship Id="rId694" Type="http://schemas.openxmlformats.org/officeDocument/2006/relationships/image" Target="media/image336.wmf"/><Relationship Id="rId2070" Type="http://schemas.openxmlformats.org/officeDocument/2006/relationships/oleObject" Target="embeddings/oleObject999.bin"/><Relationship Id="rId2168" Type="http://schemas.openxmlformats.org/officeDocument/2006/relationships/oleObject" Target="embeddings/oleObject1048.bin"/><Relationship Id="rId2375" Type="http://schemas.openxmlformats.org/officeDocument/2006/relationships/image" Target="media/image1194.wmf"/><Relationship Id="rId347" Type="http://schemas.openxmlformats.org/officeDocument/2006/relationships/image" Target="media/image162.wmf"/><Relationship Id="rId999" Type="http://schemas.openxmlformats.org/officeDocument/2006/relationships/oleObject" Target="embeddings/oleObject484.bin"/><Relationship Id="rId1184" Type="http://schemas.openxmlformats.org/officeDocument/2006/relationships/image" Target="media/image599.wmf"/><Relationship Id="rId2028" Type="http://schemas.openxmlformats.org/officeDocument/2006/relationships/oleObject" Target="embeddings/oleObject978.bin"/><Relationship Id="rId2582" Type="http://schemas.openxmlformats.org/officeDocument/2006/relationships/oleObject" Target="embeddings/oleObject1255.bin"/><Relationship Id="rId554" Type="http://schemas.openxmlformats.org/officeDocument/2006/relationships/image" Target="media/image266.wmf"/><Relationship Id="rId761" Type="http://schemas.openxmlformats.org/officeDocument/2006/relationships/oleObject" Target="embeddings/oleObject365.bin"/><Relationship Id="rId859" Type="http://schemas.openxmlformats.org/officeDocument/2006/relationships/oleObject" Target="embeddings/oleObject414.bin"/><Relationship Id="rId1391" Type="http://schemas.openxmlformats.org/officeDocument/2006/relationships/oleObject" Target="embeddings/oleObject656.bin"/><Relationship Id="rId1489" Type="http://schemas.openxmlformats.org/officeDocument/2006/relationships/image" Target="media/image752.wmf"/><Relationship Id="rId1696" Type="http://schemas.openxmlformats.org/officeDocument/2006/relationships/image" Target="media/image855.wmf"/><Relationship Id="rId2235" Type="http://schemas.openxmlformats.org/officeDocument/2006/relationships/image" Target="media/image1124.wmf"/><Relationship Id="rId2442" Type="http://schemas.openxmlformats.org/officeDocument/2006/relationships/oleObject" Target="embeddings/oleObject1185.bin"/><Relationship Id="rId207" Type="http://schemas.openxmlformats.org/officeDocument/2006/relationships/oleObject" Target="embeddings/oleObject89.bin"/><Relationship Id="rId414" Type="http://schemas.openxmlformats.org/officeDocument/2006/relationships/oleObject" Target="embeddings/oleObject192.bin"/><Relationship Id="rId621" Type="http://schemas.openxmlformats.org/officeDocument/2006/relationships/oleObject" Target="embeddings/oleObject295.bin"/><Relationship Id="rId1044" Type="http://schemas.openxmlformats.org/officeDocument/2006/relationships/image" Target="media/image518.wmf"/><Relationship Id="rId1251" Type="http://schemas.openxmlformats.org/officeDocument/2006/relationships/oleObject" Target="embeddings/oleObject586.bin"/><Relationship Id="rId1349" Type="http://schemas.openxmlformats.org/officeDocument/2006/relationships/oleObject" Target="embeddings/oleObject635.bin"/><Relationship Id="rId2302" Type="http://schemas.openxmlformats.org/officeDocument/2006/relationships/oleObject" Target="embeddings/oleObject1115.bin"/><Relationship Id="rId2747" Type="http://schemas.openxmlformats.org/officeDocument/2006/relationships/oleObject" Target="embeddings/oleObject1337.bin"/><Relationship Id="rId719" Type="http://schemas.openxmlformats.org/officeDocument/2006/relationships/oleObject" Target="embeddings/oleObject344.bin"/><Relationship Id="rId926" Type="http://schemas.openxmlformats.org/officeDocument/2006/relationships/image" Target="media/image452.wmf"/><Relationship Id="rId1111" Type="http://schemas.openxmlformats.org/officeDocument/2006/relationships/image" Target="media/image552.wmf"/><Relationship Id="rId1556" Type="http://schemas.openxmlformats.org/officeDocument/2006/relationships/oleObject" Target="embeddings/oleObject743.bin"/><Relationship Id="rId1763" Type="http://schemas.openxmlformats.org/officeDocument/2006/relationships/oleObject" Target="embeddings/oleObject846.bin"/><Relationship Id="rId1970" Type="http://schemas.openxmlformats.org/officeDocument/2006/relationships/oleObject" Target="embeddings/oleObject949.bin"/><Relationship Id="rId2607" Type="http://schemas.openxmlformats.org/officeDocument/2006/relationships/image" Target="media/image1310.wmf"/><Relationship Id="rId55" Type="http://schemas.openxmlformats.org/officeDocument/2006/relationships/image" Target="media/image16.wmf"/><Relationship Id="rId1209" Type="http://schemas.openxmlformats.org/officeDocument/2006/relationships/oleObject" Target="embeddings/oleObject565.bin"/><Relationship Id="rId1416" Type="http://schemas.openxmlformats.org/officeDocument/2006/relationships/image" Target="media/image716.wmf"/><Relationship Id="rId1623" Type="http://schemas.openxmlformats.org/officeDocument/2006/relationships/image" Target="media/image819.wmf"/><Relationship Id="rId1830" Type="http://schemas.openxmlformats.org/officeDocument/2006/relationships/image" Target="media/image922.wmf"/><Relationship Id="rId1928" Type="http://schemas.openxmlformats.org/officeDocument/2006/relationships/image" Target="media/image971.wmf"/><Relationship Id="rId2092" Type="http://schemas.openxmlformats.org/officeDocument/2006/relationships/oleObject" Target="embeddings/oleObject1010.bin"/><Relationship Id="rId271" Type="http://schemas.openxmlformats.org/officeDocument/2006/relationships/image" Target="media/image124.wmf"/><Relationship Id="rId2397" Type="http://schemas.openxmlformats.org/officeDocument/2006/relationships/image" Target="media/image1205.wmf"/><Relationship Id="rId131" Type="http://schemas.openxmlformats.org/officeDocument/2006/relationships/image" Target="media/image54.wmf"/><Relationship Id="rId369" Type="http://schemas.openxmlformats.org/officeDocument/2006/relationships/image" Target="media/image173.wmf"/><Relationship Id="rId576" Type="http://schemas.openxmlformats.org/officeDocument/2006/relationships/image" Target="media/image277.wmf"/><Relationship Id="rId783" Type="http://schemas.openxmlformats.org/officeDocument/2006/relationships/oleObject" Target="embeddings/oleObject376.bin"/><Relationship Id="rId990" Type="http://schemas.openxmlformats.org/officeDocument/2006/relationships/image" Target="media/image484.wmf"/><Relationship Id="rId2257" Type="http://schemas.openxmlformats.org/officeDocument/2006/relationships/image" Target="media/image1135.wmf"/><Relationship Id="rId2464" Type="http://schemas.openxmlformats.org/officeDocument/2006/relationships/oleObject" Target="embeddings/oleObject1196.bin"/><Relationship Id="rId2671" Type="http://schemas.openxmlformats.org/officeDocument/2006/relationships/image" Target="media/image1342.wmf"/><Relationship Id="rId229" Type="http://schemas.openxmlformats.org/officeDocument/2006/relationships/oleObject" Target="embeddings/oleObject100.bin"/><Relationship Id="rId436" Type="http://schemas.openxmlformats.org/officeDocument/2006/relationships/oleObject" Target="embeddings/oleObject203.bin"/><Relationship Id="rId643" Type="http://schemas.openxmlformats.org/officeDocument/2006/relationships/oleObject" Target="embeddings/oleObject306.bin"/><Relationship Id="rId1066" Type="http://schemas.openxmlformats.org/officeDocument/2006/relationships/image" Target="media/image529.wmf"/><Relationship Id="rId1273" Type="http://schemas.openxmlformats.org/officeDocument/2006/relationships/oleObject" Target="embeddings/oleObject597.bin"/><Relationship Id="rId1480" Type="http://schemas.openxmlformats.org/officeDocument/2006/relationships/oleObject" Target="embeddings/oleObject705.bin"/><Relationship Id="rId2117" Type="http://schemas.openxmlformats.org/officeDocument/2006/relationships/image" Target="media/image1065.wmf"/><Relationship Id="rId2324" Type="http://schemas.openxmlformats.org/officeDocument/2006/relationships/oleObject" Target="embeddings/oleObject1126.bin"/><Relationship Id="rId2769" Type="http://schemas.openxmlformats.org/officeDocument/2006/relationships/oleObject" Target="embeddings/oleObject1348.bin"/><Relationship Id="rId850" Type="http://schemas.openxmlformats.org/officeDocument/2006/relationships/image" Target="media/image414.wmf"/><Relationship Id="rId948" Type="http://schemas.openxmlformats.org/officeDocument/2006/relationships/image" Target="media/image463.wmf"/><Relationship Id="rId1133" Type="http://schemas.openxmlformats.org/officeDocument/2006/relationships/oleObject" Target="embeddings/oleObject540.bin"/><Relationship Id="rId1578" Type="http://schemas.openxmlformats.org/officeDocument/2006/relationships/oleObject" Target="embeddings/oleObject754.bin"/><Relationship Id="rId1785" Type="http://schemas.openxmlformats.org/officeDocument/2006/relationships/oleObject" Target="embeddings/oleObject857.bin"/><Relationship Id="rId1992" Type="http://schemas.openxmlformats.org/officeDocument/2006/relationships/oleObject" Target="embeddings/oleObject960.bin"/><Relationship Id="rId2531" Type="http://schemas.openxmlformats.org/officeDocument/2006/relationships/image" Target="media/image1272.wmf"/><Relationship Id="rId2629" Type="http://schemas.openxmlformats.org/officeDocument/2006/relationships/image" Target="media/image1321.wmf"/><Relationship Id="rId77" Type="http://schemas.openxmlformats.org/officeDocument/2006/relationships/image" Target="media/image27.wmf"/><Relationship Id="rId503" Type="http://schemas.openxmlformats.org/officeDocument/2006/relationships/oleObject" Target="embeddings/oleObject236.bin"/><Relationship Id="rId710" Type="http://schemas.openxmlformats.org/officeDocument/2006/relationships/image" Target="media/image344.wmf"/><Relationship Id="rId808" Type="http://schemas.openxmlformats.org/officeDocument/2006/relationships/image" Target="media/image393.wmf"/><Relationship Id="rId1340" Type="http://schemas.openxmlformats.org/officeDocument/2006/relationships/image" Target="media/image683.emf"/><Relationship Id="rId1438" Type="http://schemas.openxmlformats.org/officeDocument/2006/relationships/image" Target="media/image727.wmf"/><Relationship Id="rId1645" Type="http://schemas.openxmlformats.org/officeDocument/2006/relationships/image" Target="media/image830.wmf"/><Relationship Id="rId1200" Type="http://schemas.openxmlformats.org/officeDocument/2006/relationships/image" Target="media/image609.emf"/><Relationship Id="rId1852" Type="http://schemas.openxmlformats.org/officeDocument/2006/relationships/image" Target="media/image933.wmf"/><Relationship Id="rId1505" Type="http://schemas.openxmlformats.org/officeDocument/2006/relationships/image" Target="media/image760.wmf"/><Relationship Id="rId1712" Type="http://schemas.openxmlformats.org/officeDocument/2006/relationships/image" Target="media/image863.wmf"/><Relationship Id="rId293" Type="http://schemas.openxmlformats.org/officeDocument/2006/relationships/image" Target="media/image135.wmf"/><Relationship Id="rId2181" Type="http://schemas.openxmlformats.org/officeDocument/2006/relationships/image" Target="media/image1097.wmf"/><Relationship Id="rId153" Type="http://schemas.openxmlformats.org/officeDocument/2006/relationships/oleObject" Target="embeddings/oleObject62.bin"/><Relationship Id="rId360" Type="http://schemas.openxmlformats.org/officeDocument/2006/relationships/oleObject" Target="embeddings/oleObject165.bin"/><Relationship Id="rId598" Type="http://schemas.openxmlformats.org/officeDocument/2006/relationships/image" Target="media/image288.wmf"/><Relationship Id="rId2041" Type="http://schemas.openxmlformats.org/officeDocument/2006/relationships/image" Target="media/image1027.wmf"/><Relationship Id="rId2279" Type="http://schemas.openxmlformats.org/officeDocument/2006/relationships/image" Target="media/image1146.wmf"/><Relationship Id="rId2486" Type="http://schemas.openxmlformats.org/officeDocument/2006/relationships/oleObject" Target="embeddings/oleObject1207.bin"/><Relationship Id="rId2693" Type="http://schemas.openxmlformats.org/officeDocument/2006/relationships/image" Target="media/image1353.emf"/><Relationship Id="rId220" Type="http://schemas.openxmlformats.org/officeDocument/2006/relationships/image" Target="media/image98.wmf"/><Relationship Id="rId458" Type="http://schemas.openxmlformats.org/officeDocument/2006/relationships/oleObject" Target="embeddings/oleObject214.bin"/><Relationship Id="rId665" Type="http://schemas.openxmlformats.org/officeDocument/2006/relationships/oleObject" Target="embeddings/oleObject317.bin"/><Relationship Id="rId872" Type="http://schemas.openxmlformats.org/officeDocument/2006/relationships/image" Target="media/image425.wmf"/><Relationship Id="rId1088" Type="http://schemas.openxmlformats.org/officeDocument/2006/relationships/image" Target="media/image540.wmf"/><Relationship Id="rId1295" Type="http://schemas.openxmlformats.org/officeDocument/2006/relationships/oleObject" Target="embeddings/oleObject608.bin"/><Relationship Id="rId2139" Type="http://schemas.openxmlformats.org/officeDocument/2006/relationships/image" Target="media/image1076.wmf"/><Relationship Id="rId2346" Type="http://schemas.openxmlformats.org/officeDocument/2006/relationships/oleObject" Target="embeddings/oleObject1137.bin"/><Relationship Id="rId2553" Type="http://schemas.openxmlformats.org/officeDocument/2006/relationships/image" Target="media/image1283.wmf"/><Relationship Id="rId2760" Type="http://schemas.openxmlformats.org/officeDocument/2006/relationships/image" Target="media/image1386.wmf"/><Relationship Id="rId318" Type="http://schemas.openxmlformats.org/officeDocument/2006/relationships/oleObject" Target="embeddings/oleObject144.bin"/><Relationship Id="rId525" Type="http://schemas.openxmlformats.org/officeDocument/2006/relationships/oleObject" Target="embeddings/oleObject247.bin"/><Relationship Id="rId732" Type="http://schemas.openxmlformats.org/officeDocument/2006/relationships/image" Target="media/image355.wmf"/><Relationship Id="rId1155" Type="http://schemas.openxmlformats.org/officeDocument/2006/relationships/oleObject" Target="embeddings/oleObject546.bin"/><Relationship Id="rId1362" Type="http://schemas.openxmlformats.org/officeDocument/2006/relationships/image" Target="media/image694.emf"/><Relationship Id="rId2206" Type="http://schemas.openxmlformats.org/officeDocument/2006/relationships/oleObject" Target="embeddings/oleObject1067.bin"/><Relationship Id="rId2413" Type="http://schemas.openxmlformats.org/officeDocument/2006/relationships/image" Target="media/image1213.wmf"/><Relationship Id="rId2620" Type="http://schemas.openxmlformats.org/officeDocument/2006/relationships/oleObject" Target="embeddings/oleObject1274.bin"/><Relationship Id="rId99" Type="http://schemas.openxmlformats.org/officeDocument/2006/relationships/image" Target="media/image38.wmf"/><Relationship Id="rId1015" Type="http://schemas.openxmlformats.org/officeDocument/2006/relationships/oleObject" Target="embeddings/oleObject492.bin"/><Relationship Id="rId1222" Type="http://schemas.openxmlformats.org/officeDocument/2006/relationships/image" Target="media/image624.wmf"/><Relationship Id="rId1667" Type="http://schemas.openxmlformats.org/officeDocument/2006/relationships/oleObject" Target="embeddings/oleObject798.bin"/><Relationship Id="rId1874" Type="http://schemas.openxmlformats.org/officeDocument/2006/relationships/image" Target="media/image944.wmf"/><Relationship Id="rId2718" Type="http://schemas.openxmlformats.org/officeDocument/2006/relationships/image" Target="media/image1365.wmf"/><Relationship Id="rId1527" Type="http://schemas.openxmlformats.org/officeDocument/2006/relationships/image" Target="media/image771.wmf"/><Relationship Id="rId1734" Type="http://schemas.openxmlformats.org/officeDocument/2006/relationships/image" Target="media/image874.wmf"/><Relationship Id="rId1941" Type="http://schemas.openxmlformats.org/officeDocument/2006/relationships/oleObject" Target="embeddings/oleObject935.bin"/><Relationship Id="rId26" Type="http://schemas.openxmlformats.org/officeDocument/2006/relationships/hyperlink" Target="http://www.pardiso-project.org/" TargetMode="External"/><Relationship Id="rId175" Type="http://schemas.openxmlformats.org/officeDocument/2006/relationships/oleObject" Target="embeddings/oleObject73.bin"/><Relationship Id="rId1801" Type="http://schemas.openxmlformats.org/officeDocument/2006/relationships/oleObject" Target="embeddings/oleObject865.bin"/><Relationship Id="rId382" Type="http://schemas.openxmlformats.org/officeDocument/2006/relationships/oleObject" Target="embeddings/oleObject176.bin"/><Relationship Id="rId687" Type="http://schemas.openxmlformats.org/officeDocument/2006/relationships/oleObject" Target="embeddings/oleObject328.bin"/><Relationship Id="rId2063" Type="http://schemas.openxmlformats.org/officeDocument/2006/relationships/image" Target="media/image1038.wmf"/><Relationship Id="rId2270" Type="http://schemas.openxmlformats.org/officeDocument/2006/relationships/oleObject" Target="embeddings/oleObject1099.bin"/><Relationship Id="rId2368" Type="http://schemas.openxmlformats.org/officeDocument/2006/relationships/oleObject" Target="embeddings/oleObject1148.bin"/><Relationship Id="rId242" Type="http://schemas.openxmlformats.org/officeDocument/2006/relationships/image" Target="media/image109.wmf"/><Relationship Id="rId894" Type="http://schemas.openxmlformats.org/officeDocument/2006/relationships/image" Target="media/image436.wmf"/><Relationship Id="rId1177" Type="http://schemas.openxmlformats.org/officeDocument/2006/relationships/image" Target="media/image595.emf"/><Relationship Id="rId2130" Type="http://schemas.openxmlformats.org/officeDocument/2006/relationships/oleObject" Target="embeddings/oleObject1029.bin"/><Relationship Id="rId2575" Type="http://schemas.openxmlformats.org/officeDocument/2006/relationships/image" Target="media/image1294.wmf"/><Relationship Id="rId2782" Type="http://schemas.openxmlformats.org/officeDocument/2006/relationships/image" Target="media/image1397.wmf"/><Relationship Id="rId102" Type="http://schemas.openxmlformats.org/officeDocument/2006/relationships/oleObject" Target="embeddings/oleObject37.bin"/><Relationship Id="rId547" Type="http://schemas.openxmlformats.org/officeDocument/2006/relationships/oleObject" Target="embeddings/oleObject258.bin"/><Relationship Id="rId754" Type="http://schemas.openxmlformats.org/officeDocument/2006/relationships/image" Target="media/image366.wmf"/><Relationship Id="rId961" Type="http://schemas.openxmlformats.org/officeDocument/2006/relationships/oleObject" Target="embeddings/oleObject465.bin"/><Relationship Id="rId1384" Type="http://schemas.openxmlformats.org/officeDocument/2006/relationships/image" Target="media/image705.emf"/><Relationship Id="rId1591" Type="http://schemas.openxmlformats.org/officeDocument/2006/relationships/image" Target="media/image803.wmf"/><Relationship Id="rId1689" Type="http://schemas.openxmlformats.org/officeDocument/2006/relationships/oleObject" Target="embeddings/oleObject809.bin"/><Relationship Id="rId2228" Type="http://schemas.openxmlformats.org/officeDocument/2006/relationships/oleObject" Target="embeddings/oleObject1078.bin"/><Relationship Id="rId2435" Type="http://schemas.openxmlformats.org/officeDocument/2006/relationships/image" Target="media/image1224.wmf"/><Relationship Id="rId2642" Type="http://schemas.openxmlformats.org/officeDocument/2006/relationships/oleObject" Target="embeddings/oleObject1285.bin"/><Relationship Id="rId90" Type="http://schemas.openxmlformats.org/officeDocument/2006/relationships/oleObject" Target="embeddings/oleObject31.bin"/><Relationship Id="rId407" Type="http://schemas.openxmlformats.org/officeDocument/2006/relationships/image" Target="media/image192.wmf"/><Relationship Id="rId614" Type="http://schemas.openxmlformats.org/officeDocument/2006/relationships/image" Target="media/image296.wmf"/><Relationship Id="rId821" Type="http://schemas.openxmlformats.org/officeDocument/2006/relationships/oleObject" Target="embeddings/oleObject395.bin"/><Relationship Id="rId1037" Type="http://schemas.openxmlformats.org/officeDocument/2006/relationships/oleObject" Target="embeddings/oleObject496.bin"/><Relationship Id="rId1244" Type="http://schemas.openxmlformats.org/officeDocument/2006/relationships/image" Target="media/image635.wmf"/><Relationship Id="rId1451" Type="http://schemas.openxmlformats.org/officeDocument/2006/relationships/oleObject" Target="embeddings/oleObject691.bin"/><Relationship Id="rId1896" Type="http://schemas.openxmlformats.org/officeDocument/2006/relationships/image" Target="media/image955.wmf"/><Relationship Id="rId2502" Type="http://schemas.openxmlformats.org/officeDocument/2006/relationships/oleObject" Target="embeddings/oleObject1215.bin"/><Relationship Id="rId919" Type="http://schemas.openxmlformats.org/officeDocument/2006/relationships/oleObject" Target="embeddings/oleObject444.bin"/><Relationship Id="rId1104" Type="http://schemas.openxmlformats.org/officeDocument/2006/relationships/image" Target="media/image548.wmf"/><Relationship Id="rId1311" Type="http://schemas.openxmlformats.org/officeDocument/2006/relationships/oleObject" Target="embeddings/oleObject616.bin"/><Relationship Id="rId1549" Type="http://schemas.openxmlformats.org/officeDocument/2006/relationships/image" Target="media/image782.wmf"/><Relationship Id="rId1756" Type="http://schemas.openxmlformats.org/officeDocument/2006/relationships/image" Target="media/image885.wmf"/><Relationship Id="rId1963" Type="http://schemas.openxmlformats.org/officeDocument/2006/relationships/image" Target="media/image988.wmf"/><Relationship Id="rId48" Type="http://schemas.openxmlformats.org/officeDocument/2006/relationships/hyperlink" Target="http://mrl.sci.utah.edu/software/febio" TargetMode="External"/><Relationship Id="rId1409" Type="http://schemas.openxmlformats.org/officeDocument/2006/relationships/oleObject" Target="embeddings/oleObject670.bin"/><Relationship Id="rId1616" Type="http://schemas.openxmlformats.org/officeDocument/2006/relationships/oleObject" Target="embeddings/oleObject773.bin"/><Relationship Id="rId1823" Type="http://schemas.openxmlformats.org/officeDocument/2006/relationships/oleObject" Target="embeddings/oleObject876.bin"/><Relationship Id="rId197" Type="http://schemas.openxmlformats.org/officeDocument/2006/relationships/oleObject" Target="embeddings/oleObject84.bin"/><Relationship Id="rId2085" Type="http://schemas.openxmlformats.org/officeDocument/2006/relationships/image" Target="media/image1049.wmf"/><Relationship Id="rId2292" Type="http://schemas.openxmlformats.org/officeDocument/2006/relationships/oleObject" Target="embeddings/oleObject1110.bin"/><Relationship Id="rId264" Type="http://schemas.openxmlformats.org/officeDocument/2006/relationships/oleObject" Target="embeddings/oleObject117.bin"/><Relationship Id="rId471" Type="http://schemas.openxmlformats.org/officeDocument/2006/relationships/image" Target="media/image224.wmf"/><Relationship Id="rId2152" Type="http://schemas.openxmlformats.org/officeDocument/2006/relationships/oleObject" Target="embeddings/oleObject1040.bin"/><Relationship Id="rId2597" Type="http://schemas.openxmlformats.org/officeDocument/2006/relationships/image" Target="media/image1305.wmf"/><Relationship Id="rId124" Type="http://schemas.openxmlformats.org/officeDocument/2006/relationships/oleObject" Target="embeddings/oleObject48.bin"/><Relationship Id="rId569" Type="http://schemas.openxmlformats.org/officeDocument/2006/relationships/oleObject" Target="embeddings/oleObject269.bin"/><Relationship Id="rId776" Type="http://schemas.openxmlformats.org/officeDocument/2006/relationships/image" Target="media/image377.wmf"/><Relationship Id="rId983" Type="http://schemas.openxmlformats.org/officeDocument/2006/relationships/oleObject" Target="embeddings/oleObject476.bin"/><Relationship Id="rId1199" Type="http://schemas.openxmlformats.org/officeDocument/2006/relationships/oleObject" Target="embeddings/oleObject564.bin"/><Relationship Id="rId2457" Type="http://schemas.openxmlformats.org/officeDocument/2006/relationships/image" Target="media/image1235.wmf"/><Relationship Id="rId2664" Type="http://schemas.openxmlformats.org/officeDocument/2006/relationships/oleObject" Target="embeddings/oleObject1296.bin"/><Relationship Id="rId331" Type="http://schemas.openxmlformats.org/officeDocument/2006/relationships/image" Target="media/image154.wmf"/><Relationship Id="rId429" Type="http://schemas.openxmlformats.org/officeDocument/2006/relationships/image" Target="media/image203.wmf"/><Relationship Id="rId636" Type="http://schemas.openxmlformats.org/officeDocument/2006/relationships/image" Target="media/image307.wmf"/><Relationship Id="rId1059" Type="http://schemas.openxmlformats.org/officeDocument/2006/relationships/oleObject" Target="embeddings/oleObject507.bin"/><Relationship Id="rId1266" Type="http://schemas.openxmlformats.org/officeDocument/2006/relationships/image" Target="media/image646.emf"/><Relationship Id="rId1473" Type="http://schemas.openxmlformats.org/officeDocument/2006/relationships/image" Target="media/image744.wmf"/><Relationship Id="rId2012" Type="http://schemas.openxmlformats.org/officeDocument/2006/relationships/oleObject" Target="embeddings/oleObject970.bin"/><Relationship Id="rId2317" Type="http://schemas.openxmlformats.org/officeDocument/2006/relationships/image" Target="media/image1165.wmf"/><Relationship Id="rId843" Type="http://schemas.openxmlformats.org/officeDocument/2006/relationships/oleObject" Target="embeddings/oleObject406.bin"/><Relationship Id="rId1126" Type="http://schemas.openxmlformats.org/officeDocument/2006/relationships/image" Target="media/image560.emf"/><Relationship Id="rId1680" Type="http://schemas.openxmlformats.org/officeDocument/2006/relationships/image" Target="media/image847.wmf"/><Relationship Id="rId1778" Type="http://schemas.openxmlformats.org/officeDocument/2006/relationships/image" Target="media/image896.wmf"/><Relationship Id="rId1985" Type="http://schemas.openxmlformats.org/officeDocument/2006/relationships/image" Target="media/image999.wmf"/><Relationship Id="rId2524" Type="http://schemas.openxmlformats.org/officeDocument/2006/relationships/oleObject" Target="embeddings/oleObject1226.bin"/><Relationship Id="rId2731" Type="http://schemas.openxmlformats.org/officeDocument/2006/relationships/oleObject" Target="embeddings/oleObject1329.bin"/><Relationship Id="rId703" Type="http://schemas.openxmlformats.org/officeDocument/2006/relationships/oleObject" Target="embeddings/oleObject336.bin"/><Relationship Id="rId910" Type="http://schemas.openxmlformats.org/officeDocument/2006/relationships/image" Target="media/image444.wmf"/><Relationship Id="rId1333" Type="http://schemas.openxmlformats.org/officeDocument/2006/relationships/oleObject" Target="embeddings/oleObject627.bin"/><Relationship Id="rId1540" Type="http://schemas.openxmlformats.org/officeDocument/2006/relationships/oleObject" Target="embeddings/oleObject735.bin"/><Relationship Id="rId1638" Type="http://schemas.openxmlformats.org/officeDocument/2006/relationships/oleObject" Target="embeddings/oleObject784.bin"/><Relationship Id="rId1400" Type="http://schemas.openxmlformats.org/officeDocument/2006/relationships/oleObject" Target="embeddings/oleObject663.bin"/><Relationship Id="rId1845" Type="http://schemas.openxmlformats.org/officeDocument/2006/relationships/oleObject" Target="embeddings/oleObject887.bin"/><Relationship Id="rId1705" Type="http://schemas.openxmlformats.org/officeDocument/2006/relationships/oleObject" Target="embeddings/oleObject817.bin"/><Relationship Id="rId1912" Type="http://schemas.openxmlformats.org/officeDocument/2006/relationships/image" Target="media/image963.wmf"/><Relationship Id="rId286" Type="http://schemas.openxmlformats.org/officeDocument/2006/relationships/oleObject" Target="embeddings/oleObject128.bin"/><Relationship Id="rId493" Type="http://schemas.openxmlformats.org/officeDocument/2006/relationships/oleObject" Target="embeddings/oleObject231.bin"/><Relationship Id="rId2174" Type="http://schemas.openxmlformats.org/officeDocument/2006/relationships/oleObject" Target="embeddings/oleObject1051.bin"/><Relationship Id="rId2381" Type="http://schemas.openxmlformats.org/officeDocument/2006/relationships/image" Target="media/image1197.wmf"/><Relationship Id="rId146" Type="http://schemas.openxmlformats.org/officeDocument/2006/relationships/image" Target="media/image61.wmf"/><Relationship Id="rId353" Type="http://schemas.openxmlformats.org/officeDocument/2006/relationships/image" Target="media/image165.wmf"/><Relationship Id="rId560" Type="http://schemas.openxmlformats.org/officeDocument/2006/relationships/image" Target="media/image269.wmf"/><Relationship Id="rId798" Type="http://schemas.openxmlformats.org/officeDocument/2006/relationships/image" Target="media/image388.wmf"/><Relationship Id="rId1190" Type="http://schemas.openxmlformats.org/officeDocument/2006/relationships/image" Target="media/image602.wmf"/><Relationship Id="rId2034" Type="http://schemas.openxmlformats.org/officeDocument/2006/relationships/oleObject" Target="embeddings/oleObject981.bin"/><Relationship Id="rId2241" Type="http://schemas.openxmlformats.org/officeDocument/2006/relationships/image" Target="media/image1127.wmf"/><Relationship Id="rId2479" Type="http://schemas.openxmlformats.org/officeDocument/2006/relationships/image" Target="media/image1246.wmf"/><Relationship Id="rId2686" Type="http://schemas.openxmlformats.org/officeDocument/2006/relationships/oleObject" Target="embeddings/oleObject1307.bin"/><Relationship Id="rId213" Type="http://schemas.openxmlformats.org/officeDocument/2006/relationships/oleObject" Target="embeddings/oleObject92.bin"/><Relationship Id="rId420" Type="http://schemas.openxmlformats.org/officeDocument/2006/relationships/oleObject" Target="embeddings/oleObject195.bin"/><Relationship Id="rId658" Type="http://schemas.openxmlformats.org/officeDocument/2006/relationships/image" Target="media/image318.wmf"/><Relationship Id="rId865" Type="http://schemas.openxmlformats.org/officeDocument/2006/relationships/oleObject" Target="embeddings/oleObject417.bin"/><Relationship Id="rId1050" Type="http://schemas.openxmlformats.org/officeDocument/2006/relationships/image" Target="media/image521.wmf"/><Relationship Id="rId1288" Type="http://schemas.openxmlformats.org/officeDocument/2006/relationships/image" Target="media/image657.emf"/><Relationship Id="rId1495" Type="http://schemas.openxmlformats.org/officeDocument/2006/relationships/image" Target="media/image755.wmf"/><Relationship Id="rId2101" Type="http://schemas.openxmlformats.org/officeDocument/2006/relationships/image" Target="media/image1057.wmf"/><Relationship Id="rId2339" Type="http://schemas.openxmlformats.org/officeDocument/2006/relationships/image" Target="media/image1176.wmf"/><Relationship Id="rId2546" Type="http://schemas.openxmlformats.org/officeDocument/2006/relationships/oleObject" Target="embeddings/oleObject1237.bin"/><Relationship Id="rId2753" Type="http://schemas.openxmlformats.org/officeDocument/2006/relationships/oleObject" Target="embeddings/oleObject1340.bin"/><Relationship Id="rId518" Type="http://schemas.openxmlformats.org/officeDocument/2006/relationships/image" Target="media/image248.wmf"/><Relationship Id="rId725" Type="http://schemas.openxmlformats.org/officeDocument/2006/relationships/oleObject" Target="embeddings/oleObject347.bin"/><Relationship Id="rId932" Type="http://schemas.openxmlformats.org/officeDocument/2006/relationships/image" Target="media/image455.wmf"/><Relationship Id="rId1148" Type="http://schemas.openxmlformats.org/officeDocument/2006/relationships/image" Target="media/image576.emf"/><Relationship Id="rId1355" Type="http://schemas.openxmlformats.org/officeDocument/2006/relationships/oleObject" Target="embeddings/oleObject638.bin"/><Relationship Id="rId1562" Type="http://schemas.openxmlformats.org/officeDocument/2006/relationships/oleObject" Target="embeddings/oleObject746.bin"/><Relationship Id="rId2406" Type="http://schemas.openxmlformats.org/officeDocument/2006/relationships/oleObject" Target="embeddings/oleObject1167.bin"/><Relationship Id="rId2613" Type="http://schemas.openxmlformats.org/officeDocument/2006/relationships/image" Target="media/image1313.emf"/><Relationship Id="rId1008" Type="http://schemas.openxmlformats.org/officeDocument/2006/relationships/image" Target="media/image493.wmf"/><Relationship Id="rId1215" Type="http://schemas.openxmlformats.org/officeDocument/2006/relationships/oleObject" Target="embeddings/oleObject568.bin"/><Relationship Id="rId1422" Type="http://schemas.openxmlformats.org/officeDocument/2006/relationships/image" Target="media/image719.wmf"/><Relationship Id="rId1867" Type="http://schemas.openxmlformats.org/officeDocument/2006/relationships/oleObject" Target="embeddings/oleObject898.bin"/><Relationship Id="rId61" Type="http://schemas.openxmlformats.org/officeDocument/2006/relationships/image" Target="media/image19.wmf"/><Relationship Id="rId1727" Type="http://schemas.openxmlformats.org/officeDocument/2006/relationships/oleObject" Target="embeddings/oleObject828.bin"/><Relationship Id="rId1934" Type="http://schemas.openxmlformats.org/officeDocument/2006/relationships/image" Target="media/image974.wmf"/><Relationship Id="rId19" Type="http://schemas.openxmlformats.org/officeDocument/2006/relationships/hyperlink" Target="http://mrl.sci.utah.edu/software" TargetMode="External"/><Relationship Id="rId2196" Type="http://schemas.openxmlformats.org/officeDocument/2006/relationships/oleObject" Target="embeddings/oleObject1062.bin"/><Relationship Id="rId168" Type="http://schemas.openxmlformats.org/officeDocument/2006/relationships/image" Target="media/image72.wmf"/><Relationship Id="rId375" Type="http://schemas.openxmlformats.org/officeDocument/2006/relationships/image" Target="media/image176.wmf"/><Relationship Id="rId582" Type="http://schemas.openxmlformats.org/officeDocument/2006/relationships/image" Target="media/image280.wmf"/><Relationship Id="rId2056" Type="http://schemas.openxmlformats.org/officeDocument/2006/relationships/oleObject" Target="embeddings/oleObject992.bin"/><Relationship Id="rId2263" Type="http://schemas.openxmlformats.org/officeDocument/2006/relationships/image" Target="media/image1138.wmf"/><Relationship Id="rId2470" Type="http://schemas.openxmlformats.org/officeDocument/2006/relationships/oleObject" Target="embeddings/oleObject1199.bin"/><Relationship Id="rId3" Type="http://schemas.openxmlformats.org/officeDocument/2006/relationships/styles" Target="styles.xml"/><Relationship Id="rId235" Type="http://schemas.openxmlformats.org/officeDocument/2006/relationships/oleObject" Target="embeddings/oleObject103.bin"/><Relationship Id="rId442" Type="http://schemas.openxmlformats.org/officeDocument/2006/relationships/oleObject" Target="embeddings/oleObject206.bin"/><Relationship Id="rId887" Type="http://schemas.openxmlformats.org/officeDocument/2006/relationships/oleObject" Target="embeddings/oleObject428.bin"/><Relationship Id="rId1072" Type="http://schemas.openxmlformats.org/officeDocument/2006/relationships/image" Target="media/image532.wmf"/><Relationship Id="rId2123" Type="http://schemas.openxmlformats.org/officeDocument/2006/relationships/image" Target="media/image1068.wmf"/><Relationship Id="rId2330" Type="http://schemas.openxmlformats.org/officeDocument/2006/relationships/oleObject" Target="embeddings/oleObject1129.bin"/><Relationship Id="rId2568" Type="http://schemas.openxmlformats.org/officeDocument/2006/relationships/oleObject" Target="embeddings/oleObject1248.bin"/><Relationship Id="rId2775" Type="http://schemas.openxmlformats.org/officeDocument/2006/relationships/oleObject" Target="embeddings/oleObject1351.bin"/><Relationship Id="rId302" Type="http://schemas.openxmlformats.org/officeDocument/2006/relationships/oleObject" Target="embeddings/oleObject136.bin"/><Relationship Id="rId747" Type="http://schemas.openxmlformats.org/officeDocument/2006/relationships/oleObject" Target="embeddings/oleObject358.bin"/><Relationship Id="rId954" Type="http://schemas.openxmlformats.org/officeDocument/2006/relationships/image" Target="media/image466.wmf"/><Relationship Id="rId1377" Type="http://schemas.openxmlformats.org/officeDocument/2006/relationships/oleObject" Target="embeddings/oleObject649.bin"/><Relationship Id="rId1584" Type="http://schemas.openxmlformats.org/officeDocument/2006/relationships/oleObject" Target="embeddings/oleObject757.bin"/><Relationship Id="rId1791" Type="http://schemas.openxmlformats.org/officeDocument/2006/relationships/oleObject" Target="embeddings/oleObject860.bin"/><Relationship Id="rId2428" Type="http://schemas.openxmlformats.org/officeDocument/2006/relationships/oleObject" Target="embeddings/oleObject1178.bin"/><Relationship Id="rId2635" Type="http://schemas.openxmlformats.org/officeDocument/2006/relationships/image" Target="media/image1324.emf"/><Relationship Id="rId83" Type="http://schemas.openxmlformats.org/officeDocument/2006/relationships/image" Target="media/image30.wmf"/><Relationship Id="rId607" Type="http://schemas.openxmlformats.org/officeDocument/2006/relationships/oleObject" Target="embeddings/oleObject288.bin"/><Relationship Id="rId814" Type="http://schemas.openxmlformats.org/officeDocument/2006/relationships/image" Target="media/image396.wmf"/><Relationship Id="rId1237" Type="http://schemas.openxmlformats.org/officeDocument/2006/relationships/oleObject" Target="embeddings/oleObject579.bin"/><Relationship Id="rId1444" Type="http://schemas.openxmlformats.org/officeDocument/2006/relationships/image" Target="media/image730.wmf"/><Relationship Id="rId1651" Type="http://schemas.openxmlformats.org/officeDocument/2006/relationships/image" Target="media/image833.wmf"/><Relationship Id="rId1889" Type="http://schemas.openxmlformats.org/officeDocument/2006/relationships/oleObject" Target="embeddings/oleObject909.bin"/><Relationship Id="rId2702" Type="http://schemas.openxmlformats.org/officeDocument/2006/relationships/oleObject" Target="embeddings/oleObject1315.bin"/><Relationship Id="rId1304" Type="http://schemas.openxmlformats.org/officeDocument/2006/relationships/image" Target="media/image665.emf"/><Relationship Id="rId1511" Type="http://schemas.openxmlformats.org/officeDocument/2006/relationships/image" Target="media/image763.wmf"/><Relationship Id="rId1749" Type="http://schemas.openxmlformats.org/officeDocument/2006/relationships/oleObject" Target="embeddings/oleObject839.bin"/><Relationship Id="rId1956" Type="http://schemas.openxmlformats.org/officeDocument/2006/relationships/hyperlink" Target="http://mrl.sci.utah.edu/software/febio" TargetMode="External"/><Relationship Id="rId1609" Type="http://schemas.openxmlformats.org/officeDocument/2006/relationships/image" Target="media/image812.wmf"/><Relationship Id="rId1816" Type="http://schemas.openxmlformats.org/officeDocument/2006/relationships/image" Target="media/image915.wmf"/><Relationship Id="rId10" Type="http://schemas.openxmlformats.org/officeDocument/2006/relationships/hyperlink" Target="mailto:rawlins@sci.utah.edu" TargetMode="External"/><Relationship Id="rId397" Type="http://schemas.openxmlformats.org/officeDocument/2006/relationships/image" Target="media/image187.wmf"/><Relationship Id="rId2078" Type="http://schemas.openxmlformats.org/officeDocument/2006/relationships/oleObject" Target="embeddings/oleObject1003.bin"/><Relationship Id="rId2285" Type="http://schemas.openxmlformats.org/officeDocument/2006/relationships/image" Target="media/image1149.wmf"/><Relationship Id="rId2492" Type="http://schemas.openxmlformats.org/officeDocument/2006/relationships/oleObject" Target="embeddings/oleObject1210.bin"/><Relationship Id="rId257" Type="http://schemas.openxmlformats.org/officeDocument/2006/relationships/oleObject" Target="embeddings/oleObject114.bin"/><Relationship Id="rId464" Type="http://schemas.openxmlformats.org/officeDocument/2006/relationships/oleObject" Target="embeddings/oleObject217.bin"/><Relationship Id="rId1094" Type="http://schemas.openxmlformats.org/officeDocument/2006/relationships/image" Target="media/image543.wmf"/><Relationship Id="rId2145" Type="http://schemas.openxmlformats.org/officeDocument/2006/relationships/image" Target="media/image1079.wmf"/><Relationship Id="rId2797" Type="http://schemas.openxmlformats.org/officeDocument/2006/relationships/hyperlink" Target="http://febio.org/febio/febio-documentation/" TargetMode="External"/><Relationship Id="rId117" Type="http://schemas.openxmlformats.org/officeDocument/2006/relationships/image" Target="media/image47.wmf"/><Relationship Id="rId671" Type="http://schemas.openxmlformats.org/officeDocument/2006/relationships/oleObject" Target="embeddings/oleObject320.bin"/><Relationship Id="rId769" Type="http://schemas.openxmlformats.org/officeDocument/2006/relationships/oleObject" Target="embeddings/oleObject369.bin"/><Relationship Id="rId976" Type="http://schemas.openxmlformats.org/officeDocument/2006/relationships/image" Target="media/image477.wmf"/><Relationship Id="rId1399" Type="http://schemas.openxmlformats.org/officeDocument/2006/relationships/oleObject" Target="embeddings/oleObject662.bin"/><Relationship Id="rId2352" Type="http://schemas.openxmlformats.org/officeDocument/2006/relationships/oleObject" Target="embeddings/oleObject1140.bin"/><Relationship Id="rId2657" Type="http://schemas.openxmlformats.org/officeDocument/2006/relationships/image" Target="media/image1335.wmf"/><Relationship Id="rId324" Type="http://schemas.openxmlformats.org/officeDocument/2006/relationships/oleObject" Target="embeddings/oleObject147.bin"/><Relationship Id="rId531" Type="http://schemas.openxmlformats.org/officeDocument/2006/relationships/oleObject" Target="embeddings/oleObject250.bin"/><Relationship Id="rId629" Type="http://schemas.openxmlformats.org/officeDocument/2006/relationships/oleObject" Target="embeddings/oleObject299.bin"/><Relationship Id="rId1161" Type="http://schemas.openxmlformats.org/officeDocument/2006/relationships/oleObject" Target="embeddings/oleObject549.bin"/><Relationship Id="rId1259" Type="http://schemas.openxmlformats.org/officeDocument/2006/relationships/oleObject" Target="embeddings/oleObject590.bin"/><Relationship Id="rId1466" Type="http://schemas.openxmlformats.org/officeDocument/2006/relationships/oleObject" Target="embeddings/oleObject698.bin"/><Relationship Id="rId2005" Type="http://schemas.openxmlformats.org/officeDocument/2006/relationships/image" Target="media/image1009.wmf"/><Relationship Id="rId2212" Type="http://schemas.openxmlformats.org/officeDocument/2006/relationships/oleObject" Target="embeddings/oleObject1070.bin"/><Relationship Id="rId836" Type="http://schemas.openxmlformats.org/officeDocument/2006/relationships/image" Target="media/image407.wmf"/><Relationship Id="rId1021" Type="http://schemas.openxmlformats.org/officeDocument/2006/relationships/oleObject" Target="embeddings/oleObject495.bin"/><Relationship Id="rId1119" Type="http://schemas.openxmlformats.org/officeDocument/2006/relationships/image" Target="media/image556.wmf"/><Relationship Id="rId1673" Type="http://schemas.openxmlformats.org/officeDocument/2006/relationships/oleObject" Target="embeddings/oleObject801.bin"/><Relationship Id="rId1880" Type="http://schemas.openxmlformats.org/officeDocument/2006/relationships/image" Target="media/image947.wmf"/><Relationship Id="rId1978" Type="http://schemas.openxmlformats.org/officeDocument/2006/relationships/oleObject" Target="embeddings/oleObject953.bin"/><Relationship Id="rId2517" Type="http://schemas.openxmlformats.org/officeDocument/2006/relationships/image" Target="media/image1265.wmf"/><Relationship Id="rId2724" Type="http://schemas.openxmlformats.org/officeDocument/2006/relationships/image" Target="media/image1368.wmf"/><Relationship Id="rId903" Type="http://schemas.openxmlformats.org/officeDocument/2006/relationships/oleObject" Target="embeddings/oleObject436.bin"/><Relationship Id="rId1326" Type="http://schemas.openxmlformats.org/officeDocument/2006/relationships/image" Target="media/image676.emf"/><Relationship Id="rId1533" Type="http://schemas.openxmlformats.org/officeDocument/2006/relationships/image" Target="media/image774.wmf"/><Relationship Id="rId1740" Type="http://schemas.openxmlformats.org/officeDocument/2006/relationships/image" Target="media/image877.wmf"/><Relationship Id="rId32" Type="http://schemas.openxmlformats.org/officeDocument/2006/relationships/image" Target="media/image5.wmf"/><Relationship Id="rId1600" Type="http://schemas.openxmlformats.org/officeDocument/2006/relationships/oleObject" Target="embeddings/oleObject765.bin"/><Relationship Id="rId1838" Type="http://schemas.openxmlformats.org/officeDocument/2006/relationships/image" Target="media/image926.wmf"/><Relationship Id="rId181" Type="http://schemas.openxmlformats.org/officeDocument/2006/relationships/oleObject" Target="embeddings/oleObject76.bin"/><Relationship Id="rId1905" Type="http://schemas.openxmlformats.org/officeDocument/2006/relationships/oleObject" Target="embeddings/oleObject917.bin"/><Relationship Id="rId279" Type="http://schemas.openxmlformats.org/officeDocument/2006/relationships/image" Target="media/image128.wmf"/><Relationship Id="rId486" Type="http://schemas.openxmlformats.org/officeDocument/2006/relationships/image" Target="media/image232.wmf"/><Relationship Id="rId693" Type="http://schemas.openxmlformats.org/officeDocument/2006/relationships/oleObject" Target="embeddings/oleObject331.bin"/><Relationship Id="rId2167" Type="http://schemas.openxmlformats.org/officeDocument/2006/relationships/image" Target="media/image1090.wmf"/><Relationship Id="rId2374" Type="http://schemas.openxmlformats.org/officeDocument/2006/relationships/oleObject" Target="embeddings/oleObject1151.bin"/><Relationship Id="rId2581" Type="http://schemas.openxmlformats.org/officeDocument/2006/relationships/image" Target="media/image1297.wmf"/><Relationship Id="rId139" Type="http://schemas.openxmlformats.org/officeDocument/2006/relationships/oleObject" Target="embeddings/oleObject55.bin"/><Relationship Id="rId346" Type="http://schemas.openxmlformats.org/officeDocument/2006/relationships/oleObject" Target="embeddings/oleObject158.bin"/><Relationship Id="rId553" Type="http://schemas.openxmlformats.org/officeDocument/2006/relationships/oleObject" Target="embeddings/oleObject261.bin"/><Relationship Id="rId760" Type="http://schemas.openxmlformats.org/officeDocument/2006/relationships/image" Target="media/image369.wmf"/><Relationship Id="rId998" Type="http://schemas.openxmlformats.org/officeDocument/2006/relationships/image" Target="media/image488.wmf"/><Relationship Id="rId1183" Type="http://schemas.openxmlformats.org/officeDocument/2006/relationships/oleObject" Target="embeddings/oleObject558.bin"/><Relationship Id="rId1390" Type="http://schemas.openxmlformats.org/officeDocument/2006/relationships/image" Target="media/image708.emf"/><Relationship Id="rId2027" Type="http://schemas.openxmlformats.org/officeDocument/2006/relationships/image" Target="media/image1020.wmf"/><Relationship Id="rId2234" Type="http://schemas.openxmlformats.org/officeDocument/2006/relationships/oleObject" Target="embeddings/oleObject1081.bin"/><Relationship Id="rId2441" Type="http://schemas.openxmlformats.org/officeDocument/2006/relationships/image" Target="media/image1227.wmf"/><Relationship Id="rId2679" Type="http://schemas.openxmlformats.org/officeDocument/2006/relationships/image" Target="media/image1346.wmf"/><Relationship Id="rId206" Type="http://schemas.openxmlformats.org/officeDocument/2006/relationships/image" Target="media/image91.wmf"/><Relationship Id="rId413" Type="http://schemas.openxmlformats.org/officeDocument/2006/relationships/image" Target="media/image195.wmf"/><Relationship Id="rId858" Type="http://schemas.openxmlformats.org/officeDocument/2006/relationships/image" Target="media/image418.wmf"/><Relationship Id="rId1043" Type="http://schemas.openxmlformats.org/officeDocument/2006/relationships/oleObject" Target="embeddings/oleObject499.bin"/><Relationship Id="rId1488" Type="http://schemas.openxmlformats.org/officeDocument/2006/relationships/oleObject" Target="embeddings/oleObject709.bin"/><Relationship Id="rId1695" Type="http://schemas.openxmlformats.org/officeDocument/2006/relationships/oleObject" Target="embeddings/oleObject812.bin"/><Relationship Id="rId2539" Type="http://schemas.openxmlformats.org/officeDocument/2006/relationships/image" Target="media/image1276.wmf"/><Relationship Id="rId2746" Type="http://schemas.openxmlformats.org/officeDocument/2006/relationships/image" Target="media/image1379.wmf"/><Relationship Id="rId620" Type="http://schemas.openxmlformats.org/officeDocument/2006/relationships/image" Target="media/image299.wmf"/><Relationship Id="rId718" Type="http://schemas.openxmlformats.org/officeDocument/2006/relationships/image" Target="media/image348.wmf"/><Relationship Id="rId925" Type="http://schemas.openxmlformats.org/officeDocument/2006/relationships/oleObject" Target="embeddings/oleObject447.bin"/><Relationship Id="rId1250" Type="http://schemas.openxmlformats.org/officeDocument/2006/relationships/image" Target="media/image638.wmf"/><Relationship Id="rId1348" Type="http://schemas.openxmlformats.org/officeDocument/2006/relationships/image" Target="media/image687.emf"/><Relationship Id="rId1555" Type="http://schemas.openxmlformats.org/officeDocument/2006/relationships/image" Target="media/image785.wmf"/><Relationship Id="rId1762" Type="http://schemas.openxmlformats.org/officeDocument/2006/relationships/image" Target="media/image888.wmf"/><Relationship Id="rId2301" Type="http://schemas.openxmlformats.org/officeDocument/2006/relationships/image" Target="media/image1157.wmf"/><Relationship Id="rId2606" Type="http://schemas.openxmlformats.org/officeDocument/2006/relationships/oleObject" Target="embeddings/oleObject1267.bin"/><Relationship Id="rId1110" Type="http://schemas.openxmlformats.org/officeDocument/2006/relationships/oleObject" Target="embeddings/oleObject532.bin"/><Relationship Id="rId1208" Type="http://schemas.openxmlformats.org/officeDocument/2006/relationships/image" Target="media/image617.wmf"/><Relationship Id="rId1415" Type="http://schemas.openxmlformats.org/officeDocument/2006/relationships/oleObject" Target="embeddings/oleObject673.bin"/><Relationship Id="rId54" Type="http://schemas.openxmlformats.org/officeDocument/2006/relationships/oleObject" Target="embeddings/oleObject13.bin"/><Relationship Id="rId1622" Type="http://schemas.openxmlformats.org/officeDocument/2006/relationships/oleObject" Target="embeddings/oleObject776.bin"/><Relationship Id="rId1927" Type="http://schemas.openxmlformats.org/officeDocument/2006/relationships/oleObject" Target="embeddings/oleObject928.bin"/><Relationship Id="rId2091" Type="http://schemas.openxmlformats.org/officeDocument/2006/relationships/image" Target="media/image1052.wmf"/><Relationship Id="rId2189" Type="http://schemas.openxmlformats.org/officeDocument/2006/relationships/image" Target="media/image1101.wmf"/><Relationship Id="rId270" Type="http://schemas.openxmlformats.org/officeDocument/2006/relationships/oleObject" Target="embeddings/oleObject120.bin"/><Relationship Id="rId2396" Type="http://schemas.openxmlformats.org/officeDocument/2006/relationships/oleObject" Target="embeddings/oleObject1162.bin"/><Relationship Id="rId130" Type="http://schemas.openxmlformats.org/officeDocument/2006/relationships/oleObject" Target="embeddings/oleObject51.bin"/><Relationship Id="rId368" Type="http://schemas.openxmlformats.org/officeDocument/2006/relationships/oleObject" Target="embeddings/oleObject169.bin"/><Relationship Id="rId575" Type="http://schemas.openxmlformats.org/officeDocument/2006/relationships/oleObject" Target="embeddings/oleObject272.bin"/><Relationship Id="rId782" Type="http://schemas.openxmlformats.org/officeDocument/2006/relationships/image" Target="media/image380.wmf"/><Relationship Id="rId2049" Type="http://schemas.openxmlformats.org/officeDocument/2006/relationships/image" Target="media/image1031.wmf"/><Relationship Id="rId2256" Type="http://schemas.openxmlformats.org/officeDocument/2006/relationships/oleObject" Target="embeddings/oleObject1092.bin"/><Relationship Id="rId2463" Type="http://schemas.openxmlformats.org/officeDocument/2006/relationships/image" Target="media/image1238.wmf"/><Relationship Id="rId2670" Type="http://schemas.openxmlformats.org/officeDocument/2006/relationships/oleObject" Target="embeddings/oleObject1299.bin"/><Relationship Id="rId228" Type="http://schemas.openxmlformats.org/officeDocument/2006/relationships/image" Target="media/image102.wmf"/><Relationship Id="rId435" Type="http://schemas.openxmlformats.org/officeDocument/2006/relationships/image" Target="media/image206.wmf"/><Relationship Id="rId642" Type="http://schemas.openxmlformats.org/officeDocument/2006/relationships/image" Target="media/image310.wmf"/><Relationship Id="rId1065" Type="http://schemas.openxmlformats.org/officeDocument/2006/relationships/oleObject" Target="embeddings/oleObject510.bin"/><Relationship Id="rId1272" Type="http://schemas.openxmlformats.org/officeDocument/2006/relationships/image" Target="media/image649.emf"/><Relationship Id="rId2116" Type="http://schemas.openxmlformats.org/officeDocument/2006/relationships/oleObject" Target="embeddings/oleObject1022.bin"/><Relationship Id="rId2323" Type="http://schemas.openxmlformats.org/officeDocument/2006/relationships/image" Target="media/image1168.wmf"/><Relationship Id="rId2530" Type="http://schemas.openxmlformats.org/officeDocument/2006/relationships/oleObject" Target="embeddings/oleObject1229.bin"/><Relationship Id="rId2768" Type="http://schemas.openxmlformats.org/officeDocument/2006/relationships/image" Target="media/image1390.wmf"/><Relationship Id="rId502" Type="http://schemas.openxmlformats.org/officeDocument/2006/relationships/image" Target="media/image240.wmf"/><Relationship Id="rId947" Type="http://schemas.openxmlformats.org/officeDocument/2006/relationships/oleObject" Target="embeddings/oleObject458.bin"/><Relationship Id="rId1132" Type="http://schemas.openxmlformats.org/officeDocument/2006/relationships/image" Target="media/image566.wmf"/><Relationship Id="rId1577" Type="http://schemas.openxmlformats.org/officeDocument/2006/relationships/image" Target="media/image796.wmf"/><Relationship Id="rId1784" Type="http://schemas.openxmlformats.org/officeDocument/2006/relationships/image" Target="media/image899.wmf"/><Relationship Id="rId1991" Type="http://schemas.openxmlformats.org/officeDocument/2006/relationships/image" Target="media/image1002.wmf"/><Relationship Id="rId2628" Type="http://schemas.openxmlformats.org/officeDocument/2006/relationships/oleObject" Target="embeddings/oleObject1278.bin"/><Relationship Id="rId76" Type="http://schemas.openxmlformats.org/officeDocument/2006/relationships/oleObject" Target="embeddings/oleObject24.bin"/><Relationship Id="rId807" Type="http://schemas.openxmlformats.org/officeDocument/2006/relationships/oleObject" Target="embeddings/oleObject388.bin"/><Relationship Id="rId1437" Type="http://schemas.openxmlformats.org/officeDocument/2006/relationships/oleObject" Target="embeddings/oleObject684.bin"/><Relationship Id="rId1644" Type="http://schemas.openxmlformats.org/officeDocument/2006/relationships/oleObject" Target="embeddings/oleObject787.bin"/><Relationship Id="rId1851" Type="http://schemas.openxmlformats.org/officeDocument/2006/relationships/oleObject" Target="embeddings/oleObject890.bin"/><Relationship Id="rId1504" Type="http://schemas.openxmlformats.org/officeDocument/2006/relationships/oleObject" Target="embeddings/oleObject717.bin"/><Relationship Id="rId1711" Type="http://schemas.openxmlformats.org/officeDocument/2006/relationships/oleObject" Target="embeddings/oleObject820.bin"/><Relationship Id="rId1949" Type="http://schemas.openxmlformats.org/officeDocument/2006/relationships/oleObject" Target="embeddings/oleObject939.bin"/><Relationship Id="rId292" Type="http://schemas.openxmlformats.org/officeDocument/2006/relationships/oleObject" Target="embeddings/oleObject131.bin"/><Relationship Id="rId1809" Type="http://schemas.openxmlformats.org/officeDocument/2006/relationships/oleObject" Target="embeddings/oleObject869.bin"/><Relationship Id="rId597" Type="http://schemas.openxmlformats.org/officeDocument/2006/relationships/oleObject" Target="embeddings/oleObject283.bin"/><Relationship Id="rId2180" Type="http://schemas.openxmlformats.org/officeDocument/2006/relationships/oleObject" Target="embeddings/oleObject1054.bin"/><Relationship Id="rId2278" Type="http://schemas.openxmlformats.org/officeDocument/2006/relationships/oleObject" Target="embeddings/oleObject1103.bin"/><Relationship Id="rId2485" Type="http://schemas.openxmlformats.org/officeDocument/2006/relationships/image" Target="media/image1249.wmf"/><Relationship Id="rId152" Type="http://schemas.openxmlformats.org/officeDocument/2006/relationships/image" Target="media/image64.wmf"/><Relationship Id="rId457" Type="http://schemas.openxmlformats.org/officeDocument/2006/relationships/image" Target="media/image217.wmf"/><Relationship Id="rId1087" Type="http://schemas.openxmlformats.org/officeDocument/2006/relationships/oleObject" Target="embeddings/oleObject521.bin"/><Relationship Id="rId1294" Type="http://schemas.openxmlformats.org/officeDocument/2006/relationships/image" Target="media/image660.emf"/><Relationship Id="rId2040" Type="http://schemas.openxmlformats.org/officeDocument/2006/relationships/oleObject" Target="embeddings/oleObject984.bin"/><Relationship Id="rId2138" Type="http://schemas.openxmlformats.org/officeDocument/2006/relationships/oleObject" Target="embeddings/oleObject1033.bin"/><Relationship Id="rId2692" Type="http://schemas.openxmlformats.org/officeDocument/2006/relationships/oleObject" Target="embeddings/oleObject1310.bin"/><Relationship Id="rId664" Type="http://schemas.openxmlformats.org/officeDocument/2006/relationships/image" Target="media/image321.wmf"/><Relationship Id="rId871" Type="http://schemas.openxmlformats.org/officeDocument/2006/relationships/oleObject" Target="embeddings/oleObject420.bin"/><Relationship Id="rId969" Type="http://schemas.openxmlformats.org/officeDocument/2006/relationships/oleObject" Target="embeddings/oleObject469.bin"/><Relationship Id="rId1599" Type="http://schemas.openxmlformats.org/officeDocument/2006/relationships/image" Target="media/image807.wmf"/><Relationship Id="rId2345" Type="http://schemas.openxmlformats.org/officeDocument/2006/relationships/image" Target="media/image1179.wmf"/><Relationship Id="rId2552" Type="http://schemas.openxmlformats.org/officeDocument/2006/relationships/oleObject" Target="embeddings/oleObject1240.bin"/><Relationship Id="rId317" Type="http://schemas.openxmlformats.org/officeDocument/2006/relationships/image" Target="media/image147.wmf"/><Relationship Id="rId524" Type="http://schemas.openxmlformats.org/officeDocument/2006/relationships/image" Target="media/image251.wmf"/><Relationship Id="rId731" Type="http://schemas.openxmlformats.org/officeDocument/2006/relationships/oleObject" Target="embeddings/oleObject350.bin"/><Relationship Id="rId1154" Type="http://schemas.openxmlformats.org/officeDocument/2006/relationships/image" Target="media/image582.wmf"/><Relationship Id="rId1361" Type="http://schemas.openxmlformats.org/officeDocument/2006/relationships/oleObject" Target="embeddings/oleObject641.bin"/><Relationship Id="rId1459" Type="http://schemas.openxmlformats.org/officeDocument/2006/relationships/oleObject" Target="embeddings/oleObject695.bin"/><Relationship Id="rId2205" Type="http://schemas.openxmlformats.org/officeDocument/2006/relationships/image" Target="media/image1109.wmf"/><Relationship Id="rId2412" Type="http://schemas.openxmlformats.org/officeDocument/2006/relationships/oleObject" Target="embeddings/oleObject1170.bin"/><Relationship Id="rId98" Type="http://schemas.openxmlformats.org/officeDocument/2006/relationships/oleObject" Target="embeddings/oleObject35.bin"/><Relationship Id="rId829" Type="http://schemas.openxmlformats.org/officeDocument/2006/relationships/oleObject" Target="embeddings/oleObject399.bin"/><Relationship Id="rId1014" Type="http://schemas.openxmlformats.org/officeDocument/2006/relationships/image" Target="media/image496.emf"/><Relationship Id="rId1221" Type="http://schemas.openxmlformats.org/officeDocument/2006/relationships/oleObject" Target="embeddings/oleObject571.bin"/><Relationship Id="rId1666" Type="http://schemas.openxmlformats.org/officeDocument/2006/relationships/image" Target="media/image840.wmf"/><Relationship Id="rId1873" Type="http://schemas.openxmlformats.org/officeDocument/2006/relationships/oleObject" Target="embeddings/oleObject901.bin"/><Relationship Id="rId2717" Type="http://schemas.openxmlformats.org/officeDocument/2006/relationships/oleObject" Target="embeddings/oleObject1322.bin"/><Relationship Id="rId1319" Type="http://schemas.openxmlformats.org/officeDocument/2006/relationships/oleObject" Target="embeddings/oleObject620.bin"/><Relationship Id="rId1526" Type="http://schemas.openxmlformats.org/officeDocument/2006/relationships/oleObject" Target="embeddings/oleObject728.bin"/><Relationship Id="rId1733" Type="http://schemas.openxmlformats.org/officeDocument/2006/relationships/oleObject" Target="embeddings/oleObject831.bin"/><Relationship Id="rId1940" Type="http://schemas.openxmlformats.org/officeDocument/2006/relationships/image" Target="media/image977.wmf"/><Relationship Id="rId25" Type="http://schemas.openxmlformats.org/officeDocument/2006/relationships/hyperlink" Target="http://software.intel.com/en-us/intel-mkl/" TargetMode="External"/><Relationship Id="rId1800" Type="http://schemas.openxmlformats.org/officeDocument/2006/relationships/image" Target="media/image907.wmf"/><Relationship Id="rId174" Type="http://schemas.openxmlformats.org/officeDocument/2006/relationships/image" Target="media/image75.wmf"/><Relationship Id="rId381" Type="http://schemas.openxmlformats.org/officeDocument/2006/relationships/image" Target="media/image179.wmf"/><Relationship Id="rId2062" Type="http://schemas.openxmlformats.org/officeDocument/2006/relationships/oleObject" Target="embeddings/oleObject995.bin"/><Relationship Id="rId241" Type="http://schemas.openxmlformats.org/officeDocument/2006/relationships/oleObject" Target="embeddings/oleObject106.bin"/><Relationship Id="rId479" Type="http://schemas.openxmlformats.org/officeDocument/2006/relationships/oleObject" Target="embeddings/oleObject224.bin"/><Relationship Id="rId686" Type="http://schemas.openxmlformats.org/officeDocument/2006/relationships/image" Target="media/image332.wmf"/><Relationship Id="rId893" Type="http://schemas.openxmlformats.org/officeDocument/2006/relationships/oleObject" Target="embeddings/oleObject431.bin"/><Relationship Id="rId2367" Type="http://schemas.openxmlformats.org/officeDocument/2006/relationships/image" Target="media/image1190.wmf"/><Relationship Id="rId2574" Type="http://schemas.openxmlformats.org/officeDocument/2006/relationships/oleObject" Target="embeddings/oleObject1251.bin"/><Relationship Id="rId2781" Type="http://schemas.openxmlformats.org/officeDocument/2006/relationships/oleObject" Target="embeddings/oleObject1354.bin"/><Relationship Id="rId339" Type="http://schemas.openxmlformats.org/officeDocument/2006/relationships/image" Target="media/image158.wmf"/><Relationship Id="rId546" Type="http://schemas.openxmlformats.org/officeDocument/2006/relationships/image" Target="media/image262.wmf"/><Relationship Id="rId753" Type="http://schemas.openxmlformats.org/officeDocument/2006/relationships/oleObject" Target="embeddings/oleObject361.bin"/><Relationship Id="rId1176" Type="http://schemas.openxmlformats.org/officeDocument/2006/relationships/image" Target="media/image594.emf"/><Relationship Id="rId1383" Type="http://schemas.openxmlformats.org/officeDocument/2006/relationships/oleObject" Target="embeddings/oleObject652.bin"/><Relationship Id="rId2227" Type="http://schemas.openxmlformats.org/officeDocument/2006/relationships/image" Target="media/image1120.wmf"/><Relationship Id="rId2434" Type="http://schemas.openxmlformats.org/officeDocument/2006/relationships/oleObject" Target="embeddings/oleObject1181.bin"/><Relationship Id="rId101" Type="http://schemas.openxmlformats.org/officeDocument/2006/relationships/image" Target="media/image39.wmf"/><Relationship Id="rId406" Type="http://schemas.openxmlformats.org/officeDocument/2006/relationships/oleObject" Target="embeddings/oleObject188.bin"/><Relationship Id="rId960" Type="http://schemas.openxmlformats.org/officeDocument/2006/relationships/image" Target="media/image469.wmf"/><Relationship Id="rId1036" Type="http://schemas.openxmlformats.org/officeDocument/2006/relationships/image" Target="media/image514.wmf"/><Relationship Id="rId1243" Type="http://schemas.openxmlformats.org/officeDocument/2006/relationships/oleObject" Target="embeddings/oleObject582.bin"/><Relationship Id="rId1590" Type="http://schemas.openxmlformats.org/officeDocument/2006/relationships/oleObject" Target="embeddings/oleObject760.bin"/><Relationship Id="rId1688" Type="http://schemas.openxmlformats.org/officeDocument/2006/relationships/image" Target="media/image851.wmf"/><Relationship Id="rId1895" Type="http://schemas.openxmlformats.org/officeDocument/2006/relationships/oleObject" Target="embeddings/oleObject912.bin"/><Relationship Id="rId2641" Type="http://schemas.openxmlformats.org/officeDocument/2006/relationships/image" Target="media/image1327.wmf"/><Relationship Id="rId2739" Type="http://schemas.openxmlformats.org/officeDocument/2006/relationships/oleObject" Target="embeddings/oleObject1333.bin"/><Relationship Id="rId613" Type="http://schemas.openxmlformats.org/officeDocument/2006/relationships/oleObject" Target="embeddings/oleObject291.bin"/><Relationship Id="rId820" Type="http://schemas.openxmlformats.org/officeDocument/2006/relationships/image" Target="media/image399.wmf"/><Relationship Id="rId918" Type="http://schemas.openxmlformats.org/officeDocument/2006/relationships/image" Target="media/image448.wmf"/><Relationship Id="rId1450" Type="http://schemas.openxmlformats.org/officeDocument/2006/relationships/image" Target="media/image733.wmf"/><Relationship Id="rId1548" Type="http://schemas.openxmlformats.org/officeDocument/2006/relationships/oleObject" Target="embeddings/oleObject739.bin"/><Relationship Id="rId1755" Type="http://schemas.openxmlformats.org/officeDocument/2006/relationships/oleObject" Target="embeddings/oleObject842.bin"/><Relationship Id="rId2501" Type="http://schemas.openxmlformats.org/officeDocument/2006/relationships/image" Target="media/image1257.wmf"/><Relationship Id="rId1103" Type="http://schemas.openxmlformats.org/officeDocument/2006/relationships/oleObject" Target="embeddings/oleObject529.bin"/><Relationship Id="rId1310" Type="http://schemas.openxmlformats.org/officeDocument/2006/relationships/image" Target="media/image668.emf"/><Relationship Id="rId1408" Type="http://schemas.openxmlformats.org/officeDocument/2006/relationships/image" Target="media/image712.wmf"/><Relationship Id="rId1962" Type="http://schemas.openxmlformats.org/officeDocument/2006/relationships/oleObject" Target="embeddings/oleObject945.bin"/><Relationship Id="rId47" Type="http://schemas.openxmlformats.org/officeDocument/2006/relationships/oleObject" Target="embeddings/oleObject10.bin"/><Relationship Id="rId1615" Type="http://schemas.openxmlformats.org/officeDocument/2006/relationships/image" Target="media/image815.wmf"/><Relationship Id="rId1822" Type="http://schemas.openxmlformats.org/officeDocument/2006/relationships/image" Target="media/image918.wmf"/><Relationship Id="rId196" Type="http://schemas.openxmlformats.org/officeDocument/2006/relationships/image" Target="media/image86.wmf"/><Relationship Id="rId2084" Type="http://schemas.openxmlformats.org/officeDocument/2006/relationships/oleObject" Target="embeddings/oleObject1006.bin"/><Relationship Id="rId2291" Type="http://schemas.openxmlformats.org/officeDocument/2006/relationships/image" Target="media/image1152.wmf"/><Relationship Id="rId263" Type="http://schemas.openxmlformats.org/officeDocument/2006/relationships/image" Target="media/image120.wmf"/><Relationship Id="rId470" Type="http://schemas.openxmlformats.org/officeDocument/2006/relationships/oleObject" Target="embeddings/oleObject220.bin"/><Relationship Id="rId2151" Type="http://schemas.openxmlformats.org/officeDocument/2006/relationships/image" Target="media/image1082.wmf"/><Relationship Id="rId2389" Type="http://schemas.openxmlformats.org/officeDocument/2006/relationships/image" Target="media/image1201.wmf"/><Relationship Id="rId2596" Type="http://schemas.openxmlformats.org/officeDocument/2006/relationships/oleObject" Target="embeddings/oleObject1262.bin"/><Relationship Id="rId123" Type="http://schemas.openxmlformats.org/officeDocument/2006/relationships/image" Target="media/image50.wmf"/><Relationship Id="rId330" Type="http://schemas.openxmlformats.org/officeDocument/2006/relationships/oleObject" Target="embeddings/oleObject150.bin"/><Relationship Id="rId568" Type="http://schemas.openxmlformats.org/officeDocument/2006/relationships/image" Target="media/image273.wmf"/><Relationship Id="rId775" Type="http://schemas.openxmlformats.org/officeDocument/2006/relationships/oleObject" Target="embeddings/oleObject372.bin"/><Relationship Id="rId982" Type="http://schemas.openxmlformats.org/officeDocument/2006/relationships/image" Target="media/image480.wmf"/><Relationship Id="rId1198" Type="http://schemas.openxmlformats.org/officeDocument/2006/relationships/image" Target="media/image608.wmf"/><Relationship Id="rId2011" Type="http://schemas.openxmlformats.org/officeDocument/2006/relationships/image" Target="media/image1012.wmf"/><Relationship Id="rId2249" Type="http://schemas.openxmlformats.org/officeDocument/2006/relationships/image" Target="media/image1131.wmf"/><Relationship Id="rId2456" Type="http://schemas.openxmlformats.org/officeDocument/2006/relationships/oleObject" Target="embeddings/oleObject1192.bin"/><Relationship Id="rId2663" Type="http://schemas.openxmlformats.org/officeDocument/2006/relationships/image" Target="media/image1338.wmf"/><Relationship Id="rId428" Type="http://schemas.openxmlformats.org/officeDocument/2006/relationships/oleObject" Target="embeddings/oleObject199.bin"/><Relationship Id="rId635" Type="http://schemas.openxmlformats.org/officeDocument/2006/relationships/oleObject" Target="embeddings/oleObject302.bin"/><Relationship Id="rId842" Type="http://schemas.openxmlformats.org/officeDocument/2006/relationships/image" Target="media/image410.wmf"/><Relationship Id="rId1058" Type="http://schemas.openxmlformats.org/officeDocument/2006/relationships/image" Target="media/image525.wmf"/><Relationship Id="rId1265" Type="http://schemas.openxmlformats.org/officeDocument/2006/relationships/oleObject" Target="embeddings/oleObject593.bin"/><Relationship Id="rId1472" Type="http://schemas.openxmlformats.org/officeDocument/2006/relationships/oleObject" Target="embeddings/oleObject701.bin"/><Relationship Id="rId2109" Type="http://schemas.openxmlformats.org/officeDocument/2006/relationships/image" Target="media/image1061.wmf"/><Relationship Id="rId2316" Type="http://schemas.openxmlformats.org/officeDocument/2006/relationships/oleObject" Target="embeddings/oleObject1122.bin"/><Relationship Id="rId2523" Type="http://schemas.openxmlformats.org/officeDocument/2006/relationships/image" Target="media/image1268.wmf"/><Relationship Id="rId2730" Type="http://schemas.openxmlformats.org/officeDocument/2006/relationships/image" Target="media/image1371.wmf"/><Relationship Id="rId702" Type="http://schemas.openxmlformats.org/officeDocument/2006/relationships/image" Target="media/image340.wmf"/><Relationship Id="rId1125" Type="http://schemas.openxmlformats.org/officeDocument/2006/relationships/image" Target="media/image559.emf"/><Relationship Id="rId1332" Type="http://schemas.openxmlformats.org/officeDocument/2006/relationships/image" Target="media/image679.emf"/><Relationship Id="rId1777" Type="http://schemas.openxmlformats.org/officeDocument/2006/relationships/oleObject" Target="embeddings/oleObject853.bin"/><Relationship Id="rId1984" Type="http://schemas.openxmlformats.org/officeDocument/2006/relationships/oleObject" Target="embeddings/oleObject956.bin"/><Relationship Id="rId69" Type="http://schemas.openxmlformats.org/officeDocument/2006/relationships/image" Target="media/image23.wmf"/><Relationship Id="rId1637" Type="http://schemas.openxmlformats.org/officeDocument/2006/relationships/image" Target="media/image826.wmf"/><Relationship Id="rId1844" Type="http://schemas.openxmlformats.org/officeDocument/2006/relationships/image" Target="media/image929.wmf"/><Relationship Id="rId1704" Type="http://schemas.openxmlformats.org/officeDocument/2006/relationships/image" Target="media/image859.wmf"/><Relationship Id="rId285" Type="http://schemas.openxmlformats.org/officeDocument/2006/relationships/image" Target="media/image131.wmf"/><Relationship Id="rId1911" Type="http://schemas.openxmlformats.org/officeDocument/2006/relationships/oleObject" Target="embeddings/oleObject920.bin"/><Relationship Id="rId492" Type="http://schemas.openxmlformats.org/officeDocument/2006/relationships/image" Target="media/image235.wmf"/><Relationship Id="rId797" Type="http://schemas.openxmlformats.org/officeDocument/2006/relationships/oleObject" Target="embeddings/oleObject383.bin"/><Relationship Id="rId2173" Type="http://schemas.openxmlformats.org/officeDocument/2006/relationships/image" Target="media/image1093.wmf"/><Relationship Id="rId2380" Type="http://schemas.openxmlformats.org/officeDocument/2006/relationships/oleObject" Target="embeddings/oleObject1154.bin"/><Relationship Id="rId2478" Type="http://schemas.openxmlformats.org/officeDocument/2006/relationships/oleObject" Target="embeddings/oleObject1203.bin"/><Relationship Id="rId145" Type="http://schemas.openxmlformats.org/officeDocument/2006/relationships/oleObject" Target="embeddings/oleObject58.bin"/><Relationship Id="rId352" Type="http://schemas.openxmlformats.org/officeDocument/2006/relationships/oleObject" Target="embeddings/oleObject161.bin"/><Relationship Id="rId1287" Type="http://schemas.openxmlformats.org/officeDocument/2006/relationships/oleObject" Target="embeddings/oleObject604.bin"/><Relationship Id="rId2033" Type="http://schemas.openxmlformats.org/officeDocument/2006/relationships/image" Target="media/image1023.wmf"/><Relationship Id="rId2240" Type="http://schemas.openxmlformats.org/officeDocument/2006/relationships/oleObject" Target="embeddings/oleObject1084.bin"/><Relationship Id="rId2685" Type="http://schemas.openxmlformats.org/officeDocument/2006/relationships/image" Target="media/image1349.wmf"/><Relationship Id="rId212" Type="http://schemas.openxmlformats.org/officeDocument/2006/relationships/image" Target="media/image94.wmf"/><Relationship Id="rId657" Type="http://schemas.openxmlformats.org/officeDocument/2006/relationships/oleObject" Target="embeddings/oleObject313.bin"/><Relationship Id="rId864" Type="http://schemas.openxmlformats.org/officeDocument/2006/relationships/image" Target="media/image421.wmf"/><Relationship Id="rId1494" Type="http://schemas.openxmlformats.org/officeDocument/2006/relationships/oleObject" Target="embeddings/oleObject712.bin"/><Relationship Id="rId1799" Type="http://schemas.openxmlformats.org/officeDocument/2006/relationships/oleObject" Target="embeddings/oleObject864.bin"/><Relationship Id="rId2100" Type="http://schemas.openxmlformats.org/officeDocument/2006/relationships/oleObject" Target="embeddings/oleObject1014.bin"/><Relationship Id="rId2338" Type="http://schemas.openxmlformats.org/officeDocument/2006/relationships/oleObject" Target="embeddings/oleObject1133.bin"/><Relationship Id="rId2545" Type="http://schemas.openxmlformats.org/officeDocument/2006/relationships/image" Target="media/image1279.wmf"/><Relationship Id="rId2752" Type="http://schemas.openxmlformats.org/officeDocument/2006/relationships/image" Target="media/image1382.wmf"/><Relationship Id="rId517" Type="http://schemas.openxmlformats.org/officeDocument/2006/relationships/oleObject" Target="embeddings/oleObject243.bin"/><Relationship Id="rId724" Type="http://schemas.openxmlformats.org/officeDocument/2006/relationships/image" Target="media/image351.wmf"/><Relationship Id="rId931" Type="http://schemas.openxmlformats.org/officeDocument/2006/relationships/oleObject" Target="embeddings/oleObject450.bin"/><Relationship Id="rId1147" Type="http://schemas.openxmlformats.org/officeDocument/2006/relationships/image" Target="media/image575.emf"/><Relationship Id="rId1354" Type="http://schemas.openxmlformats.org/officeDocument/2006/relationships/image" Target="media/image690.emf"/><Relationship Id="rId1561" Type="http://schemas.openxmlformats.org/officeDocument/2006/relationships/image" Target="media/image788.wmf"/><Relationship Id="rId2405" Type="http://schemas.openxmlformats.org/officeDocument/2006/relationships/image" Target="media/image1209.wmf"/><Relationship Id="rId2612" Type="http://schemas.openxmlformats.org/officeDocument/2006/relationships/oleObject" Target="embeddings/oleObject1270.bin"/><Relationship Id="rId60" Type="http://schemas.openxmlformats.org/officeDocument/2006/relationships/oleObject" Target="embeddings/oleObject16.bin"/><Relationship Id="rId1007" Type="http://schemas.openxmlformats.org/officeDocument/2006/relationships/oleObject" Target="embeddings/oleObject488.bin"/><Relationship Id="rId1214" Type="http://schemas.openxmlformats.org/officeDocument/2006/relationships/image" Target="media/image620.wmf"/><Relationship Id="rId1421" Type="http://schemas.openxmlformats.org/officeDocument/2006/relationships/oleObject" Target="embeddings/oleObject676.bin"/><Relationship Id="rId1659" Type="http://schemas.openxmlformats.org/officeDocument/2006/relationships/oleObject" Target="embeddings/oleObject794.bin"/><Relationship Id="rId1866" Type="http://schemas.openxmlformats.org/officeDocument/2006/relationships/image" Target="media/image940.wmf"/><Relationship Id="rId1519" Type="http://schemas.openxmlformats.org/officeDocument/2006/relationships/image" Target="media/image767.wmf"/><Relationship Id="rId1726" Type="http://schemas.openxmlformats.org/officeDocument/2006/relationships/image" Target="media/image870.wmf"/><Relationship Id="rId1933" Type="http://schemas.openxmlformats.org/officeDocument/2006/relationships/oleObject" Target="embeddings/oleObject931.bin"/><Relationship Id="rId18" Type="http://schemas.openxmlformats.org/officeDocument/2006/relationships/header" Target="header2.xml"/><Relationship Id="rId2195" Type="http://schemas.openxmlformats.org/officeDocument/2006/relationships/image" Target="media/image1104.wmf"/><Relationship Id="rId167" Type="http://schemas.openxmlformats.org/officeDocument/2006/relationships/oleObject" Target="embeddings/oleObject69.bin"/><Relationship Id="rId374" Type="http://schemas.openxmlformats.org/officeDocument/2006/relationships/oleObject" Target="embeddings/oleObject172.bin"/><Relationship Id="rId581" Type="http://schemas.openxmlformats.org/officeDocument/2006/relationships/oleObject" Target="embeddings/oleObject275.bin"/><Relationship Id="rId2055" Type="http://schemas.openxmlformats.org/officeDocument/2006/relationships/image" Target="media/image1034.wmf"/><Relationship Id="rId2262" Type="http://schemas.openxmlformats.org/officeDocument/2006/relationships/oleObject" Target="embeddings/oleObject1095.bin"/><Relationship Id="rId234" Type="http://schemas.openxmlformats.org/officeDocument/2006/relationships/image" Target="media/image105.wmf"/><Relationship Id="rId679" Type="http://schemas.openxmlformats.org/officeDocument/2006/relationships/oleObject" Target="embeddings/oleObject324.bin"/><Relationship Id="rId886" Type="http://schemas.openxmlformats.org/officeDocument/2006/relationships/image" Target="media/image432.wmf"/><Relationship Id="rId2567" Type="http://schemas.openxmlformats.org/officeDocument/2006/relationships/image" Target="media/image1290.wmf"/><Relationship Id="rId2774" Type="http://schemas.openxmlformats.org/officeDocument/2006/relationships/image" Target="media/image1393.wmf"/><Relationship Id="rId2" Type="http://schemas.openxmlformats.org/officeDocument/2006/relationships/numbering" Target="numbering.xml"/><Relationship Id="rId441" Type="http://schemas.openxmlformats.org/officeDocument/2006/relationships/image" Target="media/image209.wmf"/><Relationship Id="rId539" Type="http://schemas.openxmlformats.org/officeDocument/2006/relationships/oleObject" Target="embeddings/oleObject254.bin"/><Relationship Id="rId746" Type="http://schemas.openxmlformats.org/officeDocument/2006/relationships/image" Target="media/image362.wmf"/><Relationship Id="rId1071" Type="http://schemas.openxmlformats.org/officeDocument/2006/relationships/oleObject" Target="embeddings/oleObject513.bin"/><Relationship Id="rId1169" Type="http://schemas.openxmlformats.org/officeDocument/2006/relationships/oleObject" Target="embeddings/oleObject553.bin"/><Relationship Id="rId1376" Type="http://schemas.openxmlformats.org/officeDocument/2006/relationships/image" Target="media/image701.emf"/><Relationship Id="rId1583" Type="http://schemas.openxmlformats.org/officeDocument/2006/relationships/image" Target="media/image799.wmf"/><Relationship Id="rId2122" Type="http://schemas.openxmlformats.org/officeDocument/2006/relationships/oleObject" Target="embeddings/oleObject1025.bin"/><Relationship Id="rId2427" Type="http://schemas.openxmlformats.org/officeDocument/2006/relationships/image" Target="media/image1220.wmf"/><Relationship Id="rId301" Type="http://schemas.openxmlformats.org/officeDocument/2006/relationships/image" Target="media/image139.wmf"/><Relationship Id="rId953" Type="http://schemas.openxmlformats.org/officeDocument/2006/relationships/oleObject" Target="embeddings/oleObject461.bin"/><Relationship Id="rId1029" Type="http://schemas.openxmlformats.org/officeDocument/2006/relationships/image" Target="media/image507.emf"/><Relationship Id="rId1236" Type="http://schemas.openxmlformats.org/officeDocument/2006/relationships/image" Target="media/image631.wmf"/><Relationship Id="rId1790" Type="http://schemas.openxmlformats.org/officeDocument/2006/relationships/image" Target="media/image902.wmf"/><Relationship Id="rId1888" Type="http://schemas.openxmlformats.org/officeDocument/2006/relationships/image" Target="media/image951.wmf"/><Relationship Id="rId2634" Type="http://schemas.openxmlformats.org/officeDocument/2006/relationships/oleObject" Target="embeddings/oleObject1281.bin"/><Relationship Id="rId82" Type="http://schemas.openxmlformats.org/officeDocument/2006/relationships/oleObject" Target="embeddings/oleObject27.bin"/><Relationship Id="rId606" Type="http://schemas.openxmlformats.org/officeDocument/2006/relationships/image" Target="media/image292.wmf"/><Relationship Id="rId813" Type="http://schemas.openxmlformats.org/officeDocument/2006/relationships/oleObject" Target="embeddings/oleObject391.bin"/><Relationship Id="rId1443" Type="http://schemas.openxmlformats.org/officeDocument/2006/relationships/oleObject" Target="embeddings/oleObject687.bin"/><Relationship Id="rId1650" Type="http://schemas.openxmlformats.org/officeDocument/2006/relationships/oleObject" Target="embeddings/oleObject790.bin"/><Relationship Id="rId1748" Type="http://schemas.openxmlformats.org/officeDocument/2006/relationships/image" Target="media/image881.wmf"/><Relationship Id="rId2701" Type="http://schemas.openxmlformats.org/officeDocument/2006/relationships/image" Target="media/image1357.wmf"/><Relationship Id="rId1303" Type="http://schemas.openxmlformats.org/officeDocument/2006/relationships/oleObject" Target="embeddings/oleObject612.bin"/><Relationship Id="rId1510" Type="http://schemas.openxmlformats.org/officeDocument/2006/relationships/oleObject" Target="embeddings/oleObject720.bin"/><Relationship Id="rId1955" Type="http://schemas.openxmlformats.org/officeDocument/2006/relationships/oleObject" Target="embeddings/oleObject942.bin"/><Relationship Id="rId1608" Type="http://schemas.openxmlformats.org/officeDocument/2006/relationships/oleObject" Target="embeddings/oleObject769.bin"/><Relationship Id="rId1815" Type="http://schemas.openxmlformats.org/officeDocument/2006/relationships/oleObject" Target="embeddings/oleObject872.bin"/><Relationship Id="rId189" Type="http://schemas.openxmlformats.org/officeDocument/2006/relationships/oleObject" Target="embeddings/oleObject80.bin"/><Relationship Id="rId396" Type="http://schemas.openxmlformats.org/officeDocument/2006/relationships/oleObject" Target="embeddings/oleObject183.bin"/><Relationship Id="rId2077" Type="http://schemas.openxmlformats.org/officeDocument/2006/relationships/image" Target="media/image1045.wmf"/><Relationship Id="rId2284" Type="http://schemas.openxmlformats.org/officeDocument/2006/relationships/oleObject" Target="embeddings/oleObject1106.bin"/><Relationship Id="rId2491" Type="http://schemas.openxmlformats.org/officeDocument/2006/relationships/image" Target="media/image1252.wmf"/><Relationship Id="rId256" Type="http://schemas.openxmlformats.org/officeDocument/2006/relationships/image" Target="media/image116.wmf"/><Relationship Id="rId463" Type="http://schemas.openxmlformats.org/officeDocument/2006/relationships/image" Target="media/image220.wmf"/><Relationship Id="rId670" Type="http://schemas.openxmlformats.org/officeDocument/2006/relationships/image" Target="media/image324.wmf"/><Relationship Id="rId1093" Type="http://schemas.openxmlformats.org/officeDocument/2006/relationships/oleObject" Target="embeddings/oleObject524.bin"/><Relationship Id="rId2144" Type="http://schemas.openxmlformats.org/officeDocument/2006/relationships/oleObject" Target="embeddings/oleObject1036.bin"/><Relationship Id="rId2351" Type="http://schemas.openxmlformats.org/officeDocument/2006/relationships/image" Target="media/image1182.wmf"/><Relationship Id="rId2589" Type="http://schemas.openxmlformats.org/officeDocument/2006/relationships/image" Target="media/image1301.wmf"/><Relationship Id="rId2796" Type="http://schemas.openxmlformats.org/officeDocument/2006/relationships/hyperlink" Target="http://mrlforums.sci.utah.edu/forums/forum.php" TargetMode="External"/><Relationship Id="rId116" Type="http://schemas.openxmlformats.org/officeDocument/2006/relationships/oleObject" Target="embeddings/oleObject44.bin"/><Relationship Id="rId323" Type="http://schemas.openxmlformats.org/officeDocument/2006/relationships/image" Target="media/image150.wmf"/><Relationship Id="rId530" Type="http://schemas.openxmlformats.org/officeDocument/2006/relationships/image" Target="media/image254.wmf"/><Relationship Id="rId768" Type="http://schemas.openxmlformats.org/officeDocument/2006/relationships/image" Target="media/image373.wmf"/><Relationship Id="rId975" Type="http://schemas.openxmlformats.org/officeDocument/2006/relationships/oleObject" Target="embeddings/oleObject472.bin"/><Relationship Id="rId1160" Type="http://schemas.openxmlformats.org/officeDocument/2006/relationships/image" Target="media/image585.wmf"/><Relationship Id="rId1398" Type="http://schemas.openxmlformats.org/officeDocument/2006/relationships/oleObject" Target="embeddings/oleObject661.bin"/><Relationship Id="rId2004" Type="http://schemas.openxmlformats.org/officeDocument/2006/relationships/oleObject" Target="embeddings/oleObject966.bin"/><Relationship Id="rId2211" Type="http://schemas.openxmlformats.org/officeDocument/2006/relationships/image" Target="media/image1112.wmf"/><Relationship Id="rId2449" Type="http://schemas.openxmlformats.org/officeDocument/2006/relationships/image" Target="media/image1231.wmf"/><Relationship Id="rId2656" Type="http://schemas.openxmlformats.org/officeDocument/2006/relationships/oleObject" Target="embeddings/oleObject1292.bin"/><Relationship Id="rId628" Type="http://schemas.openxmlformats.org/officeDocument/2006/relationships/image" Target="media/image303.wmf"/><Relationship Id="rId835" Type="http://schemas.openxmlformats.org/officeDocument/2006/relationships/oleObject" Target="embeddings/oleObject402.bin"/><Relationship Id="rId1258" Type="http://schemas.openxmlformats.org/officeDocument/2006/relationships/image" Target="media/image642.emf"/><Relationship Id="rId1465" Type="http://schemas.openxmlformats.org/officeDocument/2006/relationships/image" Target="media/image740.wmf"/><Relationship Id="rId1672" Type="http://schemas.openxmlformats.org/officeDocument/2006/relationships/image" Target="media/image843.wmf"/><Relationship Id="rId2309" Type="http://schemas.openxmlformats.org/officeDocument/2006/relationships/image" Target="media/image1161.wmf"/><Relationship Id="rId2516" Type="http://schemas.openxmlformats.org/officeDocument/2006/relationships/oleObject" Target="embeddings/oleObject1222.bin"/><Relationship Id="rId2723" Type="http://schemas.openxmlformats.org/officeDocument/2006/relationships/oleObject" Target="embeddings/oleObject1325.bin"/><Relationship Id="rId1020" Type="http://schemas.openxmlformats.org/officeDocument/2006/relationships/image" Target="media/image499.wmf"/><Relationship Id="rId1118" Type="http://schemas.openxmlformats.org/officeDocument/2006/relationships/oleObject" Target="embeddings/oleObject536.bin"/><Relationship Id="rId1325" Type="http://schemas.openxmlformats.org/officeDocument/2006/relationships/oleObject" Target="embeddings/oleObject623.bin"/><Relationship Id="rId1532" Type="http://schemas.openxmlformats.org/officeDocument/2006/relationships/oleObject" Target="embeddings/oleObject731.bin"/><Relationship Id="rId1977" Type="http://schemas.openxmlformats.org/officeDocument/2006/relationships/image" Target="media/image995.wmf"/><Relationship Id="rId902" Type="http://schemas.openxmlformats.org/officeDocument/2006/relationships/image" Target="media/image440.wmf"/><Relationship Id="rId1837" Type="http://schemas.openxmlformats.org/officeDocument/2006/relationships/oleObject" Target="embeddings/oleObject883.bin"/><Relationship Id="rId31" Type="http://schemas.openxmlformats.org/officeDocument/2006/relationships/oleObject" Target="embeddings/oleObject2.bin"/><Relationship Id="rId2099" Type="http://schemas.openxmlformats.org/officeDocument/2006/relationships/image" Target="media/image1056.wmf"/><Relationship Id="rId180" Type="http://schemas.openxmlformats.org/officeDocument/2006/relationships/image" Target="media/image78.wmf"/><Relationship Id="rId278" Type="http://schemas.openxmlformats.org/officeDocument/2006/relationships/oleObject" Target="embeddings/oleObject124.bin"/><Relationship Id="rId1904" Type="http://schemas.openxmlformats.org/officeDocument/2006/relationships/image" Target="media/image959.wmf"/><Relationship Id="rId485" Type="http://schemas.openxmlformats.org/officeDocument/2006/relationships/oleObject" Target="embeddings/oleObject227.bin"/><Relationship Id="rId692" Type="http://schemas.openxmlformats.org/officeDocument/2006/relationships/image" Target="media/image335.wmf"/><Relationship Id="rId2166" Type="http://schemas.openxmlformats.org/officeDocument/2006/relationships/oleObject" Target="embeddings/oleObject1047.bin"/><Relationship Id="rId2373" Type="http://schemas.openxmlformats.org/officeDocument/2006/relationships/image" Target="media/image1193.wmf"/><Relationship Id="rId2580" Type="http://schemas.openxmlformats.org/officeDocument/2006/relationships/oleObject" Target="embeddings/oleObject1254.bin"/><Relationship Id="rId138" Type="http://schemas.openxmlformats.org/officeDocument/2006/relationships/image" Target="media/image57.wmf"/><Relationship Id="rId345" Type="http://schemas.openxmlformats.org/officeDocument/2006/relationships/image" Target="media/image161.wmf"/><Relationship Id="rId552" Type="http://schemas.openxmlformats.org/officeDocument/2006/relationships/image" Target="media/image265.wmf"/><Relationship Id="rId997" Type="http://schemas.openxmlformats.org/officeDocument/2006/relationships/oleObject" Target="embeddings/oleObject483.bin"/><Relationship Id="rId1182" Type="http://schemas.openxmlformats.org/officeDocument/2006/relationships/image" Target="media/image598.wmf"/><Relationship Id="rId2026" Type="http://schemas.openxmlformats.org/officeDocument/2006/relationships/oleObject" Target="embeddings/oleObject977.bin"/><Relationship Id="rId2233" Type="http://schemas.openxmlformats.org/officeDocument/2006/relationships/image" Target="media/image1123.wmf"/><Relationship Id="rId2440" Type="http://schemas.openxmlformats.org/officeDocument/2006/relationships/oleObject" Target="embeddings/oleObject1184.bin"/><Relationship Id="rId2678" Type="http://schemas.openxmlformats.org/officeDocument/2006/relationships/oleObject" Target="embeddings/oleObject1303.bin"/><Relationship Id="rId205" Type="http://schemas.openxmlformats.org/officeDocument/2006/relationships/oleObject" Target="embeddings/oleObject88.bin"/><Relationship Id="rId412" Type="http://schemas.openxmlformats.org/officeDocument/2006/relationships/oleObject" Target="embeddings/oleObject191.bin"/><Relationship Id="rId857" Type="http://schemas.openxmlformats.org/officeDocument/2006/relationships/oleObject" Target="embeddings/oleObject413.bin"/><Relationship Id="rId1042" Type="http://schemas.openxmlformats.org/officeDocument/2006/relationships/image" Target="media/image517.wmf"/><Relationship Id="rId1487" Type="http://schemas.openxmlformats.org/officeDocument/2006/relationships/image" Target="media/image751.wmf"/><Relationship Id="rId1694" Type="http://schemas.openxmlformats.org/officeDocument/2006/relationships/image" Target="media/image854.wmf"/><Relationship Id="rId2300" Type="http://schemas.openxmlformats.org/officeDocument/2006/relationships/oleObject" Target="embeddings/oleObject1114.bin"/><Relationship Id="rId2538" Type="http://schemas.openxmlformats.org/officeDocument/2006/relationships/oleObject" Target="embeddings/oleObject1233.bin"/><Relationship Id="rId2745" Type="http://schemas.openxmlformats.org/officeDocument/2006/relationships/oleObject" Target="embeddings/oleObject1336.bin"/><Relationship Id="rId717" Type="http://schemas.openxmlformats.org/officeDocument/2006/relationships/oleObject" Target="embeddings/oleObject343.bin"/><Relationship Id="rId924" Type="http://schemas.openxmlformats.org/officeDocument/2006/relationships/image" Target="media/image451.wmf"/><Relationship Id="rId1347" Type="http://schemas.openxmlformats.org/officeDocument/2006/relationships/oleObject" Target="embeddings/oleObject634.bin"/><Relationship Id="rId1554" Type="http://schemas.openxmlformats.org/officeDocument/2006/relationships/oleObject" Target="embeddings/oleObject742.bin"/><Relationship Id="rId1761" Type="http://schemas.openxmlformats.org/officeDocument/2006/relationships/oleObject" Target="embeddings/oleObject845.bin"/><Relationship Id="rId1999" Type="http://schemas.openxmlformats.org/officeDocument/2006/relationships/image" Target="media/image1006.wmf"/><Relationship Id="rId2605" Type="http://schemas.openxmlformats.org/officeDocument/2006/relationships/image" Target="media/image1309.wmf"/><Relationship Id="rId53" Type="http://schemas.openxmlformats.org/officeDocument/2006/relationships/image" Target="media/image15.wmf"/><Relationship Id="rId1207" Type="http://schemas.openxmlformats.org/officeDocument/2006/relationships/image" Target="media/image616.emf"/><Relationship Id="rId1414" Type="http://schemas.openxmlformats.org/officeDocument/2006/relationships/image" Target="media/image715.wmf"/><Relationship Id="rId1621" Type="http://schemas.openxmlformats.org/officeDocument/2006/relationships/image" Target="media/image818.wmf"/><Relationship Id="rId1859" Type="http://schemas.openxmlformats.org/officeDocument/2006/relationships/oleObject" Target="embeddings/oleObject894.bin"/><Relationship Id="rId1719" Type="http://schemas.openxmlformats.org/officeDocument/2006/relationships/oleObject" Target="embeddings/oleObject824.bin"/><Relationship Id="rId1926" Type="http://schemas.openxmlformats.org/officeDocument/2006/relationships/image" Target="media/image970.wmf"/><Relationship Id="rId2090" Type="http://schemas.openxmlformats.org/officeDocument/2006/relationships/oleObject" Target="embeddings/oleObject1009.bin"/><Relationship Id="rId2188" Type="http://schemas.openxmlformats.org/officeDocument/2006/relationships/oleObject" Target="embeddings/oleObject1058.bin"/><Relationship Id="rId2395" Type="http://schemas.openxmlformats.org/officeDocument/2006/relationships/image" Target="media/image1204.wmf"/><Relationship Id="rId367" Type="http://schemas.openxmlformats.org/officeDocument/2006/relationships/image" Target="media/image172.wmf"/><Relationship Id="rId574" Type="http://schemas.openxmlformats.org/officeDocument/2006/relationships/image" Target="media/image276.wmf"/><Relationship Id="rId2048" Type="http://schemas.openxmlformats.org/officeDocument/2006/relationships/oleObject" Target="embeddings/oleObject988.bin"/><Relationship Id="rId2255" Type="http://schemas.openxmlformats.org/officeDocument/2006/relationships/image" Target="media/image1134.wmf"/><Relationship Id="rId227" Type="http://schemas.openxmlformats.org/officeDocument/2006/relationships/oleObject" Target="embeddings/oleObject99.bin"/><Relationship Id="rId781" Type="http://schemas.openxmlformats.org/officeDocument/2006/relationships/oleObject" Target="embeddings/oleObject375.bin"/><Relationship Id="rId879" Type="http://schemas.openxmlformats.org/officeDocument/2006/relationships/oleObject" Target="embeddings/oleObject424.bin"/><Relationship Id="rId2462" Type="http://schemas.openxmlformats.org/officeDocument/2006/relationships/oleObject" Target="embeddings/oleObject1195.bin"/><Relationship Id="rId2767" Type="http://schemas.openxmlformats.org/officeDocument/2006/relationships/oleObject" Target="embeddings/oleObject1347.bin"/><Relationship Id="rId434" Type="http://schemas.openxmlformats.org/officeDocument/2006/relationships/oleObject" Target="embeddings/oleObject202.bin"/><Relationship Id="rId641" Type="http://schemas.openxmlformats.org/officeDocument/2006/relationships/oleObject" Target="embeddings/oleObject305.bin"/><Relationship Id="rId739" Type="http://schemas.openxmlformats.org/officeDocument/2006/relationships/oleObject" Target="embeddings/oleObject354.bin"/><Relationship Id="rId1064" Type="http://schemas.openxmlformats.org/officeDocument/2006/relationships/image" Target="media/image528.wmf"/><Relationship Id="rId1271" Type="http://schemas.openxmlformats.org/officeDocument/2006/relationships/oleObject" Target="embeddings/oleObject596.bin"/><Relationship Id="rId1369" Type="http://schemas.openxmlformats.org/officeDocument/2006/relationships/oleObject" Target="embeddings/oleObject645.bin"/><Relationship Id="rId1576" Type="http://schemas.openxmlformats.org/officeDocument/2006/relationships/oleObject" Target="embeddings/oleObject753.bin"/><Relationship Id="rId2115" Type="http://schemas.openxmlformats.org/officeDocument/2006/relationships/image" Target="media/image1064.wmf"/><Relationship Id="rId2322" Type="http://schemas.openxmlformats.org/officeDocument/2006/relationships/oleObject" Target="embeddings/oleObject1125.bin"/><Relationship Id="rId501" Type="http://schemas.openxmlformats.org/officeDocument/2006/relationships/oleObject" Target="embeddings/oleObject235.bin"/><Relationship Id="rId946" Type="http://schemas.openxmlformats.org/officeDocument/2006/relationships/image" Target="media/image462.wmf"/><Relationship Id="rId1131" Type="http://schemas.openxmlformats.org/officeDocument/2006/relationships/image" Target="media/image565.png"/><Relationship Id="rId1229" Type="http://schemas.openxmlformats.org/officeDocument/2006/relationships/oleObject" Target="embeddings/oleObject575.bin"/><Relationship Id="rId1783" Type="http://schemas.openxmlformats.org/officeDocument/2006/relationships/oleObject" Target="embeddings/oleObject856.bin"/><Relationship Id="rId1990" Type="http://schemas.openxmlformats.org/officeDocument/2006/relationships/oleObject" Target="embeddings/oleObject959.bin"/><Relationship Id="rId2627" Type="http://schemas.openxmlformats.org/officeDocument/2006/relationships/image" Target="media/image1320.wmf"/><Relationship Id="rId75" Type="http://schemas.openxmlformats.org/officeDocument/2006/relationships/image" Target="media/image26.wmf"/><Relationship Id="rId806" Type="http://schemas.openxmlformats.org/officeDocument/2006/relationships/image" Target="media/image392.wmf"/><Relationship Id="rId1436" Type="http://schemas.openxmlformats.org/officeDocument/2006/relationships/image" Target="media/image726.wmf"/><Relationship Id="rId1643" Type="http://schemas.openxmlformats.org/officeDocument/2006/relationships/image" Target="media/image829.wmf"/><Relationship Id="rId1850" Type="http://schemas.openxmlformats.org/officeDocument/2006/relationships/image" Target="media/image932.wmf"/><Relationship Id="rId1503" Type="http://schemas.openxmlformats.org/officeDocument/2006/relationships/image" Target="media/image759.wmf"/><Relationship Id="rId1710" Type="http://schemas.openxmlformats.org/officeDocument/2006/relationships/image" Target="media/image862.wmf"/><Relationship Id="rId1948" Type="http://schemas.openxmlformats.org/officeDocument/2006/relationships/image" Target="media/image981.wmf"/><Relationship Id="rId291" Type="http://schemas.openxmlformats.org/officeDocument/2006/relationships/image" Target="media/image134.wmf"/><Relationship Id="rId1808" Type="http://schemas.openxmlformats.org/officeDocument/2006/relationships/image" Target="media/image911.wmf"/><Relationship Id="rId151" Type="http://schemas.openxmlformats.org/officeDocument/2006/relationships/oleObject" Target="embeddings/oleObject61.bin"/><Relationship Id="rId389" Type="http://schemas.openxmlformats.org/officeDocument/2006/relationships/image" Target="media/image183.wmf"/><Relationship Id="rId596" Type="http://schemas.openxmlformats.org/officeDocument/2006/relationships/image" Target="media/image287.wmf"/><Relationship Id="rId2277" Type="http://schemas.openxmlformats.org/officeDocument/2006/relationships/image" Target="media/image1145.wmf"/><Relationship Id="rId2484" Type="http://schemas.openxmlformats.org/officeDocument/2006/relationships/oleObject" Target="embeddings/oleObject1206.bin"/><Relationship Id="rId2691" Type="http://schemas.openxmlformats.org/officeDocument/2006/relationships/image" Target="media/image1352.emf"/><Relationship Id="rId249" Type="http://schemas.openxmlformats.org/officeDocument/2006/relationships/oleObject" Target="embeddings/oleObject110.bin"/><Relationship Id="rId456" Type="http://schemas.openxmlformats.org/officeDocument/2006/relationships/oleObject" Target="embeddings/oleObject213.bin"/><Relationship Id="rId663" Type="http://schemas.openxmlformats.org/officeDocument/2006/relationships/oleObject" Target="embeddings/oleObject316.bin"/><Relationship Id="rId870" Type="http://schemas.openxmlformats.org/officeDocument/2006/relationships/image" Target="media/image424.wmf"/><Relationship Id="rId1086" Type="http://schemas.openxmlformats.org/officeDocument/2006/relationships/image" Target="media/image539.wmf"/><Relationship Id="rId1293" Type="http://schemas.openxmlformats.org/officeDocument/2006/relationships/oleObject" Target="embeddings/oleObject607.bin"/><Relationship Id="rId2137" Type="http://schemas.openxmlformats.org/officeDocument/2006/relationships/image" Target="media/image1075.wmf"/><Relationship Id="rId2344" Type="http://schemas.openxmlformats.org/officeDocument/2006/relationships/oleObject" Target="embeddings/oleObject1136.bin"/><Relationship Id="rId2551" Type="http://schemas.openxmlformats.org/officeDocument/2006/relationships/image" Target="media/image1282.wmf"/><Relationship Id="rId2789" Type="http://schemas.openxmlformats.org/officeDocument/2006/relationships/oleObject" Target="embeddings/oleObject1358.bin"/><Relationship Id="rId109" Type="http://schemas.openxmlformats.org/officeDocument/2006/relationships/image" Target="media/image43.wmf"/><Relationship Id="rId316" Type="http://schemas.openxmlformats.org/officeDocument/2006/relationships/oleObject" Target="embeddings/oleObject143.bin"/><Relationship Id="rId523" Type="http://schemas.openxmlformats.org/officeDocument/2006/relationships/oleObject" Target="embeddings/oleObject246.bin"/><Relationship Id="rId968" Type="http://schemas.openxmlformats.org/officeDocument/2006/relationships/image" Target="media/image473.wmf"/><Relationship Id="rId1153" Type="http://schemas.openxmlformats.org/officeDocument/2006/relationships/image" Target="media/image581.emf"/><Relationship Id="rId1598" Type="http://schemas.openxmlformats.org/officeDocument/2006/relationships/oleObject" Target="embeddings/oleObject764.bin"/><Relationship Id="rId2204" Type="http://schemas.openxmlformats.org/officeDocument/2006/relationships/oleObject" Target="embeddings/oleObject1066.bin"/><Relationship Id="rId2649" Type="http://schemas.openxmlformats.org/officeDocument/2006/relationships/image" Target="media/image1331.wmf"/><Relationship Id="rId97" Type="http://schemas.openxmlformats.org/officeDocument/2006/relationships/image" Target="media/image37.wmf"/><Relationship Id="rId730" Type="http://schemas.openxmlformats.org/officeDocument/2006/relationships/image" Target="media/image354.wmf"/><Relationship Id="rId828" Type="http://schemas.openxmlformats.org/officeDocument/2006/relationships/image" Target="media/image403.wmf"/><Relationship Id="rId1013" Type="http://schemas.openxmlformats.org/officeDocument/2006/relationships/oleObject" Target="embeddings/oleObject491.bin"/><Relationship Id="rId1360" Type="http://schemas.openxmlformats.org/officeDocument/2006/relationships/image" Target="media/image693.emf"/><Relationship Id="rId1458" Type="http://schemas.openxmlformats.org/officeDocument/2006/relationships/image" Target="media/image737.wmf"/><Relationship Id="rId1665" Type="http://schemas.openxmlformats.org/officeDocument/2006/relationships/oleObject" Target="embeddings/oleObject797.bin"/><Relationship Id="rId1872" Type="http://schemas.openxmlformats.org/officeDocument/2006/relationships/image" Target="media/image943.wmf"/><Relationship Id="rId2411" Type="http://schemas.openxmlformats.org/officeDocument/2006/relationships/image" Target="media/image1212.wmf"/><Relationship Id="rId2509" Type="http://schemas.openxmlformats.org/officeDocument/2006/relationships/image" Target="media/image1261.wmf"/><Relationship Id="rId2716" Type="http://schemas.openxmlformats.org/officeDocument/2006/relationships/image" Target="media/image1364.wmf"/><Relationship Id="rId1220" Type="http://schemas.openxmlformats.org/officeDocument/2006/relationships/image" Target="media/image623.wmf"/><Relationship Id="rId1318" Type="http://schemas.openxmlformats.org/officeDocument/2006/relationships/image" Target="media/image672.emf"/><Relationship Id="rId1525" Type="http://schemas.openxmlformats.org/officeDocument/2006/relationships/image" Target="media/image770.wmf"/><Relationship Id="rId1732" Type="http://schemas.openxmlformats.org/officeDocument/2006/relationships/image" Target="media/image873.wmf"/><Relationship Id="rId24" Type="http://schemas.openxmlformats.org/officeDocument/2006/relationships/hyperlink" Target="http://mrl.sci.utah.edu/software/febio" TargetMode="External"/><Relationship Id="rId2299" Type="http://schemas.openxmlformats.org/officeDocument/2006/relationships/image" Target="media/image1156.wmf"/><Relationship Id="rId173" Type="http://schemas.openxmlformats.org/officeDocument/2006/relationships/oleObject" Target="embeddings/oleObject72.bin"/><Relationship Id="rId380" Type="http://schemas.openxmlformats.org/officeDocument/2006/relationships/oleObject" Target="embeddings/oleObject175.bin"/><Relationship Id="rId2061" Type="http://schemas.openxmlformats.org/officeDocument/2006/relationships/image" Target="media/image1037.wmf"/><Relationship Id="rId240" Type="http://schemas.openxmlformats.org/officeDocument/2006/relationships/image" Target="media/image108.wmf"/><Relationship Id="rId478" Type="http://schemas.openxmlformats.org/officeDocument/2006/relationships/image" Target="media/image228.wmf"/><Relationship Id="rId685" Type="http://schemas.openxmlformats.org/officeDocument/2006/relationships/oleObject" Target="embeddings/oleObject327.bin"/><Relationship Id="rId892" Type="http://schemas.openxmlformats.org/officeDocument/2006/relationships/image" Target="media/image435.wmf"/><Relationship Id="rId2159" Type="http://schemas.openxmlformats.org/officeDocument/2006/relationships/image" Target="media/image1086.wmf"/><Relationship Id="rId2366" Type="http://schemas.openxmlformats.org/officeDocument/2006/relationships/oleObject" Target="embeddings/oleObject1147.bin"/><Relationship Id="rId2573" Type="http://schemas.openxmlformats.org/officeDocument/2006/relationships/image" Target="media/image1293.wmf"/><Relationship Id="rId2780" Type="http://schemas.openxmlformats.org/officeDocument/2006/relationships/image" Target="media/image1396.wmf"/><Relationship Id="rId100" Type="http://schemas.openxmlformats.org/officeDocument/2006/relationships/oleObject" Target="embeddings/oleObject36.bin"/><Relationship Id="rId338" Type="http://schemas.openxmlformats.org/officeDocument/2006/relationships/oleObject" Target="embeddings/oleObject154.bin"/><Relationship Id="rId545" Type="http://schemas.openxmlformats.org/officeDocument/2006/relationships/oleObject" Target="embeddings/oleObject257.bin"/><Relationship Id="rId752" Type="http://schemas.openxmlformats.org/officeDocument/2006/relationships/image" Target="media/image365.wmf"/><Relationship Id="rId1175" Type="http://schemas.openxmlformats.org/officeDocument/2006/relationships/image" Target="media/image593.emf"/><Relationship Id="rId1382" Type="http://schemas.openxmlformats.org/officeDocument/2006/relationships/image" Target="media/image704.emf"/><Relationship Id="rId2019" Type="http://schemas.openxmlformats.org/officeDocument/2006/relationships/image" Target="media/image1016.wmf"/><Relationship Id="rId2226" Type="http://schemas.openxmlformats.org/officeDocument/2006/relationships/oleObject" Target="embeddings/oleObject1077.bin"/><Relationship Id="rId2433" Type="http://schemas.openxmlformats.org/officeDocument/2006/relationships/image" Target="media/image1223.wmf"/><Relationship Id="rId2640" Type="http://schemas.openxmlformats.org/officeDocument/2006/relationships/oleObject" Target="embeddings/oleObject1284.bin"/><Relationship Id="rId405" Type="http://schemas.openxmlformats.org/officeDocument/2006/relationships/image" Target="media/image191.wmf"/><Relationship Id="rId612" Type="http://schemas.openxmlformats.org/officeDocument/2006/relationships/image" Target="media/image295.wmf"/><Relationship Id="rId1035" Type="http://schemas.openxmlformats.org/officeDocument/2006/relationships/image" Target="media/image513.emf"/><Relationship Id="rId1242" Type="http://schemas.openxmlformats.org/officeDocument/2006/relationships/image" Target="media/image634.wmf"/><Relationship Id="rId1687" Type="http://schemas.openxmlformats.org/officeDocument/2006/relationships/oleObject" Target="embeddings/oleObject808.bin"/><Relationship Id="rId1894" Type="http://schemas.openxmlformats.org/officeDocument/2006/relationships/image" Target="media/image954.wmf"/><Relationship Id="rId2500" Type="http://schemas.openxmlformats.org/officeDocument/2006/relationships/oleObject" Target="embeddings/oleObject1214.bin"/><Relationship Id="rId2738" Type="http://schemas.openxmlformats.org/officeDocument/2006/relationships/image" Target="media/image1375.wmf"/><Relationship Id="rId917" Type="http://schemas.openxmlformats.org/officeDocument/2006/relationships/oleObject" Target="embeddings/oleObject443.bin"/><Relationship Id="rId1102" Type="http://schemas.openxmlformats.org/officeDocument/2006/relationships/image" Target="media/image547.wmf"/><Relationship Id="rId1547" Type="http://schemas.openxmlformats.org/officeDocument/2006/relationships/image" Target="media/image781.wmf"/><Relationship Id="rId1754" Type="http://schemas.openxmlformats.org/officeDocument/2006/relationships/image" Target="media/image884.wmf"/><Relationship Id="rId1961" Type="http://schemas.openxmlformats.org/officeDocument/2006/relationships/image" Target="media/image987.wmf"/><Relationship Id="rId46" Type="http://schemas.openxmlformats.org/officeDocument/2006/relationships/image" Target="media/image12.wmf"/><Relationship Id="rId1407" Type="http://schemas.openxmlformats.org/officeDocument/2006/relationships/oleObject" Target="embeddings/oleObject669.bin"/><Relationship Id="rId1614" Type="http://schemas.openxmlformats.org/officeDocument/2006/relationships/oleObject" Target="embeddings/oleObject772.bin"/><Relationship Id="rId1821" Type="http://schemas.openxmlformats.org/officeDocument/2006/relationships/oleObject" Target="embeddings/oleObject875.bin"/><Relationship Id="rId195" Type="http://schemas.openxmlformats.org/officeDocument/2006/relationships/oleObject" Target="embeddings/oleObject83.bin"/><Relationship Id="rId1919" Type="http://schemas.openxmlformats.org/officeDocument/2006/relationships/oleObject" Target="embeddings/oleObject924.bin"/><Relationship Id="rId2083" Type="http://schemas.openxmlformats.org/officeDocument/2006/relationships/image" Target="media/image1048.wmf"/><Relationship Id="rId2290" Type="http://schemas.openxmlformats.org/officeDocument/2006/relationships/oleObject" Target="embeddings/oleObject1109.bin"/><Relationship Id="rId2388" Type="http://schemas.openxmlformats.org/officeDocument/2006/relationships/oleObject" Target="embeddings/oleObject1158.bin"/><Relationship Id="rId2595" Type="http://schemas.openxmlformats.org/officeDocument/2006/relationships/image" Target="media/image1304.wmf"/><Relationship Id="rId262" Type="http://schemas.openxmlformats.org/officeDocument/2006/relationships/oleObject" Target="embeddings/oleObject116.bin"/><Relationship Id="rId567" Type="http://schemas.openxmlformats.org/officeDocument/2006/relationships/oleObject" Target="embeddings/oleObject268.bin"/><Relationship Id="rId1197" Type="http://schemas.openxmlformats.org/officeDocument/2006/relationships/oleObject" Target="embeddings/oleObject563.bin"/><Relationship Id="rId2150" Type="http://schemas.openxmlformats.org/officeDocument/2006/relationships/oleObject" Target="embeddings/oleObject1039.bin"/><Relationship Id="rId2248" Type="http://schemas.openxmlformats.org/officeDocument/2006/relationships/oleObject" Target="embeddings/oleObject1088.bin"/><Relationship Id="rId122" Type="http://schemas.openxmlformats.org/officeDocument/2006/relationships/oleObject" Target="embeddings/oleObject47.bin"/><Relationship Id="rId774" Type="http://schemas.openxmlformats.org/officeDocument/2006/relationships/image" Target="media/image376.wmf"/><Relationship Id="rId981" Type="http://schemas.openxmlformats.org/officeDocument/2006/relationships/oleObject" Target="embeddings/oleObject475.bin"/><Relationship Id="rId1057" Type="http://schemas.openxmlformats.org/officeDocument/2006/relationships/oleObject" Target="embeddings/oleObject506.bin"/><Relationship Id="rId2010" Type="http://schemas.openxmlformats.org/officeDocument/2006/relationships/oleObject" Target="embeddings/oleObject969.bin"/><Relationship Id="rId2455" Type="http://schemas.openxmlformats.org/officeDocument/2006/relationships/image" Target="media/image1234.wmf"/><Relationship Id="rId2662" Type="http://schemas.openxmlformats.org/officeDocument/2006/relationships/oleObject" Target="embeddings/oleObject1295.bin"/><Relationship Id="rId427" Type="http://schemas.openxmlformats.org/officeDocument/2006/relationships/image" Target="media/image202.wmf"/><Relationship Id="rId634" Type="http://schemas.openxmlformats.org/officeDocument/2006/relationships/image" Target="media/image306.wmf"/><Relationship Id="rId841" Type="http://schemas.openxmlformats.org/officeDocument/2006/relationships/oleObject" Target="embeddings/oleObject405.bin"/><Relationship Id="rId1264" Type="http://schemas.openxmlformats.org/officeDocument/2006/relationships/image" Target="media/image645.emf"/><Relationship Id="rId1471" Type="http://schemas.openxmlformats.org/officeDocument/2006/relationships/image" Target="media/image743.wmf"/><Relationship Id="rId1569" Type="http://schemas.openxmlformats.org/officeDocument/2006/relationships/image" Target="media/image792.wmf"/><Relationship Id="rId2108" Type="http://schemas.openxmlformats.org/officeDocument/2006/relationships/oleObject" Target="embeddings/oleObject1018.bin"/><Relationship Id="rId2315" Type="http://schemas.openxmlformats.org/officeDocument/2006/relationships/image" Target="media/image1164.wmf"/><Relationship Id="rId2522" Type="http://schemas.openxmlformats.org/officeDocument/2006/relationships/oleObject" Target="embeddings/oleObject1225.bin"/><Relationship Id="rId701" Type="http://schemas.openxmlformats.org/officeDocument/2006/relationships/oleObject" Target="embeddings/oleObject335.bin"/><Relationship Id="rId939" Type="http://schemas.openxmlformats.org/officeDocument/2006/relationships/oleObject" Target="embeddings/oleObject454.bin"/><Relationship Id="rId1124" Type="http://schemas.openxmlformats.org/officeDocument/2006/relationships/oleObject" Target="embeddings/oleObject539.bin"/><Relationship Id="rId1331" Type="http://schemas.openxmlformats.org/officeDocument/2006/relationships/oleObject" Target="embeddings/oleObject626.bin"/><Relationship Id="rId1776" Type="http://schemas.openxmlformats.org/officeDocument/2006/relationships/image" Target="media/image895.wmf"/><Relationship Id="rId1983" Type="http://schemas.openxmlformats.org/officeDocument/2006/relationships/image" Target="media/image998.wmf"/><Relationship Id="rId68" Type="http://schemas.openxmlformats.org/officeDocument/2006/relationships/oleObject" Target="embeddings/oleObject20.bin"/><Relationship Id="rId1429" Type="http://schemas.openxmlformats.org/officeDocument/2006/relationships/oleObject" Target="embeddings/oleObject680.bin"/><Relationship Id="rId1636" Type="http://schemas.openxmlformats.org/officeDocument/2006/relationships/oleObject" Target="embeddings/oleObject783.bin"/><Relationship Id="rId1843" Type="http://schemas.openxmlformats.org/officeDocument/2006/relationships/oleObject" Target="embeddings/oleObject886.bin"/><Relationship Id="rId1703" Type="http://schemas.openxmlformats.org/officeDocument/2006/relationships/oleObject" Target="embeddings/oleObject816.bin"/><Relationship Id="rId1910" Type="http://schemas.openxmlformats.org/officeDocument/2006/relationships/image" Target="media/image962.wmf"/><Relationship Id="rId284" Type="http://schemas.openxmlformats.org/officeDocument/2006/relationships/oleObject" Target="embeddings/oleObject127.bin"/><Relationship Id="rId491" Type="http://schemas.openxmlformats.org/officeDocument/2006/relationships/oleObject" Target="embeddings/oleObject230.bin"/><Relationship Id="rId2172" Type="http://schemas.openxmlformats.org/officeDocument/2006/relationships/oleObject" Target="embeddings/oleObject1050.bin"/><Relationship Id="rId144" Type="http://schemas.openxmlformats.org/officeDocument/2006/relationships/image" Target="media/image60.wmf"/><Relationship Id="rId589" Type="http://schemas.openxmlformats.org/officeDocument/2006/relationships/oleObject" Target="embeddings/oleObject279.bin"/><Relationship Id="rId796" Type="http://schemas.openxmlformats.org/officeDocument/2006/relationships/image" Target="media/image387.wmf"/><Relationship Id="rId2477" Type="http://schemas.openxmlformats.org/officeDocument/2006/relationships/image" Target="media/image1245.wmf"/><Relationship Id="rId2684" Type="http://schemas.openxmlformats.org/officeDocument/2006/relationships/oleObject" Target="embeddings/oleObject1306.bin"/><Relationship Id="rId351" Type="http://schemas.openxmlformats.org/officeDocument/2006/relationships/image" Target="media/image164.wmf"/><Relationship Id="rId449" Type="http://schemas.openxmlformats.org/officeDocument/2006/relationships/image" Target="media/image213.wmf"/><Relationship Id="rId656" Type="http://schemas.openxmlformats.org/officeDocument/2006/relationships/image" Target="media/image317.wmf"/><Relationship Id="rId863" Type="http://schemas.openxmlformats.org/officeDocument/2006/relationships/oleObject" Target="embeddings/oleObject416.bin"/><Relationship Id="rId1079" Type="http://schemas.openxmlformats.org/officeDocument/2006/relationships/oleObject" Target="embeddings/oleObject517.bin"/><Relationship Id="rId1286" Type="http://schemas.openxmlformats.org/officeDocument/2006/relationships/image" Target="media/image656.emf"/><Relationship Id="rId1493" Type="http://schemas.openxmlformats.org/officeDocument/2006/relationships/image" Target="media/image754.wmf"/><Relationship Id="rId2032" Type="http://schemas.openxmlformats.org/officeDocument/2006/relationships/oleObject" Target="embeddings/oleObject980.bin"/><Relationship Id="rId2337" Type="http://schemas.openxmlformats.org/officeDocument/2006/relationships/image" Target="media/image1175.wmf"/><Relationship Id="rId2544" Type="http://schemas.openxmlformats.org/officeDocument/2006/relationships/oleObject" Target="embeddings/oleObject1236.bin"/><Relationship Id="rId211" Type="http://schemas.openxmlformats.org/officeDocument/2006/relationships/oleObject" Target="embeddings/oleObject91.bin"/><Relationship Id="rId309" Type="http://schemas.openxmlformats.org/officeDocument/2006/relationships/image" Target="media/image143.wmf"/><Relationship Id="rId516" Type="http://schemas.openxmlformats.org/officeDocument/2006/relationships/image" Target="media/image247.wmf"/><Relationship Id="rId1146" Type="http://schemas.openxmlformats.org/officeDocument/2006/relationships/image" Target="media/image574.emf"/><Relationship Id="rId1798" Type="http://schemas.openxmlformats.org/officeDocument/2006/relationships/image" Target="media/image906.wmf"/><Relationship Id="rId2751" Type="http://schemas.openxmlformats.org/officeDocument/2006/relationships/oleObject" Target="embeddings/oleObject1339.bin"/><Relationship Id="rId723" Type="http://schemas.openxmlformats.org/officeDocument/2006/relationships/oleObject" Target="embeddings/oleObject346.bin"/><Relationship Id="rId930" Type="http://schemas.openxmlformats.org/officeDocument/2006/relationships/image" Target="media/image454.wmf"/><Relationship Id="rId1006" Type="http://schemas.openxmlformats.org/officeDocument/2006/relationships/image" Target="media/image492.wmf"/><Relationship Id="rId1353" Type="http://schemas.openxmlformats.org/officeDocument/2006/relationships/oleObject" Target="embeddings/oleObject637.bin"/><Relationship Id="rId1560" Type="http://schemas.openxmlformats.org/officeDocument/2006/relationships/oleObject" Target="embeddings/oleObject745.bin"/><Relationship Id="rId1658" Type="http://schemas.openxmlformats.org/officeDocument/2006/relationships/image" Target="media/image836.wmf"/><Relationship Id="rId1865" Type="http://schemas.openxmlformats.org/officeDocument/2006/relationships/oleObject" Target="embeddings/oleObject897.bin"/><Relationship Id="rId2404" Type="http://schemas.openxmlformats.org/officeDocument/2006/relationships/oleObject" Target="embeddings/oleObject1166.bin"/><Relationship Id="rId2611" Type="http://schemas.openxmlformats.org/officeDocument/2006/relationships/image" Target="media/image1312.emf"/><Relationship Id="rId2709" Type="http://schemas.openxmlformats.org/officeDocument/2006/relationships/oleObject" Target="embeddings/oleObject1318.bin"/><Relationship Id="rId1213" Type="http://schemas.openxmlformats.org/officeDocument/2006/relationships/oleObject" Target="embeddings/oleObject567.bin"/><Relationship Id="rId1420" Type="http://schemas.openxmlformats.org/officeDocument/2006/relationships/image" Target="media/image718.wmf"/><Relationship Id="rId1518" Type="http://schemas.openxmlformats.org/officeDocument/2006/relationships/oleObject" Target="embeddings/oleObject724.bin"/><Relationship Id="rId1725" Type="http://schemas.openxmlformats.org/officeDocument/2006/relationships/oleObject" Target="embeddings/oleObject827.bin"/><Relationship Id="rId1932" Type="http://schemas.openxmlformats.org/officeDocument/2006/relationships/image" Target="media/image973.wmf"/><Relationship Id="rId17" Type="http://schemas.openxmlformats.org/officeDocument/2006/relationships/header" Target="header1.xml"/><Relationship Id="rId2194" Type="http://schemas.openxmlformats.org/officeDocument/2006/relationships/oleObject" Target="embeddings/oleObject1061.bin"/><Relationship Id="rId166" Type="http://schemas.openxmlformats.org/officeDocument/2006/relationships/image" Target="media/image71.wmf"/><Relationship Id="rId373" Type="http://schemas.openxmlformats.org/officeDocument/2006/relationships/image" Target="media/image175.wmf"/><Relationship Id="rId580" Type="http://schemas.openxmlformats.org/officeDocument/2006/relationships/image" Target="media/image279.wmf"/><Relationship Id="rId2054" Type="http://schemas.openxmlformats.org/officeDocument/2006/relationships/oleObject" Target="embeddings/oleObject991.bin"/><Relationship Id="rId2261" Type="http://schemas.openxmlformats.org/officeDocument/2006/relationships/image" Target="media/image1137.wmf"/><Relationship Id="rId2499" Type="http://schemas.openxmlformats.org/officeDocument/2006/relationships/image" Target="media/image1256.wmf"/><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oleObject" Target="embeddings/oleObject205.bin"/><Relationship Id="rId678" Type="http://schemas.openxmlformats.org/officeDocument/2006/relationships/image" Target="media/image328.wmf"/><Relationship Id="rId885" Type="http://schemas.openxmlformats.org/officeDocument/2006/relationships/oleObject" Target="embeddings/oleObject427.bin"/><Relationship Id="rId1070" Type="http://schemas.openxmlformats.org/officeDocument/2006/relationships/image" Target="media/image531.wmf"/><Relationship Id="rId2121" Type="http://schemas.openxmlformats.org/officeDocument/2006/relationships/image" Target="media/image1067.wmf"/><Relationship Id="rId2359" Type="http://schemas.openxmlformats.org/officeDocument/2006/relationships/image" Target="media/image1186.wmf"/><Relationship Id="rId2566" Type="http://schemas.openxmlformats.org/officeDocument/2006/relationships/oleObject" Target="embeddings/oleObject1247.bin"/><Relationship Id="rId2773" Type="http://schemas.openxmlformats.org/officeDocument/2006/relationships/oleObject" Target="embeddings/oleObject1350.bin"/><Relationship Id="rId300" Type="http://schemas.openxmlformats.org/officeDocument/2006/relationships/oleObject" Target="embeddings/oleObject135.bin"/><Relationship Id="rId538" Type="http://schemas.openxmlformats.org/officeDocument/2006/relationships/image" Target="media/image258.wmf"/><Relationship Id="rId745" Type="http://schemas.openxmlformats.org/officeDocument/2006/relationships/oleObject" Target="embeddings/oleObject357.bin"/><Relationship Id="rId952" Type="http://schemas.openxmlformats.org/officeDocument/2006/relationships/image" Target="media/image465.wmf"/><Relationship Id="rId1168" Type="http://schemas.openxmlformats.org/officeDocument/2006/relationships/image" Target="media/image589.wmf"/><Relationship Id="rId1375" Type="http://schemas.openxmlformats.org/officeDocument/2006/relationships/oleObject" Target="embeddings/oleObject648.bin"/><Relationship Id="rId1582" Type="http://schemas.openxmlformats.org/officeDocument/2006/relationships/oleObject" Target="embeddings/oleObject756.bin"/><Relationship Id="rId2219" Type="http://schemas.openxmlformats.org/officeDocument/2006/relationships/image" Target="media/image1116.wmf"/><Relationship Id="rId2426" Type="http://schemas.openxmlformats.org/officeDocument/2006/relationships/oleObject" Target="embeddings/oleObject1177.bin"/><Relationship Id="rId2633" Type="http://schemas.openxmlformats.org/officeDocument/2006/relationships/image" Target="media/image1323.wmf"/><Relationship Id="rId81" Type="http://schemas.openxmlformats.org/officeDocument/2006/relationships/image" Target="media/image29.wmf"/><Relationship Id="rId605" Type="http://schemas.openxmlformats.org/officeDocument/2006/relationships/oleObject" Target="embeddings/oleObject287.bin"/><Relationship Id="rId812" Type="http://schemas.openxmlformats.org/officeDocument/2006/relationships/image" Target="media/image395.wmf"/><Relationship Id="rId1028" Type="http://schemas.openxmlformats.org/officeDocument/2006/relationships/image" Target="media/image506.emf"/><Relationship Id="rId1235" Type="http://schemas.openxmlformats.org/officeDocument/2006/relationships/oleObject" Target="embeddings/oleObject578.bin"/><Relationship Id="rId1442" Type="http://schemas.openxmlformats.org/officeDocument/2006/relationships/image" Target="media/image729.wmf"/><Relationship Id="rId1887" Type="http://schemas.openxmlformats.org/officeDocument/2006/relationships/oleObject" Target="embeddings/oleObject908.bin"/><Relationship Id="rId1302" Type="http://schemas.openxmlformats.org/officeDocument/2006/relationships/image" Target="media/image664.emf"/><Relationship Id="rId1747" Type="http://schemas.openxmlformats.org/officeDocument/2006/relationships/oleObject" Target="embeddings/oleObject838.bin"/><Relationship Id="rId1954" Type="http://schemas.openxmlformats.org/officeDocument/2006/relationships/image" Target="media/image984.wmf"/><Relationship Id="rId2700" Type="http://schemas.openxmlformats.org/officeDocument/2006/relationships/oleObject" Target="embeddings/oleObject1314.bin"/><Relationship Id="rId39" Type="http://schemas.openxmlformats.org/officeDocument/2006/relationships/oleObject" Target="embeddings/oleObject6.bin"/><Relationship Id="rId1607" Type="http://schemas.openxmlformats.org/officeDocument/2006/relationships/image" Target="media/image811.wmf"/><Relationship Id="rId1814" Type="http://schemas.openxmlformats.org/officeDocument/2006/relationships/image" Target="media/image914.wmf"/><Relationship Id="rId188" Type="http://schemas.openxmlformats.org/officeDocument/2006/relationships/image" Target="media/image82.wmf"/><Relationship Id="rId395" Type="http://schemas.openxmlformats.org/officeDocument/2006/relationships/image" Target="media/image186.wmf"/><Relationship Id="rId2076" Type="http://schemas.openxmlformats.org/officeDocument/2006/relationships/oleObject" Target="embeddings/oleObject1002.bin"/><Relationship Id="rId2283" Type="http://schemas.openxmlformats.org/officeDocument/2006/relationships/image" Target="media/image1148.wmf"/><Relationship Id="rId2490" Type="http://schemas.openxmlformats.org/officeDocument/2006/relationships/oleObject" Target="embeddings/oleObject1209.bin"/><Relationship Id="rId2588" Type="http://schemas.openxmlformats.org/officeDocument/2006/relationships/oleObject" Target="embeddings/oleObject1258.bin"/><Relationship Id="rId255" Type="http://schemas.openxmlformats.org/officeDocument/2006/relationships/oleObject" Target="embeddings/oleObject113.bin"/><Relationship Id="rId462" Type="http://schemas.openxmlformats.org/officeDocument/2006/relationships/oleObject" Target="embeddings/oleObject216.bin"/><Relationship Id="rId1092" Type="http://schemas.openxmlformats.org/officeDocument/2006/relationships/image" Target="media/image542.wmf"/><Relationship Id="rId1397" Type="http://schemas.openxmlformats.org/officeDocument/2006/relationships/oleObject" Target="embeddings/oleObject660.bin"/><Relationship Id="rId2143" Type="http://schemas.openxmlformats.org/officeDocument/2006/relationships/image" Target="media/image1078.wmf"/><Relationship Id="rId2350" Type="http://schemas.openxmlformats.org/officeDocument/2006/relationships/oleObject" Target="embeddings/oleObject1139.bin"/><Relationship Id="rId2795" Type="http://schemas.openxmlformats.org/officeDocument/2006/relationships/oleObject" Target="embeddings/oleObject1361.bin"/><Relationship Id="rId115" Type="http://schemas.openxmlformats.org/officeDocument/2006/relationships/image" Target="media/image46.wmf"/><Relationship Id="rId322" Type="http://schemas.openxmlformats.org/officeDocument/2006/relationships/oleObject" Target="embeddings/oleObject146.bin"/><Relationship Id="rId767" Type="http://schemas.openxmlformats.org/officeDocument/2006/relationships/oleObject" Target="embeddings/oleObject368.bin"/><Relationship Id="rId974" Type="http://schemas.openxmlformats.org/officeDocument/2006/relationships/image" Target="media/image476.wmf"/><Relationship Id="rId2003" Type="http://schemas.openxmlformats.org/officeDocument/2006/relationships/image" Target="media/image1008.wmf"/><Relationship Id="rId2210" Type="http://schemas.openxmlformats.org/officeDocument/2006/relationships/oleObject" Target="embeddings/oleObject1069.bin"/><Relationship Id="rId2448" Type="http://schemas.openxmlformats.org/officeDocument/2006/relationships/oleObject" Target="embeddings/oleObject1188.bin"/><Relationship Id="rId2655" Type="http://schemas.openxmlformats.org/officeDocument/2006/relationships/image" Target="media/image1334.wmf"/><Relationship Id="rId627" Type="http://schemas.openxmlformats.org/officeDocument/2006/relationships/oleObject" Target="embeddings/oleObject298.bin"/><Relationship Id="rId834" Type="http://schemas.openxmlformats.org/officeDocument/2006/relationships/image" Target="media/image406.wmf"/><Relationship Id="rId1257" Type="http://schemas.openxmlformats.org/officeDocument/2006/relationships/oleObject" Target="embeddings/oleObject589.bin"/><Relationship Id="rId1464" Type="http://schemas.openxmlformats.org/officeDocument/2006/relationships/hyperlink" Target="http://mrl.sci.utah.edu/software/febio" TargetMode="External"/><Relationship Id="rId1671" Type="http://schemas.openxmlformats.org/officeDocument/2006/relationships/oleObject" Target="embeddings/oleObject800.bin"/><Relationship Id="rId2308" Type="http://schemas.openxmlformats.org/officeDocument/2006/relationships/oleObject" Target="embeddings/oleObject1118.bin"/><Relationship Id="rId2515" Type="http://schemas.openxmlformats.org/officeDocument/2006/relationships/image" Target="media/image1264.wmf"/><Relationship Id="rId2722" Type="http://schemas.openxmlformats.org/officeDocument/2006/relationships/image" Target="media/image1367.wmf"/><Relationship Id="rId901" Type="http://schemas.openxmlformats.org/officeDocument/2006/relationships/oleObject" Target="embeddings/oleObject435.bin"/><Relationship Id="rId1117" Type="http://schemas.openxmlformats.org/officeDocument/2006/relationships/image" Target="media/image555.wmf"/><Relationship Id="rId1324" Type="http://schemas.openxmlformats.org/officeDocument/2006/relationships/image" Target="media/image675.emf"/><Relationship Id="rId1531" Type="http://schemas.openxmlformats.org/officeDocument/2006/relationships/image" Target="media/image773.wmf"/><Relationship Id="rId1769" Type="http://schemas.openxmlformats.org/officeDocument/2006/relationships/oleObject" Target="embeddings/oleObject849.bin"/><Relationship Id="rId1976" Type="http://schemas.openxmlformats.org/officeDocument/2006/relationships/oleObject" Target="embeddings/oleObject952.bin"/><Relationship Id="rId30" Type="http://schemas.openxmlformats.org/officeDocument/2006/relationships/image" Target="media/image4.wmf"/><Relationship Id="rId1629" Type="http://schemas.openxmlformats.org/officeDocument/2006/relationships/image" Target="media/image822.wmf"/><Relationship Id="rId1836" Type="http://schemas.openxmlformats.org/officeDocument/2006/relationships/image" Target="media/image925.wmf"/><Relationship Id="rId1903" Type="http://schemas.openxmlformats.org/officeDocument/2006/relationships/oleObject" Target="embeddings/oleObject916.bin"/><Relationship Id="rId2098" Type="http://schemas.openxmlformats.org/officeDocument/2006/relationships/oleObject" Target="embeddings/oleObject1013.bin"/><Relationship Id="rId277" Type="http://schemas.openxmlformats.org/officeDocument/2006/relationships/image" Target="media/image127.wmf"/><Relationship Id="rId484" Type="http://schemas.openxmlformats.org/officeDocument/2006/relationships/image" Target="media/image231.wmf"/><Relationship Id="rId2165" Type="http://schemas.openxmlformats.org/officeDocument/2006/relationships/image" Target="media/image1089.wmf"/><Relationship Id="rId137" Type="http://schemas.openxmlformats.org/officeDocument/2006/relationships/oleObject" Target="embeddings/oleObject54.bin"/><Relationship Id="rId344" Type="http://schemas.openxmlformats.org/officeDocument/2006/relationships/oleObject" Target="embeddings/oleObject157.bin"/><Relationship Id="rId691" Type="http://schemas.openxmlformats.org/officeDocument/2006/relationships/oleObject" Target="embeddings/oleObject330.bin"/><Relationship Id="rId789" Type="http://schemas.openxmlformats.org/officeDocument/2006/relationships/oleObject" Target="embeddings/oleObject379.bin"/><Relationship Id="rId996" Type="http://schemas.openxmlformats.org/officeDocument/2006/relationships/image" Target="media/image487.wmf"/><Relationship Id="rId2025" Type="http://schemas.openxmlformats.org/officeDocument/2006/relationships/image" Target="media/image1019.wmf"/><Relationship Id="rId2372" Type="http://schemas.openxmlformats.org/officeDocument/2006/relationships/oleObject" Target="embeddings/oleObject1150.bin"/><Relationship Id="rId2677" Type="http://schemas.openxmlformats.org/officeDocument/2006/relationships/image" Target="media/image1345.wmf"/><Relationship Id="rId551" Type="http://schemas.openxmlformats.org/officeDocument/2006/relationships/oleObject" Target="embeddings/oleObject260.bin"/><Relationship Id="rId649" Type="http://schemas.openxmlformats.org/officeDocument/2006/relationships/oleObject" Target="embeddings/oleObject309.bin"/><Relationship Id="rId856" Type="http://schemas.openxmlformats.org/officeDocument/2006/relationships/image" Target="media/image417.wmf"/><Relationship Id="rId1181" Type="http://schemas.openxmlformats.org/officeDocument/2006/relationships/oleObject" Target="embeddings/oleObject557.bin"/><Relationship Id="rId1279" Type="http://schemas.openxmlformats.org/officeDocument/2006/relationships/oleObject" Target="embeddings/oleObject600.bin"/><Relationship Id="rId1486" Type="http://schemas.openxmlformats.org/officeDocument/2006/relationships/oleObject" Target="embeddings/oleObject708.bin"/><Relationship Id="rId2232" Type="http://schemas.openxmlformats.org/officeDocument/2006/relationships/oleObject" Target="embeddings/oleObject1080.bin"/><Relationship Id="rId2537" Type="http://schemas.openxmlformats.org/officeDocument/2006/relationships/image" Target="media/image1275.wmf"/><Relationship Id="rId204" Type="http://schemas.openxmlformats.org/officeDocument/2006/relationships/image" Target="media/image90.wmf"/><Relationship Id="rId411" Type="http://schemas.openxmlformats.org/officeDocument/2006/relationships/image" Target="media/image194.wmf"/><Relationship Id="rId509" Type="http://schemas.openxmlformats.org/officeDocument/2006/relationships/oleObject" Target="embeddings/oleObject239.bin"/><Relationship Id="rId1041" Type="http://schemas.openxmlformats.org/officeDocument/2006/relationships/oleObject" Target="embeddings/oleObject498.bin"/><Relationship Id="rId1139" Type="http://schemas.openxmlformats.org/officeDocument/2006/relationships/oleObject" Target="embeddings/oleObject543.bin"/><Relationship Id="rId1346" Type="http://schemas.openxmlformats.org/officeDocument/2006/relationships/image" Target="media/image686.emf"/><Relationship Id="rId1693" Type="http://schemas.openxmlformats.org/officeDocument/2006/relationships/oleObject" Target="embeddings/oleObject811.bin"/><Relationship Id="rId1998" Type="http://schemas.openxmlformats.org/officeDocument/2006/relationships/oleObject" Target="embeddings/oleObject963.bin"/><Relationship Id="rId2744" Type="http://schemas.openxmlformats.org/officeDocument/2006/relationships/image" Target="media/image1378.wmf"/><Relationship Id="rId716" Type="http://schemas.openxmlformats.org/officeDocument/2006/relationships/image" Target="media/image347.wmf"/><Relationship Id="rId923" Type="http://schemas.openxmlformats.org/officeDocument/2006/relationships/oleObject" Target="embeddings/oleObject446.bin"/><Relationship Id="rId1553" Type="http://schemas.openxmlformats.org/officeDocument/2006/relationships/image" Target="media/image784.wmf"/><Relationship Id="rId1760" Type="http://schemas.openxmlformats.org/officeDocument/2006/relationships/image" Target="media/image887.wmf"/><Relationship Id="rId1858" Type="http://schemas.openxmlformats.org/officeDocument/2006/relationships/image" Target="media/image936.wmf"/><Relationship Id="rId2604" Type="http://schemas.openxmlformats.org/officeDocument/2006/relationships/oleObject" Target="embeddings/oleObject1266.bin"/><Relationship Id="rId52" Type="http://schemas.openxmlformats.org/officeDocument/2006/relationships/oleObject" Target="embeddings/oleObject12.bin"/><Relationship Id="rId1206" Type="http://schemas.openxmlformats.org/officeDocument/2006/relationships/image" Target="media/image615.emf"/><Relationship Id="rId1413" Type="http://schemas.openxmlformats.org/officeDocument/2006/relationships/oleObject" Target="embeddings/oleObject672.bin"/><Relationship Id="rId1620" Type="http://schemas.openxmlformats.org/officeDocument/2006/relationships/oleObject" Target="embeddings/oleObject775.bin"/><Relationship Id="rId1718" Type="http://schemas.openxmlformats.org/officeDocument/2006/relationships/image" Target="media/image866.wmf"/><Relationship Id="rId1925" Type="http://schemas.openxmlformats.org/officeDocument/2006/relationships/oleObject" Target="embeddings/oleObject927.bin"/><Relationship Id="rId299" Type="http://schemas.openxmlformats.org/officeDocument/2006/relationships/image" Target="media/image138.wmf"/><Relationship Id="rId2187" Type="http://schemas.openxmlformats.org/officeDocument/2006/relationships/image" Target="media/image1100.wmf"/><Relationship Id="rId2394" Type="http://schemas.openxmlformats.org/officeDocument/2006/relationships/oleObject" Target="embeddings/oleObject1161.bin"/><Relationship Id="rId159" Type="http://schemas.openxmlformats.org/officeDocument/2006/relationships/oleObject" Target="embeddings/oleObject65.bin"/><Relationship Id="rId366" Type="http://schemas.openxmlformats.org/officeDocument/2006/relationships/oleObject" Target="embeddings/oleObject168.bin"/><Relationship Id="rId573" Type="http://schemas.openxmlformats.org/officeDocument/2006/relationships/oleObject" Target="embeddings/oleObject271.bin"/><Relationship Id="rId780" Type="http://schemas.openxmlformats.org/officeDocument/2006/relationships/image" Target="media/image379.wmf"/><Relationship Id="rId2047" Type="http://schemas.openxmlformats.org/officeDocument/2006/relationships/image" Target="media/image1030.wmf"/><Relationship Id="rId2254" Type="http://schemas.openxmlformats.org/officeDocument/2006/relationships/oleObject" Target="embeddings/oleObject1091.bin"/><Relationship Id="rId2461" Type="http://schemas.openxmlformats.org/officeDocument/2006/relationships/image" Target="media/image1237.wmf"/><Relationship Id="rId2699" Type="http://schemas.openxmlformats.org/officeDocument/2006/relationships/image" Target="media/image1356.wmf"/><Relationship Id="rId226" Type="http://schemas.openxmlformats.org/officeDocument/2006/relationships/image" Target="media/image101.wmf"/><Relationship Id="rId433" Type="http://schemas.openxmlformats.org/officeDocument/2006/relationships/image" Target="media/image205.wmf"/><Relationship Id="rId878" Type="http://schemas.openxmlformats.org/officeDocument/2006/relationships/image" Target="media/image428.wmf"/><Relationship Id="rId1063" Type="http://schemas.openxmlformats.org/officeDocument/2006/relationships/oleObject" Target="embeddings/oleObject509.bin"/><Relationship Id="rId1270" Type="http://schemas.openxmlformats.org/officeDocument/2006/relationships/image" Target="media/image648.emf"/><Relationship Id="rId2114" Type="http://schemas.openxmlformats.org/officeDocument/2006/relationships/oleObject" Target="embeddings/oleObject1021.bin"/><Relationship Id="rId2559" Type="http://schemas.openxmlformats.org/officeDocument/2006/relationships/image" Target="media/image1286.wmf"/><Relationship Id="rId2766" Type="http://schemas.openxmlformats.org/officeDocument/2006/relationships/image" Target="media/image1389.wmf"/><Relationship Id="rId640" Type="http://schemas.openxmlformats.org/officeDocument/2006/relationships/image" Target="media/image309.wmf"/><Relationship Id="rId738" Type="http://schemas.openxmlformats.org/officeDocument/2006/relationships/image" Target="media/image358.wmf"/><Relationship Id="rId945" Type="http://schemas.openxmlformats.org/officeDocument/2006/relationships/oleObject" Target="embeddings/oleObject457.bin"/><Relationship Id="rId1368" Type="http://schemas.openxmlformats.org/officeDocument/2006/relationships/image" Target="media/image697.emf"/><Relationship Id="rId1575" Type="http://schemas.openxmlformats.org/officeDocument/2006/relationships/image" Target="media/image795.wmf"/><Relationship Id="rId1782" Type="http://schemas.openxmlformats.org/officeDocument/2006/relationships/image" Target="media/image898.wmf"/><Relationship Id="rId2321" Type="http://schemas.openxmlformats.org/officeDocument/2006/relationships/image" Target="media/image1167.wmf"/><Relationship Id="rId2419" Type="http://schemas.openxmlformats.org/officeDocument/2006/relationships/image" Target="media/image1216.wmf"/><Relationship Id="rId2626" Type="http://schemas.openxmlformats.org/officeDocument/2006/relationships/oleObject" Target="embeddings/oleObject1277.bin"/><Relationship Id="rId74" Type="http://schemas.openxmlformats.org/officeDocument/2006/relationships/oleObject" Target="embeddings/oleObject23.bin"/><Relationship Id="rId500" Type="http://schemas.openxmlformats.org/officeDocument/2006/relationships/image" Target="media/image239.wmf"/><Relationship Id="rId805" Type="http://schemas.openxmlformats.org/officeDocument/2006/relationships/oleObject" Target="embeddings/oleObject387.bin"/><Relationship Id="rId1130" Type="http://schemas.openxmlformats.org/officeDocument/2006/relationships/image" Target="media/image564.emf"/><Relationship Id="rId1228" Type="http://schemas.openxmlformats.org/officeDocument/2006/relationships/image" Target="media/image627.wmf"/><Relationship Id="rId1435" Type="http://schemas.openxmlformats.org/officeDocument/2006/relationships/oleObject" Target="embeddings/oleObject683.bin"/><Relationship Id="rId1642" Type="http://schemas.openxmlformats.org/officeDocument/2006/relationships/oleObject" Target="embeddings/oleObject786.bin"/><Relationship Id="rId1947" Type="http://schemas.openxmlformats.org/officeDocument/2006/relationships/oleObject" Target="embeddings/oleObject938.bin"/><Relationship Id="rId1502" Type="http://schemas.openxmlformats.org/officeDocument/2006/relationships/oleObject" Target="embeddings/oleObject716.bin"/><Relationship Id="rId1807" Type="http://schemas.openxmlformats.org/officeDocument/2006/relationships/oleObject" Target="embeddings/oleObject868.bin"/><Relationship Id="rId290" Type="http://schemas.openxmlformats.org/officeDocument/2006/relationships/oleObject" Target="embeddings/oleObject130.bin"/><Relationship Id="rId388" Type="http://schemas.openxmlformats.org/officeDocument/2006/relationships/oleObject" Target="embeddings/oleObject179.bin"/><Relationship Id="rId2069" Type="http://schemas.openxmlformats.org/officeDocument/2006/relationships/image" Target="media/image1041.wmf"/><Relationship Id="rId150" Type="http://schemas.openxmlformats.org/officeDocument/2006/relationships/image" Target="media/image63.wmf"/><Relationship Id="rId595" Type="http://schemas.openxmlformats.org/officeDocument/2006/relationships/oleObject" Target="embeddings/oleObject282.bin"/><Relationship Id="rId2276" Type="http://schemas.openxmlformats.org/officeDocument/2006/relationships/oleObject" Target="embeddings/oleObject1102.bin"/><Relationship Id="rId2483" Type="http://schemas.openxmlformats.org/officeDocument/2006/relationships/image" Target="media/image1248.wmf"/><Relationship Id="rId2690" Type="http://schemas.openxmlformats.org/officeDocument/2006/relationships/oleObject" Target="embeddings/oleObject1309.bin"/><Relationship Id="rId248" Type="http://schemas.openxmlformats.org/officeDocument/2006/relationships/image" Target="media/image112.wmf"/><Relationship Id="rId455" Type="http://schemas.openxmlformats.org/officeDocument/2006/relationships/image" Target="media/image216.wmf"/><Relationship Id="rId662" Type="http://schemas.openxmlformats.org/officeDocument/2006/relationships/image" Target="media/image320.wmf"/><Relationship Id="rId1085" Type="http://schemas.openxmlformats.org/officeDocument/2006/relationships/oleObject" Target="embeddings/oleObject520.bin"/><Relationship Id="rId1292" Type="http://schemas.openxmlformats.org/officeDocument/2006/relationships/image" Target="media/image659.emf"/><Relationship Id="rId2136" Type="http://schemas.openxmlformats.org/officeDocument/2006/relationships/oleObject" Target="embeddings/oleObject1032.bin"/><Relationship Id="rId2343" Type="http://schemas.openxmlformats.org/officeDocument/2006/relationships/image" Target="media/image1178.wmf"/><Relationship Id="rId2550" Type="http://schemas.openxmlformats.org/officeDocument/2006/relationships/oleObject" Target="embeddings/oleObject1239.bin"/><Relationship Id="rId2788" Type="http://schemas.openxmlformats.org/officeDocument/2006/relationships/image" Target="media/image1400.wmf"/><Relationship Id="rId108" Type="http://schemas.openxmlformats.org/officeDocument/2006/relationships/oleObject" Target="embeddings/oleObject40.bin"/><Relationship Id="rId315" Type="http://schemas.openxmlformats.org/officeDocument/2006/relationships/image" Target="media/image146.wmf"/><Relationship Id="rId522" Type="http://schemas.openxmlformats.org/officeDocument/2006/relationships/image" Target="media/image250.wmf"/><Relationship Id="rId967" Type="http://schemas.openxmlformats.org/officeDocument/2006/relationships/oleObject" Target="embeddings/oleObject468.bin"/><Relationship Id="rId1152" Type="http://schemas.openxmlformats.org/officeDocument/2006/relationships/image" Target="media/image580.emf"/><Relationship Id="rId1597" Type="http://schemas.openxmlformats.org/officeDocument/2006/relationships/image" Target="media/image806.wmf"/><Relationship Id="rId2203" Type="http://schemas.openxmlformats.org/officeDocument/2006/relationships/image" Target="media/image1108.wmf"/><Relationship Id="rId2410" Type="http://schemas.openxmlformats.org/officeDocument/2006/relationships/oleObject" Target="embeddings/oleObject1169.bin"/><Relationship Id="rId2648" Type="http://schemas.openxmlformats.org/officeDocument/2006/relationships/oleObject" Target="embeddings/oleObject1288.bin"/><Relationship Id="rId96" Type="http://schemas.openxmlformats.org/officeDocument/2006/relationships/oleObject" Target="embeddings/oleObject34.bin"/><Relationship Id="rId827" Type="http://schemas.openxmlformats.org/officeDocument/2006/relationships/oleObject" Target="embeddings/oleObject398.bin"/><Relationship Id="rId1012" Type="http://schemas.openxmlformats.org/officeDocument/2006/relationships/image" Target="media/image495.wmf"/><Relationship Id="rId1457" Type="http://schemas.openxmlformats.org/officeDocument/2006/relationships/oleObject" Target="embeddings/oleObject694.bin"/><Relationship Id="rId1664" Type="http://schemas.openxmlformats.org/officeDocument/2006/relationships/image" Target="media/image839.wmf"/><Relationship Id="rId1871" Type="http://schemas.openxmlformats.org/officeDocument/2006/relationships/oleObject" Target="embeddings/oleObject900.bin"/><Relationship Id="rId2508" Type="http://schemas.openxmlformats.org/officeDocument/2006/relationships/oleObject" Target="embeddings/oleObject1218.bin"/><Relationship Id="rId2715" Type="http://schemas.openxmlformats.org/officeDocument/2006/relationships/oleObject" Target="embeddings/oleObject1321.bin"/><Relationship Id="rId1317" Type="http://schemas.openxmlformats.org/officeDocument/2006/relationships/oleObject" Target="embeddings/oleObject619.bin"/><Relationship Id="rId1524" Type="http://schemas.openxmlformats.org/officeDocument/2006/relationships/oleObject" Target="embeddings/oleObject727.bin"/><Relationship Id="rId1731" Type="http://schemas.openxmlformats.org/officeDocument/2006/relationships/oleObject" Target="embeddings/oleObject830.bin"/><Relationship Id="rId1969" Type="http://schemas.openxmlformats.org/officeDocument/2006/relationships/image" Target="media/image991.wmf"/><Relationship Id="rId23" Type="http://schemas.openxmlformats.org/officeDocument/2006/relationships/hyperlink" Target="http://mrl.sci.utah.edu/software/febio" TargetMode="External"/><Relationship Id="rId1829" Type="http://schemas.openxmlformats.org/officeDocument/2006/relationships/oleObject" Target="embeddings/oleObject879.bin"/><Relationship Id="rId2298" Type="http://schemas.openxmlformats.org/officeDocument/2006/relationships/oleObject" Target="embeddings/oleObject1113.bin"/><Relationship Id="rId172" Type="http://schemas.openxmlformats.org/officeDocument/2006/relationships/image" Target="media/image74.wmf"/><Relationship Id="rId477" Type="http://schemas.openxmlformats.org/officeDocument/2006/relationships/image" Target="media/image227.png"/><Relationship Id="rId684" Type="http://schemas.openxmlformats.org/officeDocument/2006/relationships/image" Target="media/image331.wmf"/><Relationship Id="rId2060" Type="http://schemas.openxmlformats.org/officeDocument/2006/relationships/oleObject" Target="embeddings/oleObject994.bin"/><Relationship Id="rId2158" Type="http://schemas.openxmlformats.org/officeDocument/2006/relationships/oleObject" Target="embeddings/oleObject1043.bin"/><Relationship Id="rId2365" Type="http://schemas.openxmlformats.org/officeDocument/2006/relationships/image" Target="media/image1189.wmf"/><Relationship Id="rId337" Type="http://schemas.openxmlformats.org/officeDocument/2006/relationships/image" Target="media/image157.wmf"/><Relationship Id="rId891" Type="http://schemas.openxmlformats.org/officeDocument/2006/relationships/oleObject" Target="embeddings/oleObject430.bin"/><Relationship Id="rId989" Type="http://schemas.openxmlformats.org/officeDocument/2006/relationships/oleObject" Target="embeddings/oleObject479.bin"/><Relationship Id="rId2018" Type="http://schemas.openxmlformats.org/officeDocument/2006/relationships/oleObject" Target="embeddings/oleObject973.bin"/><Relationship Id="rId2572" Type="http://schemas.openxmlformats.org/officeDocument/2006/relationships/oleObject" Target="embeddings/oleObject1250.bin"/><Relationship Id="rId544" Type="http://schemas.openxmlformats.org/officeDocument/2006/relationships/image" Target="media/image261.wmf"/><Relationship Id="rId751" Type="http://schemas.openxmlformats.org/officeDocument/2006/relationships/oleObject" Target="embeddings/oleObject360.bin"/><Relationship Id="rId849" Type="http://schemas.openxmlformats.org/officeDocument/2006/relationships/oleObject" Target="embeddings/oleObject409.bin"/><Relationship Id="rId1174" Type="http://schemas.openxmlformats.org/officeDocument/2006/relationships/image" Target="media/image592.emf"/><Relationship Id="rId1381" Type="http://schemas.openxmlformats.org/officeDocument/2006/relationships/oleObject" Target="embeddings/oleObject651.bin"/><Relationship Id="rId1479" Type="http://schemas.openxmlformats.org/officeDocument/2006/relationships/image" Target="media/image747.wmf"/><Relationship Id="rId1686" Type="http://schemas.openxmlformats.org/officeDocument/2006/relationships/image" Target="media/image850.wmf"/><Relationship Id="rId2225" Type="http://schemas.openxmlformats.org/officeDocument/2006/relationships/image" Target="media/image1119.wmf"/><Relationship Id="rId2432" Type="http://schemas.openxmlformats.org/officeDocument/2006/relationships/oleObject" Target="embeddings/oleObject1180.bin"/><Relationship Id="rId404" Type="http://schemas.openxmlformats.org/officeDocument/2006/relationships/oleObject" Target="embeddings/oleObject187.bin"/><Relationship Id="rId611" Type="http://schemas.openxmlformats.org/officeDocument/2006/relationships/oleObject" Target="embeddings/oleObject290.bin"/><Relationship Id="rId1034" Type="http://schemas.openxmlformats.org/officeDocument/2006/relationships/image" Target="media/image512.emf"/><Relationship Id="rId1241" Type="http://schemas.openxmlformats.org/officeDocument/2006/relationships/oleObject" Target="embeddings/oleObject581.bin"/><Relationship Id="rId1339" Type="http://schemas.openxmlformats.org/officeDocument/2006/relationships/oleObject" Target="embeddings/oleObject630.bin"/><Relationship Id="rId1893" Type="http://schemas.openxmlformats.org/officeDocument/2006/relationships/oleObject" Target="embeddings/oleObject911.bin"/><Relationship Id="rId2737" Type="http://schemas.openxmlformats.org/officeDocument/2006/relationships/oleObject" Target="embeddings/oleObject1332.bin"/><Relationship Id="rId709" Type="http://schemas.openxmlformats.org/officeDocument/2006/relationships/oleObject" Target="embeddings/oleObject339.bin"/><Relationship Id="rId916" Type="http://schemas.openxmlformats.org/officeDocument/2006/relationships/image" Target="media/image447.wmf"/><Relationship Id="rId1101" Type="http://schemas.openxmlformats.org/officeDocument/2006/relationships/oleObject" Target="embeddings/oleObject528.bin"/><Relationship Id="rId1546" Type="http://schemas.openxmlformats.org/officeDocument/2006/relationships/oleObject" Target="embeddings/oleObject738.bin"/><Relationship Id="rId1753" Type="http://schemas.openxmlformats.org/officeDocument/2006/relationships/oleObject" Target="embeddings/oleObject841.bin"/><Relationship Id="rId1960" Type="http://schemas.openxmlformats.org/officeDocument/2006/relationships/oleObject" Target="embeddings/oleObject944.bin"/><Relationship Id="rId45" Type="http://schemas.openxmlformats.org/officeDocument/2006/relationships/oleObject" Target="embeddings/oleObject9.bin"/><Relationship Id="rId1406" Type="http://schemas.openxmlformats.org/officeDocument/2006/relationships/oleObject" Target="embeddings/oleObject668.bin"/><Relationship Id="rId1613" Type="http://schemas.openxmlformats.org/officeDocument/2006/relationships/image" Target="media/image814.wmf"/><Relationship Id="rId1820" Type="http://schemas.openxmlformats.org/officeDocument/2006/relationships/image" Target="media/image917.wmf"/><Relationship Id="rId194" Type="http://schemas.openxmlformats.org/officeDocument/2006/relationships/image" Target="media/image85.wmf"/><Relationship Id="rId1918" Type="http://schemas.openxmlformats.org/officeDocument/2006/relationships/image" Target="media/image966.wmf"/><Relationship Id="rId2082" Type="http://schemas.openxmlformats.org/officeDocument/2006/relationships/oleObject" Target="embeddings/oleObject1005.bin"/><Relationship Id="rId261" Type="http://schemas.openxmlformats.org/officeDocument/2006/relationships/image" Target="media/image119.wmf"/><Relationship Id="rId499" Type="http://schemas.openxmlformats.org/officeDocument/2006/relationships/oleObject" Target="embeddings/oleObject234.bin"/><Relationship Id="rId2387" Type="http://schemas.openxmlformats.org/officeDocument/2006/relationships/image" Target="media/image1200.wmf"/><Relationship Id="rId2594" Type="http://schemas.openxmlformats.org/officeDocument/2006/relationships/oleObject" Target="embeddings/oleObject1261.bin"/><Relationship Id="rId359" Type="http://schemas.openxmlformats.org/officeDocument/2006/relationships/image" Target="media/image168.wmf"/><Relationship Id="rId566" Type="http://schemas.openxmlformats.org/officeDocument/2006/relationships/image" Target="media/image272.wmf"/><Relationship Id="rId773" Type="http://schemas.openxmlformats.org/officeDocument/2006/relationships/oleObject" Target="embeddings/oleObject371.bin"/><Relationship Id="rId1196" Type="http://schemas.openxmlformats.org/officeDocument/2006/relationships/image" Target="media/image607.wmf"/><Relationship Id="rId2247" Type="http://schemas.openxmlformats.org/officeDocument/2006/relationships/image" Target="media/image1130.wmf"/><Relationship Id="rId2454" Type="http://schemas.openxmlformats.org/officeDocument/2006/relationships/oleObject" Target="embeddings/oleObject1191.bin"/><Relationship Id="rId121" Type="http://schemas.openxmlformats.org/officeDocument/2006/relationships/image" Target="media/image49.wmf"/><Relationship Id="rId219" Type="http://schemas.openxmlformats.org/officeDocument/2006/relationships/oleObject" Target="embeddings/oleObject95.bin"/><Relationship Id="rId426" Type="http://schemas.openxmlformats.org/officeDocument/2006/relationships/oleObject" Target="embeddings/oleObject198.bin"/><Relationship Id="rId633" Type="http://schemas.openxmlformats.org/officeDocument/2006/relationships/oleObject" Target="embeddings/oleObject301.bin"/><Relationship Id="rId980" Type="http://schemas.openxmlformats.org/officeDocument/2006/relationships/image" Target="media/image479.wmf"/><Relationship Id="rId1056" Type="http://schemas.openxmlformats.org/officeDocument/2006/relationships/image" Target="media/image524.wmf"/><Relationship Id="rId1263" Type="http://schemas.openxmlformats.org/officeDocument/2006/relationships/oleObject" Target="embeddings/oleObject592.bin"/><Relationship Id="rId2107" Type="http://schemas.openxmlformats.org/officeDocument/2006/relationships/image" Target="media/image1060.wmf"/><Relationship Id="rId2314" Type="http://schemas.openxmlformats.org/officeDocument/2006/relationships/oleObject" Target="embeddings/oleObject1121.bin"/><Relationship Id="rId2661" Type="http://schemas.openxmlformats.org/officeDocument/2006/relationships/image" Target="media/image1337.wmf"/><Relationship Id="rId2759" Type="http://schemas.openxmlformats.org/officeDocument/2006/relationships/oleObject" Target="embeddings/oleObject1343.bin"/><Relationship Id="rId840" Type="http://schemas.openxmlformats.org/officeDocument/2006/relationships/image" Target="media/image409.wmf"/><Relationship Id="rId938" Type="http://schemas.openxmlformats.org/officeDocument/2006/relationships/image" Target="media/image458.wmf"/><Relationship Id="rId1470" Type="http://schemas.openxmlformats.org/officeDocument/2006/relationships/oleObject" Target="embeddings/oleObject700.bin"/><Relationship Id="rId1568" Type="http://schemas.openxmlformats.org/officeDocument/2006/relationships/oleObject" Target="embeddings/oleObject749.bin"/><Relationship Id="rId1775" Type="http://schemas.openxmlformats.org/officeDocument/2006/relationships/oleObject" Target="embeddings/oleObject852.bin"/><Relationship Id="rId2521" Type="http://schemas.openxmlformats.org/officeDocument/2006/relationships/image" Target="media/image1267.wmf"/><Relationship Id="rId2619" Type="http://schemas.openxmlformats.org/officeDocument/2006/relationships/image" Target="media/image1316.wmf"/><Relationship Id="rId67" Type="http://schemas.openxmlformats.org/officeDocument/2006/relationships/image" Target="media/image22.wmf"/><Relationship Id="rId700" Type="http://schemas.openxmlformats.org/officeDocument/2006/relationships/image" Target="media/image339.wmf"/><Relationship Id="rId1123" Type="http://schemas.openxmlformats.org/officeDocument/2006/relationships/image" Target="media/image558.wmf"/><Relationship Id="rId1330" Type="http://schemas.openxmlformats.org/officeDocument/2006/relationships/image" Target="media/image678.emf"/><Relationship Id="rId1428" Type="http://schemas.openxmlformats.org/officeDocument/2006/relationships/image" Target="media/image722.wmf"/><Relationship Id="rId1635" Type="http://schemas.openxmlformats.org/officeDocument/2006/relationships/image" Target="media/image825.wmf"/><Relationship Id="rId1982" Type="http://schemas.openxmlformats.org/officeDocument/2006/relationships/oleObject" Target="embeddings/oleObject955.bin"/><Relationship Id="rId1842" Type="http://schemas.openxmlformats.org/officeDocument/2006/relationships/image" Target="media/image928.wmf"/><Relationship Id="rId1702" Type="http://schemas.openxmlformats.org/officeDocument/2006/relationships/image" Target="media/image858.wmf"/><Relationship Id="rId283" Type="http://schemas.openxmlformats.org/officeDocument/2006/relationships/image" Target="media/image130.wmf"/><Relationship Id="rId490" Type="http://schemas.openxmlformats.org/officeDocument/2006/relationships/image" Target="media/image234.wmf"/><Relationship Id="rId2171" Type="http://schemas.openxmlformats.org/officeDocument/2006/relationships/image" Target="media/image1092.wmf"/><Relationship Id="rId143" Type="http://schemas.openxmlformats.org/officeDocument/2006/relationships/oleObject" Target="embeddings/oleObject57.bin"/><Relationship Id="rId350" Type="http://schemas.openxmlformats.org/officeDocument/2006/relationships/oleObject" Target="embeddings/oleObject160.bin"/><Relationship Id="rId588" Type="http://schemas.openxmlformats.org/officeDocument/2006/relationships/image" Target="media/image283.wmf"/><Relationship Id="rId795" Type="http://schemas.openxmlformats.org/officeDocument/2006/relationships/oleObject" Target="embeddings/oleObject382.bin"/><Relationship Id="rId2031" Type="http://schemas.openxmlformats.org/officeDocument/2006/relationships/image" Target="media/image1022.wmf"/><Relationship Id="rId2269" Type="http://schemas.openxmlformats.org/officeDocument/2006/relationships/image" Target="media/image1141.wmf"/><Relationship Id="rId2476" Type="http://schemas.openxmlformats.org/officeDocument/2006/relationships/oleObject" Target="embeddings/oleObject1202.bin"/><Relationship Id="rId2683" Type="http://schemas.openxmlformats.org/officeDocument/2006/relationships/image" Target="media/image1348.wmf"/><Relationship Id="rId9" Type="http://schemas.openxmlformats.org/officeDocument/2006/relationships/hyperlink" Target="mailto:steve.maas@utah.edu" TargetMode="External"/><Relationship Id="rId210" Type="http://schemas.openxmlformats.org/officeDocument/2006/relationships/image" Target="media/image93.wmf"/><Relationship Id="rId448" Type="http://schemas.openxmlformats.org/officeDocument/2006/relationships/oleObject" Target="embeddings/oleObject209.bin"/><Relationship Id="rId655" Type="http://schemas.openxmlformats.org/officeDocument/2006/relationships/oleObject" Target="embeddings/oleObject312.bin"/><Relationship Id="rId862" Type="http://schemas.openxmlformats.org/officeDocument/2006/relationships/image" Target="media/image420.wmf"/><Relationship Id="rId1078" Type="http://schemas.openxmlformats.org/officeDocument/2006/relationships/image" Target="media/image535.wmf"/><Relationship Id="rId1285" Type="http://schemas.openxmlformats.org/officeDocument/2006/relationships/oleObject" Target="embeddings/oleObject603.bin"/><Relationship Id="rId1492" Type="http://schemas.openxmlformats.org/officeDocument/2006/relationships/oleObject" Target="embeddings/oleObject711.bin"/><Relationship Id="rId2129" Type="http://schemas.openxmlformats.org/officeDocument/2006/relationships/image" Target="media/image1071.wmf"/><Relationship Id="rId2336" Type="http://schemas.openxmlformats.org/officeDocument/2006/relationships/oleObject" Target="embeddings/oleObject1132.bin"/><Relationship Id="rId2543" Type="http://schemas.openxmlformats.org/officeDocument/2006/relationships/image" Target="media/image1278.wmf"/><Relationship Id="rId2750" Type="http://schemas.openxmlformats.org/officeDocument/2006/relationships/image" Target="media/image1381.wmf"/><Relationship Id="rId308" Type="http://schemas.openxmlformats.org/officeDocument/2006/relationships/oleObject" Target="embeddings/oleObject139.bin"/><Relationship Id="rId515" Type="http://schemas.openxmlformats.org/officeDocument/2006/relationships/oleObject" Target="embeddings/oleObject242.bin"/><Relationship Id="rId722" Type="http://schemas.openxmlformats.org/officeDocument/2006/relationships/image" Target="media/image350.wmf"/><Relationship Id="rId1145" Type="http://schemas.openxmlformats.org/officeDocument/2006/relationships/image" Target="media/image573.png"/><Relationship Id="rId1352" Type="http://schemas.openxmlformats.org/officeDocument/2006/relationships/image" Target="media/image689.emf"/><Relationship Id="rId1797" Type="http://schemas.openxmlformats.org/officeDocument/2006/relationships/oleObject" Target="embeddings/oleObject863.bin"/><Relationship Id="rId2403" Type="http://schemas.openxmlformats.org/officeDocument/2006/relationships/image" Target="media/image1208.wmf"/><Relationship Id="rId89" Type="http://schemas.openxmlformats.org/officeDocument/2006/relationships/image" Target="media/image33.wmf"/><Relationship Id="rId1005" Type="http://schemas.openxmlformats.org/officeDocument/2006/relationships/oleObject" Target="embeddings/oleObject487.bin"/><Relationship Id="rId1212" Type="http://schemas.openxmlformats.org/officeDocument/2006/relationships/image" Target="media/image619.wmf"/><Relationship Id="rId1657" Type="http://schemas.openxmlformats.org/officeDocument/2006/relationships/oleObject" Target="embeddings/oleObject793.bin"/><Relationship Id="rId1864" Type="http://schemas.openxmlformats.org/officeDocument/2006/relationships/image" Target="media/image939.wmf"/><Relationship Id="rId2610" Type="http://schemas.openxmlformats.org/officeDocument/2006/relationships/oleObject" Target="embeddings/oleObject1269.bin"/><Relationship Id="rId2708" Type="http://schemas.openxmlformats.org/officeDocument/2006/relationships/image" Target="media/image1360.wmf"/><Relationship Id="rId1517" Type="http://schemas.openxmlformats.org/officeDocument/2006/relationships/image" Target="media/image766.wmf"/><Relationship Id="rId1724" Type="http://schemas.openxmlformats.org/officeDocument/2006/relationships/image" Target="media/image869.wmf"/><Relationship Id="rId16" Type="http://schemas.openxmlformats.org/officeDocument/2006/relationships/image" Target="media/image2.jpeg"/><Relationship Id="rId1931" Type="http://schemas.openxmlformats.org/officeDocument/2006/relationships/oleObject" Target="embeddings/oleObject930.bin"/><Relationship Id="rId2193" Type="http://schemas.openxmlformats.org/officeDocument/2006/relationships/image" Target="media/image1103.wmf"/><Relationship Id="rId2498" Type="http://schemas.openxmlformats.org/officeDocument/2006/relationships/oleObject" Target="embeddings/oleObject1213.bin"/><Relationship Id="rId165" Type="http://schemas.openxmlformats.org/officeDocument/2006/relationships/oleObject" Target="embeddings/oleObject68.bin"/><Relationship Id="rId372" Type="http://schemas.openxmlformats.org/officeDocument/2006/relationships/oleObject" Target="embeddings/oleObject171.bin"/><Relationship Id="rId677" Type="http://schemas.openxmlformats.org/officeDocument/2006/relationships/oleObject" Target="embeddings/oleObject323.bin"/><Relationship Id="rId2053" Type="http://schemas.openxmlformats.org/officeDocument/2006/relationships/image" Target="media/image1033.wmf"/><Relationship Id="rId2260" Type="http://schemas.openxmlformats.org/officeDocument/2006/relationships/oleObject" Target="embeddings/oleObject1094.bin"/><Relationship Id="rId2358" Type="http://schemas.openxmlformats.org/officeDocument/2006/relationships/oleObject" Target="embeddings/oleObject1143.bin"/><Relationship Id="rId232" Type="http://schemas.openxmlformats.org/officeDocument/2006/relationships/image" Target="media/image104.wmf"/><Relationship Id="rId884" Type="http://schemas.openxmlformats.org/officeDocument/2006/relationships/image" Target="media/image431.wmf"/><Relationship Id="rId2120" Type="http://schemas.openxmlformats.org/officeDocument/2006/relationships/oleObject" Target="embeddings/oleObject1024.bin"/><Relationship Id="rId2565" Type="http://schemas.openxmlformats.org/officeDocument/2006/relationships/image" Target="media/image1289.wmf"/><Relationship Id="rId2772" Type="http://schemas.openxmlformats.org/officeDocument/2006/relationships/image" Target="media/image1392.wmf"/><Relationship Id="rId537" Type="http://schemas.openxmlformats.org/officeDocument/2006/relationships/oleObject" Target="embeddings/oleObject253.bin"/><Relationship Id="rId744" Type="http://schemas.openxmlformats.org/officeDocument/2006/relationships/image" Target="media/image361.wmf"/><Relationship Id="rId951" Type="http://schemas.openxmlformats.org/officeDocument/2006/relationships/oleObject" Target="embeddings/oleObject460.bin"/><Relationship Id="rId1167" Type="http://schemas.openxmlformats.org/officeDocument/2006/relationships/oleObject" Target="embeddings/oleObject552.bin"/><Relationship Id="rId1374" Type="http://schemas.openxmlformats.org/officeDocument/2006/relationships/image" Target="media/image700.emf"/><Relationship Id="rId1581" Type="http://schemas.openxmlformats.org/officeDocument/2006/relationships/image" Target="media/image798.wmf"/><Relationship Id="rId1679" Type="http://schemas.openxmlformats.org/officeDocument/2006/relationships/oleObject" Target="embeddings/oleObject804.bin"/><Relationship Id="rId2218" Type="http://schemas.openxmlformats.org/officeDocument/2006/relationships/oleObject" Target="embeddings/oleObject1073.bin"/><Relationship Id="rId2425" Type="http://schemas.openxmlformats.org/officeDocument/2006/relationships/image" Target="media/image1219.wmf"/><Relationship Id="rId2632" Type="http://schemas.openxmlformats.org/officeDocument/2006/relationships/oleObject" Target="embeddings/oleObject1280.bin"/><Relationship Id="rId80" Type="http://schemas.openxmlformats.org/officeDocument/2006/relationships/oleObject" Target="embeddings/oleObject26.bin"/><Relationship Id="rId604" Type="http://schemas.openxmlformats.org/officeDocument/2006/relationships/image" Target="media/image291.wmf"/><Relationship Id="rId811" Type="http://schemas.openxmlformats.org/officeDocument/2006/relationships/oleObject" Target="embeddings/oleObject390.bin"/><Relationship Id="rId1027" Type="http://schemas.openxmlformats.org/officeDocument/2006/relationships/image" Target="media/image505.emf"/><Relationship Id="rId1234" Type="http://schemas.openxmlformats.org/officeDocument/2006/relationships/image" Target="media/image630.wmf"/><Relationship Id="rId1441" Type="http://schemas.openxmlformats.org/officeDocument/2006/relationships/oleObject" Target="embeddings/oleObject686.bin"/><Relationship Id="rId1886" Type="http://schemas.openxmlformats.org/officeDocument/2006/relationships/image" Target="media/image950.wmf"/><Relationship Id="rId909" Type="http://schemas.openxmlformats.org/officeDocument/2006/relationships/oleObject" Target="embeddings/oleObject439.bin"/><Relationship Id="rId1301" Type="http://schemas.openxmlformats.org/officeDocument/2006/relationships/oleObject" Target="embeddings/oleObject611.bin"/><Relationship Id="rId1539" Type="http://schemas.openxmlformats.org/officeDocument/2006/relationships/image" Target="media/image777.wmf"/><Relationship Id="rId1746" Type="http://schemas.openxmlformats.org/officeDocument/2006/relationships/image" Target="media/image880.wmf"/><Relationship Id="rId1953" Type="http://schemas.openxmlformats.org/officeDocument/2006/relationships/oleObject" Target="embeddings/oleObject941.bin"/><Relationship Id="rId38" Type="http://schemas.openxmlformats.org/officeDocument/2006/relationships/image" Target="media/image8.wmf"/><Relationship Id="rId1606" Type="http://schemas.openxmlformats.org/officeDocument/2006/relationships/oleObject" Target="embeddings/oleObject768.bin"/><Relationship Id="rId1813" Type="http://schemas.openxmlformats.org/officeDocument/2006/relationships/oleObject" Target="embeddings/oleObject871.bin"/><Relationship Id="rId187" Type="http://schemas.openxmlformats.org/officeDocument/2006/relationships/oleObject" Target="embeddings/oleObject79.bin"/><Relationship Id="rId394" Type="http://schemas.openxmlformats.org/officeDocument/2006/relationships/oleObject" Target="embeddings/oleObject182.bin"/><Relationship Id="rId2075" Type="http://schemas.openxmlformats.org/officeDocument/2006/relationships/image" Target="media/image1044.wmf"/><Relationship Id="rId2282" Type="http://schemas.openxmlformats.org/officeDocument/2006/relationships/oleObject" Target="embeddings/oleObject1105.bin"/><Relationship Id="rId254" Type="http://schemas.openxmlformats.org/officeDocument/2006/relationships/image" Target="media/image115.wmf"/><Relationship Id="rId699" Type="http://schemas.openxmlformats.org/officeDocument/2006/relationships/oleObject" Target="embeddings/oleObject334.bin"/><Relationship Id="rId1091" Type="http://schemas.openxmlformats.org/officeDocument/2006/relationships/oleObject" Target="embeddings/oleObject523.bin"/><Relationship Id="rId2587" Type="http://schemas.openxmlformats.org/officeDocument/2006/relationships/image" Target="media/image1300.wmf"/><Relationship Id="rId2794" Type="http://schemas.openxmlformats.org/officeDocument/2006/relationships/image" Target="media/image1403.wmf"/><Relationship Id="rId114" Type="http://schemas.openxmlformats.org/officeDocument/2006/relationships/oleObject" Target="embeddings/oleObject43.bin"/><Relationship Id="rId461" Type="http://schemas.openxmlformats.org/officeDocument/2006/relationships/image" Target="media/image219.wmf"/><Relationship Id="rId559" Type="http://schemas.openxmlformats.org/officeDocument/2006/relationships/oleObject" Target="embeddings/oleObject264.bin"/><Relationship Id="rId766" Type="http://schemas.openxmlformats.org/officeDocument/2006/relationships/image" Target="media/image372.wmf"/><Relationship Id="rId1189" Type="http://schemas.openxmlformats.org/officeDocument/2006/relationships/oleObject" Target="embeddings/oleObject561.bin"/><Relationship Id="rId1396" Type="http://schemas.openxmlformats.org/officeDocument/2006/relationships/image" Target="media/image710.emf"/><Relationship Id="rId2142" Type="http://schemas.openxmlformats.org/officeDocument/2006/relationships/oleObject" Target="embeddings/oleObject1035.bin"/><Relationship Id="rId2447" Type="http://schemas.openxmlformats.org/officeDocument/2006/relationships/image" Target="media/image1230.wmf"/><Relationship Id="rId321" Type="http://schemas.openxmlformats.org/officeDocument/2006/relationships/image" Target="media/image149.wmf"/><Relationship Id="rId419" Type="http://schemas.openxmlformats.org/officeDocument/2006/relationships/image" Target="media/image198.wmf"/><Relationship Id="rId626" Type="http://schemas.openxmlformats.org/officeDocument/2006/relationships/image" Target="media/image302.wmf"/><Relationship Id="rId973" Type="http://schemas.openxmlformats.org/officeDocument/2006/relationships/oleObject" Target="embeddings/oleObject471.bin"/><Relationship Id="rId1049" Type="http://schemas.openxmlformats.org/officeDocument/2006/relationships/oleObject" Target="embeddings/oleObject502.bin"/><Relationship Id="rId1256" Type="http://schemas.openxmlformats.org/officeDocument/2006/relationships/image" Target="media/image641.emf"/><Relationship Id="rId2002" Type="http://schemas.openxmlformats.org/officeDocument/2006/relationships/oleObject" Target="embeddings/oleObject965.bin"/><Relationship Id="rId2307" Type="http://schemas.openxmlformats.org/officeDocument/2006/relationships/image" Target="media/image1160.wmf"/><Relationship Id="rId2654" Type="http://schemas.openxmlformats.org/officeDocument/2006/relationships/oleObject" Target="embeddings/oleObject1291.bin"/><Relationship Id="rId833" Type="http://schemas.openxmlformats.org/officeDocument/2006/relationships/oleObject" Target="embeddings/oleObject401.bin"/><Relationship Id="rId1116" Type="http://schemas.openxmlformats.org/officeDocument/2006/relationships/oleObject" Target="embeddings/oleObject535.bin"/><Relationship Id="rId1463" Type="http://schemas.openxmlformats.org/officeDocument/2006/relationships/oleObject" Target="embeddings/oleObject697.bin"/><Relationship Id="rId1670" Type="http://schemas.openxmlformats.org/officeDocument/2006/relationships/image" Target="media/image842.wmf"/><Relationship Id="rId1768" Type="http://schemas.openxmlformats.org/officeDocument/2006/relationships/image" Target="media/image891.wmf"/><Relationship Id="rId2514" Type="http://schemas.openxmlformats.org/officeDocument/2006/relationships/oleObject" Target="embeddings/oleObject1221.bin"/><Relationship Id="rId2721" Type="http://schemas.openxmlformats.org/officeDocument/2006/relationships/oleObject" Target="embeddings/oleObject1324.bin"/><Relationship Id="rId900" Type="http://schemas.openxmlformats.org/officeDocument/2006/relationships/image" Target="media/image439.wmf"/><Relationship Id="rId1323" Type="http://schemas.openxmlformats.org/officeDocument/2006/relationships/oleObject" Target="embeddings/oleObject622.bin"/><Relationship Id="rId1530" Type="http://schemas.openxmlformats.org/officeDocument/2006/relationships/oleObject" Target="embeddings/oleObject730.bin"/><Relationship Id="rId1628" Type="http://schemas.openxmlformats.org/officeDocument/2006/relationships/oleObject" Target="embeddings/oleObject779.bin"/><Relationship Id="rId1975" Type="http://schemas.openxmlformats.org/officeDocument/2006/relationships/image" Target="media/image994.wmf"/><Relationship Id="rId1835" Type="http://schemas.openxmlformats.org/officeDocument/2006/relationships/oleObject" Target="embeddings/oleObject882.bin"/><Relationship Id="rId1902" Type="http://schemas.openxmlformats.org/officeDocument/2006/relationships/image" Target="media/image958.wmf"/><Relationship Id="rId2097" Type="http://schemas.openxmlformats.org/officeDocument/2006/relationships/image" Target="media/image1055.wmf"/><Relationship Id="rId276" Type="http://schemas.openxmlformats.org/officeDocument/2006/relationships/oleObject" Target="embeddings/oleObject123.bin"/><Relationship Id="rId483" Type="http://schemas.openxmlformats.org/officeDocument/2006/relationships/oleObject" Target="embeddings/oleObject226.bin"/><Relationship Id="rId690" Type="http://schemas.openxmlformats.org/officeDocument/2006/relationships/image" Target="media/image334.wmf"/><Relationship Id="rId2164" Type="http://schemas.openxmlformats.org/officeDocument/2006/relationships/oleObject" Target="embeddings/oleObject1046.bin"/><Relationship Id="rId2371" Type="http://schemas.openxmlformats.org/officeDocument/2006/relationships/image" Target="media/image1192.wmf"/><Relationship Id="rId136" Type="http://schemas.openxmlformats.org/officeDocument/2006/relationships/image" Target="media/image56.wmf"/><Relationship Id="rId343" Type="http://schemas.openxmlformats.org/officeDocument/2006/relationships/image" Target="media/image160.wmf"/><Relationship Id="rId550" Type="http://schemas.openxmlformats.org/officeDocument/2006/relationships/image" Target="media/image264.wmf"/><Relationship Id="rId788" Type="http://schemas.openxmlformats.org/officeDocument/2006/relationships/image" Target="media/image383.wmf"/><Relationship Id="rId995" Type="http://schemas.openxmlformats.org/officeDocument/2006/relationships/oleObject" Target="embeddings/oleObject482.bin"/><Relationship Id="rId1180" Type="http://schemas.openxmlformats.org/officeDocument/2006/relationships/image" Target="media/image597.wmf"/><Relationship Id="rId2024" Type="http://schemas.openxmlformats.org/officeDocument/2006/relationships/oleObject" Target="embeddings/oleObject976.bin"/><Relationship Id="rId2231" Type="http://schemas.openxmlformats.org/officeDocument/2006/relationships/image" Target="media/image1122.wmf"/><Relationship Id="rId2469" Type="http://schemas.openxmlformats.org/officeDocument/2006/relationships/image" Target="media/image1241.wmf"/><Relationship Id="rId2676" Type="http://schemas.openxmlformats.org/officeDocument/2006/relationships/oleObject" Target="embeddings/oleObject1302.bin"/><Relationship Id="rId203" Type="http://schemas.openxmlformats.org/officeDocument/2006/relationships/oleObject" Target="embeddings/oleObject87.bin"/><Relationship Id="rId648" Type="http://schemas.openxmlformats.org/officeDocument/2006/relationships/image" Target="media/image313.wmf"/><Relationship Id="rId855" Type="http://schemas.openxmlformats.org/officeDocument/2006/relationships/oleObject" Target="embeddings/oleObject412.bin"/><Relationship Id="rId1040" Type="http://schemas.openxmlformats.org/officeDocument/2006/relationships/image" Target="media/image516.wmf"/><Relationship Id="rId1278" Type="http://schemas.openxmlformats.org/officeDocument/2006/relationships/image" Target="media/image652.emf"/><Relationship Id="rId1485" Type="http://schemas.openxmlformats.org/officeDocument/2006/relationships/image" Target="media/image750.emf"/><Relationship Id="rId1692" Type="http://schemas.openxmlformats.org/officeDocument/2006/relationships/image" Target="media/image853.wmf"/><Relationship Id="rId2329" Type="http://schemas.openxmlformats.org/officeDocument/2006/relationships/image" Target="media/image1171.wmf"/><Relationship Id="rId2536" Type="http://schemas.openxmlformats.org/officeDocument/2006/relationships/oleObject" Target="embeddings/oleObject1232.bin"/><Relationship Id="rId2743" Type="http://schemas.openxmlformats.org/officeDocument/2006/relationships/oleObject" Target="embeddings/oleObject1335.bin"/><Relationship Id="rId410" Type="http://schemas.openxmlformats.org/officeDocument/2006/relationships/oleObject" Target="embeddings/oleObject190.bin"/><Relationship Id="rId508" Type="http://schemas.openxmlformats.org/officeDocument/2006/relationships/image" Target="media/image243.wmf"/><Relationship Id="rId715" Type="http://schemas.openxmlformats.org/officeDocument/2006/relationships/oleObject" Target="embeddings/oleObject342.bin"/><Relationship Id="rId922" Type="http://schemas.openxmlformats.org/officeDocument/2006/relationships/image" Target="media/image450.wmf"/><Relationship Id="rId1138" Type="http://schemas.openxmlformats.org/officeDocument/2006/relationships/image" Target="media/image569.wmf"/><Relationship Id="rId1345" Type="http://schemas.openxmlformats.org/officeDocument/2006/relationships/oleObject" Target="embeddings/oleObject633.bin"/><Relationship Id="rId1552" Type="http://schemas.openxmlformats.org/officeDocument/2006/relationships/oleObject" Target="embeddings/oleObject741.bin"/><Relationship Id="rId1997" Type="http://schemas.openxmlformats.org/officeDocument/2006/relationships/image" Target="media/image1005.wmf"/><Relationship Id="rId2603" Type="http://schemas.openxmlformats.org/officeDocument/2006/relationships/image" Target="media/image1308.wmf"/><Relationship Id="rId1205" Type="http://schemas.openxmlformats.org/officeDocument/2006/relationships/image" Target="media/image614.emf"/><Relationship Id="rId1857" Type="http://schemas.openxmlformats.org/officeDocument/2006/relationships/oleObject" Target="embeddings/oleObject893.bin"/><Relationship Id="rId51" Type="http://schemas.openxmlformats.org/officeDocument/2006/relationships/image" Target="media/image14.wmf"/><Relationship Id="rId1412" Type="http://schemas.openxmlformats.org/officeDocument/2006/relationships/image" Target="media/image714.wmf"/><Relationship Id="rId1717" Type="http://schemas.openxmlformats.org/officeDocument/2006/relationships/oleObject" Target="embeddings/oleObject823.bin"/><Relationship Id="rId1924" Type="http://schemas.openxmlformats.org/officeDocument/2006/relationships/image" Target="media/image969.wmf"/><Relationship Id="rId298" Type="http://schemas.openxmlformats.org/officeDocument/2006/relationships/oleObject" Target="embeddings/oleObject134.bin"/><Relationship Id="rId158" Type="http://schemas.openxmlformats.org/officeDocument/2006/relationships/image" Target="media/image67.wmf"/><Relationship Id="rId2186" Type="http://schemas.openxmlformats.org/officeDocument/2006/relationships/oleObject" Target="embeddings/oleObject1057.bin"/><Relationship Id="rId2393" Type="http://schemas.openxmlformats.org/officeDocument/2006/relationships/image" Target="media/image1203.wmf"/><Relationship Id="rId2698" Type="http://schemas.openxmlformats.org/officeDocument/2006/relationships/oleObject" Target="embeddings/oleObject1313.bin"/><Relationship Id="rId365" Type="http://schemas.openxmlformats.org/officeDocument/2006/relationships/image" Target="media/image171.wmf"/><Relationship Id="rId572" Type="http://schemas.openxmlformats.org/officeDocument/2006/relationships/image" Target="media/image275.wmf"/><Relationship Id="rId2046" Type="http://schemas.openxmlformats.org/officeDocument/2006/relationships/oleObject" Target="embeddings/oleObject987.bin"/><Relationship Id="rId2253" Type="http://schemas.openxmlformats.org/officeDocument/2006/relationships/image" Target="media/image1133.wmf"/><Relationship Id="rId2460" Type="http://schemas.openxmlformats.org/officeDocument/2006/relationships/oleObject" Target="embeddings/oleObject1194.bin"/><Relationship Id="rId225" Type="http://schemas.openxmlformats.org/officeDocument/2006/relationships/oleObject" Target="embeddings/oleObject98.bin"/><Relationship Id="rId432" Type="http://schemas.openxmlformats.org/officeDocument/2006/relationships/oleObject" Target="embeddings/oleObject201.bin"/><Relationship Id="rId877" Type="http://schemas.openxmlformats.org/officeDocument/2006/relationships/oleObject" Target="embeddings/oleObject423.bin"/><Relationship Id="rId1062" Type="http://schemas.openxmlformats.org/officeDocument/2006/relationships/image" Target="media/image527.wmf"/><Relationship Id="rId2113" Type="http://schemas.openxmlformats.org/officeDocument/2006/relationships/image" Target="media/image1063.wmf"/><Relationship Id="rId2320" Type="http://schemas.openxmlformats.org/officeDocument/2006/relationships/oleObject" Target="embeddings/oleObject1124.bin"/><Relationship Id="rId2558" Type="http://schemas.openxmlformats.org/officeDocument/2006/relationships/oleObject" Target="embeddings/oleObject1243.bin"/><Relationship Id="rId2765" Type="http://schemas.openxmlformats.org/officeDocument/2006/relationships/oleObject" Target="embeddings/oleObject1346.bin"/><Relationship Id="rId737" Type="http://schemas.openxmlformats.org/officeDocument/2006/relationships/oleObject" Target="embeddings/oleObject353.bin"/><Relationship Id="rId944" Type="http://schemas.openxmlformats.org/officeDocument/2006/relationships/image" Target="media/image461.wmf"/><Relationship Id="rId1367" Type="http://schemas.openxmlformats.org/officeDocument/2006/relationships/oleObject" Target="embeddings/oleObject644.bin"/><Relationship Id="rId1574" Type="http://schemas.openxmlformats.org/officeDocument/2006/relationships/oleObject" Target="embeddings/oleObject752.bin"/><Relationship Id="rId1781" Type="http://schemas.openxmlformats.org/officeDocument/2006/relationships/oleObject" Target="embeddings/oleObject855.bin"/><Relationship Id="rId2418" Type="http://schemas.openxmlformats.org/officeDocument/2006/relationships/oleObject" Target="embeddings/oleObject1173.bin"/><Relationship Id="rId2625" Type="http://schemas.openxmlformats.org/officeDocument/2006/relationships/image" Target="media/image1319.wmf"/><Relationship Id="rId73" Type="http://schemas.openxmlformats.org/officeDocument/2006/relationships/image" Target="media/image25.wmf"/><Relationship Id="rId804" Type="http://schemas.openxmlformats.org/officeDocument/2006/relationships/image" Target="media/image391.wmf"/><Relationship Id="rId1227" Type="http://schemas.openxmlformats.org/officeDocument/2006/relationships/oleObject" Target="embeddings/oleObject574.bin"/><Relationship Id="rId1434" Type="http://schemas.openxmlformats.org/officeDocument/2006/relationships/image" Target="media/image725.wmf"/><Relationship Id="rId1641" Type="http://schemas.openxmlformats.org/officeDocument/2006/relationships/image" Target="media/image828.wmf"/><Relationship Id="rId1879" Type="http://schemas.openxmlformats.org/officeDocument/2006/relationships/oleObject" Target="embeddings/oleObject904.bin"/><Relationship Id="rId1501" Type="http://schemas.openxmlformats.org/officeDocument/2006/relationships/image" Target="media/image758.wmf"/><Relationship Id="rId1739" Type="http://schemas.openxmlformats.org/officeDocument/2006/relationships/oleObject" Target="embeddings/oleObject834.bin"/><Relationship Id="rId1946" Type="http://schemas.openxmlformats.org/officeDocument/2006/relationships/image" Target="media/image980.wmf"/><Relationship Id="rId1806" Type="http://schemas.openxmlformats.org/officeDocument/2006/relationships/image" Target="media/image910.wmf"/><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oleObject" Target="embeddings/oleObject998.bin"/><Relationship Id="rId2275" Type="http://schemas.openxmlformats.org/officeDocument/2006/relationships/image" Target="media/image1144.wmf"/><Relationship Id="rId247" Type="http://schemas.openxmlformats.org/officeDocument/2006/relationships/oleObject" Target="embeddings/oleObject109.bin"/><Relationship Id="rId899" Type="http://schemas.openxmlformats.org/officeDocument/2006/relationships/oleObject" Target="embeddings/oleObject434.bin"/><Relationship Id="rId1084" Type="http://schemas.openxmlformats.org/officeDocument/2006/relationships/image" Target="media/image538.wmf"/><Relationship Id="rId2482" Type="http://schemas.openxmlformats.org/officeDocument/2006/relationships/oleObject" Target="embeddings/oleObject1205.bin"/><Relationship Id="rId2787" Type="http://schemas.openxmlformats.org/officeDocument/2006/relationships/oleObject" Target="embeddings/oleObject1357.bin"/><Relationship Id="rId107" Type="http://schemas.openxmlformats.org/officeDocument/2006/relationships/image" Target="media/image42.wmf"/><Relationship Id="rId454" Type="http://schemas.openxmlformats.org/officeDocument/2006/relationships/oleObject" Target="embeddings/oleObject212.bin"/><Relationship Id="rId661" Type="http://schemas.openxmlformats.org/officeDocument/2006/relationships/oleObject" Target="embeddings/oleObject315.bin"/><Relationship Id="rId759" Type="http://schemas.openxmlformats.org/officeDocument/2006/relationships/oleObject" Target="embeddings/oleObject364.bin"/><Relationship Id="rId966" Type="http://schemas.openxmlformats.org/officeDocument/2006/relationships/image" Target="media/image472.wmf"/><Relationship Id="rId1291" Type="http://schemas.openxmlformats.org/officeDocument/2006/relationships/oleObject" Target="embeddings/oleObject606.bin"/><Relationship Id="rId1389" Type="http://schemas.openxmlformats.org/officeDocument/2006/relationships/oleObject" Target="embeddings/oleObject655.bin"/><Relationship Id="rId1596" Type="http://schemas.openxmlformats.org/officeDocument/2006/relationships/oleObject" Target="embeddings/oleObject763.bin"/><Relationship Id="rId2135" Type="http://schemas.openxmlformats.org/officeDocument/2006/relationships/image" Target="media/image1074.wmf"/><Relationship Id="rId2342" Type="http://schemas.openxmlformats.org/officeDocument/2006/relationships/oleObject" Target="embeddings/oleObject1135.bin"/><Relationship Id="rId2647" Type="http://schemas.openxmlformats.org/officeDocument/2006/relationships/image" Target="media/image1330.emf"/><Relationship Id="rId314" Type="http://schemas.openxmlformats.org/officeDocument/2006/relationships/oleObject" Target="embeddings/oleObject142.bin"/><Relationship Id="rId521" Type="http://schemas.openxmlformats.org/officeDocument/2006/relationships/oleObject" Target="embeddings/oleObject245.bin"/><Relationship Id="rId619" Type="http://schemas.openxmlformats.org/officeDocument/2006/relationships/oleObject" Target="embeddings/oleObject294.bin"/><Relationship Id="rId1151" Type="http://schemas.openxmlformats.org/officeDocument/2006/relationships/image" Target="media/image579.emf"/><Relationship Id="rId1249" Type="http://schemas.openxmlformats.org/officeDocument/2006/relationships/oleObject" Target="embeddings/oleObject585.bin"/><Relationship Id="rId2202" Type="http://schemas.openxmlformats.org/officeDocument/2006/relationships/oleObject" Target="embeddings/oleObject1065.bin"/><Relationship Id="rId95" Type="http://schemas.openxmlformats.org/officeDocument/2006/relationships/image" Target="media/image36.wmf"/><Relationship Id="rId826" Type="http://schemas.openxmlformats.org/officeDocument/2006/relationships/image" Target="media/image402.wmf"/><Relationship Id="rId1011" Type="http://schemas.openxmlformats.org/officeDocument/2006/relationships/oleObject" Target="embeddings/oleObject490.bin"/><Relationship Id="rId1109" Type="http://schemas.openxmlformats.org/officeDocument/2006/relationships/image" Target="media/image551.wmf"/><Relationship Id="rId1456" Type="http://schemas.openxmlformats.org/officeDocument/2006/relationships/image" Target="media/image736.wmf"/><Relationship Id="rId1663" Type="http://schemas.openxmlformats.org/officeDocument/2006/relationships/oleObject" Target="embeddings/oleObject796.bin"/><Relationship Id="rId1870" Type="http://schemas.openxmlformats.org/officeDocument/2006/relationships/image" Target="media/image942.wmf"/><Relationship Id="rId1968" Type="http://schemas.openxmlformats.org/officeDocument/2006/relationships/oleObject" Target="embeddings/oleObject948.bin"/><Relationship Id="rId2507" Type="http://schemas.openxmlformats.org/officeDocument/2006/relationships/image" Target="media/image1260.wmf"/><Relationship Id="rId2714" Type="http://schemas.openxmlformats.org/officeDocument/2006/relationships/image" Target="media/image1363.wmf"/><Relationship Id="rId1316" Type="http://schemas.openxmlformats.org/officeDocument/2006/relationships/image" Target="media/image671.emf"/><Relationship Id="rId1523" Type="http://schemas.openxmlformats.org/officeDocument/2006/relationships/image" Target="media/image769.wmf"/><Relationship Id="rId1730" Type="http://schemas.openxmlformats.org/officeDocument/2006/relationships/image" Target="media/image872.wmf"/><Relationship Id="rId22" Type="http://schemas.openxmlformats.org/officeDocument/2006/relationships/hyperlink" Target="http://mrl.sci.utah.edu/software/febio" TargetMode="External"/><Relationship Id="rId1828" Type="http://schemas.openxmlformats.org/officeDocument/2006/relationships/image" Target="media/image921.wmf"/><Relationship Id="rId171" Type="http://schemas.openxmlformats.org/officeDocument/2006/relationships/oleObject" Target="embeddings/oleObject71.bin"/><Relationship Id="rId2297" Type="http://schemas.openxmlformats.org/officeDocument/2006/relationships/image" Target="media/image1155.wmf"/><Relationship Id="rId269" Type="http://schemas.openxmlformats.org/officeDocument/2006/relationships/image" Target="media/image123.wmf"/><Relationship Id="rId476" Type="http://schemas.openxmlformats.org/officeDocument/2006/relationships/oleObject" Target="embeddings/oleObject223.bin"/><Relationship Id="rId683" Type="http://schemas.openxmlformats.org/officeDocument/2006/relationships/oleObject" Target="embeddings/oleObject326.bin"/><Relationship Id="rId890" Type="http://schemas.openxmlformats.org/officeDocument/2006/relationships/image" Target="media/image434.wmf"/><Relationship Id="rId2157" Type="http://schemas.openxmlformats.org/officeDocument/2006/relationships/image" Target="media/image1085.wmf"/><Relationship Id="rId2364" Type="http://schemas.openxmlformats.org/officeDocument/2006/relationships/oleObject" Target="embeddings/oleObject1146.bin"/><Relationship Id="rId2571" Type="http://schemas.openxmlformats.org/officeDocument/2006/relationships/image" Target="media/image1292.wmf"/><Relationship Id="rId129" Type="http://schemas.openxmlformats.org/officeDocument/2006/relationships/image" Target="media/image53.wmf"/><Relationship Id="rId336" Type="http://schemas.openxmlformats.org/officeDocument/2006/relationships/oleObject" Target="embeddings/oleObject153.bin"/><Relationship Id="rId543" Type="http://schemas.openxmlformats.org/officeDocument/2006/relationships/oleObject" Target="embeddings/oleObject256.bin"/><Relationship Id="rId988" Type="http://schemas.openxmlformats.org/officeDocument/2006/relationships/image" Target="media/image483.wmf"/><Relationship Id="rId1173" Type="http://schemas.openxmlformats.org/officeDocument/2006/relationships/oleObject" Target="embeddings/oleObject555.bin"/><Relationship Id="rId1380" Type="http://schemas.openxmlformats.org/officeDocument/2006/relationships/image" Target="media/image703.emf"/><Relationship Id="rId2017" Type="http://schemas.openxmlformats.org/officeDocument/2006/relationships/image" Target="media/image1015.wmf"/><Relationship Id="rId2224" Type="http://schemas.openxmlformats.org/officeDocument/2006/relationships/oleObject" Target="embeddings/oleObject1076.bin"/><Relationship Id="rId2669" Type="http://schemas.openxmlformats.org/officeDocument/2006/relationships/image" Target="media/image1341.emf"/><Relationship Id="rId403" Type="http://schemas.openxmlformats.org/officeDocument/2006/relationships/image" Target="media/image190.wmf"/><Relationship Id="rId750" Type="http://schemas.openxmlformats.org/officeDocument/2006/relationships/image" Target="media/image364.wmf"/><Relationship Id="rId848" Type="http://schemas.openxmlformats.org/officeDocument/2006/relationships/image" Target="media/image413.wmf"/><Relationship Id="rId1033" Type="http://schemas.openxmlformats.org/officeDocument/2006/relationships/image" Target="media/image511.emf"/><Relationship Id="rId1478" Type="http://schemas.openxmlformats.org/officeDocument/2006/relationships/oleObject" Target="embeddings/oleObject704.bin"/><Relationship Id="rId1685" Type="http://schemas.openxmlformats.org/officeDocument/2006/relationships/oleObject" Target="embeddings/oleObject807.bin"/><Relationship Id="rId1892" Type="http://schemas.openxmlformats.org/officeDocument/2006/relationships/image" Target="media/image953.wmf"/><Relationship Id="rId2431" Type="http://schemas.openxmlformats.org/officeDocument/2006/relationships/image" Target="media/image1222.wmf"/><Relationship Id="rId2529" Type="http://schemas.openxmlformats.org/officeDocument/2006/relationships/image" Target="media/image1271.wmf"/><Relationship Id="rId2736" Type="http://schemas.openxmlformats.org/officeDocument/2006/relationships/image" Target="media/image1374.wmf"/><Relationship Id="rId610" Type="http://schemas.openxmlformats.org/officeDocument/2006/relationships/image" Target="media/image294.wmf"/><Relationship Id="rId708" Type="http://schemas.openxmlformats.org/officeDocument/2006/relationships/image" Target="media/image343.wmf"/><Relationship Id="rId915" Type="http://schemas.openxmlformats.org/officeDocument/2006/relationships/oleObject" Target="embeddings/oleObject442.bin"/><Relationship Id="rId1240" Type="http://schemas.openxmlformats.org/officeDocument/2006/relationships/image" Target="media/image633.wmf"/><Relationship Id="rId1338" Type="http://schemas.openxmlformats.org/officeDocument/2006/relationships/image" Target="media/image682.emf"/><Relationship Id="rId1545" Type="http://schemas.openxmlformats.org/officeDocument/2006/relationships/image" Target="media/image780.wmf"/><Relationship Id="rId1100" Type="http://schemas.openxmlformats.org/officeDocument/2006/relationships/image" Target="media/image546.wmf"/><Relationship Id="rId1405" Type="http://schemas.openxmlformats.org/officeDocument/2006/relationships/oleObject" Target="embeddings/oleObject667.bin"/><Relationship Id="rId1752" Type="http://schemas.openxmlformats.org/officeDocument/2006/relationships/image" Target="media/image883.wmf"/><Relationship Id="rId44" Type="http://schemas.openxmlformats.org/officeDocument/2006/relationships/image" Target="media/image11.wmf"/><Relationship Id="rId1612" Type="http://schemas.openxmlformats.org/officeDocument/2006/relationships/oleObject" Target="embeddings/oleObject771.bin"/><Relationship Id="rId1917" Type="http://schemas.openxmlformats.org/officeDocument/2006/relationships/oleObject" Target="embeddings/oleObject923.bin"/><Relationship Id="rId193" Type="http://schemas.openxmlformats.org/officeDocument/2006/relationships/oleObject" Target="embeddings/oleObject82.bin"/><Relationship Id="rId498" Type="http://schemas.openxmlformats.org/officeDocument/2006/relationships/image" Target="media/image238.wmf"/><Relationship Id="rId2081" Type="http://schemas.openxmlformats.org/officeDocument/2006/relationships/image" Target="media/image1047.wmf"/><Relationship Id="rId2179" Type="http://schemas.openxmlformats.org/officeDocument/2006/relationships/image" Target="media/image1096.wmf"/><Relationship Id="rId260" Type="http://schemas.openxmlformats.org/officeDocument/2006/relationships/oleObject" Target="embeddings/oleObject115.bin"/><Relationship Id="rId2386" Type="http://schemas.openxmlformats.org/officeDocument/2006/relationships/oleObject" Target="embeddings/oleObject1157.bin"/><Relationship Id="rId2593" Type="http://schemas.openxmlformats.org/officeDocument/2006/relationships/image" Target="media/image1303.wmf"/><Relationship Id="rId120" Type="http://schemas.openxmlformats.org/officeDocument/2006/relationships/oleObject" Target="embeddings/oleObject46.bin"/><Relationship Id="rId358" Type="http://schemas.openxmlformats.org/officeDocument/2006/relationships/oleObject" Target="embeddings/oleObject164.bin"/><Relationship Id="rId565" Type="http://schemas.openxmlformats.org/officeDocument/2006/relationships/oleObject" Target="embeddings/oleObject267.bin"/><Relationship Id="rId772" Type="http://schemas.openxmlformats.org/officeDocument/2006/relationships/image" Target="media/image375.wmf"/><Relationship Id="rId1195" Type="http://schemas.openxmlformats.org/officeDocument/2006/relationships/image" Target="media/image606.emf"/><Relationship Id="rId2039" Type="http://schemas.openxmlformats.org/officeDocument/2006/relationships/image" Target="media/image1026.wmf"/><Relationship Id="rId2246" Type="http://schemas.openxmlformats.org/officeDocument/2006/relationships/oleObject" Target="embeddings/oleObject1087.bin"/><Relationship Id="rId2453" Type="http://schemas.openxmlformats.org/officeDocument/2006/relationships/image" Target="media/image1233.wmf"/><Relationship Id="rId2660" Type="http://schemas.openxmlformats.org/officeDocument/2006/relationships/oleObject" Target="embeddings/oleObject1294.bin"/><Relationship Id="rId218" Type="http://schemas.openxmlformats.org/officeDocument/2006/relationships/image" Target="media/image97.wmf"/><Relationship Id="rId425" Type="http://schemas.openxmlformats.org/officeDocument/2006/relationships/image" Target="media/image201.wmf"/><Relationship Id="rId632" Type="http://schemas.openxmlformats.org/officeDocument/2006/relationships/image" Target="media/image305.wmf"/><Relationship Id="rId1055" Type="http://schemas.openxmlformats.org/officeDocument/2006/relationships/oleObject" Target="embeddings/oleObject505.bin"/><Relationship Id="rId1262" Type="http://schemas.openxmlformats.org/officeDocument/2006/relationships/image" Target="media/image644.emf"/><Relationship Id="rId2106" Type="http://schemas.openxmlformats.org/officeDocument/2006/relationships/oleObject" Target="embeddings/oleObject1017.bin"/><Relationship Id="rId2313" Type="http://schemas.openxmlformats.org/officeDocument/2006/relationships/image" Target="media/image1163.wmf"/><Relationship Id="rId2520" Type="http://schemas.openxmlformats.org/officeDocument/2006/relationships/oleObject" Target="embeddings/oleObject1224.bin"/><Relationship Id="rId2758" Type="http://schemas.openxmlformats.org/officeDocument/2006/relationships/image" Target="media/image1385.wmf"/><Relationship Id="rId937" Type="http://schemas.openxmlformats.org/officeDocument/2006/relationships/oleObject" Target="embeddings/oleObject453.bin"/><Relationship Id="rId1122" Type="http://schemas.openxmlformats.org/officeDocument/2006/relationships/oleObject" Target="embeddings/oleObject538.bin"/><Relationship Id="rId1567" Type="http://schemas.openxmlformats.org/officeDocument/2006/relationships/image" Target="media/image791.wmf"/><Relationship Id="rId1774" Type="http://schemas.openxmlformats.org/officeDocument/2006/relationships/image" Target="media/image894.wmf"/><Relationship Id="rId1981" Type="http://schemas.openxmlformats.org/officeDocument/2006/relationships/image" Target="media/image997.wmf"/><Relationship Id="rId2618" Type="http://schemas.openxmlformats.org/officeDocument/2006/relationships/oleObject" Target="embeddings/oleObject1273.bin"/><Relationship Id="rId66" Type="http://schemas.openxmlformats.org/officeDocument/2006/relationships/oleObject" Target="embeddings/oleObject19.bin"/><Relationship Id="rId1427" Type="http://schemas.openxmlformats.org/officeDocument/2006/relationships/oleObject" Target="embeddings/oleObject679.bin"/><Relationship Id="rId1634" Type="http://schemas.openxmlformats.org/officeDocument/2006/relationships/oleObject" Target="embeddings/oleObject782.bin"/><Relationship Id="rId1841" Type="http://schemas.openxmlformats.org/officeDocument/2006/relationships/oleObject" Target="embeddings/oleObject885.bin"/><Relationship Id="rId1939" Type="http://schemas.openxmlformats.org/officeDocument/2006/relationships/oleObject" Target="embeddings/oleObject934.bin"/><Relationship Id="rId1701" Type="http://schemas.openxmlformats.org/officeDocument/2006/relationships/oleObject" Target="embeddings/oleObject815.bin"/><Relationship Id="rId282" Type="http://schemas.openxmlformats.org/officeDocument/2006/relationships/oleObject" Target="embeddings/oleObject126.bin"/><Relationship Id="rId587" Type="http://schemas.openxmlformats.org/officeDocument/2006/relationships/oleObject" Target="embeddings/oleObject278.bin"/><Relationship Id="rId2170" Type="http://schemas.openxmlformats.org/officeDocument/2006/relationships/oleObject" Target="embeddings/oleObject1049.bin"/><Relationship Id="rId2268" Type="http://schemas.openxmlformats.org/officeDocument/2006/relationships/oleObject" Target="embeddings/oleObject1098.bin"/><Relationship Id="rId8" Type="http://schemas.openxmlformats.org/officeDocument/2006/relationships/image" Target="media/image1.emf"/><Relationship Id="rId142" Type="http://schemas.openxmlformats.org/officeDocument/2006/relationships/image" Target="media/image59.wmf"/><Relationship Id="rId447" Type="http://schemas.openxmlformats.org/officeDocument/2006/relationships/image" Target="media/image212.emf"/><Relationship Id="rId794" Type="http://schemas.openxmlformats.org/officeDocument/2006/relationships/image" Target="media/image386.wmf"/><Relationship Id="rId1077" Type="http://schemas.openxmlformats.org/officeDocument/2006/relationships/oleObject" Target="embeddings/oleObject516.bin"/><Relationship Id="rId2030" Type="http://schemas.openxmlformats.org/officeDocument/2006/relationships/oleObject" Target="embeddings/oleObject979.bin"/><Relationship Id="rId2128" Type="http://schemas.openxmlformats.org/officeDocument/2006/relationships/oleObject" Target="embeddings/oleObject1028.bin"/><Relationship Id="rId2475" Type="http://schemas.openxmlformats.org/officeDocument/2006/relationships/image" Target="media/image1244.wmf"/><Relationship Id="rId2682" Type="http://schemas.openxmlformats.org/officeDocument/2006/relationships/oleObject" Target="embeddings/oleObject1305.bin"/><Relationship Id="rId654" Type="http://schemas.openxmlformats.org/officeDocument/2006/relationships/image" Target="media/image316.wmf"/><Relationship Id="rId861" Type="http://schemas.openxmlformats.org/officeDocument/2006/relationships/oleObject" Target="embeddings/oleObject415.bin"/><Relationship Id="rId959" Type="http://schemas.openxmlformats.org/officeDocument/2006/relationships/oleObject" Target="embeddings/oleObject464.bin"/><Relationship Id="rId1284" Type="http://schemas.openxmlformats.org/officeDocument/2006/relationships/image" Target="media/image655.emf"/><Relationship Id="rId1491" Type="http://schemas.openxmlformats.org/officeDocument/2006/relationships/image" Target="media/image753.wmf"/><Relationship Id="rId1589" Type="http://schemas.openxmlformats.org/officeDocument/2006/relationships/image" Target="media/image802.wmf"/><Relationship Id="rId2335" Type="http://schemas.openxmlformats.org/officeDocument/2006/relationships/image" Target="media/image1174.wmf"/><Relationship Id="rId2542" Type="http://schemas.openxmlformats.org/officeDocument/2006/relationships/oleObject" Target="embeddings/oleObject1235.bin"/><Relationship Id="rId307" Type="http://schemas.openxmlformats.org/officeDocument/2006/relationships/image" Target="media/image142.wmf"/><Relationship Id="rId514" Type="http://schemas.openxmlformats.org/officeDocument/2006/relationships/image" Target="media/image246.wmf"/><Relationship Id="rId721" Type="http://schemas.openxmlformats.org/officeDocument/2006/relationships/oleObject" Target="embeddings/oleObject345.bin"/><Relationship Id="rId1144" Type="http://schemas.openxmlformats.org/officeDocument/2006/relationships/image" Target="media/image572.png"/><Relationship Id="rId1351" Type="http://schemas.openxmlformats.org/officeDocument/2006/relationships/oleObject" Target="embeddings/oleObject636.bin"/><Relationship Id="rId1449" Type="http://schemas.openxmlformats.org/officeDocument/2006/relationships/oleObject" Target="embeddings/oleObject690.bin"/><Relationship Id="rId1796" Type="http://schemas.openxmlformats.org/officeDocument/2006/relationships/image" Target="media/image905.wmf"/><Relationship Id="rId2402" Type="http://schemas.openxmlformats.org/officeDocument/2006/relationships/oleObject" Target="embeddings/oleObject1165.bin"/><Relationship Id="rId88" Type="http://schemas.openxmlformats.org/officeDocument/2006/relationships/oleObject" Target="embeddings/oleObject30.bin"/><Relationship Id="rId819" Type="http://schemas.openxmlformats.org/officeDocument/2006/relationships/oleObject" Target="embeddings/oleObject394.bin"/><Relationship Id="rId1004" Type="http://schemas.openxmlformats.org/officeDocument/2006/relationships/image" Target="media/image491.wmf"/><Relationship Id="rId1211" Type="http://schemas.openxmlformats.org/officeDocument/2006/relationships/oleObject" Target="embeddings/oleObject566.bin"/><Relationship Id="rId1656" Type="http://schemas.openxmlformats.org/officeDocument/2006/relationships/image" Target="media/image835.wmf"/><Relationship Id="rId1863" Type="http://schemas.openxmlformats.org/officeDocument/2006/relationships/oleObject" Target="embeddings/oleObject896.bin"/><Relationship Id="rId2707" Type="http://schemas.openxmlformats.org/officeDocument/2006/relationships/oleObject" Target="embeddings/oleObject1317.bin"/><Relationship Id="rId1309" Type="http://schemas.openxmlformats.org/officeDocument/2006/relationships/oleObject" Target="embeddings/oleObject615.bin"/><Relationship Id="rId1516" Type="http://schemas.openxmlformats.org/officeDocument/2006/relationships/oleObject" Target="embeddings/oleObject723.bin"/><Relationship Id="rId1723" Type="http://schemas.openxmlformats.org/officeDocument/2006/relationships/oleObject" Target="embeddings/oleObject826.bin"/><Relationship Id="rId1930" Type="http://schemas.openxmlformats.org/officeDocument/2006/relationships/image" Target="media/image972.wmf"/><Relationship Id="rId15" Type="http://schemas.openxmlformats.org/officeDocument/2006/relationships/hyperlink" Target="http://mrl.sci.utah.edu/forums/" TargetMode="External"/><Relationship Id="rId2192" Type="http://schemas.openxmlformats.org/officeDocument/2006/relationships/oleObject" Target="embeddings/oleObject1060.bin"/><Relationship Id="rId164" Type="http://schemas.openxmlformats.org/officeDocument/2006/relationships/image" Target="media/image70.wmf"/><Relationship Id="rId371" Type="http://schemas.openxmlformats.org/officeDocument/2006/relationships/image" Target="media/image174.wmf"/><Relationship Id="rId2052" Type="http://schemas.openxmlformats.org/officeDocument/2006/relationships/oleObject" Target="embeddings/oleObject990.bin"/><Relationship Id="rId2497" Type="http://schemas.openxmlformats.org/officeDocument/2006/relationships/image" Target="media/image1255.wmf"/><Relationship Id="rId469" Type="http://schemas.openxmlformats.org/officeDocument/2006/relationships/image" Target="media/image223.wmf"/><Relationship Id="rId676" Type="http://schemas.openxmlformats.org/officeDocument/2006/relationships/image" Target="media/image327.wmf"/><Relationship Id="rId883" Type="http://schemas.openxmlformats.org/officeDocument/2006/relationships/oleObject" Target="embeddings/oleObject426.bin"/><Relationship Id="rId1099" Type="http://schemas.openxmlformats.org/officeDocument/2006/relationships/oleObject" Target="embeddings/oleObject527.bin"/><Relationship Id="rId2357" Type="http://schemas.openxmlformats.org/officeDocument/2006/relationships/image" Target="media/image1185.wmf"/><Relationship Id="rId2564" Type="http://schemas.openxmlformats.org/officeDocument/2006/relationships/oleObject" Target="embeddings/oleObject1246.bin"/><Relationship Id="rId231" Type="http://schemas.openxmlformats.org/officeDocument/2006/relationships/oleObject" Target="embeddings/oleObject101.bin"/><Relationship Id="rId329" Type="http://schemas.openxmlformats.org/officeDocument/2006/relationships/image" Target="media/image153.wmf"/><Relationship Id="rId536" Type="http://schemas.openxmlformats.org/officeDocument/2006/relationships/image" Target="media/image257.wmf"/><Relationship Id="rId1166" Type="http://schemas.openxmlformats.org/officeDocument/2006/relationships/image" Target="media/image588.wmf"/><Relationship Id="rId1373" Type="http://schemas.openxmlformats.org/officeDocument/2006/relationships/oleObject" Target="embeddings/oleObject647.bin"/><Relationship Id="rId2217" Type="http://schemas.openxmlformats.org/officeDocument/2006/relationships/image" Target="media/image1115.wmf"/><Relationship Id="rId2771" Type="http://schemas.openxmlformats.org/officeDocument/2006/relationships/oleObject" Target="embeddings/oleObject1349.bin"/><Relationship Id="rId743" Type="http://schemas.openxmlformats.org/officeDocument/2006/relationships/oleObject" Target="embeddings/oleObject356.bin"/><Relationship Id="rId950" Type="http://schemas.openxmlformats.org/officeDocument/2006/relationships/image" Target="media/image464.wmf"/><Relationship Id="rId1026" Type="http://schemas.openxmlformats.org/officeDocument/2006/relationships/image" Target="media/image504.emf"/><Relationship Id="rId1580" Type="http://schemas.openxmlformats.org/officeDocument/2006/relationships/oleObject" Target="embeddings/oleObject755.bin"/><Relationship Id="rId1678" Type="http://schemas.openxmlformats.org/officeDocument/2006/relationships/image" Target="media/image846.wmf"/><Relationship Id="rId1885" Type="http://schemas.openxmlformats.org/officeDocument/2006/relationships/oleObject" Target="embeddings/oleObject907.bin"/><Relationship Id="rId2424" Type="http://schemas.openxmlformats.org/officeDocument/2006/relationships/oleObject" Target="embeddings/oleObject1176.bin"/><Relationship Id="rId2631" Type="http://schemas.openxmlformats.org/officeDocument/2006/relationships/image" Target="media/image1322.wmf"/><Relationship Id="rId2729" Type="http://schemas.openxmlformats.org/officeDocument/2006/relationships/oleObject" Target="embeddings/oleObject1328.bin"/><Relationship Id="rId603" Type="http://schemas.openxmlformats.org/officeDocument/2006/relationships/oleObject" Target="embeddings/oleObject286.bin"/><Relationship Id="rId810" Type="http://schemas.openxmlformats.org/officeDocument/2006/relationships/image" Target="media/image394.wmf"/><Relationship Id="rId908" Type="http://schemas.openxmlformats.org/officeDocument/2006/relationships/image" Target="media/image443.wmf"/><Relationship Id="rId1233" Type="http://schemas.openxmlformats.org/officeDocument/2006/relationships/oleObject" Target="embeddings/oleObject577.bin"/><Relationship Id="rId1440" Type="http://schemas.openxmlformats.org/officeDocument/2006/relationships/image" Target="media/image728.wmf"/><Relationship Id="rId1538" Type="http://schemas.openxmlformats.org/officeDocument/2006/relationships/oleObject" Target="embeddings/oleObject734.bin"/><Relationship Id="rId1300" Type="http://schemas.openxmlformats.org/officeDocument/2006/relationships/image" Target="media/image663.emf"/><Relationship Id="rId1745" Type="http://schemas.openxmlformats.org/officeDocument/2006/relationships/oleObject" Target="embeddings/oleObject837.bin"/><Relationship Id="rId1952" Type="http://schemas.openxmlformats.org/officeDocument/2006/relationships/image" Target="media/image983.wmf"/><Relationship Id="rId37" Type="http://schemas.openxmlformats.org/officeDocument/2006/relationships/oleObject" Target="embeddings/oleObject5.bin"/><Relationship Id="rId1605" Type="http://schemas.openxmlformats.org/officeDocument/2006/relationships/image" Target="media/image810.wmf"/><Relationship Id="rId1812" Type="http://schemas.openxmlformats.org/officeDocument/2006/relationships/image" Target="media/image913.wmf"/><Relationship Id="rId186" Type="http://schemas.openxmlformats.org/officeDocument/2006/relationships/image" Target="media/image81.wmf"/><Relationship Id="rId393" Type="http://schemas.openxmlformats.org/officeDocument/2006/relationships/image" Target="media/image185.wmf"/><Relationship Id="rId2074" Type="http://schemas.openxmlformats.org/officeDocument/2006/relationships/oleObject" Target="embeddings/oleObject1001.bin"/><Relationship Id="rId2281" Type="http://schemas.openxmlformats.org/officeDocument/2006/relationships/image" Target="media/image1147.wmf"/><Relationship Id="rId253" Type="http://schemas.openxmlformats.org/officeDocument/2006/relationships/oleObject" Target="embeddings/oleObject112.bin"/><Relationship Id="rId460" Type="http://schemas.openxmlformats.org/officeDocument/2006/relationships/oleObject" Target="embeddings/oleObject215.bin"/><Relationship Id="rId698" Type="http://schemas.openxmlformats.org/officeDocument/2006/relationships/image" Target="media/image338.wmf"/><Relationship Id="rId1090" Type="http://schemas.openxmlformats.org/officeDocument/2006/relationships/image" Target="media/image541.wmf"/><Relationship Id="rId2141" Type="http://schemas.openxmlformats.org/officeDocument/2006/relationships/image" Target="media/image1077.wmf"/><Relationship Id="rId2379" Type="http://schemas.openxmlformats.org/officeDocument/2006/relationships/image" Target="media/image1196.wmf"/><Relationship Id="rId2586" Type="http://schemas.openxmlformats.org/officeDocument/2006/relationships/oleObject" Target="embeddings/oleObject1257.bin"/><Relationship Id="rId2793" Type="http://schemas.openxmlformats.org/officeDocument/2006/relationships/oleObject" Target="embeddings/oleObject1360.bin"/><Relationship Id="rId113" Type="http://schemas.openxmlformats.org/officeDocument/2006/relationships/image" Target="media/image45.wmf"/><Relationship Id="rId320" Type="http://schemas.openxmlformats.org/officeDocument/2006/relationships/oleObject" Target="embeddings/oleObject145.bin"/><Relationship Id="rId558" Type="http://schemas.openxmlformats.org/officeDocument/2006/relationships/image" Target="media/image268.wmf"/><Relationship Id="rId765" Type="http://schemas.openxmlformats.org/officeDocument/2006/relationships/oleObject" Target="embeddings/oleObject367.bin"/><Relationship Id="rId972" Type="http://schemas.openxmlformats.org/officeDocument/2006/relationships/image" Target="media/image475.wmf"/><Relationship Id="rId1188" Type="http://schemas.openxmlformats.org/officeDocument/2006/relationships/image" Target="media/image601.wmf"/><Relationship Id="rId1395" Type="http://schemas.openxmlformats.org/officeDocument/2006/relationships/oleObject" Target="embeddings/oleObject659.bin"/><Relationship Id="rId2001" Type="http://schemas.openxmlformats.org/officeDocument/2006/relationships/image" Target="media/image1007.wmf"/><Relationship Id="rId2239" Type="http://schemas.openxmlformats.org/officeDocument/2006/relationships/image" Target="media/image1126.wmf"/><Relationship Id="rId2446" Type="http://schemas.openxmlformats.org/officeDocument/2006/relationships/oleObject" Target="embeddings/oleObject1187.bin"/><Relationship Id="rId2653" Type="http://schemas.openxmlformats.org/officeDocument/2006/relationships/image" Target="media/image1333.wmf"/><Relationship Id="rId418" Type="http://schemas.openxmlformats.org/officeDocument/2006/relationships/oleObject" Target="embeddings/oleObject194.bin"/><Relationship Id="rId625" Type="http://schemas.openxmlformats.org/officeDocument/2006/relationships/oleObject" Target="embeddings/oleObject297.bin"/><Relationship Id="rId832" Type="http://schemas.openxmlformats.org/officeDocument/2006/relationships/image" Target="media/image405.wmf"/><Relationship Id="rId1048" Type="http://schemas.openxmlformats.org/officeDocument/2006/relationships/image" Target="media/image520.wmf"/><Relationship Id="rId1255" Type="http://schemas.openxmlformats.org/officeDocument/2006/relationships/oleObject" Target="embeddings/oleObject588.bin"/><Relationship Id="rId1462" Type="http://schemas.openxmlformats.org/officeDocument/2006/relationships/image" Target="media/image739.wmf"/><Relationship Id="rId2306" Type="http://schemas.openxmlformats.org/officeDocument/2006/relationships/oleObject" Target="embeddings/oleObject1117.bin"/><Relationship Id="rId2513" Type="http://schemas.openxmlformats.org/officeDocument/2006/relationships/image" Target="media/image1263.wmf"/><Relationship Id="rId1115" Type="http://schemas.openxmlformats.org/officeDocument/2006/relationships/image" Target="media/image554.wmf"/><Relationship Id="rId1322" Type="http://schemas.openxmlformats.org/officeDocument/2006/relationships/image" Target="media/image674.emf"/><Relationship Id="rId1767" Type="http://schemas.openxmlformats.org/officeDocument/2006/relationships/oleObject" Target="embeddings/oleObject848.bin"/><Relationship Id="rId1974" Type="http://schemas.openxmlformats.org/officeDocument/2006/relationships/oleObject" Target="embeddings/oleObject951.bin"/><Relationship Id="rId2720" Type="http://schemas.openxmlformats.org/officeDocument/2006/relationships/image" Target="media/image1366.wmf"/><Relationship Id="rId59" Type="http://schemas.openxmlformats.org/officeDocument/2006/relationships/image" Target="media/image18.wmf"/><Relationship Id="rId1627" Type="http://schemas.openxmlformats.org/officeDocument/2006/relationships/image" Target="media/image821.wmf"/><Relationship Id="rId1834" Type="http://schemas.openxmlformats.org/officeDocument/2006/relationships/image" Target="media/image924.wmf"/><Relationship Id="rId2096" Type="http://schemas.openxmlformats.org/officeDocument/2006/relationships/oleObject" Target="embeddings/oleObject1012.bin"/><Relationship Id="rId1901" Type="http://schemas.openxmlformats.org/officeDocument/2006/relationships/oleObject" Target="embeddings/oleObject915.bin"/><Relationship Id="rId275" Type="http://schemas.openxmlformats.org/officeDocument/2006/relationships/image" Target="media/image126.wmf"/><Relationship Id="rId482" Type="http://schemas.openxmlformats.org/officeDocument/2006/relationships/image" Target="media/image230.wmf"/><Relationship Id="rId2163" Type="http://schemas.openxmlformats.org/officeDocument/2006/relationships/image" Target="media/image1088.wmf"/><Relationship Id="rId2370" Type="http://schemas.openxmlformats.org/officeDocument/2006/relationships/oleObject" Target="embeddings/oleObject1149.bin"/><Relationship Id="rId135" Type="http://schemas.openxmlformats.org/officeDocument/2006/relationships/oleObject" Target="embeddings/oleObject53.bin"/><Relationship Id="rId342" Type="http://schemas.openxmlformats.org/officeDocument/2006/relationships/oleObject" Target="embeddings/oleObject156.bin"/><Relationship Id="rId787" Type="http://schemas.openxmlformats.org/officeDocument/2006/relationships/oleObject" Target="embeddings/oleObject378.bin"/><Relationship Id="rId994" Type="http://schemas.openxmlformats.org/officeDocument/2006/relationships/image" Target="media/image486.wmf"/><Relationship Id="rId2023" Type="http://schemas.openxmlformats.org/officeDocument/2006/relationships/image" Target="media/image1018.wmf"/><Relationship Id="rId2230" Type="http://schemas.openxmlformats.org/officeDocument/2006/relationships/oleObject" Target="embeddings/oleObject1079.bin"/><Relationship Id="rId2468" Type="http://schemas.openxmlformats.org/officeDocument/2006/relationships/oleObject" Target="embeddings/oleObject1198.bin"/><Relationship Id="rId2675" Type="http://schemas.openxmlformats.org/officeDocument/2006/relationships/image" Target="media/image1344.wmf"/><Relationship Id="rId202" Type="http://schemas.openxmlformats.org/officeDocument/2006/relationships/image" Target="media/image89.wmf"/><Relationship Id="rId647" Type="http://schemas.openxmlformats.org/officeDocument/2006/relationships/oleObject" Target="embeddings/oleObject308.bin"/><Relationship Id="rId854" Type="http://schemas.openxmlformats.org/officeDocument/2006/relationships/image" Target="media/image416.wmf"/><Relationship Id="rId1277" Type="http://schemas.openxmlformats.org/officeDocument/2006/relationships/oleObject" Target="embeddings/oleObject599.bin"/><Relationship Id="rId1484" Type="http://schemas.openxmlformats.org/officeDocument/2006/relationships/oleObject" Target="embeddings/oleObject707.bin"/><Relationship Id="rId1691" Type="http://schemas.openxmlformats.org/officeDocument/2006/relationships/oleObject" Target="embeddings/oleObject810.bin"/><Relationship Id="rId2328" Type="http://schemas.openxmlformats.org/officeDocument/2006/relationships/oleObject" Target="embeddings/oleObject1128.bin"/><Relationship Id="rId2535" Type="http://schemas.openxmlformats.org/officeDocument/2006/relationships/image" Target="media/image1274.wmf"/><Relationship Id="rId2742" Type="http://schemas.openxmlformats.org/officeDocument/2006/relationships/image" Target="media/image1377.wmf"/><Relationship Id="rId507" Type="http://schemas.openxmlformats.org/officeDocument/2006/relationships/oleObject" Target="embeddings/oleObject238.bin"/><Relationship Id="rId714" Type="http://schemas.openxmlformats.org/officeDocument/2006/relationships/image" Target="media/image346.wmf"/><Relationship Id="rId921" Type="http://schemas.openxmlformats.org/officeDocument/2006/relationships/oleObject" Target="embeddings/oleObject445.bin"/><Relationship Id="rId1137" Type="http://schemas.openxmlformats.org/officeDocument/2006/relationships/oleObject" Target="embeddings/oleObject542.bin"/><Relationship Id="rId1344" Type="http://schemas.openxmlformats.org/officeDocument/2006/relationships/image" Target="media/image685.emf"/><Relationship Id="rId1551" Type="http://schemas.openxmlformats.org/officeDocument/2006/relationships/image" Target="media/image783.wmf"/><Relationship Id="rId1789" Type="http://schemas.openxmlformats.org/officeDocument/2006/relationships/oleObject" Target="embeddings/oleObject859.bin"/><Relationship Id="rId1996" Type="http://schemas.openxmlformats.org/officeDocument/2006/relationships/oleObject" Target="embeddings/oleObject962.bin"/><Relationship Id="rId2602" Type="http://schemas.openxmlformats.org/officeDocument/2006/relationships/oleObject" Target="embeddings/oleObject1265.bin"/><Relationship Id="rId50" Type="http://schemas.openxmlformats.org/officeDocument/2006/relationships/oleObject" Target="embeddings/oleObject11.bin"/><Relationship Id="rId1204" Type="http://schemas.openxmlformats.org/officeDocument/2006/relationships/image" Target="media/image613.emf"/><Relationship Id="rId1411" Type="http://schemas.openxmlformats.org/officeDocument/2006/relationships/oleObject" Target="embeddings/oleObject671.bin"/><Relationship Id="rId1649" Type="http://schemas.openxmlformats.org/officeDocument/2006/relationships/image" Target="media/image832.wmf"/><Relationship Id="rId1856" Type="http://schemas.openxmlformats.org/officeDocument/2006/relationships/image" Target="media/image935.wmf"/><Relationship Id="rId1509" Type="http://schemas.openxmlformats.org/officeDocument/2006/relationships/image" Target="media/image762.wmf"/><Relationship Id="rId1716" Type="http://schemas.openxmlformats.org/officeDocument/2006/relationships/image" Target="media/image865.wmf"/><Relationship Id="rId1923" Type="http://schemas.openxmlformats.org/officeDocument/2006/relationships/oleObject" Target="embeddings/oleObject926.bin"/><Relationship Id="rId297" Type="http://schemas.openxmlformats.org/officeDocument/2006/relationships/image" Target="media/image137.wmf"/><Relationship Id="rId2185" Type="http://schemas.openxmlformats.org/officeDocument/2006/relationships/image" Target="media/image1099.wmf"/><Relationship Id="rId2392" Type="http://schemas.openxmlformats.org/officeDocument/2006/relationships/oleObject" Target="embeddings/oleObject1160.bin"/><Relationship Id="rId157" Type="http://schemas.openxmlformats.org/officeDocument/2006/relationships/oleObject" Target="embeddings/oleObject64.bin"/><Relationship Id="rId364" Type="http://schemas.openxmlformats.org/officeDocument/2006/relationships/oleObject" Target="embeddings/oleObject167.bin"/><Relationship Id="rId2045" Type="http://schemas.openxmlformats.org/officeDocument/2006/relationships/image" Target="media/image1029.wmf"/><Relationship Id="rId2697" Type="http://schemas.openxmlformats.org/officeDocument/2006/relationships/image" Target="media/image1355.wmf"/><Relationship Id="rId571" Type="http://schemas.openxmlformats.org/officeDocument/2006/relationships/oleObject" Target="embeddings/oleObject270.bin"/><Relationship Id="rId669" Type="http://schemas.openxmlformats.org/officeDocument/2006/relationships/oleObject" Target="embeddings/oleObject319.bin"/><Relationship Id="rId876" Type="http://schemas.openxmlformats.org/officeDocument/2006/relationships/image" Target="media/image427.wmf"/><Relationship Id="rId1299" Type="http://schemas.openxmlformats.org/officeDocument/2006/relationships/oleObject" Target="embeddings/oleObject610.bin"/><Relationship Id="rId2252" Type="http://schemas.openxmlformats.org/officeDocument/2006/relationships/oleObject" Target="embeddings/oleObject1090.bin"/><Relationship Id="rId2557" Type="http://schemas.openxmlformats.org/officeDocument/2006/relationships/image" Target="media/image1285.wmf"/><Relationship Id="rId224" Type="http://schemas.openxmlformats.org/officeDocument/2006/relationships/image" Target="media/image100.wmf"/><Relationship Id="rId431" Type="http://schemas.openxmlformats.org/officeDocument/2006/relationships/image" Target="media/image204.wmf"/><Relationship Id="rId529" Type="http://schemas.openxmlformats.org/officeDocument/2006/relationships/oleObject" Target="embeddings/oleObject249.bin"/><Relationship Id="rId736" Type="http://schemas.openxmlformats.org/officeDocument/2006/relationships/image" Target="media/image357.wmf"/><Relationship Id="rId1061" Type="http://schemas.openxmlformats.org/officeDocument/2006/relationships/oleObject" Target="embeddings/oleObject508.bin"/><Relationship Id="rId1159" Type="http://schemas.openxmlformats.org/officeDocument/2006/relationships/oleObject" Target="embeddings/oleObject548.bin"/><Relationship Id="rId1366" Type="http://schemas.openxmlformats.org/officeDocument/2006/relationships/image" Target="media/image696.emf"/><Relationship Id="rId2112" Type="http://schemas.openxmlformats.org/officeDocument/2006/relationships/oleObject" Target="embeddings/oleObject1020.bin"/><Relationship Id="rId2417" Type="http://schemas.openxmlformats.org/officeDocument/2006/relationships/image" Target="media/image1215.wmf"/><Relationship Id="rId2764" Type="http://schemas.openxmlformats.org/officeDocument/2006/relationships/image" Target="media/image1388.wmf"/><Relationship Id="rId943" Type="http://schemas.openxmlformats.org/officeDocument/2006/relationships/oleObject" Target="embeddings/oleObject456.bin"/><Relationship Id="rId1019" Type="http://schemas.openxmlformats.org/officeDocument/2006/relationships/oleObject" Target="embeddings/oleObject494.bin"/><Relationship Id="rId1573" Type="http://schemas.openxmlformats.org/officeDocument/2006/relationships/image" Target="media/image794.wmf"/><Relationship Id="rId1780" Type="http://schemas.openxmlformats.org/officeDocument/2006/relationships/image" Target="media/image897.wmf"/><Relationship Id="rId1878" Type="http://schemas.openxmlformats.org/officeDocument/2006/relationships/image" Target="media/image946.wmf"/><Relationship Id="rId2624" Type="http://schemas.openxmlformats.org/officeDocument/2006/relationships/oleObject" Target="embeddings/oleObject1276.bin"/><Relationship Id="rId72" Type="http://schemas.openxmlformats.org/officeDocument/2006/relationships/oleObject" Target="embeddings/oleObject22.bin"/><Relationship Id="rId803" Type="http://schemas.openxmlformats.org/officeDocument/2006/relationships/oleObject" Target="embeddings/oleObject386.bin"/><Relationship Id="rId1226" Type="http://schemas.openxmlformats.org/officeDocument/2006/relationships/image" Target="media/image626.wmf"/><Relationship Id="rId1433" Type="http://schemas.openxmlformats.org/officeDocument/2006/relationships/oleObject" Target="embeddings/oleObject682.bin"/><Relationship Id="rId1640" Type="http://schemas.openxmlformats.org/officeDocument/2006/relationships/oleObject" Target="embeddings/oleObject785.bin"/><Relationship Id="rId1738" Type="http://schemas.openxmlformats.org/officeDocument/2006/relationships/image" Target="media/image876.wmf"/><Relationship Id="rId1500" Type="http://schemas.openxmlformats.org/officeDocument/2006/relationships/oleObject" Target="embeddings/oleObject715.bin"/><Relationship Id="rId1945" Type="http://schemas.openxmlformats.org/officeDocument/2006/relationships/oleObject" Target="embeddings/oleObject937.bin"/><Relationship Id="rId1805" Type="http://schemas.openxmlformats.org/officeDocument/2006/relationships/oleObject" Target="embeddings/oleObject867.bin"/><Relationship Id="rId179" Type="http://schemas.openxmlformats.org/officeDocument/2006/relationships/oleObject" Target="embeddings/oleObject75.bin"/><Relationship Id="rId386" Type="http://schemas.openxmlformats.org/officeDocument/2006/relationships/oleObject" Target="embeddings/oleObject178.bin"/><Relationship Id="rId593" Type="http://schemas.openxmlformats.org/officeDocument/2006/relationships/oleObject" Target="embeddings/oleObject281.bin"/><Relationship Id="rId2067" Type="http://schemas.openxmlformats.org/officeDocument/2006/relationships/image" Target="media/image1040.wmf"/><Relationship Id="rId2274" Type="http://schemas.openxmlformats.org/officeDocument/2006/relationships/oleObject" Target="embeddings/oleObject1101.bin"/><Relationship Id="rId2481" Type="http://schemas.openxmlformats.org/officeDocument/2006/relationships/image" Target="media/image1247.wmf"/><Relationship Id="rId246" Type="http://schemas.openxmlformats.org/officeDocument/2006/relationships/image" Target="media/image111.wmf"/><Relationship Id="rId453" Type="http://schemas.openxmlformats.org/officeDocument/2006/relationships/image" Target="media/image215.wmf"/><Relationship Id="rId660" Type="http://schemas.openxmlformats.org/officeDocument/2006/relationships/image" Target="media/image319.wmf"/><Relationship Id="rId898" Type="http://schemas.openxmlformats.org/officeDocument/2006/relationships/image" Target="media/image438.wmf"/><Relationship Id="rId1083" Type="http://schemas.openxmlformats.org/officeDocument/2006/relationships/oleObject" Target="embeddings/oleObject519.bin"/><Relationship Id="rId1290" Type="http://schemas.openxmlformats.org/officeDocument/2006/relationships/image" Target="media/image658.emf"/><Relationship Id="rId2134" Type="http://schemas.openxmlformats.org/officeDocument/2006/relationships/oleObject" Target="embeddings/oleObject1031.bin"/><Relationship Id="rId2341" Type="http://schemas.openxmlformats.org/officeDocument/2006/relationships/image" Target="media/image1177.wmf"/><Relationship Id="rId2579" Type="http://schemas.openxmlformats.org/officeDocument/2006/relationships/image" Target="media/image1296.wmf"/><Relationship Id="rId2786" Type="http://schemas.openxmlformats.org/officeDocument/2006/relationships/image" Target="media/image1399.wmf"/><Relationship Id="rId106" Type="http://schemas.openxmlformats.org/officeDocument/2006/relationships/oleObject" Target="embeddings/oleObject39.bin"/><Relationship Id="rId313" Type="http://schemas.openxmlformats.org/officeDocument/2006/relationships/image" Target="media/image145.wmf"/><Relationship Id="rId758" Type="http://schemas.openxmlformats.org/officeDocument/2006/relationships/image" Target="media/image368.wmf"/><Relationship Id="rId965" Type="http://schemas.openxmlformats.org/officeDocument/2006/relationships/oleObject" Target="embeddings/oleObject467.bin"/><Relationship Id="rId1150" Type="http://schemas.openxmlformats.org/officeDocument/2006/relationships/image" Target="media/image578.png"/><Relationship Id="rId1388" Type="http://schemas.openxmlformats.org/officeDocument/2006/relationships/image" Target="media/image707.emf"/><Relationship Id="rId1595" Type="http://schemas.openxmlformats.org/officeDocument/2006/relationships/image" Target="media/image805.wmf"/><Relationship Id="rId2439" Type="http://schemas.openxmlformats.org/officeDocument/2006/relationships/image" Target="media/image1226.wmf"/><Relationship Id="rId2646" Type="http://schemas.openxmlformats.org/officeDocument/2006/relationships/oleObject" Target="embeddings/oleObject1287.bin"/><Relationship Id="rId94" Type="http://schemas.openxmlformats.org/officeDocument/2006/relationships/oleObject" Target="embeddings/oleObject33.bin"/><Relationship Id="rId520" Type="http://schemas.openxmlformats.org/officeDocument/2006/relationships/image" Target="media/image249.wmf"/><Relationship Id="rId618" Type="http://schemas.openxmlformats.org/officeDocument/2006/relationships/image" Target="media/image298.wmf"/><Relationship Id="rId825" Type="http://schemas.openxmlformats.org/officeDocument/2006/relationships/oleObject" Target="embeddings/oleObject397.bin"/><Relationship Id="rId1248" Type="http://schemas.openxmlformats.org/officeDocument/2006/relationships/image" Target="media/image637.wmf"/><Relationship Id="rId1455" Type="http://schemas.openxmlformats.org/officeDocument/2006/relationships/oleObject" Target="embeddings/oleObject693.bin"/><Relationship Id="rId1662" Type="http://schemas.openxmlformats.org/officeDocument/2006/relationships/image" Target="media/image838.wmf"/><Relationship Id="rId2201" Type="http://schemas.openxmlformats.org/officeDocument/2006/relationships/image" Target="media/image1107.wmf"/><Relationship Id="rId2506" Type="http://schemas.openxmlformats.org/officeDocument/2006/relationships/oleObject" Target="embeddings/oleObject1217.bin"/><Relationship Id="rId1010" Type="http://schemas.openxmlformats.org/officeDocument/2006/relationships/image" Target="media/image494.wmf"/><Relationship Id="rId1108" Type="http://schemas.openxmlformats.org/officeDocument/2006/relationships/oleObject" Target="embeddings/oleObject531.bin"/><Relationship Id="rId1315" Type="http://schemas.openxmlformats.org/officeDocument/2006/relationships/oleObject" Target="embeddings/oleObject618.bin"/><Relationship Id="rId1967" Type="http://schemas.openxmlformats.org/officeDocument/2006/relationships/image" Target="media/image990.wmf"/><Relationship Id="rId2713" Type="http://schemas.openxmlformats.org/officeDocument/2006/relationships/oleObject" Target="embeddings/oleObject1320.bin"/><Relationship Id="rId1522" Type="http://schemas.openxmlformats.org/officeDocument/2006/relationships/oleObject" Target="embeddings/oleObject726.bin"/><Relationship Id="rId21" Type="http://schemas.openxmlformats.org/officeDocument/2006/relationships/hyperlink" Target="http://mrl.sci.utah.edu/software/preview" TargetMode="External"/><Relationship Id="rId2089" Type="http://schemas.openxmlformats.org/officeDocument/2006/relationships/image" Target="media/image1051.wmf"/><Relationship Id="rId2296" Type="http://schemas.openxmlformats.org/officeDocument/2006/relationships/oleObject" Target="embeddings/oleObject1112.bin"/><Relationship Id="rId268" Type="http://schemas.openxmlformats.org/officeDocument/2006/relationships/oleObject" Target="embeddings/oleObject119.bin"/><Relationship Id="rId475" Type="http://schemas.openxmlformats.org/officeDocument/2006/relationships/image" Target="media/image226.wmf"/><Relationship Id="rId682" Type="http://schemas.openxmlformats.org/officeDocument/2006/relationships/image" Target="media/image330.wmf"/><Relationship Id="rId2156" Type="http://schemas.openxmlformats.org/officeDocument/2006/relationships/oleObject" Target="embeddings/oleObject1042.bin"/><Relationship Id="rId2363" Type="http://schemas.openxmlformats.org/officeDocument/2006/relationships/image" Target="media/image1188.wmf"/><Relationship Id="rId2570" Type="http://schemas.openxmlformats.org/officeDocument/2006/relationships/oleObject" Target="embeddings/oleObject1249.bin"/><Relationship Id="rId128" Type="http://schemas.openxmlformats.org/officeDocument/2006/relationships/oleObject" Target="embeddings/oleObject50.bin"/><Relationship Id="rId335" Type="http://schemas.openxmlformats.org/officeDocument/2006/relationships/image" Target="media/image156.wmf"/><Relationship Id="rId542" Type="http://schemas.openxmlformats.org/officeDocument/2006/relationships/image" Target="media/image260.wmf"/><Relationship Id="rId1172" Type="http://schemas.openxmlformats.org/officeDocument/2006/relationships/image" Target="media/image591.wmf"/><Relationship Id="rId2016" Type="http://schemas.openxmlformats.org/officeDocument/2006/relationships/oleObject" Target="embeddings/oleObject972.bin"/><Relationship Id="rId2223" Type="http://schemas.openxmlformats.org/officeDocument/2006/relationships/image" Target="media/image1118.wmf"/><Relationship Id="rId2430" Type="http://schemas.openxmlformats.org/officeDocument/2006/relationships/oleObject" Target="embeddings/oleObject1179.bin"/><Relationship Id="rId402" Type="http://schemas.openxmlformats.org/officeDocument/2006/relationships/oleObject" Target="embeddings/oleObject186.bin"/><Relationship Id="rId1032" Type="http://schemas.openxmlformats.org/officeDocument/2006/relationships/image" Target="media/image510.emf"/><Relationship Id="rId1989" Type="http://schemas.openxmlformats.org/officeDocument/2006/relationships/image" Target="media/image1001.wmf"/><Relationship Id="rId1849" Type="http://schemas.openxmlformats.org/officeDocument/2006/relationships/oleObject" Target="embeddings/oleObject889.bin"/><Relationship Id="rId192" Type="http://schemas.openxmlformats.org/officeDocument/2006/relationships/image" Target="media/image84.wmf"/><Relationship Id="rId1709" Type="http://schemas.openxmlformats.org/officeDocument/2006/relationships/oleObject" Target="embeddings/oleObject819.bin"/><Relationship Id="rId1916" Type="http://schemas.openxmlformats.org/officeDocument/2006/relationships/image" Target="media/image965.wmf"/><Relationship Id="rId2080" Type="http://schemas.openxmlformats.org/officeDocument/2006/relationships/oleObject" Target="embeddings/oleObject1004.bin"/><Relationship Id="rId869" Type="http://schemas.openxmlformats.org/officeDocument/2006/relationships/oleObject" Target="embeddings/oleObject419.bin"/><Relationship Id="rId1499" Type="http://schemas.openxmlformats.org/officeDocument/2006/relationships/image" Target="media/image757.wmf"/><Relationship Id="rId729" Type="http://schemas.openxmlformats.org/officeDocument/2006/relationships/oleObject" Target="embeddings/oleObject349.bin"/><Relationship Id="rId1359" Type="http://schemas.openxmlformats.org/officeDocument/2006/relationships/oleObject" Target="embeddings/oleObject640.bin"/><Relationship Id="rId2757" Type="http://schemas.openxmlformats.org/officeDocument/2006/relationships/oleObject" Target="embeddings/oleObject1342.bin"/><Relationship Id="rId936" Type="http://schemas.openxmlformats.org/officeDocument/2006/relationships/image" Target="media/image457.wmf"/><Relationship Id="rId1219" Type="http://schemas.openxmlformats.org/officeDocument/2006/relationships/oleObject" Target="embeddings/oleObject570.bin"/><Relationship Id="rId1566" Type="http://schemas.openxmlformats.org/officeDocument/2006/relationships/oleObject" Target="embeddings/oleObject748.bin"/><Relationship Id="rId1773" Type="http://schemas.openxmlformats.org/officeDocument/2006/relationships/oleObject" Target="embeddings/oleObject851.bin"/><Relationship Id="rId1980" Type="http://schemas.openxmlformats.org/officeDocument/2006/relationships/oleObject" Target="embeddings/oleObject954.bin"/><Relationship Id="rId2617" Type="http://schemas.openxmlformats.org/officeDocument/2006/relationships/image" Target="media/image1315.wmf"/><Relationship Id="rId65" Type="http://schemas.openxmlformats.org/officeDocument/2006/relationships/image" Target="media/image21.wmf"/><Relationship Id="rId1426" Type="http://schemas.openxmlformats.org/officeDocument/2006/relationships/image" Target="media/image721.wmf"/><Relationship Id="rId1633" Type="http://schemas.openxmlformats.org/officeDocument/2006/relationships/image" Target="media/image824.wmf"/><Relationship Id="rId1840" Type="http://schemas.openxmlformats.org/officeDocument/2006/relationships/image" Target="media/image927.wmf"/><Relationship Id="rId1700" Type="http://schemas.openxmlformats.org/officeDocument/2006/relationships/image" Target="media/image857.wmf"/><Relationship Id="rId379" Type="http://schemas.openxmlformats.org/officeDocument/2006/relationships/image" Target="media/image178.wmf"/><Relationship Id="rId586" Type="http://schemas.openxmlformats.org/officeDocument/2006/relationships/image" Target="media/image282.wmf"/><Relationship Id="rId793" Type="http://schemas.openxmlformats.org/officeDocument/2006/relationships/oleObject" Target="embeddings/oleObject381.bin"/><Relationship Id="rId2267" Type="http://schemas.openxmlformats.org/officeDocument/2006/relationships/image" Target="media/image1140.wmf"/><Relationship Id="rId2474" Type="http://schemas.openxmlformats.org/officeDocument/2006/relationships/oleObject" Target="embeddings/oleObject1201.bin"/><Relationship Id="rId2681" Type="http://schemas.openxmlformats.org/officeDocument/2006/relationships/image" Target="media/image1347.wmf"/><Relationship Id="rId239" Type="http://schemas.openxmlformats.org/officeDocument/2006/relationships/oleObject" Target="embeddings/oleObject105.bin"/><Relationship Id="rId446" Type="http://schemas.openxmlformats.org/officeDocument/2006/relationships/oleObject" Target="embeddings/oleObject208.bin"/><Relationship Id="rId653" Type="http://schemas.openxmlformats.org/officeDocument/2006/relationships/oleObject" Target="embeddings/oleObject311.bin"/><Relationship Id="rId1076" Type="http://schemas.openxmlformats.org/officeDocument/2006/relationships/image" Target="media/image534.wmf"/><Relationship Id="rId1283" Type="http://schemas.openxmlformats.org/officeDocument/2006/relationships/oleObject" Target="embeddings/oleObject602.bin"/><Relationship Id="rId1490" Type="http://schemas.openxmlformats.org/officeDocument/2006/relationships/oleObject" Target="embeddings/oleObject710.bin"/><Relationship Id="rId2127" Type="http://schemas.openxmlformats.org/officeDocument/2006/relationships/image" Target="media/image1070.wmf"/><Relationship Id="rId2334" Type="http://schemas.openxmlformats.org/officeDocument/2006/relationships/oleObject" Target="embeddings/oleObject1131.bin"/><Relationship Id="rId306" Type="http://schemas.openxmlformats.org/officeDocument/2006/relationships/oleObject" Target="embeddings/oleObject138.bin"/><Relationship Id="rId860" Type="http://schemas.openxmlformats.org/officeDocument/2006/relationships/image" Target="media/image419.emf"/><Relationship Id="rId1143" Type="http://schemas.openxmlformats.org/officeDocument/2006/relationships/oleObject" Target="embeddings/oleObject545.bin"/><Relationship Id="rId2541" Type="http://schemas.openxmlformats.org/officeDocument/2006/relationships/image" Target="media/image1277.wmf"/><Relationship Id="rId513" Type="http://schemas.openxmlformats.org/officeDocument/2006/relationships/oleObject" Target="embeddings/oleObject241.bin"/><Relationship Id="rId720" Type="http://schemas.openxmlformats.org/officeDocument/2006/relationships/image" Target="media/image349.wmf"/><Relationship Id="rId1350" Type="http://schemas.openxmlformats.org/officeDocument/2006/relationships/image" Target="media/image688.emf"/><Relationship Id="rId2401" Type="http://schemas.openxmlformats.org/officeDocument/2006/relationships/image" Target="media/image1207.wmf"/><Relationship Id="rId1003" Type="http://schemas.openxmlformats.org/officeDocument/2006/relationships/oleObject" Target="embeddings/oleObject486.bin"/><Relationship Id="rId1210" Type="http://schemas.openxmlformats.org/officeDocument/2006/relationships/image" Target="media/image618.wmf"/><Relationship Id="rId2191" Type="http://schemas.openxmlformats.org/officeDocument/2006/relationships/image" Target="media/image1102.wmf"/><Relationship Id="rId163" Type="http://schemas.openxmlformats.org/officeDocument/2006/relationships/oleObject" Target="embeddings/oleObject67.bin"/><Relationship Id="rId370" Type="http://schemas.openxmlformats.org/officeDocument/2006/relationships/oleObject" Target="embeddings/oleObject170.bin"/><Relationship Id="rId2051" Type="http://schemas.openxmlformats.org/officeDocument/2006/relationships/image" Target="media/image1032.wmf"/><Relationship Id="rId230" Type="http://schemas.openxmlformats.org/officeDocument/2006/relationships/image" Target="media/image103.wmf"/><Relationship Id="rId1677" Type="http://schemas.openxmlformats.org/officeDocument/2006/relationships/oleObject" Target="embeddings/oleObject803.bin"/><Relationship Id="rId1884" Type="http://schemas.openxmlformats.org/officeDocument/2006/relationships/image" Target="media/image949.wmf"/><Relationship Id="rId2728" Type="http://schemas.openxmlformats.org/officeDocument/2006/relationships/image" Target="media/image1370.wmf"/><Relationship Id="rId907" Type="http://schemas.openxmlformats.org/officeDocument/2006/relationships/oleObject" Target="embeddings/oleObject438.bin"/><Relationship Id="rId1537" Type="http://schemas.openxmlformats.org/officeDocument/2006/relationships/image" Target="media/image776.wmf"/><Relationship Id="rId1744" Type="http://schemas.openxmlformats.org/officeDocument/2006/relationships/image" Target="media/image879.wmf"/><Relationship Id="rId1951" Type="http://schemas.openxmlformats.org/officeDocument/2006/relationships/oleObject" Target="embeddings/oleObject940.bin"/><Relationship Id="rId36" Type="http://schemas.openxmlformats.org/officeDocument/2006/relationships/image" Target="media/image7.wmf"/><Relationship Id="rId1604" Type="http://schemas.openxmlformats.org/officeDocument/2006/relationships/oleObject" Target="embeddings/oleObject767.bin"/><Relationship Id="rId1811" Type="http://schemas.openxmlformats.org/officeDocument/2006/relationships/oleObject" Target="embeddings/oleObject870.bin"/><Relationship Id="rId697" Type="http://schemas.openxmlformats.org/officeDocument/2006/relationships/oleObject" Target="embeddings/oleObject333.bin"/><Relationship Id="rId2378" Type="http://schemas.openxmlformats.org/officeDocument/2006/relationships/oleObject" Target="embeddings/oleObject1153.bin"/><Relationship Id="rId1187" Type="http://schemas.openxmlformats.org/officeDocument/2006/relationships/oleObject" Target="embeddings/oleObject560.bin"/><Relationship Id="rId2585" Type="http://schemas.openxmlformats.org/officeDocument/2006/relationships/image" Target="media/image1299.wmf"/><Relationship Id="rId2792" Type="http://schemas.openxmlformats.org/officeDocument/2006/relationships/image" Target="media/image1402.wmf"/><Relationship Id="rId557" Type="http://schemas.openxmlformats.org/officeDocument/2006/relationships/oleObject" Target="embeddings/oleObject263.bin"/><Relationship Id="rId764" Type="http://schemas.openxmlformats.org/officeDocument/2006/relationships/image" Target="media/image371.wmf"/><Relationship Id="rId971" Type="http://schemas.openxmlformats.org/officeDocument/2006/relationships/oleObject" Target="embeddings/oleObject470.bin"/><Relationship Id="rId1394" Type="http://schemas.openxmlformats.org/officeDocument/2006/relationships/oleObject" Target="embeddings/oleObject658.bin"/><Relationship Id="rId2238" Type="http://schemas.openxmlformats.org/officeDocument/2006/relationships/oleObject" Target="embeddings/oleObject1083.bin"/><Relationship Id="rId2445" Type="http://schemas.openxmlformats.org/officeDocument/2006/relationships/image" Target="media/image1229.wmf"/><Relationship Id="rId2652" Type="http://schemas.openxmlformats.org/officeDocument/2006/relationships/oleObject" Target="embeddings/oleObject1290.bin"/><Relationship Id="rId417" Type="http://schemas.openxmlformats.org/officeDocument/2006/relationships/image" Target="media/image197.wmf"/><Relationship Id="rId624" Type="http://schemas.openxmlformats.org/officeDocument/2006/relationships/image" Target="media/image301.wmf"/><Relationship Id="rId831" Type="http://schemas.openxmlformats.org/officeDocument/2006/relationships/oleObject" Target="embeddings/oleObject400.bin"/><Relationship Id="rId1047" Type="http://schemas.openxmlformats.org/officeDocument/2006/relationships/oleObject" Target="embeddings/oleObject501.bin"/><Relationship Id="rId1254" Type="http://schemas.openxmlformats.org/officeDocument/2006/relationships/image" Target="media/image640.emf"/><Relationship Id="rId1461" Type="http://schemas.openxmlformats.org/officeDocument/2006/relationships/oleObject" Target="embeddings/oleObject696.bin"/><Relationship Id="rId2305" Type="http://schemas.openxmlformats.org/officeDocument/2006/relationships/image" Target="media/image1159.wmf"/><Relationship Id="rId2512" Type="http://schemas.openxmlformats.org/officeDocument/2006/relationships/oleObject" Target="embeddings/oleObject1220.bin"/><Relationship Id="rId1114" Type="http://schemas.openxmlformats.org/officeDocument/2006/relationships/oleObject" Target="embeddings/oleObject534.bin"/><Relationship Id="rId1321" Type="http://schemas.openxmlformats.org/officeDocument/2006/relationships/oleObject" Target="embeddings/oleObject621.bin"/><Relationship Id="rId2095" Type="http://schemas.openxmlformats.org/officeDocument/2006/relationships/image" Target="media/image1054.wmf"/><Relationship Id="rId274" Type="http://schemas.openxmlformats.org/officeDocument/2006/relationships/oleObject" Target="embeddings/oleObject122.bin"/><Relationship Id="rId481" Type="http://schemas.openxmlformats.org/officeDocument/2006/relationships/oleObject" Target="embeddings/oleObject225.bin"/><Relationship Id="rId2162" Type="http://schemas.openxmlformats.org/officeDocument/2006/relationships/oleObject" Target="embeddings/oleObject1045.bin"/><Relationship Id="rId134" Type="http://schemas.openxmlformats.org/officeDocument/2006/relationships/image" Target="media/image55.wmf"/><Relationship Id="rId341" Type="http://schemas.openxmlformats.org/officeDocument/2006/relationships/image" Target="media/image159.wmf"/><Relationship Id="rId2022" Type="http://schemas.openxmlformats.org/officeDocument/2006/relationships/oleObject" Target="embeddings/oleObject975.bin"/><Relationship Id="rId201" Type="http://schemas.openxmlformats.org/officeDocument/2006/relationships/oleObject" Target="embeddings/oleObject86.bin"/><Relationship Id="rId1788" Type="http://schemas.openxmlformats.org/officeDocument/2006/relationships/image" Target="media/image901.wmf"/><Relationship Id="rId1995" Type="http://schemas.openxmlformats.org/officeDocument/2006/relationships/image" Target="media/image1004.wmf"/><Relationship Id="rId1648" Type="http://schemas.openxmlformats.org/officeDocument/2006/relationships/oleObject" Target="embeddings/oleObject789.bin"/><Relationship Id="rId1508" Type="http://schemas.openxmlformats.org/officeDocument/2006/relationships/oleObject" Target="embeddings/oleObject719.bin"/><Relationship Id="rId1855" Type="http://schemas.openxmlformats.org/officeDocument/2006/relationships/oleObject" Target="embeddings/oleObject892.bin"/><Relationship Id="rId1715" Type="http://schemas.openxmlformats.org/officeDocument/2006/relationships/oleObject" Target="embeddings/oleObject822.bin"/><Relationship Id="rId1922" Type="http://schemas.openxmlformats.org/officeDocument/2006/relationships/image" Target="media/image968.wmf"/><Relationship Id="rId2489" Type="http://schemas.openxmlformats.org/officeDocument/2006/relationships/image" Target="media/image1251.wmf"/><Relationship Id="rId2696" Type="http://schemas.openxmlformats.org/officeDocument/2006/relationships/oleObject" Target="embeddings/oleObject1312.bin"/><Relationship Id="rId668" Type="http://schemas.openxmlformats.org/officeDocument/2006/relationships/image" Target="media/image323.wmf"/><Relationship Id="rId875" Type="http://schemas.openxmlformats.org/officeDocument/2006/relationships/oleObject" Target="embeddings/oleObject422.bin"/><Relationship Id="rId1298" Type="http://schemas.openxmlformats.org/officeDocument/2006/relationships/image" Target="media/image662.emf"/><Relationship Id="rId2349" Type="http://schemas.openxmlformats.org/officeDocument/2006/relationships/image" Target="media/image1181.wmf"/><Relationship Id="rId2556" Type="http://schemas.openxmlformats.org/officeDocument/2006/relationships/oleObject" Target="embeddings/oleObject1242.bin"/><Relationship Id="rId2763" Type="http://schemas.openxmlformats.org/officeDocument/2006/relationships/oleObject" Target="embeddings/oleObject1345.bin"/><Relationship Id="rId528" Type="http://schemas.openxmlformats.org/officeDocument/2006/relationships/image" Target="media/image253.wmf"/><Relationship Id="rId735" Type="http://schemas.openxmlformats.org/officeDocument/2006/relationships/oleObject" Target="embeddings/oleObject352.bin"/><Relationship Id="rId942" Type="http://schemas.openxmlformats.org/officeDocument/2006/relationships/image" Target="media/image460.wmf"/><Relationship Id="rId1158" Type="http://schemas.openxmlformats.org/officeDocument/2006/relationships/image" Target="media/image584.wmf"/><Relationship Id="rId1365" Type="http://schemas.openxmlformats.org/officeDocument/2006/relationships/oleObject" Target="embeddings/oleObject643.bin"/><Relationship Id="rId1572" Type="http://schemas.openxmlformats.org/officeDocument/2006/relationships/oleObject" Target="embeddings/oleObject751.bin"/><Relationship Id="rId2209" Type="http://schemas.openxmlformats.org/officeDocument/2006/relationships/image" Target="media/image1111.wmf"/><Relationship Id="rId2416" Type="http://schemas.openxmlformats.org/officeDocument/2006/relationships/oleObject" Target="embeddings/oleObject1172.bin"/><Relationship Id="rId2623" Type="http://schemas.openxmlformats.org/officeDocument/2006/relationships/image" Target="media/image1318.wmf"/><Relationship Id="rId1018" Type="http://schemas.openxmlformats.org/officeDocument/2006/relationships/image" Target="media/image498.wmf"/><Relationship Id="rId1225" Type="http://schemas.openxmlformats.org/officeDocument/2006/relationships/oleObject" Target="embeddings/oleObject573.bin"/><Relationship Id="rId1432" Type="http://schemas.openxmlformats.org/officeDocument/2006/relationships/image" Target="media/image724.wmf"/><Relationship Id="rId71" Type="http://schemas.openxmlformats.org/officeDocument/2006/relationships/image" Target="media/image24.wmf"/><Relationship Id="rId802" Type="http://schemas.openxmlformats.org/officeDocument/2006/relationships/image" Target="media/image390.wmf"/><Relationship Id="rId178" Type="http://schemas.openxmlformats.org/officeDocument/2006/relationships/image" Target="media/image77.wmf"/><Relationship Id="rId385" Type="http://schemas.openxmlformats.org/officeDocument/2006/relationships/image" Target="media/image181.wmf"/><Relationship Id="rId592" Type="http://schemas.openxmlformats.org/officeDocument/2006/relationships/image" Target="media/image285.wmf"/><Relationship Id="rId2066" Type="http://schemas.openxmlformats.org/officeDocument/2006/relationships/oleObject" Target="embeddings/oleObject997.bin"/><Relationship Id="rId2273" Type="http://schemas.openxmlformats.org/officeDocument/2006/relationships/image" Target="media/image1143.wmf"/><Relationship Id="rId2480" Type="http://schemas.openxmlformats.org/officeDocument/2006/relationships/oleObject" Target="embeddings/oleObject1204.bin"/><Relationship Id="rId245" Type="http://schemas.openxmlformats.org/officeDocument/2006/relationships/oleObject" Target="embeddings/oleObject108.bin"/><Relationship Id="rId452" Type="http://schemas.openxmlformats.org/officeDocument/2006/relationships/oleObject" Target="embeddings/oleObject211.bin"/><Relationship Id="rId1082" Type="http://schemas.openxmlformats.org/officeDocument/2006/relationships/image" Target="media/image537.wmf"/><Relationship Id="rId2133" Type="http://schemas.openxmlformats.org/officeDocument/2006/relationships/image" Target="media/image1073.wmf"/><Relationship Id="rId2340" Type="http://schemas.openxmlformats.org/officeDocument/2006/relationships/oleObject" Target="embeddings/oleObject1134.bin"/><Relationship Id="rId105" Type="http://schemas.openxmlformats.org/officeDocument/2006/relationships/image" Target="media/image41.wmf"/><Relationship Id="rId312" Type="http://schemas.openxmlformats.org/officeDocument/2006/relationships/oleObject" Target="embeddings/oleObject141.bin"/><Relationship Id="rId2200" Type="http://schemas.openxmlformats.org/officeDocument/2006/relationships/oleObject" Target="embeddings/oleObject1064.bin"/><Relationship Id="rId1899" Type="http://schemas.openxmlformats.org/officeDocument/2006/relationships/oleObject" Target="embeddings/oleObject914.bin"/><Relationship Id="rId1759" Type="http://schemas.openxmlformats.org/officeDocument/2006/relationships/oleObject" Target="embeddings/oleObject844.bin"/><Relationship Id="rId1966" Type="http://schemas.openxmlformats.org/officeDocument/2006/relationships/oleObject" Target="embeddings/oleObject947.bin"/><Relationship Id="rId1619" Type="http://schemas.openxmlformats.org/officeDocument/2006/relationships/image" Target="media/image817.wmf"/><Relationship Id="rId1826" Type="http://schemas.openxmlformats.org/officeDocument/2006/relationships/image" Target="media/image920.wmf"/><Relationship Id="rId779" Type="http://schemas.openxmlformats.org/officeDocument/2006/relationships/oleObject" Target="embeddings/oleObject374.bin"/><Relationship Id="rId986" Type="http://schemas.openxmlformats.org/officeDocument/2006/relationships/image" Target="media/image482.wmf"/><Relationship Id="rId2667" Type="http://schemas.openxmlformats.org/officeDocument/2006/relationships/image" Target="media/image1340.emf"/><Relationship Id="rId639" Type="http://schemas.openxmlformats.org/officeDocument/2006/relationships/oleObject" Target="embeddings/oleObject304.bin"/><Relationship Id="rId1269" Type="http://schemas.openxmlformats.org/officeDocument/2006/relationships/oleObject" Target="embeddings/oleObject595.bin"/><Relationship Id="rId1476" Type="http://schemas.openxmlformats.org/officeDocument/2006/relationships/oleObject" Target="embeddings/oleObject703.bin"/><Relationship Id="rId846" Type="http://schemas.openxmlformats.org/officeDocument/2006/relationships/image" Target="media/image412.wmf"/><Relationship Id="rId1129" Type="http://schemas.openxmlformats.org/officeDocument/2006/relationships/image" Target="media/image563.emf"/><Relationship Id="rId1683" Type="http://schemas.openxmlformats.org/officeDocument/2006/relationships/oleObject" Target="embeddings/oleObject806.bin"/><Relationship Id="rId1890" Type="http://schemas.openxmlformats.org/officeDocument/2006/relationships/image" Target="media/image952.wmf"/><Relationship Id="rId2527" Type="http://schemas.openxmlformats.org/officeDocument/2006/relationships/image" Target="media/image1270.wmf"/><Relationship Id="rId2734" Type="http://schemas.openxmlformats.org/officeDocument/2006/relationships/image" Target="media/image1373.wmf"/><Relationship Id="rId706" Type="http://schemas.openxmlformats.org/officeDocument/2006/relationships/image" Target="media/image342.wmf"/><Relationship Id="rId913" Type="http://schemas.openxmlformats.org/officeDocument/2006/relationships/oleObject" Target="embeddings/oleObject441.bin"/><Relationship Id="rId1336" Type="http://schemas.openxmlformats.org/officeDocument/2006/relationships/image" Target="media/image681.emf"/><Relationship Id="rId1543" Type="http://schemas.openxmlformats.org/officeDocument/2006/relationships/image" Target="media/image779.wmf"/><Relationship Id="rId1750" Type="http://schemas.openxmlformats.org/officeDocument/2006/relationships/image" Target="media/image882.wmf"/><Relationship Id="rId42" Type="http://schemas.openxmlformats.org/officeDocument/2006/relationships/image" Target="media/image10.wmf"/><Relationship Id="rId1403" Type="http://schemas.openxmlformats.org/officeDocument/2006/relationships/image" Target="media/image711.emf"/><Relationship Id="rId1610" Type="http://schemas.openxmlformats.org/officeDocument/2006/relationships/oleObject" Target="embeddings/oleObject770.bin"/><Relationship Id="rId289" Type="http://schemas.openxmlformats.org/officeDocument/2006/relationships/image" Target="media/image133.wmf"/><Relationship Id="rId496" Type="http://schemas.openxmlformats.org/officeDocument/2006/relationships/image" Target="media/image237.wmf"/><Relationship Id="rId2177" Type="http://schemas.openxmlformats.org/officeDocument/2006/relationships/image" Target="media/image1095.wmf"/><Relationship Id="rId2384" Type="http://schemas.openxmlformats.org/officeDocument/2006/relationships/oleObject" Target="embeddings/oleObject1156.bin"/><Relationship Id="rId2591" Type="http://schemas.openxmlformats.org/officeDocument/2006/relationships/image" Target="media/image1302.wmf"/><Relationship Id="rId149" Type="http://schemas.openxmlformats.org/officeDocument/2006/relationships/oleObject" Target="embeddings/oleObject60.bin"/><Relationship Id="rId356" Type="http://schemas.openxmlformats.org/officeDocument/2006/relationships/oleObject" Target="embeddings/oleObject163.bin"/><Relationship Id="rId563" Type="http://schemas.openxmlformats.org/officeDocument/2006/relationships/oleObject" Target="embeddings/oleObject266.bin"/><Relationship Id="rId770" Type="http://schemas.openxmlformats.org/officeDocument/2006/relationships/image" Target="media/image374.wmf"/><Relationship Id="rId1193" Type="http://schemas.openxmlformats.org/officeDocument/2006/relationships/image" Target="media/image604.emf"/><Relationship Id="rId2037" Type="http://schemas.openxmlformats.org/officeDocument/2006/relationships/image" Target="media/image1025.wmf"/><Relationship Id="rId2244" Type="http://schemas.openxmlformats.org/officeDocument/2006/relationships/oleObject" Target="embeddings/oleObject1086.bin"/><Relationship Id="rId2451" Type="http://schemas.openxmlformats.org/officeDocument/2006/relationships/image" Target="media/image1232.wmf"/><Relationship Id="rId216" Type="http://schemas.openxmlformats.org/officeDocument/2006/relationships/image" Target="media/image96.wmf"/><Relationship Id="rId423" Type="http://schemas.openxmlformats.org/officeDocument/2006/relationships/image" Target="media/image200.wmf"/><Relationship Id="rId1053" Type="http://schemas.openxmlformats.org/officeDocument/2006/relationships/oleObject" Target="embeddings/oleObject504.bin"/><Relationship Id="rId1260" Type="http://schemas.openxmlformats.org/officeDocument/2006/relationships/image" Target="media/image643.emf"/><Relationship Id="rId2104" Type="http://schemas.openxmlformats.org/officeDocument/2006/relationships/oleObject" Target="embeddings/oleObject1016.bin"/><Relationship Id="rId630" Type="http://schemas.openxmlformats.org/officeDocument/2006/relationships/image" Target="media/image304.wmf"/><Relationship Id="rId2311" Type="http://schemas.openxmlformats.org/officeDocument/2006/relationships/image" Target="media/image1162.wmf"/><Relationship Id="rId1120" Type="http://schemas.openxmlformats.org/officeDocument/2006/relationships/oleObject" Target="embeddings/oleObject537.bin"/><Relationship Id="rId1937" Type="http://schemas.openxmlformats.org/officeDocument/2006/relationships/oleObject" Target="embeddings/oleObject933.bin"/><Relationship Id="rId280" Type="http://schemas.openxmlformats.org/officeDocument/2006/relationships/oleObject" Target="embeddings/oleObject125.bin"/><Relationship Id="rId140" Type="http://schemas.openxmlformats.org/officeDocument/2006/relationships/image" Target="media/image58.wmf"/><Relationship Id="rId6" Type="http://schemas.openxmlformats.org/officeDocument/2006/relationships/footnotes" Target="footnotes.xml"/><Relationship Id="rId2778" Type="http://schemas.openxmlformats.org/officeDocument/2006/relationships/image" Target="media/image1395.wmf"/><Relationship Id="rId957" Type="http://schemas.openxmlformats.org/officeDocument/2006/relationships/oleObject" Target="embeddings/oleObject463.bin"/><Relationship Id="rId1587" Type="http://schemas.openxmlformats.org/officeDocument/2006/relationships/image" Target="media/image801.wmf"/><Relationship Id="rId1794" Type="http://schemas.openxmlformats.org/officeDocument/2006/relationships/image" Target="media/image904.wmf"/><Relationship Id="rId2638" Type="http://schemas.openxmlformats.org/officeDocument/2006/relationships/oleObject" Target="embeddings/oleObject1283.bin"/><Relationship Id="rId86" Type="http://schemas.openxmlformats.org/officeDocument/2006/relationships/oleObject" Target="embeddings/oleObject29.bin"/><Relationship Id="rId817" Type="http://schemas.openxmlformats.org/officeDocument/2006/relationships/oleObject" Target="embeddings/oleObject393.bin"/><Relationship Id="rId1447" Type="http://schemas.openxmlformats.org/officeDocument/2006/relationships/oleObject" Target="embeddings/oleObject689.bin"/><Relationship Id="rId1654" Type="http://schemas.openxmlformats.org/officeDocument/2006/relationships/image" Target="media/image834.wmf"/><Relationship Id="rId1861" Type="http://schemas.openxmlformats.org/officeDocument/2006/relationships/oleObject" Target="embeddings/oleObject895.bin"/><Relationship Id="rId2705" Type="http://schemas.openxmlformats.org/officeDocument/2006/relationships/hyperlink" Target="http://users.ics.forth.gr/~lourakis/levmar/" TargetMode="External"/><Relationship Id="rId1307" Type="http://schemas.openxmlformats.org/officeDocument/2006/relationships/oleObject" Target="embeddings/oleObject614.bin"/><Relationship Id="rId1514" Type="http://schemas.openxmlformats.org/officeDocument/2006/relationships/oleObject" Target="embeddings/oleObject722.bin"/><Relationship Id="rId1721" Type="http://schemas.openxmlformats.org/officeDocument/2006/relationships/oleObject" Target="embeddings/oleObject825.bin"/><Relationship Id="rId13" Type="http://schemas.openxmlformats.org/officeDocument/2006/relationships/hyperlink" Target="http://mrl.sci.utah.edu/" TargetMode="External"/><Relationship Id="rId2288" Type="http://schemas.openxmlformats.org/officeDocument/2006/relationships/oleObject" Target="embeddings/oleObject1108.bin"/><Relationship Id="rId2495" Type="http://schemas.openxmlformats.org/officeDocument/2006/relationships/image" Target="media/image1254.wmf"/><Relationship Id="rId467" Type="http://schemas.openxmlformats.org/officeDocument/2006/relationships/image" Target="media/image222.wmf"/><Relationship Id="rId1097" Type="http://schemas.openxmlformats.org/officeDocument/2006/relationships/oleObject" Target="embeddings/oleObject526.bin"/><Relationship Id="rId2148" Type="http://schemas.openxmlformats.org/officeDocument/2006/relationships/oleObject" Target="embeddings/oleObject1038.bin"/><Relationship Id="rId674" Type="http://schemas.openxmlformats.org/officeDocument/2006/relationships/image" Target="media/image326.wmf"/><Relationship Id="rId881" Type="http://schemas.openxmlformats.org/officeDocument/2006/relationships/oleObject" Target="embeddings/oleObject425.bin"/><Relationship Id="rId2355" Type="http://schemas.openxmlformats.org/officeDocument/2006/relationships/image" Target="media/image1184.wmf"/><Relationship Id="rId2562" Type="http://schemas.openxmlformats.org/officeDocument/2006/relationships/oleObject" Target="embeddings/oleObject1245.bin"/><Relationship Id="rId327" Type="http://schemas.openxmlformats.org/officeDocument/2006/relationships/image" Target="media/image152.wmf"/><Relationship Id="rId534" Type="http://schemas.openxmlformats.org/officeDocument/2006/relationships/image" Target="media/image256.wmf"/><Relationship Id="rId741" Type="http://schemas.openxmlformats.org/officeDocument/2006/relationships/oleObject" Target="embeddings/oleObject355.bin"/><Relationship Id="rId1164" Type="http://schemas.openxmlformats.org/officeDocument/2006/relationships/image" Target="media/image587.wmf"/><Relationship Id="rId1371" Type="http://schemas.openxmlformats.org/officeDocument/2006/relationships/oleObject" Target="embeddings/oleObject646.bin"/><Relationship Id="rId2008" Type="http://schemas.openxmlformats.org/officeDocument/2006/relationships/oleObject" Target="embeddings/oleObject968.bin"/><Relationship Id="rId2215" Type="http://schemas.openxmlformats.org/officeDocument/2006/relationships/image" Target="media/image1114.wmf"/><Relationship Id="rId2422" Type="http://schemas.openxmlformats.org/officeDocument/2006/relationships/oleObject" Target="embeddings/oleObject1175.bin"/><Relationship Id="rId601" Type="http://schemas.openxmlformats.org/officeDocument/2006/relationships/oleObject" Target="embeddings/oleObject285.bin"/><Relationship Id="rId1024" Type="http://schemas.openxmlformats.org/officeDocument/2006/relationships/image" Target="media/image502.emf"/><Relationship Id="rId1231" Type="http://schemas.openxmlformats.org/officeDocument/2006/relationships/oleObject" Target="embeddings/oleObject576.bin"/><Relationship Id="rId184" Type="http://schemas.openxmlformats.org/officeDocument/2006/relationships/image" Target="media/image80.wmf"/><Relationship Id="rId391" Type="http://schemas.openxmlformats.org/officeDocument/2006/relationships/image" Target="media/image184.wmf"/><Relationship Id="rId1908" Type="http://schemas.openxmlformats.org/officeDocument/2006/relationships/image" Target="media/image961.wmf"/><Relationship Id="rId2072" Type="http://schemas.openxmlformats.org/officeDocument/2006/relationships/oleObject" Target="embeddings/oleObject1000.bin"/><Relationship Id="rId251" Type="http://schemas.openxmlformats.org/officeDocument/2006/relationships/oleObject" Target="embeddings/oleObject111.bin"/><Relationship Id="rId111" Type="http://schemas.openxmlformats.org/officeDocument/2006/relationships/image" Target="media/image44.wmf"/><Relationship Id="rId1698" Type="http://schemas.openxmlformats.org/officeDocument/2006/relationships/image" Target="media/image856.wmf"/><Relationship Id="rId2749" Type="http://schemas.openxmlformats.org/officeDocument/2006/relationships/oleObject" Target="embeddings/oleObject1338.bin"/><Relationship Id="rId928" Type="http://schemas.openxmlformats.org/officeDocument/2006/relationships/image" Target="media/image453.wmf"/><Relationship Id="rId1558" Type="http://schemas.openxmlformats.org/officeDocument/2006/relationships/oleObject" Target="embeddings/oleObject744.bin"/><Relationship Id="rId1765" Type="http://schemas.openxmlformats.org/officeDocument/2006/relationships/oleObject" Target="embeddings/oleObject847.bin"/><Relationship Id="rId2609" Type="http://schemas.openxmlformats.org/officeDocument/2006/relationships/image" Target="media/image1311.wmf"/><Relationship Id="rId57" Type="http://schemas.openxmlformats.org/officeDocument/2006/relationships/image" Target="media/image17.wmf"/><Relationship Id="rId1418" Type="http://schemas.openxmlformats.org/officeDocument/2006/relationships/image" Target="media/image717.wmf"/><Relationship Id="rId1972" Type="http://schemas.openxmlformats.org/officeDocument/2006/relationships/oleObject" Target="embeddings/oleObject950.bin"/><Relationship Id="rId1625" Type="http://schemas.openxmlformats.org/officeDocument/2006/relationships/image" Target="media/image820.wmf"/><Relationship Id="rId1832" Type="http://schemas.openxmlformats.org/officeDocument/2006/relationships/image" Target="media/image923.wmf"/><Relationship Id="rId2399" Type="http://schemas.openxmlformats.org/officeDocument/2006/relationships/image" Target="media/image1206.wmf"/><Relationship Id="rId578" Type="http://schemas.openxmlformats.org/officeDocument/2006/relationships/image" Target="media/image278.wmf"/><Relationship Id="rId785" Type="http://schemas.openxmlformats.org/officeDocument/2006/relationships/oleObject" Target="embeddings/oleObject377.bin"/><Relationship Id="rId992" Type="http://schemas.openxmlformats.org/officeDocument/2006/relationships/image" Target="media/image485.wmf"/><Relationship Id="rId2259" Type="http://schemas.openxmlformats.org/officeDocument/2006/relationships/image" Target="media/image1136.wmf"/><Relationship Id="rId2466" Type="http://schemas.openxmlformats.org/officeDocument/2006/relationships/oleObject" Target="embeddings/oleObject1197.bin"/><Relationship Id="rId2673" Type="http://schemas.openxmlformats.org/officeDocument/2006/relationships/image" Target="media/image1343.wmf"/><Relationship Id="rId438" Type="http://schemas.openxmlformats.org/officeDocument/2006/relationships/oleObject" Target="embeddings/oleObject204.bin"/><Relationship Id="rId645" Type="http://schemas.openxmlformats.org/officeDocument/2006/relationships/oleObject" Target="embeddings/oleObject307.bin"/><Relationship Id="rId852" Type="http://schemas.openxmlformats.org/officeDocument/2006/relationships/image" Target="media/image415.wmf"/><Relationship Id="rId1068" Type="http://schemas.openxmlformats.org/officeDocument/2006/relationships/image" Target="media/image530.wmf"/><Relationship Id="rId1275" Type="http://schemas.openxmlformats.org/officeDocument/2006/relationships/oleObject" Target="embeddings/oleObject598.bin"/><Relationship Id="rId1482" Type="http://schemas.openxmlformats.org/officeDocument/2006/relationships/oleObject" Target="embeddings/oleObject706.bin"/><Relationship Id="rId2119" Type="http://schemas.openxmlformats.org/officeDocument/2006/relationships/image" Target="media/image1066.wmf"/><Relationship Id="rId2326" Type="http://schemas.openxmlformats.org/officeDocument/2006/relationships/oleObject" Target="embeddings/oleObject1127.bin"/><Relationship Id="rId2533" Type="http://schemas.openxmlformats.org/officeDocument/2006/relationships/image" Target="media/image1273.wmf"/><Relationship Id="rId2740" Type="http://schemas.openxmlformats.org/officeDocument/2006/relationships/image" Target="media/image1376.wmf"/><Relationship Id="rId505" Type="http://schemas.openxmlformats.org/officeDocument/2006/relationships/oleObject" Target="embeddings/oleObject237.bin"/><Relationship Id="rId712" Type="http://schemas.openxmlformats.org/officeDocument/2006/relationships/image" Target="media/image345.wmf"/><Relationship Id="rId1135" Type="http://schemas.openxmlformats.org/officeDocument/2006/relationships/oleObject" Target="embeddings/oleObject541.bin"/><Relationship Id="rId1342" Type="http://schemas.openxmlformats.org/officeDocument/2006/relationships/image" Target="media/image684.emf"/><Relationship Id="rId1202" Type="http://schemas.openxmlformats.org/officeDocument/2006/relationships/image" Target="media/image611.emf"/><Relationship Id="rId2600" Type="http://schemas.openxmlformats.org/officeDocument/2006/relationships/oleObject" Target="embeddings/oleObject1264.bin"/><Relationship Id="rId295" Type="http://schemas.openxmlformats.org/officeDocument/2006/relationships/image" Target="media/image136.wmf"/><Relationship Id="rId2183" Type="http://schemas.openxmlformats.org/officeDocument/2006/relationships/image" Target="media/image1098.wmf"/><Relationship Id="rId2390" Type="http://schemas.openxmlformats.org/officeDocument/2006/relationships/oleObject" Target="embeddings/oleObject1159.bin"/><Relationship Id="rId155" Type="http://schemas.openxmlformats.org/officeDocument/2006/relationships/oleObject" Target="embeddings/oleObject63.bin"/><Relationship Id="rId362" Type="http://schemas.openxmlformats.org/officeDocument/2006/relationships/oleObject" Target="embeddings/oleObject166.bin"/><Relationship Id="rId2043" Type="http://schemas.openxmlformats.org/officeDocument/2006/relationships/image" Target="media/image1028.wmf"/><Relationship Id="rId2250" Type="http://schemas.openxmlformats.org/officeDocument/2006/relationships/oleObject" Target="embeddings/oleObject1089.bin"/><Relationship Id="rId222" Type="http://schemas.openxmlformats.org/officeDocument/2006/relationships/image" Target="media/image99.wmf"/><Relationship Id="rId2110" Type="http://schemas.openxmlformats.org/officeDocument/2006/relationships/oleObject" Target="embeddings/oleObject1019.bin"/><Relationship Id="rId1669" Type="http://schemas.openxmlformats.org/officeDocument/2006/relationships/oleObject" Target="embeddings/oleObject799.bin"/><Relationship Id="rId1876" Type="http://schemas.openxmlformats.org/officeDocument/2006/relationships/image" Target="media/image945.wmf"/><Relationship Id="rId1529" Type="http://schemas.openxmlformats.org/officeDocument/2006/relationships/image" Target="media/image772.wmf"/><Relationship Id="rId1736" Type="http://schemas.openxmlformats.org/officeDocument/2006/relationships/image" Target="media/image875.wmf"/><Relationship Id="rId1943" Type="http://schemas.openxmlformats.org/officeDocument/2006/relationships/oleObject" Target="embeddings/oleObject936.bin"/><Relationship Id="rId28" Type="http://schemas.openxmlformats.org/officeDocument/2006/relationships/oleObject" Target="embeddings/oleObject1.bin"/><Relationship Id="rId1803" Type="http://schemas.openxmlformats.org/officeDocument/2006/relationships/oleObject" Target="embeddings/oleObject866.bin"/><Relationship Id="rId689" Type="http://schemas.openxmlformats.org/officeDocument/2006/relationships/oleObject" Target="embeddings/oleObject329.bin"/><Relationship Id="rId896" Type="http://schemas.openxmlformats.org/officeDocument/2006/relationships/image" Target="media/image437.wmf"/><Relationship Id="rId2577" Type="http://schemas.openxmlformats.org/officeDocument/2006/relationships/image" Target="media/image1295.wmf"/><Relationship Id="rId2784" Type="http://schemas.openxmlformats.org/officeDocument/2006/relationships/image" Target="media/image1398.wmf"/><Relationship Id="rId549" Type="http://schemas.openxmlformats.org/officeDocument/2006/relationships/oleObject" Target="embeddings/oleObject259.bin"/><Relationship Id="rId756" Type="http://schemas.openxmlformats.org/officeDocument/2006/relationships/image" Target="media/image367.wmf"/><Relationship Id="rId1179" Type="http://schemas.openxmlformats.org/officeDocument/2006/relationships/oleObject" Target="embeddings/oleObject556.bin"/><Relationship Id="rId1386" Type="http://schemas.openxmlformats.org/officeDocument/2006/relationships/image" Target="media/image706.emf"/><Relationship Id="rId1593" Type="http://schemas.openxmlformats.org/officeDocument/2006/relationships/image" Target="media/image804.wmf"/><Relationship Id="rId2437" Type="http://schemas.openxmlformats.org/officeDocument/2006/relationships/image" Target="media/image1225.wmf"/><Relationship Id="rId409" Type="http://schemas.openxmlformats.org/officeDocument/2006/relationships/image" Target="media/image193.wmf"/><Relationship Id="rId963" Type="http://schemas.openxmlformats.org/officeDocument/2006/relationships/oleObject" Target="embeddings/oleObject466.bin"/><Relationship Id="rId1039" Type="http://schemas.openxmlformats.org/officeDocument/2006/relationships/oleObject" Target="embeddings/oleObject497.bin"/><Relationship Id="rId1246" Type="http://schemas.openxmlformats.org/officeDocument/2006/relationships/image" Target="media/image636.wmf"/><Relationship Id="rId2644" Type="http://schemas.openxmlformats.org/officeDocument/2006/relationships/oleObject" Target="embeddings/oleObject1286.bin"/><Relationship Id="rId92" Type="http://schemas.openxmlformats.org/officeDocument/2006/relationships/oleObject" Target="embeddings/oleObject32.bin"/><Relationship Id="rId616" Type="http://schemas.openxmlformats.org/officeDocument/2006/relationships/image" Target="media/image297.wmf"/><Relationship Id="rId823" Type="http://schemas.openxmlformats.org/officeDocument/2006/relationships/oleObject" Target="embeddings/oleObject396.bin"/><Relationship Id="rId1453" Type="http://schemas.openxmlformats.org/officeDocument/2006/relationships/oleObject" Target="embeddings/oleObject692.bin"/><Relationship Id="rId1660" Type="http://schemas.openxmlformats.org/officeDocument/2006/relationships/image" Target="media/image837.wmf"/><Relationship Id="rId2504" Type="http://schemas.openxmlformats.org/officeDocument/2006/relationships/oleObject" Target="embeddings/oleObject1216.bin"/><Relationship Id="rId2711" Type="http://schemas.openxmlformats.org/officeDocument/2006/relationships/oleObject" Target="embeddings/oleObject1319.bin"/><Relationship Id="rId1106" Type="http://schemas.openxmlformats.org/officeDocument/2006/relationships/image" Target="media/image549.png"/><Relationship Id="rId1313" Type="http://schemas.openxmlformats.org/officeDocument/2006/relationships/oleObject" Target="embeddings/oleObject617.bin"/><Relationship Id="rId1520" Type="http://schemas.openxmlformats.org/officeDocument/2006/relationships/oleObject" Target="embeddings/oleObject725.bin"/><Relationship Id="rId199" Type="http://schemas.openxmlformats.org/officeDocument/2006/relationships/oleObject" Target="embeddings/oleObject85.bin"/><Relationship Id="rId2087" Type="http://schemas.openxmlformats.org/officeDocument/2006/relationships/image" Target="media/image1050.wmf"/><Relationship Id="rId2294" Type="http://schemas.openxmlformats.org/officeDocument/2006/relationships/oleObject" Target="embeddings/oleObject1111.bin"/><Relationship Id="rId266" Type="http://schemas.openxmlformats.org/officeDocument/2006/relationships/oleObject" Target="embeddings/oleObject118.bin"/><Relationship Id="rId473" Type="http://schemas.openxmlformats.org/officeDocument/2006/relationships/image" Target="media/image225.wmf"/><Relationship Id="rId680" Type="http://schemas.openxmlformats.org/officeDocument/2006/relationships/image" Target="media/image329.wmf"/><Relationship Id="rId2154" Type="http://schemas.openxmlformats.org/officeDocument/2006/relationships/oleObject" Target="embeddings/oleObject1041.bin"/><Relationship Id="rId2361" Type="http://schemas.openxmlformats.org/officeDocument/2006/relationships/image" Target="media/image1187.wmf"/><Relationship Id="rId126" Type="http://schemas.openxmlformats.org/officeDocument/2006/relationships/oleObject" Target="embeddings/oleObject49.bin"/><Relationship Id="rId333" Type="http://schemas.openxmlformats.org/officeDocument/2006/relationships/image" Target="media/image155.wmf"/><Relationship Id="rId540" Type="http://schemas.openxmlformats.org/officeDocument/2006/relationships/image" Target="media/image259.wmf"/><Relationship Id="rId1170" Type="http://schemas.openxmlformats.org/officeDocument/2006/relationships/image" Target="media/image590.wmf"/><Relationship Id="rId2014" Type="http://schemas.openxmlformats.org/officeDocument/2006/relationships/oleObject" Target="embeddings/oleObject971.bin"/><Relationship Id="rId2221" Type="http://schemas.openxmlformats.org/officeDocument/2006/relationships/image" Target="media/image1117.wmf"/><Relationship Id="rId1030" Type="http://schemas.openxmlformats.org/officeDocument/2006/relationships/image" Target="media/image508.emf"/><Relationship Id="rId400" Type="http://schemas.openxmlformats.org/officeDocument/2006/relationships/oleObject" Target="embeddings/oleObject185.bin"/><Relationship Id="rId1987" Type="http://schemas.openxmlformats.org/officeDocument/2006/relationships/image" Target="media/image1000.wmf"/><Relationship Id="rId1847" Type="http://schemas.openxmlformats.org/officeDocument/2006/relationships/oleObject" Target="embeddings/oleObject888.bin"/><Relationship Id="rId1707" Type="http://schemas.openxmlformats.org/officeDocument/2006/relationships/oleObject" Target="embeddings/oleObject818.bin"/><Relationship Id="rId190" Type="http://schemas.openxmlformats.org/officeDocument/2006/relationships/image" Target="media/image83.wmf"/><Relationship Id="rId1914" Type="http://schemas.openxmlformats.org/officeDocument/2006/relationships/image" Target="media/image964.wmf"/><Relationship Id="rId2688" Type="http://schemas.openxmlformats.org/officeDocument/2006/relationships/oleObject" Target="embeddings/oleObject1308.bin"/><Relationship Id="rId867" Type="http://schemas.openxmlformats.org/officeDocument/2006/relationships/oleObject" Target="embeddings/oleObject418.bin"/><Relationship Id="rId1497" Type="http://schemas.openxmlformats.org/officeDocument/2006/relationships/image" Target="media/image756.wmf"/><Relationship Id="rId2548" Type="http://schemas.openxmlformats.org/officeDocument/2006/relationships/oleObject" Target="embeddings/oleObject1238.bin"/><Relationship Id="rId2755" Type="http://schemas.openxmlformats.org/officeDocument/2006/relationships/oleObject" Target="embeddings/oleObject1341.bin"/><Relationship Id="rId727" Type="http://schemas.openxmlformats.org/officeDocument/2006/relationships/oleObject" Target="embeddings/oleObject348.bin"/><Relationship Id="rId934" Type="http://schemas.openxmlformats.org/officeDocument/2006/relationships/image" Target="media/image456.wmf"/><Relationship Id="rId1357" Type="http://schemas.openxmlformats.org/officeDocument/2006/relationships/oleObject" Target="embeddings/oleObject639.bin"/><Relationship Id="rId1564" Type="http://schemas.openxmlformats.org/officeDocument/2006/relationships/oleObject" Target="embeddings/oleObject747.bin"/><Relationship Id="rId1771" Type="http://schemas.openxmlformats.org/officeDocument/2006/relationships/oleObject" Target="embeddings/oleObject850.bin"/><Relationship Id="rId2408" Type="http://schemas.openxmlformats.org/officeDocument/2006/relationships/oleObject" Target="embeddings/oleObject1168.bin"/><Relationship Id="rId2615" Type="http://schemas.openxmlformats.org/officeDocument/2006/relationships/image" Target="media/image1314.wmf"/><Relationship Id="rId63" Type="http://schemas.openxmlformats.org/officeDocument/2006/relationships/image" Target="media/image20.wmf"/><Relationship Id="rId1217" Type="http://schemas.openxmlformats.org/officeDocument/2006/relationships/oleObject" Target="embeddings/oleObject569.bin"/><Relationship Id="rId1424" Type="http://schemas.openxmlformats.org/officeDocument/2006/relationships/image" Target="media/image720.wmf"/><Relationship Id="rId1631" Type="http://schemas.openxmlformats.org/officeDocument/2006/relationships/image" Target="media/image823.wmf"/><Relationship Id="rId2198" Type="http://schemas.openxmlformats.org/officeDocument/2006/relationships/oleObject" Target="embeddings/oleObject1063.bin"/><Relationship Id="rId377" Type="http://schemas.openxmlformats.org/officeDocument/2006/relationships/image" Target="media/image177.wmf"/><Relationship Id="rId584" Type="http://schemas.openxmlformats.org/officeDocument/2006/relationships/image" Target="media/image281.wmf"/><Relationship Id="rId2058" Type="http://schemas.openxmlformats.org/officeDocument/2006/relationships/oleObject" Target="embeddings/oleObject993.bin"/><Relationship Id="rId2265" Type="http://schemas.openxmlformats.org/officeDocument/2006/relationships/image" Target="media/image1139.wmf"/><Relationship Id="rId237" Type="http://schemas.openxmlformats.org/officeDocument/2006/relationships/oleObject" Target="embeddings/oleObject104.bin"/><Relationship Id="rId791" Type="http://schemas.openxmlformats.org/officeDocument/2006/relationships/oleObject" Target="embeddings/oleObject380.bin"/><Relationship Id="rId1074" Type="http://schemas.openxmlformats.org/officeDocument/2006/relationships/image" Target="media/image533.wmf"/><Relationship Id="rId2472" Type="http://schemas.openxmlformats.org/officeDocument/2006/relationships/oleObject" Target="embeddings/oleObject1200.bin"/><Relationship Id="rId444" Type="http://schemas.openxmlformats.org/officeDocument/2006/relationships/oleObject" Target="embeddings/oleObject207.bin"/><Relationship Id="rId651" Type="http://schemas.openxmlformats.org/officeDocument/2006/relationships/oleObject" Target="embeddings/oleObject310.bin"/><Relationship Id="rId1281" Type="http://schemas.openxmlformats.org/officeDocument/2006/relationships/oleObject" Target="embeddings/oleObject601.bin"/><Relationship Id="rId2125" Type="http://schemas.openxmlformats.org/officeDocument/2006/relationships/image" Target="media/image1069.wmf"/><Relationship Id="rId2332" Type="http://schemas.openxmlformats.org/officeDocument/2006/relationships/oleObject" Target="embeddings/oleObject1130.bin"/><Relationship Id="rId304" Type="http://schemas.openxmlformats.org/officeDocument/2006/relationships/oleObject" Target="embeddings/oleObject137.bin"/><Relationship Id="rId511" Type="http://schemas.openxmlformats.org/officeDocument/2006/relationships/oleObject" Target="embeddings/oleObject240.bin"/><Relationship Id="rId1141" Type="http://schemas.openxmlformats.org/officeDocument/2006/relationships/oleObject" Target="embeddings/oleObject544.bin"/><Relationship Id="rId1001" Type="http://schemas.openxmlformats.org/officeDocument/2006/relationships/oleObject" Target="embeddings/oleObject485.bin"/><Relationship Id="rId1958" Type="http://schemas.openxmlformats.org/officeDocument/2006/relationships/oleObject" Target="embeddings/oleObject943.bin"/><Relationship Id="rId1818" Type="http://schemas.openxmlformats.org/officeDocument/2006/relationships/image" Target="media/image916.wmf"/><Relationship Id="rId161" Type="http://schemas.openxmlformats.org/officeDocument/2006/relationships/oleObject" Target="embeddings/oleObject66.bin"/><Relationship Id="rId2799" Type="http://schemas.microsoft.com/office/2011/relationships/people" Target="people.xml"/><Relationship Id="rId978" Type="http://schemas.openxmlformats.org/officeDocument/2006/relationships/image" Target="media/image478.wmf"/><Relationship Id="rId2659" Type="http://schemas.openxmlformats.org/officeDocument/2006/relationships/image" Target="media/image1336.wmf"/><Relationship Id="rId838" Type="http://schemas.openxmlformats.org/officeDocument/2006/relationships/image" Target="media/image408.wmf"/><Relationship Id="rId1468" Type="http://schemas.openxmlformats.org/officeDocument/2006/relationships/oleObject" Target="embeddings/oleObject699.bin"/><Relationship Id="rId1675" Type="http://schemas.openxmlformats.org/officeDocument/2006/relationships/oleObject" Target="embeddings/oleObject802.bin"/><Relationship Id="rId1882" Type="http://schemas.openxmlformats.org/officeDocument/2006/relationships/image" Target="media/image948.wmf"/><Relationship Id="rId2519" Type="http://schemas.openxmlformats.org/officeDocument/2006/relationships/image" Target="media/image1266.wmf"/><Relationship Id="rId2726" Type="http://schemas.openxmlformats.org/officeDocument/2006/relationships/image" Target="media/image1369.wmf"/><Relationship Id="rId1328" Type="http://schemas.openxmlformats.org/officeDocument/2006/relationships/image" Target="media/image677.emf"/><Relationship Id="rId1535" Type="http://schemas.openxmlformats.org/officeDocument/2006/relationships/image" Target="media/image775.wmf"/><Relationship Id="rId905" Type="http://schemas.openxmlformats.org/officeDocument/2006/relationships/oleObject" Target="embeddings/oleObject437.bin"/><Relationship Id="rId1742" Type="http://schemas.openxmlformats.org/officeDocument/2006/relationships/image" Target="media/image878.wmf"/><Relationship Id="rId34" Type="http://schemas.openxmlformats.org/officeDocument/2006/relationships/image" Target="media/image6.wmf"/><Relationship Id="rId1602" Type="http://schemas.openxmlformats.org/officeDocument/2006/relationships/oleObject" Target="embeddings/oleObject766.bin"/><Relationship Id="rId488" Type="http://schemas.openxmlformats.org/officeDocument/2006/relationships/image" Target="media/image233.wmf"/><Relationship Id="rId695" Type="http://schemas.openxmlformats.org/officeDocument/2006/relationships/oleObject" Target="embeddings/oleObject332.bin"/><Relationship Id="rId2169" Type="http://schemas.openxmlformats.org/officeDocument/2006/relationships/image" Target="media/image1091.wmf"/><Relationship Id="rId2376" Type="http://schemas.openxmlformats.org/officeDocument/2006/relationships/oleObject" Target="embeddings/oleObject1152.bin"/><Relationship Id="rId2583" Type="http://schemas.openxmlformats.org/officeDocument/2006/relationships/image" Target="media/image1298.wmf"/><Relationship Id="rId2790" Type="http://schemas.openxmlformats.org/officeDocument/2006/relationships/image" Target="media/image1401.wmf"/><Relationship Id="rId348" Type="http://schemas.openxmlformats.org/officeDocument/2006/relationships/oleObject" Target="embeddings/oleObject159.bin"/><Relationship Id="rId555" Type="http://schemas.openxmlformats.org/officeDocument/2006/relationships/oleObject" Target="embeddings/oleObject262.bin"/><Relationship Id="rId762" Type="http://schemas.openxmlformats.org/officeDocument/2006/relationships/image" Target="media/image370.wmf"/><Relationship Id="rId1185" Type="http://schemas.openxmlformats.org/officeDocument/2006/relationships/oleObject" Target="embeddings/oleObject559.bin"/><Relationship Id="rId1392" Type="http://schemas.openxmlformats.org/officeDocument/2006/relationships/image" Target="media/image709.emf"/><Relationship Id="rId2029" Type="http://schemas.openxmlformats.org/officeDocument/2006/relationships/image" Target="media/image1021.wmf"/><Relationship Id="rId2236" Type="http://schemas.openxmlformats.org/officeDocument/2006/relationships/oleObject" Target="embeddings/oleObject1082.bin"/><Relationship Id="rId2443" Type="http://schemas.openxmlformats.org/officeDocument/2006/relationships/image" Target="media/image1228.wmf"/><Relationship Id="rId2650" Type="http://schemas.openxmlformats.org/officeDocument/2006/relationships/oleObject" Target="embeddings/oleObject1289.bin"/><Relationship Id="rId208" Type="http://schemas.openxmlformats.org/officeDocument/2006/relationships/image" Target="media/image92.wmf"/><Relationship Id="rId415" Type="http://schemas.openxmlformats.org/officeDocument/2006/relationships/image" Target="media/image196.wmf"/><Relationship Id="rId622" Type="http://schemas.openxmlformats.org/officeDocument/2006/relationships/image" Target="media/image300.wmf"/><Relationship Id="rId1045" Type="http://schemas.openxmlformats.org/officeDocument/2006/relationships/oleObject" Target="embeddings/oleObject500.bin"/><Relationship Id="rId1252" Type="http://schemas.openxmlformats.org/officeDocument/2006/relationships/image" Target="media/image639.wmf"/><Relationship Id="rId2303" Type="http://schemas.openxmlformats.org/officeDocument/2006/relationships/image" Target="media/image1158.wmf"/><Relationship Id="rId2510" Type="http://schemas.openxmlformats.org/officeDocument/2006/relationships/oleObject" Target="embeddings/oleObject1219.bin"/><Relationship Id="rId1112" Type="http://schemas.openxmlformats.org/officeDocument/2006/relationships/oleObject" Target="embeddings/oleObject533.bin"/><Relationship Id="rId1929" Type="http://schemas.openxmlformats.org/officeDocument/2006/relationships/oleObject" Target="embeddings/oleObject929.bin"/><Relationship Id="rId2093" Type="http://schemas.openxmlformats.org/officeDocument/2006/relationships/image" Target="media/image1053.wmf"/><Relationship Id="rId272" Type="http://schemas.openxmlformats.org/officeDocument/2006/relationships/oleObject" Target="embeddings/oleObject121.bin"/><Relationship Id="rId2160" Type="http://schemas.openxmlformats.org/officeDocument/2006/relationships/oleObject" Target="embeddings/oleObject1044.bin"/><Relationship Id="rId132" Type="http://schemas.openxmlformats.org/officeDocument/2006/relationships/oleObject" Target="embeddings/oleObject52.bin"/><Relationship Id="rId2020" Type="http://schemas.openxmlformats.org/officeDocument/2006/relationships/oleObject" Target="embeddings/oleObject974.bin"/><Relationship Id="rId1579" Type="http://schemas.openxmlformats.org/officeDocument/2006/relationships/image" Target="media/image797.wmf"/><Relationship Id="rId949" Type="http://schemas.openxmlformats.org/officeDocument/2006/relationships/oleObject" Target="embeddings/oleObject459.bin"/><Relationship Id="rId1786" Type="http://schemas.openxmlformats.org/officeDocument/2006/relationships/image" Target="media/image900.wmf"/><Relationship Id="rId1993" Type="http://schemas.openxmlformats.org/officeDocument/2006/relationships/image" Target="media/image1003.wmf"/><Relationship Id="rId78" Type="http://schemas.openxmlformats.org/officeDocument/2006/relationships/oleObject" Target="embeddings/oleObject25.bin"/><Relationship Id="rId809" Type="http://schemas.openxmlformats.org/officeDocument/2006/relationships/oleObject" Target="embeddings/oleObject389.bin"/><Relationship Id="rId1439" Type="http://schemas.openxmlformats.org/officeDocument/2006/relationships/oleObject" Target="embeddings/oleObject685.bin"/><Relationship Id="rId1646" Type="http://schemas.openxmlformats.org/officeDocument/2006/relationships/oleObject" Target="embeddings/oleObject788.bin"/><Relationship Id="rId1853" Type="http://schemas.openxmlformats.org/officeDocument/2006/relationships/oleObject" Target="embeddings/oleObject891.bin"/><Relationship Id="rId1506" Type="http://schemas.openxmlformats.org/officeDocument/2006/relationships/oleObject" Target="embeddings/oleObject718.bin"/><Relationship Id="rId1713" Type="http://schemas.openxmlformats.org/officeDocument/2006/relationships/oleObject" Target="embeddings/oleObject821.bin"/><Relationship Id="rId1920" Type="http://schemas.openxmlformats.org/officeDocument/2006/relationships/image" Target="media/image967.wmf"/><Relationship Id="rId599" Type="http://schemas.openxmlformats.org/officeDocument/2006/relationships/oleObject" Target="embeddings/oleObject284.bin"/><Relationship Id="rId2487" Type="http://schemas.openxmlformats.org/officeDocument/2006/relationships/image" Target="media/image1250.wmf"/><Relationship Id="rId2694" Type="http://schemas.openxmlformats.org/officeDocument/2006/relationships/oleObject" Target="embeddings/oleObject1311.bin"/><Relationship Id="rId459" Type="http://schemas.openxmlformats.org/officeDocument/2006/relationships/image" Target="media/image218.wmf"/><Relationship Id="rId666" Type="http://schemas.openxmlformats.org/officeDocument/2006/relationships/image" Target="media/image322.wmf"/><Relationship Id="rId873" Type="http://schemas.openxmlformats.org/officeDocument/2006/relationships/oleObject" Target="embeddings/oleObject421.bin"/><Relationship Id="rId1089" Type="http://schemas.openxmlformats.org/officeDocument/2006/relationships/oleObject" Target="embeddings/oleObject522.bin"/><Relationship Id="rId1296" Type="http://schemas.openxmlformats.org/officeDocument/2006/relationships/image" Target="media/image661.emf"/><Relationship Id="rId2347" Type="http://schemas.openxmlformats.org/officeDocument/2006/relationships/image" Target="media/image1180.wmf"/><Relationship Id="rId2554" Type="http://schemas.openxmlformats.org/officeDocument/2006/relationships/oleObject" Target="embeddings/oleObject1241.bin"/><Relationship Id="rId319" Type="http://schemas.openxmlformats.org/officeDocument/2006/relationships/image" Target="media/image148.wmf"/><Relationship Id="rId526" Type="http://schemas.openxmlformats.org/officeDocument/2006/relationships/image" Target="media/image252.wmf"/><Relationship Id="rId1156" Type="http://schemas.openxmlformats.org/officeDocument/2006/relationships/image" Target="media/image583.wmf"/><Relationship Id="rId1363" Type="http://schemas.openxmlformats.org/officeDocument/2006/relationships/oleObject" Target="embeddings/oleObject642.bin"/><Relationship Id="rId2207" Type="http://schemas.openxmlformats.org/officeDocument/2006/relationships/image" Target="media/image1110.wmf"/><Relationship Id="rId2761" Type="http://schemas.openxmlformats.org/officeDocument/2006/relationships/oleObject" Target="embeddings/oleObject1344.bin"/><Relationship Id="rId733" Type="http://schemas.openxmlformats.org/officeDocument/2006/relationships/oleObject" Target="embeddings/oleObject351.bin"/><Relationship Id="rId940" Type="http://schemas.openxmlformats.org/officeDocument/2006/relationships/image" Target="media/image459.wmf"/><Relationship Id="rId1016" Type="http://schemas.openxmlformats.org/officeDocument/2006/relationships/image" Target="media/image497.wmf"/><Relationship Id="rId1570" Type="http://schemas.openxmlformats.org/officeDocument/2006/relationships/oleObject" Target="embeddings/oleObject750.bin"/><Relationship Id="rId2414" Type="http://schemas.openxmlformats.org/officeDocument/2006/relationships/oleObject" Target="embeddings/oleObject1171.bin"/><Relationship Id="rId2621" Type="http://schemas.openxmlformats.org/officeDocument/2006/relationships/image" Target="media/image1317.wmf"/><Relationship Id="rId800" Type="http://schemas.openxmlformats.org/officeDocument/2006/relationships/image" Target="media/image389.wmf"/><Relationship Id="rId1223" Type="http://schemas.openxmlformats.org/officeDocument/2006/relationships/oleObject" Target="embeddings/oleObject572.bin"/><Relationship Id="rId1430" Type="http://schemas.openxmlformats.org/officeDocument/2006/relationships/image" Target="media/image723.wmf"/><Relationship Id="rId176" Type="http://schemas.openxmlformats.org/officeDocument/2006/relationships/image" Target="media/image76.wmf"/><Relationship Id="rId383" Type="http://schemas.openxmlformats.org/officeDocument/2006/relationships/image" Target="media/image180.wmf"/><Relationship Id="rId590" Type="http://schemas.openxmlformats.org/officeDocument/2006/relationships/image" Target="media/image284.wmf"/><Relationship Id="rId2064" Type="http://schemas.openxmlformats.org/officeDocument/2006/relationships/oleObject" Target="embeddings/oleObject996.bin"/><Relationship Id="rId2271" Type="http://schemas.openxmlformats.org/officeDocument/2006/relationships/image" Target="media/image1142.wmf"/><Relationship Id="rId243" Type="http://schemas.openxmlformats.org/officeDocument/2006/relationships/oleObject" Target="embeddings/oleObject107.bin"/><Relationship Id="rId450" Type="http://schemas.openxmlformats.org/officeDocument/2006/relationships/oleObject" Target="embeddings/oleObject210.bin"/><Relationship Id="rId1080" Type="http://schemas.openxmlformats.org/officeDocument/2006/relationships/image" Target="media/image536.wmf"/><Relationship Id="rId2131" Type="http://schemas.openxmlformats.org/officeDocument/2006/relationships/image" Target="media/image1072.wmf"/><Relationship Id="rId103" Type="http://schemas.openxmlformats.org/officeDocument/2006/relationships/image" Target="media/image40.wmf"/><Relationship Id="rId310" Type="http://schemas.openxmlformats.org/officeDocument/2006/relationships/oleObject" Target="embeddings/oleObject140.bin"/><Relationship Id="rId1897" Type="http://schemas.openxmlformats.org/officeDocument/2006/relationships/oleObject" Target="embeddings/oleObject913.bin"/><Relationship Id="rId1757" Type="http://schemas.openxmlformats.org/officeDocument/2006/relationships/oleObject" Target="embeddings/oleObject843.bin"/><Relationship Id="rId1964" Type="http://schemas.openxmlformats.org/officeDocument/2006/relationships/oleObject" Target="embeddings/oleObject946.bin"/><Relationship Id="rId49" Type="http://schemas.openxmlformats.org/officeDocument/2006/relationships/image" Target="media/image13.wmf"/><Relationship Id="rId1617" Type="http://schemas.openxmlformats.org/officeDocument/2006/relationships/image" Target="media/image816.wmf"/><Relationship Id="rId1824" Type="http://schemas.openxmlformats.org/officeDocument/2006/relationships/image" Target="media/image919.wmf"/><Relationship Id="rId2598" Type="http://schemas.openxmlformats.org/officeDocument/2006/relationships/oleObject" Target="embeddings/oleObject1263.bin"/><Relationship Id="rId777" Type="http://schemas.openxmlformats.org/officeDocument/2006/relationships/oleObject" Target="embeddings/oleObject373.bin"/><Relationship Id="rId984" Type="http://schemas.openxmlformats.org/officeDocument/2006/relationships/image" Target="media/image481.wmf"/><Relationship Id="rId2458" Type="http://schemas.openxmlformats.org/officeDocument/2006/relationships/oleObject" Target="embeddings/oleObject1193.bin"/><Relationship Id="rId2665" Type="http://schemas.openxmlformats.org/officeDocument/2006/relationships/image" Target="media/image1339.wmf"/><Relationship Id="rId637" Type="http://schemas.openxmlformats.org/officeDocument/2006/relationships/oleObject" Target="embeddings/oleObject303.bin"/><Relationship Id="rId844" Type="http://schemas.openxmlformats.org/officeDocument/2006/relationships/image" Target="media/image411.wmf"/><Relationship Id="rId1267" Type="http://schemas.openxmlformats.org/officeDocument/2006/relationships/oleObject" Target="embeddings/oleObject594.bin"/><Relationship Id="rId1474" Type="http://schemas.openxmlformats.org/officeDocument/2006/relationships/oleObject" Target="embeddings/oleObject702.bin"/><Relationship Id="rId1681" Type="http://schemas.openxmlformats.org/officeDocument/2006/relationships/oleObject" Target="embeddings/oleObject805.bin"/><Relationship Id="rId2318" Type="http://schemas.openxmlformats.org/officeDocument/2006/relationships/oleObject" Target="embeddings/oleObject1123.bin"/><Relationship Id="rId2525" Type="http://schemas.openxmlformats.org/officeDocument/2006/relationships/image" Target="media/image1269.wmf"/><Relationship Id="rId2732" Type="http://schemas.openxmlformats.org/officeDocument/2006/relationships/image" Target="media/image1372.wmf"/><Relationship Id="rId704" Type="http://schemas.openxmlformats.org/officeDocument/2006/relationships/image" Target="media/image341.wmf"/><Relationship Id="rId911" Type="http://schemas.openxmlformats.org/officeDocument/2006/relationships/oleObject" Target="embeddings/oleObject440.bin"/><Relationship Id="rId1127" Type="http://schemas.openxmlformats.org/officeDocument/2006/relationships/image" Target="media/image561.png"/><Relationship Id="rId1334" Type="http://schemas.openxmlformats.org/officeDocument/2006/relationships/image" Target="media/image680.emf"/><Relationship Id="rId1541" Type="http://schemas.openxmlformats.org/officeDocument/2006/relationships/image" Target="media/image778.wmf"/><Relationship Id="rId40" Type="http://schemas.openxmlformats.org/officeDocument/2006/relationships/image" Target="media/image9.wmf"/><Relationship Id="rId1401" Type="http://schemas.openxmlformats.org/officeDocument/2006/relationships/oleObject" Target="embeddings/oleObject664.bin"/><Relationship Id="rId287" Type="http://schemas.openxmlformats.org/officeDocument/2006/relationships/image" Target="media/image132.wmf"/><Relationship Id="rId494" Type="http://schemas.openxmlformats.org/officeDocument/2006/relationships/image" Target="media/image236.wmf"/><Relationship Id="rId2175" Type="http://schemas.openxmlformats.org/officeDocument/2006/relationships/image" Target="media/image1094.wmf"/><Relationship Id="rId2382" Type="http://schemas.openxmlformats.org/officeDocument/2006/relationships/oleObject" Target="embeddings/oleObject1155.bin"/><Relationship Id="rId147" Type="http://schemas.openxmlformats.org/officeDocument/2006/relationships/oleObject" Target="embeddings/oleObject59.bin"/><Relationship Id="rId354" Type="http://schemas.openxmlformats.org/officeDocument/2006/relationships/oleObject" Target="embeddings/oleObject162.bin"/><Relationship Id="rId1191" Type="http://schemas.openxmlformats.org/officeDocument/2006/relationships/oleObject" Target="embeddings/oleObject562.bin"/><Relationship Id="rId2035" Type="http://schemas.openxmlformats.org/officeDocument/2006/relationships/image" Target="media/image1024.wmf"/><Relationship Id="rId561" Type="http://schemas.openxmlformats.org/officeDocument/2006/relationships/oleObject" Target="embeddings/oleObject265.bin"/><Relationship Id="rId2242" Type="http://schemas.openxmlformats.org/officeDocument/2006/relationships/oleObject" Target="embeddings/oleObject1085.bin"/><Relationship Id="rId214" Type="http://schemas.openxmlformats.org/officeDocument/2006/relationships/image" Target="media/image95.wmf"/><Relationship Id="rId421" Type="http://schemas.openxmlformats.org/officeDocument/2006/relationships/image" Target="media/image199.wmf"/><Relationship Id="rId1051" Type="http://schemas.openxmlformats.org/officeDocument/2006/relationships/oleObject" Target="embeddings/oleObject503.bin"/><Relationship Id="rId2102" Type="http://schemas.openxmlformats.org/officeDocument/2006/relationships/oleObject" Target="embeddings/oleObject1015.bin"/><Relationship Id="rId1868" Type="http://schemas.openxmlformats.org/officeDocument/2006/relationships/image" Target="media/image94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25F232-B362-43F9-8595-C2220D593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4170</TotalTime>
  <Pages>265</Pages>
  <Words>72435</Words>
  <Characters>412880</Characters>
  <Application>Microsoft Office Word</Application>
  <DocSecurity>0</DocSecurity>
  <Lines>11796</Lines>
  <Paragraphs>7466</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477849</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rawlins</cp:lastModifiedBy>
  <cp:revision>37</cp:revision>
  <cp:lastPrinted>2012-01-23T17:06:00Z</cp:lastPrinted>
  <dcterms:created xsi:type="dcterms:W3CDTF">2014-08-22T16:11:00Z</dcterms:created>
  <dcterms:modified xsi:type="dcterms:W3CDTF">2015-05-15T20:06:00Z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