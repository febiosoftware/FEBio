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6F3A747F"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F44A9F">
        <w:rPr>
          <w:rFonts w:ascii="Arial Narrow" w:hAnsi="Arial Narrow"/>
          <w:i/>
          <w:sz w:val="52"/>
          <w:szCs w:val="52"/>
        </w:rPr>
        <w:t>3</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24EC93FE"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r w:rsidR="00F44A9F">
        <w:rPr>
          <w:b/>
          <w:noProof/>
        </w:rPr>
        <w:t>April 6, 2015</w:t>
      </w:r>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10"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1"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2" w:history="1">
        <w:r w:rsidRPr="00DC27ED">
          <w:rPr>
            <w:rStyle w:val="Hyperlink"/>
          </w:rPr>
          <w:t>jeff.weiss@utah.edu</w:t>
        </w:r>
      </w:hyperlink>
      <w:r w:rsidRPr="00DC27ED">
        <w:t>)</w:t>
      </w:r>
    </w:p>
    <w:p w14:paraId="09E843CF" w14:textId="77777777" w:rsidR="006A0BC1" w:rsidRDefault="006A0BC1" w:rsidP="0028349D">
      <w:r>
        <w:t>Dr. Gerard Ateshian (</w:t>
      </w:r>
      <w:hyperlink r:id="rId13"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4" w:history="1">
        <w:r w:rsidRPr="006D7874">
          <w:rPr>
            <w:rStyle w:val="Hyperlink"/>
          </w:rPr>
          <w:t>http://mrl.sci.utah.edu</w:t>
        </w:r>
      </w:hyperlink>
    </w:p>
    <w:p w14:paraId="17813EC9" w14:textId="77777777" w:rsidR="006A0BC1" w:rsidRPr="00C62631" w:rsidRDefault="006A0BC1" w:rsidP="0028349D">
      <w:r>
        <w:t xml:space="preserve">FEBio: </w:t>
      </w:r>
      <w:hyperlink r:id="rId15" w:tgtFrame="_blank" w:history="1">
        <w:r w:rsidRPr="00F04491">
          <w:rPr>
            <w:rStyle w:val="Hyperlink"/>
          </w:rPr>
          <w:t>http://mrl.sci.utah.edu/software/febio</w:t>
        </w:r>
      </w:hyperlink>
    </w:p>
    <w:p w14:paraId="545264DC" w14:textId="77777777" w:rsidR="006A0BC1" w:rsidRDefault="006A0BC1" w:rsidP="0028349D">
      <w:pPr>
        <w:rPr>
          <w:b/>
        </w:rPr>
      </w:pPr>
    </w:p>
    <w:p w14:paraId="77F41C77" w14:textId="77777777" w:rsidR="006A0BC1" w:rsidRDefault="006A0BC1" w:rsidP="0028349D">
      <w:pPr>
        <w:rPr>
          <w:b/>
        </w:rPr>
      </w:pPr>
      <w:r>
        <w:rPr>
          <w:b/>
        </w:rPr>
        <w:t>Forum</w:t>
      </w:r>
    </w:p>
    <w:p w14:paraId="6AF50B8C" w14:textId="77777777" w:rsidR="006A0BC1" w:rsidRDefault="00214464" w:rsidP="0028349D">
      <w:hyperlink r:id="rId16" w:history="1">
        <w:r w:rsidR="006A0BC1" w:rsidRPr="003B4DD6">
          <w:rPr>
            <w:rStyle w:val="Hyperlink"/>
          </w:rPr>
          <w:t>http://mrl.sci.utah.edu/forums/</w:t>
        </w:r>
      </w:hyperlink>
    </w:p>
    <w:p w14:paraId="55C8DFB0" w14:textId="77777777" w:rsidR="006A0BC1" w:rsidRDefault="006A0BC1" w:rsidP="0028349D"/>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8"/>
          <w:headerReference w:type="default" r:id="rId19"/>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07946E3E" w14:textId="77777777" w:rsidR="00182A67" w:rsidRDefault="00EE3AB5">
      <w:pPr>
        <w:pStyle w:val="TOC1"/>
        <w:tabs>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hyperlink w:anchor="_Toc416085677" w:history="1">
        <w:r w:rsidR="00182A67" w:rsidRPr="00F80050">
          <w:rPr>
            <w:rStyle w:val="Hyperlink"/>
            <w:noProof/>
          </w:rPr>
          <w:t>Chapter 1 Introduction</w:t>
        </w:r>
        <w:r w:rsidR="00182A67">
          <w:rPr>
            <w:noProof/>
            <w:webHidden/>
          </w:rPr>
          <w:tab/>
        </w:r>
        <w:r w:rsidR="00182A67">
          <w:rPr>
            <w:noProof/>
            <w:webHidden/>
          </w:rPr>
          <w:fldChar w:fldCharType="begin"/>
        </w:r>
        <w:r w:rsidR="00182A67">
          <w:rPr>
            <w:noProof/>
            <w:webHidden/>
          </w:rPr>
          <w:instrText xml:space="preserve"> PAGEREF _Toc416085677 \h </w:instrText>
        </w:r>
        <w:r w:rsidR="00182A67">
          <w:rPr>
            <w:noProof/>
            <w:webHidden/>
          </w:rPr>
        </w:r>
        <w:r w:rsidR="00182A67">
          <w:rPr>
            <w:noProof/>
            <w:webHidden/>
          </w:rPr>
          <w:fldChar w:fldCharType="separate"/>
        </w:r>
        <w:r w:rsidR="00182A67">
          <w:rPr>
            <w:noProof/>
            <w:webHidden/>
          </w:rPr>
          <w:t>1</w:t>
        </w:r>
        <w:r w:rsidR="00182A67">
          <w:rPr>
            <w:noProof/>
            <w:webHidden/>
          </w:rPr>
          <w:fldChar w:fldCharType="end"/>
        </w:r>
      </w:hyperlink>
    </w:p>
    <w:p w14:paraId="6455FF50"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678" w:history="1">
        <w:r w:rsidRPr="00F80050">
          <w:rPr>
            <w:rStyle w:val="Hyperlink"/>
            <w:noProof/>
          </w:rPr>
          <w:t>1.1. Overview of FEBio</w:t>
        </w:r>
        <w:r>
          <w:rPr>
            <w:noProof/>
            <w:webHidden/>
          </w:rPr>
          <w:tab/>
        </w:r>
        <w:r>
          <w:rPr>
            <w:noProof/>
            <w:webHidden/>
          </w:rPr>
          <w:fldChar w:fldCharType="begin"/>
        </w:r>
        <w:r>
          <w:rPr>
            <w:noProof/>
            <w:webHidden/>
          </w:rPr>
          <w:instrText xml:space="preserve"> PAGEREF _Toc416085678 \h </w:instrText>
        </w:r>
        <w:r>
          <w:rPr>
            <w:noProof/>
            <w:webHidden/>
          </w:rPr>
        </w:r>
        <w:r>
          <w:rPr>
            <w:noProof/>
            <w:webHidden/>
          </w:rPr>
          <w:fldChar w:fldCharType="separate"/>
        </w:r>
        <w:r>
          <w:rPr>
            <w:noProof/>
            <w:webHidden/>
          </w:rPr>
          <w:t>1</w:t>
        </w:r>
        <w:r>
          <w:rPr>
            <w:noProof/>
            <w:webHidden/>
          </w:rPr>
          <w:fldChar w:fldCharType="end"/>
        </w:r>
      </w:hyperlink>
    </w:p>
    <w:p w14:paraId="52308225"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679" w:history="1">
        <w:r w:rsidRPr="00F80050">
          <w:rPr>
            <w:rStyle w:val="Hyperlink"/>
            <w:noProof/>
          </w:rPr>
          <w:t>1.2. About this document</w:t>
        </w:r>
        <w:r>
          <w:rPr>
            <w:noProof/>
            <w:webHidden/>
          </w:rPr>
          <w:tab/>
        </w:r>
        <w:r>
          <w:rPr>
            <w:noProof/>
            <w:webHidden/>
          </w:rPr>
          <w:fldChar w:fldCharType="begin"/>
        </w:r>
        <w:r>
          <w:rPr>
            <w:noProof/>
            <w:webHidden/>
          </w:rPr>
          <w:instrText xml:space="preserve"> PAGEREF _Toc416085679 \h </w:instrText>
        </w:r>
        <w:r>
          <w:rPr>
            <w:noProof/>
            <w:webHidden/>
          </w:rPr>
        </w:r>
        <w:r>
          <w:rPr>
            <w:noProof/>
            <w:webHidden/>
          </w:rPr>
          <w:fldChar w:fldCharType="separate"/>
        </w:r>
        <w:r>
          <w:rPr>
            <w:noProof/>
            <w:webHidden/>
          </w:rPr>
          <w:t>2</w:t>
        </w:r>
        <w:r>
          <w:rPr>
            <w:noProof/>
            <w:webHidden/>
          </w:rPr>
          <w:fldChar w:fldCharType="end"/>
        </w:r>
      </w:hyperlink>
    </w:p>
    <w:p w14:paraId="29FD965E"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680" w:history="1">
        <w:r w:rsidRPr="00F80050">
          <w:rPr>
            <w:rStyle w:val="Hyperlink"/>
            <w:noProof/>
          </w:rPr>
          <w:t>1.3. Units in FEBio</w:t>
        </w:r>
        <w:r>
          <w:rPr>
            <w:noProof/>
            <w:webHidden/>
          </w:rPr>
          <w:tab/>
        </w:r>
        <w:r>
          <w:rPr>
            <w:noProof/>
            <w:webHidden/>
          </w:rPr>
          <w:fldChar w:fldCharType="begin"/>
        </w:r>
        <w:r>
          <w:rPr>
            <w:noProof/>
            <w:webHidden/>
          </w:rPr>
          <w:instrText xml:space="preserve"> PAGEREF _Toc416085680 \h </w:instrText>
        </w:r>
        <w:r>
          <w:rPr>
            <w:noProof/>
            <w:webHidden/>
          </w:rPr>
        </w:r>
        <w:r>
          <w:rPr>
            <w:noProof/>
            <w:webHidden/>
          </w:rPr>
          <w:fldChar w:fldCharType="separate"/>
        </w:r>
        <w:r>
          <w:rPr>
            <w:noProof/>
            <w:webHidden/>
          </w:rPr>
          <w:t>3</w:t>
        </w:r>
        <w:r>
          <w:rPr>
            <w:noProof/>
            <w:webHidden/>
          </w:rPr>
          <w:fldChar w:fldCharType="end"/>
        </w:r>
      </w:hyperlink>
    </w:p>
    <w:p w14:paraId="007E4E39" w14:textId="77777777" w:rsidR="00182A67" w:rsidRDefault="00182A67">
      <w:pPr>
        <w:pStyle w:val="TOC1"/>
        <w:tabs>
          <w:tab w:val="right" w:leader="dot" w:pos="9350"/>
        </w:tabs>
        <w:rPr>
          <w:rFonts w:asciiTheme="minorHAnsi" w:eastAsiaTheme="minorEastAsia" w:hAnsiTheme="minorHAnsi" w:cstheme="minorBidi"/>
          <w:b w:val="0"/>
          <w:bCs w:val="0"/>
          <w:caps w:val="0"/>
          <w:noProof/>
          <w:sz w:val="22"/>
          <w:szCs w:val="22"/>
        </w:rPr>
      </w:pPr>
      <w:hyperlink w:anchor="_Toc416085681" w:history="1">
        <w:r w:rsidRPr="00F80050">
          <w:rPr>
            <w:rStyle w:val="Hyperlink"/>
            <w:noProof/>
          </w:rPr>
          <w:t>Chapter 2 Running FEBio</w:t>
        </w:r>
        <w:r>
          <w:rPr>
            <w:noProof/>
            <w:webHidden/>
          </w:rPr>
          <w:tab/>
        </w:r>
        <w:r>
          <w:rPr>
            <w:noProof/>
            <w:webHidden/>
          </w:rPr>
          <w:fldChar w:fldCharType="begin"/>
        </w:r>
        <w:r>
          <w:rPr>
            <w:noProof/>
            <w:webHidden/>
          </w:rPr>
          <w:instrText xml:space="preserve"> PAGEREF _Toc416085681 \h </w:instrText>
        </w:r>
        <w:r>
          <w:rPr>
            <w:noProof/>
            <w:webHidden/>
          </w:rPr>
        </w:r>
        <w:r>
          <w:rPr>
            <w:noProof/>
            <w:webHidden/>
          </w:rPr>
          <w:fldChar w:fldCharType="separate"/>
        </w:r>
        <w:r>
          <w:rPr>
            <w:noProof/>
            <w:webHidden/>
          </w:rPr>
          <w:t>5</w:t>
        </w:r>
        <w:r>
          <w:rPr>
            <w:noProof/>
            <w:webHidden/>
          </w:rPr>
          <w:fldChar w:fldCharType="end"/>
        </w:r>
      </w:hyperlink>
    </w:p>
    <w:p w14:paraId="088B8B6B"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682" w:history="1">
        <w:r w:rsidRPr="00F80050">
          <w:rPr>
            <w:rStyle w:val="Hyperlink"/>
            <w:noProof/>
          </w:rPr>
          <w:t>2.1. Running FEBio on Windows</w:t>
        </w:r>
        <w:r>
          <w:rPr>
            <w:noProof/>
            <w:webHidden/>
          </w:rPr>
          <w:tab/>
        </w:r>
        <w:r>
          <w:rPr>
            <w:noProof/>
            <w:webHidden/>
          </w:rPr>
          <w:fldChar w:fldCharType="begin"/>
        </w:r>
        <w:r>
          <w:rPr>
            <w:noProof/>
            <w:webHidden/>
          </w:rPr>
          <w:instrText xml:space="preserve"> PAGEREF _Toc416085682 \h </w:instrText>
        </w:r>
        <w:r>
          <w:rPr>
            <w:noProof/>
            <w:webHidden/>
          </w:rPr>
        </w:r>
        <w:r>
          <w:rPr>
            <w:noProof/>
            <w:webHidden/>
          </w:rPr>
          <w:fldChar w:fldCharType="separate"/>
        </w:r>
        <w:r>
          <w:rPr>
            <w:noProof/>
            <w:webHidden/>
          </w:rPr>
          <w:t>5</w:t>
        </w:r>
        <w:r>
          <w:rPr>
            <w:noProof/>
            <w:webHidden/>
          </w:rPr>
          <w:fldChar w:fldCharType="end"/>
        </w:r>
      </w:hyperlink>
    </w:p>
    <w:p w14:paraId="6C704FE0"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683" w:history="1">
        <w:r w:rsidRPr="00F80050">
          <w:rPr>
            <w:rStyle w:val="Hyperlink"/>
            <w:noProof/>
          </w:rPr>
          <w:t>2.1.1. Windows XP</w:t>
        </w:r>
        <w:r>
          <w:rPr>
            <w:noProof/>
            <w:webHidden/>
          </w:rPr>
          <w:tab/>
        </w:r>
        <w:r>
          <w:rPr>
            <w:noProof/>
            <w:webHidden/>
          </w:rPr>
          <w:fldChar w:fldCharType="begin"/>
        </w:r>
        <w:r>
          <w:rPr>
            <w:noProof/>
            <w:webHidden/>
          </w:rPr>
          <w:instrText xml:space="preserve"> PAGEREF _Toc416085683 \h </w:instrText>
        </w:r>
        <w:r>
          <w:rPr>
            <w:noProof/>
            <w:webHidden/>
          </w:rPr>
        </w:r>
        <w:r>
          <w:rPr>
            <w:noProof/>
            <w:webHidden/>
          </w:rPr>
          <w:fldChar w:fldCharType="separate"/>
        </w:r>
        <w:r>
          <w:rPr>
            <w:noProof/>
            <w:webHidden/>
          </w:rPr>
          <w:t>5</w:t>
        </w:r>
        <w:r>
          <w:rPr>
            <w:noProof/>
            <w:webHidden/>
          </w:rPr>
          <w:fldChar w:fldCharType="end"/>
        </w:r>
      </w:hyperlink>
    </w:p>
    <w:p w14:paraId="2BB53F12"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684" w:history="1">
        <w:r w:rsidRPr="00F80050">
          <w:rPr>
            <w:rStyle w:val="Hyperlink"/>
            <w:noProof/>
          </w:rPr>
          <w:t>2.1.2. Windows 7</w:t>
        </w:r>
        <w:r>
          <w:rPr>
            <w:noProof/>
            <w:webHidden/>
          </w:rPr>
          <w:tab/>
        </w:r>
        <w:r>
          <w:rPr>
            <w:noProof/>
            <w:webHidden/>
          </w:rPr>
          <w:fldChar w:fldCharType="begin"/>
        </w:r>
        <w:r>
          <w:rPr>
            <w:noProof/>
            <w:webHidden/>
          </w:rPr>
          <w:instrText xml:space="preserve"> PAGEREF _Toc416085684 \h </w:instrText>
        </w:r>
        <w:r>
          <w:rPr>
            <w:noProof/>
            <w:webHidden/>
          </w:rPr>
        </w:r>
        <w:r>
          <w:rPr>
            <w:noProof/>
            <w:webHidden/>
          </w:rPr>
          <w:fldChar w:fldCharType="separate"/>
        </w:r>
        <w:r>
          <w:rPr>
            <w:noProof/>
            <w:webHidden/>
          </w:rPr>
          <w:t>5</w:t>
        </w:r>
        <w:r>
          <w:rPr>
            <w:noProof/>
            <w:webHidden/>
          </w:rPr>
          <w:fldChar w:fldCharType="end"/>
        </w:r>
      </w:hyperlink>
    </w:p>
    <w:p w14:paraId="63416CFB"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685" w:history="1">
        <w:r w:rsidRPr="00F80050">
          <w:rPr>
            <w:rStyle w:val="Hyperlink"/>
            <w:noProof/>
          </w:rPr>
          <w:t>2.1.3. Running FEBio from Explorer</w:t>
        </w:r>
        <w:r>
          <w:rPr>
            <w:noProof/>
            <w:webHidden/>
          </w:rPr>
          <w:tab/>
        </w:r>
        <w:r>
          <w:rPr>
            <w:noProof/>
            <w:webHidden/>
          </w:rPr>
          <w:fldChar w:fldCharType="begin"/>
        </w:r>
        <w:r>
          <w:rPr>
            <w:noProof/>
            <w:webHidden/>
          </w:rPr>
          <w:instrText xml:space="preserve"> PAGEREF _Toc416085685 \h </w:instrText>
        </w:r>
        <w:r>
          <w:rPr>
            <w:noProof/>
            <w:webHidden/>
          </w:rPr>
        </w:r>
        <w:r>
          <w:rPr>
            <w:noProof/>
            <w:webHidden/>
          </w:rPr>
          <w:fldChar w:fldCharType="separate"/>
        </w:r>
        <w:r>
          <w:rPr>
            <w:noProof/>
            <w:webHidden/>
          </w:rPr>
          <w:t>6</w:t>
        </w:r>
        <w:r>
          <w:rPr>
            <w:noProof/>
            <w:webHidden/>
          </w:rPr>
          <w:fldChar w:fldCharType="end"/>
        </w:r>
      </w:hyperlink>
    </w:p>
    <w:p w14:paraId="5FFEB20C"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686" w:history="1">
        <w:r w:rsidRPr="00F80050">
          <w:rPr>
            <w:rStyle w:val="Hyperlink"/>
            <w:noProof/>
          </w:rPr>
          <w:t>2.2. Running FEBio on Linux or MAC</w:t>
        </w:r>
        <w:r>
          <w:rPr>
            <w:noProof/>
            <w:webHidden/>
          </w:rPr>
          <w:tab/>
        </w:r>
        <w:r>
          <w:rPr>
            <w:noProof/>
            <w:webHidden/>
          </w:rPr>
          <w:fldChar w:fldCharType="begin"/>
        </w:r>
        <w:r>
          <w:rPr>
            <w:noProof/>
            <w:webHidden/>
          </w:rPr>
          <w:instrText xml:space="preserve"> PAGEREF _Toc416085686 \h </w:instrText>
        </w:r>
        <w:r>
          <w:rPr>
            <w:noProof/>
            <w:webHidden/>
          </w:rPr>
        </w:r>
        <w:r>
          <w:rPr>
            <w:noProof/>
            <w:webHidden/>
          </w:rPr>
          <w:fldChar w:fldCharType="separate"/>
        </w:r>
        <w:r>
          <w:rPr>
            <w:noProof/>
            <w:webHidden/>
          </w:rPr>
          <w:t>6</w:t>
        </w:r>
        <w:r>
          <w:rPr>
            <w:noProof/>
            <w:webHidden/>
          </w:rPr>
          <w:fldChar w:fldCharType="end"/>
        </w:r>
      </w:hyperlink>
    </w:p>
    <w:p w14:paraId="49016088"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687" w:history="1">
        <w:r w:rsidRPr="00F80050">
          <w:rPr>
            <w:rStyle w:val="Hyperlink"/>
            <w:noProof/>
          </w:rPr>
          <w:t>2.3. The Command Line</w:t>
        </w:r>
        <w:r>
          <w:rPr>
            <w:noProof/>
            <w:webHidden/>
          </w:rPr>
          <w:tab/>
        </w:r>
        <w:r>
          <w:rPr>
            <w:noProof/>
            <w:webHidden/>
          </w:rPr>
          <w:fldChar w:fldCharType="begin"/>
        </w:r>
        <w:r>
          <w:rPr>
            <w:noProof/>
            <w:webHidden/>
          </w:rPr>
          <w:instrText xml:space="preserve"> PAGEREF _Toc416085687 \h </w:instrText>
        </w:r>
        <w:r>
          <w:rPr>
            <w:noProof/>
            <w:webHidden/>
          </w:rPr>
        </w:r>
        <w:r>
          <w:rPr>
            <w:noProof/>
            <w:webHidden/>
          </w:rPr>
          <w:fldChar w:fldCharType="separate"/>
        </w:r>
        <w:r>
          <w:rPr>
            <w:noProof/>
            <w:webHidden/>
          </w:rPr>
          <w:t>6</w:t>
        </w:r>
        <w:r>
          <w:rPr>
            <w:noProof/>
            <w:webHidden/>
          </w:rPr>
          <w:fldChar w:fldCharType="end"/>
        </w:r>
      </w:hyperlink>
    </w:p>
    <w:p w14:paraId="54E12A01"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688" w:history="1">
        <w:r w:rsidRPr="00F80050">
          <w:rPr>
            <w:rStyle w:val="Hyperlink"/>
            <w:noProof/>
          </w:rPr>
          <w:t>2.4. The FEBio Prompt</w:t>
        </w:r>
        <w:r>
          <w:rPr>
            <w:noProof/>
            <w:webHidden/>
          </w:rPr>
          <w:tab/>
        </w:r>
        <w:r>
          <w:rPr>
            <w:noProof/>
            <w:webHidden/>
          </w:rPr>
          <w:fldChar w:fldCharType="begin"/>
        </w:r>
        <w:r>
          <w:rPr>
            <w:noProof/>
            <w:webHidden/>
          </w:rPr>
          <w:instrText xml:space="preserve"> PAGEREF _Toc416085688 \h </w:instrText>
        </w:r>
        <w:r>
          <w:rPr>
            <w:noProof/>
            <w:webHidden/>
          </w:rPr>
        </w:r>
        <w:r>
          <w:rPr>
            <w:noProof/>
            <w:webHidden/>
          </w:rPr>
          <w:fldChar w:fldCharType="separate"/>
        </w:r>
        <w:r>
          <w:rPr>
            <w:noProof/>
            <w:webHidden/>
          </w:rPr>
          <w:t>9</w:t>
        </w:r>
        <w:r>
          <w:rPr>
            <w:noProof/>
            <w:webHidden/>
          </w:rPr>
          <w:fldChar w:fldCharType="end"/>
        </w:r>
      </w:hyperlink>
    </w:p>
    <w:p w14:paraId="5D155814"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689" w:history="1">
        <w:r w:rsidRPr="00F80050">
          <w:rPr>
            <w:rStyle w:val="Hyperlink"/>
            <w:noProof/>
          </w:rPr>
          <w:t>2.5. The Configuration File</w:t>
        </w:r>
        <w:r>
          <w:rPr>
            <w:noProof/>
            <w:webHidden/>
          </w:rPr>
          <w:tab/>
        </w:r>
        <w:r>
          <w:rPr>
            <w:noProof/>
            <w:webHidden/>
          </w:rPr>
          <w:fldChar w:fldCharType="begin"/>
        </w:r>
        <w:r>
          <w:rPr>
            <w:noProof/>
            <w:webHidden/>
          </w:rPr>
          <w:instrText xml:space="preserve"> PAGEREF _Toc416085689 \h </w:instrText>
        </w:r>
        <w:r>
          <w:rPr>
            <w:noProof/>
            <w:webHidden/>
          </w:rPr>
        </w:r>
        <w:r>
          <w:rPr>
            <w:noProof/>
            <w:webHidden/>
          </w:rPr>
          <w:fldChar w:fldCharType="separate"/>
        </w:r>
        <w:r>
          <w:rPr>
            <w:noProof/>
            <w:webHidden/>
          </w:rPr>
          <w:t>10</w:t>
        </w:r>
        <w:r>
          <w:rPr>
            <w:noProof/>
            <w:webHidden/>
          </w:rPr>
          <w:fldChar w:fldCharType="end"/>
        </w:r>
      </w:hyperlink>
    </w:p>
    <w:p w14:paraId="16E0F0CD"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690" w:history="1">
        <w:r w:rsidRPr="00F80050">
          <w:rPr>
            <w:rStyle w:val="Hyperlink"/>
            <w:noProof/>
          </w:rPr>
          <w:t>2.6. Using Multiple Processors</w:t>
        </w:r>
        <w:r>
          <w:rPr>
            <w:noProof/>
            <w:webHidden/>
          </w:rPr>
          <w:tab/>
        </w:r>
        <w:r>
          <w:rPr>
            <w:noProof/>
            <w:webHidden/>
          </w:rPr>
          <w:fldChar w:fldCharType="begin"/>
        </w:r>
        <w:r>
          <w:rPr>
            <w:noProof/>
            <w:webHidden/>
          </w:rPr>
          <w:instrText xml:space="preserve"> PAGEREF _Toc416085690 \h </w:instrText>
        </w:r>
        <w:r>
          <w:rPr>
            <w:noProof/>
            <w:webHidden/>
          </w:rPr>
        </w:r>
        <w:r>
          <w:rPr>
            <w:noProof/>
            <w:webHidden/>
          </w:rPr>
          <w:fldChar w:fldCharType="separate"/>
        </w:r>
        <w:r>
          <w:rPr>
            <w:noProof/>
            <w:webHidden/>
          </w:rPr>
          <w:t>10</w:t>
        </w:r>
        <w:r>
          <w:rPr>
            <w:noProof/>
            <w:webHidden/>
          </w:rPr>
          <w:fldChar w:fldCharType="end"/>
        </w:r>
      </w:hyperlink>
    </w:p>
    <w:p w14:paraId="4E82B3C6"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691" w:history="1">
        <w:r w:rsidRPr="00F80050">
          <w:rPr>
            <w:rStyle w:val="Hyperlink"/>
            <w:noProof/>
          </w:rPr>
          <w:t>2.7. FEBio Output</w:t>
        </w:r>
        <w:r>
          <w:rPr>
            <w:noProof/>
            <w:webHidden/>
          </w:rPr>
          <w:tab/>
        </w:r>
        <w:r>
          <w:rPr>
            <w:noProof/>
            <w:webHidden/>
          </w:rPr>
          <w:fldChar w:fldCharType="begin"/>
        </w:r>
        <w:r>
          <w:rPr>
            <w:noProof/>
            <w:webHidden/>
          </w:rPr>
          <w:instrText xml:space="preserve"> PAGEREF _Toc416085691 \h </w:instrText>
        </w:r>
        <w:r>
          <w:rPr>
            <w:noProof/>
            <w:webHidden/>
          </w:rPr>
        </w:r>
        <w:r>
          <w:rPr>
            <w:noProof/>
            <w:webHidden/>
          </w:rPr>
          <w:fldChar w:fldCharType="separate"/>
        </w:r>
        <w:r>
          <w:rPr>
            <w:noProof/>
            <w:webHidden/>
          </w:rPr>
          <w:t>11</w:t>
        </w:r>
        <w:r>
          <w:rPr>
            <w:noProof/>
            <w:webHidden/>
          </w:rPr>
          <w:fldChar w:fldCharType="end"/>
        </w:r>
      </w:hyperlink>
    </w:p>
    <w:p w14:paraId="0737A1D4"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692" w:history="1">
        <w:r w:rsidRPr="00F80050">
          <w:rPr>
            <w:rStyle w:val="Hyperlink"/>
            <w:noProof/>
          </w:rPr>
          <w:t>2.8. Advanced Options</w:t>
        </w:r>
        <w:r>
          <w:rPr>
            <w:noProof/>
            <w:webHidden/>
          </w:rPr>
          <w:tab/>
        </w:r>
        <w:r>
          <w:rPr>
            <w:noProof/>
            <w:webHidden/>
          </w:rPr>
          <w:fldChar w:fldCharType="begin"/>
        </w:r>
        <w:r>
          <w:rPr>
            <w:noProof/>
            <w:webHidden/>
          </w:rPr>
          <w:instrText xml:space="preserve"> PAGEREF _Toc416085692 \h </w:instrText>
        </w:r>
        <w:r>
          <w:rPr>
            <w:noProof/>
            <w:webHidden/>
          </w:rPr>
        </w:r>
        <w:r>
          <w:rPr>
            <w:noProof/>
            <w:webHidden/>
          </w:rPr>
          <w:fldChar w:fldCharType="separate"/>
        </w:r>
        <w:r>
          <w:rPr>
            <w:noProof/>
            <w:webHidden/>
          </w:rPr>
          <w:t>12</w:t>
        </w:r>
        <w:r>
          <w:rPr>
            <w:noProof/>
            <w:webHidden/>
          </w:rPr>
          <w:fldChar w:fldCharType="end"/>
        </w:r>
      </w:hyperlink>
    </w:p>
    <w:p w14:paraId="7C47EEE5"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693" w:history="1">
        <w:r w:rsidRPr="00F80050">
          <w:rPr>
            <w:rStyle w:val="Hyperlink"/>
            <w:noProof/>
          </w:rPr>
          <w:t>2.8.1. Interrupting a Run</w:t>
        </w:r>
        <w:r>
          <w:rPr>
            <w:noProof/>
            <w:webHidden/>
          </w:rPr>
          <w:tab/>
        </w:r>
        <w:r>
          <w:rPr>
            <w:noProof/>
            <w:webHidden/>
          </w:rPr>
          <w:fldChar w:fldCharType="begin"/>
        </w:r>
        <w:r>
          <w:rPr>
            <w:noProof/>
            <w:webHidden/>
          </w:rPr>
          <w:instrText xml:space="preserve"> PAGEREF _Toc416085693 \h </w:instrText>
        </w:r>
        <w:r>
          <w:rPr>
            <w:noProof/>
            <w:webHidden/>
          </w:rPr>
        </w:r>
        <w:r>
          <w:rPr>
            <w:noProof/>
            <w:webHidden/>
          </w:rPr>
          <w:fldChar w:fldCharType="separate"/>
        </w:r>
        <w:r>
          <w:rPr>
            <w:noProof/>
            <w:webHidden/>
          </w:rPr>
          <w:t>12</w:t>
        </w:r>
        <w:r>
          <w:rPr>
            <w:noProof/>
            <w:webHidden/>
          </w:rPr>
          <w:fldChar w:fldCharType="end"/>
        </w:r>
      </w:hyperlink>
    </w:p>
    <w:p w14:paraId="6EA4BFD3"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694" w:history="1">
        <w:r w:rsidRPr="00F80050">
          <w:rPr>
            <w:rStyle w:val="Hyperlink"/>
            <w:noProof/>
          </w:rPr>
          <w:t>2.8.2. Debugging a Run</w:t>
        </w:r>
        <w:r>
          <w:rPr>
            <w:noProof/>
            <w:webHidden/>
          </w:rPr>
          <w:tab/>
        </w:r>
        <w:r>
          <w:rPr>
            <w:noProof/>
            <w:webHidden/>
          </w:rPr>
          <w:fldChar w:fldCharType="begin"/>
        </w:r>
        <w:r>
          <w:rPr>
            <w:noProof/>
            <w:webHidden/>
          </w:rPr>
          <w:instrText xml:space="preserve"> PAGEREF _Toc416085694 \h </w:instrText>
        </w:r>
        <w:r>
          <w:rPr>
            <w:noProof/>
            <w:webHidden/>
          </w:rPr>
        </w:r>
        <w:r>
          <w:rPr>
            <w:noProof/>
            <w:webHidden/>
          </w:rPr>
          <w:fldChar w:fldCharType="separate"/>
        </w:r>
        <w:r>
          <w:rPr>
            <w:noProof/>
            <w:webHidden/>
          </w:rPr>
          <w:t>13</w:t>
        </w:r>
        <w:r>
          <w:rPr>
            <w:noProof/>
            <w:webHidden/>
          </w:rPr>
          <w:fldChar w:fldCharType="end"/>
        </w:r>
      </w:hyperlink>
    </w:p>
    <w:p w14:paraId="415FEC93"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695" w:history="1">
        <w:r w:rsidRPr="00F80050">
          <w:rPr>
            <w:rStyle w:val="Hyperlink"/>
            <w:noProof/>
          </w:rPr>
          <w:t>2.8.3. Restarting a Run</w:t>
        </w:r>
        <w:r>
          <w:rPr>
            <w:noProof/>
            <w:webHidden/>
          </w:rPr>
          <w:tab/>
        </w:r>
        <w:r>
          <w:rPr>
            <w:noProof/>
            <w:webHidden/>
          </w:rPr>
          <w:fldChar w:fldCharType="begin"/>
        </w:r>
        <w:r>
          <w:rPr>
            <w:noProof/>
            <w:webHidden/>
          </w:rPr>
          <w:instrText xml:space="preserve"> PAGEREF _Toc416085695 \h </w:instrText>
        </w:r>
        <w:r>
          <w:rPr>
            <w:noProof/>
            <w:webHidden/>
          </w:rPr>
        </w:r>
        <w:r>
          <w:rPr>
            <w:noProof/>
            <w:webHidden/>
          </w:rPr>
          <w:fldChar w:fldCharType="separate"/>
        </w:r>
        <w:r>
          <w:rPr>
            <w:noProof/>
            <w:webHidden/>
          </w:rPr>
          <w:t>13</w:t>
        </w:r>
        <w:r>
          <w:rPr>
            <w:noProof/>
            <w:webHidden/>
          </w:rPr>
          <w:fldChar w:fldCharType="end"/>
        </w:r>
      </w:hyperlink>
    </w:p>
    <w:p w14:paraId="1803A509"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696" w:history="1">
        <w:r w:rsidRPr="00F80050">
          <w:rPr>
            <w:rStyle w:val="Hyperlink"/>
            <w:noProof/>
          </w:rPr>
          <w:t>2.8.4. Input File Checking</w:t>
        </w:r>
        <w:r>
          <w:rPr>
            <w:noProof/>
            <w:webHidden/>
          </w:rPr>
          <w:tab/>
        </w:r>
        <w:r>
          <w:rPr>
            <w:noProof/>
            <w:webHidden/>
          </w:rPr>
          <w:fldChar w:fldCharType="begin"/>
        </w:r>
        <w:r>
          <w:rPr>
            <w:noProof/>
            <w:webHidden/>
          </w:rPr>
          <w:instrText xml:space="preserve"> PAGEREF _Toc416085696 \h </w:instrText>
        </w:r>
        <w:r>
          <w:rPr>
            <w:noProof/>
            <w:webHidden/>
          </w:rPr>
        </w:r>
        <w:r>
          <w:rPr>
            <w:noProof/>
            <w:webHidden/>
          </w:rPr>
          <w:fldChar w:fldCharType="separate"/>
        </w:r>
        <w:r>
          <w:rPr>
            <w:noProof/>
            <w:webHidden/>
          </w:rPr>
          <w:t>13</w:t>
        </w:r>
        <w:r>
          <w:rPr>
            <w:noProof/>
            <w:webHidden/>
          </w:rPr>
          <w:fldChar w:fldCharType="end"/>
        </w:r>
      </w:hyperlink>
    </w:p>
    <w:p w14:paraId="5EDF17BE" w14:textId="77777777" w:rsidR="00182A67" w:rsidRDefault="00182A67">
      <w:pPr>
        <w:pStyle w:val="TOC1"/>
        <w:tabs>
          <w:tab w:val="right" w:leader="dot" w:pos="9350"/>
        </w:tabs>
        <w:rPr>
          <w:rFonts w:asciiTheme="minorHAnsi" w:eastAsiaTheme="minorEastAsia" w:hAnsiTheme="minorHAnsi" w:cstheme="minorBidi"/>
          <w:b w:val="0"/>
          <w:bCs w:val="0"/>
          <w:caps w:val="0"/>
          <w:noProof/>
          <w:sz w:val="22"/>
          <w:szCs w:val="22"/>
        </w:rPr>
      </w:pPr>
      <w:hyperlink w:anchor="_Toc416085697" w:history="1">
        <w:r w:rsidRPr="00F80050">
          <w:rPr>
            <w:rStyle w:val="Hyperlink"/>
            <w:noProof/>
          </w:rPr>
          <w:t>Chapter 3 Free Format Input</w:t>
        </w:r>
        <w:r>
          <w:rPr>
            <w:noProof/>
            <w:webHidden/>
          </w:rPr>
          <w:tab/>
        </w:r>
        <w:r>
          <w:rPr>
            <w:noProof/>
            <w:webHidden/>
          </w:rPr>
          <w:fldChar w:fldCharType="begin"/>
        </w:r>
        <w:r>
          <w:rPr>
            <w:noProof/>
            <w:webHidden/>
          </w:rPr>
          <w:instrText xml:space="preserve"> PAGEREF _Toc416085697 \h </w:instrText>
        </w:r>
        <w:r>
          <w:rPr>
            <w:noProof/>
            <w:webHidden/>
          </w:rPr>
        </w:r>
        <w:r>
          <w:rPr>
            <w:noProof/>
            <w:webHidden/>
          </w:rPr>
          <w:fldChar w:fldCharType="separate"/>
        </w:r>
        <w:r>
          <w:rPr>
            <w:noProof/>
            <w:webHidden/>
          </w:rPr>
          <w:t>14</w:t>
        </w:r>
        <w:r>
          <w:rPr>
            <w:noProof/>
            <w:webHidden/>
          </w:rPr>
          <w:fldChar w:fldCharType="end"/>
        </w:r>
      </w:hyperlink>
    </w:p>
    <w:p w14:paraId="2F9ECD2F"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698" w:history="1">
        <w:r w:rsidRPr="00F80050">
          <w:rPr>
            <w:rStyle w:val="Hyperlink"/>
            <w:noProof/>
          </w:rPr>
          <w:t>3.1. Free Format Overview</w:t>
        </w:r>
        <w:r>
          <w:rPr>
            <w:noProof/>
            <w:webHidden/>
          </w:rPr>
          <w:tab/>
        </w:r>
        <w:r>
          <w:rPr>
            <w:noProof/>
            <w:webHidden/>
          </w:rPr>
          <w:fldChar w:fldCharType="begin"/>
        </w:r>
        <w:r>
          <w:rPr>
            <w:noProof/>
            <w:webHidden/>
          </w:rPr>
          <w:instrText xml:space="preserve"> PAGEREF _Toc416085698 \h </w:instrText>
        </w:r>
        <w:r>
          <w:rPr>
            <w:noProof/>
            <w:webHidden/>
          </w:rPr>
        </w:r>
        <w:r>
          <w:rPr>
            <w:noProof/>
            <w:webHidden/>
          </w:rPr>
          <w:fldChar w:fldCharType="separate"/>
        </w:r>
        <w:r>
          <w:rPr>
            <w:noProof/>
            <w:webHidden/>
          </w:rPr>
          <w:t>15</w:t>
        </w:r>
        <w:r>
          <w:rPr>
            <w:noProof/>
            <w:webHidden/>
          </w:rPr>
          <w:fldChar w:fldCharType="end"/>
        </w:r>
      </w:hyperlink>
    </w:p>
    <w:p w14:paraId="7A3252E5"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699" w:history="1">
        <w:r w:rsidRPr="00F80050">
          <w:rPr>
            <w:rStyle w:val="Hyperlink"/>
            <w:noProof/>
          </w:rPr>
          <w:t>3.2. Format Specification Versions</w:t>
        </w:r>
        <w:r>
          <w:rPr>
            <w:noProof/>
            <w:webHidden/>
          </w:rPr>
          <w:tab/>
        </w:r>
        <w:r>
          <w:rPr>
            <w:noProof/>
            <w:webHidden/>
          </w:rPr>
          <w:fldChar w:fldCharType="begin"/>
        </w:r>
        <w:r>
          <w:rPr>
            <w:noProof/>
            <w:webHidden/>
          </w:rPr>
          <w:instrText xml:space="preserve"> PAGEREF _Toc416085699 \h </w:instrText>
        </w:r>
        <w:r>
          <w:rPr>
            <w:noProof/>
            <w:webHidden/>
          </w:rPr>
        </w:r>
        <w:r>
          <w:rPr>
            <w:noProof/>
            <w:webHidden/>
          </w:rPr>
          <w:fldChar w:fldCharType="separate"/>
        </w:r>
        <w:r>
          <w:rPr>
            <w:noProof/>
            <w:webHidden/>
          </w:rPr>
          <w:t>15</w:t>
        </w:r>
        <w:r>
          <w:rPr>
            <w:noProof/>
            <w:webHidden/>
          </w:rPr>
          <w:fldChar w:fldCharType="end"/>
        </w:r>
      </w:hyperlink>
    </w:p>
    <w:p w14:paraId="77A31EB0"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700" w:history="1">
        <w:r w:rsidRPr="00F80050">
          <w:rPr>
            <w:rStyle w:val="Hyperlink"/>
            <w:noProof/>
          </w:rPr>
          <w:t>3.3. Multiple Input Files</w:t>
        </w:r>
        <w:r>
          <w:rPr>
            <w:noProof/>
            <w:webHidden/>
          </w:rPr>
          <w:tab/>
        </w:r>
        <w:r>
          <w:rPr>
            <w:noProof/>
            <w:webHidden/>
          </w:rPr>
          <w:fldChar w:fldCharType="begin"/>
        </w:r>
        <w:r>
          <w:rPr>
            <w:noProof/>
            <w:webHidden/>
          </w:rPr>
          <w:instrText xml:space="preserve"> PAGEREF _Toc416085700 \h </w:instrText>
        </w:r>
        <w:r>
          <w:rPr>
            <w:noProof/>
            <w:webHidden/>
          </w:rPr>
        </w:r>
        <w:r>
          <w:rPr>
            <w:noProof/>
            <w:webHidden/>
          </w:rPr>
          <w:fldChar w:fldCharType="separate"/>
        </w:r>
        <w:r>
          <w:rPr>
            <w:noProof/>
            <w:webHidden/>
          </w:rPr>
          <w:t>16</w:t>
        </w:r>
        <w:r>
          <w:rPr>
            <w:noProof/>
            <w:webHidden/>
          </w:rPr>
          <w:fldChar w:fldCharType="end"/>
        </w:r>
      </w:hyperlink>
    </w:p>
    <w:p w14:paraId="47DD3DBF"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01" w:history="1">
        <w:r w:rsidRPr="00F80050">
          <w:rPr>
            <w:rStyle w:val="Hyperlink"/>
            <w:noProof/>
          </w:rPr>
          <w:t>3.3.1. Include Keyword</w:t>
        </w:r>
        <w:r>
          <w:rPr>
            <w:noProof/>
            <w:webHidden/>
          </w:rPr>
          <w:tab/>
        </w:r>
        <w:r>
          <w:rPr>
            <w:noProof/>
            <w:webHidden/>
          </w:rPr>
          <w:fldChar w:fldCharType="begin"/>
        </w:r>
        <w:r>
          <w:rPr>
            <w:noProof/>
            <w:webHidden/>
          </w:rPr>
          <w:instrText xml:space="preserve"> PAGEREF _Toc416085701 \h </w:instrText>
        </w:r>
        <w:r>
          <w:rPr>
            <w:noProof/>
            <w:webHidden/>
          </w:rPr>
        </w:r>
        <w:r>
          <w:rPr>
            <w:noProof/>
            <w:webHidden/>
          </w:rPr>
          <w:fldChar w:fldCharType="separate"/>
        </w:r>
        <w:r>
          <w:rPr>
            <w:noProof/>
            <w:webHidden/>
          </w:rPr>
          <w:t>16</w:t>
        </w:r>
        <w:r>
          <w:rPr>
            <w:noProof/>
            <w:webHidden/>
          </w:rPr>
          <w:fldChar w:fldCharType="end"/>
        </w:r>
      </w:hyperlink>
    </w:p>
    <w:p w14:paraId="0D96B350"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02" w:history="1">
        <w:r w:rsidRPr="00F80050">
          <w:rPr>
            <w:rStyle w:val="Hyperlink"/>
            <w:noProof/>
          </w:rPr>
          <w:t>3.3.2. The ‘from’ Attribute</w:t>
        </w:r>
        <w:r>
          <w:rPr>
            <w:noProof/>
            <w:webHidden/>
          </w:rPr>
          <w:tab/>
        </w:r>
        <w:r>
          <w:rPr>
            <w:noProof/>
            <w:webHidden/>
          </w:rPr>
          <w:fldChar w:fldCharType="begin"/>
        </w:r>
        <w:r>
          <w:rPr>
            <w:noProof/>
            <w:webHidden/>
          </w:rPr>
          <w:instrText xml:space="preserve"> PAGEREF _Toc416085702 \h </w:instrText>
        </w:r>
        <w:r>
          <w:rPr>
            <w:noProof/>
            <w:webHidden/>
          </w:rPr>
        </w:r>
        <w:r>
          <w:rPr>
            <w:noProof/>
            <w:webHidden/>
          </w:rPr>
          <w:fldChar w:fldCharType="separate"/>
        </w:r>
        <w:r>
          <w:rPr>
            <w:noProof/>
            <w:webHidden/>
          </w:rPr>
          <w:t>17</w:t>
        </w:r>
        <w:r>
          <w:rPr>
            <w:noProof/>
            <w:webHidden/>
          </w:rPr>
          <w:fldChar w:fldCharType="end"/>
        </w:r>
      </w:hyperlink>
    </w:p>
    <w:p w14:paraId="6969BF41"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703" w:history="1">
        <w:r w:rsidRPr="00F80050">
          <w:rPr>
            <w:rStyle w:val="Hyperlink"/>
            <w:noProof/>
          </w:rPr>
          <w:t>3.4. Module Section</w:t>
        </w:r>
        <w:r>
          <w:rPr>
            <w:noProof/>
            <w:webHidden/>
          </w:rPr>
          <w:tab/>
        </w:r>
        <w:r>
          <w:rPr>
            <w:noProof/>
            <w:webHidden/>
          </w:rPr>
          <w:fldChar w:fldCharType="begin"/>
        </w:r>
        <w:r>
          <w:rPr>
            <w:noProof/>
            <w:webHidden/>
          </w:rPr>
          <w:instrText xml:space="preserve"> PAGEREF _Toc416085703 \h </w:instrText>
        </w:r>
        <w:r>
          <w:rPr>
            <w:noProof/>
            <w:webHidden/>
          </w:rPr>
        </w:r>
        <w:r>
          <w:rPr>
            <w:noProof/>
            <w:webHidden/>
          </w:rPr>
          <w:fldChar w:fldCharType="separate"/>
        </w:r>
        <w:r>
          <w:rPr>
            <w:noProof/>
            <w:webHidden/>
          </w:rPr>
          <w:t>18</w:t>
        </w:r>
        <w:r>
          <w:rPr>
            <w:noProof/>
            <w:webHidden/>
          </w:rPr>
          <w:fldChar w:fldCharType="end"/>
        </w:r>
      </w:hyperlink>
    </w:p>
    <w:p w14:paraId="18DB0D7D"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704" w:history="1">
        <w:r w:rsidRPr="00F80050">
          <w:rPr>
            <w:rStyle w:val="Hyperlink"/>
            <w:noProof/>
          </w:rPr>
          <w:t>3.5. Control Section</w:t>
        </w:r>
        <w:r>
          <w:rPr>
            <w:noProof/>
            <w:webHidden/>
          </w:rPr>
          <w:tab/>
        </w:r>
        <w:r>
          <w:rPr>
            <w:noProof/>
            <w:webHidden/>
          </w:rPr>
          <w:fldChar w:fldCharType="begin"/>
        </w:r>
        <w:r>
          <w:rPr>
            <w:noProof/>
            <w:webHidden/>
          </w:rPr>
          <w:instrText xml:space="preserve"> PAGEREF _Toc416085704 \h </w:instrText>
        </w:r>
        <w:r>
          <w:rPr>
            <w:noProof/>
            <w:webHidden/>
          </w:rPr>
        </w:r>
        <w:r>
          <w:rPr>
            <w:noProof/>
            <w:webHidden/>
          </w:rPr>
          <w:fldChar w:fldCharType="separate"/>
        </w:r>
        <w:r>
          <w:rPr>
            <w:noProof/>
            <w:webHidden/>
          </w:rPr>
          <w:t>19</w:t>
        </w:r>
        <w:r>
          <w:rPr>
            <w:noProof/>
            <w:webHidden/>
          </w:rPr>
          <w:fldChar w:fldCharType="end"/>
        </w:r>
      </w:hyperlink>
    </w:p>
    <w:p w14:paraId="26A124F7"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05" w:history="1">
        <w:r w:rsidRPr="00F80050">
          <w:rPr>
            <w:rStyle w:val="Hyperlink"/>
            <w:noProof/>
          </w:rPr>
          <w:t>3.5.1. Common Parameters</w:t>
        </w:r>
        <w:r>
          <w:rPr>
            <w:noProof/>
            <w:webHidden/>
          </w:rPr>
          <w:tab/>
        </w:r>
        <w:r>
          <w:rPr>
            <w:noProof/>
            <w:webHidden/>
          </w:rPr>
          <w:fldChar w:fldCharType="begin"/>
        </w:r>
        <w:r>
          <w:rPr>
            <w:noProof/>
            <w:webHidden/>
          </w:rPr>
          <w:instrText xml:space="preserve"> PAGEREF _Toc416085705 \h </w:instrText>
        </w:r>
        <w:r>
          <w:rPr>
            <w:noProof/>
            <w:webHidden/>
          </w:rPr>
        </w:r>
        <w:r>
          <w:rPr>
            <w:noProof/>
            <w:webHidden/>
          </w:rPr>
          <w:fldChar w:fldCharType="separate"/>
        </w:r>
        <w:r>
          <w:rPr>
            <w:noProof/>
            <w:webHidden/>
          </w:rPr>
          <w:t>19</w:t>
        </w:r>
        <w:r>
          <w:rPr>
            <w:noProof/>
            <w:webHidden/>
          </w:rPr>
          <w:fldChar w:fldCharType="end"/>
        </w:r>
      </w:hyperlink>
    </w:p>
    <w:p w14:paraId="0F13E62F"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06" w:history="1">
        <w:r w:rsidRPr="00F80050">
          <w:rPr>
            <w:rStyle w:val="Hyperlink"/>
            <w:noProof/>
          </w:rPr>
          <w:t>3.5.2. Parameters for Biphasic Analysis</w:t>
        </w:r>
        <w:r>
          <w:rPr>
            <w:noProof/>
            <w:webHidden/>
          </w:rPr>
          <w:tab/>
        </w:r>
        <w:r>
          <w:rPr>
            <w:noProof/>
            <w:webHidden/>
          </w:rPr>
          <w:fldChar w:fldCharType="begin"/>
        </w:r>
        <w:r>
          <w:rPr>
            <w:noProof/>
            <w:webHidden/>
          </w:rPr>
          <w:instrText xml:space="preserve"> PAGEREF _Toc416085706 \h </w:instrText>
        </w:r>
        <w:r>
          <w:rPr>
            <w:noProof/>
            <w:webHidden/>
          </w:rPr>
        </w:r>
        <w:r>
          <w:rPr>
            <w:noProof/>
            <w:webHidden/>
          </w:rPr>
          <w:fldChar w:fldCharType="separate"/>
        </w:r>
        <w:r>
          <w:rPr>
            <w:noProof/>
            <w:webHidden/>
          </w:rPr>
          <w:t>25</w:t>
        </w:r>
        <w:r>
          <w:rPr>
            <w:noProof/>
            <w:webHidden/>
          </w:rPr>
          <w:fldChar w:fldCharType="end"/>
        </w:r>
      </w:hyperlink>
    </w:p>
    <w:p w14:paraId="0972535F"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07" w:history="1">
        <w:r w:rsidRPr="00F80050">
          <w:rPr>
            <w:rStyle w:val="Hyperlink"/>
            <w:noProof/>
          </w:rPr>
          <w:t>3.5.3. Parameters for Solute Analysis</w:t>
        </w:r>
        <w:r>
          <w:rPr>
            <w:noProof/>
            <w:webHidden/>
          </w:rPr>
          <w:tab/>
        </w:r>
        <w:r>
          <w:rPr>
            <w:noProof/>
            <w:webHidden/>
          </w:rPr>
          <w:fldChar w:fldCharType="begin"/>
        </w:r>
        <w:r>
          <w:rPr>
            <w:noProof/>
            <w:webHidden/>
          </w:rPr>
          <w:instrText xml:space="preserve"> PAGEREF _Toc416085707 \h </w:instrText>
        </w:r>
        <w:r>
          <w:rPr>
            <w:noProof/>
            <w:webHidden/>
          </w:rPr>
        </w:r>
        <w:r>
          <w:rPr>
            <w:noProof/>
            <w:webHidden/>
          </w:rPr>
          <w:fldChar w:fldCharType="separate"/>
        </w:r>
        <w:r>
          <w:rPr>
            <w:noProof/>
            <w:webHidden/>
          </w:rPr>
          <w:t>25</w:t>
        </w:r>
        <w:r>
          <w:rPr>
            <w:noProof/>
            <w:webHidden/>
          </w:rPr>
          <w:fldChar w:fldCharType="end"/>
        </w:r>
      </w:hyperlink>
    </w:p>
    <w:p w14:paraId="01F52321"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08" w:history="1">
        <w:r w:rsidRPr="00F80050">
          <w:rPr>
            <w:rStyle w:val="Hyperlink"/>
            <w:noProof/>
          </w:rPr>
          <w:t>3.5.4. Parameters for Heat Analysis</w:t>
        </w:r>
        <w:r>
          <w:rPr>
            <w:noProof/>
            <w:webHidden/>
          </w:rPr>
          <w:tab/>
        </w:r>
        <w:r>
          <w:rPr>
            <w:noProof/>
            <w:webHidden/>
          </w:rPr>
          <w:fldChar w:fldCharType="begin"/>
        </w:r>
        <w:r>
          <w:rPr>
            <w:noProof/>
            <w:webHidden/>
          </w:rPr>
          <w:instrText xml:space="preserve"> PAGEREF _Toc416085708 \h </w:instrText>
        </w:r>
        <w:r>
          <w:rPr>
            <w:noProof/>
            <w:webHidden/>
          </w:rPr>
        </w:r>
        <w:r>
          <w:rPr>
            <w:noProof/>
            <w:webHidden/>
          </w:rPr>
          <w:fldChar w:fldCharType="separate"/>
        </w:r>
        <w:r>
          <w:rPr>
            <w:noProof/>
            <w:webHidden/>
          </w:rPr>
          <w:t>25</w:t>
        </w:r>
        <w:r>
          <w:rPr>
            <w:noProof/>
            <w:webHidden/>
          </w:rPr>
          <w:fldChar w:fldCharType="end"/>
        </w:r>
      </w:hyperlink>
    </w:p>
    <w:p w14:paraId="345164A2"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709" w:history="1">
        <w:r w:rsidRPr="00F80050">
          <w:rPr>
            <w:rStyle w:val="Hyperlink"/>
            <w:noProof/>
          </w:rPr>
          <w:t>3.6. Globals Section</w:t>
        </w:r>
        <w:r>
          <w:rPr>
            <w:noProof/>
            <w:webHidden/>
          </w:rPr>
          <w:tab/>
        </w:r>
        <w:r>
          <w:rPr>
            <w:noProof/>
            <w:webHidden/>
          </w:rPr>
          <w:fldChar w:fldCharType="begin"/>
        </w:r>
        <w:r>
          <w:rPr>
            <w:noProof/>
            <w:webHidden/>
          </w:rPr>
          <w:instrText xml:space="preserve"> PAGEREF _Toc416085709 \h </w:instrText>
        </w:r>
        <w:r>
          <w:rPr>
            <w:noProof/>
            <w:webHidden/>
          </w:rPr>
        </w:r>
        <w:r>
          <w:rPr>
            <w:noProof/>
            <w:webHidden/>
          </w:rPr>
          <w:fldChar w:fldCharType="separate"/>
        </w:r>
        <w:r>
          <w:rPr>
            <w:noProof/>
            <w:webHidden/>
          </w:rPr>
          <w:t>27</w:t>
        </w:r>
        <w:r>
          <w:rPr>
            <w:noProof/>
            <w:webHidden/>
          </w:rPr>
          <w:fldChar w:fldCharType="end"/>
        </w:r>
      </w:hyperlink>
    </w:p>
    <w:p w14:paraId="318E64CF"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10" w:history="1">
        <w:r w:rsidRPr="00F80050">
          <w:rPr>
            <w:rStyle w:val="Hyperlink"/>
            <w:noProof/>
          </w:rPr>
          <w:t>3.6.1. Constants</w:t>
        </w:r>
        <w:r>
          <w:rPr>
            <w:noProof/>
            <w:webHidden/>
          </w:rPr>
          <w:tab/>
        </w:r>
        <w:r>
          <w:rPr>
            <w:noProof/>
            <w:webHidden/>
          </w:rPr>
          <w:fldChar w:fldCharType="begin"/>
        </w:r>
        <w:r>
          <w:rPr>
            <w:noProof/>
            <w:webHidden/>
          </w:rPr>
          <w:instrText xml:space="preserve"> PAGEREF _Toc416085710 \h </w:instrText>
        </w:r>
        <w:r>
          <w:rPr>
            <w:noProof/>
            <w:webHidden/>
          </w:rPr>
        </w:r>
        <w:r>
          <w:rPr>
            <w:noProof/>
            <w:webHidden/>
          </w:rPr>
          <w:fldChar w:fldCharType="separate"/>
        </w:r>
        <w:r>
          <w:rPr>
            <w:noProof/>
            <w:webHidden/>
          </w:rPr>
          <w:t>27</w:t>
        </w:r>
        <w:r>
          <w:rPr>
            <w:noProof/>
            <w:webHidden/>
          </w:rPr>
          <w:fldChar w:fldCharType="end"/>
        </w:r>
      </w:hyperlink>
    </w:p>
    <w:p w14:paraId="3EBE2E65"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11" w:history="1">
        <w:r w:rsidRPr="00F80050">
          <w:rPr>
            <w:rStyle w:val="Hyperlink"/>
            <w:noProof/>
          </w:rPr>
          <w:t>3.6.2. Solutes</w:t>
        </w:r>
        <w:r>
          <w:rPr>
            <w:noProof/>
            <w:webHidden/>
          </w:rPr>
          <w:tab/>
        </w:r>
        <w:r>
          <w:rPr>
            <w:noProof/>
            <w:webHidden/>
          </w:rPr>
          <w:fldChar w:fldCharType="begin"/>
        </w:r>
        <w:r>
          <w:rPr>
            <w:noProof/>
            <w:webHidden/>
          </w:rPr>
          <w:instrText xml:space="preserve"> PAGEREF _Toc416085711 \h </w:instrText>
        </w:r>
        <w:r>
          <w:rPr>
            <w:noProof/>
            <w:webHidden/>
          </w:rPr>
        </w:r>
        <w:r>
          <w:rPr>
            <w:noProof/>
            <w:webHidden/>
          </w:rPr>
          <w:fldChar w:fldCharType="separate"/>
        </w:r>
        <w:r>
          <w:rPr>
            <w:noProof/>
            <w:webHidden/>
          </w:rPr>
          <w:t>27</w:t>
        </w:r>
        <w:r>
          <w:rPr>
            <w:noProof/>
            <w:webHidden/>
          </w:rPr>
          <w:fldChar w:fldCharType="end"/>
        </w:r>
      </w:hyperlink>
    </w:p>
    <w:p w14:paraId="2106A053"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12" w:history="1">
        <w:r w:rsidRPr="00F80050">
          <w:rPr>
            <w:rStyle w:val="Hyperlink"/>
            <w:noProof/>
          </w:rPr>
          <w:t>3.6.3. Solid-Bound Molecules</w:t>
        </w:r>
        <w:r>
          <w:rPr>
            <w:noProof/>
            <w:webHidden/>
          </w:rPr>
          <w:tab/>
        </w:r>
        <w:r>
          <w:rPr>
            <w:noProof/>
            <w:webHidden/>
          </w:rPr>
          <w:fldChar w:fldCharType="begin"/>
        </w:r>
        <w:r>
          <w:rPr>
            <w:noProof/>
            <w:webHidden/>
          </w:rPr>
          <w:instrText xml:space="preserve"> PAGEREF _Toc416085712 \h </w:instrText>
        </w:r>
        <w:r>
          <w:rPr>
            <w:noProof/>
            <w:webHidden/>
          </w:rPr>
        </w:r>
        <w:r>
          <w:rPr>
            <w:noProof/>
            <w:webHidden/>
          </w:rPr>
          <w:fldChar w:fldCharType="separate"/>
        </w:r>
        <w:r>
          <w:rPr>
            <w:noProof/>
            <w:webHidden/>
          </w:rPr>
          <w:t>28</w:t>
        </w:r>
        <w:r>
          <w:rPr>
            <w:noProof/>
            <w:webHidden/>
          </w:rPr>
          <w:fldChar w:fldCharType="end"/>
        </w:r>
      </w:hyperlink>
    </w:p>
    <w:p w14:paraId="16415C82"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713" w:history="1">
        <w:r w:rsidRPr="00F80050">
          <w:rPr>
            <w:rStyle w:val="Hyperlink"/>
            <w:noProof/>
          </w:rPr>
          <w:t>3.7. Material Section</w:t>
        </w:r>
        <w:r>
          <w:rPr>
            <w:noProof/>
            <w:webHidden/>
          </w:rPr>
          <w:tab/>
        </w:r>
        <w:r>
          <w:rPr>
            <w:noProof/>
            <w:webHidden/>
          </w:rPr>
          <w:fldChar w:fldCharType="begin"/>
        </w:r>
        <w:r>
          <w:rPr>
            <w:noProof/>
            <w:webHidden/>
          </w:rPr>
          <w:instrText xml:space="preserve"> PAGEREF _Toc416085713 \h </w:instrText>
        </w:r>
        <w:r>
          <w:rPr>
            <w:noProof/>
            <w:webHidden/>
          </w:rPr>
        </w:r>
        <w:r>
          <w:rPr>
            <w:noProof/>
            <w:webHidden/>
          </w:rPr>
          <w:fldChar w:fldCharType="separate"/>
        </w:r>
        <w:r>
          <w:rPr>
            <w:noProof/>
            <w:webHidden/>
          </w:rPr>
          <w:t>29</w:t>
        </w:r>
        <w:r>
          <w:rPr>
            <w:noProof/>
            <w:webHidden/>
          </w:rPr>
          <w:fldChar w:fldCharType="end"/>
        </w:r>
      </w:hyperlink>
    </w:p>
    <w:p w14:paraId="64869E39"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714" w:history="1">
        <w:r w:rsidRPr="00F80050">
          <w:rPr>
            <w:rStyle w:val="Hyperlink"/>
            <w:noProof/>
          </w:rPr>
          <w:t>3.8. Geometry Section</w:t>
        </w:r>
        <w:r>
          <w:rPr>
            <w:noProof/>
            <w:webHidden/>
          </w:rPr>
          <w:tab/>
        </w:r>
        <w:r>
          <w:rPr>
            <w:noProof/>
            <w:webHidden/>
          </w:rPr>
          <w:fldChar w:fldCharType="begin"/>
        </w:r>
        <w:r>
          <w:rPr>
            <w:noProof/>
            <w:webHidden/>
          </w:rPr>
          <w:instrText xml:space="preserve"> PAGEREF _Toc416085714 \h </w:instrText>
        </w:r>
        <w:r>
          <w:rPr>
            <w:noProof/>
            <w:webHidden/>
          </w:rPr>
        </w:r>
        <w:r>
          <w:rPr>
            <w:noProof/>
            <w:webHidden/>
          </w:rPr>
          <w:fldChar w:fldCharType="separate"/>
        </w:r>
        <w:r>
          <w:rPr>
            <w:noProof/>
            <w:webHidden/>
          </w:rPr>
          <w:t>30</w:t>
        </w:r>
        <w:r>
          <w:rPr>
            <w:noProof/>
            <w:webHidden/>
          </w:rPr>
          <w:fldChar w:fldCharType="end"/>
        </w:r>
      </w:hyperlink>
    </w:p>
    <w:p w14:paraId="1B70D6FD"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15" w:history="1">
        <w:r w:rsidRPr="00F80050">
          <w:rPr>
            <w:rStyle w:val="Hyperlink"/>
            <w:noProof/>
          </w:rPr>
          <w:t>3.8.1. Nodes Section</w:t>
        </w:r>
        <w:r>
          <w:rPr>
            <w:noProof/>
            <w:webHidden/>
          </w:rPr>
          <w:tab/>
        </w:r>
        <w:r>
          <w:rPr>
            <w:noProof/>
            <w:webHidden/>
          </w:rPr>
          <w:fldChar w:fldCharType="begin"/>
        </w:r>
        <w:r>
          <w:rPr>
            <w:noProof/>
            <w:webHidden/>
          </w:rPr>
          <w:instrText xml:space="preserve"> PAGEREF _Toc416085715 \h </w:instrText>
        </w:r>
        <w:r>
          <w:rPr>
            <w:noProof/>
            <w:webHidden/>
          </w:rPr>
        </w:r>
        <w:r>
          <w:rPr>
            <w:noProof/>
            <w:webHidden/>
          </w:rPr>
          <w:fldChar w:fldCharType="separate"/>
        </w:r>
        <w:r>
          <w:rPr>
            <w:noProof/>
            <w:webHidden/>
          </w:rPr>
          <w:t>30</w:t>
        </w:r>
        <w:r>
          <w:rPr>
            <w:noProof/>
            <w:webHidden/>
          </w:rPr>
          <w:fldChar w:fldCharType="end"/>
        </w:r>
      </w:hyperlink>
    </w:p>
    <w:p w14:paraId="52F45910"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16" w:history="1">
        <w:r w:rsidRPr="00F80050">
          <w:rPr>
            <w:rStyle w:val="Hyperlink"/>
            <w:noProof/>
          </w:rPr>
          <w:t>3.8.2. Elements Section</w:t>
        </w:r>
        <w:r>
          <w:rPr>
            <w:noProof/>
            <w:webHidden/>
          </w:rPr>
          <w:tab/>
        </w:r>
        <w:r>
          <w:rPr>
            <w:noProof/>
            <w:webHidden/>
          </w:rPr>
          <w:fldChar w:fldCharType="begin"/>
        </w:r>
        <w:r>
          <w:rPr>
            <w:noProof/>
            <w:webHidden/>
          </w:rPr>
          <w:instrText xml:space="preserve"> PAGEREF _Toc416085716 \h </w:instrText>
        </w:r>
        <w:r>
          <w:rPr>
            <w:noProof/>
            <w:webHidden/>
          </w:rPr>
        </w:r>
        <w:r>
          <w:rPr>
            <w:noProof/>
            <w:webHidden/>
          </w:rPr>
          <w:fldChar w:fldCharType="separate"/>
        </w:r>
        <w:r>
          <w:rPr>
            <w:noProof/>
            <w:webHidden/>
          </w:rPr>
          <w:t>31</w:t>
        </w:r>
        <w:r>
          <w:rPr>
            <w:noProof/>
            <w:webHidden/>
          </w:rPr>
          <w:fldChar w:fldCharType="end"/>
        </w:r>
      </w:hyperlink>
    </w:p>
    <w:p w14:paraId="03099AA6"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17" w:history="1">
        <w:r w:rsidRPr="00F80050">
          <w:rPr>
            <w:rStyle w:val="Hyperlink"/>
            <w:noProof/>
          </w:rPr>
          <w:t>3.8.2.1. Solid Elements</w:t>
        </w:r>
        <w:r>
          <w:rPr>
            <w:noProof/>
            <w:webHidden/>
          </w:rPr>
          <w:tab/>
        </w:r>
        <w:r>
          <w:rPr>
            <w:noProof/>
            <w:webHidden/>
          </w:rPr>
          <w:fldChar w:fldCharType="begin"/>
        </w:r>
        <w:r>
          <w:rPr>
            <w:noProof/>
            <w:webHidden/>
          </w:rPr>
          <w:instrText xml:space="preserve"> PAGEREF _Toc416085717 \h </w:instrText>
        </w:r>
        <w:r>
          <w:rPr>
            <w:noProof/>
            <w:webHidden/>
          </w:rPr>
        </w:r>
        <w:r>
          <w:rPr>
            <w:noProof/>
            <w:webHidden/>
          </w:rPr>
          <w:fldChar w:fldCharType="separate"/>
        </w:r>
        <w:r>
          <w:rPr>
            <w:noProof/>
            <w:webHidden/>
          </w:rPr>
          <w:t>31</w:t>
        </w:r>
        <w:r>
          <w:rPr>
            <w:noProof/>
            <w:webHidden/>
          </w:rPr>
          <w:fldChar w:fldCharType="end"/>
        </w:r>
      </w:hyperlink>
    </w:p>
    <w:p w14:paraId="227E91FF"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18" w:history="1">
        <w:r w:rsidRPr="00F80050">
          <w:rPr>
            <w:rStyle w:val="Hyperlink"/>
            <w:noProof/>
          </w:rPr>
          <w:t>3.8.2.2. Shell Elements</w:t>
        </w:r>
        <w:r>
          <w:rPr>
            <w:noProof/>
            <w:webHidden/>
          </w:rPr>
          <w:tab/>
        </w:r>
        <w:r>
          <w:rPr>
            <w:noProof/>
            <w:webHidden/>
          </w:rPr>
          <w:fldChar w:fldCharType="begin"/>
        </w:r>
        <w:r>
          <w:rPr>
            <w:noProof/>
            <w:webHidden/>
          </w:rPr>
          <w:instrText xml:space="preserve"> PAGEREF _Toc416085718 \h </w:instrText>
        </w:r>
        <w:r>
          <w:rPr>
            <w:noProof/>
            <w:webHidden/>
          </w:rPr>
        </w:r>
        <w:r>
          <w:rPr>
            <w:noProof/>
            <w:webHidden/>
          </w:rPr>
          <w:fldChar w:fldCharType="separate"/>
        </w:r>
        <w:r>
          <w:rPr>
            <w:noProof/>
            <w:webHidden/>
          </w:rPr>
          <w:t>32</w:t>
        </w:r>
        <w:r>
          <w:rPr>
            <w:noProof/>
            <w:webHidden/>
          </w:rPr>
          <w:fldChar w:fldCharType="end"/>
        </w:r>
      </w:hyperlink>
    </w:p>
    <w:p w14:paraId="6CB3A63F"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19" w:history="1">
        <w:r w:rsidRPr="00F80050">
          <w:rPr>
            <w:rStyle w:val="Hyperlink"/>
            <w:noProof/>
          </w:rPr>
          <w:t>3.8.2.3. Surface Elements</w:t>
        </w:r>
        <w:r>
          <w:rPr>
            <w:noProof/>
            <w:webHidden/>
          </w:rPr>
          <w:tab/>
        </w:r>
        <w:r>
          <w:rPr>
            <w:noProof/>
            <w:webHidden/>
          </w:rPr>
          <w:fldChar w:fldCharType="begin"/>
        </w:r>
        <w:r>
          <w:rPr>
            <w:noProof/>
            <w:webHidden/>
          </w:rPr>
          <w:instrText xml:space="preserve"> PAGEREF _Toc416085719 \h </w:instrText>
        </w:r>
        <w:r>
          <w:rPr>
            <w:noProof/>
            <w:webHidden/>
          </w:rPr>
        </w:r>
        <w:r>
          <w:rPr>
            <w:noProof/>
            <w:webHidden/>
          </w:rPr>
          <w:fldChar w:fldCharType="separate"/>
        </w:r>
        <w:r>
          <w:rPr>
            <w:noProof/>
            <w:webHidden/>
          </w:rPr>
          <w:t>32</w:t>
        </w:r>
        <w:r>
          <w:rPr>
            <w:noProof/>
            <w:webHidden/>
          </w:rPr>
          <w:fldChar w:fldCharType="end"/>
        </w:r>
      </w:hyperlink>
    </w:p>
    <w:p w14:paraId="42FDC216"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20" w:history="1">
        <w:r w:rsidRPr="00F80050">
          <w:rPr>
            <w:rStyle w:val="Hyperlink"/>
            <w:noProof/>
          </w:rPr>
          <w:t>3.8.3. Element Data Section</w:t>
        </w:r>
        <w:r>
          <w:rPr>
            <w:noProof/>
            <w:webHidden/>
          </w:rPr>
          <w:tab/>
        </w:r>
        <w:r>
          <w:rPr>
            <w:noProof/>
            <w:webHidden/>
          </w:rPr>
          <w:fldChar w:fldCharType="begin"/>
        </w:r>
        <w:r>
          <w:rPr>
            <w:noProof/>
            <w:webHidden/>
          </w:rPr>
          <w:instrText xml:space="preserve"> PAGEREF _Toc416085720 \h </w:instrText>
        </w:r>
        <w:r>
          <w:rPr>
            <w:noProof/>
            <w:webHidden/>
          </w:rPr>
        </w:r>
        <w:r>
          <w:rPr>
            <w:noProof/>
            <w:webHidden/>
          </w:rPr>
          <w:fldChar w:fldCharType="separate"/>
        </w:r>
        <w:r>
          <w:rPr>
            <w:noProof/>
            <w:webHidden/>
          </w:rPr>
          <w:t>33</w:t>
        </w:r>
        <w:r>
          <w:rPr>
            <w:noProof/>
            <w:webHidden/>
          </w:rPr>
          <w:fldChar w:fldCharType="end"/>
        </w:r>
      </w:hyperlink>
    </w:p>
    <w:p w14:paraId="1C0BA1EF"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21" w:history="1">
        <w:r w:rsidRPr="00F80050">
          <w:rPr>
            <w:rStyle w:val="Hyperlink"/>
            <w:noProof/>
          </w:rPr>
          <w:t>3.8.4. Surface Section</w:t>
        </w:r>
        <w:r>
          <w:rPr>
            <w:noProof/>
            <w:webHidden/>
          </w:rPr>
          <w:tab/>
        </w:r>
        <w:r>
          <w:rPr>
            <w:noProof/>
            <w:webHidden/>
          </w:rPr>
          <w:fldChar w:fldCharType="begin"/>
        </w:r>
        <w:r>
          <w:rPr>
            <w:noProof/>
            <w:webHidden/>
          </w:rPr>
          <w:instrText xml:space="preserve"> PAGEREF _Toc416085721 \h </w:instrText>
        </w:r>
        <w:r>
          <w:rPr>
            <w:noProof/>
            <w:webHidden/>
          </w:rPr>
        </w:r>
        <w:r>
          <w:rPr>
            <w:noProof/>
            <w:webHidden/>
          </w:rPr>
          <w:fldChar w:fldCharType="separate"/>
        </w:r>
        <w:r>
          <w:rPr>
            <w:noProof/>
            <w:webHidden/>
          </w:rPr>
          <w:t>34</w:t>
        </w:r>
        <w:r>
          <w:rPr>
            <w:noProof/>
            <w:webHidden/>
          </w:rPr>
          <w:fldChar w:fldCharType="end"/>
        </w:r>
      </w:hyperlink>
    </w:p>
    <w:p w14:paraId="054FFC6F"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22" w:history="1">
        <w:r w:rsidRPr="00F80050">
          <w:rPr>
            <w:rStyle w:val="Hyperlink"/>
            <w:noProof/>
          </w:rPr>
          <w:t>3.8.5. NodeSet Section</w:t>
        </w:r>
        <w:r>
          <w:rPr>
            <w:noProof/>
            <w:webHidden/>
          </w:rPr>
          <w:tab/>
        </w:r>
        <w:r>
          <w:rPr>
            <w:noProof/>
            <w:webHidden/>
          </w:rPr>
          <w:fldChar w:fldCharType="begin"/>
        </w:r>
        <w:r>
          <w:rPr>
            <w:noProof/>
            <w:webHidden/>
          </w:rPr>
          <w:instrText xml:space="preserve"> PAGEREF _Toc416085722 \h </w:instrText>
        </w:r>
        <w:r>
          <w:rPr>
            <w:noProof/>
            <w:webHidden/>
          </w:rPr>
        </w:r>
        <w:r>
          <w:rPr>
            <w:noProof/>
            <w:webHidden/>
          </w:rPr>
          <w:fldChar w:fldCharType="separate"/>
        </w:r>
        <w:r>
          <w:rPr>
            <w:noProof/>
            <w:webHidden/>
          </w:rPr>
          <w:t>34</w:t>
        </w:r>
        <w:r>
          <w:rPr>
            <w:noProof/>
            <w:webHidden/>
          </w:rPr>
          <w:fldChar w:fldCharType="end"/>
        </w:r>
      </w:hyperlink>
    </w:p>
    <w:p w14:paraId="6893E10C"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23" w:history="1">
        <w:r w:rsidRPr="00F80050">
          <w:rPr>
            <w:rStyle w:val="Hyperlink"/>
            <w:noProof/>
          </w:rPr>
          <w:t>3.8.6. ElementSet Section</w:t>
        </w:r>
        <w:r>
          <w:rPr>
            <w:noProof/>
            <w:webHidden/>
          </w:rPr>
          <w:tab/>
        </w:r>
        <w:r>
          <w:rPr>
            <w:noProof/>
            <w:webHidden/>
          </w:rPr>
          <w:fldChar w:fldCharType="begin"/>
        </w:r>
        <w:r>
          <w:rPr>
            <w:noProof/>
            <w:webHidden/>
          </w:rPr>
          <w:instrText xml:space="preserve"> PAGEREF _Toc416085723 \h </w:instrText>
        </w:r>
        <w:r>
          <w:rPr>
            <w:noProof/>
            <w:webHidden/>
          </w:rPr>
        </w:r>
        <w:r>
          <w:rPr>
            <w:noProof/>
            <w:webHidden/>
          </w:rPr>
          <w:fldChar w:fldCharType="separate"/>
        </w:r>
        <w:r>
          <w:rPr>
            <w:noProof/>
            <w:webHidden/>
          </w:rPr>
          <w:t>35</w:t>
        </w:r>
        <w:r>
          <w:rPr>
            <w:noProof/>
            <w:webHidden/>
          </w:rPr>
          <w:fldChar w:fldCharType="end"/>
        </w:r>
      </w:hyperlink>
    </w:p>
    <w:p w14:paraId="0C2D8871"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724" w:history="1">
        <w:r w:rsidRPr="00F80050">
          <w:rPr>
            <w:rStyle w:val="Hyperlink"/>
            <w:noProof/>
          </w:rPr>
          <w:t>3.9. Initial Section</w:t>
        </w:r>
        <w:r>
          <w:rPr>
            <w:noProof/>
            <w:webHidden/>
          </w:rPr>
          <w:tab/>
        </w:r>
        <w:r>
          <w:rPr>
            <w:noProof/>
            <w:webHidden/>
          </w:rPr>
          <w:fldChar w:fldCharType="begin"/>
        </w:r>
        <w:r>
          <w:rPr>
            <w:noProof/>
            <w:webHidden/>
          </w:rPr>
          <w:instrText xml:space="preserve"> PAGEREF _Toc416085724 \h </w:instrText>
        </w:r>
        <w:r>
          <w:rPr>
            <w:noProof/>
            <w:webHidden/>
          </w:rPr>
        </w:r>
        <w:r>
          <w:rPr>
            <w:noProof/>
            <w:webHidden/>
          </w:rPr>
          <w:fldChar w:fldCharType="separate"/>
        </w:r>
        <w:r>
          <w:rPr>
            <w:noProof/>
            <w:webHidden/>
          </w:rPr>
          <w:t>36</w:t>
        </w:r>
        <w:r>
          <w:rPr>
            <w:noProof/>
            <w:webHidden/>
          </w:rPr>
          <w:fldChar w:fldCharType="end"/>
        </w:r>
      </w:hyperlink>
    </w:p>
    <w:p w14:paraId="49D80CED"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25" w:history="1">
        <w:r w:rsidRPr="00F80050">
          <w:rPr>
            <w:rStyle w:val="Hyperlink"/>
            <w:noProof/>
          </w:rPr>
          <w:t>3.9.1. Initial Nodal Velocities</w:t>
        </w:r>
        <w:r>
          <w:rPr>
            <w:noProof/>
            <w:webHidden/>
          </w:rPr>
          <w:tab/>
        </w:r>
        <w:r>
          <w:rPr>
            <w:noProof/>
            <w:webHidden/>
          </w:rPr>
          <w:fldChar w:fldCharType="begin"/>
        </w:r>
        <w:r>
          <w:rPr>
            <w:noProof/>
            <w:webHidden/>
          </w:rPr>
          <w:instrText xml:space="preserve"> PAGEREF _Toc416085725 \h </w:instrText>
        </w:r>
        <w:r>
          <w:rPr>
            <w:noProof/>
            <w:webHidden/>
          </w:rPr>
        </w:r>
        <w:r>
          <w:rPr>
            <w:noProof/>
            <w:webHidden/>
          </w:rPr>
          <w:fldChar w:fldCharType="separate"/>
        </w:r>
        <w:r>
          <w:rPr>
            <w:noProof/>
            <w:webHidden/>
          </w:rPr>
          <w:t>36</w:t>
        </w:r>
        <w:r>
          <w:rPr>
            <w:noProof/>
            <w:webHidden/>
          </w:rPr>
          <w:fldChar w:fldCharType="end"/>
        </w:r>
      </w:hyperlink>
    </w:p>
    <w:p w14:paraId="0074AA95"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26" w:history="1">
        <w:r w:rsidRPr="00F80050">
          <w:rPr>
            <w:rStyle w:val="Hyperlink"/>
            <w:noProof/>
          </w:rPr>
          <w:t>3.9.2. Initial Nodal Effective Fluid Pressure</w:t>
        </w:r>
        <w:r>
          <w:rPr>
            <w:noProof/>
            <w:webHidden/>
          </w:rPr>
          <w:tab/>
        </w:r>
        <w:r>
          <w:rPr>
            <w:noProof/>
            <w:webHidden/>
          </w:rPr>
          <w:fldChar w:fldCharType="begin"/>
        </w:r>
        <w:r>
          <w:rPr>
            <w:noProof/>
            <w:webHidden/>
          </w:rPr>
          <w:instrText xml:space="preserve"> PAGEREF _Toc416085726 \h </w:instrText>
        </w:r>
        <w:r>
          <w:rPr>
            <w:noProof/>
            <w:webHidden/>
          </w:rPr>
        </w:r>
        <w:r>
          <w:rPr>
            <w:noProof/>
            <w:webHidden/>
          </w:rPr>
          <w:fldChar w:fldCharType="separate"/>
        </w:r>
        <w:r>
          <w:rPr>
            <w:noProof/>
            <w:webHidden/>
          </w:rPr>
          <w:t>36</w:t>
        </w:r>
        <w:r>
          <w:rPr>
            <w:noProof/>
            <w:webHidden/>
          </w:rPr>
          <w:fldChar w:fldCharType="end"/>
        </w:r>
      </w:hyperlink>
    </w:p>
    <w:p w14:paraId="16C0B860"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27" w:history="1">
        <w:r w:rsidRPr="00F80050">
          <w:rPr>
            <w:rStyle w:val="Hyperlink"/>
            <w:noProof/>
          </w:rPr>
          <w:t>3.9.3. Initial Nodal Effective Concentration</w:t>
        </w:r>
        <w:r>
          <w:rPr>
            <w:noProof/>
            <w:webHidden/>
          </w:rPr>
          <w:tab/>
        </w:r>
        <w:r>
          <w:rPr>
            <w:noProof/>
            <w:webHidden/>
          </w:rPr>
          <w:fldChar w:fldCharType="begin"/>
        </w:r>
        <w:r>
          <w:rPr>
            <w:noProof/>
            <w:webHidden/>
          </w:rPr>
          <w:instrText xml:space="preserve"> PAGEREF _Toc416085727 \h </w:instrText>
        </w:r>
        <w:r>
          <w:rPr>
            <w:noProof/>
            <w:webHidden/>
          </w:rPr>
        </w:r>
        <w:r>
          <w:rPr>
            <w:noProof/>
            <w:webHidden/>
          </w:rPr>
          <w:fldChar w:fldCharType="separate"/>
        </w:r>
        <w:r>
          <w:rPr>
            <w:noProof/>
            <w:webHidden/>
          </w:rPr>
          <w:t>36</w:t>
        </w:r>
        <w:r>
          <w:rPr>
            <w:noProof/>
            <w:webHidden/>
          </w:rPr>
          <w:fldChar w:fldCharType="end"/>
        </w:r>
      </w:hyperlink>
    </w:p>
    <w:p w14:paraId="7A6DEEB9"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728" w:history="1">
        <w:r w:rsidRPr="00F80050">
          <w:rPr>
            <w:rStyle w:val="Hyperlink"/>
            <w:noProof/>
          </w:rPr>
          <w:t>3.10. Boundary Section</w:t>
        </w:r>
        <w:r>
          <w:rPr>
            <w:noProof/>
            <w:webHidden/>
          </w:rPr>
          <w:tab/>
        </w:r>
        <w:r>
          <w:rPr>
            <w:noProof/>
            <w:webHidden/>
          </w:rPr>
          <w:fldChar w:fldCharType="begin"/>
        </w:r>
        <w:r>
          <w:rPr>
            <w:noProof/>
            <w:webHidden/>
          </w:rPr>
          <w:instrText xml:space="preserve"> PAGEREF _Toc416085728 \h </w:instrText>
        </w:r>
        <w:r>
          <w:rPr>
            <w:noProof/>
            <w:webHidden/>
          </w:rPr>
        </w:r>
        <w:r>
          <w:rPr>
            <w:noProof/>
            <w:webHidden/>
          </w:rPr>
          <w:fldChar w:fldCharType="separate"/>
        </w:r>
        <w:r>
          <w:rPr>
            <w:noProof/>
            <w:webHidden/>
          </w:rPr>
          <w:t>37</w:t>
        </w:r>
        <w:r>
          <w:rPr>
            <w:noProof/>
            <w:webHidden/>
          </w:rPr>
          <w:fldChar w:fldCharType="end"/>
        </w:r>
      </w:hyperlink>
    </w:p>
    <w:p w14:paraId="666C2F38"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29" w:history="1">
        <w:r w:rsidRPr="00F80050">
          <w:rPr>
            <w:rStyle w:val="Hyperlink"/>
            <w:noProof/>
          </w:rPr>
          <w:t>3.10.1. Prescribed Nodal Degrees of Freedom</w:t>
        </w:r>
        <w:r>
          <w:rPr>
            <w:noProof/>
            <w:webHidden/>
          </w:rPr>
          <w:tab/>
        </w:r>
        <w:r>
          <w:rPr>
            <w:noProof/>
            <w:webHidden/>
          </w:rPr>
          <w:fldChar w:fldCharType="begin"/>
        </w:r>
        <w:r>
          <w:rPr>
            <w:noProof/>
            <w:webHidden/>
          </w:rPr>
          <w:instrText xml:space="preserve"> PAGEREF _Toc416085729 \h </w:instrText>
        </w:r>
        <w:r>
          <w:rPr>
            <w:noProof/>
            <w:webHidden/>
          </w:rPr>
        </w:r>
        <w:r>
          <w:rPr>
            <w:noProof/>
            <w:webHidden/>
          </w:rPr>
          <w:fldChar w:fldCharType="separate"/>
        </w:r>
        <w:r>
          <w:rPr>
            <w:noProof/>
            <w:webHidden/>
          </w:rPr>
          <w:t>37</w:t>
        </w:r>
        <w:r>
          <w:rPr>
            <w:noProof/>
            <w:webHidden/>
          </w:rPr>
          <w:fldChar w:fldCharType="end"/>
        </w:r>
      </w:hyperlink>
    </w:p>
    <w:p w14:paraId="5F5C7140"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30" w:history="1">
        <w:r w:rsidRPr="00F80050">
          <w:rPr>
            <w:rStyle w:val="Hyperlink"/>
            <w:noProof/>
          </w:rPr>
          <w:t>3.10.2. Fixed Nodal Degrees of Freedom</w:t>
        </w:r>
        <w:r>
          <w:rPr>
            <w:noProof/>
            <w:webHidden/>
          </w:rPr>
          <w:tab/>
        </w:r>
        <w:r>
          <w:rPr>
            <w:noProof/>
            <w:webHidden/>
          </w:rPr>
          <w:fldChar w:fldCharType="begin"/>
        </w:r>
        <w:r>
          <w:rPr>
            <w:noProof/>
            <w:webHidden/>
          </w:rPr>
          <w:instrText xml:space="preserve"> PAGEREF _Toc416085730 \h </w:instrText>
        </w:r>
        <w:r>
          <w:rPr>
            <w:noProof/>
            <w:webHidden/>
          </w:rPr>
        </w:r>
        <w:r>
          <w:rPr>
            <w:noProof/>
            <w:webHidden/>
          </w:rPr>
          <w:fldChar w:fldCharType="separate"/>
        </w:r>
        <w:r>
          <w:rPr>
            <w:noProof/>
            <w:webHidden/>
          </w:rPr>
          <w:t>38</w:t>
        </w:r>
        <w:r>
          <w:rPr>
            <w:noProof/>
            <w:webHidden/>
          </w:rPr>
          <w:fldChar w:fldCharType="end"/>
        </w:r>
      </w:hyperlink>
    </w:p>
    <w:p w14:paraId="78719264"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731" w:history="1">
        <w:r w:rsidRPr="00F80050">
          <w:rPr>
            <w:rStyle w:val="Hyperlink"/>
            <w:noProof/>
          </w:rPr>
          <w:t>3.11. Loads Section</w:t>
        </w:r>
        <w:r>
          <w:rPr>
            <w:noProof/>
            <w:webHidden/>
          </w:rPr>
          <w:tab/>
        </w:r>
        <w:r>
          <w:rPr>
            <w:noProof/>
            <w:webHidden/>
          </w:rPr>
          <w:fldChar w:fldCharType="begin"/>
        </w:r>
        <w:r>
          <w:rPr>
            <w:noProof/>
            <w:webHidden/>
          </w:rPr>
          <w:instrText xml:space="preserve"> PAGEREF _Toc416085731 \h </w:instrText>
        </w:r>
        <w:r>
          <w:rPr>
            <w:noProof/>
            <w:webHidden/>
          </w:rPr>
        </w:r>
        <w:r>
          <w:rPr>
            <w:noProof/>
            <w:webHidden/>
          </w:rPr>
          <w:fldChar w:fldCharType="separate"/>
        </w:r>
        <w:r>
          <w:rPr>
            <w:noProof/>
            <w:webHidden/>
          </w:rPr>
          <w:t>39</w:t>
        </w:r>
        <w:r>
          <w:rPr>
            <w:noProof/>
            <w:webHidden/>
          </w:rPr>
          <w:fldChar w:fldCharType="end"/>
        </w:r>
      </w:hyperlink>
    </w:p>
    <w:p w14:paraId="380A06FB"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32" w:history="1">
        <w:r w:rsidRPr="00F80050">
          <w:rPr>
            <w:rStyle w:val="Hyperlink"/>
            <w:noProof/>
          </w:rPr>
          <w:t>3.11.1. Nodal Loads</w:t>
        </w:r>
        <w:r>
          <w:rPr>
            <w:noProof/>
            <w:webHidden/>
          </w:rPr>
          <w:tab/>
        </w:r>
        <w:r>
          <w:rPr>
            <w:noProof/>
            <w:webHidden/>
          </w:rPr>
          <w:fldChar w:fldCharType="begin"/>
        </w:r>
        <w:r>
          <w:rPr>
            <w:noProof/>
            <w:webHidden/>
          </w:rPr>
          <w:instrText xml:space="preserve"> PAGEREF _Toc416085732 \h </w:instrText>
        </w:r>
        <w:r>
          <w:rPr>
            <w:noProof/>
            <w:webHidden/>
          </w:rPr>
        </w:r>
        <w:r>
          <w:rPr>
            <w:noProof/>
            <w:webHidden/>
          </w:rPr>
          <w:fldChar w:fldCharType="separate"/>
        </w:r>
        <w:r>
          <w:rPr>
            <w:noProof/>
            <w:webHidden/>
          </w:rPr>
          <w:t>39</w:t>
        </w:r>
        <w:r>
          <w:rPr>
            <w:noProof/>
            <w:webHidden/>
          </w:rPr>
          <w:fldChar w:fldCharType="end"/>
        </w:r>
      </w:hyperlink>
    </w:p>
    <w:p w14:paraId="73BAA060"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33" w:history="1">
        <w:r w:rsidRPr="00F80050">
          <w:rPr>
            <w:rStyle w:val="Hyperlink"/>
            <w:noProof/>
          </w:rPr>
          <w:t>3.11.2. Surface Loads</w:t>
        </w:r>
        <w:r>
          <w:rPr>
            <w:noProof/>
            <w:webHidden/>
          </w:rPr>
          <w:tab/>
        </w:r>
        <w:r>
          <w:rPr>
            <w:noProof/>
            <w:webHidden/>
          </w:rPr>
          <w:fldChar w:fldCharType="begin"/>
        </w:r>
        <w:r>
          <w:rPr>
            <w:noProof/>
            <w:webHidden/>
          </w:rPr>
          <w:instrText xml:space="preserve"> PAGEREF _Toc416085733 \h </w:instrText>
        </w:r>
        <w:r>
          <w:rPr>
            <w:noProof/>
            <w:webHidden/>
          </w:rPr>
        </w:r>
        <w:r>
          <w:rPr>
            <w:noProof/>
            <w:webHidden/>
          </w:rPr>
          <w:fldChar w:fldCharType="separate"/>
        </w:r>
        <w:r>
          <w:rPr>
            <w:noProof/>
            <w:webHidden/>
          </w:rPr>
          <w:t>39</w:t>
        </w:r>
        <w:r>
          <w:rPr>
            <w:noProof/>
            <w:webHidden/>
          </w:rPr>
          <w:fldChar w:fldCharType="end"/>
        </w:r>
      </w:hyperlink>
    </w:p>
    <w:p w14:paraId="59A770DE"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34" w:history="1">
        <w:r w:rsidRPr="00F80050">
          <w:rPr>
            <w:rStyle w:val="Hyperlink"/>
            <w:noProof/>
          </w:rPr>
          <w:t>3.11.2.1. Pressure Load</w:t>
        </w:r>
        <w:r>
          <w:rPr>
            <w:noProof/>
            <w:webHidden/>
          </w:rPr>
          <w:tab/>
        </w:r>
        <w:r>
          <w:rPr>
            <w:noProof/>
            <w:webHidden/>
          </w:rPr>
          <w:fldChar w:fldCharType="begin"/>
        </w:r>
        <w:r>
          <w:rPr>
            <w:noProof/>
            <w:webHidden/>
          </w:rPr>
          <w:instrText xml:space="preserve"> PAGEREF _Toc416085734 \h </w:instrText>
        </w:r>
        <w:r>
          <w:rPr>
            <w:noProof/>
            <w:webHidden/>
          </w:rPr>
        </w:r>
        <w:r>
          <w:rPr>
            <w:noProof/>
            <w:webHidden/>
          </w:rPr>
          <w:fldChar w:fldCharType="separate"/>
        </w:r>
        <w:r>
          <w:rPr>
            <w:noProof/>
            <w:webHidden/>
          </w:rPr>
          <w:t>40</w:t>
        </w:r>
        <w:r>
          <w:rPr>
            <w:noProof/>
            <w:webHidden/>
          </w:rPr>
          <w:fldChar w:fldCharType="end"/>
        </w:r>
      </w:hyperlink>
    </w:p>
    <w:p w14:paraId="07A1E75E"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35" w:history="1">
        <w:r w:rsidRPr="00F80050">
          <w:rPr>
            <w:rStyle w:val="Hyperlink"/>
            <w:noProof/>
          </w:rPr>
          <w:t>3.11.2.2. Traction Load</w:t>
        </w:r>
        <w:r>
          <w:rPr>
            <w:noProof/>
            <w:webHidden/>
          </w:rPr>
          <w:tab/>
        </w:r>
        <w:r>
          <w:rPr>
            <w:noProof/>
            <w:webHidden/>
          </w:rPr>
          <w:fldChar w:fldCharType="begin"/>
        </w:r>
        <w:r>
          <w:rPr>
            <w:noProof/>
            <w:webHidden/>
          </w:rPr>
          <w:instrText xml:space="preserve"> PAGEREF _Toc416085735 \h </w:instrText>
        </w:r>
        <w:r>
          <w:rPr>
            <w:noProof/>
            <w:webHidden/>
          </w:rPr>
        </w:r>
        <w:r>
          <w:rPr>
            <w:noProof/>
            <w:webHidden/>
          </w:rPr>
          <w:fldChar w:fldCharType="separate"/>
        </w:r>
        <w:r>
          <w:rPr>
            <w:noProof/>
            <w:webHidden/>
          </w:rPr>
          <w:t>40</w:t>
        </w:r>
        <w:r>
          <w:rPr>
            <w:noProof/>
            <w:webHidden/>
          </w:rPr>
          <w:fldChar w:fldCharType="end"/>
        </w:r>
      </w:hyperlink>
    </w:p>
    <w:p w14:paraId="6935B825"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36" w:history="1">
        <w:r w:rsidRPr="00F80050">
          <w:rPr>
            <w:rStyle w:val="Hyperlink"/>
            <w:noProof/>
          </w:rPr>
          <w:t>3.11.2.3. Mixture Normal Traction</w:t>
        </w:r>
        <w:r>
          <w:rPr>
            <w:noProof/>
            <w:webHidden/>
          </w:rPr>
          <w:tab/>
        </w:r>
        <w:r>
          <w:rPr>
            <w:noProof/>
            <w:webHidden/>
          </w:rPr>
          <w:fldChar w:fldCharType="begin"/>
        </w:r>
        <w:r>
          <w:rPr>
            <w:noProof/>
            <w:webHidden/>
          </w:rPr>
          <w:instrText xml:space="preserve"> PAGEREF _Toc416085736 \h </w:instrText>
        </w:r>
        <w:r>
          <w:rPr>
            <w:noProof/>
            <w:webHidden/>
          </w:rPr>
        </w:r>
        <w:r>
          <w:rPr>
            <w:noProof/>
            <w:webHidden/>
          </w:rPr>
          <w:fldChar w:fldCharType="separate"/>
        </w:r>
        <w:r>
          <w:rPr>
            <w:noProof/>
            <w:webHidden/>
          </w:rPr>
          <w:t>41</w:t>
        </w:r>
        <w:r>
          <w:rPr>
            <w:noProof/>
            <w:webHidden/>
          </w:rPr>
          <w:fldChar w:fldCharType="end"/>
        </w:r>
      </w:hyperlink>
    </w:p>
    <w:p w14:paraId="4CE649B8"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37" w:history="1">
        <w:r w:rsidRPr="00F80050">
          <w:rPr>
            <w:rStyle w:val="Hyperlink"/>
            <w:noProof/>
          </w:rPr>
          <w:t>3.11.2.4. Fluid Flux</w:t>
        </w:r>
        <w:r>
          <w:rPr>
            <w:noProof/>
            <w:webHidden/>
          </w:rPr>
          <w:tab/>
        </w:r>
        <w:r>
          <w:rPr>
            <w:noProof/>
            <w:webHidden/>
          </w:rPr>
          <w:fldChar w:fldCharType="begin"/>
        </w:r>
        <w:r>
          <w:rPr>
            <w:noProof/>
            <w:webHidden/>
          </w:rPr>
          <w:instrText xml:space="preserve"> PAGEREF _Toc416085737 \h </w:instrText>
        </w:r>
        <w:r>
          <w:rPr>
            <w:noProof/>
            <w:webHidden/>
          </w:rPr>
        </w:r>
        <w:r>
          <w:rPr>
            <w:noProof/>
            <w:webHidden/>
          </w:rPr>
          <w:fldChar w:fldCharType="separate"/>
        </w:r>
        <w:r>
          <w:rPr>
            <w:noProof/>
            <w:webHidden/>
          </w:rPr>
          <w:t>42</w:t>
        </w:r>
        <w:r>
          <w:rPr>
            <w:noProof/>
            <w:webHidden/>
          </w:rPr>
          <w:fldChar w:fldCharType="end"/>
        </w:r>
      </w:hyperlink>
    </w:p>
    <w:p w14:paraId="39A6EF5C"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38" w:history="1">
        <w:r w:rsidRPr="00F80050">
          <w:rPr>
            <w:rStyle w:val="Hyperlink"/>
            <w:noProof/>
          </w:rPr>
          <w:t>3.11.2.5. Solute Flux</w:t>
        </w:r>
        <w:r>
          <w:rPr>
            <w:noProof/>
            <w:webHidden/>
          </w:rPr>
          <w:tab/>
        </w:r>
        <w:r>
          <w:rPr>
            <w:noProof/>
            <w:webHidden/>
          </w:rPr>
          <w:fldChar w:fldCharType="begin"/>
        </w:r>
        <w:r>
          <w:rPr>
            <w:noProof/>
            <w:webHidden/>
          </w:rPr>
          <w:instrText xml:space="preserve"> PAGEREF _Toc416085738 \h </w:instrText>
        </w:r>
        <w:r>
          <w:rPr>
            <w:noProof/>
            <w:webHidden/>
          </w:rPr>
        </w:r>
        <w:r>
          <w:rPr>
            <w:noProof/>
            <w:webHidden/>
          </w:rPr>
          <w:fldChar w:fldCharType="separate"/>
        </w:r>
        <w:r>
          <w:rPr>
            <w:noProof/>
            <w:webHidden/>
          </w:rPr>
          <w:t>44</w:t>
        </w:r>
        <w:r>
          <w:rPr>
            <w:noProof/>
            <w:webHidden/>
          </w:rPr>
          <w:fldChar w:fldCharType="end"/>
        </w:r>
      </w:hyperlink>
    </w:p>
    <w:p w14:paraId="54397C41"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39" w:history="1">
        <w:r w:rsidRPr="00F80050">
          <w:rPr>
            <w:rStyle w:val="Hyperlink"/>
            <w:noProof/>
          </w:rPr>
          <w:t>3.11.2.6. Heat Flux</w:t>
        </w:r>
        <w:r>
          <w:rPr>
            <w:noProof/>
            <w:webHidden/>
          </w:rPr>
          <w:tab/>
        </w:r>
        <w:r>
          <w:rPr>
            <w:noProof/>
            <w:webHidden/>
          </w:rPr>
          <w:fldChar w:fldCharType="begin"/>
        </w:r>
        <w:r>
          <w:rPr>
            <w:noProof/>
            <w:webHidden/>
          </w:rPr>
          <w:instrText xml:space="preserve"> PAGEREF _Toc416085739 \h </w:instrText>
        </w:r>
        <w:r>
          <w:rPr>
            <w:noProof/>
            <w:webHidden/>
          </w:rPr>
        </w:r>
        <w:r>
          <w:rPr>
            <w:noProof/>
            <w:webHidden/>
          </w:rPr>
          <w:fldChar w:fldCharType="separate"/>
        </w:r>
        <w:r>
          <w:rPr>
            <w:noProof/>
            <w:webHidden/>
          </w:rPr>
          <w:t>44</w:t>
        </w:r>
        <w:r>
          <w:rPr>
            <w:noProof/>
            <w:webHidden/>
          </w:rPr>
          <w:fldChar w:fldCharType="end"/>
        </w:r>
      </w:hyperlink>
    </w:p>
    <w:p w14:paraId="3C60AFAB"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40" w:history="1">
        <w:r w:rsidRPr="00F80050">
          <w:rPr>
            <w:rStyle w:val="Hyperlink"/>
            <w:noProof/>
          </w:rPr>
          <w:t>3.11.2.7. Convective Heat Flux</w:t>
        </w:r>
        <w:r>
          <w:rPr>
            <w:noProof/>
            <w:webHidden/>
          </w:rPr>
          <w:tab/>
        </w:r>
        <w:r>
          <w:rPr>
            <w:noProof/>
            <w:webHidden/>
          </w:rPr>
          <w:fldChar w:fldCharType="begin"/>
        </w:r>
        <w:r>
          <w:rPr>
            <w:noProof/>
            <w:webHidden/>
          </w:rPr>
          <w:instrText xml:space="preserve"> PAGEREF _Toc416085740 \h </w:instrText>
        </w:r>
        <w:r>
          <w:rPr>
            <w:noProof/>
            <w:webHidden/>
          </w:rPr>
        </w:r>
        <w:r>
          <w:rPr>
            <w:noProof/>
            <w:webHidden/>
          </w:rPr>
          <w:fldChar w:fldCharType="separate"/>
        </w:r>
        <w:r>
          <w:rPr>
            <w:noProof/>
            <w:webHidden/>
          </w:rPr>
          <w:t>45</w:t>
        </w:r>
        <w:r>
          <w:rPr>
            <w:noProof/>
            <w:webHidden/>
          </w:rPr>
          <w:fldChar w:fldCharType="end"/>
        </w:r>
      </w:hyperlink>
    </w:p>
    <w:p w14:paraId="643FF5BB"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41" w:history="1">
        <w:r w:rsidRPr="00F80050">
          <w:rPr>
            <w:rStyle w:val="Hyperlink"/>
            <w:noProof/>
          </w:rPr>
          <w:t>3.11.3. Body Loads</w:t>
        </w:r>
        <w:r>
          <w:rPr>
            <w:noProof/>
            <w:webHidden/>
          </w:rPr>
          <w:tab/>
        </w:r>
        <w:r>
          <w:rPr>
            <w:noProof/>
            <w:webHidden/>
          </w:rPr>
          <w:fldChar w:fldCharType="begin"/>
        </w:r>
        <w:r>
          <w:rPr>
            <w:noProof/>
            <w:webHidden/>
          </w:rPr>
          <w:instrText xml:space="preserve"> PAGEREF _Toc416085741 \h </w:instrText>
        </w:r>
        <w:r>
          <w:rPr>
            <w:noProof/>
            <w:webHidden/>
          </w:rPr>
        </w:r>
        <w:r>
          <w:rPr>
            <w:noProof/>
            <w:webHidden/>
          </w:rPr>
          <w:fldChar w:fldCharType="separate"/>
        </w:r>
        <w:r>
          <w:rPr>
            <w:noProof/>
            <w:webHidden/>
          </w:rPr>
          <w:t>45</w:t>
        </w:r>
        <w:r>
          <w:rPr>
            <w:noProof/>
            <w:webHidden/>
          </w:rPr>
          <w:fldChar w:fldCharType="end"/>
        </w:r>
      </w:hyperlink>
    </w:p>
    <w:p w14:paraId="04C2F322"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42" w:history="1">
        <w:r w:rsidRPr="00F80050">
          <w:rPr>
            <w:rStyle w:val="Hyperlink"/>
            <w:noProof/>
          </w:rPr>
          <w:t>3.11.3.1. Constant Body Force</w:t>
        </w:r>
        <w:r>
          <w:rPr>
            <w:noProof/>
            <w:webHidden/>
          </w:rPr>
          <w:tab/>
        </w:r>
        <w:r>
          <w:rPr>
            <w:noProof/>
            <w:webHidden/>
          </w:rPr>
          <w:fldChar w:fldCharType="begin"/>
        </w:r>
        <w:r>
          <w:rPr>
            <w:noProof/>
            <w:webHidden/>
          </w:rPr>
          <w:instrText xml:space="preserve"> PAGEREF _Toc416085742 \h </w:instrText>
        </w:r>
        <w:r>
          <w:rPr>
            <w:noProof/>
            <w:webHidden/>
          </w:rPr>
        </w:r>
        <w:r>
          <w:rPr>
            <w:noProof/>
            <w:webHidden/>
          </w:rPr>
          <w:fldChar w:fldCharType="separate"/>
        </w:r>
        <w:r>
          <w:rPr>
            <w:noProof/>
            <w:webHidden/>
          </w:rPr>
          <w:t>45</w:t>
        </w:r>
        <w:r>
          <w:rPr>
            <w:noProof/>
            <w:webHidden/>
          </w:rPr>
          <w:fldChar w:fldCharType="end"/>
        </w:r>
      </w:hyperlink>
    </w:p>
    <w:p w14:paraId="45F61DEB"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43" w:history="1">
        <w:r w:rsidRPr="00F80050">
          <w:rPr>
            <w:rStyle w:val="Hyperlink"/>
            <w:noProof/>
          </w:rPr>
          <w:t>3.11.3.2. Non-Constant Body Force</w:t>
        </w:r>
        <w:r>
          <w:rPr>
            <w:noProof/>
            <w:webHidden/>
          </w:rPr>
          <w:tab/>
        </w:r>
        <w:r>
          <w:rPr>
            <w:noProof/>
            <w:webHidden/>
          </w:rPr>
          <w:fldChar w:fldCharType="begin"/>
        </w:r>
        <w:r>
          <w:rPr>
            <w:noProof/>
            <w:webHidden/>
          </w:rPr>
          <w:instrText xml:space="preserve"> PAGEREF _Toc416085743 \h </w:instrText>
        </w:r>
        <w:r>
          <w:rPr>
            <w:noProof/>
            <w:webHidden/>
          </w:rPr>
        </w:r>
        <w:r>
          <w:rPr>
            <w:noProof/>
            <w:webHidden/>
          </w:rPr>
          <w:fldChar w:fldCharType="separate"/>
        </w:r>
        <w:r>
          <w:rPr>
            <w:noProof/>
            <w:webHidden/>
          </w:rPr>
          <w:t>45</w:t>
        </w:r>
        <w:r>
          <w:rPr>
            <w:noProof/>
            <w:webHidden/>
          </w:rPr>
          <w:fldChar w:fldCharType="end"/>
        </w:r>
      </w:hyperlink>
    </w:p>
    <w:p w14:paraId="0DE68D8D"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44" w:history="1">
        <w:r w:rsidRPr="00F80050">
          <w:rPr>
            <w:rStyle w:val="Hyperlink"/>
            <w:noProof/>
          </w:rPr>
          <w:t>3.11.3.3. Centrifugal Force</w:t>
        </w:r>
        <w:r>
          <w:rPr>
            <w:noProof/>
            <w:webHidden/>
          </w:rPr>
          <w:tab/>
        </w:r>
        <w:r>
          <w:rPr>
            <w:noProof/>
            <w:webHidden/>
          </w:rPr>
          <w:fldChar w:fldCharType="begin"/>
        </w:r>
        <w:r>
          <w:rPr>
            <w:noProof/>
            <w:webHidden/>
          </w:rPr>
          <w:instrText xml:space="preserve"> PAGEREF _Toc416085744 \h </w:instrText>
        </w:r>
        <w:r>
          <w:rPr>
            <w:noProof/>
            <w:webHidden/>
          </w:rPr>
        </w:r>
        <w:r>
          <w:rPr>
            <w:noProof/>
            <w:webHidden/>
          </w:rPr>
          <w:fldChar w:fldCharType="separate"/>
        </w:r>
        <w:r>
          <w:rPr>
            <w:noProof/>
            <w:webHidden/>
          </w:rPr>
          <w:t>46</w:t>
        </w:r>
        <w:r>
          <w:rPr>
            <w:noProof/>
            <w:webHidden/>
          </w:rPr>
          <w:fldChar w:fldCharType="end"/>
        </w:r>
      </w:hyperlink>
    </w:p>
    <w:p w14:paraId="60D11125"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45" w:history="1">
        <w:r w:rsidRPr="00F80050">
          <w:rPr>
            <w:rStyle w:val="Hyperlink"/>
            <w:noProof/>
          </w:rPr>
          <w:t>3.11.3.4. Heat source</w:t>
        </w:r>
        <w:r>
          <w:rPr>
            <w:noProof/>
            <w:webHidden/>
          </w:rPr>
          <w:tab/>
        </w:r>
        <w:r>
          <w:rPr>
            <w:noProof/>
            <w:webHidden/>
          </w:rPr>
          <w:fldChar w:fldCharType="begin"/>
        </w:r>
        <w:r>
          <w:rPr>
            <w:noProof/>
            <w:webHidden/>
          </w:rPr>
          <w:instrText xml:space="preserve"> PAGEREF _Toc416085745 \h </w:instrText>
        </w:r>
        <w:r>
          <w:rPr>
            <w:noProof/>
            <w:webHidden/>
          </w:rPr>
        </w:r>
        <w:r>
          <w:rPr>
            <w:noProof/>
            <w:webHidden/>
          </w:rPr>
          <w:fldChar w:fldCharType="separate"/>
        </w:r>
        <w:r>
          <w:rPr>
            <w:noProof/>
            <w:webHidden/>
          </w:rPr>
          <w:t>46</w:t>
        </w:r>
        <w:r>
          <w:rPr>
            <w:noProof/>
            <w:webHidden/>
          </w:rPr>
          <w:fldChar w:fldCharType="end"/>
        </w:r>
      </w:hyperlink>
    </w:p>
    <w:p w14:paraId="4F8B97C0"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746" w:history="1">
        <w:r w:rsidRPr="00F80050">
          <w:rPr>
            <w:rStyle w:val="Hyperlink"/>
            <w:noProof/>
          </w:rPr>
          <w:t>3.12. Contact Section</w:t>
        </w:r>
        <w:r>
          <w:rPr>
            <w:noProof/>
            <w:webHidden/>
          </w:rPr>
          <w:tab/>
        </w:r>
        <w:r>
          <w:rPr>
            <w:noProof/>
            <w:webHidden/>
          </w:rPr>
          <w:fldChar w:fldCharType="begin"/>
        </w:r>
        <w:r>
          <w:rPr>
            <w:noProof/>
            <w:webHidden/>
          </w:rPr>
          <w:instrText xml:space="preserve"> PAGEREF _Toc416085746 \h </w:instrText>
        </w:r>
        <w:r>
          <w:rPr>
            <w:noProof/>
            <w:webHidden/>
          </w:rPr>
        </w:r>
        <w:r>
          <w:rPr>
            <w:noProof/>
            <w:webHidden/>
          </w:rPr>
          <w:fldChar w:fldCharType="separate"/>
        </w:r>
        <w:r>
          <w:rPr>
            <w:noProof/>
            <w:webHidden/>
          </w:rPr>
          <w:t>47</w:t>
        </w:r>
        <w:r>
          <w:rPr>
            <w:noProof/>
            <w:webHidden/>
          </w:rPr>
          <w:fldChar w:fldCharType="end"/>
        </w:r>
      </w:hyperlink>
    </w:p>
    <w:p w14:paraId="39497C63"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47" w:history="1">
        <w:r w:rsidRPr="00F80050">
          <w:rPr>
            <w:rStyle w:val="Hyperlink"/>
            <w:noProof/>
          </w:rPr>
          <w:t>3.12.1. Sliding Interfaces</w:t>
        </w:r>
        <w:r>
          <w:rPr>
            <w:noProof/>
            <w:webHidden/>
          </w:rPr>
          <w:tab/>
        </w:r>
        <w:r>
          <w:rPr>
            <w:noProof/>
            <w:webHidden/>
          </w:rPr>
          <w:fldChar w:fldCharType="begin"/>
        </w:r>
        <w:r>
          <w:rPr>
            <w:noProof/>
            <w:webHidden/>
          </w:rPr>
          <w:instrText xml:space="preserve"> PAGEREF _Toc416085747 \h </w:instrText>
        </w:r>
        <w:r>
          <w:rPr>
            <w:noProof/>
            <w:webHidden/>
          </w:rPr>
        </w:r>
        <w:r>
          <w:rPr>
            <w:noProof/>
            <w:webHidden/>
          </w:rPr>
          <w:fldChar w:fldCharType="separate"/>
        </w:r>
        <w:r>
          <w:rPr>
            <w:noProof/>
            <w:webHidden/>
          </w:rPr>
          <w:t>47</w:t>
        </w:r>
        <w:r>
          <w:rPr>
            <w:noProof/>
            <w:webHidden/>
          </w:rPr>
          <w:fldChar w:fldCharType="end"/>
        </w:r>
      </w:hyperlink>
    </w:p>
    <w:p w14:paraId="5335C16C"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48" w:history="1">
        <w:r w:rsidRPr="00F80050">
          <w:rPr>
            <w:rStyle w:val="Hyperlink"/>
            <w:noProof/>
          </w:rPr>
          <w:t>3.12.2. Biphasic Contact</w:t>
        </w:r>
        <w:r>
          <w:rPr>
            <w:noProof/>
            <w:webHidden/>
          </w:rPr>
          <w:tab/>
        </w:r>
        <w:r>
          <w:rPr>
            <w:noProof/>
            <w:webHidden/>
          </w:rPr>
          <w:fldChar w:fldCharType="begin"/>
        </w:r>
        <w:r>
          <w:rPr>
            <w:noProof/>
            <w:webHidden/>
          </w:rPr>
          <w:instrText xml:space="preserve"> PAGEREF _Toc416085748 \h </w:instrText>
        </w:r>
        <w:r>
          <w:rPr>
            <w:noProof/>
            <w:webHidden/>
          </w:rPr>
        </w:r>
        <w:r>
          <w:rPr>
            <w:noProof/>
            <w:webHidden/>
          </w:rPr>
          <w:fldChar w:fldCharType="separate"/>
        </w:r>
        <w:r>
          <w:rPr>
            <w:noProof/>
            <w:webHidden/>
          </w:rPr>
          <w:t>52</w:t>
        </w:r>
        <w:r>
          <w:rPr>
            <w:noProof/>
            <w:webHidden/>
          </w:rPr>
          <w:fldChar w:fldCharType="end"/>
        </w:r>
      </w:hyperlink>
    </w:p>
    <w:p w14:paraId="504A35CF"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49" w:history="1">
        <w:r w:rsidRPr="00F80050">
          <w:rPr>
            <w:rStyle w:val="Hyperlink"/>
            <w:noProof/>
          </w:rPr>
          <w:t>3.12.3. Biphasic-Solute and Multiphasic Contact</w:t>
        </w:r>
        <w:r>
          <w:rPr>
            <w:noProof/>
            <w:webHidden/>
          </w:rPr>
          <w:tab/>
        </w:r>
        <w:r>
          <w:rPr>
            <w:noProof/>
            <w:webHidden/>
          </w:rPr>
          <w:fldChar w:fldCharType="begin"/>
        </w:r>
        <w:r>
          <w:rPr>
            <w:noProof/>
            <w:webHidden/>
          </w:rPr>
          <w:instrText xml:space="preserve"> PAGEREF _Toc416085749 \h </w:instrText>
        </w:r>
        <w:r>
          <w:rPr>
            <w:noProof/>
            <w:webHidden/>
          </w:rPr>
        </w:r>
        <w:r>
          <w:rPr>
            <w:noProof/>
            <w:webHidden/>
          </w:rPr>
          <w:fldChar w:fldCharType="separate"/>
        </w:r>
        <w:r>
          <w:rPr>
            <w:noProof/>
            <w:webHidden/>
          </w:rPr>
          <w:t>53</w:t>
        </w:r>
        <w:r>
          <w:rPr>
            <w:noProof/>
            <w:webHidden/>
          </w:rPr>
          <w:fldChar w:fldCharType="end"/>
        </w:r>
      </w:hyperlink>
    </w:p>
    <w:p w14:paraId="49FF1D6A"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50" w:history="1">
        <w:r w:rsidRPr="00F80050">
          <w:rPr>
            <w:rStyle w:val="Hyperlink"/>
            <w:noProof/>
          </w:rPr>
          <w:t>3.12.4. Rigid Wall Interfaces</w:t>
        </w:r>
        <w:r>
          <w:rPr>
            <w:noProof/>
            <w:webHidden/>
          </w:rPr>
          <w:tab/>
        </w:r>
        <w:r>
          <w:rPr>
            <w:noProof/>
            <w:webHidden/>
          </w:rPr>
          <w:fldChar w:fldCharType="begin"/>
        </w:r>
        <w:r>
          <w:rPr>
            <w:noProof/>
            <w:webHidden/>
          </w:rPr>
          <w:instrText xml:space="preserve"> PAGEREF _Toc416085750 \h </w:instrText>
        </w:r>
        <w:r>
          <w:rPr>
            <w:noProof/>
            <w:webHidden/>
          </w:rPr>
        </w:r>
        <w:r>
          <w:rPr>
            <w:noProof/>
            <w:webHidden/>
          </w:rPr>
          <w:fldChar w:fldCharType="separate"/>
        </w:r>
        <w:r>
          <w:rPr>
            <w:noProof/>
            <w:webHidden/>
          </w:rPr>
          <w:t>54</w:t>
        </w:r>
        <w:r>
          <w:rPr>
            <w:noProof/>
            <w:webHidden/>
          </w:rPr>
          <w:fldChar w:fldCharType="end"/>
        </w:r>
      </w:hyperlink>
    </w:p>
    <w:p w14:paraId="5B1855D4"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51" w:history="1">
        <w:r w:rsidRPr="00F80050">
          <w:rPr>
            <w:rStyle w:val="Hyperlink"/>
            <w:noProof/>
          </w:rPr>
          <w:t>3.12.5. Tied Interfaces</w:t>
        </w:r>
        <w:r>
          <w:rPr>
            <w:noProof/>
            <w:webHidden/>
          </w:rPr>
          <w:tab/>
        </w:r>
        <w:r>
          <w:rPr>
            <w:noProof/>
            <w:webHidden/>
          </w:rPr>
          <w:fldChar w:fldCharType="begin"/>
        </w:r>
        <w:r>
          <w:rPr>
            <w:noProof/>
            <w:webHidden/>
          </w:rPr>
          <w:instrText xml:space="preserve"> PAGEREF _Toc416085751 \h </w:instrText>
        </w:r>
        <w:r>
          <w:rPr>
            <w:noProof/>
            <w:webHidden/>
          </w:rPr>
        </w:r>
        <w:r>
          <w:rPr>
            <w:noProof/>
            <w:webHidden/>
          </w:rPr>
          <w:fldChar w:fldCharType="separate"/>
        </w:r>
        <w:r>
          <w:rPr>
            <w:noProof/>
            <w:webHidden/>
          </w:rPr>
          <w:t>55</w:t>
        </w:r>
        <w:r>
          <w:rPr>
            <w:noProof/>
            <w:webHidden/>
          </w:rPr>
          <w:fldChar w:fldCharType="end"/>
        </w:r>
      </w:hyperlink>
    </w:p>
    <w:p w14:paraId="4FA19C8D"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52" w:history="1">
        <w:r w:rsidRPr="00F80050">
          <w:rPr>
            <w:rStyle w:val="Hyperlink"/>
            <w:noProof/>
          </w:rPr>
          <w:t>3.12.6. Tied Biphasic Interfaces</w:t>
        </w:r>
        <w:r>
          <w:rPr>
            <w:noProof/>
            <w:webHidden/>
          </w:rPr>
          <w:tab/>
        </w:r>
        <w:r>
          <w:rPr>
            <w:noProof/>
            <w:webHidden/>
          </w:rPr>
          <w:fldChar w:fldCharType="begin"/>
        </w:r>
        <w:r>
          <w:rPr>
            <w:noProof/>
            <w:webHidden/>
          </w:rPr>
          <w:instrText xml:space="preserve"> PAGEREF _Toc416085752 \h </w:instrText>
        </w:r>
        <w:r>
          <w:rPr>
            <w:noProof/>
            <w:webHidden/>
          </w:rPr>
        </w:r>
        <w:r>
          <w:rPr>
            <w:noProof/>
            <w:webHidden/>
          </w:rPr>
          <w:fldChar w:fldCharType="separate"/>
        </w:r>
        <w:r>
          <w:rPr>
            <w:noProof/>
            <w:webHidden/>
          </w:rPr>
          <w:t>55</w:t>
        </w:r>
        <w:r>
          <w:rPr>
            <w:noProof/>
            <w:webHidden/>
          </w:rPr>
          <w:fldChar w:fldCharType="end"/>
        </w:r>
      </w:hyperlink>
    </w:p>
    <w:p w14:paraId="05FFB4B4"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53" w:history="1">
        <w:r w:rsidRPr="00F80050">
          <w:rPr>
            <w:rStyle w:val="Hyperlink"/>
            <w:noProof/>
          </w:rPr>
          <w:t>3.12.7. Rigid Interfaces</w:t>
        </w:r>
        <w:r>
          <w:rPr>
            <w:noProof/>
            <w:webHidden/>
          </w:rPr>
          <w:tab/>
        </w:r>
        <w:r>
          <w:rPr>
            <w:noProof/>
            <w:webHidden/>
          </w:rPr>
          <w:fldChar w:fldCharType="begin"/>
        </w:r>
        <w:r>
          <w:rPr>
            <w:noProof/>
            <w:webHidden/>
          </w:rPr>
          <w:instrText xml:space="preserve"> PAGEREF _Toc416085753 \h </w:instrText>
        </w:r>
        <w:r>
          <w:rPr>
            <w:noProof/>
            <w:webHidden/>
          </w:rPr>
        </w:r>
        <w:r>
          <w:rPr>
            <w:noProof/>
            <w:webHidden/>
          </w:rPr>
          <w:fldChar w:fldCharType="separate"/>
        </w:r>
        <w:r>
          <w:rPr>
            <w:noProof/>
            <w:webHidden/>
          </w:rPr>
          <w:t>56</w:t>
        </w:r>
        <w:r>
          <w:rPr>
            <w:noProof/>
            <w:webHidden/>
          </w:rPr>
          <w:fldChar w:fldCharType="end"/>
        </w:r>
      </w:hyperlink>
    </w:p>
    <w:p w14:paraId="3DC40AF3"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54" w:history="1">
        <w:r w:rsidRPr="00F80050">
          <w:rPr>
            <w:rStyle w:val="Hyperlink"/>
            <w:noProof/>
          </w:rPr>
          <w:t>3.12.8. Rigid Joints</w:t>
        </w:r>
        <w:r>
          <w:rPr>
            <w:noProof/>
            <w:webHidden/>
          </w:rPr>
          <w:tab/>
        </w:r>
        <w:r>
          <w:rPr>
            <w:noProof/>
            <w:webHidden/>
          </w:rPr>
          <w:fldChar w:fldCharType="begin"/>
        </w:r>
        <w:r>
          <w:rPr>
            <w:noProof/>
            <w:webHidden/>
          </w:rPr>
          <w:instrText xml:space="preserve"> PAGEREF _Toc416085754 \h </w:instrText>
        </w:r>
        <w:r>
          <w:rPr>
            <w:noProof/>
            <w:webHidden/>
          </w:rPr>
        </w:r>
        <w:r>
          <w:rPr>
            <w:noProof/>
            <w:webHidden/>
          </w:rPr>
          <w:fldChar w:fldCharType="separate"/>
        </w:r>
        <w:r>
          <w:rPr>
            <w:noProof/>
            <w:webHidden/>
          </w:rPr>
          <w:t>56</w:t>
        </w:r>
        <w:r>
          <w:rPr>
            <w:noProof/>
            <w:webHidden/>
          </w:rPr>
          <w:fldChar w:fldCharType="end"/>
        </w:r>
      </w:hyperlink>
    </w:p>
    <w:p w14:paraId="24E4D08A"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755" w:history="1">
        <w:r w:rsidRPr="00F80050">
          <w:rPr>
            <w:rStyle w:val="Hyperlink"/>
            <w:noProof/>
          </w:rPr>
          <w:t>3.13. Constraints Section</w:t>
        </w:r>
        <w:r>
          <w:rPr>
            <w:noProof/>
            <w:webHidden/>
          </w:rPr>
          <w:tab/>
        </w:r>
        <w:r>
          <w:rPr>
            <w:noProof/>
            <w:webHidden/>
          </w:rPr>
          <w:fldChar w:fldCharType="begin"/>
        </w:r>
        <w:r>
          <w:rPr>
            <w:noProof/>
            <w:webHidden/>
          </w:rPr>
          <w:instrText xml:space="preserve"> PAGEREF _Toc416085755 \h </w:instrText>
        </w:r>
        <w:r>
          <w:rPr>
            <w:noProof/>
            <w:webHidden/>
          </w:rPr>
        </w:r>
        <w:r>
          <w:rPr>
            <w:noProof/>
            <w:webHidden/>
          </w:rPr>
          <w:fldChar w:fldCharType="separate"/>
        </w:r>
        <w:r>
          <w:rPr>
            <w:noProof/>
            <w:webHidden/>
          </w:rPr>
          <w:t>57</w:t>
        </w:r>
        <w:r>
          <w:rPr>
            <w:noProof/>
            <w:webHidden/>
          </w:rPr>
          <w:fldChar w:fldCharType="end"/>
        </w:r>
      </w:hyperlink>
    </w:p>
    <w:p w14:paraId="792103D0"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56" w:history="1">
        <w:r w:rsidRPr="00F80050">
          <w:rPr>
            <w:rStyle w:val="Hyperlink"/>
            <w:noProof/>
          </w:rPr>
          <w:t>3.13.1. Rigid Body Constraints</w:t>
        </w:r>
        <w:r>
          <w:rPr>
            <w:noProof/>
            <w:webHidden/>
          </w:rPr>
          <w:tab/>
        </w:r>
        <w:r>
          <w:rPr>
            <w:noProof/>
            <w:webHidden/>
          </w:rPr>
          <w:fldChar w:fldCharType="begin"/>
        </w:r>
        <w:r>
          <w:rPr>
            <w:noProof/>
            <w:webHidden/>
          </w:rPr>
          <w:instrText xml:space="preserve"> PAGEREF _Toc416085756 \h </w:instrText>
        </w:r>
        <w:r>
          <w:rPr>
            <w:noProof/>
            <w:webHidden/>
          </w:rPr>
        </w:r>
        <w:r>
          <w:rPr>
            <w:noProof/>
            <w:webHidden/>
          </w:rPr>
          <w:fldChar w:fldCharType="separate"/>
        </w:r>
        <w:r>
          <w:rPr>
            <w:noProof/>
            <w:webHidden/>
          </w:rPr>
          <w:t>57</w:t>
        </w:r>
        <w:r>
          <w:rPr>
            <w:noProof/>
            <w:webHidden/>
          </w:rPr>
          <w:fldChar w:fldCharType="end"/>
        </w:r>
      </w:hyperlink>
    </w:p>
    <w:p w14:paraId="029C3FEC"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757" w:history="1">
        <w:r w:rsidRPr="00F80050">
          <w:rPr>
            <w:rStyle w:val="Hyperlink"/>
            <w:noProof/>
          </w:rPr>
          <w:t>3.14. Discrete Section</w:t>
        </w:r>
        <w:r>
          <w:rPr>
            <w:noProof/>
            <w:webHidden/>
          </w:rPr>
          <w:tab/>
        </w:r>
        <w:r>
          <w:rPr>
            <w:noProof/>
            <w:webHidden/>
          </w:rPr>
          <w:fldChar w:fldCharType="begin"/>
        </w:r>
        <w:r>
          <w:rPr>
            <w:noProof/>
            <w:webHidden/>
          </w:rPr>
          <w:instrText xml:space="preserve"> PAGEREF _Toc416085757 \h </w:instrText>
        </w:r>
        <w:r>
          <w:rPr>
            <w:noProof/>
            <w:webHidden/>
          </w:rPr>
        </w:r>
        <w:r>
          <w:rPr>
            <w:noProof/>
            <w:webHidden/>
          </w:rPr>
          <w:fldChar w:fldCharType="separate"/>
        </w:r>
        <w:r>
          <w:rPr>
            <w:noProof/>
            <w:webHidden/>
          </w:rPr>
          <w:t>59</w:t>
        </w:r>
        <w:r>
          <w:rPr>
            <w:noProof/>
            <w:webHidden/>
          </w:rPr>
          <w:fldChar w:fldCharType="end"/>
        </w:r>
      </w:hyperlink>
    </w:p>
    <w:p w14:paraId="3F4CEFDD"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58" w:history="1">
        <w:r w:rsidRPr="00F80050">
          <w:rPr>
            <w:rStyle w:val="Hyperlink"/>
            <w:noProof/>
          </w:rPr>
          <w:t>3.14.1. Springs</w:t>
        </w:r>
        <w:r>
          <w:rPr>
            <w:noProof/>
            <w:webHidden/>
          </w:rPr>
          <w:tab/>
        </w:r>
        <w:r>
          <w:rPr>
            <w:noProof/>
            <w:webHidden/>
          </w:rPr>
          <w:fldChar w:fldCharType="begin"/>
        </w:r>
        <w:r>
          <w:rPr>
            <w:noProof/>
            <w:webHidden/>
          </w:rPr>
          <w:instrText xml:space="preserve"> PAGEREF _Toc416085758 \h </w:instrText>
        </w:r>
        <w:r>
          <w:rPr>
            <w:noProof/>
            <w:webHidden/>
          </w:rPr>
        </w:r>
        <w:r>
          <w:rPr>
            <w:noProof/>
            <w:webHidden/>
          </w:rPr>
          <w:fldChar w:fldCharType="separate"/>
        </w:r>
        <w:r>
          <w:rPr>
            <w:noProof/>
            <w:webHidden/>
          </w:rPr>
          <w:t>59</w:t>
        </w:r>
        <w:r>
          <w:rPr>
            <w:noProof/>
            <w:webHidden/>
          </w:rPr>
          <w:fldChar w:fldCharType="end"/>
        </w:r>
      </w:hyperlink>
    </w:p>
    <w:p w14:paraId="059AD4CC"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759" w:history="1">
        <w:r w:rsidRPr="00F80050">
          <w:rPr>
            <w:rStyle w:val="Hyperlink"/>
            <w:noProof/>
          </w:rPr>
          <w:t>3.15. LoadData Section</w:t>
        </w:r>
        <w:r>
          <w:rPr>
            <w:noProof/>
            <w:webHidden/>
          </w:rPr>
          <w:tab/>
        </w:r>
        <w:r>
          <w:rPr>
            <w:noProof/>
            <w:webHidden/>
          </w:rPr>
          <w:fldChar w:fldCharType="begin"/>
        </w:r>
        <w:r>
          <w:rPr>
            <w:noProof/>
            <w:webHidden/>
          </w:rPr>
          <w:instrText xml:space="preserve"> PAGEREF _Toc416085759 \h </w:instrText>
        </w:r>
        <w:r>
          <w:rPr>
            <w:noProof/>
            <w:webHidden/>
          </w:rPr>
        </w:r>
        <w:r>
          <w:rPr>
            <w:noProof/>
            <w:webHidden/>
          </w:rPr>
          <w:fldChar w:fldCharType="separate"/>
        </w:r>
        <w:r>
          <w:rPr>
            <w:noProof/>
            <w:webHidden/>
          </w:rPr>
          <w:t>61</w:t>
        </w:r>
        <w:r>
          <w:rPr>
            <w:noProof/>
            <w:webHidden/>
          </w:rPr>
          <w:fldChar w:fldCharType="end"/>
        </w:r>
      </w:hyperlink>
    </w:p>
    <w:p w14:paraId="1FE2429E"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760" w:history="1">
        <w:r w:rsidRPr="00F80050">
          <w:rPr>
            <w:rStyle w:val="Hyperlink"/>
            <w:noProof/>
          </w:rPr>
          <w:t>3.16. Output Section</w:t>
        </w:r>
        <w:r>
          <w:rPr>
            <w:noProof/>
            <w:webHidden/>
          </w:rPr>
          <w:tab/>
        </w:r>
        <w:r>
          <w:rPr>
            <w:noProof/>
            <w:webHidden/>
          </w:rPr>
          <w:fldChar w:fldCharType="begin"/>
        </w:r>
        <w:r>
          <w:rPr>
            <w:noProof/>
            <w:webHidden/>
          </w:rPr>
          <w:instrText xml:space="preserve"> PAGEREF _Toc416085760 \h </w:instrText>
        </w:r>
        <w:r>
          <w:rPr>
            <w:noProof/>
            <w:webHidden/>
          </w:rPr>
        </w:r>
        <w:r>
          <w:rPr>
            <w:noProof/>
            <w:webHidden/>
          </w:rPr>
          <w:fldChar w:fldCharType="separate"/>
        </w:r>
        <w:r>
          <w:rPr>
            <w:noProof/>
            <w:webHidden/>
          </w:rPr>
          <w:t>63</w:t>
        </w:r>
        <w:r>
          <w:rPr>
            <w:noProof/>
            <w:webHidden/>
          </w:rPr>
          <w:fldChar w:fldCharType="end"/>
        </w:r>
      </w:hyperlink>
    </w:p>
    <w:p w14:paraId="46227D31"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61" w:history="1">
        <w:r w:rsidRPr="00F80050">
          <w:rPr>
            <w:rStyle w:val="Hyperlink"/>
            <w:noProof/>
          </w:rPr>
          <w:t>3.16.1. Logfile</w:t>
        </w:r>
        <w:r>
          <w:rPr>
            <w:noProof/>
            <w:webHidden/>
          </w:rPr>
          <w:tab/>
        </w:r>
        <w:r>
          <w:rPr>
            <w:noProof/>
            <w:webHidden/>
          </w:rPr>
          <w:fldChar w:fldCharType="begin"/>
        </w:r>
        <w:r>
          <w:rPr>
            <w:noProof/>
            <w:webHidden/>
          </w:rPr>
          <w:instrText xml:space="preserve"> PAGEREF _Toc416085761 \h </w:instrText>
        </w:r>
        <w:r>
          <w:rPr>
            <w:noProof/>
            <w:webHidden/>
          </w:rPr>
        </w:r>
        <w:r>
          <w:rPr>
            <w:noProof/>
            <w:webHidden/>
          </w:rPr>
          <w:fldChar w:fldCharType="separate"/>
        </w:r>
        <w:r>
          <w:rPr>
            <w:noProof/>
            <w:webHidden/>
          </w:rPr>
          <w:t>63</w:t>
        </w:r>
        <w:r>
          <w:rPr>
            <w:noProof/>
            <w:webHidden/>
          </w:rPr>
          <w:fldChar w:fldCharType="end"/>
        </w:r>
      </w:hyperlink>
    </w:p>
    <w:p w14:paraId="342999D1"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62" w:history="1">
        <w:r w:rsidRPr="00F80050">
          <w:rPr>
            <w:rStyle w:val="Hyperlink"/>
            <w:noProof/>
          </w:rPr>
          <w:t>3.16.1.1. Node_Data Class</w:t>
        </w:r>
        <w:r>
          <w:rPr>
            <w:noProof/>
            <w:webHidden/>
          </w:rPr>
          <w:tab/>
        </w:r>
        <w:r>
          <w:rPr>
            <w:noProof/>
            <w:webHidden/>
          </w:rPr>
          <w:fldChar w:fldCharType="begin"/>
        </w:r>
        <w:r>
          <w:rPr>
            <w:noProof/>
            <w:webHidden/>
          </w:rPr>
          <w:instrText xml:space="preserve"> PAGEREF _Toc416085762 \h </w:instrText>
        </w:r>
        <w:r>
          <w:rPr>
            <w:noProof/>
            <w:webHidden/>
          </w:rPr>
        </w:r>
        <w:r>
          <w:rPr>
            <w:noProof/>
            <w:webHidden/>
          </w:rPr>
          <w:fldChar w:fldCharType="separate"/>
        </w:r>
        <w:r>
          <w:rPr>
            <w:noProof/>
            <w:webHidden/>
          </w:rPr>
          <w:t>66</w:t>
        </w:r>
        <w:r>
          <w:rPr>
            <w:noProof/>
            <w:webHidden/>
          </w:rPr>
          <w:fldChar w:fldCharType="end"/>
        </w:r>
      </w:hyperlink>
    </w:p>
    <w:p w14:paraId="3AFEB8AC"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63" w:history="1">
        <w:r w:rsidRPr="00F80050">
          <w:rPr>
            <w:rStyle w:val="Hyperlink"/>
            <w:noProof/>
          </w:rPr>
          <w:t>3.16.1.2. Element_Data Class</w:t>
        </w:r>
        <w:r>
          <w:rPr>
            <w:noProof/>
            <w:webHidden/>
          </w:rPr>
          <w:tab/>
        </w:r>
        <w:r>
          <w:rPr>
            <w:noProof/>
            <w:webHidden/>
          </w:rPr>
          <w:fldChar w:fldCharType="begin"/>
        </w:r>
        <w:r>
          <w:rPr>
            <w:noProof/>
            <w:webHidden/>
          </w:rPr>
          <w:instrText xml:space="preserve"> PAGEREF _Toc416085763 \h </w:instrText>
        </w:r>
        <w:r>
          <w:rPr>
            <w:noProof/>
            <w:webHidden/>
          </w:rPr>
        </w:r>
        <w:r>
          <w:rPr>
            <w:noProof/>
            <w:webHidden/>
          </w:rPr>
          <w:fldChar w:fldCharType="separate"/>
        </w:r>
        <w:r>
          <w:rPr>
            <w:noProof/>
            <w:webHidden/>
          </w:rPr>
          <w:t>67</w:t>
        </w:r>
        <w:r>
          <w:rPr>
            <w:noProof/>
            <w:webHidden/>
          </w:rPr>
          <w:fldChar w:fldCharType="end"/>
        </w:r>
      </w:hyperlink>
    </w:p>
    <w:p w14:paraId="58FF7ED7"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64" w:history="1">
        <w:r w:rsidRPr="00F80050">
          <w:rPr>
            <w:rStyle w:val="Hyperlink"/>
            <w:noProof/>
          </w:rPr>
          <w:t>3.16.1.3. Rigid_Body_Data Class</w:t>
        </w:r>
        <w:r>
          <w:rPr>
            <w:noProof/>
            <w:webHidden/>
          </w:rPr>
          <w:tab/>
        </w:r>
        <w:r>
          <w:rPr>
            <w:noProof/>
            <w:webHidden/>
          </w:rPr>
          <w:fldChar w:fldCharType="begin"/>
        </w:r>
        <w:r>
          <w:rPr>
            <w:noProof/>
            <w:webHidden/>
          </w:rPr>
          <w:instrText xml:space="preserve"> PAGEREF _Toc416085764 \h </w:instrText>
        </w:r>
        <w:r>
          <w:rPr>
            <w:noProof/>
            <w:webHidden/>
          </w:rPr>
        </w:r>
        <w:r>
          <w:rPr>
            <w:noProof/>
            <w:webHidden/>
          </w:rPr>
          <w:fldChar w:fldCharType="separate"/>
        </w:r>
        <w:r>
          <w:rPr>
            <w:noProof/>
            <w:webHidden/>
          </w:rPr>
          <w:t>69</w:t>
        </w:r>
        <w:r>
          <w:rPr>
            <w:noProof/>
            <w:webHidden/>
          </w:rPr>
          <w:fldChar w:fldCharType="end"/>
        </w:r>
      </w:hyperlink>
    </w:p>
    <w:p w14:paraId="5CB1EE92"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65" w:history="1">
        <w:r w:rsidRPr="00F80050">
          <w:rPr>
            <w:rStyle w:val="Hyperlink"/>
            <w:noProof/>
          </w:rPr>
          <w:t>3.16.2. Plotfile</w:t>
        </w:r>
        <w:r>
          <w:rPr>
            <w:noProof/>
            <w:webHidden/>
          </w:rPr>
          <w:tab/>
        </w:r>
        <w:r>
          <w:rPr>
            <w:noProof/>
            <w:webHidden/>
          </w:rPr>
          <w:fldChar w:fldCharType="begin"/>
        </w:r>
        <w:r>
          <w:rPr>
            <w:noProof/>
            <w:webHidden/>
          </w:rPr>
          <w:instrText xml:space="preserve"> PAGEREF _Toc416085765 \h </w:instrText>
        </w:r>
        <w:r>
          <w:rPr>
            <w:noProof/>
            <w:webHidden/>
          </w:rPr>
        </w:r>
        <w:r>
          <w:rPr>
            <w:noProof/>
            <w:webHidden/>
          </w:rPr>
          <w:fldChar w:fldCharType="separate"/>
        </w:r>
        <w:r>
          <w:rPr>
            <w:noProof/>
            <w:webHidden/>
          </w:rPr>
          <w:t>69</w:t>
        </w:r>
        <w:r>
          <w:rPr>
            <w:noProof/>
            <w:webHidden/>
          </w:rPr>
          <w:fldChar w:fldCharType="end"/>
        </w:r>
      </w:hyperlink>
    </w:p>
    <w:p w14:paraId="311A4988"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766" w:history="1">
        <w:r w:rsidRPr="00F80050">
          <w:rPr>
            <w:rStyle w:val="Hyperlink"/>
            <w:noProof/>
          </w:rPr>
          <w:t>3.17. Parameters Section</w:t>
        </w:r>
        <w:r>
          <w:rPr>
            <w:noProof/>
            <w:webHidden/>
          </w:rPr>
          <w:tab/>
        </w:r>
        <w:r>
          <w:rPr>
            <w:noProof/>
            <w:webHidden/>
          </w:rPr>
          <w:fldChar w:fldCharType="begin"/>
        </w:r>
        <w:r>
          <w:rPr>
            <w:noProof/>
            <w:webHidden/>
          </w:rPr>
          <w:instrText xml:space="preserve"> PAGEREF _Toc416085766 \h </w:instrText>
        </w:r>
        <w:r>
          <w:rPr>
            <w:noProof/>
            <w:webHidden/>
          </w:rPr>
        </w:r>
        <w:r>
          <w:rPr>
            <w:noProof/>
            <w:webHidden/>
          </w:rPr>
          <w:fldChar w:fldCharType="separate"/>
        </w:r>
        <w:r>
          <w:rPr>
            <w:noProof/>
            <w:webHidden/>
          </w:rPr>
          <w:t>72</w:t>
        </w:r>
        <w:r>
          <w:rPr>
            <w:noProof/>
            <w:webHidden/>
          </w:rPr>
          <w:fldChar w:fldCharType="end"/>
        </w:r>
      </w:hyperlink>
    </w:p>
    <w:p w14:paraId="5883AEDC" w14:textId="77777777" w:rsidR="00182A67" w:rsidRDefault="00182A67">
      <w:pPr>
        <w:pStyle w:val="TOC1"/>
        <w:tabs>
          <w:tab w:val="right" w:leader="dot" w:pos="9350"/>
        </w:tabs>
        <w:rPr>
          <w:rFonts w:asciiTheme="minorHAnsi" w:eastAsiaTheme="minorEastAsia" w:hAnsiTheme="minorHAnsi" w:cstheme="minorBidi"/>
          <w:b w:val="0"/>
          <w:bCs w:val="0"/>
          <w:caps w:val="0"/>
          <w:noProof/>
          <w:sz w:val="22"/>
          <w:szCs w:val="22"/>
        </w:rPr>
      </w:pPr>
      <w:hyperlink w:anchor="_Toc416085767" w:history="1">
        <w:r w:rsidRPr="00F80050">
          <w:rPr>
            <w:rStyle w:val="Hyperlink"/>
            <w:noProof/>
          </w:rPr>
          <w:t>Chapter 4 Materials</w:t>
        </w:r>
        <w:r>
          <w:rPr>
            <w:noProof/>
            <w:webHidden/>
          </w:rPr>
          <w:tab/>
        </w:r>
        <w:r>
          <w:rPr>
            <w:noProof/>
            <w:webHidden/>
          </w:rPr>
          <w:fldChar w:fldCharType="begin"/>
        </w:r>
        <w:r>
          <w:rPr>
            <w:noProof/>
            <w:webHidden/>
          </w:rPr>
          <w:instrText xml:space="preserve"> PAGEREF _Toc416085767 \h </w:instrText>
        </w:r>
        <w:r>
          <w:rPr>
            <w:noProof/>
            <w:webHidden/>
          </w:rPr>
        </w:r>
        <w:r>
          <w:rPr>
            <w:noProof/>
            <w:webHidden/>
          </w:rPr>
          <w:fldChar w:fldCharType="separate"/>
        </w:r>
        <w:r>
          <w:rPr>
            <w:noProof/>
            <w:webHidden/>
          </w:rPr>
          <w:t>73</w:t>
        </w:r>
        <w:r>
          <w:rPr>
            <w:noProof/>
            <w:webHidden/>
          </w:rPr>
          <w:fldChar w:fldCharType="end"/>
        </w:r>
      </w:hyperlink>
    </w:p>
    <w:p w14:paraId="4ED82090"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768" w:history="1">
        <w:r w:rsidRPr="00F80050">
          <w:rPr>
            <w:rStyle w:val="Hyperlink"/>
            <w:noProof/>
          </w:rPr>
          <w:t>4.1. Elastic Solids</w:t>
        </w:r>
        <w:r>
          <w:rPr>
            <w:noProof/>
            <w:webHidden/>
          </w:rPr>
          <w:tab/>
        </w:r>
        <w:r>
          <w:rPr>
            <w:noProof/>
            <w:webHidden/>
          </w:rPr>
          <w:fldChar w:fldCharType="begin"/>
        </w:r>
        <w:r>
          <w:rPr>
            <w:noProof/>
            <w:webHidden/>
          </w:rPr>
          <w:instrText xml:space="preserve"> PAGEREF _Toc416085768 \h </w:instrText>
        </w:r>
        <w:r>
          <w:rPr>
            <w:noProof/>
            <w:webHidden/>
          </w:rPr>
        </w:r>
        <w:r>
          <w:rPr>
            <w:noProof/>
            <w:webHidden/>
          </w:rPr>
          <w:fldChar w:fldCharType="separate"/>
        </w:r>
        <w:r>
          <w:rPr>
            <w:noProof/>
            <w:webHidden/>
          </w:rPr>
          <w:t>73</w:t>
        </w:r>
        <w:r>
          <w:rPr>
            <w:noProof/>
            <w:webHidden/>
          </w:rPr>
          <w:fldChar w:fldCharType="end"/>
        </w:r>
      </w:hyperlink>
    </w:p>
    <w:p w14:paraId="54660AB4"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69" w:history="1">
        <w:r w:rsidRPr="00F80050">
          <w:rPr>
            <w:rStyle w:val="Hyperlink"/>
            <w:noProof/>
          </w:rPr>
          <w:t>4.1.1. Specifying Fiber Orientation or Material Axes</w:t>
        </w:r>
        <w:r>
          <w:rPr>
            <w:noProof/>
            <w:webHidden/>
          </w:rPr>
          <w:tab/>
        </w:r>
        <w:r>
          <w:rPr>
            <w:noProof/>
            <w:webHidden/>
          </w:rPr>
          <w:fldChar w:fldCharType="begin"/>
        </w:r>
        <w:r>
          <w:rPr>
            <w:noProof/>
            <w:webHidden/>
          </w:rPr>
          <w:instrText xml:space="preserve"> PAGEREF _Toc416085769 \h </w:instrText>
        </w:r>
        <w:r>
          <w:rPr>
            <w:noProof/>
            <w:webHidden/>
          </w:rPr>
        </w:r>
        <w:r>
          <w:rPr>
            <w:noProof/>
            <w:webHidden/>
          </w:rPr>
          <w:fldChar w:fldCharType="separate"/>
        </w:r>
        <w:r>
          <w:rPr>
            <w:noProof/>
            <w:webHidden/>
          </w:rPr>
          <w:t>73</w:t>
        </w:r>
        <w:r>
          <w:rPr>
            <w:noProof/>
            <w:webHidden/>
          </w:rPr>
          <w:fldChar w:fldCharType="end"/>
        </w:r>
      </w:hyperlink>
    </w:p>
    <w:p w14:paraId="69B585C9"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70" w:history="1">
        <w:r w:rsidRPr="00F80050">
          <w:rPr>
            <w:rStyle w:val="Hyperlink"/>
            <w:noProof/>
          </w:rPr>
          <w:t>4.1.1.1. Transversely Isotropic Materials</w:t>
        </w:r>
        <w:r>
          <w:rPr>
            <w:noProof/>
            <w:webHidden/>
          </w:rPr>
          <w:tab/>
        </w:r>
        <w:r>
          <w:rPr>
            <w:noProof/>
            <w:webHidden/>
          </w:rPr>
          <w:fldChar w:fldCharType="begin"/>
        </w:r>
        <w:r>
          <w:rPr>
            <w:noProof/>
            <w:webHidden/>
          </w:rPr>
          <w:instrText xml:space="preserve"> PAGEREF _Toc416085770 \h </w:instrText>
        </w:r>
        <w:r>
          <w:rPr>
            <w:noProof/>
            <w:webHidden/>
          </w:rPr>
        </w:r>
        <w:r>
          <w:rPr>
            <w:noProof/>
            <w:webHidden/>
          </w:rPr>
          <w:fldChar w:fldCharType="separate"/>
        </w:r>
        <w:r>
          <w:rPr>
            <w:noProof/>
            <w:webHidden/>
          </w:rPr>
          <w:t>73</w:t>
        </w:r>
        <w:r>
          <w:rPr>
            <w:noProof/>
            <w:webHidden/>
          </w:rPr>
          <w:fldChar w:fldCharType="end"/>
        </w:r>
      </w:hyperlink>
    </w:p>
    <w:p w14:paraId="73DA6D86"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71" w:history="1">
        <w:r w:rsidRPr="00F80050">
          <w:rPr>
            <w:rStyle w:val="Hyperlink"/>
            <w:noProof/>
          </w:rPr>
          <w:t>4.1.1.2. Orthotropic Materials</w:t>
        </w:r>
        <w:r>
          <w:rPr>
            <w:noProof/>
            <w:webHidden/>
          </w:rPr>
          <w:tab/>
        </w:r>
        <w:r>
          <w:rPr>
            <w:noProof/>
            <w:webHidden/>
          </w:rPr>
          <w:fldChar w:fldCharType="begin"/>
        </w:r>
        <w:r>
          <w:rPr>
            <w:noProof/>
            <w:webHidden/>
          </w:rPr>
          <w:instrText xml:space="preserve"> PAGEREF _Toc416085771 \h </w:instrText>
        </w:r>
        <w:r>
          <w:rPr>
            <w:noProof/>
            <w:webHidden/>
          </w:rPr>
        </w:r>
        <w:r>
          <w:rPr>
            <w:noProof/>
            <w:webHidden/>
          </w:rPr>
          <w:fldChar w:fldCharType="separate"/>
        </w:r>
        <w:r>
          <w:rPr>
            <w:noProof/>
            <w:webHidden/>
          </w:rPr>
          <w:t>75</w:t>
        </w:r>
        <w:r>
          <w:rPr>
            <w:noProof/>
            <w:webHidden/>
          </w:rPr>
          <w:fldChar w:fldCharType="end"/>
        </w:r>
      </w:hyperlink>
    </w:p>
    <w:p w14:paraId="1DA89109"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72" w:history="1">
        <w:r w:rsidRPr="00F80050">
          <w:rPr>
            <w:rStyle w:val="Hyperlink"/>
            <w:noProof/>
          </w:rPr>
          <w:t>4.1.2. Uncoupled Materials</w:t>
        </w:r>
        <w:r>
          <w:rPr>
            <w:noProof/>
            <w:webHidden/>
          </w:rPr>
          <w:tab/>
        </w:r>
        <w:r>
          <w:rPr>
            <w:noProof/>
            <w:webHidden/>
          </w:rPr>
          <w:fldChar w:fldCharType="begin"/>
        </w:r>
        <w:r>
          <w:rPr>
            <w:noProof/>
            <w:webHidden/>
          </w:rPr>
          <w:instrText xml:space="preserve"> PAGEREF _Toc416085772 \h </w:instrText>
        </w:r>
        <w:r>
          <w:rPr>
            <w:noProof/>
            <w:webHidden/>
          </w:rPr>
        </w:r>
        <w:r>
          <w:rPr>
            <w:noProof/>
            <w:webHidden/>
          </w:rPr>
          <w:fldChar w:fldCharType="separate"/>
        </w:r>
        <w:r>
          <w:rPr>
            <w:noProof/>
            <w:webHidden/>
          </w:rPr>
          <w:t>77</w:t>
        </w:r>
        <w:r>
          <w:rPr>
            <w:noProof/>
            <w:webHidden/>
          </w:rPr>
          <w:fldChar w:fldCharType="end"/>
        </w:r>
      </w:hyperlink>
    </w:p>
    <w:p w14:paraId="66D0DAB6"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73" w:history="1">
        <w:r w:rsidRPr="00F80050">
          <w:rPr>
            <w:rStyle w:val="Hyperlink"/>
            <w:noProof/>
          </w:rPr>
          <w:t>4.1.2.1. Arruda-Boyce</w:t>
        </w:r>
        <w:r>
          <w:rPr>
            <w:noProof/>
            <w:webHidden/>
          </w:rPr>
          <w:tab/>
        </w:r>
        <w:r>
          <w:rPr>
            <w:noProof/>
            <w:webHidden/>
          </w:rPr>
          <w:fldChar w:fldCharType="begin"/>
        </w:r>
        <w:r>
          <w:rPr>
            <w:noProof/>
            <w:webHidden/>
          </w:rPr>
          <w:instrText xml:space="preserve"> PAGEREF _Toc416085773 \h </w:instrText>
        </w:r>
        <w:r>
          <w:rPr>
            <w:noProof/>
            <w:webHidden/>
          </w:rPr>
        </w:r>
        <w:r>
          <w:rPr>
            <w:noProof/>
            <w:webHidden/>
          </w:rPr>
          <w:fldChar w:fldCharType="separate"/>
        </w:r>
        <w:r>
          <w:rPr>
            <w:noProof/>
            <w:webHidden/>
          </w:rPr>
          <w:t>79</w:t>
        </w:r>
        <w:r>
          <w:rPr>
            <w:noProof/>
            <w:webHidden/>
          </w:rPr>
          <w:fldChar w:fldCharType="end"/>
        </w:r>
      </w:hyperlink>
    </w:p>
    <w:p w14:paraId="75636D27"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74" w:history="1">
        <w:r w:rsidRPr="00F80050">
          <w:rPr>
            <w:rStyle w:val="Hyperlink"/>
            <w:noProof/>
          </w:rPr>
          <w:t>4.1.2.2. Ellipsoidal Fiber Distribution</w:t>
        </w:r>
        <w:r>
          <w:rPr>
            <w:noProof/>
            <w:webHidden/>
          </w:rPr>
          <w:tab/>
        </w:r>
        <w:r>
          <w:rPr>
            <w:noProof/>
            <w:webHidden/>
          </w:rPr>
          <w:fldChar w:fldCharType="begin"/>
        </w:r>
        <w:r>
          <w:rPr>
            <w:noProof/>
            <w:webHidden/>
          </w:rPr>
          <w:instrText xml:space="preserve"> PAGEREF _Toc416085774 \h </w:instrText>
        </w:r>
        <w:r>
          <w:rPr>
            <w:noProof/>
            <w:webHidden/>
          </w:rPr>
        </w:r>
        <w:r>
          <w:rPr>
            <w:noProof/>
            <w:webHidden/>
          </w:rPr>
          <w:fldChar w:fldCharType="separate"/>
        </w:r>
        <w:r>
          <w:rPr>
            <w:noProof/>
            <w:webHidden/>
          </w:rPr>
          <w:t>80</w:t>
        </w:r>
        <w:r>
          <w:rPr>
            <w:noProof/>
            <w:webHidden/>
          </w:rPr>
          <w:fldChar w:fldCharType="end"/>
        </w:r>
      </w:hyperlink>
    </w:p>
    <w:p w14:paraId="025F66BC"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75" w:history="1">
        <w:r w:rsidRPr="00F80050">
          <w:rPr>
            <w:rStyle w:val="Hyperlink"/>
            <w:noProof/>
          </w:rPr>
          <w:t>4.1.2.3. Ellipsoidal Fiber Distribution Mooney-Rivlin</w:t>
        </w:r>
        <w:r>
          <w:rPr>
            <w:noProof/>
            <w:webHidden/>
          </w:rPr>
          <w:tab/>
        </w:r>
        <w:r>
          <w:rPr>
            <w:noProof/>
            <w:webHidden/>
          </w:rPr>
          <w:fldChar w:fldCharType="begin"/>
        </w:r>
        <w:r>
          <w:rPr>
            <w:noProof/>
            <w:webHidden/>
          </w:rPr>
          <w:instrText xml:space="preserve"> PAGEREF _Toc416085775 \h </w:instrText>
        </w:r>
        <w:r>
          <w:rPr>
            <w:noProof/>
            <w:webHidden/>
          </w:rPr>
        </w:r>
        <w:r>
          <w:rPr>
            <w:noProof/>
            <w:webHidden/>
          </w:rPr>
          <w:fldChar w:fldCharType="separate"/>
        </w:r>
        <w:r>
          <w:rPr>
            <w:noProof/>
            <w:webHidden/>
          </w:rPr>
          <w:t>82</w:t>
        </w:r>
        <w:r>
          <w:rPr>
            <w:noProof/>
            <w:webHidden/>
          </w:rPr>
          <w:fldChar w:fldCharType="end"/>
        </w:r>
      </w:hyperlink>
    </w:p>
    <w:p w14:paraId="20F4EDA0"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76" w:history="1">
        <w:r w:rsidRPr="00F80050">
          <w:rPr>
            <w:rStyle w:val="Hyperlink"/>
            <w:noProof/>
          </w:rPr>
          <w:t>4.1.2.4. Ellipsoidal Fiber Distribution Veronda-Westmann</w:t>
        </w:r>
        <w:r>
          <w:rPr>
            <w:noProof/>
            <w:webHidden/>
          </w:rPr>
          <w:tab/>
        </w:r>
        <w:r>
          <w:rPr>
            <w:noProof/>
            <w:webHidden/>
          </w:rPr>
          <w:fldChar w:fldCharType="begin"/>
        </w:r>
        <w:r>
          <w:rPr>
            <w:noProof/>
            <w:webHidden/>
          </w:rPr>
          <w:instrText xml:space="preserve"> PAGEREF _Toc416085776 \h </w:instrText>
        </w:r>
        <w:r>
          <w:rPr>
            <w:noProof/>
            <w:webHidden/>
          </w:rPr>
        </w:r>
        <w:r>
          <w:rPr>
            <w:noProof/>
            <w:webHidden/>
          </w:rPr>
          <w:fldChar w:fldCharType="separate"/>
        </w:r>
        <w:r>
          <w:rPr>
            <w:noProof/>
            <w:webHidden/>
          </w:rPr>
          <w:t>83</w:t>
        </w:r>
        <w:r>
          <w:rPr>
            <w:noProof/>
            <w:webHidden/>
          </w:rPr>
          <w:fldChar w:fldCharType="end"/>
        </w:r>
      </w:hyperlink>
    </w:p>
    <w:p w14:paraId="6F4CD6DC"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77" w:history="1">
        <w:r w:rsidRPr="00F80050">
          <w:rPr>
            <w:rStyle w:val="Hyperlink"/>
            <w:noProof/>
          </w:rPr>
          <w:t>4.1.2.5. Fiber with Exponential-Power Law, Uncoupled Formulation</w:t>
        </w:r>
        <w:r>
          <w:rPr>
            <w:noProof/>
            <w:webHidden/>
          </w:rPr>
          <w:tab/>
        </w:r>
        <w:r>
          <w:rPr>
            <w:noProof/>
            <w:webHidden/>
          </w:rPr>
          <w:fldChar w:fldCharType="begin"/>
        </w:r>
        <w:r>
          <w:rPr>
            <w:noProof/>
            <w:webHidden/>
          </w:rPr>
          <w:instrText xml:space="preserve"> PAGEREF _Toc416085777 \h </w:instrText>
        </w:r>
        <w:r>
          <w:rPr>
            <w:noProof/>
            <w:webHidden/>
          </w:rPr>
        </w:r>
        <w:r>
          <w:rPr>
            <w:noProof/>
            <w:webHidden/>
          </w:rPr>
          <w:fldChar w:fldCharType="separate"/>
        </w:r>
        <w:r>
          <w:rPr>
            <w:noProof/>
            <w:webHidden/>
          </w:rPr>
          <w:t>84</w:t>
        </w:r>
        <w:r>
          <w:rPr>
            <w:noProof/>
            <w:webHidden/>
          </w:rPr>
          <w:fldChar w:fldCharType="end"/>
        </w:r>
      </w:hyperlink>
    </w:p>
    <w:p w14:paraId="71DBAE8E"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78" w:history="1">
        <w:r w:rsidRPr="00F80050">
          <w:rPr>
            <w:rStyle w:val="Hyperlink"/>
            <w:noProof/>
          </w:rPr>
          <w:t>4.1.2.6. Fung Orthotropic</w:t>
        </w:r>
        <w:r>
          <w:rPr>
            <w:noProof/>
            <w:webHidden/>
          </w:rPr>
          <w:tab/>
        </w:r>
        <w:r>
          <w:rPr>
            <w:noProof/>
            <w:webHidden/>
          </w:rPr>
          <w:fldChar w:fldCharType="begin"/>
        </w:r>
        <w:r>
          <w:rPr>
            <w:noProof/>
            <w:webHidden/>
          </w:rPr>
          <w:instrText xml:space="preserve"> PAGEREF _Toc416085778 \h </w:instrText>
        </w:r>
        <w:r>
          <w:rPr>
            <w:noProof/>
            <w:webHidden/>
          </w:rPr>
        </w:r>
        <w:r>
          <w:rPr>
            <w:noProof/>
            <w:webHidden/>
          </w:rPr>
          <w:fldChar w:fldCharType="separate"/>
        </w:r>
        <w:r>
          <w:rPr>
            <w:noProof/>
            <w:webHidden/>
          </w:rPr>
          <w:t>86</w:t>
        </w:r>
        <w:r>
          <w:rPr>
            <w:noProof/>
            <w:webHidden/>
          </w:rPr>
          <w:fldChar w:fldCharType="end"/>
        </w:r>
      </w:hyperlink>
    </w:p>
    <w:p w14:paraId="13C46883"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79" w:history="1">
        <w:r w:rsidRPr="00F80050">
          <w:rPr>
            <w:rStyle w:val="Hyperlink"/>
            <w:noProof/>
          </w:rPr>
          <w:t>4.1.2.7. Mooney-Rivlin</w:t>
        </w:r>
        <w:r>
          <w:rPr>
            <w:noProof/>
            <w:webHidden/>
          </w:rPr>
          <w:tab/>
        </w:r>
        <w:r>
          <w:rPr>
            <w:noProof/>
            <w:webHidden/>
          </w:rPr>
          <w:fldChar w:fldCharType="begin"/>
        </w:r>
        <w:r>
          <w:rPr>
            <w:noProof/>
            <w:webHidden/>
          </w:rPr>
          <w:instrText xml:space="preserve"> PAGEREF _Toc416085779 \h </w:instrText>
        </w:r>
        <w:r>
          <w:rPr>
            <w:noProof/>
            <w:webHidden/>
          </w:rPr>
        </w:r>
        <w:r>
          <w:rPr>
            <w:noProof/>
            <w:webHidden/>
          </w:rPr>
          <w:fldChar w:fldCharType="separate"/>
        </w:r>
        <w:r>
          <w:rPr>
            <w:noProof/>
            <w:webHidden/>
          </w:rPr>
          <w:t>88</w:t>
        </w:r>
        <w:r>
          <w:rPr>
            <w:noProof/>
            <w:webHidden/>
          </w:rPr>
          <w:fldChar w:fldCharType="end"/>
        </w:r>
      </w:hyperlink>
    </w:p>
    <w:p w14:paraId="70EA24DB"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80" w:history="1">
        <w:r w:rsidRPr="00F80050">
          <w:rPr>
            <w:rStyle w:val="Hyperlink"/>
            <w:noProof/>
          </w:rPr>
          <w:t>4.1.2.8. Muscle Material</w:t>
        </w:r>
        <w:r>
          <w:rPr>
            <w:noProof/>
            <w:webHidden/>
          </w:rPr>
          <w:tab/>
        </w:r>
        <w:r>
          <w:rPr>
            <w:noProof/>
            <w:webHidden/>
          </w:rPr>
          <w:fldChar w:fldCharType="begin"/>
        </w:r>
        <w:r>
          <w:rPr>
            <w:noProof/>
            <w:webHidden/>
          </w:rPr>
          <w:instrText xml:space="preserve"> PAGEREF _Toc416085780 \h </w:instrText>
        </w:r>
        <w:r>
          <w:rPr>
            <w:noProof/>
            <w:webHidden/>
          </w:rPr>
        </w:r>
        <w:r>
          <w:rPr>
            <w:noProof/>
            <w:webHidden/>
          </w:rPr>
          <w:fldChar w:fldCharType="separate"/>
        </w:r>
        <w:r>
          <w:rPr>
            <w:noProof/>
            <w:webHidden/>
          </w:rPr>
          <w:t>89</w:t>
        </w:r>
        <w:r>
          <w:rPr>
            <w:noProof/>
            <w:webHidden/>
          </w:rPr>
          <w:fldChar w:fldCharType="end"/>
        </w:r>
      </w:hyperlink>
    </w:p>
    <w:p w14:paraId="6194D965"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81" w:history="1">
        <w:r w:rsidRPr="00F80050">
          <w:rPr>
            <w:rStyle w:val="Hyperlink"/>
            <w:noProof/>
          </w:rPr>
          <w:t>4.1.2.9. Ogden</w:t>
        </w:r>
        <w:r>
          <w:rPr>
            <w:noProof/>
            <w:webHidden/>
          </w:rPr>
          <w:tab/>
        </w:r>
        <w:r>
          <w:rPr>
            <w:noProof/>
            <w:webHidden/>
          </w:rPr>
          <w:fldChar w:fldCharType="begin"/>
        </w:r>
        <w:r>
          <w:rPr>
            <w:noProof/>
            <w:webHidden/>
          </w:rPr>
          <w:instrText xml:space="preserve"> PAGEREF _Toc416085781 \h </w:instrText>
        </w:r>
        <w:r>
          <w:rPr>
            <w:noProof/>
            <w:webHidden/>
          </w:rPr>
        </w:r>
        <w:r>
          <w:rPr>
            <w:noProof/>
            <w:webHidden/>
          </w:rPr>
          <w:fldChar w:fldCharType="separate"/>
        </w:r>
        <w:r>
          <w:rPr>
            <w:noProof/>
            <w:webHidden/>
          </w:rPr>
          <w:t>91</w:t>
        </w:r>
        <w:r>
          <w:rPr>
            <w:noProof/>
            <w:webHidden/>
          </w:rPr>
          <w:fldChar w:fldCharType="end"/>
        </w:r>
      </w:hyperlink>
    </w:p>
    <w:p w14:paraId="2664F101"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82" w:history="1">
        <w:r w:rsidRPr="00F80050">
          <w:rPr>
            <w:rStyle w:val="Hyperlink"/>
            <w:noProof/>
          </w:rPr>
          <w:t>4.1.2.10. Tendon Material</w:t>
        </w:r>
        <w:r>
          <w:rPr>
            <w:noProof/>
            <w:webHidden/>
          </w:rPr>
          <w:tab/>
        </w:r>
        <w:r>
          <w:rPr>
            <w:noProof/>
            <w:webHidden/>
          </w:rPr>
          <w:fldChar w:fldCharType="begin"/>
        </w:r>
        <w:r>
          <w:rPr>
            <w:noProof/>
            <w:webHidden/>
          </w:rPr>
          <w:instrText xml:space="preserve"> PAGEREF _Toc416085782 \h </w:instrText>
        </w:r>
        <w:r>
          <w:rPr>
            <w:noProof/>
            <w:webHidden/>
          </w:rPr>
        </w:r>
        <w:r>
          <w:rPr>
            <w:noProof/>
            <w:webHidden/>
          </w:rPr>
          <w:fldChar w:fldCharType="separate"/>
        </w:r>
        <w:r>
          <w:rPr>
            <w:noProof/>
            <w:webHidden/>
          </w:rPr>
          <w:t>92</w:t>
        </w:r>
        <w:r>
          <w:rPr>
            <w:noProof/>
            <w:webHidden/>
          </w:rPr>
          <w:fldChar w:fldCharType="end"/>
        </w:r>
      </w:hyperlink>
    </w:p>
    <w:p w14:paraId="097E69C4"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83" w:history="1">
        <w:r w:rsidRPr="00F80050">
          <w:rPr>
            <w:rStyle w:val="Hyperlink"/>
            <w:noProof/>
          </w:rPr>
          <w:t>4.1.2.11. Tension-Compression Nonlinear Orthotropic</w:t>
        </w:r>
        <w:r>
          <w:rPr>
            <w:noProof/>
            <w:webHidden/>
          </w:rPr>
          <w:tab/>
        </w:r>
        <w:r>
          <w:rPr>
            <w:noProof/>
            <w:webHidden/>
          </w:rPr>
          <w:fldChar w:fldCharType="begin"/>
        </w:r>
        <w:r>
          <w:rPr>
            <w:noProof/>
            <w:webHidden/>
          </w:rPr>
          <w:instrText xml:space="preserve"> PAGEREF _Toc416085783 \h </w:instrText>
        </w:r>
        <w:r>
          <w:rPr>
            <w:noProof/>
            <w:webHidden/>
          </w:rPr>
        </w:r>
        <w:r>
          <w:rPr>
            <w:noProof/>
            <w:webHidden/>
          </w:rPr>
          <w:fldChar w:fldCharType="separate"/>
        </w:r>
        <w:r>
          <w:rPr>
            <w:noProof/>
            <w:webHidden/>
          </w:rPr>
          <w:t>93</w:t>
        </w:r>
        <w:r>
          <w:rPr>
            <w:noProof/>
            <w:webHidden/>
          </w:rPr>
          <w:fldChar w:fldCharType="end"/>
        </w:r>
      </w:hyperlink>
    </w:p>
    <w:p w14:paraId="51AC32BC"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84" w:history="1">
        <w:r w:rsidRPr="00F80050">
          <w:rPr>
            <w:rStyle w:val="Hyperlink"/>
            <w:noProof/>
          </w:rPr>
          <w:t>4.1.2.12. Transversely Isotropic Mooney-Rivlin</w:t>
        </w:r>
        <w:r>
          <w:rPr>
            <w:noProof/>
            <w:webHidden/>
          </w:rPr>
          <w:tab/>
        </w:r>
        <w:r>
          <w:rPr>
            <w:noProof/>
            <w:webHidden/>
          </w:rPr>
          <w:fldChar w:fldCharType="begin"/>
        </w:r>
        <w:r>
          <w:rPr>
            <w:noProof/>
            <w:webHidden/>
          </w:rPr>
          <w:instrText xml:space="preserve"> PAGEREF _Toc416085784 \h </w:instrText>
        </w:r>
        <w:r>
          <w:rPr>
            <w:noProof/>
            <w:webHidden/>
          </w:rPr>
        </w:r>
        <w:r>
          <w:rPr>
            <w:noProof/>
            <w:webHidden/>
          </w:rPr>
          <w:fldChar w:fldCharType="separate"/>
        </w:r>
        <w:r>
          <w:rPr>
            <w:noProof/>
            <w:webHidden/>
          </w:rPr>
          <w:t>94</w:t>
        </w:r>
        <w:r>
          <w:rPr>
            <w:noProof/>
            <w:webHidden/>
          </w:rPr>
          <w:fldChar w:fldCharType="end"/>
        </w:r>
      </w:hyperlink>
    </w:p>
    <w:p w14:paraId="5623286B"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85" w:history="1">
        <w:r w:rsidRPr="00F80050">
          <w:rPr>
            <w:rStyle w:val="Hyperlink"/>
            <w:noProof/>
          </w:rPr>
          <w:t>4.1.2.13. Transversely Isotropic Veronda-Westmann</w:t>
        </w:r>
        <w:r>
          <w:rPr>
            <w:noProof/>
            <w:webHidden/>
          </w:rPr>
          <w:tab/>
        </w:r>
        <w:r>
          <w:rPr>
            <w:noProof/>
            <w:webHidden/>
          </w:rPr>
          <w:fldChar w:fldCharType="begin"/>
        </w:r>
        <w:r>
          <w:rPr>
            <w:noProof/>
            <w:webHidden/>
          </w:rPr>
          <w:instrText xml:space="preserve"> PAGEREF _Toc416085785 \h </w:instrText>
        </w:r>
        <w:r>
          <w:rPr>
            <w:noProof/>
            <w:webHidden/>
          </w:rPr>
        </w:r>
        <w:r>
          <w:rPr>
            <w:noProof/>
            <w:webHidden/>
          </w:rPr>
          <w:fldChar w:fldCharType="separate"/>
        </w:r>
        <w:r>
          <w:rPr>
            <w:noProof/>
            <w:webHidden/>
          </w:rPr>
          <w:t>96</w:t>
        </w:r>
        <w:r>
          <w:rPr>
            <w:noProof/>
            <w:webHidden/>
          </w:rPr>
          <w:fldChar w:fldCharType="end"/>
        </w:r>
      </w:hyperlink>
    </w:p>
    <w:p w14:paraId="1DD26DB6"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86" w:history="1">
        <w:r w:rsidRPr="00F80050">
          <w:rPr>
            <w:rStyle w:val="Hyperlink"/>
            <w:noProof/>
          </w:rPr>
          <w:t>4.1.2.14. Uncoupled Solid Mixture</w:t>
        </w:r>
        <w:r>
          <w:rPr>
            <w:noProof/>
            <w:webHidden/>
          </w:rPr>
          <w:tab/>
        </w:r>
        <w:r>
          <w:rPr>
            <w:noProof/>
            <w:webHidden/>
          </w:rPr>
          <w:fldChar w:fldCharType="begin"/>
        </w:r>
        <w:r>
          <w:rPr>
            <w:noProof/>
            <w:webHidden/>
          </w:rPr>
          <w:instrText xml:space="preserve"> PAGEREF _Toc416085786 \h </w:instrText>
        </w:r>
        <w:r>
          <w:rPr>
            <w:noProof/>
            <w:webHidden/>
          </w:rPr>
        </w:r>
        <w:r>
          <w:rPr>
            <w:noProof/>
            <w:webHidden/>
          </w:rPr>
          <w:fldChar w:fldCharType="separate"/>
        </w:r>
        <w:r>
          <w:rPr>
            <w:noProof/>
            <w:webHidden/>
          </w:rPr>
          <w:t>97</w:t>
        </w:r>
        <w:r>
          <w:rPr>
            <w:noProof/>
            <w:webHidden/>
          </w:rPr>
          <w:fldChar w:fldCharType="end"/>
        </w:r>
      </w:hyperlink>
    </w:p>
    <w:p w14:paraId="2CC7949E"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87" w:history="1">
        <w:r w:rsidRPr="00F80050">
          <w:rPr>
            <w:rStyle w:val="Hyperlink"/>
            <w:noProof/>
          </w:rPr>
          <w:t>4.1.2.15. Veronda-Westmann</w:t>
        </w:r>
        <w:r>
          <w:rPr>
            <w:noProof/>
            <w:webHidden/>
          </w:rPr>
          <w:tab/>
        </w:r>
        <w:r>
          <w:rPr>
            <w:noProof/>
            <w:webHidden/>
          </w:rPr>
          <w:fldChar w:fldCharType="begin"/>
        </w:r>
        <w:r>
          <w:rPr>
            <w:noProof/>
            <w:webHidden/>
          </w:rPr>
          <w:instrText xml:space="preserve"> PAGEREF _Toc416085787 \h </w:instrText>
        </w:r>
        <w:r>
          <w:rPr>
            <w:noProof/>
            <w:webHidden/>
          </w:rPr>
        </w:r>
        <w:r>
          <w:rPr>
            <w:noProof/>
            <w:webHidden/>
          </w:rPr>
          <w:fldChar w:fldCharType="separate"/>
        </w:r>
        <w:r>
          <w:rPr>
            <w:noProof/>
            <w:webHidden/>
          </w:rPr>
          <w:t>98</w:t>
        </w:r>
        <w:r>
          <w:rPr>
            <w:noProof/>
            <w:webHidden/>
          </w:rPr>
          <w:fldChar w:fldCharType="end"/>
        </w:r>
      </w:hyperlink>
    </w:p>
    <w:p w14:paraId="7F9D3F65"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88" w:history="1">
        <w:r w:rsidRPr="00F80050">
          <w:rPr>
            <w:rStyle w:val="Hyperlink"/>
            <w:noProof/>
          </w:rPr>
          <w:t>4.1.2.16. Mooney-Rivlin Von Mises Distributed Fibers</w:t>
        </w:r>
        <w:r>
          <w:rPr>
            <w:noProof/>
            <w:webHidden/>
          </w:rPr>
          <w:tab/>
        </w:r>
        <w:r>
          <w:rPr>
            <w:noProof/>
            <w:webHidden/>
          </w:rPr>
          <w:fldChar w:fldCharType="begin"/>
        </w:r>
        <w:r>
          <w:rPr>
            <w:noProof/>
            <w:webHidden/>
          </w:rPr>
          <w:instrText xml:space="preserve"> PAGEREF _Toc416085788 \h </w:instrText>
        </w:r>
        <w:r>
          <w:rPr>
            <w:noProof/>
            <w:webHidden/>
          </w:rPr>
        </w:r>
        <w:r>
          <w:rPr>
            <w:noProof/>
            <w:webHidden/>
          </w:rPr>
          <w:fldChar w:fldCharType="separate"/>
        </w:r>
        <w:r>
          <w:rPr>
            <w:noProof/>
            <w:webHidden/>
          </w:rPr>
          <w:t>99</w:t>
        </w:r>
        <w:r>
          <w:rPr>
            <w:noProof/>
            <w:webHidden/>
          </w:rPr>
          <w:fldChar w:fldCharType="end"/>
        </w:r>
      </w:hyperlink>
    </w:p>
    <w:p w14:paraId="4E960944"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789" w:history="1">
        <w:r w:rsidRPr="00F80050">
          <w:rPr>
            <w:rStyle w:val="Hyperlink"/>
            <w:noProof/>
          </w:rPr>
          <w:t>4.1.3. Compressible Materials</w:t>
        </w:r>
        <w:r>
          <w:rPr>
            <w:noProof/>
            <w:webHidden/>
          </w:rPr>
          <w:tab/>
        </w:r>
        <w:r>
          <w:rPr>
            <w:noProof/>
            <w:webHidden/>
          </w:rPr>
          <w:fldChar w:fldCharType="begin"/>
        </w:r>
        <w:r>
          <w:rPr>
            <w:noProof/>
            <w:webHidden/>
          </w:rPr>
          <w:instrText xml:space="preserve"> PAGEREF _Toc416085789 \h </w:instrText>
        </w:r>
        <w:r>
          <w:rPr>
            <w:noProof/>
            <w:webHidden/>
          </w:rPr>
        </w:r>
        <w:r>
          <w:rPr>
            <w:noProof/>
            <w:webHidden/>
          </w:rPr>
          <w:fldChar w:fldCharType="separate"/>
        </w:r>
        <w:r>
          <w:rPr>
            <w:noProof/>
            <w:webHidden/>
          </w:rPr>
          <w:t>102</w:t>
        </w:r>
        <w:r>
          <w:rPr>
            <w:noProof/>
            <w:webHidden/>
          </w:rPr>
          <w:fldChar w:fldCharType="end"/>
        </w:r>
      </w:hyperlink>
    </w:p>
    <w:p w14:paraId="6CEE4E0B"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90" w:history="1">
        <w:r w:rsidRPr="00F80050">
          <w:rPr>
            <w:rStyle w:val="Hyperlink"/>
            <w:noProof/>
          </w:rPr>
          <w:t>4.1.3.1. Carter-Hayes</w:t>
        </w:r>
        <w:r>
          <w:rPr>
            <w:noProof/>
            <w:webHidden/>
          </w:rPr>
          <w:tab/>
        </w:r>
        <w:r>
          <w:rPr>
            <w:noProof/>
            <w:webHidden/>
          </w:rPr>
          <w:fldChar w:fldCharType="begin"/>
        </w:r>
        <w:r>
          <w:rPr>
            <w:noProof/>
            <w:webHidden/>
          </w:rPr>
          <w:instrText xml:space="preserve"> PAGEREF _Toc416085790 \h </w:instrText>
        </w:r>
        <w:r>
          <w:rPr>
            <w:noProof/>
            <w:webHidden/>
          </w:rPr>
        </w:r>
        <w:r>
          <w:rPr>
            <w:noProof/>
            <w:webHidden/>
          </w:rPr>
          <w:fldChar w:fldCharType="separate"/>
        </w:r>
        <w:r>
          <w:rPr>
            <w:noProof/>
            <w:webHidden/>
          </w:rPr>
          <w:t>102</w:t>
        </w:r>
        <w:r>
          <w:rPr>
            <w:noProof/>
            <w:webHidden/>
          </w:rPr>
          <w:fldChar w:fldCharType="end"/>
        </w:r>
      </w:hyperlink>
    </w:p>
    <w:p w14:paraId="0D34DBC2"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91" w:history="1">
        <w:r w:rsidRPr="00F80050">
          <w:rPr>
            <w:rStyle w:val="Hyperlink"/>
            <w:noProof/>
          </w:rPr>
          <w:t>4.1.3.2. Cell Growth</w:t>
        </w:r>
        <w:r>
          <w:rPr>
            <w:noProof/>
            <w:webHidden/>
          </w:rPr>
          <w:tab/>
        </w:r>
        <w:r>
          <w:rPr>
            <w:noProof/>
            <w:webHidden/>
          </w:rPr>
          <w:fldChar w:fldCharType="begin"/>
        </w:r>
        <w:r>
          <w:rPr>
            <w:noProof/>
            <w:webHidden/>
          </w:rPr>
          <w:instrText xml:space="preserve"> PAGEREF _Toc416085791 \h </w:instrText>
        </w:r>
        <w:r>
          <w:rPr>
            <w:noProof/>
            <w:webHidden/>
          </w:rPr>
        </w:r>
        <w:r>
          <w:rPr>
            <w:noProof/>
            <w:webHidden/>
          </w:rPr>
          <w:fldChar w:fldCharType="separate"/>
        </w:r>
        <w:r>
          <w:rPr>
            <w:noProof/>
            <w:webHidden/>
          </w:rPr>
          <w:t>104</w:t>
        </w:r>
        <w:r>
          <w:rPr>
            <w:noProof/>
            <w:webHidden/>
          </w:rPr>
          <w:fldChar w:fldCharType="end"/>
        </w:r>
      </w:hyperlink>
    </w:p>
    <w:p w14:paraId="3FDF5A59"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92" w:history="1">
        <w:r w:rsidRPr="00F80050">
          <w:rPr>
            <w:rStyle w:val="Hyperlink"/>
            <w:noProof/>
          </w:rPr>
          <w:t>4.1.3.3. Cubic CLE</w:t>
        </w:r>
        <w:r>
          <w:rPr>
            <w:noProof/>
            <w:webHidden/>
          </w:rPr>
          <w:tab/>
        </w:r>
        <w:r>
          <w:rPr>
            <w:noProof/>
            <w:webHidden/>
          </w:rPr>
          <w:fldChar w:fldCharType="begin"/>
        </w:r>
        <w:r>
          <w:rPr>
            <w:noProof/>
            <w:webHidden/>
          </w:rPr>
          <w:instrText xml:space="preserve"> PAGEREF _Toc416085792 \h </w:instrText>
        </w:r>
        <w:r>
          <w:rPr>
            <w:noProof/>
            <w:webHidden/>
          </w:rPr>
        </w:r>
        <w:r>
          <w:rPr>
            <w:noProof/>
            <w:webHidden/>
          </w:rPr>
          <w:fldChar w:fldCharType="separate"/>
        </w:r>
        <w:r>
          <w:rPr>
            <w:noProof/>
            <w:webHidden/>
          </w:rPr>
          <w:t>106</w:t>
        </w:r>
        <w:r>
          <w:rPr>
            <w:noProof/>
            <w:webHidden/>
          </w:rPr>
          <w:fldChar w:fldCharType="end"/>
        </w:r>
      </w:hyperlink>
    </w:p>
    <w:p w14:paraId="7699DCFF"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93" w:history="1">
        <w:r w:rsidRPr="00F80050">
          <w:rPr>
            <w:rStyle w:val="Hyperlink"/>
            <w:noProof/>
          </w:rPr>
          <w:t>4.1.3.4. Donnan Equilibrium Swelling</w:t>
        </w:r>
        <w:r>
          <w:rPr>
            <w:noProof/>
            <w:webHidden/>
          </w:rPr>
          <w:tab/>
        </w:r>
        <w:r>
          <w:rPr>
            <w:noProof/>
            <w:webHidden/>
          </w:rPr>
          <w:fldChar w:fldCharType="begin"/>
        </w:r>
        <w:r>
          <w:rPr>
            <w:noProof/>
            <w:webHidden/>
          </w:rPr>
          <w:instrText xml:space="preserve"> PAGEREF _Toc416085793 \h </w:instrText>
        </w:r>
        <w:r>
          <w:rPr>
            <w:noProof/>
            <w:webHidden/>
          </w:rPr>
        </w:r>
        <w:r>
          <w:rPr>
            <w:noProof/>
            <w:webHidden/>
          </w:rPr>
          <w:fldChar w:fldCharType="separate"/>
        </w:r>
        <w:r>
          <w:rPr>
            <w:noProof/>
            <w:webHidden/>
          </w:rPr>
          <w:t>107</w:t>
        </w:r>
        <w:r>
          <w:rPr>
            <w:noProof/>
            <w:webHidden/>
          </w:rPr>
          <w:fldChar w:fldCharType="end"/>
        </w:r>
      </w:hyperlink>
    </w:p>
    <w:p w14:paraId="07C02C95"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94" w:history="1">
        <w:r w:rsidRPr="00F80050">
          <w:rPr>
            <w:rStyle w:val="Hyperlink"/>
            <w:noProof/>
          </w:rPr>
          <w:t>4.1.3.5. Ellipsoidal Fiber Distribution</w:t>
        </w:r>
        <w:r>
          <w:rPr>
            <w:noProof/>
            <w:webHidden/>
          </w:rPr>
          <w:tab/>
        </w:r>
        <w:r>
          <w:rPr>
            <w:noProof/>
            <w:webHidden/>
          </w:rPr>
          <w:fldChar w:fldCharType="begin"/>
        </w:r>
        <w:r>
          <w:rPr>
            <w:noProof/>
            <w:webHidden/>
          </w:rPr>
          <w:instrText xml:space="preserve"> PAGEREF _Toc416085794 \h </w:instrText>
        </w:r>
        <w:r>
          <w:rPr>
            <w:noProof/>
            <w:webHidden/>
          </w:rPr>
        </w:r>
        <w:r>
          <w:rPr>
            <w:noProof/>
            <w:webHidden/>
          </w:rPr>
          <w:fldChar w:fldCharType="separate"/>
        </w:r>
        <w:r>
          <w:rPr>
            <w:noProof/>
            <w:webHidden/>
          </w:rPr>
          <w:t>109</w:t>
        </w:r>
        <w:r>
          <w:rPr>
            <w:noProof/>
            <w:webHidden/>
          </w:rPr>
          <w:fldChar w:fldCharType="end"/>
        </w:r>
      </w:hyperlink>
    </w:p>
    <w:p w14:paraId="727B130A"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95" w:history="1">
        <w:r w:rsidRPr="00F80050">
          <w:rPr>
            <w:rStyle w:val="Hyperlink"/>
            <w:noProof/>
          </w:rPr>
          <w:t>4.1.3.6. Ellipsoidal Fiber Distribution Neo-Hookean</w:t>
        </w:r>
        <w:r>
          <w:rPr>
            <w:noProof/>
            <w:webHidden/>
          </w:rPr>
          <w:tab/>
        </w:r>
        <w:r>
          <w:rPr>
            <w:noProof/>
            <w:webHidden/>
          </w:rPr>
          <w:fldChar w:fldCharType="begin"/>
        </w:r>
        <w:r>
          <w:rPr>
            <w:noProof/>
            <w:webHidden/>
          </w:rPr>
          <w:instrText xml:space="preserve"> PAGEREF _Toc416085795 \h </w:instrText>
        </w:r>
        <w:r>
          <w:rPr>
            <w:noProof/>
            <w:webHidden/>
          </w:rPr>
        </w:r>
        <w:r>
          <w:rPr>
            <w:noProof/>
            <w:webHidden/>
          </w:rPr>
          <w:fldChar w:fldCharType="separate"/>
        </w:r>
        <w:r>
          <w:rPr>
            <w:noProof/>
            <w:webHidden/>
          </w:rPr>
          <w:t>110</w:t>
        </w:r>
        <w:r>
          <w:rPr>
            <w:noProof/>
            <w:webHidden/>
          </w:rPr>
          <w:fldChar w:fldCharType="end"/>
        </w:r>
      </w:hyperlink>
    </w:p>
    <w:p w14:paraId="76964856"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96" w:history="1">
        <w:r w:rsidRPr="00F80050">
          <w:rPr>
            <w:rStyle w:val="Hyperlink"/>
            <w:noProof/>
          </w:rPr>
          <w:t>4.1.3.7. Ellipsoidal Fiber Distribution with Donnan Equilibrium Swelling</w:t>
        </w:r>
        <w:r>
          <w:rPr>
            <w:noProof/>
            <w:webHidden/>
          </w:rPr>
          <w:tab/>
        </w:r>
        <w:r>
          <w:rPr>
            <w:noProof/>
            <w:webHidden/>
          </w:rPr>
          <w:fldChar w:fldCharType="begin"/>
        </w:r>
        <w:r>
          <w:rPr>
            <w:noProof/>
            <w:webHidden/>
          </w:rPr>
          <w:instrText xml:space="preserve"> PAGEREF _Toc416085796 \h </w:instrText>
        </w:r>
        <w:r>
          <w:rPr>
            <w:noProof/>
            <w:webHidden/>
          </w:rPr>
        </w:r>
        <w:r>
          <w:rPr>
            <w:noProof/>
            <w:webHidden/>
          </w:rPr>
          <w:fldChar w:fldCharType="separate"/>
        </w:r>
        <w:r>
          <w:rPr>
            <w:noProof/>
            <w:webHidden/>
          </w:rPr>
          <w:t>111</w:t>
        </w:r>
        <w:r>
          <w:rPr>
            <w:noProof/>
            <w:webHidden/>
          </w:rPr>
          <w:fldChar w:fldCharType="end"/>
        </w:r>
      </w:hyperlink>
    </w:p>
    <w:p w14:paraId="7E62060C"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97" w:history="1">
        <w:r w:rsidRPr="00F80050">
          <w:rPr>
            <w:rStyle w:val="Hyperlink"/>
            <w:noProof/>
          </w:rPr>
          <w:t>4.1.3.8. Fiber with Exponential-Power Law</w:t>
        </w:r>
        <w:r>
          <w:rPr>
            <w:noProof/>
            <w:webHidden/>
          </w:rPr>
          <w:tab/>
        </w:r>
        <w:r>
          <w:rPr>
            <w:noProof/>
            <w:webHidden/>
          </w:rPr>
          <w:fldChar w:fldCharType="begin"/>
        </w:r>
        <w:r>
          <w:rPr>
            <w:noProof/>
            <w:webHidden/>
          </w:rPr>
          <w:instrText xml:space="preserve"> PAGEREF _Toc416085797 \h </w:instrText>
        </w:r>
        <w:r>
          <w:rPr>
            <w:noProof/>
            <w:webHidden/>
          </w:rPr>
        </w:r>
        <w:r>
          <w:rPr>
            <w:noProof/>
            <w:webHidden/>
          </w:rPr>
          <w:fldChar w:fldCharType="separate"/>
        </w:r>
        <w:r>
          <w:rPr>
            <w:noProof/>
            <w:webHidden/>
          </w:rPr>
          <w:t>112</w:t>
        </w:r>
        <w:r>
          <w:rPr>
            <w:noProof/>
            <w:webHidden/>
          </w:rPr>
          <w:fldChar w:fldCharType="end"/>
        </w:r>
      </w:hyperlink>
    </w:p>
    <w:p w14:paraId="118EEF7A"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98" w:history="1">
        <w:r w:rsidRPr="00F80050">
          <w:rPr>
            <w:rStyle w:val="Hyperlink"/>
            <w:noProof/>
          </w:rPr>
          <w:t>4.1.3.9. Fung Orthotropic Compressible</w:t>
        </w:r>
        <w:r>
          <w:rPr>
            <w:noProof/>
            <w:webHidden/>
          </w:rPr>
          <w:tab/>
        </w:r>
        <w:r>
          <w:rPr>
            <w:noProof/>
            <w:webHidden/>
          </w:rPr>
          <w:fldChar w:fldCharType="begin"/>
        </w:r>
        <w:r>
          <w:rPr>
            <w:noProof/>
            <w:webHidden/>
          </w:rPr>
          <w:instrText xml:space="preserve"> PAGEREF _Toc416085798 \h </w:instrText>
        </w:r>
        <w:r>
          <w:rPr>
            <w:noProof/>
            <w:webHidden/>
          </w:rPr>
        </w:r>
        <w:r>
          <w:rPr>
            <w:noProof/>
            <w:webHidden/>
          </w:rPr>
          <w:fldChar w:fldCharType="separate"/>
        </w:r>
        <w:r>
          <w:rPr>
            <w:noProof/>
            <w:webHidden/>
          </w:rPr>
          <w:t>114</w:t>
        </w:r>
        <w:r>
          <w:rPr>
            <w:noProof/>
            <w:webHidden/>
          </w:rPr>
          <w:fldChar w:fldCharType="end"/>
        </w:r>
      </w:hyperlink>
    </w:p>
    <w:p w14:paraId="3385CB33"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799" w:history="1">
        <w:r w:rsidRPr="00F80050">
          <w:rPr>
            <w:rStyle w:val="Hyperlink"/>
            <w:noProof/>
          </w:rPr>
          <w:t>4.1.3.10. Holmes-Mow</w:t>
        </w:r>
        <w:r>
          <w:rPr>
            <w:noProof/>
            <w:webHidden/>
          </w:rPr>
          <w:tab/>
        </w:r>
        <w:r>
          <w:rPr>
            <w:noProof/>
            <w:webHidden/>
          </w:rPr>
          <w:fldChar w:fldCharType="begin"/>
        </w:r>
        <w:r>
          <w:rPr>
            <w:noProof/>
            <w:webHidden/>
          </w:rPr>
          <w:instrText xml:space="preserve"> PAGEREF _Toc416085799 \h </w:instrText>
        </w:r>
        <w:r>
          <w:rPr>
            <w:noProof/>
            <w:webHidden/>
          </w:rPr>
        </w:r>
        <w:r>
          <w:rPr>
            <w:noProof/>
            <w:webHidden/>
          </w:rPr>
          <w:fldChar w:fldCharType="separate"/>
        </w:r>
        <w:r>
          <w:rPr>
            <w:noProof/>
            <w:webHidden/>
          </w:rPr>
          <w:t>116</w:t>
        </w:r>
        <w:r>
          <w:rPr>
            <w:noProof/>
            <w:webHidden/>
          </w:rPr>
          <w:fldChar w:fldCharType="end"/>
        </w:r>
      </w:hyperlink>
    </w:p>
    <w:p w14:paraId="2ED13FFD"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00" w:history="1">
        <w:r w:rsidRPr="00F80050">
          <w:rPr>
            <w:rStyle w:val="Hyperlink"/>
            <w:noProof/>
          </w:rPr>
          <w:t>4.1.3.11. Isotropic Elastic</w:t>
        </w:r>
        <w:r>
          <w:rPr>
            <w:noProof/>
            <w:webHidden/>
          </w:rPr>
          <w:tab/>
        </w:r>
        <w:r>
          <w:rPr>
            <w:noProof/>
            <w:webHidden/>
          </w:rPr>
          <w:fldChar w:fldCharType="begin"/>
        </w:r>
        <w:r>
          <w:rPr>
            <w:noProof/>
            <w:webHidden/>
          </w:rPr>
          <w:instrText xml:space="preserve"> PAGEREF _Toc416085800 \h </w:instrText>
        </w:r>
        <w:r>
          <w:rPr>
            <w:noProof/>
            <w:webHidden/>
          </w:rPr>
        </w:r>
        <w:r>
          <w:rPr>
            <w:noProof/>
            <w:webHidden/>
          </w:rPr>
          <w:fldChar w:fldCharType="separate"/>
        </w:r>
        <w:r>
          <w:rPr>
            <w:noProof/>
            <w:webHidden/>
          </w:rPr>
          <w:t>117</w:t>
        </w:r>
        <w:r>
          <w:rPr>
            <w:noProof/>
            <w:webHidden/>
          </w:rPr>
          <w:fldChar w:fldCharType="end"/>
        </w:r>
      </w:hyperlink>
    </w:p>
    <w:p w14:paraId="2C90AC4C"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01" w:history="1">
        <w:r w:rsidRPr="00F80050">
          <w:rPr>
            <w:rStyle w:val="Hyperlink"/>
            <w:noProof/>
          </w:rPr>
          <w:t>4.1.3.12. Orthotropic Elastic</w:t>
        </w:r>
        <w:r>
          <w:rPr>
            <w:noProof/>
            <w:webHidden/>
          </w:rPr>
          <w:tab/>
        </w:r>
        <w:r>
          <w:rPr>
            <w:noProof/>
            <w:webHidden/>
          </w:rPr>
          <w:fldChar w:fldCharType="begin"/>
        </w:r>
        <w:r>
          <w:rPr>
            <w:noProof/>
            <w:webHidden/>
          </w:rPr>
          <w:instrText xml:space="preserve"> PAGEREF _Toc416085801 \h </w:instrText>
        </w:r>
        <w:r>
          <w:rPr>
            <w:noProof/>
            <w:webHidden/>
          </w:rPr>
        </w:r>
        <w:r>
          <w:rPr>
            <w:noProof/>
            <w:webHidden/>
          </w:rPr>
          <w:fldChar w:fldCharType="separate"/>
        </w:r>
        <w:r>
          <w:rPr>
            <w:noProof/>
            <w:webHidden/>
          </w:rPr>
          <w:t>118</w:t>
        </w:r>
        <w:r>
          <w:rPr>
            <w:noProof/>
            <w:webHidden/>
          </w:rPr>
          <w:fldChar w:fldCharType="end"/>
        </w:r>
      </w:hyperlink>
    </w:p>
    <w:p w14:paraId="452E9BDA"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02" w:history="1">
        <w:r w:rsidRPr="00F80050">
          <w:rPr>
            <w:rStyle w:val="Hyperlink"/>
            <w:noProof/>
          </w:rPr>
          <w:t>4.1.3.13. Orthotropic CLE</w:t>
        </w:r>
        <w:r>
          <w:rPr>
            <w:noProof/>
            <w:webHidden/>
          </w:rPr>
          <w:tab/>
        </w:r>
        <w:r>
          <w:rPr>
            <w:noProof/>
            <w:webHidden/>
          </w:rPr>
          <w:fldChar w:fldCharType="begin"/>
        </w:r>
        <w:r>
          <w:rPr>
            <w:noProof/>
            <w:webHidden/>
          </w:rPr>
          <w:instrText xml:space="preserve"> PAGEREF _Toc416085802 \h </w:instrText>
        </w:r>
        <w:r>
          <w:rPr>
            <w:noProof/>
            <w:webHidden/>
          </w:rPr>
        </w:r>
        <w:r>
          <w:rPr>
            <w:noProof/>
            <w:webHidden/>
          </w:rPr>
          <w:fldChar w:fldCharType="separate"/>
        </w:r>
        <w:r>
          <w:rPr>
            <w:noProof/>
            <w:webHidden/>
          </w:rPr>
          <w:t>119</w:t>
        </w:r>
        <w:r>
          <w:rPr>
            <w:noProof/>
            <w:webHidden/>
          </w:rPr>
          <w:fldChar w:fldCharType="end"/>
        </w:r>
      </w:hyperlink>
    </w:p>
    <w:p w14:paraId="281DD589"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03" w:history="1">
        <w:r w:rsidRPr="00F80050">
          <w:rPr>
            <w:rStyle w:val="Hyperlink"/>
            <w:noProof/>
          </w:rPr>
          <w:t>4.1.3.14. Osmotic Pressure from Virial Expansion</w:t>
        </w:r>
        <w:r>
          <w:rPr>
            <w:noProof/>
            <w:webHidden/>
          </w:rPr>
          <w:tab/>
        </w:r>
        <w:r>
          <w:rPr>
            <w:noProof/>
            <w:webHidden/>
          </w:rPr>
          <w:fldChar w:fldCharType="begin"/>
        </w:r>
        <w:r>
          <w:rPr>
            <w:noProof/>
            <w:webHidden/>
          </w:rPr>
          <w:instrText xml:space="preserve"> PAGEREF _Toc416085803 \h </w:instrText>
        </w:r>
        <w:r>
          <w:rPr>
            <w:noProof/>
            <w:webHidden/>
          </w:rPr>
        </w:r>
        <w:r>
          <w:rPr>
            <w:noProof/>
            <w:webHidden/>
          </w:rPr>
          <w:fldChar w:fldCharType="separate"/>
        </w:r>
        <w:r>
          <w:rPr>
            <w:noProof/>
            <w:webHidden/>
          </w:rPr>
          <w:t>121</w:t>
        </w:r>
        <w:r>
          <w:rPr>
            <w:noProof/>
            <w:webHidden/>
          </w:rPr>
          <w:fldChar w:fldCharType="end"/>
        </w:r>
      </w:hyperlink>
    </w:p>
    <w:p w14:paraId="1B95AC5B"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04" w:history="1">
        <w:r w:rsidRPr="00F80050">
          <w:rPr>
            <w:rStyle w:val="Hyperlink"/>
            <w:noProof/>
          </w:rPr>
          <w:t>4.1.3.15. Neo-Hookean</w:t>
        </w:r>
        <w:r>
          <w:rPr>
            <w:noProof/>
            <w:webHidden/>
          </w:rPr>
          <w:tab/>
        </w:r>
        <w:r>
          <w:rPr>
            <w:noProof/>
            <w:webHidden/>
          </w:rPr>
          <w:fldChar w:fldCharType="begin"/>
        </w:r>
        <w:r>
          <w:rPr>
            <w:noProof/>
            <w:webHidden/>
          </w:rPr>
          <w:instrText xml:space="preserve"> PAGEREF _Toc416085804 \h </w:instrText>
        </w:r>
        <w:r>
          <w:rPr>
            <w:noProof/>
            <w:webHidden/>
          </w:rPr>
        </w:r>
        <w:r>
          <w:rPr>
            <w:noProof/>
            <w:webHidden/>
          </w:rPr>
          <w:fldChar w:fldCharType="separate"/>
        </w:r>
        <w:r>
          <w:rPr>
            <w:noProof/>
            <w:webHidden/>
          </w:rPr>
          <w:t>122</w:t>
        </w:r>
        <w:r>
          <w:rPr>
            <w:noProof/>
            <w:webHidden/>
          </w:rPr>
          <w:fldChar w:fldCharType="end"/>
        </w:r>
      </w:hyperlink>
    </w:p>
    <w:p w14:paraId="5801F2C1"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05" w:history="1">
        <w:r w:rsidRPr="00F80050">
          <w:rPr>
            <w:rStyle w:val="Hyperlink"/>
            <w:noProof/>
          </w:rPr>
          <w:t>4.1.3.16. Coupled Mooney-Rivlin</w:t>
        </w:r>
        <w:r>
          <w:rPr>
            <w:noProof/>
            <w:webHidden/>
          </w:rPr>
          <w:tab/>
        </w:r>
        <w:r>
          <w:rPr>
            <w:noProof/>
            <w:webHidden/>
          </w:rPr>
          <w:fldChar w:fldCharType="begin"/>
        </w:r>
        <w:r>
          <w:rPr>
            <w:noProof/>
            <w:webHidden/>
          </w:rPr>
          <w:instrText xml:space="preserve"> PAGEREF _Toc416085805 \h </w:instrText>
        </w:r>
        <w:r>
          <w:rPr>
            <w:noProof/>
            <w:webHidden/>
          </w:rPr>
        </w:r>
        <w:r>
          <w:rPr>
            <w:noProof/>
            <w:webHidden/>
          </w:rPr>
          <w:fldChar w:fldCharType="separate"/>
        </w:r>
        <w:r>
          <w:rPr>
            <w:noProof/>
            <w:webHidden/>
          </w:rPr>
          <w:t>123</w:t>
        </w:r>
        <w:r>
          <w:rPr>
            <w:noProof/>
            <w:webHidden/>
          </w:rPr>
          <w:fldChar w:fldCharType="end"/>
        </w:r>
      </w:hyperlink>
    </w:p>
    <w:p w14:paraId="5DCAABD4"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06" w:history="1">
        <w:r w:rsidRPr="00F80050">
          <w:rPr>
            <w:rStyle w:val="Hyperlink"/>
            <w:noProof/>
          </w:rPr>
          <w:t>4.1.3.17. Coupled Veronda-Westmann</w:t>
        </w:r>
        <w:r>
          <w:rPr>
            <w:noProof/>
            <w:webHidden/>
          </w:rPr>
          <w:tab/>
        </w:r>
        <w:r>
          <w:rPr>
            <w:noProof/>
            <w:webHidden/>
          </w:rPr>
          <w:fldChar w:fldCharType="begin"/>
        </w:r>
        <w:r>
          <w:rPr>
            <w:noProof/>
            <w:webHidden/>
          </w:rPr>
          <w:instrText xml:space="preserve"> PAGEREF _Toc416085806 \h </w:instrText>
        </w:r>
        <w:r>
          <w:rPr>
            <w:noProof/>
            <w:webHidden/>
          </w:rPr>
        </w:r>
        <w:r>
          <w:rPr>
            <w:noProof/>
            <w:webHidden/>
          </w:rPr>
          <w:fldChar w:fldCharType="separate"/>
        </w:r>
        <w:r>
          <w:rPr>
            <w:noProof/>
            <w:webHidden/>
          </w:rPr>
          <w:t>124</w:t>
        </w:r>
        <w:r>
          <w:rPr>
            <w:noProof/>
            <w:webHidden/>
          </w:rPr>
          <w:fldChar w:fldCharType="end"/>
        </w:r>
      </w:hyperlink>
    </w:p>
    <w:p w14:paraId="432EDC6D"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07" w:history="1">
        <w:r w:rsidRPr="00F80050">
          <w:rPr>
            <w:rStyle w:val="Hyperlink"/>
            <w:noProof/>
          </w:rPr>
          <w:t>4.1.3.18. Ogden Unconstrained</w:t>
        </w:r>
        <w:r>
          <w:rPr>
            <w:noProof/>
            <w:webHidden/>
          </w:rPr>
          <w:tab/>
        </w:r>
        <w:r>
          <w:rPr>
            <w:noProof/>
            <w:webHidden/>
          </w:rPr>
          <w:fldChar w:fldCharType="begin"/>
        </w:r>
        <w:r>
          <w:rPr>
            <w:noProof/>
            <w:webHidden/>
          </w:rPr>
          <w:instrText xml:space="preserve"> PAGEREF _Toc416085807 \h </w:instrText>
        </w:r>
        <w:r>
          <w:rPr>
            <w:noProof/>
            <w:webHidden/>
          </w:rPr>
        </w:r>
        <w:r>
          <w:rPr>
            <w:noProof/>
            <w:webHidden/>
          </w:rPr>
          <w:fldChar w:fldCharType="separate"/>
        </w:r>
        <w:r>
          <w:rPr>
            <w:noProof/>
            <w:webHidden/>
          </w:rPr>
          <w:t>125</w:t>
        </w:r>
        <w:r>
          <w:rPr>
            <w:noProof/>
            <w:webHidden/>
          </w:rPr>
          <w:fldChar w:fldCharType="end"/>
        </w:r>
      </w:hyperlink>
    </w:p>
    <w:p w14:paraId="77CB1776"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08" w:history="1">
        <w:r w:rsidRPr="00F80050">
          <w:rPr>
            <w:rStyle w:val="Hyperlink"/>
            <w:noProof/>
          </w:rPr>
          <w:t>4.1.3.19. Perfect Osmometer Equilibrium Osmotic Pressure</w:t>
        </w:r>
        <w:r>
          <w:rPr>
            <w:noProof/>
            <w:webHidden/>
          </w:rPr>
          <w:tab/>
        </w:r>
        <w:r>
          <w:rPr>
            <w:noProof/>
            <w:webHidden/>
          </w:rPr>
          <w:fldChar w:fldCharType="begin"/>
        </w:r>
        <w:r>
          <w:rPr>
            <w:noProof/>
            <w:webHidden/>
          </w:rPr>
          <w:instrText xml:space="preserve"> PAGEREF _Toc416085808 \h </w:instrText>
        </w:r>
        <w:r>
          <w:rPr>
            <w:noProof/>
            <w:webHidden/>
          </w:rPr>
        </w:r>
        <w:r>
          <w:rPr>
            <w:noProof/>
            <w:webHidden/>
          </w:rPr>
          <w:fldChar w:fldCharType="separate"/>
        </w:r>
        <w:r>
          <w:rPr>
            <w:noProof/>
            <w:webHidden/>
          </w:rPr>
          <w:t>126</w:t>
        </w:r>
        <w:r>
          <w:rPr>
            <w:noProof/>
            <w:webHidden/>
          </w:rPr>
          <w:fldChar w:fldCharType="end"/>
        </w:r>
      </w:hyperlink>
    </w:p>
    <w:p w14:paraId="45501037"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09" w:history="1">
        <w:r w:rsidRPr="00F80050">
          <w:rPr>
            <w:rStyle w:val="Hyperlink"/>
            <w:noProof/>
          </w:rPr>
          <w:t>4.1.3.20. Solid Mixture</w:t>
        </w:r>
        <w:r>
          <w:rPr>
            <w:noProof/>
            <w:webHidden/>
          </w:rPr>
          <w:tab/>
        </w:r>
        <w:r>
          <w:rPr>
            <w:noProof/>
            <w:webHidden/>
          </w:rPr>
          <w:fldChar w:fldCharType="begin"/>
        </w:r>
        <w:r>
          <w:rPr>
            <w:noProof/>
            <w:webHidden/>
          </w:rPr>
          <w:instrText xml:space="preserve"> PAGEREF _Toc416085809 \h </w:instrText>
        </w:r>
        <w:r>
          <w:rPr>
            <w:noProof/>
            <w:webHidden/>
          </w:rPr>
        </w:r>
        <w:r>
          <w:rPr>
            <w:noProof/>
            <w:webHidden/>
          </w:rPr>
          <w:fldChar w:fldCharType="separate"/>
        </w:r>
        <w:r>
          <w:rPr>
            <w:noProof/>
            <w:webHidden/>
          </w:rPr>
          <w:t>128</w:t>
        </w:r>
        <w:r>
          <w:rPr>
            <w:noProof/>
            <w:webHidden/>
          </w:rPr>
          <w:fldChar w:fldCharType="end"/>
        </w:r>
      </w:hyperlink>
    </w:p>
    <w:p w14:paraId="2B8ADBAF"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10" w:history="1">
        <w:r w:rsidRPr="00F80050">
          <w:rPr>
            <w:rStyle w:val="Hyperlink"/>
            <w:noProof/>
          </w:rPr>
          <w:t>4.1.3.21. Spherical Fiber Distribution</w:t>
        </w:r>
        <w:r>
          <w:rPr>
            <w:noProof/>
            <w:webHidden/>
          </w:rPr>
          <w:tab/>
        </w:r>
        <w:r>
          <w:rPr>
            <w:noProof/>
            <w:webHidden/>
          </w:rPr>
          <w:fldChar w:fldCharType="begin"/>
        </w:r>
        <w:r>
          <w:rPr>
            <w:noProof/>
            <w:webHidden/>
          </w:rPr>
          <w:instrText xml:space="preserve"> PAGEREF _Toc416085810 \h </w:instrText>
        </w:r>
        <w:r>
          <w:rPr>
            <w:noProof/>
            <w:webHidden/>
          </w:rPr>
        </w:r>
        <w:r>
          <w:rPr>
            <w:noProof/>
            <w:webHidden/>
          </w:rPr>
          <w:fldChar w:fldCharType="separate"/>
        </w:r>
        <w:r>
          <w:rPr>
            <w:noProof/>
            <w:webHidden/>
          </w:rPr>
          <w:t>129</w:t>
        </w:r>
        <w:r>
          <w:rPr>
            <w:noProof/>
            <w:webHidden/>
          </w:rPr>
          <w:fldChar w:fldCharType="end"/>
        </w:r>
      </w:hyperlink>
    </w:p>
    <w:p w14:paraId="091A89EA"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11" w:history="1">
        <w:r w:rsidRPr="00F80050">
          <w:rPr>
            <w:rStyle w:val="Hyperlink"/>
            <w:noProof/>
          </w:rPr>
          <w:t>4.1.3.22. Spherical Fiber Distribution from Solid-Bound Molecule</w:t>
        </w:r>
        <w:r>
          <w:rPr>
            <w:noProof/>
            <w:webHidden/>
          </w:rPr>
          <w:tab/>
        </w:r>
        <w:r>
          <w:rPr>
            <w:noProof/>
            <w:webHidden/>
          </w:rPr>
          <w:fldChar w:fldCharType="begin"/>
        </w:r>
        <w:r>
          <w:rPr>
            <w:noProof/>
            <w:webHidden/>
          </w:rPr>
          <w:instrText xml:space="preserve"> PAGEREF _Toc416085811 \h </w:instrText>
        </w:r>
        <w:r>
          <w:rPr>
            <w:noProof/>
            <w:webHidden/>
          </w:rPr>
        </w:r>
        <w:r>
          <w:rPr>
            <w:noProof/>
            <w:webHidden/>
          </w:rPr>
          <w:fldChar w:fldCharType="separate"/>
        </w:r>
        <w:r>
          <w:rPr>
            <w:noProof/>
            <w:webHidden/>
          </w:rPr>
          <w:t>131</w:t>
        </w:r>
        <w:r>
          <w:rPr>
            <w:noProof/>
            <w:webHidden/>
          </w:rPr>
          <w:fldChar w:fldCharType="end"/>
        </w:r>
      </w:hyperlink>
    </w:p>
    <w:p w14:paraId="5A299878"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12" w:history="1">
        <w:r w:rsidRPr="00F80050">
          <w:rPr>
            <w:rStyle w:val="Hyperlink"/>
            <w:noProof/>
          </w:rPr>
          <w:t>4.1.3.23. Coupled Transversely Isotropic Mooney-Rivlin</w:t>
        </w:r>
        <w:r>
          <w:rPr>
            <w:noProof/>
            <w:webHidden/>
          </w:rPr>
          <w:tab/>
        </w:r>
        <w:r>
          <w:rPr>
            <w:noProof/>
            <w:webHidden/>
          </w:rPr>
          <w:fldChar w:fldCharType="begin"/>
        </w:r>
        <w:r>
          <w:rPr>
            <w:noProof/>
            <w:webHidden/>
          </w:rPr>
          <w:instrText xml:space="preserve"> PAGEREF _Toc416085812 \h </w:instrText>
        </w:r>
        <w:r>
          <w:rPr>
            <w:noProof/>
            <w:webHidden/>
          </w:rPr>
        </w:r>
        <w:r>
          <w:rPr>
            <w:noProof/>
            <w:webHidden/>
          </w:rPr>
          <w:fldChar w:fldCharType="separate"/>
        </w:r>
        <w:r>
          <w:rPr>
            <w:noProof/>
            <w:webHidden/>
          </w:rPr>
          <w:t>133</w:t>
        </w:r>
        <w:r>
          <w:rPr>
            <w:noProof/>
            <w:webHidden/>
          </w:rPr>
          <w:fldChar w:fldCharType="end"/>
        </w:r>
      </w:hyperlink>
    </w:p>
    <w:p w14:paraId="08CB11DB"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13" w:history="1">
        <w:r w:rsidRPr="00F80050">
          <w:rPr>
            <w:rStyle w:val="Hyperlink"/>
            <w:noProof/>
          </w:rPr>
          <w:t>4.1.3.24. Coupled Transversely Isotropic Veronda-Westmann</w:t>
        </w:r>
        <w:r>
          <w:rPr>
            <w:noProof/>
            <w:webHidden/>
          </w:rPr>
          <w:tab/>
        </w:r>
        <w:r>
          <w:rPr>
            <w:noProof/>
            <w:webHidden/>
          </w:rPr>
          <w:fldChar w:fldCharType="begin"/>
        </w:r>
        <w:r>
          <w:rPr>
            <w:noProof/>
            <w:webHidden/>
          </w:rPr>
          <w:instrText xml:space="preserve"> PAGEREF _Toc416085813 \h </w:instrText>
        </w:r>
        <w:r>
          <w:rPr>
            <w:noProof/>
            <w:webHidden/>
          </w:rPr>
        </w:r>
        <w:r>
          <w:rPr>
            <w:noProof/>
            <w:webHidden/>
          </w:rPr>
          <w:fldChar w:fldCharType="separate"/>
        </w:r>
        <w:r>
          <w:rPr>
            <w:noProof/>
            <w:webHidden/>
          </w:rPr>
          <w:t>134</w:t>
        </w:r>
        <w:r>
          <w:rPr>
            <w:noProof/>
            <w:webHidden/>
          </w:rPr>
          <w:fldChar w:fldCharType="end"/>
        </w:r>
      </w:hyperlink>
    </w:p>
    <w:p w14:paraId="7178C55D"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814" w:history="1">
        <w:r w:rsidRPr="00F80050">
          <w:rPr>
            <w:rStyle w:val="Hyperlink"/>
            <w:noProof/>
          </w:rPr>
          <w:t>4.2. Continuous Fiber Distribution</w:t>
        </w:r>
        <w:r>
          <w:rPr>
            <w:noProof/>
            <w:webHidden/>
          </w:rPr>
          <w:tab/>
        </w:r>
        <w:r>
          <w:rPr>
            <w:noProof/>
            <w:webHidden/>
          </w:rPr>
          <w:fldChar w:fldCharType="begin"/>
        </w:r>
        <w:r>
          <w:rPr>
            <w:noProof/>
            <w:webHidden/>
          </w:rPr>
          <w:instrText xml:space="preserve"> PAGEREF _Toc416085814 \h </w:instrText>
        </w:r>
        <w:r>
          <w:rPr>
            <w:noProof/>
            <w:webHidden/>
          </w:rPr>
        </w:r>
        <w:r>
          <w:rPr>
            <w:noProof/>
            <w:webHidden/>
          </w:rPr>
          <w:fldChar w:fldCharType="separate"/>
        </w:r>
        <w:r>
          <w:rPr>
            <w:noProof/>
            <w:webHidden/>
          </w:rPr>
          <w:t>135</w:t>
        </w:r>
        <w:r>
          <w:rPr>
            <w:noProof/>
            <w:webHidden/>
          </w:rPr>
          <w:fldChar w:fldCharType="end"/>
        </w:r>
      </w:hyperlink>
    </w:p>
    <w:p w14:paraId="41387393"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815" w:history="1">
        <w:r w:rsidRPr="00F80050">
          <w:rPr>
            <w:rStyle w:val="Hyperlink"/>
            <w:noProof/>
          </w:rPr>
          <w:t>4.2.1. Compressible Continuous Fiber Distribution</w:t>
        </w:r>
        <w:r>
          <w:rPr>
            <w:noProof/>
            <w:webHidden/>
          </w:rPr>
          <w:tab/>
        </w:r>
        <w:r>
          <w:rPr>
            <w:noProof/>
            <w:webHidden/>
          </w:rPr>
          <w:fldChar w:fldCharType="begin"/>
        </w:r>
        <w:r>
          <w:rPr>
            <w:noProof/>
            <w:webHidden/>
          </w:rPr>
          <w:instrText xml:space="preserve"> PAGEREF _Toc416085815 \h </w:instrText>
        </w:r>
        <w:r>
          <w:rPr>
            <w:noProof/>
            <w:webHidden/>
          </w:rPr>
        </w:r>
        <w:r>
          <w:rPr>
            <w:noProof/>
            <w:webHidden/>
          </w:rPr>
          <w:fldChar w:fldCharType="separate"/>
        </w:r>
        <w:r>
          <w:rPr>
            <w:noProof/>
            <w:webHidden/>
          </w:rPr>
          <w:t>136</w:t>
        </w:r>
        <w:r>
          <w:rPr>
            <w:noProof/>
            <w:webHidden/>
          </w:rPr>
          <w:fldChar w:fldCharType="end"/>
        </w:r>
      </w:hyperlink>
    </w:p>
    <w:p w14:paraId="2DB6B2BC"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816" w:history="1">
        <w:r w:rsidRPr="00F80050">
          <w:rPr>
            <w:rStyle w:val="Hyperlink"/>
            <w:noProof/>
          </w:rPr>
          <w:t>4.2.2. Uncoupled Continuous Fiber Distribution</w:t>
        </w:r>
        <w:r>
          <w:rPr>
            <w:noProof/>
            <w:webHidden/>
          </w:rPr>
          <w:tab/>
        </w:r>
        <w:r>
          <w:rPr>
            <w:noProof/>
            <w:webHidden/>
          </w:rPr>
          <w:fldChar w:fldCharType="begin"/>
        </w:r>
        <w:r>
          <w:rPr>
            <w:noProof/>
            <w:webHidden/>
          </w:rPr>
          <w:instrText xml:space="preserve"> PAGEREF _Toc416085816 \h </w:instrText>
        </w:r>
        <w:r>
          <w:rPr>
            <w:noProof/>
            <w:webHidden/>
          </w:rPr>
        </w:r>
        <w:r>
          <w:rPr>
            <w:noProof/>
            <w:webHidden/>
          </w:rPr>
          <w:fldChar w:fldCharType="separate"/>
        </w:r>
        <w:r>
          <w:rPr>
            <w:noProof/>
            <w:webHidden/>
          </w:rPr>
          <w:t>137</w:t>
        </w:r>
        <w:r>
          <w:rPr>
            <w:noProof/>
            <w:webHidden/>
          </w:rPr>
          <w:fldChar w:fldCharType="end"/>
        </w:r>
      </w:hyperlink>
    </w:p>
    <w:p w14:paraId="54F39217"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817" w:history="1">
        <w:r w:rsidRPr="00F80050">
          <w:rPr>
            <w:rStyle w:val="Hyperlink"/>
            <w:noProof/>
          </w:rPr>
          <w:t>4.2.3. Fibers</w:t>
        </w:r>
        <w:r>
          <w:rPr>
            <w:noProof/>
            <w:webHidden/>
          </w:rPr>
          <w:tab/>
        </w:r>
        <w:r>
          <w:rPr>
            <w:noProof/>
            <w:webHidden/>
          </w:rPr>
          <w:fldChar w:fldCharType="begin"/>
        </w:r>
        <w:r>
          <w:rPr>
            <w:noProof/>
            <w:webHidden/>
          </w:rPr>
          <w:instrText xml:space="preserve"> PAGEREF _Toc416085817 \h </w:instrText>
        </w:r>
        <w:r>
          <w:rPr>
            <w:noProof/>
            <w:webHidden/>
          </w:rPr>
        </w:r>
        <w:r>
          <w:rPr>
            <w:noProof/>
            <w:webHidden/>
          </w:rPr>
          <w:fldChar w:fldCharType="separate"/>
        </w:r>
        <w:r>
          <w:rPr>
            <w:noProof/>
            <w:webHidden/>
          </w:rPr>
          <w:t>138</w:t>
        </w:r>
        <w:r>
          <w:rPr>
            <w:noProof/>
            <w:webHidden/>
          </w:rPr>
          <w:fldChar w:fldCharType="end"/>
        </w:r>
      </w:hyperlink>
    </w:p>
    <w:p w14:paraId="1F385440"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18" w:history="1">
        <w:r w:rsidRPr="00F80050">
          <w:rPr>
            <w:rStyle w:val="Hyperlink"/>
            <w:noProof/>
          </w:rPr>
          <w:t>4.2.3.1. Fiber with Exponential-Power Law</w:t>
        </w:r>
        <w:r>
          <w:rPr>
            <w:noProof/>
            <w:webHidden/>
          </w:rPr>
          <w:tab/>
        </w:r>
        <w:r>
          <w:rPr>
            <w:noProof/>
            <w:webHidden/>
          </w:rPr>
          <w:fldChar w:fldCharType="begin"/>
        </w:r>
        <w:r>
          <w:rPr>
            <w:noProof/>
            <w:webHidden/>
          </w:rPr>
          <w:instrText xml:space="preserve"> PAGEREF _Toc416085818 \h </w:instrText>
        </w:r>
        <w:r>
          <w:rPr>
            <w:noProof/>
            <w:webHidden/>
          </w:rPr>
        </w:r>
        <w:r>
          <w:rPr>
            <w:noProof/>
            <w:webHidden/>
          </w:rPr>
          <w:fldChar w:fldCharType="separate"/>
        </w:r>
        <w:r>
          <w:rPr>
            <w:noProof/>
            <w:webHidden/>
          </w:rPr>
          <w:t>139</w:t>
        </w:r>
        <w:r>
          <w:rPr>
            <w:noProof/>
            <w:webHidden/>
          </w:rPr>
          <w:fldChar w:fldCharType="end"/>
        </w:r>
      </w:hyperlink>
    </w:p>
    <w:p w14:paraId="4F04D133"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19" w:history="1">
        <w:r w:rsidRPr="00F80050">
          <w:rPr>
            <w:rStyle w:val="Hyperlink"/>
            <w:noProof/>
          </w:rPr>
          <w:t>4.2.3.2. Fiber with Neo-Hookean Law</w:t>
        </w:r>
        <w:r>
          <w:rPr>
            <w:noProof/>
            <w:webHidden/>
          </w:rPr>
          <w:tab/>
        </w:r>
        <w:r>
          <w:rPr>
            <w:noProof/>
            <w:webHidden/>
          </w:rPr>
          <w:fldChar w:fldCharType="begin"/>
        </w:r>
        <w:r>
          <w:rPr>
            <w:noProof/>
            <w:webHidden/>
          </w:rPr>
          <w:instrText xml:space="preserve"> PAGEREF _Toc416085819 \h </w:instrText>
        </w:r>
        <w:r>
          <w:rPr>
            <w:noProof/>
            <w:webHidden/>
          </w:rPr>
        </w:r>
        <w:r>
          <w:rPr>
            <w:noProof/>
            <w:webHidden/>
          </w:rPr>
          <w:fldChar w:fldCharType="separate"/>
        </w:r>
        <w:r>
          <w:rPr>
            <w:noProof/>
            <w:webHidden/>
          </w:rPr>
          <w:t>140</w:t>
        </w:r>
        <w:r>
          <w:rPr>
            <w:noProof/>
            <w:webHidden/>
          </w:rPr>
          <w:fldChar w:fldCharType="end"/>
        </w:r>
      </w:hyperlink>
    </w:p>
    <w:p w14:paraId="06DA62FA"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20" w:history="1">
        <w:r w:rsidRPr="00F80050">
          <w:rPr>
            <w:rStyle w:val="Hyperlink"/>
            <w:noProof/>
          </w:rPr>
          <w:t>4.2.3.3. Fiber with Exponential-Power Law Uncoupled</w:t>
        </w:r>
        <w:r>
          <w:rPr>
            <w:noProof/>
            <w:webHidden/>
          </w:rPr>
          <w:tab/>
        </w:r>
        <w:r>
          <w:rPr>
            <w:noProof/>
            <w:webHidden/>
          </w:rPr>
          <w:fldChar w:fldCharType="begin"/>
        </w:r>
        <w:r>
          <w:rPr>
            <w:noProof/>
            <w:webHidden/>
          </w:rPr>
          <w:instrText xml:space="preserve"> PAGEREF _Toc416085820 \h </w:instrText>
        </w:r>
        <w:r>
          <w:rPr>
            <w:noProof/>
            <w:webHidden/>
          </w:rPr>
        </w:r>
        <w:r>
          <w:rPr>
            <w:noProof/>
            <w:webHidden/>
          </w:rPr>
          <w:fldChar w:fldCharType="separate"/>
        </w:r>
        <w:r>
          <w:rPr>
            <w:noProof/>
            <w:webHidden/>
          </w:rPr>
          <w:t>141</w:t>
        </w:r>
        <w:r>
          <w:rPr>
            <w:noProof/>
            <w:webHidden/>
          </w:rPr>
          <w:fldChar w:fldCharType="end"/>
        </w:r>
      </w:hyperlink>
    </w:p>
    <w:p w14:paraId="0313D54F"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21" w:history="1">
        <w:r w:rsidRPr="00F80050">
          <w:rPr>
            <w:rStyle w:val="Hyperlink"/>
            <w:noProof/>
          </w:rPr>
          <w:t>4.2.3.4. Fiber with Neo-Hookean Law Uncoupled</w:t>
        </w:r>
        <w:r>
          <w:rPr>
            <w:noProof/>
            <w:webHidden/>
          </w:rPr>
          <w:tab/>
        </w:r>
        <w:r>
          <w:rPr>
            <w:noProof/>
            <w:webHidden/>
          </w:rPr>
          <w:fldChar w:fldCharType="begin"/>
        </w:r>
        <w:r>
          <w:rPr>
            <w:noProof/>
            <w:webHidden/>
          </w:rPr>
          <w:instrText xml:space="preserve"> PAGEREF _Toc416085821 \h </w:instrText>
        </w:r>
        <w:r>
          <w:rPr>
            <w:noProof/>
            <w:webHidden/>
          </w:rPr>
        </w:r>
        <w:r>
          <w:rPr>
            <w:noProof/>
            <w:webHidden/>
          </w:rPr>
          <w:fldChar w:fldCharType="separate"/>
        </w:r>
        <w:r>
          <w:rPr>
            <w:noProof/>
            <w:webHidden/>
          </w:rPr>
          <w:t>142</w:t>
        </w:r>
        <w:r>
          <w:rPr>
            <w:noProof/>
            <w:webHidden/>
          </w:rPr>
          <w:fldChar w:fldCharType="end"/>
        </w:r>
      </w:hyperlink>
    </w:p>
    <w:p w14:paraId="2AEAEBED"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822" w:history="1">
        <w:r w:rsidRPr="00F80050">
          <w:rPr>
            <w:rStyle w:val="Hyperlink"/>
            <w:noProof/>
          </w:rPr>
          <w:t>4.2.4. Distribution</w:t>
        </w:r>
        <w:r>
          <w:rPr>
            <w:noProof/>
            <w:webHidden/>
          </w:rPr>
          <w:tab/>
        </w:r>
        <w:r>
          <w:rPr>
            <w:noProof/>
            <w:webHidden/>
          </w:rPr>
          <w:fldChar w:fldCharType="begin"/>
        </w:r>
        <w:r>
          <w:rPr>
            <w:noProof/>
            <w:webHidden/>
          </w:rPr>
          <w:instrText xml:space="preserve"> PAGEREF _Toc416085822 \h </w:instrText>
        </w:r>
        <w:r>
          <w:rPr>
            <w:noProof/>
            <w:webHidden/>
          </w:rPr>
        </w:r>
        <w:r>
          <w:rPr>
            <w:noProof/>
            <w:webHidden/>
          </w:rPr>
          <w:fldChar w:fldCharType="separate"/>
        </w:r>
        <w:r>
          <w:rPr>
            <w:noProof/>
            <w:webHidden/>
          </w:rPr>
          <w:t>143</w:t>
        </w:r>
        <w:r>
          <w:rPr>
            <w:noProof/>
            <w:webHidden/>
          </w:rPr>
          <w:fldChar w:fldCharType="end"/>
        </w:r>
      </w:hyperlink>
    </w:p>
    <w:p w14:paraId="1169ADBB"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23" w:history="1">
        <w:r w:rsidRPr="00F80050">
          <w:rPr>
            <w:rStyle w:val="Hyperlink"/>
            <w:noProof/>
          </w:rPr>
          <w:t>4.2.4.1. Spherical</w:t>
        </w:r>
        <w:r>
          <w:rPr>
            <w:noProof/>
            <w:webHidden/>
          </w:rPr>
          <w:tab/>
        </w:r>
        <w:r>
          <w:rPr>
            <w:noProof/>
            <w:webHidden/>
          </w:rPr>
          <w:fldChar w:fldCharType="begin"/>
        </w:r>
        <w:r>
          <w:rPr>
            <w:noProof/>
            <w:webHidden/>
          </w:rPr>
          <w:instrText xml:space="preserve"> PAGEREF _Toc416085823 \h </w:instrText>
        </w:r>
        <w:r>
          <w:rPr>
            <w:noProof/>
            <w:webHidden/>
          </w:rPr>
        </w:r>
        <w:r>
          <w:rPr>
            <w:noProof/>
            <w:webHidden/>
          </w:rPr>
          <w:fldChar w:fldCharType="separate"/>
        </w:r>
        <w:r>
          <w:rPr>
            <w:noProof/>
            <w:webHidden/>
          </w:rPr>
          <w:t>144</w:t>
        </w:r>
        <w:r>
          <w:rPr>
            <w:noProof/>
            <w:webHidden/>
          </w:rPr>
          <w:fldChar w:fldCharType="end"/>
        </w:r>
      </w:hyperlink>
    </w:p>
    <w:p w14:paraId="1E3AA61E"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24" w:history="1">
        <w:r w:rsidRPr="00F80050">
          <w:rPr>
            <w:rStyle w:val="Hyperlink"/>
            <w:noProof/>
          </w:rPr>
          <w:t>4.2.4.2. Ellipsoidal</w:t>
        </w:r>
        <w:r>
          <w:rPr>
            <w:noProof/>
            <w:webHidden/>
          </w:rPr>
          <w:tab/>
        </w:r>
        <w:r>
          <w:rPr>
            <w:noProof/>
            <w:webHidden/>
          </w:rPr>
          <w:fldChar w:fldCharType="begin"/>
        </w:r>
        <w:r>
          <w:rPr>
            <w:noProof/>
            <w:webHidden/>
          </w:rPr>
          <w:instrText xml:space="preserve"> PAGEREF _Toc416085824 \h </w:instrText>
        </w:r>
        <w:r>
          <w:rPr>
            <w:noProof/>
            <w:webHidden/>
          </w:rPr>
        </w:r>
        <w:r>
          <w:rPr>
            <w:noProof/>
            <w:webHidden/>
          </w:rPr>
          <w:fldChar w:fldCharType="separate"/>
        </w:r>
        <w:r>
          <w:rPr>
            <w:noProof/>
            <w:webHidden/>
          </w:rPr>
          <w:t>145</w:t>
        </w:r>
        <w:r>
          <w:rPr>
            <w:noProof/>
            <w:webHidden/>
          </w:rPr>
          <w:fldChar w:fldCharType="end"/>
        </w:r>
      </w:hyperlink>
    </w:p>
    <w:p w14:paraId="4B0395CE"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25" w:history="1">
        <w:r w:rsidRPr="00F80050">
          <w:rPr>
            <w:rStyle w:val="Hyperlink"/>
            <w:noProof/>
          </w:rPr>
          <w:t>4.2.4.3. π-Periodic von Mises Distribution</w:t>
        </w:r>
        <w:r>
          <w:rPr>
            <w:noProof/>
            <w:webHidden/>
          </w:rPr>
          <w:tab/>
        </w:r>
        <w:r>
          <w:rPr>
            <w:noProof/>
            <w:webHidden/>
          </w:rPr>
          <w:fldChar w:fldCharType="begin"/>
        </w:r>
        <w:r>
          <w:rPr>
            <w:noProof/>
            <w:webHidden/>
          </w:rPr>
          <w:instrText xml:space="preserve"> PAGEREF _Toc416085825 \h </w:instrText>
        </w:r>
        <w:r>
          <w:rPr>
            <w:noProof/>
            <w:webHidden/>
          </w:rPr>
        </w:r>
        <w:r>
          <w:rPr>
            <w:noProof/>
            <w:webHidden/>
          </w:rPr>
          <w:fldChar w:fldCharType="separate"/>
        </w:r>
        <w:r>
          <w:rPr>
            <w:noProof/>
            <w:webHidden/>
          </w:rPr>
          <w:t>146</w:t>
        </w:r>
        <w:r>
          <w:rPr>
            <w:noProof/>
            <w:webHidden/>
          </w:rPr>
          <w:fldChar w:fldCharType="end"/>
        </w:r>
      </w:hyperlink>
    </w:p>
    <w:p w14:paraId="6396CF8F"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26" w:history="1">
        <w:r w:rsidRPr="00F80050">
          <w:rPr>
            <w:rStyle w:val="Hyperlink"/>
            <w:noProof/>
          </w:rPr>
          <w:t>4.2.4.4. Circular</w:t>
        </w:r>
        <w:r>
          <w:rPr>
            <w:noProof/>
            <w:webHidden/>
          </w:rPr>
          <w:tab/>
        </w:r>
        <w:r>
          <w:rPr>
            <w:noProof/>
            <w:webHidden/>
          </w:rPr>
          <w:fldChar w:fldCharType="begin"/>
        </w:r>
        <w:r>
          <w:rPr>
            <w:noProof/>
            <w:webHidden/>
          </w:rPr>
          <w:instrText xml:space="preserve"> PAGEREF _Toc416085826 \h </w:instrText>
        </w:r>
        <w:r>
          <w:rPr>
            <w:noProof/>
            <w:webHidden/>
          </w:rPr>
        </w:r>
        <w:r>
          <w:rPr>
            <w:noProof/>
            <w:webHidden/>
          </w:rPr>
          <w:fldChar w:fldCharType="separate"/>
        </w:r>
        <w:r>
          <w:rPr>
            <w:noProof/>
            <w:webHidden/>
          </w:rPr>
          <w:t>147</w:t>
        </w:r>
        <w:r>
          <w:rPr>
            <w:noProof/>
            <w:webHidden/>
          </w:rPr>
          <w:fldChar w:fldCharType="end"/>
        </w:r>
      </w:hyperlink>
    </w:p>
    <w:p w14:paraId="2BA584FB"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27" w:history="1">
        <w:r w:rsidRPr="00F80050">
          <w:rPr>
            <w:rStyle w:val="Hyperlink"/>
            <w:noProof/>
          </w:rPr>
          <w:t>4.2.4.5. Elliptical</w:t>
        </w:r>
        <w:r>
          <w:rPr>
            <w:noProof/>
            <w:webHidden/>
          </w:rPr>
          <w:tab/>
        </w:r>
        <w:r>
          <w:rPr>
            <w:noProof/>
            <w:webHidden/>
          </w:rPr>
          <w:fldChar w:fldCharType="begin"/>
        </w:r>
        <w:r>
          <w:rPr>
            <w:noProof/>
            <w:webHidden/>
          </w:rPr>
          <w:instrText xml:space="preserve"> PAGEREF _Toc416085827 \h </w:instrText>
        </w:r>
        <w:r>
          <w:rPr>
            <w:noProof/>
            <w:webHidden/>
          </w:rPr>
        </w:r>
        <w:r>
          <w:rPr>
            <w:noProof/>
            <w:webHidden/>
          </w:rPr>
          <w:fldChar w:fldCharType="separate"/>
        </w:r>
        <w:r>
          <w:rPr>
            <w:noProof/>
            <w:webHidden/>
          </w:rPr>
          <w:t>148</w:t>
        </w:r>
        <w:r>
          <w:rPr>
            <w:noProof/>
            <w:webHidden/>
          </w:rPr>
          <w:fldChar w:fldCharType="end"/>
        </w:r>
      </w:hyperlink>
    </w:p>
    <w:p w14:paraId="07EB5778"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28" w:history="1">
        <w:r w:rsidRPr="00F80050">
          <w:rPr>
            <w:rStyle w:val="Hyperlink"/>
            <w:noProof/>
          </w:rPr>
          <w:t>4.2.4.6. von Mises Distribution</w:t>
        </w:r>
        <w:r>
          <w:rPr>
            <w:noProof/>
            <w:webHidden/>
          </w:rPr>
          <w:tab/>
        </w:r>
        <w:r>
          <w:rPr>
            <w:noProof/>
            <w:webHidden/>
          </w:rPr>
          <w:fldChar w:fldCharType="begin"/>
        </w:r>
        <w:r>
          <w:rPr>
            <w:noProof/>
            <w:webHidden/>
          </w:rPr>
          <w:instrText xml:space="preserve"> PAGEREF _Toc416085828 \h </w:instrText>
        </w:r>
        <w:r>
          <w:rPr>
            <w:noProof/>
            <w:webHidden/>
          </w:rPr>
        </w:r>
        <w:r>
          <w:rPr>
            <w:noProof/>
            <w:webHidden/>
          </w:rPr>
          <w:fldChar w:fldCharType="separate"/>
        </w:r>
        <w:r>
          <w:rPr>
            <w:noProof/>
            <w:webHidden/>
          </w:rPr>
          <w:t>150</w:t>
        </w:r>
        <w:r>
          <w:rPr>
            <w:noProof/>
            <w:webHidden/>
          </w:rPr>
          <w:fldChar w:fldCharType="end"/>
        </w:r>
      </w:hyperlink>
    </w:p>
    <w:p w14:paraId="6A87589A"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829" w:history="1">
        <w:r w:rsidRPr="00F80050">
          <w:rPr>
            <w:rStyle w:val="Hyperlink"/>
            <w:noProof/>
          </w:rPr>
          <w:t>4.2.5. Scheme</w:t>
        </w:r>
        <w:r>
          <w:rPr>
            <w:noProof/>
            <w:webHidden/>
          </w:rPr>
          <w:tab/>
        </w:r>
        <w:r>
          <w:rPr>
            <w:noProof/>
            <w:webHidden/>
          </w:rPr>
          <w:fldChar w:fldCharType="begin"/>
        </w:r>
        <w:r>
          <w:rPr>
            <w:noProof/>
            <w:webHidden/>
          </w:rPr>
          <w:instrText xml:space="preserve"> PAGEREF _Toc416085829 \h </w:instrText>
        </w:r>
        <w:r>
          <w:rPr>
            <w:noProof/>
            <w:webHidden/>
          </w:rPr>
        </w:r>
        <w:r>
          <w:rPr>
            <w:noProof/>
            <w:webHidden/>
          </w:rPr>
          <w:fldChar w:fldCharType="separate"/>
        </w:r>
        <w:r>
          <w:rPr>
            <w:noProof/>
            <w:webHidden/>
          </w:rPr>
          <w:t>151</w:t>
        </w:r>
        <w:r>
          <w:rPr>
            <w:noProof/>
            <w:webHidden/>
          </w:rPr>
          <w:fldChar w:fldCharType="end"/>
        </w:r>
      </w:hyperlink>
    </w:p>
    <w:p w14:paraId="655F0D1F"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30" w:history="1">
        <w:r w:rsidRPr="00F80050">
          <w:rPr>
            <w:rStyle w:val="Hyperlink"/>
            <w:noProof/>
          </w:rPr>
          <w:t>4.2.5.1. Gauss-Kronrod Trapezoidal Rule</w:t>
        </w:r>
        <w:r>
          <w:rPr>
            <w:noProof/>
            <w:webHidden/>
          </w:rPr>
          <w:tab/>
        </w:r>
        <w:r>
          <w:rPr>
            <w:noProof/>
            <w:webHidden/>
          </w:rPr>
          <w:fldChar w:fldCharType="begin"/>
        </w:r>
        <w:r>
          <w:rPr>
            <w:noProof/>
            <w:webHidden/>
          </w:rPr>
          <w:instrText xml:space="preserve"> PAGEREF _Toc416085830 \h </w:instrText>
        </w:r>
        <w:r>
          <w:rPr>
            <w:noProof/>
            <w:webHidden/>
          </w:rPr>
        </w:r>
        <w:r>
          <w:rPr>
            <w:noProof/>
            <w:webHidden/>
          </w:rPr>
          <w:fldChar w:fldCharType="separate"/>
        </w:r>
        <w:r>
          <w:rPr>
            <w:noProof/>
            <w:webHidden/>
          </w:rPr>
          <w:t>152</w:t>
        </w:r>
        <w:r>
          <w:rPr>
            <w:noProof/>
            <w:webHidden/>
          </w:rPr>
          <w:fldChar w:fldCharType="end"/>
        </w:r>
      </w:hyperlink>
    </w:p>
    <w:p w14:paraId="0A873DCD"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31" w:history="1">
        <w:r w:rsidRPr="00F80050">
          <w:rPr>
            <w:rStyle w:val="Hyperlink"/>
            <w:noProof/>
          </w:rPr>
          <w:t>4.2.5.2. Finite Element Integration Rule</w:t>
        </w:r>
        <w:r>
          <w:rPr>
            <w:noProof/>
            <w:webHidden/>
          </w:rPr>
          <w:tab/>
        </w:r>
        <w:r>
          <w:rPr>
            <w:noProof/>
            <w:webHidden/>
          </w:rPr>
          <w:fldChar w:fldCharType="begin"/>
        </w:r>
        <w:r>
          <w:rPr>
            <w:noProof/>
            <w:webHidden/>
          </w:rPr>
          <w:instrText xml:space="preserve"> PAGEREF _Toc416085831 \h </w:instrText>
        </w:r>
        <w:r>
          <w:rPr>
            <w:noProof/>
            <w:webHidden/>
          </w:rPr>
        </w:r>
        <w:r>
          <w:rPr>
            <w:noProof/>
            <w:webHidden/>
          </w:rPr>
          <w:fldChar w:fldCharType="separate"/>
        </w:r>
        <w:r>
          <w:rPr>
            <w:noProof/>
            <w:webHidden/>
          </w:rPr>
          <w:t>153</w:t>
        </w:r>
        <w:r>
          <w:rPr>
            <w:noProof/>
            <w:webHidden/>
          </w:rPr>
          <w:fldChar w:fldCharType="end"/>
        </w:r>
      </w:hyperlink>
    </w:p>
    <w:p w14:paraId="015A854B"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32" w:history="1">
        <w:r w:rsidRPr="00F80050">
          <w:rPr>
            <w:rStyle w:val="Hyperlink"/>
            <w:noProof/>
          </w:rPr>
          <w:t>4.2.5.3. Trapezoidal Rule</w:t>
        </w:r>
        <w:r>
          <w:rPr>
            <w:noProof/>
            <w:webHidden/>
          </w:rPr>
          <w:tab/>
        </w:r>
        <w:r>
          <w:rPr>
            <w:noProof/>
            <w:webHidden/>
          </w:rPr>
          <w:fldChar w:fldCharType="begin"/>
        </w:r>
        <w:r>
          <w:rPr>
            <w:noProof/>
            <w:webHidden/>
          </w:rPr>
          <w:instrText xml:space="preserve"> PAGEREF _Toc416085832 \h </w:instrText>
        </w:r>
        <w:r>
          <w:rPr>
            <w:noProof/>
            <w:webHidden/>
          </w:rPr>
        </w:r>
        <w:r>
          <w:rPr>
            <w:noProof/>
            <w:webHidden/>
          </w:rPr>
          <w:fldChar w:fldCharType="separate"/>
        </w:r>
        <w:r>
          <w:rPr>
            <w:noProof/>
            <w:webHidden/>
          </w:rPr>
          <w:t>154</w:t>
        </w:r>
        <w:r>
          <w:rPr>
            <w:noProof/>
            <w:webHidden/>
          </w:rPr>
          <w:fldChar w:fldCharType="end"/>
        </w:r>
      </w:hyperlink>
    </w:p>
    <w:p w14:paraId="08B83AFB"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833" w:history="1">
        <w:r w:rsidRPr="00F80050">
          <w:rPr>
            <w:rStyle w:val="Hyperlink"/>
            <w:noProof/>
          </w:rPr>
          <w:t>4.3. Viscoelastic Solids</w:t>
        </w:r>
        <w:r>
          <w:rPr>
            <w:noProof/>
            <w:webHidden/>
          </w:rPr>
          <w:tab/>
        </w:r>
        <w:r>
          <w:rPr>
            <w:noProof/>
            <w:webHidden/>
          </w:rPr>
          <w:fldChar w:fldCharType="begin"/>
        </w:r>
        <w:r>
          <w:rPr>
            <w:noProof/>
            <w:webHidden/>
          </w:rPr>
          <w:instrText xml:space="preserve"> PAGEREF _Toc416085833 \h </w:instrText>
        </w:r>
        <w:r>
          <w:rPr>
            <w:noProof/>
            <w:webHidden/>
          </w:rPr>
        </w:r>
        <w:r>
          <w:rPr>
            <w:noProof/>
            <w:webHidden/>
          </w:rPr>
          <w:fldChar w:fldCharType="separate"/>
        </w:r>
        <w:r>
          <w:rPr>
            <w:noProof/>
            <w:webHidden/>
          </w:rPr>
          <w:t>155</w:t>
        </w:r>
        <w:r>
          <w:rPr>
            <w:noProof/>
            <w:webHidden/>
          </w:rPr>
          <w:fldChar w:fldCharType="end"/>
        </w:r>
      </w:hyperlink>
    </w:p>
    <w:p w14:paraId="1EBB7386"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834" w:history="1">
        <w:r w:rsidRPr="00F80050">
          <w:rPr>
            <w:rStyle w:val="Hyperlink"/>
            <w:noProof/>
          </w:rPr>
          <w:t>4.3.1. Uncoupled Viscoelastic Materials</w:t>
        </w:r>
        <w:r>
          <w:rPr>
            <w:noProof/>
            <w:webHidden/>
          </w:rPr>
          <w:tab/>
        </w:r>
        <w:r>
          <w:rPr>
            <w:noProof/>
            <w:webHidden/>
          </w:rPr>
          <w:fldChar w:fldCharType="begin"/>
        </w:r>
        <w:r>
          <w:rPr>
            <w:noProof/>
            <w:webHidden/>
          </w:rPr>
          <w:instrText xml:space="preserve"> PAGEREF _Toc416085834 \h </w:instrText>
        </w:r>
        <w:r>
          <w:rPr>
            <w:noProof/>
            <w:webHidden/>
          </w:rPr>
        </w:r>
        <w:r>
          <w:rPr>
            <w:noProof/>
            <w:webHidden/>
          </w:rPr>
          <w:fldChar w:fldCharType="separate"/>
        </w:r>
        <w:r>
          <w:rPr>
            <w:noProof/>
            <w:webHidden/>
          </w:rPr>
          <w:t>155</w:t>
        </w:r>
        <w:r>
          <w:rPr>
            <w:noProof/>
            <w:webHidden/>
          </w:rPr>
          <w:fldChar w:fldCharType="end"/>
        </w:r>
      </w:hyperlink>
    </w:p>
    <w:p w14:paraId="184B8D79"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835" w:history="1">
        <w:r w:rsidRPr="00F80050">
          <w:rPr>
            <w:rStyle w:val="Hyperlink"/>
            <w:noProof/>
          </w:rPr>
          <w:t>4.3.2. Compressible Viscoelastic Materials</w:t>
        </w:r>
        <w:r>
          <w:rPr>
            <w:noProof/>
            <w:webHidden/>
          </w:rPr>
          <w:tab/>
        </w:r>
        <w:r>
          <w:rPr>
            <w:noProof/>
            <w:webHidden/>
          </w:rPr>
          <w:fldChar w:fldCharType="begin"/>
        </w:r>
        <w:r>
          <w:rPr>
            <w:noProof/>
            <w:webHidden/>
          </w:rPr>
          <w:instrText xml:space="preserve"> PAGEREF _Toc416085835 \h </w:instrText>
        </w:r>
        <w:r>
          <w:rPr>
            <w:noProof/>
            <w:webHidden/>
          </w:rPr>
        </w:r>
        <w:r>
          <w:rPr>
            <w:noProof/>
            <w:webHidden/>
          </w:rPr>
          <w:fldChar w:fldCharType="separate"/>
        </w:r>
        <w:r>
          <w:rPr>
            <w:noProof/>
            <w:webHidden/>
          </w:rPr>
          <w:t>156</w:t>
        </w:r>
        <w:r>
          <w:rPr>
            <w:noProof/>
            <w:webHidden/>
          </w:rPr>
          <w:fldChar w:fldCharType="end"/>
        </w:r>
      </w:hyperlink>
    </w:p>
    <w:p w14:paraId="257F161D"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836" w:history="1">
        <w:r w:rsidRPr="00F80050">
          <w:rPr>
            <w:rStyle w:val="Hyperlink"/>
            <w:noProof/>
          </w:rPr>
          <w:t>4.4. Multigeneration Solids</w:t>
        </w:r>
        <w:r>
          <w:rPr>
            <w:noProof/>
            <w:webHidden/>
          </w:rPr>
          <w:tab/>
        </w:r>
        <w:r>
          <w:rPr>
            <w:noProof/>
            <w:webHidden/>
          </w:rPr>
          <w:fldChar w:fldCharType="begin"/>
        </w:r>
        <w:r>
          <w:rPr>
            <w:noProof/>
            <w:webHidden/>
          </w:rPr>
          <w:instrText xml:space="preserve"> PAGEREF _Toc416085836 \h </w:instrText>
        </w:r>
        <w:r>
          <w:rPr>
            <w:noProof/>
            <w:webHidden/>
          </w:rPr>
        </w:r>
        <w:r>
          <w:rPr>
            <w:noProof/>
            <w:webHidden/>
          </w:rPr>
          <w:fldChar w:fldCharType="separate"/>
        </w:r>
        <w:r>
          <w:rPr>
            <w:noProof/>
            <w:webHidden/>
          </w:rPr>
          <w:t>156</w:t>
        </w:r>
        <w:r>
          <w:rPr>
            <w:noProof/>
            <w:webHidden/>
          </w:rPr>
          <w:fldChar w:fldCharType="end"/>
        </w:r>
      </w:hyperlink>
    </w:p>
    <w:p w14:paraId="17802CBE"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837" w:history="1">
        <w:r w:rsidRPr="00F80050">
          <w:rPr>
            <w:rStyle w:val="Hyperlink"/>
            <w:noProof/>
          </w:rPr>
          <w:t>4.4.1. General Specification of Multigeneration Solids</w:t>
        </w:r>
        <w:r>
          <w:rPr>
            <w:noProof/>
            <w:webHidden/>
          </w:rPr>
          <w:tab/>
        </w:r>
        <w:r>
          <w:rPr>
            <w:noProof/>
            <w:webHidden/>
          </w:rPr>
          <w:fldChar w:fldCharType="begin"/>
        </w:r>
        <w:r>
          <w:rPr>
            <w:noProof/>
            <w:webHidden/>
          </w:rPr>
          <w:instrText xml:space="preserve"> PAGEREF _Toc416085837 \h </w:instrText>
        </w:r>
        <w:r>
          <w:rPr>
            <w:noProof/>
            <w:webHidden/>
          </w:rPr>
        </w:r>
        <w:r>
          <w:rPr>
            <w:noProof/>
            <w:webHidden/>
          </w:rPr>
          <w:fldChar w:fldCharType="separate"/>
        </w:r>
        <w:r>
          <w:rPr>
            <w:noProof/>
            <w:webHidden/>
          </w:rPr>
          <w:t>157</w:t>
        </w:r>
        <w:r>
          <w:rPr>
            <w:noProof/>
            <w:webHidden/>
          </w:rPr>
          <w:fldChar w:fldCharType="end"/>
        </w:r>
      </w:hyperlink>
    </w:p>
    <w:p w14:paraId="2B413AD2"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838" w:history="1">
        <w:r w:rsidRPr="00F80050">
          <w:rPr>
            <w:rStyle w:val="Hyperlink"/>
            <w:noProof/>
          </w:rPr>
          <w:t>4.5. Biphasic Materials</w:t>
        </w:r>
        <w:r>
          <w:rPr>
            <w:noProof/>
            <w:webHidden/>
          </w:rPr>
          <w:tab/>
        </w:r>
        <w:r>
          <w:rPr>
            <w:noProof/>
            <w:webHidden/>
          </w:rPr>
          <w:fldChar w:fldCharType="begin"/>
        </w:r>
        <w:r>
          <w:rPr>
            <w:noProof/>
            <w:webHidden/>
          </w:rPr>
          <w:instrText xml:space="preserve"> PAGEREF _Toc416085838 \h </w:instrText>
        </w:r>
        <w:r>
          <w:rPr>
            <w:noProof/>
            <w:webHidden/>
          </w:rPr>
        </w:r>
        <w:r>
          <w:rPr>
            <w:noProof/>
            <w:webHidden/>
          </w:rPr>
          <w:fldChar w:fldCharType="separate"/>
        </w:r>
        <w:r>
          <w:rPr>
            <w:noProof/>
            <w:webHidden/>
          </w:rPr>
          <w:t>159</w:t>
        </w:r>
        <w:r>
          <w:rPr>
            <w:noProof/>
            <w:webHidden/>
          </w:rPr>
          <w:fldChar w:fldCharType="end"/>
        </w:r>
      </w:hyperlink>
    </w:p>
    <w:p w14:paraId="007A588E"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839" w:history="1">
        <w:r w:rsidRPr="00F80050">
          <w:rPr>
            <w:rStyle w:val="Hyperlink"/>
            <w:noProof/>
          </w:rPr>
          <w:t>4.5.1. General Specification of Biphasic Materials</w:t>
        </w:r>
        <w:r>
          <w:rPr>
            <w:noProof/>
            <w:webHidden/>
          </w:rPr>
          <w:tab/>
        </w:r>
        <w:r>
          <w:rPr>
            <w:noProof/>
            <w:webHidden/>
          </w:rPr>
          <w:fldChar w:fldCharType="begin"/>
        </w:r>
        <w:r>
          <w:rPr>
            <w:noProof/>
            <w:webHidden/>
          </w:rPr>
          <w:instrText xml:space="preserve"> PAGEREF _Toc416085839 \h </w:instrText>
        </w:r>
        <w:r>
          <w:rPr>
            <w:noProof/>
            <w:webHidden/>
          </w:rPr>
        </w:r>
        <w:r>
          <w:rPr>
            <w:noProof/>
            <w:webHidden/>
          </w:rPr>
          <w:fldChar w:fldCharType="separate"/>
        </w:r>
        <w:r>
          <w:rPr>
            <w:noProof/>
            <w:webHidden/>
          </w:rPr>
          <w:t>160</w:t>
        </w:r>
        <w:r>
          <w:rPr>
            <w:noProof/>
            <w:webHidden/>
          </w:rPr>
          <w:fldChar w:fldCharType="end"/>
        </w:r>
      </w:hyperlink>
    </w:p>
    <w:p w14:paraId="70A3FBA3"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840" w:history="1">
        <w:r w:rsidRPr="00F80050">
          <w:rPr>
            <w:rStyle w:val="Hyperlink"/>
            <w:noProof/>
          </w:rPr>
          <w:t>4.5.2. Permeability Materials</w:t>
        </w:r>
        <w:r>
          <w:rPr>
            <w:noProof/>
            <w:webHidden/>
          </w:rPr>
          <w:tab/>
        </w:r>
        <w:r>
          <w:rPr>
            <w:noProof/>
            <w:webHidden/>
          </w:rPr>
          <w:fldChar w:fldCharType="begin"/>
        </w:r>
        <w:r>
          <w:rPr>
            <w:noProof/>
            <w:webHidden/>
          </w:rPr>
          <w:instrText xml:space="preserve"> PAGEREF _Toc416085840 \h </w:instrText>
        </w:r>
        <w:r>
          <w:rPr>
            <w:noProof/>
            <w:webHidden/>
          </w:rPr>
        </w:r>
        <w:r>
          <w:rPr>
            <w:noProof/>
            <w:webHidden/>
          </w:rPr>
          <w:fldChar w:fldCharType="separate"/>
        </w:r>
        <w:r>
          <w:rPr>
            <w:noProof/>
            <w:webHidden/>
          </w:rPr>
          <w:t>161</w:t>
        </w:r>
        <w:r>
          <w:rPr>
            <w:noProof/>
            <w:webHidden/>
          </w:rPr>
          <w:fldChar w:fldCharType="end"/>
        </w:r>
      </w:hyperlink>
    </w:p>
    <w:p w14:paraId="5DF99FAD"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41" w:history="1">
        <w:r w:rsidRPr="00F80050">
          <w:rPr>
            <w:rStyle w:val="Hyperlink"/>
            <w:noProof/>
          </w:rPr>
          <w:t>4.5.2.1. Constant Isotropic Permeability</w:t>
        </w:r>
        <w:r>
          <w:rPr>
            <w:noProof/>
            <w:webHidden/>
          </w:rPr>
          <w:tab/>
        </w:r>
        <w:r>
          <w:rPr>
            <w:noProof/>
            <w:webHidden/>
          </w:rPr>
          <w:fldChar w:fldCharType="begin"/>
        </w:r>
        <w:r>
          <w:rPr>
            <w:noProof/>
            <w:webHidden/>
          </w:rPr>
          <w:instrText xml:space="preserve"> PAGEREF _Toc416085841 \h </w:instrText>
        </w:r>
        <w:r>
          <w:rPr>
            <w:noProof/>
            <w:webHidden/>
          </w:rPr>
        </w:r>
        <w:r>
          <w:rPr>
            <w:noProof/>
            <w:webHidden/>
          </w:rPr>
          <w:fldChar w:fldCharType="separate"/>
        </w:r>
        <w:r>
          <w:rPr>
            <w:noProof/>
            <w:webHidden/>
          </w:rPr>
          <w:t>162</w:t>
        </w:r>
        <w:r>
          <w:rPr>
            <w:noProof/>
            <w:webHidden/>
          </w:rPr>
          <w:fldChar w:fldCharType="end"/>
        </w:r>
      </w:hyperlink>
    </w:p>
    <w:p w14:paraId="4C6F9C6B"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42" w:history="1">
        <w:r w:rsidRPr="00F80050">
          <w:rPr>
            <w:rStyle w:val="Hyperlink"/>
            <w:noProof/>
          </w:rPr>
          <w:t>4.5.2.2. Holmes-Mow</w:t>
        </w:r>
        <w:r>
          <w:rPr>
            <w:noProof/>
            <w:webHidden/>
          </w:rPr>
          <w:tab/>
        </w:r>
        <w:r>
          <w:rPr>
            <w:noProof/>
            <w:webHidden/>
          </w:rPr>
          <w:fldChar w:fldCharType="begin"/>
        </w:r>
        <w:r>
          <w:rPr>
            <w:noProof/>
            <w:webHidden/>
          </w:rPr>
          <w:instrText xml:space="preserve"> PAGEREF _Toc416085842 \h </w:instrText>
        </w:r>
        <w:r>
          <w:rPr>
            <w:noProof/>
            <w:webHidden/>
          </w:rPr>
        </w:r>
        <w:r>
          <w:rPr>
            <w:noProof/>
            <w:webHidden/>
          </w:rPr>
          <w:fldChar w:fldCharType="separate"/>
        </w:r>
        <w:r>
          <w:rPr>
            <w:noProof/>
            <w:webHidden/>
          </w:rPr>
          <w:t>163</w:t>
        </w:r>
        <w:r>
          <w:rPr>
            <w:noProof/>
            <w:webHidden/>
          </w:rPr>
          <w:fldChar w:fldCharType="end"/>
        </w:r>
      </w:hyperlink>
    </w:p>
    <w:p w14:paraId="70D09646"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43" w:history="1">
        <w:r w:rsidRPr="00F80050">
          <w:rPr>
            <w:rStyle w:val="Hyperlink"/>
            <w:noProof/>
          </w:rPr>
          <w:t>4.5.2.3. Referentially Isotropic Permeability</w:t>
        </w:r>
        <w:r>
          <w:rPr>
            <w:noProof/>
            <w:webHidden/>
          </w:rPr>
          <w:tab/>
        </w:r>
        <w:r>
          <w:rPr>
            <w:noProof/>
            <w:webHidden/>
          </w:rPr>
          <w:fldChar w:fldCharType="begin"/>
        </w:r>
        <w:r>
          <w:rPr>
            <w:noProof/>
            <w:webHidden/>
          </w:rPr>
          <w:instrText xml:space="preserve"> PAGEREF _Toc416085843 \h </w:instrText>
        </w:r>
        <w:r>
          <w:rPr>
            <w:noProof/>
            <w:webHidden/>
          </w:rPr>
        </w:r>
        <w:r>
          <w:rPr>
            <w:noProof/>
            <w:webHidden/>
          </w:rPr>
          <w:fldChar w:fldCharType="separate"/>
        </w:r>
        <w:r>
          <w:rPr>
            <w:noProof/>
            <w:webHidden/>
          </w:rPr>
          <w:t>164</w:t>
        </w:r>
        <w:r>
          <w:rPr>
            <w:noProof/>
            <w:webHidden/>
          </w:rPr>
          <w:fldChar w:fldCharType="end"/>
        </w:r>
      </w:hyperlink>
    </w:p>
    <w:p w14:paraId="0D2200BB"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44" w:history="1">
        <w:r w:rsidRPr="00F80050">
          <w:rPr>
            <w:rStyle w:val="Hyperlink"/>
            <w:noProof/>
          </w:rPr>
          <w:t>4.5.2.4. Referentially Orthotropic Permeability</w:t>
        </w:r>
        <w:r>
          <w:rPr>
            <w:noProof/>
            <w:webHidden/>
          </w:rPr>
          <w:tab/>
        </w:r>
        <w:r>
          <w:rPr>
            <w:noProof/>
            <w:webHidden/>
          </w:rPr>
          <w:fldChar w:fldCharType="begin"/>
        </w:r>
        <w:r>
          <w:rPr>
            <w:noProof/>
            <w:webHidden/>
          </w:rPr>
          <w:instrText xml:space="preserve"> PAGEREF _Toc416085844 \h </w:instrText>
        </w:r>
        <w:r>
          <w:rPr>
            <w:noProof/>
            <w:webHidden/>
          </w:rPr>
        </w:r>
        <w:r>
          <w:rPr>
            <w:noProof/>
            <w:webHidden/>
          </w:rPr>
          <w:fldChar w:fldCharType="separate"/>
        </w:r>
        <w:r>
          <w:rPr>
            <w:noProof/>
            <w:webHidden/>
          </w:rPr>
          <w:t>165</w:t>
        </w:r>
        <w:r>
          <w:rPr>
            <w:noProof/>
            <w:webHidden/>
          </w:rPr>
          <w:fldChar w:fldCharType="end"/>
        </w:r>
      </w:hyperlink>
    </w:p>
    <w:p w14:paraId="6C82BECD"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45" w:history="1">
        <w:r w:rsidRPr="00F80050">
          <w:rPr>
            <w:rStyle w:val="Hyperlink"/>
            <w:noProof/>
          </w:rPr>
          <w:t>4.5.2.5. Referentially Transversely Isotropic Permeability</w:t>
        </w:r>
        <w:r>
          <w:rPr>
            <w:noProof/>
            <w:webHidden/>
          </w:rPr>
          <w:tab/>
        </w:r>
        <w:r>
          <w:rPr>
            <w:noProof/>
            <w:webHidden/>
          </w:rPr>
          <w:fldChar w:fldCharType="begin"/>
        </w:r>
        <w:r>
          <w:rPr>
            <w:noProof/>
            <w:webHidden/>
          </w:rPr>
          <w:instrText xml:space="preserve"> PAGEREF _Toc416085845 \h </w:instrText>
        </w:r>
        <w:r>
          <w:rPr>
            <w:noProof/>
            <w:webHidden/>
          </w:rPr>
        </w:r>
        <w:r>
          <w:rPr>
            <w:noProof/>
            <w:webHidden/>
          </w:rPr>
          <w:fldChar w:fldCharType="separate"/>
        </w:r>
        <w:r>
          <w:rPr>
            <w:noProof/>
            <w:webHidden/>
          </w:rPr>
          <w:t>167</w:t>
        </w:r>
        <w:r>
          <w:rPr>
            <w:noProof/>
            <w:webHidden/>
          </w:rPr>
          <w:fldChar w:fldCharType="end"/>
        </w:r>
      </w:hyperlink>
    </w:p>
    <w:p w14:paraId="6EDEB981"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846" w:history="1">
        <w:r w:rsidRPr="00F80050">
          <w:rPr>
            <w:rStyle w:val="Hyperlink"/>
            <w:noProof/>
          </w:rPr>
          <w:t>4.5.3. Fluid Supply Materials</w:t>
        </w:r>
        <w:r>
          <w:rPr>
            <w:noProof/>
            <w:webHidden/>
          </w:rPr>
          <w:tab/>
        </w:r>
        <w:r>
          <w:rPr>
            <w:noProof/>
            <w:webHidden/>
          </w:rPr>
          <w:fldChar w:fldCharType="begin"/>
        </w:r>
        <w:r>
          <w:rPr>
            <w:noProof/>
            <w:webHidden/>
          </w:rPr>
          <w:instrText xml:space="preserve"> PAGEREF _Toc416085846 \h </w:instrText>
        </w:r>
        <w:r>
          <w:rPr>
            <w:noProof/>
            <w:webHidden/>
          </w:rPr>
        </w:r>
        <w:r>
          <w:rPr>
            <w:noProof/>
            <w:webHidden/>
          </w:rPr>
          <w:fldChar w:fldCharType="separate"/>
        </w:r>
        <w:r>
          <w:rPr>
            <w:noProof/>
            <w:webHidden/>
          </w:rPr>
          <w:t>169</w:t>
        </w:r>
        <w:r>
          <w:rPr>
            <w:noProof/>
            <w:webHidden/>
          </w:rPr>
          <w:fldChar w:fldCharType="end"/>
        </w:r>
      </w:hyperlink>
    </w:p>
    <w:p w14:paraId="717F6D97"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47" w:history="1">
        <w:r w:rsidRPr="00F80050">
          <w:rPr>
            <w:rStyle w:val="Hyperlink"/>
            <w:noProof/>
          </w:rPr>
          <w:t>4.5.3.1. Starling Equation</w:t>
        </w:r>
        <w:r>
          <w:rPr>
            <w:noProof/>
            <w:webHidden/>
          </w:rPr>
          <w:tab/>
        </w:r>
        <w:r>
          <w:rPr>
            <w:noProof/>
            <w:webHidden/>
          </w:rPr>
          <w:fldChar w:fldCharType="begin"/>
        </w:r>
        <w:r>
          <w:rPr>
            <w:noProof/>
            <w:webHidden/>
          </w:rPr>
          <w:instrText xml:space="preserve"> PAGEREF _Toc416085847 \h </w:instrText>
        </w:r>
        <w:r>
          <w:rPr>
            <w:noProof/>
            <w:webHidden/>
          </w:rPr>
        </w:r>
        <w:r>
          <w:rPr>
            <w:noProof/>
            <w:webHidden/>
          </w:rPr>
          <w:fldChar w:fldCharType="separate"/>
        </w:r>
        <w:r>
          <w:rPr>
            <w:noProof/>
            <w:webHidden/>
          </w:rPr>
          <w:t>170</w:t>
        </w:r>
        <w:r>
          <w:rPr>
            <w:noProof/>
            <w:webHidden/>
          </w:rPr>
          <w:fldChar w:fldCharType="end"/>
        </w:r>
      </w:hyperlink>
    </w:p>
    <w:p w14:paraId="409C3111"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848" w:history="1">
        <w:r w:rsidRPr="00F80050">
          <w:rPr>
            <w:rStyle w:val="Hyperlink"/>
            <w:noProof/>
          </w:rPr>
          <w:t>4.6. Biphasic-Solute Materials</w:t>
        </w:r>
        <w:r>
          <w:rPr>
            <w:noProof/>
            <w:webHidden/>
          </w:rPr>
          <w:tab/>
        </w:r>
        <w:r>
          <w:rPr>
            <w:noProof/>
            <w:webHidden/>
          </w:rPr>
          <w:fldChar w:fldCharType="begin"/>
        </w:r>
        <w:r>
          <w:rPr>
            <w:noProof/>
            <w:webHidden/>
          </w:rPr>
          <w:instrText xml:space="preserve"> PAGEREF _Toc416085848 \h </w:instrText>
        </w:r>
        <w:r>
          <w:rPr>
            <w:noProof/>
            <w:webHidden/>
          </w:rPr>
        </w:r>
        <w:r>
          <w:rPr>
            <w:noProof/>
            <w:webHidden/>
          </w:rPr>
          <w:fldChar w:fldCharType="separate"/>
        </w:r>
        <w:r>
          <w:rPr>
            <w:noProof/>
            <w:webHidden/>
          </w:rPr>
          <w:t>171</w:t>
        </w:r>
        <w:r>
          <w:rPr>
            <w:noProof/>
            <w:webHidden/>
          </w:rPr>
          <w:fldChar w:fldCharType="end"/>
        </w:r>
      </w:hyperlink>
    </w:p>
    <w:p w14:paraId="431332B7"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849" w:history="1">
        <w:r w:rsidRPr="00F80050">
          <w:rPr>
            <w:rStyle w:val="Hyperlink"/>
            <w:noProof/>
          </w:rPr>
          <w:t>4.6.1. Guidelines for Biphasic-Solute Analyses</w:t>
        </w:r>
        <w:r>
          <w:rPr>
            <w:noProof/>
            <w:webHidden/>
          </w:rPr>
          <w:tab/>
        </w:r>
        <w:r>
          <w:rPr>
            <w:noProof/>
            <w:webHidden/>
          </w:rPr>
          <w:fldChar w:fldCharType="begin"/>
        </w:r>
        <w:r>
          <w:rPr>
            <w:noProof/>
            <w:webHidden/>
          </w:rPr>
          <w:instrText xml:space="preserve"> PAGEREF _Toc416085849 \h </w:instrText>
        </w:r>
        <w:r>
          <w:rPr>
            <w:noProof/>
            <w:webHidden/>
          </w:rPr>
        </w:r>
        <w:r>
          <w:rPr>
            <w:noProof/>
            <w:webHidden/>
          </w:rPr>
          <w:fldChar w:fldCharType="separate"/>
        </w:r>
        <w:r>
          <w:rPr>
            <w:noProof/>
            <w:webHidden/>
          </w:rPr>
          <w:t>173</w:t>
        </w:r>
        <w:r>
          <w:rPr>
            <w:noProof/>
            <w:webHidden/>
          </w:rPr>
          <w:fldChar w:fldCharType="end"/>
        </w:r>
      </w:hyperlink>
    </w:p>
    <w:p w14:paraId="528D72A4"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50" w:history="1">
        <w:r w:rsidRPr="00F80050">
          <w:rPr>
            <w:rStyle w:val="Hyperlink"/>
            <w:noProof/>
          </w:rPr>
          <w:t>4.6.1.1. Prescribed Boundary Conditions</w:t>
        </w:r>
        <w:r>
          <w:rPr>
            <w:noProof/>
            <w:webHidden/>
          </w:rPr>
          <w:tab/>
        </w:r>
        <w:r>
          <w:rPr>
            <w:noProof/>
            <w:webHidden/>
          </w:rPr>
          <w:fldChar w:fldCharType="begin"/>
        </w:r>
        <w:r>
          <w:rPr>
            <w:noProof/>
            <w:webHidden/>
          </w:rPr>
          <w:instrText xml:space="preserve"> PAGEREF _Toc416085850 \h </w:instrText>
        </w:r>
        <w:r>
          <w:rPr>
            <w:noProof/>
            <w:webHidden/>
          </w:rPr>
        </w:r>
        <w:r>
          <w:rPr>
            <w:noProof/>
            <w:webHidden/>
          </w:rPr>
          <w:fldChar w:fldCharType="separate"/>
        </w:r>
        <w:r>
          <w:rPr>
            <w:noProof/>
            <w:webHidden/>
          </w:rPr>
          <w:t>173</w:t>
        </w:r>
        <w:r>
          <w:rPr>
            <w:noProof/>
            <w:webHidden/>
          </w:rPr>
          <w:fldChar w:fldCharType="end"/>
        </w:r>
      </w:hyperlink>
    </w:p>
    <w:p w14:paraId="1773E774"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51" w:history="1">
        <w:r w:rsidRPr="00F80050">
          <w:rPr>
            <w:rStyle w:val="Hyperlink"/>
            <w:noProof/>
          </w:rPr>
          <w:t>4.6.1.2. Prescribed Initial Conditions</w:t>
        </w:r>
        <w:r>
          <w:rPr>
            <w:noProof/>
            <w:webHidden/>
          </w:rPr>
          <w:tab/>
        </w:r>
        <w:r>
          <w:rPr>
            <w:noProof/>
            <w:webHidden/>
          </w:rPr>
          <w:fldChar w:fldCharType="begin"/>
        </w:r>
        <w:r>
          <w:rPr>
            <w:noProof/>
            <w:webHidden/>
          </w:rPr>
          <w:instrText xml:space="preserve"> PAGEREF _Toc416085851 \h </w:instrText>
        </w:r>
        <w:r>
          <w:rPr>
            <w:noProof/>
            <w:webHidden/>
          </w:rPr>
        </w:r>
        <w:r>
          <w:rPr>
            <w:noProof/>
            <w:webHidden/>
          </w:rPr>
          <w:fldChar w:fldCharType="separate"/>
        </w:r>
        <w:r>
          <w:rPr>
            <w:noProof/>
            <w:webHidden/>
          </w:rPr>
          <w:t>173</w:t>
        </w:r>
        <w:r>
          <w:rPr>
            <w:noProof/>
            <w:webHidden/>
          </w:rPr>
          <w:fldChar w:fldCharType="end"/>
        </w:r>
      </w:hyperlink>
    </w:p>
    <w:p w14:paraId="548319DE"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852" w:history="1">
        <w:r w:rsidRPr="00F80050">
          <w:rPr>
            <w:rStyle w:val="Hyperlink"/>
            <w:noProof/>
          </w:rPr>
          <w:t>4.6.2. General Specification of Biphasic-Solute Materials</w:t>
        </w:r>
        <w:r>
          <w:rPr>
            <w:noProof/>
            <w:webHidden/>
          </w:rPr>
          <w:tab/>
        </w:r>
        <w:r>
          <w:rPr>
            <w:noProof/>
            <w:webHidden/>
          </w:rPr>
          <w:fldChar w:fldCharType="begin"/>
        </w:r>
        <w:r>
          <w:rPr>
            <w:noProof/>
            <w:webHidden/>
          </w:rPr>
          <w:instrText xml:space="preserve"> PAGEREF _Toc416085852 \h </w:instrText>
        </w:r>
        <w:r>
          <w:rPr>
            <w:noProof/>
            <w:webHidden/>
          </w:rPr>
        </w:r>
        <w:r>
          <w:rPr>
            <w:noProof/>
            <w:webHidden/>
          </w:rPr>
          <w:fldChar w:fldCharType="separate"/>
        </w:r>
        <w:r>
          <w:rPr>
            <w:noProof/>
            <w:webHidden/>
          </w:rPr>
          <w:t>174</w:t>
        </w:r>
        <w:r>
          <w:rPr>
            <w:noProof/>
            <w:webHidden/>
          </w:rPr>
          <w:fldChar w:fldCharType="end"/>
        </w:r>
      </w:hyperlink>
    </w:p>
    <w:p w14:paraId="4484337D"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853" w:history="1">
        <w:r w:rsidRPr="00F80050">
          <w:rPr>
            <w:rStyle w:val="Hyperlink"/>
            <w:noProof/>
          </w:rPr>
          <w:t>4.6.3. Diffusivity Materials</w:t>
        </w:r>
        <w:r>
          <w:rPr>
            <w:noProof/>
            <w:webHidden/>
          </w:rPr>
          <w:tab/>
        </w:r>
        <w:r>
          <w:rPr>
            <w:noProof/>
            <w:webHidden/>
          </w:rPr>
          <w:fldChar w:fldCharType="begin"/>
        </w:r>
        <w:r>
          <w:rPr>
            <w:noProof/>
            <w:webHidden/>
          </w:rPr>
          <w:instrText xml:space="preserve"> PAGEREF _Toc416085853 \h </w:instrText>
        </w:r>
        <w:r>
          <w:rPr>
            <w:noProof/>
            <w:webHidden/>
          </w:rPr>
        </w:r>
        <w:r>
          <w:rPr>
            <w:noProof/>
            <w:webHidden/>
          </w:rPr>
          <w:fldChar w:fldCharType="separate"/>
        </w:r>
        <w:r>
          <w:rPr>
            <w:noProof/>
            <w:webHidden/>
          </w:rPr>
          <w:t>176</w:t>
        </w:r>
        <w:r>
          <w:rPr>
            <w:noProof/>
            <w:webHidden/>
          </w:rPr>
          <w:fldChar w:fldCharType="end"/>
        </w:r>
      </w:hyperlink>
    </w:p>
    <w:p w14:paraId="1EB81416"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54" w:history="1">
        <w:r w:rsidRPr="00F80050">
          <w:rPr>
            <w:rStyle w:val="Hyperlink"/>
            <w:noProof/>
          </w:rPr>
          <w:t>4.6.3.1. Constant Isotropic Diffusivity</w:t>
        </w:r>
        <w:r>
          <w:rPr>
            <w:noProof/>
            <w:webHidden/>
          </w:rPr>
          <w:tab/>
        </w:r>
        <w:r>
          <w:rPr>
            <w:noProof/>
            <w:webHidden/>
          </w:rPr>
          <w:fldChar w:fldCharType="begin"/>
        </w:r>
        <w:r>
          <w:rPr>
            <w:noProof/>
            <w:webHidden/>
          </w:rPr>
          <w:instrText xml:space="preserve"> PAGEREF _Toc416085854 \h </w:instrText>
        </w:r>
        <w:r>
          <w:rPr>
            <w:noProof/>
            <w:webHidden/>
          </w:rPr>
        </w:r>
        <w:r>
          <w:rPr>
            <w:noProof/>
            <w:webHidden/>
          </w:rPr>
          <w:fldChar w:fldCharType="separate"/>
        </w:r>
        <w:r>
          <w:rPr>
            <w:noProof/>
            <w:webHidden/>
          </w:rPr>
          <w:t>176</w:t>
        </w:r>
        <w:r>
          <w:rPr>
            <w:noProof/>
            <w:webHidden/>
          </w:rPr>
          <w:fldChar w:fldCharType="end"/>
        </w:r>
      </w:hyperlink>
    </w:p>
    <w:p w14:paraId="16E74305"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55" w:history="1">
        <w:r w:rsidRPr="00F80050">
          <w:rPr>
            <w:rStyle w:val="Hyperlink"/>
            <w:noProof/>
          </w:rPr>
          <w:t>4.6.3.2. Constant Orthotropic Diffusivity</w:t>
        </w:r>
        <w:r>
          <w:rPr>
            <w:noProof/>
            <w:webHidden/>
          </w:rPr>
          <w:tab/>
        </w:r>
        <w:r>
          <w:rPr>
            <w:noProof/>
            <w:webHidden/>
          </w:rPr>
          <w:fldChar w:fldCharType="begin"/>
        </w:r>
        <w:r>
          <w:rPr>
            <w:noProof/>
            <w:webHidden/>
          </w:rPr>
          <w:instrText xml:space="preserve"> PAGEREF _Toc416085855 \h </w:instrText>
        </w:r>
        <w:r>
          <w:rPr>
            <w:noProof/>
            <w:webHidden/>
          </w:rPr>
        </w:r>
        <w:r>
          <w:rPr>
            <w:noProof/>
            <w:webHidden/>
          </w:rPr>
          <w:fldChar w:fldCharType="separate"/>
        </w:r>
        <w:r>
          <w:rPr>
            <w:noProof/>
            <w:webHidden/>
          </w:rPr>
          <w:t>177</w:t>
        </w:r>
        <w:r>
          <w:rPr>
            <w:noProof/>
            <w:webHidden/>
          </w:rPr>
          <w:fldChar w:fldCharType="end"/>
        </w:r>
      </w:hyperlink>
    </w:p>
    <w:p w14:paraId="4102E50B"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56" w:history="1">
        <w:r w:rsidRPr="00F80050">
          <w:rPr>
            <w:rStyle w:val="Hyperlink"/>
            <w:noProof/>
          </w:rPr>
          <w:t>4.6.3.3. Referentially Isotropic Diffusivity</w:t>
        </w:r>
        <w:r>
          <w:rPr>
            <w:noProof/>
            <w:webHidden/>
          </w:rPr>
          <w:tab/>
        </w:r>
        <w:r>
          <w:rPr>
            <w:noProof/>
            <w:webHidden/>
          </w:rPr>
          <w:fldChar w:fldCharType="begin"/>
        </w:r>
        <w:r>
          <w:rPr>
            <w:noProof/>
            <w:webHidden/>
          </w:rPr>
          <w:instrText xml:space="preserve"> PAGEREF _Toc416085856 \h </w:instrText>
        </w:r>
        <w:r>
          <w:rPr>
            <w:noProof/>
            <w:webHidden/>
          </w:rPr>
        </w:r>
        <w:r>
          <w:rPr>
            <w:noProof/>
            <w:webHidden/>
          </w:rPr>
          <w:fldChar w:fldCharType="separate"/>
        </w:r>
        <w:r>
          <w:rPr>
            <w:noProof/>
            <w:webHidden/>
          </w:rPr>
          <w:t>178</w:t>
        </w:r>
        <w:r>
          <w:rPr>
            <w:noProof/>
            <w:webHidden/>
          </w:rPr>
          <w:fldChar w:fldCharType="end"/>
        </w:r>
      </w:hyperlink>
    </w:p>
    <w:p w14:paraId="2719A2C0"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57" w:history="1">
        <w:r w:rsidRPr="00F80050">
          <w:rPr>
            <w:rStyle w:val="Hyperlink"/>
            <w:noProof/>
          </w:rPr>
          <w:t>4.6.3.4. Referentially Orthotropic Diffusivity</w:t>
        </w:r>
        <w:r>
          <w:rPr>
            <w:noProof/>
            <w:webHidden/>
          </w:rPr>
          <w:tab/>
        </w:r>
        <w:r>
          <w:rPr>
            <w:noProof/>
            <w:webHidden/>
          </w:rPr>
          <w:fldChar w:fldCharType="begin"/>
        </w:r>
        <w:r>
          <w:rPr>
            <w:noProof/>
            <w:webHidden/>
          </w:rPr>
          <w:instrText xml:space="preserve"> PAGEREF _Toc416085857 \h </w:instrText>
        </w:r>
        <w:r>
          <w:rPr>
            <w:noProof/>
            <w:webHidden/>
          </w:rPr>
        </w:r>
        <w:r>
          <w:rPr>
            <w:noProof/>
            <w:webHidden/>
          </w:rPr>
          <w:fldChar w:fldCharType="separate"/>
        </w:r>
        <w:r>
          <w:rPr>
            <w:noProof/>
            <w:webHidden/>
          </w:rPr>
          <w:t>179</w:t>
        </w:r>
        <w:r>
          <w:rPr>
            <w:noProof/>
            <w:webHidden/>
          </w:rPr>
          <w:fldChar w:fldCharType="end"/>
        </w:r>
      </w:hyperlink>
    </w:p>
    <w:p w14:paraId="1D856BBB"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58" w:history="1">
        <w:r w:rsidRPr="00F80050">
          <w:rPr>
            <w:rStyle w:val="Hyperlink"/>
            <w:noProof/>
          </w:rPr>
          <w:t>4.6.3.5. Albro Isotropic Diffusivity</w:t>
        </w:r>
        <w:r>
          <w:rPr>
            <w:noProof/>
            <w:webHidden/>
          </w:rPr>
          <w:tab/>
        </w:r>
        <w:r>
          <w:rPr>
            <w:noProof/>
            <w:webHidden/>
          </w:rPr>
          <w:fldChar w:fldCharType="begin"/>
        </w:r>
        <w:r>
          <w:rPr>
            <w:noProof/>
            <w:webHidden/>
          </w:rPr>
          <w:instrText xml:space="preserve"> PAGEREF _Toc416085858 \h </w:instrText>
        </w:r>
        <w:r>
          <w:rPr>
            <w:noProof/>
            <w:webHidden/>
          </w:rPr>
        </w:r>
        <w:r>
          <w:rPr>
            <w:noProof/>
            <w:webHidden/>
          </w:rPr>
          <w:fldChar w:fldCharType="separate"/>
        </w:r>
        <w:r>
          <w:rPr>
            <w:noProof/>
            <w:webHidden/>
          </w:rPr>
          <w:t>181</w:t>
        </w:r>
        <w:r>
          <w:rPr>
            <w:noProof/>
            <w:webHidden/>
          </w:rPr>
          <w:fldChar w:fldCharType="end"/>
        </w:r>
      </w:hyperlink>
    </w:p>
    <w:p w14:paraId="22829F74"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859" w:history="1">
        <w:r w:rsidRPr="00F80050">
          <w:rPr>
            <w:rStyle w:val="Hyperlink"/>
            <w:noProof/>
          </w:rPr>
          <w:t>4.6.4. Solubility Materials</w:t>
        </w:r>
        <w:r>
          <w:rPr>
            <w:noProof/>
            <w:webHidden/>
          </w:rPr>
          <w:tab/>
        </w:r>
        <w:r>
          <w:rPr>
            <w:noProof/>
            <w:webHidden/>
          </w:rPr>
          <w:fldChar w:fldCharType="begin"/>
        </w:r>
        <w:r>
          <w:rPr>
            <w:noProof/>
            <w:webHidden/>
          </w:rPr>
          <w:instrText xml:space="preserve"> PAGEREF _Toc416085859 \h </w:instrText>
        </w:r>
        <w:r>
          <w:rPr>
            <w:noProof/>
            <w:webHidden/>
          </w:rPr>
        </w:r>
        <w:r>
          <w:rPr>
            <w:noProof/>
            <w:webHidden/>
          </w:rPr>
          <w:fldChar w:fldCharType="separate"/>
        </w:r>
        <w:r>
          <w:rPr>
            <w:noProof/>
            <w:webHidden/>
          </w:rPr>
          <w:t>182</w:t>
        </w:r>
        <w:r>
          <w:rPr>
            <w:noProof/>
            <w:webHidden/>
          </w:rPr>
          <w:fldChar w:fldCharType="end"/>
        </w:r>
      </w:hyperlink>
    </w:p>
    <w:p w14:paraId="082BF9AA"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60" w:history="1">
        <w:r w:rsidRPr="00F80050">
          <w:rPr>
            <w:rStyle w:val="Hyperlink"/>
            <w:noProof/>
          </w:rPr>
          <w:t>4.6.4.1. Constant Solubility</w:t>
        </w:r>
        <w:r>
          <w:rPr>
            <w:noProof/>
            <w:webHidden/>
          </w:rPr>
          <w:tab/>
        </w:r>
        <w:r>
          <w:rPr>
            <w:noProof/>
            <w:webHidden/>
          </w:rPr>
          <w:fldChar w:fldCharType="begin"/>
        </w:r>
        <w:r>
          <w:rPr>
            <w:noProof/>
            <w:webHidden/>
          </w:rPr>
          <w:instrText xml:space="preserve"> PAGEREF _Toc416085860 \h </w:instrText>
        </w:r>
        <w:r>
          <w:rPr>
            <w:noProof/>
            <w:webHidden/>
          </w:rPr>
        </w:r>
        <w:r>
          <w:rPr>
            <w:noProof/>
            <w:webHidden/>
          </w:rPr>
          <w:fldChar w:fldCharType="separate"/>
        </w:r>
        <w:r>
          <w:rPr>
            <w:noProof/>
            <w:webHidden/>
          </w:rPr>
          <w:t>182</w:t>
        </w:r>
        <w:r>
          <w:rPr>
            <w:noProof/>
            <w:webHidden/>
          </w:rPr>
          <w:fldChar w:fldCharType="end"/>
        </w:r>
      </w:hyperlink>
    </w:p>
    <w:p w14:paraId="1A159E0A"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861" w:history="1">
        <w:r w:rsidRPr="00F80050">
          <w:rPr>
            <w:rStyle w:val="Hyperlink"/>
            <w:noProof/>
          </w:rPr>
          <w:t>4.6.5. Osmotic Coefficient Materials</w:t>
        </w:r>
        <w:r>
          <w:rPr>
            <w:noProof/>
            <w:webHidden/>
          </w:rPr>
          <w:tab/>
        </w:r>
        <w:r>
          <w:rPr>
            <w:noProof/>
            <w:webHidden/>
          </w:rPr>
          <w:fldChar w:fldCharType="begin"/>
        </w:r>
        <w:r>
          <w:rPr>
            <w:noProof/>
            <w:webHidden/>
          </w:rPr>
          <w:instrText xml:space="preserve"> PAGEREF _Toc416085861 \h </w:instrText>
        </w:r>
        <w:r>
          <w:rPr>
            <w:noProof/>
            <w:webHidden/>
          </w:rPr>
        </w:r>
        <w:r>
          <w:rPr>
            <w:noProof/>
            <w:webHidden/>
          </w:rPr>
          <w:fldChar w:fldCharType="separate"/>
        </w:r>
        <w:r>
          <w:rPr>
            <w:noProof/>
            <w:webHidden/>
          </w:rPr>
          <w:t>183</w:t>
        </w:r>
        <w:r>
          <w:rPr>
            <w:noProof/>
            <w:webHidden/>
          </w:rPr>
          <w:fldChar w:fldCharType="end"/>
        </w:r>
      </w:hyperlink>
    </w:p>
    <w:p w14:paraId="4A5CB0B6"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62" w:history="1">
        <w:r w:rsidRPr="00F80050">
          <w:rPr>
            <w:rStyle w:val="Hyperlink"/>
            <w:noProof/>
          </w:rPr>
          <w:t>4.6.5.1. Constant Osmotic Coefficient</w:t>
        </w:r>
        <w:r>
          <w:rPr>
            <w:noProof/>
            <w:webHidden/>
          </w:rPr>
          <w:tab/>
        </w:r>
        <w:r>
          <w:rPr>
            <w:noProof/>
            <w:webHidden/>
          </w:rPr>
          <w:fldChar w:fldCharType="begin"/>
        </w:r>
        <w:r>
          <w:rPr>
            <w:noProof/>
            <w:webHidden/>
          </w:rPr>
          <w:instrText xml:space="preserve"> PAGEREF _Toc416085862 \h </w:instrText>
        </w:r>
        <w:r>
          <w:rPr>
            <w:noProof/>
            <w:webHidden/>
          </w:rPr>
        </w:r>
        <w:r>
          <w:rPr>
            <w:noProof/>
            <w:webHidden/>
          </w:rPr>
          <w:fldChar w:fldCharType="separate"/>
        </w:r>
        <w:r>
          <w:rPr>
            <w:noProof/>
            <w:webHidden/>
          </w:rPr>
          <w:t>183</w:t>
        </w:r>
        <w:r>
          <w:rPr>
            <w:noProof/>
            <w:webHidden/>
          </w:rPr>
          <w:fldChar w:fldCharType="end"/>
        </w:r>
      </w:hyperlink>
    </w:p>
    <w:p w14:paraId="60F4101B"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863" w:history="1">
        <w:r w:rsidRPr="00F80050">
          <w:rPr>
            <w:rStyle w:val="Hyperlink"/>
            <w:noProof/>
          </w:rPr>
          <w:t>4.7. Triphasic and Multiphasic Materials</w:t>
        </w:r>
        <w:r>
          <w:rPr>
            <w:noProof/>
            <w:webHidden/>
          </w:rPr>
          <w:tab/>
        </w:r>
        <w:r>
          <w:rPr>
            <w:noProof/>
            <w:webHidden/>
          </w:rPr>
          <w:fldChar w:fldCharType="begin"/>
        </w:r>
        <w:r>
          <w:rPr>
            <w:noProof/>
            <w:webHidden/>
          </w:rPr>
          <w:instrText xml:space="preserve"> PAGEREF _Toc416085863 \h </w:instrText>
        </w:r>
        <w:r>
          <w:rPr>
            <w:noProof/>
            <w:webHidden/>
          </w:rPr>
        </w:r>
        <w:r>
          <w:rPr>
            <w:noProof/>
            <w:webHidden/>
          </w:rPr>
          <w:fldChar w:fldCharType="separate"/>
        </w:r>
        <w:r>
          <w:rPr>
            <w:noProof/>
            <w:webHidden/>
          </w:rPr>
          <w:t>184</w:t>
        </w:r>
        <w:r>
          <w:rPr>
            <w:noProof/>
            <w:webHidden/>
          </w:rPr>
          <w:fldChar w:fldCharType="end"/>
        </w:r>
      </w:hyperlink>
    </w:p>
    <w:p w14:paraId="0E1ABB6C"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864" w:history="1">
        <w:r w:rsidRPr="00F80050">
          <w:rPr>
            <w:rStyle w:val="Hyperlink"/>
            <w:noProof/>
          </w:rPr>
          <w:t>4.7.1. Guidelines for Multiphasic Analyses</w:t>
        </w:r>
        <w:r>
          <w:rPr>
            <w:noProof/>
            <w:webHidden/>
          </w:rPr>
          <w:tab/>
        </w:r>
        <w:r>
          <w:rPr>
            <w:noProof/>
            <w:webHidden/>
          </w:rPr>
          <w:fldChar w:fldCharType="begin"/>
        </w:r>
        <w:r>
          <w:rPr>
            <w:noProof/>
            <w:webHidden/>
          </w:rPr>
          <w:instrText xml:space="preserve"> PAGEREF _Toc416085864 \h </w:instrText>
        </w:r>
        <w:r>
          <w:rPr>
            <w:noProof/>
            <w:webHidden/>
          </w:rPr>
        </w:r>
        <w:r>
          <w:rPr>
            <w:noProof/>
            <w:webHidden/>
          </w:rPr>
          <w:fldChar w:fldCharType="separate"/>
        </w:r>
        <w:r>
          <w:rPr>
            <w:noProof/>
            <w:webHidden/>
          </w:rPr>
          <w:t>188</w:t>
        </w:r>
        <w:r>
          <w:rPr>
            <w:noProof/>
            <w:webHidden/>
          </w:rPr>
          <w:fldChar w:fldCharType="end"/>
        </w:r>
      </w:hyperlink>
    </w:p>
    <w:p w14:paraId="3294C905"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65" w:history="1">
        <w:r w:rsidRPr="00F80050">
          <w:rPr>
            <w:rStyle w:val="Hyperlink"/>
            <w:noProof/>
          </w:rPr>
          <w:t>4.7.1.1. Initial State of Swelling</w:t>
        </w:r>
        <w:r>
          <w:rPr>
            <w:noProof/>
            <w:webHidden/>
          </w:rPr>
          <w:tab/>
        </w:r>
        <w:r>
          <w:rPr>
            <w:noProof/>
            <w:webHidden/>
          </w:rPr>
          <w:fldChar w:fldCharType="begin"/>
        </w:r>
        <w:r>
          <w:rPr>
            <w:noProof/>
            <w:webHidden/>
          </w:rPr>
          <w:instrText xml:space="preserve"> PAGEREF _Toc416085865 \h </w:instrText>
        </w:r>
        <w:r>
          <w:rPr>
            <w:noProof/>
            <w:webHidden/>
          </w:rPr>
        </w:r>
        <w:r>
          <w:rPr>
            <w:noProof/>
            <w:webHidden/>
          </w:rPr>
          <w:fldChar w:fldCharType="separate"/>
        </w:r>
        <w:r>
          <w:rPr>
            <w:noProof/>
            <w:webHidden/>
          </w:rPr>
          <w:t>188</w:t>
        </w:r>
        <w:r>
          <w:rPr>
            <w:noProof/>
            <w:webHidden/>
          </w:rPr>
          <w:fldChar w:fldCharType="end"/>
        </w:r>
      </w:hyperlink>
    </w:p>
    <w:p w14:paraId="10F093CB"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66" w:history="1">
        <w:r w:rsidRPr="00F80050">
          <w:rPr>
            <w:rStyle w:val="Hyperlink"/>
            <w:noProof/>
          </w:rPr>
          <w:t>4.7.1.2. Prescribed Boundary Conditions</w:t>
        </w:r>
        <w:r>
          <w:rPr>
            <w:noProof/>
            <w:webHidden/>
          </w:rPr>
          <w:tab/>
        </w:r>
        <w:r>
          <w:rPr>
            <w:noProof/>
            <w:webHidden/>
          </w:rPr>
          <w:fldChar w:fldCharType="begin"/>
        </w:r>
        <w:r>
          <w:rPr>
            <w:noProof/>
            <w:webHidden/>
          </w:rPr>
          <w:instrText xml:space="preserve"> PAGEREF _Toc416085866 \h </w:instrText>
        </w:r>
        <w:r>
          <w:rPr>
            <w:noProof/>
            <w:webHidden/>
          </w:rPr>
        </w:r>
        <w:r>
          <w:rPr>
            <w:noProof/>
            <w:webHidden/>
          </w:rPr>
          <w:fldChar w:fldCharType="separate"/>
        </w:r>
        <w:r>
          <w:rPr>
            <w:noProof/>
            <w:webHidden/>
          </w:rPr>
          <w:t>189</w:t>
        </w:r>
        <w:r>
          <w:rPr>
            <w:noProof/>
            <w:webHidden/>
          </w:rPr>
          <w:fldChar w:fldCharType="end"/>
        </w:r>
      </w:hyperlink>
    </w:p>
    <w:p w14:paraId="78629774"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67" w:history="1">
        <w:r w:rsidRPr="00F80050">
          <w:rPr>
            <w:rStyle w:val="Hyperlink"/>
            <w:noProof/>
          </w:rPr>
          <w:t>4.7.1.3. Prescribed Initial Conditions</w:t>
        </w:r>
        <w:r>
          <w:rPr>
            <w:noProof/>
            <w:webHidden/>
          </w:rPr>
          <w:tab/>
        </w:r>
        <w:r>
          <w:rPr>
            <w:noProof/>
            <w:webHidden/>
          </w:rPr>
          <w:fldChar w:fldCharType="begin"/>
        </w:r>
        <w:r>
          <w:rPr>
            <w:noProof/>
            <w:webHidden/>
          </w:rPr>
          <w:instrText xml:space="preserve"> PAGEREF _Toc416085867 \h </w:instrText>
        </w:r>
        <w:r>
          <w:rPr>
            <w:noProof/>
            <w:webHidden/>
          </w:rPr>
        </w:r>
        <w:r>
          <w:rPr>
            <w:noProof/>
            <w:webHidden/>
          </w:rPr>
          <w:fldChar w:fldCharType="separate"/>
        </w:r>
        <w:r>
          <w:rPr>
            <w:noProof/>
            <w:webHidden/>
          </w:rPr>
          <w:t>189</w:t>
        </w:r>
        <w:r>
          <w:rPr>
            <w:noProof/>
            <w:webHidden/>
          </w:rPr>
          <w:fldChar w:fldCharType="end"/>
        </w:r>
      </w:hyperlink>
    </w:p>
    <w:p w14:paraId="79592CA1"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68" w:history="1">
        <w:r w:rsidRPr="00F80050">
          <w:rPr>
            <w:rStyle w:val="Hyperlink"/>
            <w:noProof/>
          </w:rPr>
          <w:t>4.7.1.4. Prescribed Effective Solute Flux</w:t>
        </w:r>
        <w:r>
          <w:rPr>
            <w:noProof/>
            <w:webHidden/>
          </w:rPr>
          <w:tab/>
        </w:r>
        <w:r>
          <w:rPr>
            <w:noProof/>
            <w:webHidden/>
          </w:rPr>
          <w:fldChar w:fldCharType="begin"/>
        </w:r>
        <w:r>
          <w:rPr>
            <w:noProof/>
            <w:webHidden/>
          </w:rPr>
          <w:instrText xml:space="preserve"> PAGEREF _Toc416085868 \h </w:instrText>
        </w:r>
        <w:r>
          <w:rPr>
            <w:noProof/>
            <w:webHidden/>
          </w:rPr>
        </w:r>
        <w:r>
          <w:rPr>
            <w:noProof/>
            <w:webHidden/>
          </w:rPr>
          <w:fldChar w:fldCharType="separate"/>
        </w:r>
        <w:r>
          <w:rPr>
            <w:noProof/>
            <w:webHidden/>
          </w:rPr>
          <w:t>189</w:t>
        </w:r>
        <w:r>
          <w:rPr>
            <w:noProof/>
            <w:webHidden/>
          </w:rPr>
          <w:fldChar w:fldCharType="end"/>
        </w:r>
      </w:hyperlink>
    </w:p>
    <w:p w14:paraId="6D12277A"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69" w:history="1">
        <w:r w:rsidRPr="00F80050">
          <w:rPr>
            <w:rStyle w:val="Hyperlink"/>
            <w:noProof/>
          </w:rPr>
          <w:t>4.7.1.5. Prescribed Electric Current Density</w:t>
        </w:r>
        <w:r>
          <w:rPr>
            <w:noProof/>
            <w:webHidden/>
          </w:rPr>
          <w:tab/>
        </w:r>
        <w:r>
          <w:rPr>
            <w:noProof/>
            <w:webHidden/>
          </w:rPr>
          <w:fldChar w:fldCharType="begin"/>
        </w:r>
        <w:r>
          <w:rPr>
            <w:noProof/>
            <w:webHidden/>
          </w:rPr>
          <w:instrText xml:space="preserve"> PAGEREF _Toc416085869 \h </w:instrText>
        </w:r>
        <w:r>
          <w:rPr>
            <w:noProof/>
            <w:webHidden/>
          </w:rPr>
        </w:r>
        <w:r>
          <w:rPr>
            <w:noProof/>
            <w:webHidden/>
          </w:rPr>
          <w:fldChar w:fldCharType="separate"/>
        </w:r>
        <w:r>
          <w:rPr>
            <w:noProof/>
            <w:webHidden/>
          </w:rPr>
          <w:t>189</w:t>
        </w:r>
        <w:r>
          <w:rPr>
            <w:noProof/>
            <w:webHidden/>
          </w:rPr>
          <w:fldChar w:fldCharType="end"/>
        </w:r>
      </w:hyperlink>
    </w:p>
    <w:p w14:paraId="6C81716C"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70" w:history="1">
        <w:r w:rsidRPr="00F80050">
          <w:rPr>
            <w:rStyle w:val="Hyperlink"/>
            <w:noProof/>
          </w:rPr>
          <w:t>4.7.1.6. Electrical Grounding</w:t>
        </w:r>
        <w:r>
          <w:rPr>
            <w:noProof/>
            <w:webHidden/>
          </w:rPr>
          <w:tab/>
        </w:r>
        <w:r>
          <w:rPr>
            <w:noProof/>
            <w:webHidden/>
          </w:rPr>
          <w:fldChar w:fldCharType="begin"/>
        </w:r>
        <w:r>
          <w:rPr>
            <w:noProof/>
            <w:webHidden/>
          </w:rPr>
          <w:instrText xml:space="preserve"> PAGEREF _Toc416085870 \h </w:instrText>
        </w:r>
        <w:r>
          <w:rPr>
            <w:noProof/>
            <w:webHidden/>
          </w:rPr>
        </w:r>
        <w:r>
          <w:rPr>
            <w:noProof/>
            <w:webHidden/>
          </w:rPr>
          <w:fldChar w:fldCharType="separate"/>
        </w:r>
        <w:r>
          <w:rPr>
            <w:noProof/>
            <w:webHidden/>
          </w:rPr>
          <w:t>190</w:t>
        </w:r>
        <w:r>
          <w:rPr>
            <w:noProof/>
            <w:webHidden/>
          </w:rPr>
          <w:fldChar w:fldCharType="end"/>
        </w:r>
      </w:hyperlink>
    </w:p>
    <w:p w14:paraId="3CE9310C"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871" w:history="1">
        <w:r w:rsidRPr="00F80050">
          <w:rPr>
            <w:rStyle w:val="Hyperlink"/>
            <w:noProof/>
          </w:rPr>
          <w:t>4.7.2. General Specification of Multiphasic Materials</w:t>
        </w:r>
        <w:r>
          <w:rPr>
            <w:noProof/>
            <w:webHidden/>
          </w:rPr>
          <w:tab/>
        </w:r>
        <w:r>
          <w:rPr>
            <w:noProof/>
            <w:webHidden/>
          </w:rPr>
          <w:fldChar w:fldCharType="begin"/>
        </w:r>
        <w:r>
          <w:rPr>
            <w:noProof/>
            <w:webHidden/>
          </w:rPr>
          <w:instrText xml:space="preserve"> PAGEREF _Toc416085871 \h </w:instrText>
        </w:r>
        <w:r>
          <w:rPr>
            <w:noProof/>
            <w:webHidden/>
          </w:rPr>
        </w:r>
        <w:r>
          <w:rPr>
            <w:noProof/>
            <w:webHidden/>
          </w:rPr>
          <w:fldChar w:fldCharType="separate"/>
        </w:r>
        <w:r>
          <w:rPr>
            <w:noProof/>
            <w:webHidden/>
          </w:rPr>
          <w:t>191</w:t>
        </w:r>
        <w:r>
          <w:rPr>
            <w:noProof/>
            <w:webHidden/>
          </w:rPr>
          <w:fldChar w:fldCharType="end"/>
        </w:r>
      </w:hyperlink>
    </w:p>
    <w:p w14:paraId="590B7A17"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872" w:history="1">
        <w:r w:rsidRPr="00F80050">
          <w:rPr>
            <w:rStyle w:val="Hyperlink"/>
            <w:noProof/>
          </w:rPr>
          <w:t>4.7.3. Solvent Supply Materials</w:t>
        </w:r>
        <w:r>
          <w:rPr>
            <w:noProof/>
            <w:webHidden/>
          </w:rPr>
          <w:tab/>
        </w:r>
        <w:r>
          <w:rPr>
            <w:noProof/>
            <w:webHidden/>
          </w:rPr>
          <w:fldChar w:fldCharType="begin"/>
        </w:r>
        <w:r>
          <w:rPr>
            <w:noProof/>
            <w:webHidden/>
          </w:rPr>
          <w:instrText xml:space="preserve"> PAGEREF _Toc416085872 \h </w:instrText>
        </w:r>
        <w:r>
          <w:rPr>
            <w:noProof/>
            <w:webHidden/>
          </w:rPr>
        </w:r>
        <w:r>
          <w:rPr>
            <w:noProof/>
            <w:webHidden/>
          </w:rPr>
          <w:fldChar w:fldCharType="separate"/>
        </w:r>
        <w:r>
          <w:rPr>
            <w:noProof/>
            <w:webHidden/>
          </w:rPr>
          <w:t>195</w:t>
        </w:r>
        <w:r>
          <w:rPr>
            <w:noProof/>
            <w:webHidden/>
          </w:rPr>
          <w:fldChar w:fldCharType="end"/>
        </w:r>
      </w:hyperlink>
    </w:p>
    <w:p w14:paraId="2857B14E"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73" w:history="1">
        <w:r w:rsidRPr="00F80050">
          <w:rPr>
            <w:rStyle w:val="Hyperlink"/>
            <w:noProof/>
          </w:rPr>
          <w:t>4.7.3.1. Starling Equation</w:t>
        </w:r>
        <w:r>
          <w:rPr>
            <w:noProof/>
            <w:webHidden/>
          </w:rPr>
          <w:tab/>
        </w:r>
        <w:r>
          <w:rPr>
            <w:noProof/>
            <w:webHidden/>
          </w:rPr>
          <w:fldChar w:fldCharType="begin"/>
        </w:r>
        <w:r>
          <w:rPr>
            <w:noProof/>
            <w:webHidden/>
          </w:rPr>
          <w:instrText xml:space="preserve"> PAGEREF _Toc416085873 \h </w:instrText>
        </w:r>
        <w:r>
          <w:rPr>
            <w:noProof/>
            <w:webHidden/>
          </w:rPr>
        </w:r>
        <w:r>
          <w:rPr>
            <w:noProof/>
            <w:webHidden/>
          </w:rPr>
          <w:fldChar w:fldCharType="separate"/>
        </w:r>
        <w:r>
          <w:rPr>
            <w:noProof/>
            <w:webHidden/>
          </w:rPr>
          <w:t>196</w:t>
        </w:r>
        <w:r>
          <w:rPr>
            <w:noProof/>
            <w:webHidden/>
          </w:rPr>
          <w:fldChar w:fldCharType="end"/>
        </w:r>
      </w:hyperlink>
    </w:p>
    <w:p w14:paraId="4739B4DC"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874" w:history="1">
        <w:r w:rsidRPr="00F80050">
          <w:rPr>
            <w:rStyle w:val="Hyperlink"/>
            <w:noProof/>
          </w:rPr>
          <w:t>4.8. Chemical Reactions</w:t>
        </w:r>
        <w:r>
          <w:rPr>
            <w:noProof/>
            <w:webHidden/>
          </w:rPr>
          <w:tab/>
        </w:r>
        <w:r>
          <w:rPr>
            <w:noProof/>
            <w:webHidden/>
          </w:rPr>
          <w:fldChar w:fldCharType="begin"/>
        </w:r>
        <w:r>
          <w:rPr>
            <w:noProof/>
            <w:webHidden/>
          </w:rPr>
          <w:instrText xml:space="preserve"> PAGEREF _Toc416085874 \h </w:instrText>
        </w:r>
        <w:r>
          <w:rPr>
            <w:noProof/>
            <w:webHidden/>
          </w:rPr>
        </w:r>
        <w:r>
          <w:rPr>
            <w:noProof/>
            <w:webHidden/>
          </w:rPr>
          <w:fldChar w:fldCharType="separate"/>
        </w:r>
        <w:r>
          <w:rPr>
            <w:noProof/>
            <w:webHidden/>
          </w:rPr>
          <w:t>197</w:t>
        </w:r>
        <w:r>
          <w:rPr>
            <w:noProof/>
            <w:webHidden/>
          </w:rPr>
          <w:fldChar w:fldCharType="end"/>
        </w:r>
      </w:hyperlink>
    </w:p>
    <w:p w14:paraId="0BDC2641"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875" w:history="1">
        <w:r w:rsidRPr="00F80050">
          <w:rPr>
            <w:rStyle w:val="Hyperlink"/>
            <w:noProof/>
          </w:rPr>
          <w:t>4.8.1. Guidelines for Chemical Reaction Analyses</w:t>
        </w:r>
        <w:r>
          <w:rPr>
            <w:noProof/>
            <w:webHidden/>
          </w:rPr>
          <w:tab/>
        </w:r>
        <w:r>
          <w:rPr>
            <w:noProof/>
            <w:webHidden/>
          </w:rPr>
          <w:fldChar w:fldCharType="begin"/>
        </w:r>
        <w:r>
          <w:rPr>
            <w:noProof/>
            <w:webHidden/>
          </w:rPr>
          <w:instrText xml:space="preserve"> PAGEREF _Toc416085875 \h </w:instrText>
        </w:r>
        <w:r>
          <w:rPr>
            <w:noProof/>
            <w:webHidden/>
          </w:rPr>
        </w:r>
        <w:r>
          <w:rPr>
            <w:noProof/>
            <w:webHidden/>
          </w:rPr>
          <w:fldChar w:fldCharType="separate"/>
        </w:r>
        <w:r>
          <w:rPr>
            <w:noProof/>
            <w:webHidden/>
          </w:rPr>
          <w:t>197</w:t>
        </w:r>
        <w:r>
          <w:rPr>
            <w:noProof/>
            <w:webHidden/>
          </w:rPr>
          <w:fldChar w:fldCharType="end"/>
        </w:r>
      </w:hyperlink>
    </w:p>
    <w:p w14:paraId="17B44649"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876" w:history="1">
        <w:r w:rsidRPr="00F80050">
          <w:rPr>
            <w:rStyle w:val="Hyperlink"/>
            <w:noProof/>
          </w:rPr>
          <w:t>4.8.2. General Specification for Chemical Reactions</w:t>
        </w:r>
        <w:r>
          <w:rPr>
            <w:noProof/>
            <w:webHidden/>
          </w:rPr>
          <w:tab/>
        </w:r>
        <w:r>
          <w:rPr>
            <w:noProof/>
            <w:webHidden/>
          </w:rPr>
          <w:fldChar w:fldCharType="begin"/>
        </w:r>
        <w:r>
          <w:rPr>
            <w:noProof/>
            <w:webHidden/>
          </w:rPr>
          <w:instrText xml:space="preserve"> PAGEREF _Toc416085876 \h </w:instrText>
        </w:r>
        <w:r>
          <w:rPr>
            <w:noProof/>
            <w:webHidden/>
          </w:rPr>
        </w:r>
        <w:r>
          <w:rPr>
            <w:noProof/>
            <w:webHidden/>
          </w:rPr>
          <w:fldChar w:fldCharType="separate"/>
        </w:r>
        <w:r>
          <w:rPr>
            <w:noProof/>
            <w:webHidden/>
          </w:rPr>
          <w:t>200</w:t>
        </w:r>
        <w:r>
          <w:rPr>
            <w:noProof/>
            <w:webHidden/>
          </w:rPr>
          <w:fldChar w:fldCharType="end"/>
        </w:r>
      </w:hyperlink>
    </w:p>
    <w:p w14:paraId="79F91A9C"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877" w:history="1">
        <w:r w:rsidRPr="00F80050">
          <w:rPr>
            <w:rStyle w:val="Hyperlink"/>
            <w:noProof/>
          </w:rPr>
          <w:t>4.8.3. Chemical Reaction Materials</w:t>
        </w:r>
        <w:r>
          <w:rPr>
            <w:noProof/>
            <w:webHidden/>
          </w:rPr>
          <w:tab/>
        </w:r>
        <w:r>
          <w:rPr>
            <w:noProof/>
            <w:webHidden/>
          </w:rPr>
          <w:fldChar w:fldCharType="begin"/>
        </w:r>
        <w:r>
          <w:rPr>
            <w:noProof/>
            <w:webHidden/>
          </w:rPr>
          <w:instrText xml:space="preserve"> PAGEREF _Toc416085877 \h </w:instrText>
        </w:r>
        <w:r>
          <w:rPr>
            <w:noProof/>
            <w:webHidden/>
          </w:rPr>
        </w:r>
        <w:r>
          <w:rPr>
            <w:noProof/>
            <w:webHidden/>
          </w:rPr>
          <w:fldChar w:fldCharType="separate"/>
        </w:r>
        <w:r>
          <w:rPr>
            <w:noProof/>
            <w:webHidden/>
          </w:rPr>
          <w:t>201</w:t>
        </w:r>
        <w:r>
          <w:rPr>
            <w:noProof/>
            <w:webHidden/>
          </w:rPr>
          <w:fldChar w:fldCharType="end"/>
        </w:r>
      </w:hyperlink>
    </w:p>
    <w:p w14:paraId="647EC66F"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78" w:history="1">
        <w:r w:rsidRPr="00F80050">
          <w:rPr>
            <w:rStyle w:val="Hyperlink"/>
            <w:noProof/>
          </w:rPr>
          <w:t>4.8.3.1. Law of Mass Action for Forward Reactions</w:t>
        </w:r>
        <w:r>
          <w:rPr>
            <w:noProof/>
            <w:webHidden/>
          </w:rPr>
          <w:tab/>
        </w:r>
        <w:r>
          <w:rPr>
            <w:noProof/>
            <w:webHidden/>
          </w:rPr>
          <w:fldChar w:fldCharType="begin"/>
        </w:r>
        <w:r>
          <w:rPr>
            <w:noProof/>
            <w:webHidden/>
          </w:rPr>
          <w:instrText xml:space="preserve"> PAGEREF _Toc416085878 \h </w:instrText>
        </w:r>
        <w:r>
          <w:rPr>
            <w:noProof/>
            <w:webHidden/>
          </w:rPr>
        </w:r>
        <w:r>
          <w:rPr>
            <w:noProof/>
            <w:webHidden/>
          </w:rPr>
          <w:fldChar w:fldCharType="separate"/>
        </w:r>
        <w:r>
          <w:rPr>
            <w:noProof/>
            <w:webHidden/>
          </w:rPr>
          <w:t>201</w:t>
        </w:r>
        <w:r>
          <w:rPr>
            <w:noProof/>
            <w:webHidden/>
          </w:rPr>
          <w:fldChar w:fldCharType="end"/>
        </w:r>
      </w:hyperlink>
    </w:p>
    <w:p w14:paraId="6E8F8296"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79" w:history="1">
        <w:r w:rsidRPr="00F80050">
          <w:rPr>
            <w:rStyle w:val="Hyperlink"/>
            <w:noProof/>
          </w:rPr>
          <w:t>4.8.3.2. Law of Mass Action for Reversible Reactions</w:t>
        </w:r>
        <w:r>
          <w:rPr>
            <w:noProof/>
            <w:webHidden/>
          </w:rPr>
          <w:tab/>
        </w:r>
        <w:r>
          <w:rPr>
            <w:noProof/>
            <w:webHidden/>
          </w:rPr>
          <w:fldChar w:fldCharType="begin"/>
        </w:r>
        <w:r>
          <w:rPr>
            <w:noProof/>
            <w:webHidden/>
          </w:rPr>
          <w:instrText xml:space="preserve"> PAGEREF _Toc416085879 \h </w:instrText>
        </w:r>
        <w:r>
          <w:rPr>
            <w:noProof/>
            <w:webHidden/>
          </w:rPr>
        </w:r>
        <w:r>
          <w:rPr>
            <w:noProof/>
            <w:webHidden/>
          </w:rPr>
          <w:fldChar w:fldCharType="separate"/>
        </w:r>
        <w:r>
          <w:rPr>
            <w:noProof/>
            <w:webHidden/>
          </w:rPr>
          <w:t>202</w:t>
        </w:r>
        <w:r>
          <w:rPr>
            <w:noProof/>
            <w:webHidden/>
          </w:rPr>
          <w:fldChar w:fldCharType="end"/>
        </w:r>
      </w:hyperlink>
    </w:p>
    <w:p w14:paraId="1291B4C6"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80" w:history="1">
        <w:r w:rsidRPr="00F80050">
          <w:rPr>
            <w:rStyle w:val="Hyperlink"/>
            <w:noProof/>
          </w:rPr>
          <w:t>4.8.3.3. Michaelis-Menten Reaction</w:t>
        </w:r>
        <w:r>
          <w:rPr>
            <w:noProof/>
            <w:webHidden/>
          </w:rPr>
          <w:tab/>
        </w:r>
        <w:r>
          <w:rPr>
            <w:noProof/>
            <w:webHidden/>
          </w:rPr>
          <w:fldChar w:fldCharType="begin"/>
        </w:r>
        <w:r>
          <w:rPr>
            <w:noProof/>
            <w:webHidden/>
          </w:rPr>
          <w:instrText xml:space="preserve"> PAGEREF _Toc416085880 \h </w:instrText>
        </w:r>
        <w:r>
          <w:rPr>
            <w:noProof/>
            <w:webHidden/>
          </w:rPr>
        </w:r>
        <w:r>
          <w:rPr>
            <w:noProof/>
            <w:webHidden/>
          </w:rPr>
          <w:fldChar w:fldCharType="separate"/>
        </w:r>
        <w:r>
          <w:rPr>
            <w:noProof/>
            <w:webHidden/>
          </w:rPr>
          <w:t>203</w:t>
        </w:r>
        <w:r>
          <w:rPr>
            <w:noProof/>
            <w:webHidden/>
          </w:rPr>
          <w:fldChar w:fldCharType="end"/>
        </w:r>
      </w:hyperlink>
    </w:p>
    <w:p w14:paraId="7AD0C234"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881" w:history="1">
        <w:r w:rsidRPr="00F80050">
          <w:rPr>
            <w:rStyle w:val="Hyperlink"/>
            <w:noProof/>
          </w:rPr>
          <w:t>4.8.4. Specific Reaction Rate Materials</w:t>
        </w:r>
        <w:r>
          <w:rPr>
            <w:noProof/>
            <w:webHidden/>
          </w:rPr>
          <w:tab/>
        </w:r>
        <w:r>
          <w:rPr>
            <w:noProof/>
            <w:webHidden/>
          </w:rPr>
          <w:fldChar w:fldCharType="begin"/>
        </w:r>
        <w:r>
          <w:rPr>
            <w:noProof/>
            <w:webHidden/>
          </w:rPr>
          <w:instrText xml:space="preserve"> PAGEREF _Toc416085881 \h </w:instrText>
        </w:r>
        <w:r>
          <w:rPr>
            <w:noProof/>
            <w:webHidden/>
          </w:rPr>
        </w:r>
        <w:r>
          <w:rPr>
            <w:noProof/>
            <w:webHidden/>
          </w:rPr>
          <w:fldChar w:fldCharType="separate"/>
        </w:r>
        <w:r>
          <w:rPr>
            <w:noProof/>
            <w:webHidden/>
          </w:rPr>
          <w:t>204</w:t>
        </w:r>
        <w:r>
          <w:rPr>
            <w:noProof/>
            <w:webHidden/>
          </w:rPr>
          <w:fldChar w:fldCharType="end"/>
        </w:r>
      </w:hyperlink>
    </w:p>
    <w:p w14:paraId="35B74086"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82" w:history="1">
        <w:r w:rsidRPr="00F80050">
          <w:rPr>
            <w:rStyle w:val="Hyperlink"/>
            <w:noProof/>
          </w:rPr>
          <w:t>4.8.4.1. Constant Reaction Rate</w:t>
        </w:r>
        <w:r>
          <w:rPr>
            <w:noProof/>
            <w:webHidden/>
          </w:rPr>
          <w:tab/>
        </w:r>
        <w:r>
          <w:rPr>
            <w:noProof/>
            <w:webHidden/>
          </w:rPr>
          <w:fldChar w:fldCharType="begin"/>
        </w:r>
        <w:r>
          <w:rPr>
            <w:noProof/>
            <w:webHidden/>
          </w:rPr>
          <w:instrText xml:space="preserve"> PAGEREF _Toc416085882 \h </w:instrText>
        </w:r>
        <w:r>
          <w:rPr>
            <w:noProof/>
            <w:webHidden/>
          </w:rPr>
        </w:r>
        <w:r>
          <w:rPr>
            <w:noProof/>
            <w:webHidden/>
          </w:rPr>
          <w:fldChar w:fldCharType="separate"/>
        </w:r>
        <w:r>
          <w:rPr>
            <w:noProof/>
            <w:webHidden/>
          </w:rPr>
          <w:t>205</w:t>
        </w:r>
        <w:r>
          <w:rPr>
            <w:noProof/>
            <w:webHidden/>
          </w:rPr>
          <w:fldChar w:fldCharType="end"/>
        </w:r>
      </w:hyperlink>
    </w:p>
    <w:p w14:paraId="5233236E"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83" w:history="1">
        <w:r w:rsidRPr="00F80050">
          <w:rPr>
            <w:rStyle w:val="Hyperlink"/>
            <w:noProof/>
          </w:rPr>
          <w:t>4.8.4.2. Huiskes Reaction Rate</w:t>
        </w:r>
        <w:r>
          <w:rPr>
            <w:noProof/>
            <w:webHidden/>
          </w:rPr>
          <w:tab/>
        </w:r>
        <w:r>
          <w:rPr>
            <w:noProof/>
            <w:webHidden/>
          </w:rPr>
          <w:fldChar w:fldCharType="begin"/>
        </w:r>
        <w:r>
          <w:rPr>
            <w:noProof/>
            <w:webHidden/>
          </w:rPr>
          <w:instrText xml:space="preserve"> PAGEREF _Toc416085883 \h </w:instrText>
        </w:r>
        <w:r>
          <w:rPr>
            <w:noProof/>
            <w:webHidden/>
          </w:rPr>
        </w:r>
        <w:r>
          <w:rPr>
            <w:noProof/>
            <w:webHidden/>
          </w:rPr>
          <w:fldChar w:fldCharType="separate"/>
        </w:r>
        <w:r>
          <w:rPr>
            <w:noProof/>
            <w:webHidden/>
          </w:rPr>
          <w:t>206</w:t>
        </w:r>
        <w:r>
          <w:rPr>
            <w:noProof/>
            <w:webHidden/>
          </w:rPr>
          <w:fldChar w:fldCharType="end"/>
        </w:r>
      </w:hyperlink>
    </w:p>
    <w:p w14:paraId="0EE30922"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884" w:history="1">
        <w:r w:rsidRPr="00F80050">
          <w:rPr>
            <w:rStyle w:val="Hyperlink"/>
            <w:noProof/>
          </w:rPr>
          <w:t>4.9. Rigid Body</w:t>
        </w:r>
        <w:r>
          <w:rPr>
            <w:noProof/>
            <w:webHidden/>
          </w:rPr>
          <w:tab/>
        </w:r>
        <w:r>
          <w:rPr>
            <w:noProof/>
            <w:webHidden/>
          </w:rPr>
          <w:fldChar w:fldCharType="begin"/>
        </w:r>
        <w:r>
          <w:rPr>
            <w:noProof/>
            <w:webHidden/>
          </w:rPr>
          <w:instrText xml:space="preserve"> PAGEREF _Toc416085884 \h </w:instrText>
        </w:r>
        <w:r>
          <w:rPr>
            <w:noProof/>
            <w:webHidden/>
          </w:rPr>
        </w:r>
        <w:r>
          <w:rPr>
            <w:noProof/>
            <w:webHidden/>
          </w:rPr>
          <w:fldChar w:fldCharType="separate"/>
        </w:r>
        <w:r>
          <w:rPr>
            <w:noProof/>
            <w:webHidden/>
          </w:rPr>
          <w:t>207</w:t>
        </w:r>
        <w:r>
          <w:rPr>
            <w:noProof/>
            <w:webHidden/>
          </w:rPr>
          <w:fldChar w:fldCharType="end"/>
        </w:r>
      </w:hyperlink>
    </w:p>
    <w:p w14:paraId="36E20C7B"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885" w:history="1">
        <w:r w:rsidRPr="00F80050">
          <w:rPr>
            <w:rStyle w:val="Hyperlink"/>
            <w:noProof/>
          </w:rPr>
          <w:t>4.10. Active Contraction</w:t>
        </w:r>
        <w:r>
          <w:rPr>
            <w:noProof/>
            <w:webHidden/>
          </w:rPr>
          <w:tab/>
        </w:r>
        <w:r>
          <w:rPr>
            <w:noProof/>
            <w:webHidden/>
          </w:rPr>
          <w:fldChar w:fldCharType="begin"/>
        </w:r>
        <w:r>
          <w:rPr>
            <w:noProof/>
            <w:webHidden/>
          </w:rPr>
          <w:instrText xml:space="preserve"> PAGEREF _Toc416085885 \h </w:instrText>
        </w:r>
        <w:r>
          <w:rPr>
            <w:noProof/>
            <w:webHidden/>
          </w:rPr>
        </w:r>
        <w:r>
          <w:rPr>
            <w:noProof/>
            <w:webHidden/>
          </w:rPr>
          <w:fldChar w:fldCharType="separate"/>
        </w:r>
        <w:r>
          <w:rPr>
            <w:noProof/>
            <w:webHidden/>
          </w:rPr>
          <w:t>208</w:t>
        </w:r>
        <w:r>
          <w:rPr>
            <w:noProof/>
            <w:webHidden/>
          </w:rPr>
          <w:fldChar w:fldCharType="end"/>
        </w:r>
      </w:hyperlink>
    </w:p>
    <w:p w14:paraId="1905AE31"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886" w:history="1">
        <w:r w:rsidRPr="00F80050">
          <w:rPr>
            <w:rStyle w:val="Hyperlink"/>
            <w:noProof/>
          </w:rPr>
          <w:t>4.10.1. Contraction in Mixtures of Uncoupled Materials</w:t>
        </w:r>
        <w:r>
          <w:rPr>
            <w:noProof/>
            <w:webHidden/>
          </w:rPr>
          <w:tab/>
        </w:r>
        <w:r>
          <w:rPr>
            <w:noProof/>
            <w:webHidden/>
          </w:rPr>
          <w:fldChar w:fldCharType="begin"/>
        </w:r>
        <w:r>
          <w:rPr>
            <w:noProof/>
            <w:webHidden/>
          </w:rPr>
          <w:instrText xml:space="preserve"> PAGEREF _Toc416085886 \h </w:instrText>
        </w:r>
        <w:r>
          <w:rPr>
            <w:noProof/>
            <w:webHidden/>
          </w:rPr>
        </w:r>
        <w:r>
          <w:rPr>
            <w:noProof/>
            <w:webHidden/>
          </w:rPr>
          <w:fldChar w:fldCharType="separate"/>
        </w:r>
        <w:r>
          <w:rPr>
            <w:noProof/>
            <w:webHidden/>
          </w:rPr>
          <w:t>208</w:t>
        </w:r>
        <w:r>
          <w:rPr>
            <w:noProof/>
            <w:webHidden/>
          </w:rPr>
          <w:fldChar w:fldCharType="end"/>
        </w:r>
      </w:hyperlink>
    </w:p>
    <w:p w14:paraId="09F849AC"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87" w:history="1">
        <w:r w:rsidRPr="00F80050">
          <w:rPr>
            <w:rStyle w:val="Hyperlink"/>
            <w:noProof/>
          </w:rPr>
          <w:t>4.10.1.1. Uncoupled Prescribed Uniaxial Active Contraction</w:t>
        </w:r>
        <w:r>
          <w:rPr>
            <w:noProof/>
            <w:webHidden/>
          </w:rPr>
          <w:tab/>
        </w:r>
        <w:r>
          <w:rPr>
            <w:noProof/>
            <w:webHidden/>
          </w:rPr>
          <w:fldChar w:fldCharType="begin"/>
        </w:r>
        <w:r>
          <w:rPr>
            <w:noProof/>
            <w:webHidden/>
          </w:rPr>
          <w:instrText xml:space="preserve"> PAGEREF _Toc416085887 \h </w:instrText>
        </w:r>
        <w:r>
          <w:rPr>
            <w:noProof/>
            <w:webHidden/>
          </w:rPr>
        </w:r>
        <w:r>
          <w:rPr>
            <w:noProof/>
            <w:webHidden/>
          </w:rPr>
          <w:fldChar w:fldCharType="separate"/>
        </w:r>
        <w:r>
          <w:rPr>
            <w:noProof/>
            <w:webHidden/>
          </w:rPr>
          <w:t>209</w:t>
        </w:r>
        <w:r>
          <w:rPr>
            <w:noProof/>
            <w:webHidden/>
          </w:rPr>
          <w:fldChar w:fldCharType="end"/>
        </w:r>
      </w:hyperlink>
    </w:p>
    <w:p w14:paraId="152F03FC"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88" w:history="1">
        <w:r w:rsidRPr="00F80050">
          <w:rPr>
            <w:rStyle w:val="Hyperlink"/>
            <w:noProof/>
          </w:rPr>
          <w:t>4.10.1.2. Uncoupled Prescribed Transversely Isotropic Active Contraction</w:t>
        </w:r>
        <w:r>
          <w:rPr>
            <w:noProof/>
            <w:webHidden/>
          </w:rPr>
          <w:tab/>
        </w:r>
        <w:r>
          <w:rPr>
            <w:noProof/>
            <w:webHidden/>
          </w:rPr>
          <w:fldChar w:fldCharType="begin"/>
        </w:r>
        <w:r>
          <w:rPr>
            <w:noProof/>
            <w:webHidden/>
          </w:rPr>
          <w:instrText xml:space="preserve"> PAGEREF _Toc416085888 \h </w:instrText>
        </w:r>
        <w:r>
          <w:rPr>
            <w:noProof/>
            <w:webHidden/>
          </w:rPr>
        </w:r>
        <w:r>
          <w:rPr>
            <w:noProof/>
            <w:webHidden/>
          </w:rPr>
          <w:fldChar w:fldCharType="separate"/>
        </w:r>
        <w:r>
          <w:rPr>
            <w:noProof/>
            <w:webHidden/>
          </w:rPr>
          <w:t>210</w:t>
        </w:r>
        <w:r>
          <w:rPr>
            <w:noProof/>
            <w:webHidden/>
          </w:rPr>
          <w:fldChar w:fldCharType="end"/>
        </w:r>
      </w:hyperlink>
    </w:p>
    <w:p w14:paraId="47B88C60"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89" w:history="1">
        <w:r w:rsidRPr="00F80050">
          <w:rPr>
            <w:rStyle w:val="Hyperlink"/>
            <w:noProof/>
          </w:rPr>
          <w:t>4.10.1.3. Uncoupled Prescribed Isotropic Active Contraction</w:t>
        </w:r>
        <w:r>
          <w:rPr>
            <w:noProof/>
            <w:webHidden/>
          </w:rPr>
          <w:tab/>
        </w:r>
        <w:r>
          <w:rPr>
            <w:noProof/>
            <w:webHidden/>
          </w:rPr>
          <w:fldChar w:fldCharType="begin"/>
        </w:r>
        <w:r>
          <w:rPr>
            <w:noProof/>
            <w:webHidden/>
          </w:rPr>
          <w:instrText xml:space="preserve"> PAGEREF _Toc416085889 \h </w:instrText>
        </w:r>
        <w:r>
          <w:rPr>
            <w:noProof/>
            <w:webHidden/>
          </w:rPr>
        </w:r>
        <w:r>
          <w:rPr>
            <w:noProof/>
            <w:webHidden/>
          </w:rPr>
          <w:fldChar w:fldCharType="separate"/>
        </w:r>
        <w:r>
          <w:rPr>
            <w:noProof/>
            <w:webHidden/>
          </w:rPr>
          <w:t>211</w:t>
        </w:r>
        <w:r>
          <w:rPr>
            <w:noProof/>
            <w:webHidden/>
          </w:rPr>
          <w:fldChar w:fldCharType="end"/>
        </w:r>
      </w:hyperlink>
    </w:p>
    <w:p w14:paraId="0DEE10B3"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890" w:history="1">
        <w:r w:rsidRPr="00F80050">
          <w:rPr>
            <w:rStyle w:val="Hyperlink"/>
            <w:noProof/>
          </w:rPr>
          <w:t>4.10.2. Contraction in Mixtures of Compressible Materials</w:t>
        </w:r>
        <w:r>
          <w:rPr>
            <w:noProof/>
            <w:webHidden/>
          </w:rPr>
          <w:tab/>
        </w:r>
        <w:r>
          <w:rPr>
            <w:noProof/>
            <w:webHidden/>
          </w:rPr>
          <w:fldChar w:fldCharType="begin"/>
        </w:r>
        <w:r>
          <w:rPr>
            <w:noProof/>
            <w:webHidden/>
          </w:rPr>
          <w:instrText xml:space="preserve"> PAGEREF _Toc416085890 \h </w:instrText>
        </w:r>
        <w:r>
          <w:rPr>
            <w:noProof/>
            <w:webHidden/>
          </w:rPr>
        </w:r>
        <w:r>
          <w:rPr>
            <w:noProof/>
            <w:webHidden/>
          </w:rPr>
          <w:fldChar w:fldCharType="separate"/>
        </w:r>
        <w:r>
          <w:rPr>
            <w:noProof/>
            <w:webHidden/>
          </w:rPr>
          <w:t>212</w:t>
        </w:r>
        <w:r>
          <w:rPr>
            <w:noProof/>
            <w:webHidden/>
          </w:rPr>
          <w:fldChar w:fldCharType="end"/>
        </w:r>
      </w:hyperlink>
    </w:p>
    <w:p w14:paraId="010363FF"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91" w:history="1">
        <w:r w:rsidRPr="00F80050">
          <w:rPr>
            <w:rStyle w:val="Hyperlink"/>
            <w:noProof/>
          </w:rPr>
          <w:t>4.10.2.1. Prescribed Uniaxial Active Contraction</w:t>
        </w:r>
        <w:r>
          <w:rPr>
            <w:noProof/>
            <w:webHidden/>
          </w:rPr>
          <w:tab/>
        </w:r>
        <w:r>
          <w:rPr>
            <w:noProof/>
            <w:webHidden/>
          </w:rPr>
          <w:fldChar w:fldCharType="begin"/>
        </w:r>
        <w:r>
          <w:rPr>
            <w:noProof/>
            <w:webHidden/>
          </w:rPr>
          <w:instrText xml:space="preserve"> PAGEREF _Toc416085891 \h </w:instrText>
        </w:r>
        <w:r>
          <w:rPr>
            <w:noProof/>
            <w:webHidden/>
          </w:rPr>
        </w:r>
        <w:r>
          <w:rPr>
            <w:noProof/>
            <w:webHidden/>
          </w:rPr>
          <w:fldChar w:fldCharType="separate"/>
        </w:r>
        <w:r>
          <w:rPr>
            <w:noProof/>
            <w:webHidden/>
          </w:rPr>
          <w:t>212</w:t>
        </w:r>
        <w:r>
          <w:rPr>
            <w:noProof/>
            <w:webHidden/>
          </w:rPr>
          <w:fldChar w:fldCharType="end"/>
        </w:r>
      </w:hyperlink>
    </w:p>
    <w:p w14:paraId="7A1FCD41"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92" w:history="1">
        <w:r w:rsidRPr="00F80050">
          <w:rPr>
            <w:rStyle w:val="Hyperlink"/>
            <w:noProof/>
          </w:rPr>
          <w:t>4.10.2.2. Prescribed Transversely Isotropic Active Contraction</w:t>
        </w:r>
        <w:r>
          <w:rPr>
            <w:noProof/>
            <w:webHidden/>
          </w:rPr>
          <w:tab/>
        </w:r>
        <w:r>
          <w:rPr>
            <w:noProof/>
            <w:webHidden/>
          </w:rPr>
          <w:fldChar w:fldCharType="begin"/>
        </w:r>
        <w:r>
          <w:rPr>
            <w:noProof/>
            <w:webHidden/>
          </w:rPr>
          <w:instrText xml:space="preserve"> PAGEREF _Toc416085892 \h </w:instrText>
        </w:r>
        <w:r>
          <w:rPr>
            <w:noProof/>
            <w:webHidden/>
          </w:rPr>
        </w:r>
        <w:r>
          <w:rPr>
            <w:noProof/>
            <w:webHidden/>
          </w:rPr>
          <w:fldChar w:fldCharType="separate"/>
        </w:r>
        <w:r>
          <w:rPr>
            <w:noProof/>
            <w:webHidden/>
          </w:rPr>
          <w:t>213</w:t>
        </w:r>
        <w:r>
          <w:rPr>
            <w:noProof/>
            <w:webHidden/>
          </w:rPr>
          <w:fldChar w:fldCharType="end"/>
        </w:r>
      </w:hyperlink>
    </w:p>
    <w:p w14:paraId="3112297B"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893" w:history="1">
        <w:r w:rsidRPr="00F80050">
          <w:rPr>
            <w:rStyle w:val="Hyperlink"/>
            <w:noProof/>
          </w:rPr>
          <w:t>4.10.2.3. Prescribed Isotropic Active Contraction</w:t>
        </w:r>
        <w:r>
          <w:rPr>
            <w:noProof/>
            <w:webHidden/>
          </w:rPr>
          <w:tab/>
        </w:r>
        <w:r>
          <w:rPr>
            <w:noProof/>
            <w:webHidden/>
          </w:rPr>
          <w:fldChar w:fldCharType="begin"/>
        </w:r>
        <w:r>
          <w:rPr>
            <w:noProof/>
            <w:webHidden/>
          </w:rPr>
          <w:instrText xml:space="preserve"> PAGEREF _Toc416085893 \h </w:instrText>
        </w:r>
        <w:r>
          <w:rPr>
            <w:noProof/>
            <w:webHidden/>
          </w:rPr>
        </w:r>
        <w:r>
          <w:rPr>
            <w:noProof/>
            <w:webHidden/>
          </w:rPr>
          <w:fldChar w:fldCharType="separate"/>
        </w:r>
        <w:r>
          <w:rPr>
            <w:noProof/>
            <w:webHidden/>
          </w:rPr>
          <w:t>214</w:t>
        </w:r>
        <w:r>
          <w:rPr>
            <w:noProof/>
            <w:webHidden/>
          </w:rPr>
          <w:fldChar w:fldCharType="end"/>
        </w:r>
      </w:hyperlink>
    </w:p>
    <w:p w14:paraId="20CE243C" w14:textId="77777777" w:rsidR="00182A67" w:rsidRDefault="00182A67">
      <w:pPr>
        <w:pStyle w:val="TOC1"/>
        <w:tabs>
          <w:tab w:val="right" w:leader="dot" w:pos="9350"/>
        </w:tabs>
        <w:rPr>
          <w:rFonts w:asciiTheme="minorHAnsi" w:eastAsiaTheme="minorEastAsia" w:hAnsiTheme="minorHAnsi" w:cstheme="minorBidi"/>
          <w:b w:val="0"/>
          <w:bCs w:val="0"/>
          <w:caps w:val="0"/>
          <w:noProof/>
          <w:sz w:val="22"/>
          <w:szCs w:val="22"/>
        </w:rPr>
      </w:pPr>
      <w:hyperlink w:anchor="_Toc416085894" w:history="1">
        <w:r w:rsidRPr="00F80050">
          <w:rPr>
            <w:rStyle w:val="Hyperlink"/>
            <w:noProof/>
          </w:rPr>
          <w:t>Chapter 5 Restart Input file</w:t>
        </w:r>
        <w:r>
          <w:rPr>
            <w:noProof/>
            <w:webHidden/>
          </w:rPr>
          <w:tab/>
        </w:r>
        <w:r>
          <w:rPr>
            <w:noProof/>
            <w:webHidden/>
          </w:rPr>
          <w:fldChar w:fldCharType="begin"/>
        </w:r>
        <w:r>
          <w:rPr>
            <w:noProof/>
            <w:webHidden/>
          </w:rPr>
          <w:instrText xml:space="preserve"> PAGEREF _Toc416085894 \h </w:instrText>
        </w:r>
        <w:r>
          <w:rPr>
            <w:noProof/>
            <w:webHidden/>
          </w:rPr>
        </w:r>
        <w:r>
          <w:rPr>
            <w:noProof/>
            <w:webHidden/>
          </w:rPr>
          <w:fldChar w:fldCharType="separate"/>
        </w:r>
        <w:r>
          <w:rPr>
            <w:noProof/>
            <w:webHidden/>
          </w:rPr>
          <w:t>215</w:t>
        </w:r>
        <w:r>
          <w:rPr>
            <w:noProof/>
            <w:webHidden/>
          </w:rPr>
          <w:fldChar w:fldCharType="end"/>
        </w:r>
      </w:hyperlink>
    </w:p>
    <w:p w14:paraId="1F50CF64"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895" w:history="1">
        <w:r w:rsidRPr="00F80050">
          <w:rPr>
            <w:rStyle w:val="Hyperlink"/>
            <w:noProof/>
          </w:rPr>
          <w:t>5.1. The Archive Section</w:t>
        </w:r>
        <w:r>
          <w:rPr>
            <w:noProof/>
            <w:webHidden/>
          </w:rPr>
          <w:tab/>
        </w:r>
        <w:r>
          <w:rPr>
            <w:noProof/>
            <w:webHidden/>
          </w:rPr>
          <w:fldChar w:fldCharType="begin"/>
        </w:r>
        <w:r>
          <w:rPr>
            <w:noProof/>
            <w:webHidden/>
          </w:rPr>
          <w:instrText xml:space="preserve"> PAGEREF _Toc416085895 \h </w:instrText>
        </w:r>
        <w:r>
          <w:rPr>
            <w:noProof/>
            <w:webHidden/>
          </w:rPr>
        </w:r>
        <w:r>
          <w:rPr>
            <w:noProof/>
            <w:webHidden/>
          </w:rPr>
          <w:fldChar w:fldCharType="separate"/>
        </w:r>
        <w:r>
          <w:rPr>
            <w:noProof/>
            <w:webHidden/>
          </w:rPr>
          <w:t>215</w:t>
        </w:r>
        <w:r>
          <w:rPr>
            <w:noProof/>
            <w:webHidden/>
          </w:rPr>
          <w:fldChar w:fldCharType="end"/>
        </w:r>
      </w:hyperlink>
    </w:p>
    <w:p w14:paraId="7A30EEA4"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896" w:history="1">
        <w:r w:rsidRPr="00F80050">
          <w:rPr>
            <w:rStyle w:val="Hyperlink"/>
            <w:noProof/>
          </w:rPr>
          <w:t>5.2. The Control Section</w:t>
        </w:r>
        <w:r>
          <w:rPr>
            <w:noProof/>
            <w:webHidden/>
          </w:rPr>
          <w:tab/>
        </w:r>
        <w:r>
          <w:rPr>
            <w:noProof/>
            <w:webHidden/>
          </w:rPr>
          <w:fldChar w:fldCharType="begin"/>
        </w:r>
        <w:r>
          <w:rPr>
            <w:noProof/>
            <w:webHidden/>
          </w:rPr>
          <w:instrText xml:space="preserve"> PAGEREF _Toc416085896 \h </w:instrText>
        </w:r>
        <w:r>
          <w:rPr>
            <w:noProof/>
            <w:webHidden/>
          </w:rPr>
        </w:r>
        <w:r>
          <w:rPr>
            <w:noProof/>
            <w:webHidden/>
          </w:rPr>
          <w:fldChar w:fldCharType="separate"/>
        </w:r>
        <w:r>
          <w:rPr>
            <w:noProof/>
            <w:webHidden/>
          </w:rPr>
          <w:t>216</w:t>
        </w:r>
        <w:r>
          <w:rPr>
            <w:noProof/>
            <w:webHidden/>
          </w:rPr>
          <w:fldChar w:fldCharType="end"/>
        </w:r>
      </w:hyperlink>
    </w:p>
    <w:p w14:paraId="423FF613"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897" w:history="1">
        <w:r w:rsidRPr="00F80050">
          <w:rPr>
            <w:rStyle w:val="Hyperlink"/>
            <w:noProof/>
          </w:rPr>
          <w:t>5.3. The LoadData Section</w:t>
        </w:r>
        <w:r>
          <w:rPr>
            <w:noProof/>
            <w:webHidden/>
          </w:rPr>
          <w:tab/>
        </w:r>
        <w:r>
          <w:rPr>
            <w:noProof/>
            <w:webHidden/>
          </w:rPr>
          <w:fldChar w:fldCharType="begin"/>
        </w:r>
        <w:r>
          <w:rPr>
            <w:noProof/>
            <w:webHidden/>
          </w:rPr>
          <w:instrText xml:space="preserve"> PAGEREF _Toc416085897 \h </w:instrText>
        </w:r>
        <w:r>
          <w:rPr>
            <w:noProof/>
            <w:webHidden/>
          </w:rPr>
        </w:r>
        <w:r>
          <w:rPr>
            <w:noProof/>
            <w:webHidden/>
          </w:rPr>
          <w:fldChar w:fldCharType="separate"/>
        </w:r>
        <w:r>
          <w:rPr>
            <w:noProof/>
            <w:webHidden/>
          </w:rPr>
          <w:t>216</w:t>
        </w:r>
        <w:r>
          <w:rPr>
            <w:noProof/>
            <w:webHidden/>
          </w:rPr>
          <w:fldChar w:fldCharType="end"/>
        </w:r>
      </w:hyperlink>
    </w:p>
    <w:p w14:paraId="2AD01158"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898" w:history="1">
        <w:r w:rsidRPr="00F80050">
          <w:rPr>
            <w:rStyle w:val="Hyperlink"/>
            <w:noProof/>
          </w:rPr>
          <w:t>5.4. Example</w:t>
        </w:r>
        <w:r>
          <w:rPr>
            <w:noProof/>
            <w:webHidden/>
          </w:rPr>
          <w:tab/>
        </w:r>
        <w:r>
          <w:rPr>
            <w:noProof/>
            <w:webHidden/>
          </w:rPr>
          <w:fldChar w:fldCharType="begin"/>
        </w:r>
        <w:r>
          <w:rPr>
            <w:noProof/>
            <w:webHidden/>
          </w:rPr>
          <w:instrText xml:space="preserve"> PAGEREF _Toc416085898 \h </w:instrText>
        </w:r>
        <w:r>
          <w:rPr>
            <w:noProof/>
            <w:webHidden/>
          </w:rPr>
        </w:r>
        <w:r>
          <w:rPr>
            <w:noProof/>
            <w:webHidden/>
          </w:rPr>
          <w:fldChar w:fldCharType="separate"/>
        </w:r>
        <w:r>
          <w:rPr>
            <w:noProof/>
            <w:webHidden/>
          </w:rPr>
          <w:t>216</w:t>
        </w:r>
        <w:r>
          <w:rPr>
            <w:noProof/>
            <w:webHidden/>
          </w:rPr>
          <w:fldChar w:fldCharType="end"/>
        </w:r>
      </w:hyperlink>
    </w:p>
    <w:p w14:paraId="0B3619AA" w14:textId="77777777" w:rsidR="00182A67" w:rsidRDefault="00182A67">
      <w:pPr>
        <w:pStyle w:val="TOC1"/>
        <w:tabs>
          <w:tab w:val="right" w:leader="dot" w:pos="9350"/>
        </w:tabs>
        <w:rPr>
          <w:rFonts w:asciiTheme="minorHAnsi" w:eastAsiaTheme="minorEastAsia" w:hAnsiTheme="minorHAnsi" w:cstheme="minorBidi"/>
          <w:b w:val="0"/>
          <w:bCs w:val="0"/>
          <w:caps w:val="0"/>
          <w:noProof/>
          <w:sz w:val="22"/>
          <w:szCs w:val="22"/>
        </w:rPr>
      </w:pPr>
      <w:hyperlink w:anchor="_Toc416085899" w:history="1">
        <w:r w:rsidRPr="00F80050">
          <w:rPr>
            <w:rStyle w:val="Hyperlink"/>
            <w:noProof/>
          </w:rPr>
          <w:t>Chapter 6 Multi-step Analysis</w:t>
        </w:r>
        <w:r>
          <w:rPr>
            <w:noProof/>
            <w:webHidden/>
          </w:rPr>
          <w:tab/>
        </w:r>
        <w:r>
          <w:rPr>
            <w:noProof/>
            <w:webHidden/>
          </w:rPr>
          <w:fldChar w:fldCharType="begin"/>
        </w:r>
        <w:r>
          <w:rPr>
            <w:noProof/>
            <w:webHidden/>
          </w:rPr>
          <w:instrText xml:space="preserve"> PAGEREF _Toc416085899 \h </w:instrText>
        </w:r>
        <w:r>
          <w:rPr>
            <w:noProof/>
            <w:webHidden/>
          </w:rPr>
        </w:r>
        <w:r>
          <w:rPr>
            <w:noProof/>
            <w:webHidden/>
          </w:rPr>
          <w:fldChar w:fldCharType="separate"/>
        </w:r>
        <w:r>
          <w:rPr>
            <w:noProof/>
            <w:webHidden/>
          </w:rPr>
          <w:t>217</w:t>
        </w:r>
        <w:r>
          <w:rPr>
            <w:noProof/>
            <w:webHidden/>
          </w:rPr>
          <w:fldChar w:fldCharType="end"/>
        </w:r>
      </w:hyperlink>
    </w:p>
    <w:p w14:paraId="3583472E"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900" w:history="1">
        <w:r w:rsidRPr="00F80050">
          <w:rPr>
            <w:rStyle w:val="Hyperlink"/>
            <w:noProof/>
          </w:rPr>
          <w:t>6.1. The Step Section</w:t>
        </w:r>
        <w:r>
          <w:rPr>
            <w:noProof/>
            <w:webHidden/>
          </w:rPr>
          <w:tab/>
        </w:r>
        <w:r>
          <w:rPr>
            <w:noProof/>
            <w:webHidden/>
          </w:rPr>
          <w:fldChar w:fldCharType="begin"/>
        </w:r>
        <w:r>
          <w:rPr>
            <w:noProof/>
            <w:webHidden/>
          </w:rPr>
          <w:instrText xml:space="preserve"> PAGEREF _Toc416085900 \h </w:instrText>
        </w:r>
        <w:r>
          <w:rPr>
            <w:noProof/>
            <w:webHidden/>
          </w:rPr>
        </w:r>
        <w:r>
          <w:rPr>
            <w:noProof/>
            <w:webHidden/>
          </w:rPr>
          <w:fldChar w:fldCharType="separate"/>
        </w:r>
        <w:r>
          <w:rPr>
            <w:noProof/>
            <w:webHidden/>
          </w:rPr>
          <w:t>217</w:t>
        </w:r>
        <w:r>
          <w:rPr>
            <w:noProof/>
            <w:webHidden/>
          </w:rPr>
          <w:fldChar w:fldCharType="end"/>
        </w:r>
      </w:hyperlink>
    </w:p>
    <w:p w14:paraId="084E80F0"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01" w:history="1">
        <w:r w:rsidRPr="00F80050">
          <w:rPr>
            <w:rStyle w:val="Hyperlink"/>
            <w:noProof/>
          </w:rPr>
          <w:t>6.1.1. Control Settings</w:t>
        </w:r>
        <w:r>
          <w:rPr>
            <w:noProof/>
            <w:webHidden/>
          </w:rPr>
          <w:tab/>
        </w:r>
        <w:r>
          <w:rPr>
            <w:noProof/>
            <w:webHidden/>
          </w:rPr>
          <w:fldChar w:fldCharType="begin"/>
        </w:r>
        <w:r>
          <w:rPr>
            <w:noProof/>
            <w:webHidden/>
          </w:rPr>
          <w:instrText xml:space="preserve"> PAGEREF _Toc416085901 \h </w:instrText>
        </w:r>
        <w:r>
          <w:rPr>
            <w:noProof/>
            <w:webHidden/>
          </w:rPr>
        </w:r>
        <w:r>
          <w:rPr>
            <w:noProof/>
            <w:webHidden/>
          </w:rPr>
          <w:fldChar w:fldCharType="separate"/>
        </w:r>
        <w:r>
          <w:rPr>
            <w:noProof/>
            <w:webHidden/>
          </w:rPr>
          <w:t>218</w:t>
        </w:r>
        <w:r>
          <w:rPr>
            <w:noProof/>
            <w:webHidden/>
          </w:rPr>
          <w:fldChar w:fldCharType="end"/>
        </w:r>
      </w:hyperlink>
    </w:p>
    <w:p w14:paraId="46B526C4"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02" w:history="1">
        <w:r w:rsidRPr="00F80050">
          <w:rPr>
            <w:rStyle w:val="Hyperlink"/>
            <w:noProof/>
          </w:rPr>
          <w:t>6.1.2. Boundary Conditions</w:t>
        </w:r>
        <w:r>
          <w:rPr>
            <w:noProof/>
            <w:webHidden/>
          </w:rPr>
          <w:tab/>
        </w:r>
        <w:r>
          <w:rPr>
            <w:noProof/>
            <w:webHidden/>
          </w:rPr>
          <w:fldChar w:fldCharType="begin"/>
        </w:r>
        <w:r>
          <w:rPr>
            <w:noProof/>
            <w:webHidden/>
          </w:rPr>
          <w:instrText xml:space="preserve"> PAGEREF _Toc416085902 \h </w:instrText>
        </w:r>
        <w:r>
          <w:rPr>
            <w:noProof/>
            <w:webHidden/>
          </w:rPr>
        </w:r>
        <w:r>
          <w:rPr>
            <w:noProof/>
            <w:webHidden/>
          </w:rPr>
          <w:fldChar w:fldCharType="separate"/>
        </w:r>
        <w:r>
          <w:rPr>
            <w:noProof/>
            <w:webHidden/>
          </w:rPr>
          <w:t>218</w:t>
        </w:r>
        <w:r>
          <w:rPr>
            <w:noProof/>
            <w:webHidden/>
          </w:rPr>
          <w:fldChar w:fldCharType="end"/>
        </w:r>
      </w:hyperlink>
    </w:p>
    <w:p w14:paraId="2E9D1428"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03" w:history="1">
        <w:r w:rsidRPr="00F80050">
          <w:rPr>
            <w:rStyle w:val="Hyperlink"/>
            <w:noProof/>
          </w:rPr>
          <w:t>6.1.3. Relative Boundary Conditions</w:t>
        </w:r>
        <w:r>
          <w:rPr>
            <w:noProof/>
            <w:webHidden/>
          </w:rPr>
          <w:tab/>
        </w:r>
        <w:r>
          <w:rPr>
            <w:noProof/>
            <w:webHidden/>
          </w:rPr>
          <w:fldChar w:fldCharType="begin"/>
        </w:r>
        <w:r>
          <w:rPr>
            <w:noProof/>
            <w:webHidden/>
          </w:rPr>
          <w:instrText xml:space="preserve"> PAGEREF _Toc416085903 \h </w:instrText>
        </w:r>
        <w:r>
          <w:rPr>
            <w:noProof/>
            <w:webHidden/>
          </w:rPr>
        </w:r>
        <w:r>
          <w:rPr>
            <w:noProof/>
            <w:webHidden/>
          </w:rPr>
          <w:fldChar w:fldCharType="separate"/>
        </w:r>
        <w:r>
          <w:rPr>
            <w:noProof/>
            <w:webHidden/>
          </w:rPr>
          <w:t>218</w:t>
        </w:r>
        <w:r>
          <w:rPr>
            <w:noProof/>
            <w:webHidden/>
          </w:rPr>
          <w:fldChar w:fldCharType="end"/>
        </w:r>
      </w:hyperlink>
    </w:p>
    <w:p w14:paraId="5B1B0C09"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904" w:history="1">
        <w:r w:rsidRPr="00F80050">
          <w:rPr>
            <w:rStyle w:val="Hyperlink"/>
            <w:noProof/>
          </w:rPr>
          <w:t>6.2. An Example</w:t>
        </w:r>
        <w:r>
          <w:rPr>
            <w:noProof/>
            <w:webHidden/>
          </w:rPr>
          <w:tab/>
        </w:r>
        <w:r>
          <w:rPr>
            <w:noProof/>
            <w:webHidden/>
          </w:rPr>
          <w:fldChar w:fldCharType="begin"/>
        </w:r>
        <w:r>
          <w:rPr>
            <w:noProof/>
            <w:webHidden/>
          </w:rPr>
          <w:instrText xml:space="preserve"> PAGEREF _Toc416085904 \h </w:instrText>
        </w:r>
        <w:r>
          <w:rPr>
            <w:noProof/>
            <w:webHidden/>
          </w:rPr>
        </w:r>
        <w:r>
          <w:rPr>
            <w:noProof/>
            <w:webHidden/>
          </w:rPr>
          <w:fldChar w:fldCharType="separate"/>
        </w:r>
        <w:r>
          <w:rPr>
            <w:noProof/>
            <w:webHidden/>
          </w:rPr>
          <w:t>218</w:t>
        </w:r>
        <w:r>
          <w:rPr>
            <w:noProof/>
            <w:webHidden/>
          </w:rPr>
          <w:fldChar w:fldCharType="end"/>
        </w:r>
      </w:hyperlink>
    </w:p>
    <w:p w14:paraId="37A99661" w14:textId="77777777" w:rsidR="00182A67" w:rsidRDefault="00182A67">
      <w:pPr>
        <w:pStyle w:val="TOC1"/>
        <w:tabs>
          <w:tab w:val="right" w:leader="dot" w:pos="9350"/>
        </w:tabs>
        <w:rPr>
          <w:rFonts w:asciiTheme="minorHAnsi" w:eastAsiaTheme="minorEastAsia" w:hAnsiTheme="minorHAnsi" w:cstheme="minorBidi"/>
          <w:b w:val="0"/>
          <w:bCs w:val="0"/>
          <w:caps w:val="0"/>
          <w:noProof/>
          <w:sz w:val="22"/>
          <w:szCs w:val="22"/>
        </w:rPr>
      </w:pPr>
      <w:hyperlink w:anchor="_Toc416085905" w:history="1">
        <w:r w:rsidRPr="00F80050">
          <w:rPr>
            <w:rStyle w:val="Hyperlink"/>
            <w:noProof/>
          </w:rPr>
          <w:t>Chapter 7 Parameter Optimization</w:t>
        </w:r>
        <w:r>
          <w:rPr>
            <w:noProof/>
            <w:webHidden/>
          </w:rPr>
          <w:tab/>
        </w:r>
        <w:r>
          <w:rPr>
            <w:noProof/>
            <w:webHidden/>
          </w:rPr>
          <w:fldChar w:fldCharType="begin"/>
        </w:r>
        <w:r>
          <w:rPr>
            <w:noProof/>
            <w:webHidden/>
          </w:rPr>
          <w:instrText xml:space="preserve"> PAGEREF _Toc416085905 \h </w:instrText>
        </w:r>
        <w:r>
          <w:rPr>
            <w:noProof/>
            <w:webHidden/>
          </w:rPr>
        </w:r>
        <w:r>
          <w:rPr>
            <w:noProof/>
            <w:webHidden/>
          </w:rPr>
          <w:fldChar w:fldCharType="separate"/>
        </w:r>
        <w:r>
          <w:rPr>
            <w:noProof/>
            <w:webHidden/>
          </w:rPr>
          <w:t>221</w:t>
        </w:r>
        <w:r>
          <w:rPr>
            <w:noProof/>
            <w:webHidden/>
          </w:rPr>
          <w:fldChar w:fldCharType="end"/>
        </w:r>
      </w:hyperlink>
    </w:p>
    <w:p w14:paraId="7FFACA4C"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906" w:history="1">
        <w:r w:rsidRPr="00F80050">
          <w:rPr>
            <w:rStyle w:val="Hyperlink"/>
            <w:noProof/>
          </w:rPr>
          <w:t>7.1. Optimization Input File</w:t>
        </w:r>
        <w:r>
          <w:rPr>
            <w:noProof/>
            <w:webHidden/>
          </w:rPr>
          <w:tab/>
        </w:r>
        <w:r>
          <w:rPr>
            <w:noProof/>
            <w:webHidden/>
          </w:rPr>
          <w:fldChar w:fldCharType="begin"/>
        </w:r>
        <w:r>
          <w:rPr>
            <w:noProof/>
            <w:webHidden/>
          </w:rPr>
          <w:instrText xml:space="preserve"> PAGEREF _Toc416085906 \h </w:instrText>
        </w:r>
        <w:r>
          <w:rPr>
            <w:noProof/>
            <w:webHidden/>
          </w:rPr>
        </w:r>
        <w:r>
          <w:rPr>
            <w:noProof/>
            <w:webHidden/>
          </w:rPr>
          <w:fldChar w:fldCharType="separate"/>
        </w:r>
        <w:r>
          <w:rPr>
            <w:noProof/>
            <w:webHidden/>
          </w:rPr>
          <w:t>221</w:t>
        </w:r>
        <w:r>
          <w:rPr>
            <w:noProof/>
            <w:webHidden/>
          </w:rPr>
          <w:fldChar w:fldCharType="end"/>
        </w:r>
      </w:hyperlink>
    </w:p>
    <w:p w14:paraId="532FB540"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07" w:history="1">
        <w:r w:rsidRPr="00F80050">
          <w:rPr>
            <w:rStyle w:val="Hyperlink"/>
            <w:noProof/>
          </w:rPr>
          <w:t>7.1.1. Model Section</w:t>
        </w:r>
        <w:r>
          <w:rPr>
            <w:noProof/>
            <w:webHidden/>
          </w:rPr>
          <w:tab/>
        </w:r>
        <w:r>
          <w:rPr>
            <w:noProof/>
            <w:webHidden/>
          </w:rPr>
          <w:fldChar w:fldCharType="begin"/>
        </w:r>
        <w:r>
          <w:rPr>
            <w:noProof/>
            <w:webHidden/>
          </w:rPr>
          <w:instrText xml:space="preserve"> PAGEREF _Toc416085907 \h </w:instrText>
        </w:r>
        <w:r>
          <w:rPr>
            <w:noProof/>
            <w:webHidden/>
          </w:rPr>
        </w:r>
        <w:r>
          <w:rPr>
            <w:noProof/>
            <w:webHidden/>
          </w:rPr>
          <w:fldChar w:fldCharType="separate"/>
        </w:r>
        <w:r>
          <w:rPr>
            <w:noProof/>
            <w:webHidden/>
          </w:rPr>
          <w:t>221</w:t>
        </w:r>
        <w:r>
          <w:rPr>
            <w:noProof/>
            <w:webHidden/>
          </w:rPr>
          <w:fldChar w:fldCharType="end"/>
        </w:r>
      </w:hyperlink>
    </w:p>
    <w:p w14:paraId="68494AF7"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08" w:history="1">
        <w:r w:rsidRPr="00F80050">
          <w:rPr>
            <w:rStyle w:val="Hyperlink"/>
            <w:noProof/>
          </w:rPr>
          <w:t>7.1.2. Options Section</w:t>
        </w:r>
        <w:r>
          <w:rPr>
            <w:noProof/>
            <w:webHidden/>
          </w:rPr>
          <w:tab/>
        </w:r>
        <w:r>
          <w:rPr>
            <w:noProof/>
            <w:webHidden/>
          </w:rPr>
          <w:fldChar w:fldCharType="begin"/>
        </w:r>
        <w:r>
          <w:rPr>
            <w:noProof/>
            <w:webHidden/>
          </w:rPr>
          <w:instrText xml:space="preserve"> PAGEREF _Toc416085908 \h </w:instrText>
        </w:r>
        <w:r>
          <w:rPr>
            <w:noProof/>
            <w:webHidden/>
          </w:rPr>
        </w:r>
        <w:r>
          <w:rPr>
            <w:noProof/>
            <w:webHidden/>
          </w:rPr>
          <w:fldChar w:fldCharType="separate"/>
        </w:r>
        <w:r>
          <w:rPr>
            <w:noProof/>
            <w:webHidden/>
          </w:rPr>
          <w:t>221</w:t>
        </w:r>
        <w:r>
          <w:rPr>
            <w:noProof/>
            <w:webHidden/>
          </w:rPr>
          <w:fldChar w:fldCharType="end"/>
        </w:r>
      </w:hyperlink>
    </w:p>
    <w:p w14:paraId="5ECDC317"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09" w:history="1">
        <w:r w:rsidRPr="00F80050">
          <w:rPr>
            <w:rStyle w:val="Hyperlink"/>
            <w:noProof/>
          </w:rPr>
          <w:t>7.1.3. Function Section</w:t>
        </w:r>
        <w:r>
          <w:rPr>
            <w:noProof/>
            <w:webHidden/>
          </w:rPr>
          <w:tab/>
        </w:r>
        <w:r>
          <w:rPr>
            <w:noProof/>
            <w:webHidden/>
          </w:rPr>
          <w:fldChar w:fldCharType="begin"/>
        </w:r>
        <w:r>
          <w:rPr>
            <w:noProof/>
            <w:webHidden/>
          </w:rPr>
          <w:instrText xml:space="preserve"> PAGEREF _Toc416085909 \h </w:instrText>
        </w:r>
        <w:r>
          <w:rPr>
            <w:noProof/>
            <w:webHidden/>
          </w:rPr>
        </w:r>
        <w:r>
          <w:rPr>
            <w:noProof/>
            <w:webHidden/>
          </w:rPr>
          <w:fldChar w:fldCharType="separate"/>
        </w:r>
        <w:r>
          <w:rPr>
            <w:noProof/>
            <w:webHidden/>
          </w:rPr>
          <w:t>223</w:t>
        </w:r>
        <w:r>
          <w:rPr>
            <w:noProof/>
            <w:webHidden/>
          </w:rPr>
          <w:fldChar w:fldCharType="end"/>
        </w:r>
      </w:hyperlink>
    </w:p>
    <w:p w14:paraId="16C22FA3"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10" w:history="1">
        <w:r w:rsidRPr="00F80050">
          <w:rPr>
            <w:rStyle w:val="Hyperlink"/>
            <w:noProof/>
          </w:rPr>
          <w:t>7.1.4. Parameters Section</w:t>
        </w:r>
        <w:r>
          <w:rPr>
            <w:noProof/>
            <w:webHidden/>
          </w:rPr>
          <w:tab/>
        </w:r>
        <w:r>
          <w:rPr>
            <w:noProof/>
            <w:webHidden/>
          </w:rPr>
          <w:fldChar w:fldCharType="begin"/>
        </w:r>
        <w:r>
          <w:rPr>
            <w:noProof/>
            <w:webHidden/>
          </w:rPr>
          <w:instrText xml:space="preserve"> PAGEREF _Toc416085910 \h </w:instrText>
        </w:r>
        <w:r>
          <w:rPr>
            <w:noProof/>
            <w:webHidden/>
          </w:rPr>
        </w:r>
        <w:r>
          <w:rPr>
            <w:noProof/>
            <w:webHidden/>
          </w:rPr>
          <w:fldChar w:fldCharType="separate"/>
        </w:r>
        <w:r>
          <w:rPr>
            <w:noProof/>
            <w:webHidden/>
          </w:rPr>
          <w:t>223</w:t>
        </w:r>
        <w:r>
          <w:rPr>
            <w:noProof/>
            <w:webHidden/>
          </w:rPr>
          <w:fldChar w:fldCharType="end"/>
        </w:r>
      </w:hyperlink>
    </w:p>
    <w:p w14:paraId="32AA315E"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11" w:history="1">
        <w:r w:rsidRPr="00F80050">
          <w:rPr>
            <w:rStyle w:val="Hyperlink"/>
            <w:noProof/>
          </w:rPr>
          <w:t>7.1.5. Constraints Section</w:t>
        </w:r>
        <w:r>
          <w:rPr>
            <w:noProof/>
            <w:webHidden/>
          </w:rPr>
          <w:tab/>
        </w:r>
        <w:r>
          <w:rPr>
            <w:noProof/>
            <w:webHidden/>
          </w:rPr>
          <w:fldChar w:fldCharType="begin"/>
        </w:r>
        <w:r>
          <w:rPr>
            <w:noProof/>
            <w:webHidden/>
          </w:rPr>
          <w:instrText xml:space="preserve"> PAGEREF _Toc416085911 \h </w:instrText>
        </w:r>
        <w:r>
          <w:rPr>
            <w:noProof/>
            <w:webHidden/>
          </w:rPr>
        </w:r>
        <w:r>
          <w:rPr>
            <w:noProof/>
            <w:webHidden/>
          </w:rPr>
          <w:fldChar w:fldCharType="separate"/>
        </w:r>
        <w:r>
          <w:rPr>
            <w:noProof/>
            <w:webHidden/>
          </w:rPr>
          <w:t>225</w:t>
        </w:r>
        <w:r>
          <w:rPr>
            <w:noProof/>
            <w:webHidden/>
          </w:rPr>
          <w:fldChar w:fldCharType="end"/>
        </w:r>
      </w:hyperlink>
    </w:p>
    <w:p w14:paraId="4634C2FB"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12" w:history="1">
        <w:r w:rsidRPr="00F80050">
          <w:rPr>
            <w:rStyle w:val="Hyperlink"/>
            <w:noProof/>
          </w:rPr>
          <w:t>7.1.6. Load Data Section</w:t>
        </w:r>
        <w:r>
          <w:rPr>
            <w:noProof/>
            <w:webHidden/>
          </w:rPr>
          <w:tab/>
        </w:r>
        <w:r>
          <w:rPr>
            <w:noProof/>
            <w:webHidden/>
          </w:rPr>
          <w:fldChar w:fldCharType="begin"/>
        </w:r>
        <w:r>
          <w:rPr>
            <w:noProof/>
            <w:webHidden/>
          </w:rPr>
          <w:instrText xml:space="preserve"> PAGEREF _Toc416085912 \h </w:instrText>
        </w:r>
        <w:r>
          <w:rPr>
            <w:noProof/>
            <w:webHidden/>
          </w:rPr>
        </w:r>
        <w:r>
          <w:rPr>
            <w:noProof/>
            <w:webHidden/>
          </w:rPr>
          <w:fldChar w:fldCharType="separate"/>
        </w:r>
        <w:r>
          <w:rPr>
            <w:noProof/>
            <w:webHidden/>
          </w:rPr>
          <w:t>226</w:t>
        </w:r>
        <w:r>
          <w:rPr>
            <w:noProof/>
            <w:webHidden/>
          </w:rPr>
          <w:fldChar w:fldCharType="end"/>
        </w:r>
      </w:hyperlink>
    </w:p>
    <w:p w14:paraId="7128FD3C"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913" w:history="1">
        <w:r w:rsidRPr="00F80050">
          <w:rPr>
            <w:rStyle w:val="Hyperlink"/>
            <w:noProof/>
          </w:rPr>
          <w:t>7.2. Running a Parameter Optimization</w:t>
        </w:r>
        <w:r>
          <w:rPr>
            <w:noProof/>
            <w:webHidden/>
          </w:rPr>
          <w:tab/>
        </w:r>
        <w:r>
          <w:rPr>
            <w:noProof/>
            <w:webHidden/>
          </w:rPr>
          <w:fldChar w:fldCharType="begin"/>
        </w:r>
        <w:r>
          <w:rPr>
            <w:noProof/>
            <w:webHidden/>
          </w:rPr>
          <w:instrText xml:space="preserve"> PAGEREF _Toc416085913 \h </w:instrText>
        </w:r>
        <w:r>
          <w:rPr>
            <w:noProof/>
            <w:webHidden/>
          </w:rPr>
        </w:r>
        <w:r>
          <w:rPr>
            <w:noProof/>
            <w:webHidden/>
          </w:rPr>
          <w:fldChar w:fldCharType="separate"/>
        </w:r>
        <w:r>
          <w:rPr>
            <w:noProof/>
            <w:webHidden/>
          </w:rPr>
          <w:t>226</w:t>
        </w:r>
        <w:r>
          <w:rPr>
            <w:noProof/>
            <w:webHidden/>
          </w:rPr>
          <w:fldChar w:fldCharType="end"/>
        </w:r>
      </w:hyperlink>
    </w:p>
    <w:p w14:paraId="4C87CFC5"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914" w:history="1">
        <w:r w:rsidRPr="00F80050">
          <w:rPr>
            <w:rStyle w:val="Hyperlink"/>
            <w:noProof/>
          </w:rPr>
          <w:t>7.3. An Example Input File</w:t>
        </w:r>
        <w:r>
          <w:rPr>
            <w:noProof/>
            <w:webHidden/>
          </w:rPr>
          <w:tab/>
        </w:r>
        <w:r>
          <w:rPr>
            <w:noProof/>
            <w:webHidden/>
          </w:rPr>
          <w:fldChar w:fldCharType="begin"/>
        </w:r>
        <w:r>
          <w:rPr>
            <w:noProof/>
            <w:webHidden/>
          </w:rPr>
          <w:instrText xml:space="preserve"> PAGEREF _Toc416085914 \h </w:instrText>
        </w:r>
        <w:r>
          <w:rPr>
            <w:noProof/>
            <w:webHidden/>
          </w:rPr>
        </w:r>
        <w:r>
          <w:rPr>
            <w:noProof/>
            <w:webHidden/>
          </w:rPr>
          <w:fldChar w:fldCharType="separate"/>
        </w:r>
        <w:r>
          <w:rPr>
            <w:noProof/>
            <w:webHidden/>
          </w:rPr>
          <w:t>226</w:t>
        </w:r>
        <w:r>
          <w:rPr>
            <w:noProof/>
            <w:webHidden/>
          </w:rPr>
          <w:fldChar w:fldCharType="end"/>
        </w:r>
      </w:hyperlink>
    </w:p>
    <w:p w14:paraId="113AA4D7" w14:textId="77777777" w:rsidR="00182A67" w:rsidRDefault="00182A67">
      <w:pPr>
        <w:pStyle w:val="TOC1"/>
        <w:tabs>
          <w:tab w:val="right" w:leader="dot" w:pos="9350"/>
        </w:tabs>
        <w:rPr>
          <w:rFonts w:asciiTheme="minorHAnsi" w:eastAsiaTheme="minorEastAsia" w:hAnsiTheme="minorHAnsi" w:cstheme="minorBidi"/>
          <w:b w:val="0"/>
          <w:bCs w:val="0"/>
          <w:caps w:val="0"/>
          <w:noProof/>
          <w:sz w:val="22"/>
          <w:szCs w:val="22"/>
        </w:rPr>
      </w:pPr>
      <w:hyperlink w:anchor="_Toc416085915" w:history="1">
        <w:r w:rsidRPr="00F80050">
          <w:rPr>
            <w:rStyle w:val="Hyperlink"/>
            <w:noProof/>
          </w:rPr>
          <w:t>Chapter 8 Troubleshooting</w:t>
        </w:r>
        <w:r>
          <w:rPr>
            <w:noProof/>
            <w:webHidden/>
          </w:rPr>
          <w:tab/>
        </w:r>
        <w:r>
          <w:rPr>
            <w:noProof/>
            <w:webHidden/>
          </w:rPr>
          <w:fldChar w:fldCharType="begin"/>
        </w:r>
        <w:r>
          <w:rPr>
            <w:noProof/>
            <w:webHidden/>
          </w:rPr>
          <w:instrText xml:space="preserve"> PAGEREF _Toc416085915 \h </w:instrText>
        </w:r>
        <w:r>
          <w:rPr>
            <w:noProof/>
            <w:webHidden/>
          </w:rPr>
        </w:r>
        <w:r>
          <w:rPr>
            <w:noProof/>
            <w:webHidden/>
          </w:rPr>
          <w:fldChar w:fldCharType="separate"/>
        </w:r>
        <w:r>
          <w:rPr>
            <w:noProof/>
            <w:webHidden/>
          </w:rPr>
          <w:t>228</w:t>
        </w:r>
        <w:r>
          <w:rPr>
            <w:noProof/>
            <w:webHidden/>
          </w:rPr>
          <w:fldChar w:fldCharType="end"/>
        </w:r>
      </w:hyperlink>
    </w:p>
    <w:p w14:paraId="11D291A4"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916" w:history="1">
        <w:r w:rsidRPr="00F80050">
          <w:rPr>
            <w:rStyle w:val="Hyperlink"/>
            <w:noProof/>
          </w:rPr>
          <w:t>8.1. Before You Run Your Model</w:t>
        </w:r>
        <w:r>
          <w:rPr>
            <w:noProof/>
            <w:webHidden/>
          </w:rPr>
          <w:tab/>
        </w:r>
        <w:r>
          <w:rPr>
            <w:noProof/>
            <w:webHidden/>
          </w:rPr>
          <w:fldChar w:fldCharType="begin"/>
        </w:r>
        <w:r>
          <w:rPr>
            <w:noProof/>
            <w:webHidden/>
          </w:rPr>
          <w:instrText xml:space="preserve"> PAGEREF _Toc416085916 \h </w:instrText>
        </w:r>
        <w:r>
          <w:rPr>
            <w:noProof/>
            <w:webHidden/>
          </w:rPr>
        </w:r>
        <w:r>
          <w:rPr>
            <w:noProof/>
            <w:webHidden/>
          </w:rPr>
          <w:fldChar w:fldCharType="separate"/>
        </w:r>
        <w:r>
          <w:rPr>
            <w:noProof/>
            <w:webHidden/>
          </w:rPr>
          <w:t>228</w:t>
        </w:r>
        <w:r>
          <w:rPr>
            <w:noProof/>
            <w:webHidden/>
          </w:rPr>
          <w:fldChar w:fldCharType="end"/>
        </w:r>
      </w:hyperlink>
    </w:p>
    <w:p w14:paraId="562A09A2"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17" w:history="1">
        <w:r w:rsidRPr="00F80050">
          <w:rPr>
            <w:rStyle w:val="Hyperlink"/>
            <w:noProof/>
          </w:rPr>
          <w:t>8.1.1. The Finite Element Mesh</w:t>
        </w:r>
        <w:r>
          <w:rPr>
            <w:noProof/>
            <w:webHidden/>
          </w:rPr>
          <w:tab/>
        </w:r>
        <w:r>
          <w:rPr>
            <w:noProof/>
            <w:webHidden/>
          </w:rPr>
          <w:fldChar w:fldCharType="begin"/>
        </w:r>
        <w:r>
          <w:rPr>
            <w:noProof/>
            <w:webHidden/>
          </w:rPr>
          <w:instrText xml:space="preserve"> PAGEREF _Toc416085917 \h </w:instrText>
        </w:r>
        <w:r>
          <w:rPr>
            <w:noProof/>
            <w:webHidden/>
          </w:rPr>
        </w:r>
        <w:r>
          <w:rPr>
            <w:noProof/>
            <w:webHidden/>
          </w:rPr>
          <w:fldChar w:fldCharType="separate"/>
        </w:r>
        <w:r>
          <w:rPr>
            <w:noProof/>
            <w:webHidden/>
          </w:rPr>
          <w:t>228</w:t>
        </w:r>
        <w:r>
          <w:rPr>
            <w:noProof/>
            <w:webHidden/>
          </w:rPr>
          <w:fldChar w:fldCharType="end"/>
        </w:r>
      </w:hyperlink>
    </w:p>
    <w:p w14:paraId="25C06984"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18" w:history="1">
        <w:r w:rsidRPr="00F80050">
          <w:rPr>
            <w:rStyle w:val="Hyperlink"/>
            <w:noProof/>
          </w:rPr>
          <w:t>8.1.2. Materials</w:t>
        </w:r>
        <w:r>
          <w:rPr>
            <w:noProof/>
            <w:webHidden/>
          </w:rPr>
          <w:tab/>
        </w:r>
        <w:r>
          <w:rPr>
            <w:noProof/>
            <w:webHidden/>
          </w:rPr>
          <w:fldChar w:fldCharType="begin"/>
        </w:r>
        <w:r>
          <w:rPr>
            <w:noProof/>
            <w:webHidden/>
          </w:rPr>
          <w:instrText xml:space="preserve"> PAGEREF _Toc416085918 \h </w:instrText>
        </w:r>
        <w:r>
          <w:rPr>
            <w:noProof/>
            <w:webHidden/>
          </w:rPr>
        </w:r>
        <w:r>
          <w:rPr>
            <w:noProof/>
            <w:webHidden/>
          </w:rPr>
          <w:fldChar w:fldCharType="separate"/>
        </w:r>
        <w:r>
          <w:rPr>
            <w:noProof/>
            <w:webHidden/>
          </w:rPr>
          <w:t>229</w:t>
        </w:r>
        <w:r>
          <w:rPr>
            <w:noProof/>
            <w:webHidden/>
          </w:rPr>
          <w:fldChar w:fldCharType="end"/>
        </w:r>
      </w:hyperlink>
    </w:p>
    <w:p w14:paraId="619CA260"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19" w:history="1">
        <w:r w:rsidRPr="00F80050">
          <w:rPr>
            <w:rStyle w:val="Hyperlink"/>
            <w:noProof/>
          </w:rPr>
          <w:t>8.1.3. Boundary Conditions</w:t>
        </w:r>
        <w:r>
          <w:rPr>
            <w:noProof/>
            <w:webHidden/>
          </w:rPr>
          <w:tab/>
        </w:r>
        <w:r>
          <w:rPr>
            <w:noProof/>
            <w:webHidden/>
          </w:rPr>
          <w:fldChar w:fldCharType="begin"/>
        </w:r>
        <w:r>
          <w:rPr>
            <w:noProof/>
            <w:webHidden/>
          </w:rPr>
          <w:instrText xml:space="preserve"> PAGEREF _Toc416085919 \h </w:instrText>
        </w:r>
        <w:r>
          <w:rPr>
            <w:noProof/>
            <w:webHidden/>
          </w:rPr>
        </w:r>
        <w:r>
          <w:rPr>
            <w:noProof/>
            <w:webHidden/>
          </w:rPr>
          <w:fldChar w:fldCharType="separate"/>
        </w:r>
        <w:r>
          <w:rPr>
            <w:noProof/>
            <w:webHidden/>
          </w:rPr>
          <w:t>229</w:t>
        </w:r>
        <w:r>
          <w:rPr>
            <w:noProof/>
            <w:webHidden/>
          </w:rPr>
          <w:fldChar w:fldCharType="end"/>
        </w:r>
      </w:hyperlink>
    </w:p>
    <w:p w14:paraId="510E2A45"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920" w:history="1">
        <w:r w:rsidRPr="00F80050">
          <w:rPr>
            <w:rStyle w:val="Hyperlink"/>
            <w:noProof/>
          </w:rPr>
          <w:t>8.2. Debugging a Model</w:t>
        </w:r>
        <w:r>
          <w:rPr>
            <w:noProof/>
            <w:webHidden/>
          </w:rPr>
          <w:tab/>
        </w:r>
        <w:r>
          <w:rPr>
            <w:noProof/>
            <w:webHidden/>
          </w:rPr>
          <w:fldChar w:fldCharType="begin"/>
        </w:r>
        <w:r>
          <w:rPr>
            <w:noProof/>
            <w:webHidden/>
          </w:rPr>
          <w:instrText xml:space="preserve"> PAGEREF _Toc416085920 \h </w:instrText>
        </w:r>
        <w:r>
          <w:rPr>
            <w:noProof/>
            <w:webHidden/>
          </w:rPr>
        </w:r>
        <w:r>
          <w:rPr>
            <w:noProof/>
            <w:webHidden/>
          </w:rPr>
          <w:fldChar w:fldCharType="separate"/>
        </w:r>
        <w:r>
          <w:rPr>
            <w:noProof/>
            <w:webHidden/>
          </w:rPr>
          <w:t>230</w:t>
        </w:r>
        <w:r>
          <w:rPr>
            <w:noProof/>
            <w:webHidden/>
          </w:rPr>
          <w:fldChar w:fldCharType="end"/>
        </w:r>
      </w:hyperlink>
    </w:p>
    <w:p w14:paraId="27787A66"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921" w:history="1">
        <w:r w:rsidRPr="00F80050">
          <w:rPr>
            <w:rStyle w:val="Hyperlink"/>
            <w:noProof/>
          </w:rPr>
          <w:t>8.3. Common Issues</w:t>
        </w:r>
        <w:r>
          <w:rPr>
            <w:noProof/>
            <w:webHidden/>
          </w:rPr>
          <w:tab/>
        </w:r>
        <w:r>
          <w:rPr>
            <w:noProof/>
            <w:webHidden/>
          </w:rPr>
          <w:fldChar w:fldCharType="begin"/>
        </w:r>
        <w:r>
          <w:rPr>
            <w:noProof/>
            <w:webHidden/>
          </w:rPr>
          <w:instrText xml:space="preserve"> PAGEREF _Toc416085921 \h </w:instrText>
        </w:r>
        <w:r>
          <w:rPr>
            <w:noProof/>
            <w:webHidden/>
          </w:rPr>
        </w:r>
        <w:r>
          <w:rPr>
            <w:noProof/>
            <w:webHidden/>
          </w:rPr>
          <w:fldChar w:fldCharType="separate"/>
        </w:r>
        <w:r>
          <w:rPr>
            <w:noProof/>
            <w:webHidden/>
          </w:rPr>
          <w:t>230</w:t>
        </w:r>
        <w:r>
          <w:rPr>
            <w:noProof/>
            <w:webHidden/>
          </w:rPr>
          <w:fldChar w:fldCharType="end"/>
        </w:r>
      </w:hyperlink>
    </w:p>
    <w:p w14:paraId="53FC7305"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22" w:history="1">
        <w:r w:rsidRPr="00F80050">
          <w:rPr>
            <w:rStyle w:val="Hyperlink"/>
            <w:noProof/>
          </w:rPr>
          <w:t>8.3.1. Inverted elements</w:t>
        </w:r>
        <w:r>
          <w:rPr>
            <w:noProof/>
            <w:webHidden/>
          </w:rPr>
          <w:tab/>
        </w:r>
        <w:r>
          <w:rPr>
            <w:noProof/>
            <w:webHidden/>
          </w:rPr>
          <w:fldChar w:fldCharType="begin"/>
        </w:r>
        <w:r>
          <w:rPr>
            <w:noProof/>
            <w:webHidden/>
          </w:rPr>
          <w:instrText xml:space="preserve"> PAGEREF _Toc416085922 \h </w:instrText>
        </w:r>
        <w:r>
          <w:rPr>
            <w:noProof/>
            <w:webHidden/>
          </w:rPr>
        </w:r>
        <w:r>
          <w:rPr>
            <w:noProof/>
            <w:webHidden/>
          </w:rPr>
          <w:fldChar w:fldCharType="separate"/>
        </w:r>
        <w:r>
          <w:rPr>
            <w:noProof/>
            <w:webHidden/>
          </w:rPr>
          <w:t>230</w:t>
        </w:r>
        <w:r>
          <w:rPr>
            <w:noProof/>
            <w:webHidden/>
          </w:rPr>
          <w:fldChar w:fldCharType="end"/>
        </w:r>
      </w:hyperlink>
    </w:p>
    <w:p w14:paraId="16D56A19"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923" w:history="1">
        <w:r w:rsidRPr="00F80050">
          <w:rPr>
            <w:rStyle w:val="Hyperlink"/>
            <w:noProof/>
          </w:rPr>
          <w:t>8.3.1.1. Material instability</w:t>
        </w:r>
        <w:r>
          <w:rPr>
            <w:noProof/>
            <w:webHidden/>
          </w:rPr>
          <w:tab/>
        </w:r>
        <w:r>
          <w:rPr>
            <w:noProof/>
            <w:webHidden/>
          </w:rPr>
          <w:fldChar w:fldCharType="begin"/>
        </w:r>
        <w:r>
          <w:rPr>
            <w:noProof/>
            <w:webHidden/>
          </w:rPr>
          <w:instrText xml:space="preserve"> PAGEREF _Toc416085923 \h </w:instrText>
        </w:r>
        <w:r>
          <w:rPr>
            <w:noProof/>
            <w:webHidden/>
          </w:rPr>
        </w:r>
        <w:r>
          <w:rPr>
            <w:noProof/>
            <w:webHidden/>
          </w:rPr>
          <w:fldChar w:fldCharType="separate"/>
        </w:r>
        <w:r>
          <w:rPr>
            <w:noProof/>
            <w:webHidden/>
          </w:rPr>
          <w:t>231</w:t>
        </w:r>
        <w:r>
          <w:rPr>
            <w:noProof/>
            <w:webHidden/>
          </w:rPr>
          <w:fldChar w:fldCharType="end"/>
        </w:r>
      </w:hyperlink>
    </w:p>
    <w:p w14:paraId="14540E69"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924" w:history="1">
        <w:r w:rsidRPr="00F80050">
          <w:rPr>
            <w:rStyle w:val="Hyperlink"/>
            <w:noProof/>
          </w:rPr>
          <w:t>8.3.1.2. Time step too large</w:t>
        </w:r>
        <w:r>
          <w:rPr>
            <w:noProof/>
            <w:webHidden/>
          </w:rPr>
          <w:tab/>
        </w:r>
        <w:r>
          <w:rPr>
            <w:noProof/>
            <w:webHidden/>
          </w:rPr>
          <w:fldChar w:fldCharType="begin"/>
        </w:r>
        <w:r>
          <w:rPr>
            <w:noProof/>
            <w:webHidden/>
          </w:rPr>
          <w:instrText xml:space="preserve"> PAGEREF _Toc416085924 \h </w:instrText>
        </w:r>
        <w:r>
          <w:rPr>
            <w:noProof/>
            <w:webHidden/>
          </w:rPr>
        </w:r>
        <w:r>
          <w:rPr>
            <w:noProof/>
            <w:webHidden/>
          </w:rPr>
          <w:fldChar w:fldCharType="separate"/>
        </w:r>
        <w:r>
          <w:rPr>
            <w:noProof/>
            <w:webHidden/>
          </w:rPr>
          <w:t>231</w:t>
        </w:r>
        <w:r>
          <w:rPr>
            <w:noProof/>
            <w:webHidden/>
          </w:rPr>
          <w:fldChar w:fldCharType="end"/>
        </w:r>
      </w:hyperlink>
    </w:p>
    <w:p w14:paraId="77B99700"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925" w:history="1">
        <w:r w:rsidRPr="00F80050">
          <w:rPr>
            <w:rStyle w:val="Hyperlink"/>
            <w:noProof/>
          </w:rPr>
          <w:t>8.3.1.3. Elements too distorted</w:t>
        </w:r>
        <w:r>
          <w:rPr>
            <w:noProof/>
            <w:webHidden/>
          </w:rPr>
          <w:tab/>
        </w:r>
        <w:r>
          <w:rPr>
            <w:noProof/>
            <w:webHidden/>
          </w:rPr>
          <w:fldChar w:fldCharType="begin"/>
        </w:r>
        <w:r>
          <w:rPr>
            <w:noProof/>
            <w:webHidden/>
          </w:rPr>
          <w:instrText xml:space="preserve"> PAGEREF _Toc416085925 \h </w:instrText>
        </w:r>
        <w:r>
          <w:rPr>
            <w:noProof/>
            <w:webHidden/>
          </w:rPr>
        </w:r>
        <w:r>
          <w:rPr>
            <w:noProof/>
            <w:webHidden/>
          </w:rPr>
          <w:fldChar w:fldCharType="separate"/>
        </w:r>
        <w:r>
          <w:rPr>
            <w:noProof/>
            <w:webHidden/>
          </w:rPr>
          <w:t>231</w:t>
        </w:r>
        <w:r>
          <w:rPr>
            <w:noProof/>
            <w:webHidden/>
          </w:rPr>
          <w:fldChar w:fldCharType="end"/>
        </w:r>
      </w:hyperlink>
    </w:p>
    <w:p w14:paraId="25E2D86F"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926" w:history="1">
        <w:r w:rsidRPr="00F80050">
          <w:rPr>
            <w:rStyle w:val="Hyperlink"/>
            <w:noProof/>
          </w:rPr>
          <w:t>8.3.1.4. Shells are too thick</w:t>
        </w:r>
        <w:r>
          <w:rPr>
            <w:noProof/>
            <w:webHidden/>
          </w:rPr>
          <w:tab/>
        </w:r>
        <w:r>
          <w:rPr>
            <w:noProof/>
            <w:webHidden/>
          </w:rPr>
          <w:fldChar w:fldCharType="begin"/>
        </w:r>
        <w:r>
          <w:rPr>
            <w:noProof/>
            <w:webHidden/>
          </w:rPr>
          <w:instrText xml:space="preserve"> PAGEREF _Toc416085926 \h </w:instrText>
        </w:r>
        <w:r>
          <w:rPr>
            <w:noProof/>
            <w:webHidden/>
          </w:rPr>
        </w:r>
        <w:r>
          <w:rPr>
            <w:noProof/>
            <w:webHidden/>
          </w:rPr>
          <w:fldChar w:fldCharType="separate"/>
        </w:r>
        <w:r>
          <w:rPr>
            <w:noProof/>
            <w:webHidden/>
          </w:rPr>
          <w:t>231</w:t>
        </w:r>
        <w:r>
          <w:rPr>
            <w:noProof/>
            <w:webHidden/>
          </w:rPr>
          <w:fldChar w:fldCharType="end"/>
        </w:r>
      </w:hyperlink>
    </w:p>
    <w:p w14:paraId="0A95D080"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927" w:history="1">
        <w:r w:rsidRPr="00F80050">
          <w:rPr>
            <w:rStyle w:val="Hyperlink"/>
            <w:noProof/>
          </w:rPr>
          <w:t>8.3.1.5. Rigid body modes</w:t>
        </w:r>
        <w:r>
          <w:rPr>
            <w:noProof/>
            <w:webHidden/>
          </w:rPr>
          <w:tab/>
        </w:r>
        <w:r>
          <w:rPr>
            <w:noProof/>
            <w:webHidden/>
          </w:rPr>
          <w:fldChar w:fldCharType="begin"/>
        </w:r>
        <w:r>
          <w:rPr>
            <w:noProof/>
            <w:webHidden/>
          </w:rPr>
          <w:instrText xml:space="preserve"> PAGEREF _Toc416085927 \h </w:instrText>
        </w:r>
        <w:r>
          <w:rPr>
            <w:noProof/>
            <w:webHidden/>
          </w:rPr>
        </w:r>
        <w:r>
          <w:rPr>
            <w:noProof/>
            <w:webHidden/>
          </w:rPr>
          <w:fldChar w:fldCharType="separate"/>
        </w:r>
        <w:r>
          <w:rPr>
            <w:noProof/>
            <w:webHidden/>
          </w:rPr>
          <w:t>231</w:t>
        </w:r>
        <w:r>
          <w:rPr>
            <w:noProof/>
            <w:webHidden/>
          </w:rPr>
          <w:fldChar w:fldCharType="end"/>
        </w:r>
      </w:hyperlink>
    </w:p>
    <w:p w14:paraId="306C7E7D"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28" w:history="1">
        <w:r w:rsidRPr="00F80050">
          <w:rPr>
            <w:rStyle w:val="Hyperlink"/>
            <w:noProof/>
          </w:rPr>
          <w:t>8.3.2. Failure to converge</w:t>
        </w:r>
        <w:r>
          <w:rPr>
            <w:noProof/>
            <w:webHidden/>
          </w:rPr>
          <w:tab/>
        </w:r>
        <w:r>
          <w:rPr>
            <w:noProof/>
            <w:webHidden/>
          </w:rPr>
          <w:fldChar w:fldCharType="begin"/>
        </w:r>
        <w:r>
          <w:rPr>
            <w:noProof/>
            <w:webHidden/>
          </w:rPr>
          <w:instrText xml:space="preserve"> PAGEREF _Toc416085928 \h </w:instrText>
        </w:r>
        <w:r>
          <w:rPr>
            <w:noProof/>
            <w:webHidden/>
          </w:rPr>
        </w:r>
        <w:r>
          <w:rPr>
            <w:noProof/>
            <w:webHidden/>
          </w:rPr>
          <w:fldChar w:fldCharType="separate"/>
        </w:r>
        <w:r>
          <w:rPr>
            <w:noProof/>
            <w:webHidden/>
          </w:rPr>
          <w:t>231</w:t>
        </w:r>
        <w:r>
          <w:rPr>
            <w:noProof/>
            <w:webHidden/>
          </w:rPr>
          <w:fldChar w:fldCharType="end"/>
        </w:r>
      </w:hyperlink>
    </w:p>
    <w:p w14:paraId="4D3D5FE5"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929" w:history="1">
        <w:r w:rsidRPr="00F80050">
          <w:rPr>
            <w:rStyle w:val="Hyperlink"/>
            <w:noProof/>
          </w:rPr>
          <w:t>8.3.2.1. No loads applied</w:t>
        </w:r>
        <w:r>
          <w:rPr>
            <w:noProof/>
            <w:webHidden/>
          </w:rPr>
          <w:tab/>
        </w:r>
        <w:r>
          <w:rPr>
            <w:noProof/>
            <w:webHidden/>
          </w:rPr>
          <w:fldChar w:fldCharType="begin"/>
        </w:r>
        <w:r>
          <w:rPr>
            <w:noProof/>
            <w:webHidden/>
          </w:rPr>
          <w:instrText xml:space="preserve"> PAGEREF _Toc416085929 \h </w:instrText>
        </w:r>
        <w:r>
          <w:rPr>
            <w:noProof/>
            <w:webHidden/>
          </w:rPr>
        </w:r>
        <w:r>
          <w:rPr>
            <w:noProof/>
            <w:webHidden/>
          </w:rPr>
          <w:fldChar w:fldCharType="separate"/>
        </w:r>
        <w:r>
          <w:rPr>
            <w:noProof/>
            <w:webHidden/>
          </w:rPr>
          <w:t>232</w:t>
        </w:r>
        <w:r>
          <w:rPr>
            <w:noProof/>
            <w:webHidden/>
          </w:rPr>
          <w:fldChar w:fldCharType="end"/>
        </w:r>
      </w:hyperlink>
    </w:p>
    <w:p w14:paraId="4694AFE7"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930" w:history="1">
        <w:r w:rsidRPr="00F80050">
          <w:rPr>
            <w:rStyle w:val="Hyperlink"/>
            <w:noProof/>
          </w:rPr>
          <w:t>8.3.2.2. Convergence Tolerance Too Tight</w:t>
        </w:r>
        <w:r>
          <w:rPr>
            <w:noProof/>
            <w:webHidden/>
          </w:rPr>
          <w:tab/>
        </w:r>
        <w:r>
          <w:rPr>
            <w:noProof/>
            <w:webHidden/>
          </w:rPr>
          <w:fldChar w:fldCharType="begin"/>
        </w:r>
        <w:r>
          <w:rPr>
            <w:noProof/>
            <w:webHidden/>
          </w:rPr>
          <w:instrText xml:space="preserve"> PAGEREF _Toc416085930 \h </w:instrText>
        </w:r>
        <w:r>
          <w:rPr>
            <w:noProof/>
            <w:webHidden/>
          </w:rPr>
        </w:r>
        <w:r>
          <w:rPr>
            <w:noProof/>
            <w:webHidden/>
          </w:rPr>
          <w:fldChar w:fldCharType="separate"/>
        </w:r>
        <w:r>
          <w:rPr>
            <w:noProof/>
            <w:webHidden/>
          </w:rPr>
          <w:t>232</w:t>
        </w:r>
        <w:r>
          <w:rPr>
            <w:noProof/>
            <w:webHidden/>
          </w:rPr>
          <w:fldChar w:fldCharType="end"/>
        </w:r>
      </w:hyperlink>
    </w:p>
    <w:p w14:paraId="512D1758"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931" w:history="1">
        <w:r w:rsidRPr="00F80050">
          <w:rPr>
            <w:rStyle w:val="Hyperlink"/>
            <w:noProof/>
          </w:rPr>
          <w:t>8.3.2.3. Forcing convergence</w:t>
        </w:r>
        <w:r>
          <w:rPr>
            <w:noProof/>
            <w:webHidden/>
          </w:rPr>
          <w:tab/>
        </w:r>
        <w:r>
          <w:rPr>
            <w:noProof/>
            <w:webHidden/>
          </w:rPr>
          <w:fldChar w:fldCharType="begin"/>
        </w:r>
        <w:r>
          <w:rPr>
            <w:noProof/>
            <w:webHidden/>
          </w:rPr>
          <w:instrText xml:space="preserve"> PAGEREF _Toc416085931 \h </w:instrText>
        </w:r>
        <w:r>
          <w:rPr>
            <w:noProof/>
            <w:webHidden/>
          </w:rPr>
        </w:r>
        <w:r>
          <w:rPr>
            <w:noProof/>
            <w:webHidden/>
          </w:rPr>
          <w:fldChar w:fldCharType="separate"/>
        </w:r>
        <w:r>
          <w:rPr>
            <w:noProof/>
            <w:webHidden/>
          </w:rPr>
          <w:t>232</w:t>
        </w:r>
        <w:r>
          <w:rPr>
            <w:noProof/>
            <w:webHidden/>
          </w:rPr>
          <w:fldChar w:fldCharType="end"/>
        </w:r>
      </w:hyperlink>
    </w:p>
    <w:p w14:paraId="49E5706C" w14:textId="77777777" w:rsidR="00182A67" w:rsidRDefault="00182A67">
      <w:pPr>
        <w:pStyle w:val="TOC4"/>
        <w:tabs>
          <w:tab w:val="right" w:leader="dot" w:pos="9350"/>
        </w:tabs>
        <w:rPr>
          <w:rFonts w:asciiTheme="minorHAnsi" w:eastAsiaTheme="minorEastAsia" w:hAnsiTheme="minorHAnsi" w:cstheme="minorBidi"/>
          <w:noProof/>
          <w:sz w:val="22"/>
          <w:szCs w:val="22"/>
        </w:rPr>
      </w:pPr>
      <w:hyperlink w:anchor="_Toc416085932" w:history="1">
        <w:r w:rsidRPr="00F80050">
          <w:rPr>
            <w:rStyle w:val="Hyperlink"/>
            <w:noProof/>
          </w:rPr>
          <w:t>8.3.2.4. Problems due to Contact</w:t>
        </w:r>
        <w:r>
          <w:rPr>
            <w:noProof/>
            <w:webHidden/>
          </w:rPr>
          <w:tab/>
        </w:r>
        <w:r>
          <w:rPr>
            <w:noProof/>
            <w:webHidden/>
          </w:rPr>
          <w:fldChar w:fldCharType="begin"/>
        </w:r>
        <w:r>
          <w:rPr>
            <w:noProof/>
            <w:webHidden/>
          </w:rPr>
          <w:instrText xml:space="preserve"> PAGEREF _Toc416085932 \h </w:instrText>
        </w:r>
        <w:r>
          <w:rPr>
            <w:noProof/>
            <w:webHidden/>
          </w:rPr>
        </w:r>
        <w:r>
          <w:rPr>
            <w:noProof/>
            <w:webHidden/>
          </w:rPr>
          <w:fldChar w:fldCharType="separate"/>
        </w:r>
        <w:r>
          <w:rPr>
            <w:noProof/>
            <w:webHidden/>
          </w:rPr>
          <w:t>233</w:t>
        </w:r>
        <w:r>
          <w:rPr>
            <w:noProof/>
            <w:webHidden/>
          </w:rPr>
          <w:fldChar w:fldCharType="end"/>
        </w:r>
      </w:hyperlink>
    </w:p>
    <w:p w14:paraId="0216B6D4"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933" w:history="1">
        <w:r w:rsidRPr="00F80050">
          <w:rPr>
            <w:rStyle w:val="Hyperlink"/>
            <w:noProof/>
          </w:rPr>
          <w:t>8.4. Guidelines for Contact Problems</w:t>
        </w:r>
        <w:r>
          <w:rPr>
            <w:noProof/>
            <w:webHidden/>
          </w:rPr>
          <w:tab/>
        </w:r>
        <w:r>
          <w:rPr>
            <w:noProof/>
            <w:webHidden/>
          </w:rPr>
          <w:fldChar w:fldCharType="begin"/>
        </w:r>
        <w:r>
          <w:rPr>
            <w:noProof/>
            <w:webHidden/>
          </w:rPr>
          <w:instrText xml:space="preserve"> PAGEREF _Toc416085933 \h </w:instrText>
        </w:r>
        <w:r>
          <w:rPr>
            <w:noProof/>
            <w:webHidden/>
          </w:rPr>
        </w:r>
        <w:r>
          <w:rPr>
            <w:noProof/>
            <w:webHidden/>
          </w:rPr>
          <w:fldChar w:fldCharType="separate"/>
        </w:r>
        <w:r>
          <w:rPr>
            <w:noProof/>
            <w:webHidden/>
          </w:rPr>
          <w:t>233</w:t>
        </w:r>
        <w:r>
          <w:rPr>
            <w:noProof/>
            <w:webHidden/>
          </w:rPr>
          <w:fldChar w:fldCharType="end"/>
        </w:r>
      </w:hyperlink>
    </w:p>
    <w:p w14:paraId="3C70A374"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34" w:history="1">
        <w:r w:rsidRPr="00F80050">
          <w:rPr>
            <w:rStyle w:val="Hyperlink"/>
            <w:noProof/>
          </w:rPr>
          <w:t>8.4.1. The penalty method</w:t>
        </w:r>
        <w:r>
          <w:rPr>
            <w:noProof/>
            <w:webHidden/>
          </w:rPr>
          <w:tab/>
        </w:r>
        <w:r>
          <w:rPr>
            <w:noProof/>
            <w:webHidden/>
          </w:rPr>
          <w:fldChar w:fldCharType="begin"/>
        </w:r>
        <w:r>
          <w:rPr>
            <w:noProof/>
            <w:webHidden/>
          </w:rPr>
          <w:instrText xml:space="preserve"> PAGEREF _Toc416085934 \h </w:instrText>
        </w:r>
        <w:r>
          <w:rPr>
            <w:noProof/>
            <w:webHidden/>
          </w:rPr>
        </w:r>
        <w:r>
          <w:rPr>
            <w:noProof/>
            <w:webHidden/>
          </w:rPr>
          <w:fldChar w:fldCharType="separate"/>
        </w:r>
        <w:r>
          <w:rPr>
            <w:noProof/>
            <w:webHidden/>
          </w:rPr>
          <w:t>233</w:t>
        </w:r>
        <w:r>
          <w:rPr>
            <w:noProof/>
            <w:webHidden/>
          </w:rPr>
          <w:fldChar w:fldCharType="end"/>
        </w:r>
      </w:hyperlink>
    </w:p>
    <w:p w14:paraId="483B7B13"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35" w:history="1">
        <w:r w:rsidRPr="00F80050">
          <w:rPr>
            <w:rStyle w:val="Hyperlink"/>
            <w:noProof/>
          </w:rPr>
          <w:t>8.4.2. Augmented Lagrangian Method</w:t>
        </w:r>
        <w:r>
          <w:rPr>
            <w:noProof/>
            <w:webHidden/>
          </w:rPr>
          <w:tab/>
        </w:r>
        <w:r>
          <w:rPr>
            <w:noProof/>
            <w:webHidden/>
          </w:rPr>
          <w:fldChar w:fldCharType="begin"/>
        </w:r>
        <w:r>
          <w:rPr>
            <w:noProof/>
            <w:webHidden/>
          </w:rPr>
          <w:instrText xml:space="preserve"> PAGEREF _Toc416085935 \h </w:instrText>
        </w:r>
        <w:r>
          <w:rPr>
            <w:noProof/>
            <w:webHidden/>
          </w:rPr>
        </w:r>
        <w:r>
          <w:rPr>
            <w:noProof/>
            <w:webHidden/>
          </w:rPr>
          <w:fldChar w:fldCharType="separate"/>
        </w:r>
        <w:r>
          <w:rPr>
            <w:noProof/>
            <w:webHidden/>
          </w:rPr>
          <w:t>233</w:t>
        </w:r>
        <w:r>
          <w:rPr>
            <w:noProof/>
            <w:webHidden/>
          </w:rPr>
          <w:fldChar w:fldCharType="end"/>
        </w:r>
      </w:hyperlink>
    </w:p>
    <w:p w14:paraId="2CED61E5"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36" w:history="1">
        <w:r w:rsidRPr="00F80050">
          <w:rPr>
            <w:rStyle w:val="Hyperlink"/>
            <w:noProof/>
          </w:rPr>
          <w:t>8.4.3. Initial Separation</w:t>
        </w:r>
        <w:r>
          <w:rPr>
            <w:noProof/>
            <w:webHidden/>
          </w:rPr>
          <w:tab/>
        </w:r>
        <w:r>
          <w:rPr>
            <w:noProof/>
            <w:webHidden/>
          </w:rPr>
          <w:fldChar w:fldCharType="begin"/>
        </w:r>
        <w:r>
          <w:rPr>
            <w:noProof/>
            <w:webHidden/>
          </w:rPr>
          <w:instrText xml:space="preserve"> PAGEREF _Toc416085936 \h </w:instrText>
        </w:r>
        <w:r>
          <w:rPr>
            <w:noProof/>
            <w:webHidden/>
          </w:rPr>
        </w:r>
        <w:r>
          <w:rPr>
            <w:noProof/>
            <w:webHidden/>
          </w:rPr>
          <w:fldChar w:fldCharType="separate"/>
        </w:r>
        <w:r>
          <w:rPr>
            <w:noProof/>
            <w:webHidden/>
          </w:rPr>
          <w:t>234</w:t>
        </w:r>
        <w:r>
          <w:rPr>
            <w:noProof/>
            <w:webHidden/>
          </w:rPr>
          <w:fldChar w:fldCharType="end"/>
        </w:r>
      </w:hyperlink>
    </w:p>
    <w:p w14:paraId="29D14770"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937" w:history="1">
        <w:r w:rsidRPr="00F80050">
          <w:rPr>
            <w:rStyle w:val="Hyperlink"/>
            <w:noProof/>
          </w:rPr>
          <w:t>8.5. Guidelines for Multiphasic Analyses</w:t>
        </w:r>
        <w:r>
          <w:rPr>
            <w:noProof/>
            <w:webHidden/>
          </w:rPr>
          <w:tab/>
        </w:r>
        <w:r>
          <w:rPr>
            <w:noProof/>
            <w:webHidden/>
          </w:rPr>
          <w:fldChar w:fldCharType="begin"/>
        </w:r>
        <w:r>
          <w:rPr>
            <w:noProof/>
            <w:webHidden/>
          </w:rPr>
          <w:instrText xml:space="preserve"> PAGEREF _Toc416085937 \h </w:instrText>
        </w:r>
        <w:r>
          <w:rPr>
            <w:noProof/>
            <w:webHidden/>
          </w:rPr>
        </w:r>
        <w:r>
          <w:rPr>
            <w:noProof/>
            <w:webHidden/>
          </w:rPr>
          <w:fldChar w:fldCharType="separate"/>
        </w:r>
        <w:r>
          <w:rPr>
            <w:noProof/>
            <w:webHidden/>
          </w:rPr>
          <w:t>234</w:t>
        </w:r>
        <w:r>
          <w:rPr>
            <w:noProof/>
            <w:webHidden/>
          </w:rPr>
          <w:fldChar w:fldCharType="end"/>
        </w:r>
      </w:hyperlink>
    </w:p>
    <w:p w14:paraId="5CAE64D5"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38" w:history="1">
        <w:r w:rsidRPr="00F80050">
          <w:rPr>
            <w:rStyle w:val="Hyperlink"/>
            <w:noProof/>
          </w:rPr>
          <w:t>8.5.1. Initial State of Swelling</w:t>
        </w:r>
        <w:r>
          <w:rPr>
            <w:noProof/>
            <w:webHidden/>
          </w:rPr>
          <w:tab/>
        </w:r>
        <w:r>
          <w:rPr>
            <w:noProof/>
            <w:webHidden/>
          </w:rPr>
          <w:fldChar w:fldCharType="begin"/>
        </w:r>
        <w:r>
          <w:rPr>
            <w:noProof/>
            <w:webHidden/>
          </w:rPr>
          <w:instrText xml:space="preserve"> PAGEREF _Toc416085938 \h </w:instrText>
        </w:r>
        <w:r>
          <w:rPr>
            <w:noProof/>
            <w:webHidden/>
          </w:rPr>
        </w:r>
        <w:r>
          <w:rPr>
            <w:noProof/>
            <w:webHidden/>
          </w:rPr>
          <w:fldChar w:fldCharType="separate"/>
        </w:r>
        <w:r>
          <w:rPr>
            <w:noProof/>
            <w:webHidden/>
          </w:rPr>
          <w:t>234</w:t>
        </w:r>
        <w:r>
          <w:rPr>
            <w:noProof/>
            <w:webHidden/>
          </w:rPr>
          <w:fldChar w:fldCharType="end"/>
        </w:r>
      </w:hyperlink>
    </w:p>
    <w:p w14:paraId="295F34B8"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39" w:history="1">
        <w:r w:rsidRPr="00F80050">
          <w:rPr>
            <w:rStyle w:val="Hyperlink"/>
            <w:noProof/>
          </w:rPr>
          <w:t>8.5.2. Prescribed Boundary Conditions</w:t>
        </w:r>
        <w:r>
          <w:rPr>
            <w:noProof/>
            <w:webHidden/>
          </w:rPr>
          <w:tab/>
        </w:r>
        <w:r>
          <w:rPr>
            <w:noProof/>
            <w:webHidden/>
          </w:rPr>
          <w:fldChar w:fldCharType="begin"/>
        </w:r>
        <w:r>
          <w:rPr>
            <w:noProof/>
            <w:webHidden/>
          </w:rPr>
          <w:instrText xml:space="preserve"> PAGEREF _Toc416085939 \h </w:instrText>
        </w:r>
        <w:r>
          <w:rPr>
            <w:noProof/>
            <w:webHidden/>
          </w:rPr>
        </w:r>
        <w:r>
          <w:rPr>
            <w:noProof/>
            <w:webHidden/>
          </w:rPr>
          <w:fldChar w:fldCharType="separate"/>
        </w:r>
        <w:r>
          <w:rPr>
            <w:noProof/>
            <w:webHidden/>
          </w:rPr>
          <w:t>235</w:t>
        </w:r>
        <w:r>
          <w:rPr>
            <w:noProof/>
            <w:webHidden/>
          </w:rPr>
          <w:fldChar w:fldCharType="end"/>
        </w:r>
      </w:hyperlink>
    </w:p>
    <w:p w14:paraId="44763B8E"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40" w:history="1">
        <w:r w:rsidRPr="00F80050">
          <w:rPr>
            <w:rStyle w:val="Hyperlink"/>
            <w:noProof/>
          </w:rPr>
          <w:t>8.5.3. Prescribed Initial Conditions</w:t>
        </w:r>
        <w:r>
          <w:rPr>
            <w:noProof/>
            <w:webHidden/>
          </w:rPr>
          <w:tab/>
        </w:r>
        <w:r>
          <w:rPr>
            <w:noProof/>
            <w:webHidden/>
          </w:rPr>
          <w:fldChar w:fldCharType="begin"/>
        </w:r>
        <w:r>
          <w:rPr>
            <w:noProof/>
            <w:webHidden/>
          </w:rPr>
          <w:instrText xml:space="preserve"> PAGEREF _Toc416085940 \h </w:instrText>
        </w:r>
        <w:r>
          <w:rPr>
            <w:noProof/>
            <w:webHidden/>
          </w:rPr>
        </w:r>
        <w:r>
          <w:rPr>
            <w:noProof/>
            <w:webHidden/>
          </w:rPr>
          <w:fldChar w:fldCharType="separate"/>
        </w:r>
        <w:r>
          <w:rPr>
            <w:noProof/>
            <w:webHidden/>
          </w:rPr>
          <w:t>236</w:t>
        </w:r>
        <w:r>
          <w:rPr>
            <w:noProof/>
            <w:webHidden/>
          </w:rPr>
          <w:fldChar w:fldCharType="end"/>
        </w:r>
      </w:hyperlink>
    </w:p>
    <w:p w14:paraId="06D77FB8"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41" w:history="1">
        <w:r w:rsidRPr="00F80050">
          <w:rPr>
            <w:rStyle w:val="Hyperlink"/>
            <w:noProof/>
          </w:rPr>
          <w:t>8.5.4. Prescribed Effective Solute Flux</w:t>
        </w:r>
        <w:r>
          <w:rPr>
            <w:noProof/>
            <w:webHidden/>
          </w:rPr>
          <w:tab/>
        </w:r>
        <w:r>
          <w:rPr>
            <w:noProof/>
            <w:webHidden/>
          </w:rPr>
          <w:fldChar w:fldCharType="begin"/>
        </w:r>
        <w:r>
          <w:rPr>
            <w:noProof/>
            <w:webHidden/>
          </w:rPr>
          <w:instrText xml:space="preserve"> PAGEREF _Toc416085941 \h </w:instrText>
        </w:r>
        <w:r>
          <w:rPr>
            <w:noProof/>
            <w:webHidden/>
          </w:rPr>
        </w:r>
        <w:r>
          <w:rPr>
            <w:noProof/>
            <w:webHidden/>
          </w:rPr>
          <w:fldChar w:fldCharType="separate"/>
        </w:r>
        <w:r>
          <w:rPr>
            <w:noProof/>
            <w:webHidden/>
          </w:rPr>
          <w:t>236</w:t>
        </w:r>
        <w:r>
          <w:rPr>
            <w:noProof/>
            <w:webHidden/>
          </w:rPr>
          <w:fldChar w:fldCharType="end"/>
        </w:r>
      </w:hyperlink>
    </w:p>
    <w:p w14:paraId="144B741D"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42" w:history="1">
        <w:r w:rsidRPr="00F80050">
          <w:rPr>
            <w:rStyle w:val="Hyperlink"/>
            <w:noProof/>
          </w:rPr>
          <w:t>8.5.5. Prescribed Electric Current Density</w:t>
        </w:r>
        <w:r>
          <w:rPr>
            <w:noProof/>
            <w:webHidden/>
          </w:rPr>
          <w:tab/>
        </w:r>
        <w:r>
          <w:rPr>
            <w:noProof/>
            <w:webHidden/>
          </w:rPr>
          <w:fldChar w:fldCharType="begin"/>
        </w:r>
        <w:r>
          <w:rPr>
            <w:noProof/>
            <w:webHidden/>
          </w:rPr>
          <w:instrText xml:space="preserve"> PAGEREF _Toc416085942 \h </w:instrText>
        </w:r>
        <w:r>
          <w:rPr>
            <w:noProof/>
            <w:webHidden/>
          </w:rPr>
        </w:r>
        <w:r>
          <w:rPr>
            <w:noProof/>
            <w:webHidden/>
          </w:rPr>
          <w:fldChar w:fldCharType="separate"/>
        </w:r>
        <w:r>
          <w:rPr>
            <w:noProof/>
            <w:webHidden/>
          </w:rPr>
          <w:t>236</w:t>
        </w:r>
        <w:r>
          <w:rPr>
            <w:noProof/>
            <w:webHidden/>
          </w:rPr>
          <w:fldChar w:fldCharType="end"/>
        </w:r>
      </w:hyperlink>
    </w:p>
    <w:p w14:paraId="2DB22DD7"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43" w:history="1">
        <w:r w:rsidRPr="00F80050">
          <w:rPr>
            <w:rStyle w:val="Hyperlink"/>
            <w:noProof/>
          </w:rPr>
          <w:t>8.5.6. Electrical Grounding</w:t>
        </w:r>
        <w:r>
          <w:rPr>
            <w:noProof/>
            <w:webHidden/>
          </w:rPr>
          <w:tab/>
        </w:r>
        <w:r>
          <w:rPr>
            <w:noProof/>
            <w:webHidden/>
          </w:rPr>
          <w:fldChar w:fldCharType="begin"/>
        </w:r>
        <w:r>
          <w:rPr>
            <w:noProof/>
            <w:webHidden/>
          </w:rPr>
          <w:instrText xml:space="preserve"> PAGEREF _Toc416085943 \h </w:instrText>
        </w:r>
        <w:r>
          <w:rPr>
            <w:noProof/>
            <w:webHidden/>
          </w:rPr>
        </w:r>
        <w:r>
          <w:rPr>
            <w:noProof/>
            <w:webHidden/>
          </w:rPr>
          <w:fldChar w:fldCharType="separate"/>
        </w:r>
        <w:r>
          <w:rPr>
            <w:noProof/>
            <w:webHidden/>
          </w:rPr>
          <w:t>237</w:t>
        </w:r>
        <w:r>
          <w:rPr>
            <w:noProof/>
            <w:webHidden/>
          </w:rPr>
          <w:fldChar w:fldCharType="end"/>
        </w:r>
      </w:hyperlink>
    </w:p>
    <w:p w14:paraId="27955884"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944" w:history="1">
        <w:r w:rsidRPr="00F80050">
          <w:rPr>
            <w:rStyle w:val="Hyperlink"/>
            <w:noProof/>
          </w:rPr>
          <w:t>8.6. Understanding the Solution</w:t>
        </w:r>
        <w:r>
          <w:rPr>
            <w:noProof/>
            <w:webHidden/>
          </w:rPr>
          <w:tab/>
        </w:r>
        <w:r>
          <w:rPr>
            <w:noProof/>
            <w:webHidden/>
          </w:rPr>
          <w:fldChar w:fldCharType="begin"/>
        </w:r>
        <w:r>
          <w:rPr>
            <w:noProof/>
            <w:webHidden/>
          </w:rPr>
          <w:instrText xml:space="preserve"> PAGEREF _Toc416085944 \h </w:instrText>
        </w:r>
        <w:r>
          <w:rPr>
            <w:noProof/>
            <w:webHidden/>
          </w:rPr>
        </w:r>
        <w:r>
          <w:rPr>
            <w:noProof/>
            <w:webHidden/>
          </w:rPr>
          <w:fldChar w:fldCharType="separate"/>
        </w:r>
        <w:r>
          <w:rPr>
            <w:noProof/>
            <w:webHidden/>
          </w:rPr>
          <w:t>237</w:t>
        </w:r>
        <w:r>
          <w:rPr>
            <w:noProof/>
            <w:webHidden/>
          </w:rPr>
          <w:fldChar w:fldCharType="end"/>
        </w:r>
      </w:hyperlink>
    </w:p>
    <w:p w14:paraId="27717767"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45" w:history="1">
        <w:r w:rsidRPr="00F80050">
          <w:rPr>
            <w:rStyle w:val="Hyperlink"/>
            <w:noProof/>
          </w:rPr>
          <w:t>8.6.1. Mesh convergence</w:t>
        </w:r>
        <w:r>
          <w:rPr>
            <w:noProof/>
            <w:webHidden/>
          </w:rPr>
          <w:tab/>
        </w:r>
        <w:r>
          <w:rPr>
            <w:noProof/>
            <w:webHidden/>
          </w:rPr>
          <w:fldChar w:fldCharType="begin"/>
        </w:r>
        <w:r>
          <w:rPr>
            <w:noProof/>
            <w:webHidden/>
          </w:rPr>
          <w:instrText xml:space="preserve"> PAGEREF _Toc416085945 \h </w:instrText>
        </w:r>
        <w:r>
          <w:rPr>
            <w:noProof/>
            <w:webHidden/>
          </w:rPr>
        </w:r>
        <w:r>
          <w:rPr>
            <w:noProof/>
            <w:webHidden/>
          </w:rPr>
          <w:fldChar w:fldCharType="separate"/>
        </w:r>
        <w:r>
          <w:rPr>
            <w:noProof/>
            <w:webHidden/>
          </w:rPr>
          <w:t>237</w:t>
        </w:r>
        <w:r>
          <w:rPr>
            <w:noProof/>
            <w:webHidden/>
          </w:rPr>
          <w:fldChar w:fldCharType="end"/>
        </w:r>
      </w:hyperlink>
    </w:p>
    <w:p w14:paraId="46FE6DC7"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46" w:history="1">
        <w:r w:rsidRPr="00F80050">
          <w:rPr>
            <w:rStyle w:val="Hyperlink"/>
            <w:noProof/>
          </w:rPr>
          <w:t>8.6.2. Constraint enforcement</w:t>
        </w:r>
        <w:r>
          <w:rPr>
            <w:noProof/>
            <w:webHidden/>
          </w:rPr>
          <w:tab/>
        </w:r>
        <w:r>
          <w:rPr>
            <w:noProof/>
            <w:webHidden/>
          </w:rPr>
          <w:fldChar w:fldCharType="begin"/>
        </w:r>
        <w:r>
          <w:rPr>
            <w:noProof/>
            <w:webHidden/>
          </w:rPr>
          <w:instrText xml:space="preserve"> PAGEREF _Toc416085946 \h </w:instrText>
        </w:r>
        <w:r>
          <w:rPr>
            <w:noProof/>
            <w:webHidden/>
          </w:rPr>
        </w:r>
        <w:r>
          <w:rPr>
            <w:noProof/>
            <w:webHidden/>
          </w:rPr>
          <w:fldChar w:fldCharType="separate"/>
        </w:r>
        <w:r>
          <w:rPr>
            <w:noProof/>
            <w:webHidden/>
          </w:rPr>
          <w:t>237</w:t>
        </w:r>
        <w:r>
          <w:rPr>
            <w:noProof/>
            <w:webHidden/>
          </w:rPr>
          <w:fldChar w:fldCharType="end"/>
        </w:r>
      </w:hyperlink>
    </w:p>
    <w:p w14:paraId="29C65073"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947" w:history="1">
        <w:r w:rsidRPr="00F80050">
          <w:rPr>
            <w:rStyle w:val="Hyperlink"/>
            <w:noProof/>
          </w:rPr>
          <w:t>8.7. Limitations of FEBio</w:t>
        </w:r>
        <w:r>
          <w:rPr>
            <w:noProof/>
            <w:webHidden/>
          </w:rPr>
          <w:tab/>
        </w:r>
        <w:r>
          <w:rPr>
            <w:noProof/>
            <w:webHidden/>
          </w:rPr>
          <w:fldChar w:fldCharType="begin"/>
        </w:r>
        <w:r>
          <w:rPr>
            <w:noProof/>
            <w:webHidden/>
          </w:rPr>
          <w:instrText xml:space="preserve"> PAGEREF _Toc416085947 \h </w:instrText>
        </w:r>
        <w:r>
          <w:rPr>
            <w:noProof/>
            <w:webHidden/>
          </w:rPr>
        </w:r>
        <w:r>
          <w:rPr>
            <w:noProof/>
            <w:webHidden/>
          </w:rPr>
          <w:fldChar w:fldCharType="separate"/>
        </w:r>
        <w:r>
          <w:rPr>
            <w:noProof/>
            <w:webHidden/>
          </w:rPr>
          <w:t>238</w:t>
        </w:r>
        <w:r>
          <w:rPr>
            <w:noProof/>
            <w:webHidden/>
          </w:rPr>
          <w:fldChar w:fldCharType="end"/>
        </w:r>
      </w:hyperlink>
    </w:p>
    <w:p w14:paraId="3809077F"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48" w:history="1">
        <w:r w:rsidRPr="00F80050">
          <w:rPr>
            <w:rStyle w:val="Hyperlink"/>
            <w:noProof/>
          </w:rPr>
          <w:t>8.7.1. Geometrical instabilities</w:t>
        </w:r>
        <w:r>
          <w:rPr>
            <w:noProof/>
            <w:webHidden/>
          </w:rPr>
          <w:tab/>
        </w:r>
        <w:r>
          <w:rPr>
            <w:noProof/>
            <w:webHidden/>
          </w:rPr>
          <w:fldChar w:fldCharType="begin"/>
        </w:r>
        <w:r>
          <w:rPr>
            <w:noProof/>
            <w:webHidden/>
          </w:rPr>
          <w:instrText xml:space="preserve"> PAGEREF _Toc416085948 \h </w:instrText>
        </w:r>
        <w:r>
          <w:rPr>
            <w:noProof/>
            <w:webHidden/>
          </w:rPr>
        </w:r>
        <w:r>
          <w:rPr>
            <w:noProof/>
            <w:webHidden/>
          </w:rPr>
          <w:fldChar w:fldCharType="separate"/>
        </w:r>
        <w:r>
          <w:rPr>
            <w:noProof/>
            <w:webHidden/>
          </w:rPr>
          <w:t>238</w:t>
        </w:r>
        <w:r>
          <w:rPr>
            <w:noProof/>
            <w:webHidden/>
          </w:rPr>
          <w:fldChar w:fldCharType="end"/>
        </w:r>
      </w:hyperlink>
    </w:p>
    <w:p w14:paraId="4D71640F"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49" w:history="1">
        <w:r w:rsidRPr="00F80050">
          <w:rPr>
            <w:rStyle w:val="Hyperlink"/>
            <w:noProof/>
          </w:rPr>
          <w:t>8.7.2. Material instabilities</w:t>
        </w:r>
        <w:r>
          <w:rPr>
            <w:noProof/>
            <w:webHidden/>
          </w:rPr>
          <w:tab/>
        </w:r>
        <w:r>
          <w:rPr>
            <w:noProof/>
            <w:webHidden/>
          </w:rPr>
          <w:fldChar w:fldCharType="begin"/>
        </w:r>
        <w:r>
          <w:rPr>
            <w:noProof/>
            <w:webHidden/>
          </w:rPr>
          <w:instrText xml:space="preserve"> PAGEREF _Toc416085949 \h </w:instrText>
        </w:r>
        <w:r>
          <w:rPr>
            <w:noProof/>
            <w:webHidden/>
          </w:rPr>
        </w:r>
        <w:r>
          <w:rPr>
            <w:noProof/>
            <w:webHidden/>
          </w:rPr>
          <w:fldChar w:fldCharType="separate"/>
        </w:r>
        <w:r>
          <w:rPr>
            <w:noProof/>
            <w:webHidden/>
          </w:rPr>
          <w:t>238</w:t>
        </w:r>
        <w:r>
          <w:rPr>
            <w:noProof/>
            <w:webHidden/>
          </w:rPr>
          <w:fldChar w:fldCharType="end"/>
        </w:r>
      </w:hyperlink>
    </w:p>
    <w:p w14:paraId="121873E3"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50" w:history="1">
        <w:r w:rsidRPr="00F80050">
          <w:rPr>
            <w:rStyle w:val="Hyperlink"/>
            <w:noProof/>
          </w:rPr>
          <w:t>8.7.3. Remeshing</w:t>
        </w:r>
        <w:r>
          <w:rPr>
            <w:noProof/>
            <w:webHidden/>
          </w:rPr>
          <w:tab/>
        </w:r>
        <w:r>
          <w:rPr>
            <w:noProof/>
            <w:webHidden/>
          </w:rPr>
          <w:fldChar w:fldCharType="begin"/>
        </w:r>
        <w:r>
          <w:rPr>
            <w:noProof/>
            <w:webHidden/>
          </w:rPr>
          <w:instrText xml:space="preserve"> PAGEREF _Toc416085950 \h </w:instrText>
        </w:r>
        <w:r>
          <w:rPr>
            <w:noProof/>
            <w:webHidden/>
          </w:rPr>
        </w:r>
        <w:r>
          <w:rPr>
            <w:noProof/>
            <w:webHidden/>
          </w:rPr>
          <w:fldChar w:fldCharType="separate"/>
        </w:r>
        <w:r>
          <w:rPr>
            <w:noProof/>
            <w:webHidden/>
          </w:rPr>
          <w:t>238</w:t>
        </w:r>
        <w:r>
          <w:rPr>
            <w:noProof/>
            <w:webHidden/>
          </w:rPr>
          <w:fldChar w:fldCharType="end"/>
        </w:r>
      </w:hyperlink>
    </w:p>
    <w:p w14:paraId="4F22762C"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51" w:history="1">
        <w:r w:rsidRPr="00F80050">
          <w:rPr>
            <w:rStyle w:val="Hyperlink"/>
            <w:noProof/>
          </w:rPr>
          <w:t>8.7.4. Force-driven Problems</w:t>
        </w:r>
        <w:r>
          <w:rPr>
            <w:noProof/>
            <w:webHidden/>
          </w:rPr>
          <w:tab/>
        </w:r>
        <w:r>
          <w:rPr>
            <w:noProof/>
            <w:webHidden/>
          </w:rPr>
          <w:fldChar w:fldCharType="begin"/>
        </w:r>
        <w:r>
          <w:rPr>
            <w:noProof/>
            <w:webHidden/>
          </w:rPr>
          <w:instrText xml:space="preserve"> PAGEREF _Toc416085951 \h </w:instrText>
        </w:r>
        <w:r>
          <w:rPr>
            <w:noProof/>
            <w:webHidden/>
          </w:rPr>
        </w:r>
        <w:r>
          <w:rPr>
            <w:noProof/>
            <w:webHidden/>
          </w:rPr>
          <w:fldChar w:fldCharType="separate"/>
        </w:r>
        <w:r>
          <w:rPr>
            <w:noProof/>
            <w:webHidden/>
          </w:rPr>
          <w:t>239</w:t>
        </w:r>
        <w:r>
          <w:rPr>
            <w:noProof/>
            <w:webHidden/>
          </w:rPr>
          <w:fldChar w:fldCharType="end"/>
        </w:r>
      </w:hyperlink>
    </w:p>
    <w:p w14:paraId="781C645A" w14:textId="77777777" w:rsidR="00182A67" w:rsidRDefault="00182A67">
      <w:pPr>
        <w:pStyle w:val="TOC3"/>
        <w:tabs>
          <w:tab w:val="right" w:leader="dot" w:pos="9350"/>
        </w:tabs>
        <w:rPr>
          <w:rFonts w:asciiTheme="minorHAnsi" w:eastAsiaTheme="minorEastAsia" w:hAnsiTheme="minorHAnsi" w:cstheme="minorBidi"/>
          <w:i w:val="0"/>
          <w:iCs w:val="0"/>
          <w:noProof/>
          <w:sz w:val="22"/>
          <w:szCs w:val="22"/>
        </w:rPr>
      </w:pPr>
      <w:hyperlink w:anchor="_Toc416085952" w:history="1">
        <w:r w:rsidRPr="00F80050">
          <w:rPr>
            <w:rStyle w:val="Hyperlink"/>
            <w:noProof/>
          </w:rPr>
          <w:t>8.7.5. Solutions obtained on Multi-processor Machines</w:t>
        </w:r>
        <w:r>
          <w:rPr>
            <w:noProof/>
            <w:webHidden/>
          </w:rPr>
          <w:tab/>
        </w:r>
        <w:r>
          <w:rPr>
            <w:noProof/>
            <w:webHidden/>
          </w:rPr>
          <w:fldChar w:fldCharType="begin"/>
        </w:r>
        <w:r>
          <w:rPr>
            <w:noProof/>
            <w:webHidden/>
          </w:rPr>
          <w:instrText xml:space="preserve"> PAGEREF _Toc416085952 \h </w:instrText>
        </w:r>
        <w:r>
          <w:rPr>
            <w:noProof/>
            <w:webHidden/>
          </w:rPr>
        </w:r>
        <w:r>
          <w:rPr>
            <w:noProof/>
            <w:webHidden/>
          </w:rPr>
          <w:fldChar w:fldCharType="separate"/>
        </w:r>
        <w:r>
          <w:rPr>
            <w:noProof/>
            <w:webHidden/>
          </w:rPr>
          <w:t>239</w:t>
        </w:r>
        <w:r>
          <w:rPr>
            <w:noProof/>
            <w:webHidden/>
          </w:rPr>
          <w:fldChar w:fldCharType="end"/>
        </w:r>
      </w:hyperlink>
    </w:p>
    <w:p w14:paraId="7442BFE3" w14:textId="77777777" w:rsidR="00182A67" w:rsidRDefault="00182A67">
      <w:pPr>
        <w:pStyle w:val="TOC2"/>
        <w:tabs>
          <w:tab w:val="right" w:leader="dot" w:pos="9350"/>
        </w:tabs>
        <w:rPr>
          <w:rFonts w:asciiTheme="minorHAnsi" w:eastAsiaTheme="minorEastAsia" w:hAnsiTheme="minorHAnsi" w:cstheme="minorBidi"/>
          <w:smallCaps w:val="0"/>
          <w:noProof/>
          <w:sz w:val="22"/>
          <w:szCs w:val="22"/>
        </w:rPr>
      </w:pPr>
      <w:hyperlink w:anchor="_Toc416085953" w:history="1">
        <w:r w:rsidRPr="00F80050">
          <w:rPr>
            <w:rStyle w:val="Hyperlink"/>
            <w:noProof/>
          </w:rPr>
          <w:t>8.8. Where to Get More Help</w:t>
        </w:r>
        <w:r>
          <w:rPr>
            <w:noProof/>
            <w:webHidden/>
          </w:rPr>
          <w:tab/>
        </w:r>
        <w:r>
          <w:rPr>
            <w:noProof/>
            <w:webHidden/>
          </w:rPr>
          <w:fldChar w:fldCharType="begin"/>
        </w:r>
        <w:r>
          <w:rPr>
            <w:noProof/>
            <w:webHidden/>
          </w:rPr>
          <w:instrText xml:space="preserve"> PAGEREF _Toc416085953 \h </w:instrText>
        </w:r>
        <w:r>
          <w:rPr>
            <w:noProof/>
            <w:webHidden/>
          </w:rPr>
        </w:r>
        <w:r>
          <w:rPr>
            <w:noProof/>
            <w:webHidden/>
          </w:rPr>
          <w:fldChar w:fldCharType="separate"/>
        </w:r>
        <w:r>
          <w:rPr>
            <w:noProof/>
            <w:webHidden/>
          </w:rPr>
          <w:t>239</w:t>
        </w:r>
        <w:r>
          <w:rPr>
            <w:noProof/>
            <w:webHidden/>
          </w:rPr>
          <w:fldChar w:fldCharType="end"/>
        </w:r>
      </w:hyperlink>
    </w:p>
    <w:p w14:paraId="3FC85695" w14:textId="77777777" w:rsidR="00182A67" w:rsidRDefault="00182A67">
      <w:pPr>
        <w:pStyle w:val="TOC1"/>
        <w:tabs>
          <w:tab w:val="right" w:leader="dot" w:pos="9350"/>
        </w:tabs>
        <w:rPr>
          <w:rFonts w:asciiTheme="minorHAnsi" w:eastAsiaTheme="minorEastAsia" w:hAnsiTheme="minorHAnsi" w:cstheme="minorBidi"/>
          <w:b w:val="0"/>
          <w:bCs w:val="0"/>
          <w:caps w:val="0"/>
          <w:noProof/>
          <w:sz w:val="22"/>
          <w:szCs w:val="22"/>
        </w:rPr>
      </w:pPr>
      <w:hyperlink w:anchor="_Toc416085954" w:history="1">
        <w:r w:rsidRPr="00F80050">
          <w:rPr>
            <w:rStyle w:val="Hyperlink"/>
            <w:noProof/>
          </w:rPr>
          <w:t>Appendix A. Configuration File</w:t>
        </w:r>
        <w:r>
          <w:rPr>
            <w:noProof/>
            <w:webHidden/>
          </w:rPr>
          <w:tab/>
        </w:r>
        <w:r>
          <w:rPr>
            <w:noProof/>
            <w:webHidden/>
          </w:rPr>
          <w:fldChar w:fldCharType="begin"/>
        </w:r>
        <w:r>
          <w:rPr>
            <w:noProof/>
            <w:webHidden/>
          </w:rPr>
          <w:instrText xml:space="preserve"> PAGEREF _Toc416085954 \h </w:instrText>
        </w:r>
        <w:r>
          <w:rPr>
            <w:noProof/>
            <w:webHidden/>
          </w:rPr>
        </w:r>
        <w:r>
          <w:rPr>
            <w:noProof/>
            <w:webHidden/>
          </w:rPr>
          <w:fldChar w:fldCharType="separate"/>
        </w:r>
        <w:r>
          <w:rPr>
            <w:noProof/>
            <w:webHidden/>
          </w:rPr>
          <w:t>241</w:t>
        </w:r>
        <w:r>
          <w:rPr>
            <w:noProof/>
            <w:webHidden/>
          </w:rPr>
          <w:fldChar w:fldCharType="end"/>
        </w:r>
      </w:hyperlink>
    </w:p>
    <w:p w14:paraId="03AE7A5C" w14:textId="77777777" w:rsidR="00182A67" w:rsidRDefault="00182A67">
      <w:pPr>
        <w:pStyle w:val="TOC1"/>
        <w:tabs>
          <w:tab w:val="right" w:leader="dot" w:pos="9350"/>
        </w:tabs>
        <w:rPr>
          <w:rFonts w:asciiTheme="minorHAnsi" w:eastAsiaTheme="minorEastAsia" w:hAnsiTheme="minorHAnsi" w:cstheme="minorBidi"/>
          <w:b w:val="0"/>
          <w:bCs w:val="0"/>
          <w:caps w:val="0"/>
          <w:noProof/>
          <w:sz w:val="22"/>
          <w:szCs w:val="22"/>
        </w:rPr>
      </w:pPr>
      <w:hyperlink w:anchor="_Toc416085955" w:history="1">
        <w:r w:rsidRPr="00F80050">
          <w:rPr>
            <w:rStyle w:val="Hyperlink"/>
            <w:noProof/>
          </w:rPr>
          <w:t>Appendix B. FEBio Plugins</w:t>
        </w:r>
        <w:r>
          <w:rPr>
            <w:noProof/>
            <w:webHidden/>
          </w:rPr>
          <w:tab/>
        </w:r>
        <w:r>
          <w:rPr>
            <w:noProof/>
            <w:webHidden/>
          </w:rPr>
          <w:fldChar w:fldCharType="begin"/>
        </w:r>
        <w:r>
          <w:rPr>
            <w:noProof/>
            <w:webHidden/>
          </w:rPr>
          <w:instrText xml:space="preserve"> PAGEREF _Toc416085955 \h </w:instrText>
        </w:r>
        <w:r>
          <w:rPr>
            <w:noProof/>
            <w:webHidden/>
          </w:rPr>
        </w:r>
        <w:r>
          <w:rPr>
            <w:noProof/>
            <w:webHidden/>
          </w:rPr>
          <w:fldChar w:fldCharType="separate"/>
        </w:r>
        <w:r>
          <w:rPr>
            <w:noProof/>
            <w:webHidden/>
          </w:rPr>
          <w:t>242</w:t>
        </w:r>
        <w:r>
          <w:rPr>
            <w:noProof/>
            <w:webHidden/>
          </w:rPr>
          <w:fldChar w:fldCharType="end"/>
        </w:r>
      </w:hyperlink>
    </w:p>
    <w:p w14:paraId="5798C1EF" w14:textId="77777777" w:rsidR="00182A67" w:rsidRDefault="00182A67">
      <w:pPr>
        <w:pStyle w:val="TOC1"/>
        <w:tabs>
          <w:tab w:val="right" w:leader="dot" w:pos="9350"/>
        </w:tabs>
        <w:rPr>
          <w:rFonts w:asciiTheme="minorHAnsi" w:eastAsiaTheme="minorEastAsia" w:hAnsiTheme="minorHAnsi" w:cstheme="minorBidi"/>
          <w:b w:val="0"/>
          <w:bCs w:val="0"/>
          <w:caps w:val="0"/>
          <w:noProof/>
          <w:sz w:val="22"/>
          <w:szCs w:val="22"/>
        </w:rPr>
      </w:pPr>
      <w:hyperlink w:anchor="_Toc416085956" w:history="1">
        <w:r w:rsidRPr="00F80050">
          <w:rPr>
            <w:rStyle w:val="Hyperlink"/>
            <w:noProof/>
          </w:rPr>
          <w:t>References</w:t>
        </w:r>
        <w:r>
          <w:rPr>
            <w:noProof/>
            <w:webHidden/>
          </w:rPr>
          <w:tab/>
        </w:r>
        <w:r>
          <w:rPr>
            <w:noProof/>
            <w:webHidden/>
          </w:rPr>
          <w:fldChar w:fldCharType="begin"/>
        </w:r>
        <w:r>
          <w:rPr>
            <w:noProof/>
            <w:webHidden/>
          </w:rPr>
          <w:instrText xml:space="preserve"> PAGEREF _Toc416085956 \h </w:instrText>
        </w:r>
        <w:r>
          <w:rPr>
            <w:noProof/>
            <w:webHidden/>
          </w:rPr>
        </w:r>
        <w:r>
          <w:rPr>
            <w:noProof/>
            <w:webHidden/>
          </w:rPr>
          <w:fldChar w:fldCharType="separate"/>
        </w:r>
        <w:r>
          <w:rPr>
            <w:noProof/>
            <w:webHidden/>
          </w:rPr>
          <w:t>243</w:t>
        </w:r>
        <w:r>
          <w:rPr>
            <w:noProof/>
            <w:webHidden/>
          </w:rPr>
          <w:fldChar w:fldCharType="end"/>
        </w:r>
      </w:hyperlink>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0" w:name="_Toc416085677"/>
      <w:r>
        <w:lastRenderedPageBreak/>
        <w:t>Introduction</w:t>
      </w:r>
      <w:bookmarkEnd w:id="0"/>
    </w:p>
    <w:p w14:paraId="497FD52E" w14:textId="77777777" w:rsidR="006A0BC1" w:rsidRPr="00070A8D" w:rsidRDefault="006A0BC1" w:rsidP="006A0BC1">
      <w:pPr>
        <w:pStyle w:val="Heading2"/>
      </w:pPr>
      <w:bookmarkStart w:id="1" w:name="_Toc416085678"/>
      <w:r>
        <w:t>Overview of FEBio</w:t>
      </w:r>
      <w:bookmarkEnd w:id="1"/>
    </w:p>
    <w:p w14:paraId="48221655" w14:textId="12EF466C"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hyperlink r:id="rId20" w:history="1">
        <w:r w:rsidR="007F2E04" w:rsidRPr="00A72FB6">
          <w:rPr>
            <w:rStyle w:val="Hyperlink"/>
          </w:rPr>
          <w:t>http://mrl.sci.utah.edu/software</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528F6087"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21" w:history="1">
        <w:r w:rsidRPr="00C966F3">
          <w:rPr>
            <w:rStyle w:val="Hyperlink"/>
            <w:i/>
          </w:rPr>
          <w:t>PreView</w:t>
        </w:r>
      </w:hyperlink>
      <w:r>
        <w:t xml:space="preserve">. PreView can convert some other formats to the FEBio input specification. For instance, NIKE3D </w:t>
      </w:r>
      <w:r>
        <w:fldChar w:fldCharType="begin"/>
      </w:r>
      <w:r w:rsidR="00182A67">
        <w:instrText xml:space="preserve"> ADDIN EN.CITE &lt;EndNote&gt;&lt;Cite&gt;&lt;Author&gt;Maker&lt;/Author&gt;&lt;Year&gt;1995&lt;/Year&gt;&lt;RecNum&gt;6&lt;/RecNum&gt;&lt;DisplayText&gt;[1]&lt;/DisplayText&gt;&lt;record&gt;&lt;rec-number&gt;6&lt;/rec-number&gt;&lt;foreign-keys&gt;&lt;key app="EN" db-id="r5wf5rzd9s599yezes8xwx5r29wwtfetp0e5"&gt;6&lt;/key&gt;&lt;/foreign-keys&gt;&lt;ref-type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182A67">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2"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2" w:name="_Toc416085679"/>
      <w:r>
        <w:t>About this document</w:t>
      </w:r>
      <w:bookmarkEnd w:id="2"/>
    </w:p>
    <w:p w14:paraId="51BD2958" w14:textId="77777777"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3"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2D80729A"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1B13CD">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1B13CD">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1B13CD">
        <w:t>Chapter 4</w:t>
      </w:r>
      <w:r>
        <w:fldChar w:fldCharType="end"/>
      </w:r>
      <w:r>
        <w:t xml:space="preserve"> gives a detailed overview of the available constitutive models. </w:t>
      </w:r>
      <w:r>
        <w:fldChar w:fldCharType="begin"/>
      </w:r>
      <w:r>
        <w:instrText xml:space="preserve"> REF _Ref230581893 \r \h </w:instrText>
      </w:r>
      <w:r>
        <w:fldChar w:fldCharType="separate"/>
      </w:r>
      <w:r w:rsidR="001B13CD">
        <w:t>Chapter 5</w:t>
      </w:r>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1B13CD">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1B13CD">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77777777" w:rsidR="006A0BC1" w:rsidRDefault="006A0BC1" w:rsidP="006A0BC1">
      <w:r>
        <w:t xml:space="preserve">Although this document describes some of the theoretical aspects of FEBio, a complete theoretical development can be found in the </w:t>
      </w:r>
      <w:hyperlink r:id="rId24" w:history="1">
        <w:r w:rsidRPr="00205BE9">
          <w:rPr>
            <w:rStyle w:val="Hyperlink"/>
            <w:i/>
          </w:rPr>
          <w:t>FEBio Theory Manual</w:t>
        </w:r>
      </w:hyperlink>
      <w:r>
        <w:rPr>
          <w:i/>
        </w:rPr>
        <w:t>.</w:t>
      </w:r>
      <w:r>
        <w:t xml:space="preserve"> Developers who are </w:t>
      </w:r>
      <w:r>
        <w:lastRenderedPageBreak/>
        <w:t xml:space="preserve">interested in modifying or extending the FEBio code will find the </w:t>
      </w:r>
      <w:hyperlink r:id="rId25" w:history="1">
        <w:r w:rsidRPr="00205BE9">
          <w:rPr>
            <w:rStyle w:val="Hyperlink"/>
            <w:i/>
          </w:rPr>
          <w:t>FEBio Developer’s Manual</w:t>
        </w:r>
      </w:hyperlink>
      <w:r>
        <w:t xml:space="preserve"> very useful.</w:t>
      </w:r>
    </w:p>
    <w:p w14:paraId="32CEF259" w14:textId="77777777" w:rsidR="0085038F" w:rsidRDefault="0085038F" w:rsidP="006A0BC1"/>
    <w:p w14:paraId="3C2E195E" w14:textId="77777777" w:rsidR="00A75DF0" w:rsidRDefault="00A75DF0" w:rsidP="00A75DF0">
      <w:pPr>
        <w:pStyle w:val="Heading2"/>
      </w:pPr>
      <w:bookmarkStart w:id="3" w:name="_Toc416085680"/>
      <w:r>
        <w:t>Units in FEBio</w:t>
      </w:r>
      <w:bookmarkEnd w:id="3"/>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4" w:name="_Ref293568163"/>
      <w:bookmarkStart w:id="5" w:name="_Toc416085681"/>
      <w:r>
        <w:lastRenderedPageBreak/>
        <w:t>Running FEBio</w:t>
      </w:r>
      <w:bookmarkEnd w:id="4"/>
      <w:bookmarkEnd w:id="5"/>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6" w:name="_Toc416085682"/>
      <w:r>
        <w:t>Running FEBio on Windows</w:t>
      </w:r>
      <w:bookmarkEnd w:id="6"/>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7" w:name="_Toc416085683"/>
      <w:r>
        <w:t>Windows XP</w:t>
      </w:r>
      <w:bookmarkEnd w:id="7"/>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8" w:name="_Toc416085684"/>
      <w:r>
        <w:t>Windows 7</w:t>
      </w:r>
      <w:bookmarkEnd w:id="8"/>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9" w:name="_Toc416085685"/>
      <w:r>
        <w:t>Running FEBio from Explorer</w:t>
      </w:r>
      <w:bookmarkEnd w:id="9"/>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0" w:name="_Toc416085686"/>
      <w:r>
        <w:t>Running FEBio on Linux or MAC</w:t>
      </w:r>
      <w:bookmarkEnd w:id="10"/>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1" w:name="_Ref172430769"/>
      <w:bookmarkStart w:id="12" w:name="_Toc416085687"/>
      <w:r>
        <w:t>The Command Line</w:t>
      </w:r>
      <w:bookmarkEnd w:id="11"/>
      <w:bookmarkEnd w:id="12"/>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3" w:name="OLE_LINK1"/>
      <w:bookmarkStart w:id="14" w:name="OLE_LINK2"/>
      <w:r w:rsidRPr="00541457">
        <w:rPr>
          <w:rStyle w:val="codeChar"/>
        </w:rPr>
        <w:t>-</w:t>
      </w:r>
      <w:r>
        <w:rPr>
          <w:rStyle w:val="codeChar"/>
        </w:rPr>
        <w:t>o</w:t>
      </w:r>
      <w:r>
        <w:t>: log file name</w:t>
      </w:r>
      <w:bookmarkEnd w:id="13"/>
      <w:bookmarkEnd w:id="14"/>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1B13CD">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76DC9E"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1B13CD">
        <w:t>Chapter 5</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1B13CD">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lastRenderedPageBreak/>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1B13CD">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77777777"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1B13CD">
        <w:t>2.8.3</w:t>
      </w:r>
      <w:r>
        <w:fldChar w:fldCharType="end"/>
      </w:r>
      <w:r>
        <w:t xml:space="preserve"> and </w:t>
      </w:r>
      <w:r>
        <w:fldChar w:fldCharType="begin"/>
      </w:r>
      <w:r>
        <w:instrText xml:space="preserve"> REF _Ref230581893 \r \h </w:instrText>
      </w:r>
      <w:r>
        <w:fldChar w:fldCharType="separate"/>
      </w:r>
      <w:r w:rsidR="001B13CD">
        <w:t>Chapter 5</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1B13CD">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1B13CD">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5DFC6D28" w:rsidR="006A0BC1" w:rsidRDefault="006A0BC1" w:rsidP="006A0BC1">
      <w:r>
        <w:t>When the –nosplash command is entered on the command line, FEBio will not print the welcome message to the screen. This is useful when calling FEBio from another application</w:t>
      </w:r>
      <w:bookmarkStart w:id="15" w:name="_GoBack"/>
      <w:bookmarkEnd w:id="15"/>
      <w:r>
        <w:t xml:space="preserve">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ins w:id="16" w:author="Gerard" w:date="2014-07-29T23:58:00Z">
        <w:r w:rsidR="001B13CD">
          <w:t>3.5.1</w:t>
        </w:r>
      </w:ins>
      <w:del w:id="17" w:author="Gerard" w:date="2014-07-29T23:58:00Z">
        <w:r w:rsidR="00976D6B" w:rsidDel="001B13CD">
          <w:delText>3.4.1</w:delText>
        </w:r>
      </w:del>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lastRenderedPageBreak/>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1B13CD">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1B13CD">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Pr="00881ED5" w:rsidRDefault="006A0BC1" w:rsidP="006A0BC1">
      <w:pPr>
        <w:pStyle w:val="code"/>
      </w:pPr>
    </w:p>
    <w:p w14:paraId="7C79A467" w14:textId="1675DC1E" w:rsidR="006A0BC1" w:rsidRDefault="006A0BC1" w:rsidP="006A0BC1">
      <w:pPr>
        <w:pStyle w:val="Heading2"/>
      </w:pPr>
      <w:bookmarkStart w:id="18" w:name="_Toc416085688"/>
      <w:r>
        <w:t xml:space="preserve">The FEBio </w:t>
      </w:r>
      <w:r w:rsidR="00D153DC">
        <w:t>P</w:t>
      </w:r>
      <w:r>
        <w:t>rompt</w:t>
      </w:r>
      <w:bookmarkEnd w:id="18"/>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7C20C8B7"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1B13CD">
        <w:t>2.8.1</w:t>
      </w:r>
      <w:r>
        <w:fldChar w:fldCharType="end"/>
      </w:r>
      <w:r>
        <w:t xml:space="preserve"> for more details.</w:t>
      </w:r>
    </w:p>
    <w:p w14:paraId="5B06DF2F" w14:textId="31F8FA7E" w:rsidR="006A0BC1" w:rsidRDefault="006A0BC1" w:rsidP="006A0BC1">
      <w:pPr>
        <w:pStyle w:val="Heading2"/>
      </w:pPr>
      <w:bookmarkStart w:id="19" w:name="_Ref230508346"/>
      <w:bookmarkStart w:id="20" w:name="_Toc416085689"/>
      <w:r>
        <w:t xml:space="preserve">The </w:t>
      </w:r>
      <w:r w:rsidR="00D153DC">
        <w:t>C</w:t>
      </w:r>
      <w:r w:rsidRPr="00DF311C">
        <w:t>onfiguration</w:t>
      </w:r>
      <w:r>
        <w:t xml:space="preserve"> </w:t>
      </w:r>
      <w:r w:rsidR="00D153DC">
        <w:t>F</w:t>
      </w:r>
      <w:r>
        <w:t>ile</w:t>
      </w:r>
      <w:bookmarkEnd w:id="19"/>
      <w:bookmarkEnd w:id="20"/>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21" w:name="_Ref376446157"/>
      <w:bookmarkStart w:id="22" w:name="_Toc416085690"/>
      <w:r>
        <w:t xml:space="preserve">Using </w:t>
      </w:r>
      <w:r w:rsidR="00D153DC">
        <w:t>M</w:t>
      </w:r>
      <w:r>
        <w:t xml:space="preserve">ultiple </w:t>
      </w:r>
      <w:r w:rsidR="00D153DC">
        <w:t>P</w:t>
      </w:r>
      <w:r>
        <w:t>rocessors</w:t>
      </w:r>
      <w:bookmarkEnd w:id="21"/>
      <w:bookmarkEnd w:id="22"/>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6" w:history="1">
        <w:r w:rsidRPr="00CE24A8">
          <w:rPr>
            <w:rStyle w:val="Hyperlink"/>
          </w:rPr>
          <w:t>MKL</w:t>
        </w:r>
      </w:hyperlink>
      <w:r>
        <w:t xml:space="preserve"> version of the </w:t>
      </w:r>
      <w:hyperlink r:id="rId27"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6C2049" w:rsidRPr="006C2049">
        <w:rPr>
          <w:i/>
          <w:position w:val="-6"/>
        </w:rPr>
        <w:object w:dxaOrig="300" w:dyaOrig="220"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4.25pt" o:ole="">
            <v:imagedata r:id="rId28" o:title=""/>
          </v:shape>
          <o:OLEObject Type="Embed" ProgID="Equation.DSMT4" ShapeID="_x0000_i1025" DrawAspect="Content" ObjectID="_1489832810" r:id="rId29"/>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23" w:name="_Ref250284432"/>
      <w:bookmarkStart w:id="24" w:name="_Ref250285226"/>
      <w:bookmarkStart w:id="25" w:name="_Toc416085691"/>
      <w:r>
        <w:t xml:space="preserve">FEBio </w:t>
      </w:r>
      <w:r w:rsidR="00D153DC">
        <w:t>O</w:t>
      </w:r>
      <w:r>
        <w:t>utput</w:t>
      </w:r>
      <w:bookmarkEnd w:id="23"/>
      <w:bookmarkEnd w:id="24"/>
      <w:bookmarkEnd w:id="25"/>
    </w:p>
    <w:p w14:paraId="1792A476" w14:textId="77777777"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30"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1B13CD">
        <w:t>Chapter 5</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77777777"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ins w:id="26" w:author="Gerard" w:date="2014-07-29T23:58:00Z">
        <w:r w:rsidR="001B13CD">
          <w:t>3.16</w:t>
        </w:r>
      </w:ins>
      <w:del w:id="27" w:author="Gerard" w:date="2014-07-29T23:58:00Z">
        <w:r w:rsidR="00976D6B" w:rsidDel="001B13CD">
          <w:delText>3.15</w:delText>
        </w:r>
      </w:del>
      <w:r>
        <w:fldChar w:fldCharType="end"/>
      </w:r>
      <w:r>
        <w:t xml:space="preserve"> for more information. </w:t>
      </w:r>
    </w:p>
    <w:p w14:paraId="021E2AA5" w14:textId="77777777" w:rsidR="004F447E" w:rsidRDefault="004F447E" w:rsidP="006A0BC1"/>
    <w:p w14:paraId="1962D1BE" w14:textId="46D5510D"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1B13CD">
        <w:t>Chapter 5</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28" w:name="_Toc416085692"/>
      <w:r>
        <w:lastRenderedPageBreak/>
        <w:t>Advanced Options</w:t>
      </w:r>
      <w:bookmarkEnd w:id="28"/>
    </w:p>
    <w:p w14:paraId="123FE510" w14:textId="43FCB63B" w:rsidR="006A0BC1" w:rsidRDefault="006A0BC1" w:rsidP="006A0BC1">
      <w:pPr>
        <w:pStyle w:val="Heading3"/>
      </w:pPr>
      <w:bookmarkStart w:id="29" w:name="_Ref278195084"/>
      <w:bookmarkStart w:id="30" w:name="_Toc416085693"/>
      <w:r>
        <w:t xml:space="preserve">Interrupting a </w:t>
      </w:r>
      <w:r w:rsidR="00D153DC">
        <w:t>R</w:t>
      </w:r>
      <w:r>
        <w:t>un</w:t>
      </w:r>
      <w:r>
        <w:rPr>
          <w:rStyle w:val="FootnoteReference"/>
        </w:rPr>
        <w:footnoteReference w:id="2"/>
      </w:r>
      <w:bookmarkEnd w:id="29"/>
      <w:bookmarkEnd w:id="30"/>
    </w:p>
    <w:p w14:paraId="38435142" w14:textId="77777777" w:rsidR="006A0BC1" w:rsidRPr="00306209" w:rsidRDefault="006A0BC1" w:rsidP="006A0BC1">
      <w:r>
        <w:t xml:space="preserve">The user can pause the run by pressing </w:t>
      </w:r>
      <w:r>
        <w:rPr>
          <w:i/>
        </w:rPr>
        <w:t>ctrl+c</w:t>
      </w:r>
      <w:r>
        <w:t>. This will bring up the FEBio prompt, and the user can enter a command. 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1B13CD">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77777777"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1B13CD">
        <w:t>Chapter 5</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lastRenderedPageBreak/>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31" w:name="_Ref230422001"/>
      <w:bookmarkStart w:id="32" w:name="_Toc416085694"/>
      <w:r>
        <w:t xml:space="preserve">Debugging a </w:t>
      </w:r>
      <w:r w:rsidR="00D153DC">
        <w:t>R</w:t>
      </w:r>
      <w:r>
        <w:t>un</w:t>
      </w:r>
      <w:bookmarkEnd w:id="31"/>
      <w:bookmarkEnd w:id="32"/>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1B13CD">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33" w:name="_Ref254341727"/>
      <w:bookmarkStart w:id="34" w:name="_Ref254341812"/>
      <w:bookmarkStart w:id="35" w:name="_Toc416085695"/>
      <w:r>
        <w:t xml:space="preserve">Restarting a </w:t>
      </w:r>
      <w:r w:rsidR="00D153DC">
        <w:t>R</w:t>
      </w:r>
      <w:r>
        <w:t>un</w:t>
      </w:r>
      <w:bookmarkEnd w:id="33"/>
      <w:bookmarkEnd w:id="34"/>
      <w:bookmarkEnd w:id="35"/>
    </w:p>
    <w:p w14:paraId="5819103B" w14:textId="77777777"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1B13CD">
        <w:t>Chapter 5</w:t>
      </w:r>
      <w:r>
        <w:fldChar w:fldCharType="end"/>
      </w:r>
      <w:r>
        <w:t xml:space="preserve"> for more details.</w:t>
      </w:r>
    </w:p>
    <w:p w14:paraId="54908B9D" w14:textId="77777777" w:rsidR="006A0BC1" w:rsidRDefault="006A0BC1" w:rsidP="006A0BC1"/>
    <w:p w14:paraId="4848DA41" w14:textId="77777777"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1B13CD">
        <w:t>Chapter 5</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36" w:name="_Ref250285572"/>
      <w:bookmarkStart w:id="37" w:name="_Toc416085696"/>
      <w:r>
        <w:t xml:space="preserve">Input </w:t>
      </w:r>
      <w:r w:rsidR="00D153DC">
        <w:t>F</w:t>
      </w:r>
      <w:r>
        <w:t xml:space="preserve">ile </w:t>
      </w:r>
      <w:r w:rsidR="00D153DC">
        <w:t>C</w:t>
      </w:r>
      <w:r>
        <w:t>hecking</w:t>
      </w:r>
      <w:bookmarkEnd w:id="36"/>
      <w:bookmarkEnd w:id="37"/>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38" w:name="_Ref293568180"/>
      <w:bookmarkStart w:id="39" w:name="_Ref293568311"/>
      <w:bookmarkStart w:id="40" w:name="_Toc416085697"/>
      <w:r>
        <w:lastRenderedPageBreak/>
        <w:t>Free Format Input</w:t>
      </w:r>
      <w:bookmarkEnd w:id="38"/>
      <w:bookmarkEnd w:id="39"/>
      <w:bookmarkEnd w:id="40"/>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ins w:id="41" w:author="Steve Maas" w:date="2014-09-01T18:07:00Z">
        <w:r w:rsidR="006B31F2">
          <w:t xml:space="preserve"> using quotation marks (“) or apostrophes (‘)</w:t>
        </w:r>
      </w:ins>
      <w:ins w:id="42" w:author="Steve Maas" w:date="2014-09-01T18:08:00Z">
        <w:r w:rsidR="00D46062">
          <w:rPr>
            <w:rStyle w:val="FootnoteReference"/>
          </w:rPr>
          <w:footnoteReference w:id="3"/>
        </w:r>
      </w:ins>
      <w:r>
        <w:t>.</w:t>
      </w:r>
    </w:p>
    <w:p w14:paraId="30CE51DD" w14:textId="77777777" w:rsidR="006A0BC1" w:rsidRDefault="006A0BC1" w:rsidP="006A0BC1"/>
    <w:p w14:paraId="762769FE" w14:textId="0F4DBF76" w:rsidR="006A0BC1" w:rsidRDefault="006A0BC1" w:rsidP="006A0BC1">
      <w:pPr>
        <w:pStyle w:val="code"/>
        <w:rPr>
          <w:ins w:id="44" w:author="Steve Maas" w:date="2014-09-01T18:07:00Z"/>
        </w:rPr>
      </w:pPr>
      <w:r>
        <w:t>&lt;element attr</w:t>
      </w:r>
      <w:r w:rsidR="008A6E23">
        <w:t>="</w:t>
      </w:r>
      <w:r>
        <w:t>value</w:t>
      </w:r>
      <w:r w:rsidR="008A6E23">
        <w:t>"</w:t>
      </w:r>
      <w:r>
        <w:t>&gt;...&lt;/element&gt;</w:t>
      </w:r>
    </w:p>
    <w:p w14:paraId="5C11604D" w14:textId="3085B01C" w:rsidR="006B31F2" w:rsidRDefault="006B31F2" w:rsidP="006A0BC1">
      <w:pPr>
        <w:pStyle w:val="code"/>
      </w:pPr>
      <w:ins w:id="45" w:author="Steve Maas" w:date="2014-09-01T18:07:00Z">
        <w:r>
          <w:t>&lt;element attr='value'</w:t>
        </w:r>
      </w:ins>
      <w:ins w:id="46" w:author="Steve Maas" w:date="2014-09-01T18:08:00Z">
        <w:r>
          <w:t>&gt;...&lt;/element&gt;</w:t>
        </w:r>
      </w:ins>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47" w:name="_Ref391471945"/>
      <w:bookmarkStart w:id="48" w:name="_Toc416085698"/>
      <w:r>
        <w:lastRenderedPageBreak/>
        <w:t xml:space="preserve">Free </w:t>
      </w:r>
      <w:r w:rsidR="00D153DC">
        <w:t>F</w:t>
      </w:r>
      <w:r>
        <w:t xml:space="preserve">ormat </w:t>
      </w:r>
      <w:r w:rsidR="00D153DC">
        <w:t>O</w:t>
      </w:r>
      <w:r>
        <w:t>verview</w:t>
      </w:r>
      <w:bookmarkEnd w:id="47"/>
      <w:bookmarkEnd w:id="48"/>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1B13CD">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49" w:name="_Ref374797496"/>
      <w:bookmarkStart w:id="50" w:name="_Toc416085699"/>
      <w:r>
        <w:t>Format Specification Versions</w:t>
      </w:r>
      <w:bookmarkEnd w:id="49"/>
      <w:bookmarkEnd w:id="50"/>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pPr>
        <w:rPr>
          <w:ins w:id="51" w:author="Steve Maas" w:date="2014-06-25T14:58:00Z"/>
        </w:rPr>
      </w:pPr>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Pr>
        <w:rPr>
          <w:ins w:id="52" w:author="Steve Maas" w:date="2014-06-25T14:58:00Z"/>
        </w:rPr>
      </w:pPr>
    </w:p>
    <w:p w14:paraId="003022BF" w14:textId="61328172" w:rsidR="00663993" w:rsidRDefault="00663993">
      <w:pPr>
        <w:pStyle w:val="Heading2"/>
        <w:rPr>
          <w:ins w:id="53" w:author="Steve Maas" w:date="2014-06-25T14:58:00Z"/>
        </w:rPr>
        <w:pPrChange w:id="54" w:author="Steve Maas" w:date="2014-06-25T14:58:00Z">
          <w:pPr/>
        </w:pPrChange>
      </w:pPr>
      <w:bookmarkStart w:id="55" w:name="_Toc416085700"/>
      <w:ins w:id="56" w:author="Steve Maas" w:date="2014-06-25T14:58:00Z">
        <w:r>
          <w:t>Multiple Input Files</w:t>
        </w:r>
        <w:bookmarkEnd w:id="55"/>
      </w:ins>
    </w:p>
    <w:p w14:paraId="04D3B4B2" w14:textId="77777777" w:rsidR="00663993" w:rsidRDefault="00663993">
      <w:pPr>
        <w:rPr>
          <w:ins w:id="57" w:author="Steve Maas" w:date="2014-06-25T15:02:00Z"/>
        </w:rPr>
      </w:pPr>
      <w:ins w:id="58" w:author="Steve Maas" w:date="2014-06-25T14:58:00Z">
        <w:r>
          <w:t xml:space="preserve">FEBio supports distributing the model definition across multiple input files. </w:t>
        </w:r>
      </w:ins>
      <w:ins w:id="59" w:author="Steve Maas" w:date="2014-06-25T15:00:00Z">
        <w:r>
          <w:t>This can greatly facilitate defining large, complex models and allows the re-use of model input files without the need to create the entire model input file</w:t>
        </w:r>
      </w:ins>
      <w:ins w:id="60" w:author="Steve Maas" w:date="2014-06-25T15:01:00Z">
        <w:r>
          <w:t xml:space="preserve"> from scratch. When using multiple input files to define a model, you must create a ma</w:t>
        </w:r>
      </w:ins>
      <w:ins w:id="61" w:author="Steve Maas" w:date="2014-06-25T15:02:00Z">
        <w:r>
          <w:t>s</w:t>
        </w:r>
      </w:ins>
      <w:ins w:id="62" w:author="Steve Maas" w:date="2014-06-25T15:01:00Z">
        <w:r>
          <w:t xml:space="preserve">ter input </w:t>
        </w:r>
      </w:ins>
      <w:ins w:id="63" w:author="Steve Maas" w:date="2014-06-25T15:02:00Z">
        <w:r>
          <w:t>file that will reference all the other input files. This master file will be used to run the model in FEBio.</w:t>
        </w:r>
      </w:ins>
    </w:p>
    <w:p w14:paraId="2FD9ABFD" w14:textId="77777777" w:rsidR="00663993" w:rsidRDefault="00663993">
      <w:pPr>
        <w:rPr>
          <w:ins w:id="64" w:author="Steve Maas" w:date="2014-06-25T15:02:00Z"/>
        </w:rPr>
      </w:pPr>
    </w:p>
    <w:p w14:paraId="32887C13" w14:textId="77777777" w:rsidR="00AF04AB" w:rsidRDefault="00AF04AB" w:rsidP="00AF04AB">
      <w:pPr>
        <w:pStyle w:val="Heading3"/>
        <w:rPr>
          <w:ins w:id="65" w:author="rawlins" w:date="2015-04-03T12:43:00Z"/>
        </w:rPr>
      </w:pPr>
      <w:bookmarkStart w:id="66" w:name="_Toc410636261"/>
      <w:bookmarkStart w:id="67" w:name="_Toc416085701"/>
      <w:ins w:id="68" w:author="rawlins" w:date="2015-04-03T12:43:00Z">
        <w:r>
          <w:t>Include Keyword</w:t>
        </w:r>
        <w:bookmarkEnd w:id="66"/>
        <w:bookmarkEnd w:id="67"/>
      </w:ins>
    </w:p>
    <w:p w14:paraId="390CA976" w14:textId="77777777" w:rsidR="00AF04AB" w:rsidRDefault="00AF04AB" w:rsidP="00AF04AB">
      <w:pPr>
        <w:rPr>
          <w:ins w:id="69" w:author="rawlins" w:date="2015-04-03T12:43:00Z"/>
        </w:rPr>
      </w:pPr>
      <w:ins w:id="70" w:author="rawlins" w:date="2015-04-03T12:43:00Z">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ins>
    </w:p>
    <w:p w14:paraId="35CDF56D" w14:textId="77777777" w:rsidR="00AF04AB" w:rsidRDefault="00AF04AB" w:rsidP="00AF04AB">
      <w:pPr>
        <w:rPr>
          <w:ins w:id="73" w:author="rawlins" w:date="2015-04-03T12:43:00Z"/>
        </w:rPr>
      </w:pPr>
    </w:p>
    <w:p w14:paraId="394D1D1B" w14:textId="77777777" w:rsidR="00AF04AB" w:rsidRDefault="00AF04AB" w:rsidP="00AF04AB">
      <w:pPr>
        <w:pStyle w:val="Code0"/>
        <w:rPr>
          <w:ins w:id="74" w:author="rawlins" w:date="2015-04-03T12:43:00Z"/>
        </w:rPr>
      </w:pPr>
      <w:ins w:id="75" w:author="rawlins" w:date="2015-04-03T12:43:00Z">
        <w:r>
          <w:t>&lt;Include&gt;example.feb&lt;/Include&gt;</w:t>
        </w:r>
      </w:ins>
    </w:p>
    <w:p w14:paraId="5E626BB9" w14:textId="77777777" w:rsidR="00AF04AB" w:rsidRDefault="00AF04AB" w:rsidP="00AF04AB">
      <w:pPr>
        <w:rPr>
          <w:ins w:id="76" w:author="rawlins" w:date="2015-04-03T12:43:00Z"/>
        </w:rPr>
      </w:pPr>
    </w:p>
    <w:p w14:paraId="00CB8D06" w14:textId="77777777" w:rsidR="00AF04AB" w:rsidRDefault="00AF04AB" w:rsidP="00AF04AB">
      <w:pPr>
        <w:rPr>
          <w:ins w:id="77" w:author="rawlins" w:date="2015-04-03T12:43:00Z"/>
        </w:rPr>
      </w:pPr>
      <w:ins w:id="78" w:author="rawlins" w:date="2015-04-03T12:43:00Z">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ins>
    </w:p>
    <w:p w14:paraId="1BEDD97A" w14:textId="77777777" w:rsidR="00AF04AB" w:rsidRDefault="00AF04AB" w:rsidP="00AF04AB">
      <w:pPr>
        <w:rPr>
          <w:ins w:id="79" w:author="rawlins" w:date="2015-04-03T12:43:00Z"/>
        </w:rPr>
      </w:pPr>
    </w:p>
    <w:p w14:paraId="0EBCDCF0" w14:textId="77777777" w:rsidR="00AF04AB" w:rsidRDefault="00AF04AB" w:rsidP="00AF04AB">
      <w:pPr>
        <w:rPr>
          <w:ins w:id="80" w:author="rawlins" w:date="2015-04-03T12:43:00Z"/>
        </w:rPr>
      </w:pPr>
      <w:ins w:id="81" w:author="rawlins" w:date="2015-04-03T12:43:00Z">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ins>
    </w:p>
    <w:p w14:paraId="27287C0A" w14:textId="77777777" w:rsidR="00AF04AB" w:rsidRPr="001A12A9" w:rsidRDefault="00AF04AB" w:rsidP="00AF04AB">
      <w:pPr>
        <w:pStyle w:val="Heading3"/>
        <w:rPr>
          <w:ins w:id="82" w:author="rawlins" w:date="2015-04-03T12:44:00Z"/>
        </w:rPr>
      </w:pPr>
      <w:bookmarkStart w:id="83" w:name="_Toc410636262"/>
      <w:bookmarkStart w:id="84" w:name="_Toc416085702"/>
      <w:ins w:id="85" w:author="rawlins" w:date="2015-04-03T12:44:00Z">
        <w:r>
          <w:t>The ‘from’ Attribute</w:t>
        </w:r>
        <w:bookmarkEnd w:id="83"/>
        <w:bookmarkEnd w:id="84"/>
        <w:r>
          <w:t xml:space="preserve"> </w:t>
        </w:r>
      </w:ins>
    </w:p>
    <w:p w14:paraId="572B5895" w14:textId="77777777" w:rsidR="00AF04AB" w:rsidRDefault="00AF04AB" w:rsidP="00AF04AB">
      <w:pPr>
        <w:rPr>
          <w:ins w:id="86" w:author="rawlins" w:date="2015-04-03T12:44:00Z"/>
        </w:rPr>
      </w:pPr>
      <w:ins w:id="87" w:author="rawlins" w:date="2015-04-03T12:44:00Z">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ins>
      <w:ins w:id="88" w:author="rawlins" w:date="2015-04-03T12:44:00Z">
        <w:r>
          <w:fldChar w:fldCharType="separate"/>
        </w:r>
        <w:r>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ins>
    </w:p>
    <w:p w14:paraId="16823FEF" w14:textId="61F8F6FF" w:rsidR="00663993" w:rsidDel="00AF04AB" w:rsidRDefault="00663993">
      <w:pPr>
        <w:rPr>
          <w:ins w:id="89" w:author="Steve Maas" w:date="2014-06-25T15:04:00Z"/>
          <w:del w:id="90" w:author="rawlins" w:date="2015-04-03T12:44:00Z"/>
        </w:rPr>
      </w:pPr>
      <w:ins w:id="91" w:author="Steve Maas" w:date="2014-06-25T15:03:00Z">
        <w:del w:id="92" w:author="rawlins" w:date="2015-04-03T12:44:00Z">
          <w:r w:rsidDel="00AF04AB">
            <w:delText xml:space="preserve">All the main sections defined in section </w:delText>
          </w:r>
          <w:r w:rsidDel="00AF04AB">
            <w:fldChar w:fldCharType="begin"/>
          </w:r>
          <w:r w:rsidDel="00AF04AB">
            <w:delInstrText xml:space="preserve"> REF _Ref391471945 \r \h </w:delInstrText>
          </w:r>
        </w:del>
      </w:ins>
      <w:del w:id="93" w:author="rawlins" w:date="2015-04-03T12:44:00Z">
        <w:r w:rsidDel="00AF04AB">
          <w:fldChar w:fldCharType="separate"/>
        </w:r>
      </w:del>
      <w:ins w:id="94" w:author="Gerard" w:date="2014-07-29T23:58:00Z">
        <w:del w:id="95" w:author="rawlins" w:date="2015-04-03T12:44:00Z">
          <w:r w:rsidR="001B13CD" w:rsidDel="00AF04AB">
            <w:delText>3.1</w:delText>
          </w:r>
        </w:del>
      </w:ins>
      <w:ins w:id="96" w:author="Steve Maas" w:date="2014-06-25T15:03:00Z">
        <w:del w:id="97" w:author="rawlins" w:date="2015-04-03T12:44:00Z">
          <w:r w:rsidDel="00AF04AB">
            <w:fldChar w:fldCharType="end"/>
          </w:r>
          <w:r w:rsidDel="00AF04AB">
            <w:delText xml:space="preserve"> support the </w:delText>
          </w:r>
          <w:r w:rsidDel="00AF04AB">
            <w:rPr>
              <w:i/>
            </w:rPr>
            <w:delText xml:space="preserve">from </w:delText>
          </w:r>
          <w:r w:rsidDel="00AF04AB">
            <w:delText xml:space="preserve">attribute which can be used to load the section from another input file. For example, to load the </w:delText>
          </w:r>
          <w:r w:rsidRPr="0018477D" w:rsidDel="00AF04AB">
            <w:rPr>
              <w:i/>
              <w:rPrChange w:id="98" w:author="Steve Maas" w:date="2014-06-25T15:17:00Z">
                <w:rPr/>
              </w:rPrChange>
            </w:rPr>
            <w:delText>Material</w:delText>
          </w:r>
          <w:r w:rsidDel="00AF04AB">
            <w:delText xml:space="preserve"> section from the file </w:delText>
          </w:r>
        </w:del>
      </w:ins>
      <w:ins w:id="99" w:author="Steve Maas" w:date="2014-06-25T15:04:00Z">
        <w:del w:id="100" w:author="rawlins" w:date="2015-04-03T12:44:00Z">
          <w:r w:rsidDel="00AF04AB">
            <w:delText xml:space="preserve">mat.feb, defining the </w:delText>
          </w:r>
          <w:r w:rsidRPr="0018477D" w:rsidDel="00AF04AB">
            <w:rPr>
              <w:i/>
              <w:rPrChange w:id="101" w:author="Steve Maas" w:date="2014-06-25T15:17:00Z">
                <w:rPr/>
              </w:rPrChange>
            </w:rPr>
            <w:delText>Material</w:delText>
          </w:r>
          <w:r w:rsidDel="00AF04AB">
            <w:delText xml:space="preserve"> section in the master input file as follows.</w:delText>
          </w:r>
        </w:del>
      </w:ins>
    </w:p>
    <w:p w14:paraId="3C0252B5" w14:textId="77777777" w:rsidR="00663993" w:rsidRDefault="00663993">
      <w:pPr>
        <w:rPr>
          <w:ins w:id="102" w:author="Steve Maas" w:date="2014-06-25T15:04:00Z"/>
        </w:rPr>
      </w:pPr>
    </w:p>
    <w:p w14:paraId="20605E62" w14:textId="2CC1342E" w:rsidR="00663993" w:rsidRPr="00663993" w:rsidRDefault="00663993">
      <w:pPr>
        <w:rPr>
          <w:ins w:id="103" w:author="Steve Maas" w:date="2014-06-25T15:04:00Z"/>
          <w:rFonts w:ascii="Courier New" w:hAnsi="Courier New" w:cs="Courier New"/>
          <w:sz w:val="22"/>
          <w:szCs w:val="22"/>
          <w:rPrChange w:id="104" w:author="Steve Maas" w:date="2014-06-25T15:08:00Z">
            <w:rPr>
              <w:ins w:id="105" w:author="Steve Maas" w:date="2014-06-25T15:04:00Z"/>
            </w:rPr>
          </w:rPrChange>
        </w:rPr>
      </w:pPr>
      <w:ins w:id="106" w:author="Steve Maas" w:date="2014-06-25T15:04:00Z">
        <w:r w:rsidRPr="00663993">
          <w:rPr>
            <w:rFonts w:ascii="Courier New" w:hAnsi="Courier New" w:cs="Courier New"/>
            <w:sz w:val="22"/>
            <w:szCs w:val="22"/>
            <w:rPrChange w:id="107" w:author="Steve Maas" w:date="2014-06-25T15:08:00Z">
              <w:rPr>
                <w:rFonts w:ascii="Courier New" w:hAnsi="Courier New" w:cs="Courier New"/>
              </w:rPr>
            </w:rPrChange>
          </w:rPr>
          <w:t>&lt;Material from="mat.feb"/&gt;</w:t>
        </w:r>
      </w:ins>
    </w:p>
    <w:p w14:paraId="202AADF5" w14:textId="77777777" w:rsidR="00663993" w:rsidRDefault="00663993">
      <w:pPr>
        <w:rPr>
          <w:ins w:id="108" w:author="Steve Maas" w:date="2014-06-25T15:04:00Z"/>
        </w:rPr>
      </w:pPr>
    </w:p>
    <w:p w14:paraId="691E19D9" w14:textId="5907738A" w:rsidR="00663993" w:rsidRDefault="00663993">
      <w:pPr>
        <w:rPr>
          <w:ins w:id="109" w:author="Steve Maas" w:date="2014-06-25T15:07:00Z"/>
        </w:rPr>
      </w:pPr>
      <w:ins w:id="110" w:author="Steve Maas" w:date="2014-06-25T15:04:00Z">
        <w:r>
          <w:t xml:space="preserve">FEBio will now read the </w:t>
        </w:r>
        <w:r w:rsidRPr="0018477D">
          <w:rPr>
            <w:i/>
            <w:rPrChange w:id="111" w:author="Steve Maas" w:date="2014-06-25T15:17:00Z">
              <w:rPr/>
            </w:rPrChange>
          </w:rPr>
          <w:t>Material</w:t>
        </w:r>
        <w:r>
          <w:t xml:space="preserve"> section from this </w:t>
        </w:r>
      </w:ins>
      <w:ins w:id="112" w:author="Steve Maas" w:date="2014-06-25T15:05:00Z">
        <w:r>
          <w:t xml:space="preserve">child </w:t>
        </w:r>
      </w:ins>
      <w:ins w:id="113" w:author="Steve Maas" w:date="2014-06-25T15:04:00Z">
        <w:r>
          <w:t xml:space="preserve">file. The </w:t>
        </w:r>
      </w:ins>
      <w:ins w:id="114" w:author="Steve Maas" w:date="2014-06-25T15:05:00Z">
        <w:r>
          <w:t xml:space="preserve">child file must be a valid FEBio input file, meaning it must </w:t>
        </w:r>
      </w:ins>
      <w:ins w:id="115" w:author="Steve Maas" w:date="2014-06-25T15:17:00Z">
        <w:r w:rsidR="0018477D">
          <w:t>begin with</w:t>
        </w:r>
      </w:ins>
      <w:ins w:id="116" w:author="Steve Maas" w:date="2014-06-25T15:05:00Z">
        <w:r>
          <w:t xml:space="preserve"> the </w:t>
        </w:r>
        <w:r w:rsidRPr="00663993">
          <w:rPr>
            <w:i/>
            <w:rPrChange w:id="117" w:author="Steve Maas" w:date="2014-06-25T15:05:00Z">
              <w:rPr/>
            </w:rPrChange>
          </w:rPr>
          <w:t>febio_spec</w:t>
        </w:r>
        <w:r>
          <w:t xml:space="preserve"> root section, but does not have to be complete. For example, the file mat.feb only needs to define the Material </w:t>
        </w:r>
      </w:ins>
      <w:ins w:id="118" w:author="Steve Maas" w:date="2014-06-25T15:06:00Z">
        <w:r>
          <w:t>section</w:t>
        </w:r>
      </w:ins>
      <w:ins w:id="119" w:author="Steve Maas" w:date="2014-06-25T15:05:00Z">
        <w:r>
          <w:t>.</w:t>
        </w:r>
      </w:ins>
      <w:ins w:id="120" w:author="Steve Maas" w:date="2014-06-25T15:06:00Z">
        <w:r>
          <w:t xml:space="preserve"> However, the child file may contain other sections. In that case, only the section referenced in the master file will be read from the child file. </w:t>
        </w:r>
      </w:ins>
      <w:ins w:id="121" w:author="Steve Maas" w:date="2014-06-25T15:07:00Z">
        <w:r>
          <w:t xml:space="preserve">For example, if the file </w:t>
        </w:r>
        <w:r>
          <w:rPr>
            <w:i/>
          </w:rPr>
          <w:t xml:space="preserve">in.feb </w:t>
        </w:r>
        <w:r>
          <w:t xml:space="preserve">contains both the </w:t>
        </w:r>
        <w:r w:rsidRPr="0018477D">
          <w:rPr>
            <w:i/>
            <w:rPrChange w:id="122" w:author="Steve Maas" w:date="2014-06-25T15:17:00Z">
              <w:rPr/>
            </w:rPrChange>
          </w:rPr>
          <w:t>Material</w:t>
        </w:r>
        <w:r>
          <w:t xml:space="preserve"> and the </w:t>
        </w:r>
        <w:r w:rsidRPr="0018477D">
          <w:rPr>
            <w:i/>
            <w:rPrChange w:id="123" w:author="Steve Maas" w:date="2014-06-25T15:18:00Z">
              <w:rPr/>
            </w:rPrChange>
          </w:rPr>
          <w:t>Geometry</w:t>
        </w:r>
        <w:r>
          <w:t xml:space="preserve"> section, the master file can read both these sections as follows.</w:t>
        </w:r>
      </w:ins>
    </w:p>
    <w:p w14:paraId="1E5787E2" w14:textId="77777777" w:rsidR="00663993" w:rsidRDefault="00663993">
      <w:pPr>
        <w:rPr>
          <w:ins w:id="124" w:author="Steve Maas" w:date="2014-06-25T15:07:00Z"/>
        </w:rPr>
      </w:pPr>
    </w:p>
    <w:p w14:paraId="1F04A50C" w14:textId="3E17CF2C" w:rsidR="00663993" w:rsidRDefault="00663993">
      <w:pPr>
        <w:rPr>
          <w:ins w:id="125" w:author="Steve Maas" w:date="2014-06-25T15:08:00Z"/>
          <w:rFonts w:ascii="Courier New" w:hAnsi="Courier New" w:cs="Courier New"/>
          <w:sz w:val="22"/>
          <w:szCs w:val="22"/>
        </w:rPr>
      </w:pPr>
      <w:ins w:id="126" w:author="Steve Maas" w:date="2014-06-25T15:07:00Z">
        <w:r>
          <w:rPr>
            <w:rFonts w:ascii="Courier New" w:hAnsi="Courier New" w:cs="Courier New"/>
            <w:sz w:val="22"/>
            <w:szCs w:val="22"/>
          </w:rPr>
          <w:t>&lt;Mater</w:t>
        </w:r>
      </w:ins>
      <w:ins w:id="127" w:author="Steve Maas" w:date="2014-06-25T15:08:00Z">
        <w:r w:rsidR="008A509F">
          <w:rPr>
            <w:rFonts w:ascii="Courier New" w:hAnsi="Courier New" w:cs="Courier New"/>
            <w:sz w:val="22"/>
            <w:szCs w:val="22"/>
          </w:rPr>
          <w:t>i</w:t>
        </w:r>
      </w:ins>
      <w:ins w:id="128" w:author="Steve Maas" w:date="2014-06-25T15:07:00Z">
        <w:r>
          <w:rPr>
            <w:rFonts w:ascii="Courier New" w:hAnsi="Courier New" w:cs="Courier New"/>
            <w:sz w:val="22"/>
            <w:szCs w:val="22"/>
          </w:rPr>
          <w:t>al from="in.feb"</w:t>
        </w:r>
      </w:ins>
      <w:ins w:id="129" w:author="Steve Maas" w:date="2014-06-25T15:08:00Z">
        <w:r>
          <w:rPr>
            <w:rFonts w:ascii="Courier New" w:hAnsi="Courier New" w:cs="Courier New"/>
            <w:sz w:val="22"/>
            <w:szCs w:val="22"/>
          </w:rPr>
          <w:t>/&gt;</w:t>
        </w:r>
      </w:ins>
    </w:p>
    <w:p w14:paraId="55644494" w14:textId="3EC179B1" w:rsidR="00663993" w:rsidRPr="00663993" w:rsidRDefault="00663993">
      <w:pPr>
        <w:rPr>
          <w:ins w:id="130" w:author="Steve Maas" w:date="2014-06-25T15:07:00Z"/>
          <w:rFonts w:ascii="Courier New" w:hAnsi="Courier New" w:cs="Courier New"/>
          <w:sz w:val="22"/>
          <w:szCs w:val="22"/>
          <w:rPrChange w:id="131" w:author="Steve Maas" w:date="2014-06-25T15:07:00Z">
            <w:rPr>
              <w:ins w:id="132" w:author="Steve Maas" w:date="2014-06-25T15:07:00Z"/>
            </w:rPr>
          </w:rPrChange>
        </w:rPr>
      </w:pPr>
      <w:ins w:id="133" w:author="Steve Maas" w:date="2014-06-25T15:08:00Z">
        <w:r>
          <w:rPr>
            <w:rFonts w:ascii="Courier New" w:hAnsi="Courier New" w:cs="Courier New"/>
            <w:sz w:val="22"/>
            <w:szCs w:val="22"/>
          </w:rPr>
          <w:t>&lt;Geometry from="in.feb"/&gt;</w:t>
        </w:r>
      </w:ins>
    </w:p>
    <w:p w14:paraId="4AD66E0F" w14:textId="77777777" w:rsidR="00663993" w:rsidRDefault="00663993">
      <w:pPr>
        <w:rPr>
          <w:ins w:id="134" w:author="Steve Maas" w:date="2014-06-25T15:07:00Z"/>
        </w:rPr>
      </w:pPr>
    </w:p>
    <w:p w14:paraId="529FA740" w14:textId="0DE85E8F" w:rsidR="00663993" w:rsidRDefault="008A509F">
      <w:pPr>
        <w:rPr>
          <w:ins w:id="135" w:author="Steve Maas" w:date="2014-06-25T15:10:00Z"/>
        </w:rPr>
      </w:pPr>
      <w:ins w:id="136" w:author="Steve Maas" w:date="2014-06-25T15:09:00Z">
        <w:r>
          <w:t xml:space="preserve">To give a more concrete example, assume that the </w:t>
        </w:r>
        <w:r w:rsidRPr="0018477D">
          <w:rPr>
            <w:i/>
            <w:rPrChange w:id="137" w:author="Steve Maas" w:date="2014-06-25T15:18:00Z">
              <w:rPr/>
            </w:rPrChange>
          </w:rPr>
          <w:t>Material</w:t>
        </w:r>
        <w:r>
          <w:t xml:space="preserve">, </w:t>
        </w:r>
        <w:r w:rsidRPr="0018477D">
          <w:rPr>
            <w:i/>
            <w:rPrChange w:id="138" w:author="Steve Maas" w:date="2014-06-25T15:18:00Z">
              <w:rPr/>
            </w:rPrChange>
          </w:rPr>
          <w:t>Geometry</w:t>
        </w:r>
        <w:r>
          <w:t xml:space="preserve">, and </w:t>
        </w:r>
        <w:r w:rsidRPr="0018477D">
          <w:rPr>
            <w:i/>
            <w:rPrChange w:id="139" w:author="Steve Maas" w:date="2014-06-25T15:18:00Z">
              <w:rPr/>
            </w:rPrChange>
          </w:rPr>
          <w:t>Boundary</w:t>
        </w:r>
        <w:r>
          <w:t xml:space="preserve"> sections are defined in the files </w:t>
        </w:r>
      </w:ins>
      <w:ins w:id="140" w:author="Steve Maas" w:date="2014-06-25T15:10:00Z">
        <w:r>
          <w:rPr>
            <w:i/>
          </w:rPr>
          <w:t>mat.feb</w:t>
        </w:r>
        <w:r>
          <w:t xml:space="preserve">, </w:t>
        </w:r>
        <w:r>
          <w:rPr>
            <w:i/>
          </w:rPr>
          <w:t>geom.feb</w:t>
        </w:r>
        <w:r>
          <w:t xml:space="preserve">, and </w:t>
        </w:r>
        <w:r>
          <w:rPr>
            <w:i/>
          </w:rPr>
          <w:t>bc.feb</w:t>
        </w:r>
        <w:r>
          <w:t xml:space="preserve"> respectively. The master input file could then look </w:t>
        </w:r>
      </w:ins>
      <w:ins w:id="141" w:author="Steve Maas" w:date="2014-06-25T15:18:00Z">
        <w:r w:rsidR="0018477D">
          <w:t xml:space="preserve">like </w:t>
        </w:r>
      </w:ins>
      <w:ins w:id="142" w:author="Steve Maas" w:date="2014-06-25T15:10:00Z">
        <w:r>
          <w:t>the following.</w:t>
        </w:r>
      </w:ins>
    </w:p>
    <w:p w14:paraId="217B7B94" w14:textId="77777777" w:rsidR="008A509F" w:rsidRDefault="008A509F">
      <w:pPr>
        <w:rPr>
          <w:ins w:id="143" w:author="Steve Maas" w:date="2014-06-25T15:10:00Z"/>
        </w:rPr>
      </w:pPr>
    </w:p>
    <w:p w14:paraId="353878AE" w14:textId="6402F58D" w:rsidR="008A509F" w:rsidRDefault="008A509F">
      <w:pPr>
        <w:rPr>
          <w:ins w:id="144" w:author="Steve Maas" w:date="2014-06-25T15:11:00Z"/>
          <w:rFonts w:ascii="Courier New" w:hAnsi="Courier New" w:cs="Courier New"/>
          <w:sz w:val="22"/>
          <w:szCs w:val="22"/>
        </w:rPr>
      </w:pPr>
      <w:ins w:id="145" w:author="Steve Maas" w:date="2014-06-25T15:11:00Z">
        <w:r>
          <w:rPr>
            <w:rFonts w:ascii="Courier New" w:hAnsi="Courier New" w:cs="Courier New"/>
            <w:sz w:val="22"/>
            <w:szCs w:val="22"/>
          </w:rPr>
          <w:t>&lt;febio_spec version="2.0"&gt;</w:t>
        </w:r>
      </w:ins>
    </w:p>
    <w:p w14:paraId="06F8A8A5" w14:textId="6D9D50A7" w:rsidR="008A509F" w:rsidRDefault="008A509F">
      <w:pPr>
        <w:rPr>
          <w:ins w:id="146" w:author="Steve Maas" w:date="2014-06-25T15:11:00Z"/>
          <w:rFonts w:ascii="Courier New" w:hAnsi="Courier New" w:cs="Courier New"/>
          <w:sz w:val="22"/>
          <w:szCs w:val="22"/>
        </w:rPr>
      </w:pPr>
      <w:ins w:id="147" w:author="Steve Maas" w:date="2014-06-25T15:11:00Z">
        <w:r>
          <w:rPr>
            <w:rFonts w:ascii="Courier New" w:hAnsi="Courier New" w:cs="Courier New"/>
            <w:sz w:val="22"/>
            <w:szCs w:val="22"/>
          </w:rPr>
          <w:tab/>
          <w:t>&lt;Control&gt;</w:t>
        </w:r>
      </w:ins>
    </w:p>
    <w:p w14:paraId="7F33D661" w14:textId="12099D8A" w:rsidR="008A509F" w:rsidRDefault="008A509F">
      <w:pPr>
        <w:rPr>
          <w:ins w:id="148" w:author="Steve Maas" w:date="2014-06-25T15:11:00Z"/>
          <w:rFonts w:ascii="Courier New" w:hAnsi="Courier New" w:cs="Courier New"/>
          <w:sz w:val="22"/>
          <w:szCs w:val="22"/>
        </w:rPr>
      </w:pPr>
      <w:ins w:id="149" w:author="Steve Maas" w:date="2014-06-25T15:11:00Z">
        <w:r>
          <w:rPr>
            <w:rFonts w:ascii="Courier New" w:hAnsi="Courier New" w:cs="Courier New"/>
            <w:sz w:val="22"/>
            <w:szCs w:val="22"/>
          </w:rPr>
          <w:tab/>
        </w:r>
        <w:r>
          <w:rPr>
            <w:rFonts w:ascii="Courier New" w:hAnsi="Courier New" w:cs="Courier New"/>
            <w:sz w:val="22"/>
            <w:szCs w:val="22"/>
          </w:rPr>
          <w:tab/>
          <w:t>&lt;time_steps&gt;10&lt;/time_steps&gt;</w:t>
        </w:r>
      </w:ins>
    </w:p>
    <w:p w14:paraId="37F02008" w14:textId="773C3A2A" w:rsidR="008A509F" w:rsidRDefault="008A509F">
      <w:pPr>
        <w:rPr>
          <w:ins w:id="150" w:author="Steve Maas" w:date="2014-06-25T15:11:00Z"/>
          <w:rFonts w:ascii="Courier New" w:hAnsi="Courier New" w:cs="Courier New"/>
          <w:sz w:val="22"/>
          <w:szCs w:val="22"/>
        </w:rPr>
      </w:pPr>
      <w:ins w:id="151" w:author="Steve Maas" w:date="2014-06-25T15:11:00Z">
        <w:r>
          <w:rPr>
            <w:rFonts w:ascii="Courier New" w:hAnsi="Courier New" w:cs="Courier New"/>
            <w:sz w:val="22"/>
            <w:szCs w:val="22"/>
          </w:rPr>
          <w:tab/>
        </w:r>
        <w:r>
          <w:rPr>
            <w:rFonts w:ascii="Courier New" w:hAnsi="Courier New" w:cs="Courier New"/>
            <w:sz w:val="22"/>
            <w:szCs w:val="22"/>
          </w:rPr>
          <w:tab/>
          <w:t>&lt;step_size&gt;0.1&lt;/step_size&gt;</w:t>
        </w:r>
      </w:ins>
    </w:p>
    <w:p w14:paraId="6BCB342B" w14:textId="7D31EBE6" w:rsidR="008A509F" w:rsidRDefault="008A509F">
      <w:pPr>
        <w:rPr>
          <w:ins w:id="152" w:author="Steve Maas" w:date="2014-06-25T15:11:00Z"/>
          <w:rFonts w:ascii="Courier New" w:hAnsi="Courier New" w:cs="Courier New"/>
          <w:sz w:val="22"/>
          <w:szCs w:val="22"/>
        </w:rPr>
      </w:pPr>
      <w:ins w:id="153" w:author="Steve Maas" w:date="2014-06-25T15:11:00Z">
        <w:r>
          <w:rPr>
            <w:rFonts w:ascii="Courier New" w:hAnsi="Courier New" w:cs="Courier New"/>
            <w:sz w:val="22"/>
            <w:szCs w:val="22"/>
          </w:rPr>
          <w:tab/>
          <w:t>&lt;/Control&gt;</w:t>
        </w:r>
      </w:ins>
    </w:p>
    <w:p w14:paraId="5C9067B9" w14:textId="2B1DDE85" w:rsidR="008A509F" w:rsidRDefault="008A509F">
      <w:pPr>
        <w:rPr>
          <w:ins w:id="154" w:author="Steve Maas" w:date="2014-06-25T15:12:00Z"/>
          <w:rFonts w:ascii="Courier New" w:hAnsi="Courier New" w:cs="Courier New"/>
          <w:sz w:val="22"/>
          <w:szCs w:val="22"/>
        </w:rPr>
      </w:pPr>
      <w:ins w:id="155" w:author="Steve Maas" w:date="2014-06-25T15:11:00Z">
        <w:r>
          <w:rPr>
            <w:rFonts w:ascii="Courier New" w:hAnsi="Courier New" w:cs="Courier New"/>
            <w:sz w:val="22"/>
            <w:szCs w:val="22"/>
          </w:rPr>
          <w:tab/>
          <w:t>&lt;Material from="mat.feb"</w:t>
        </w:r>
      </w:ins>
      <w:ins w:id="156" w:author="Steve Maas" w:date="2014-06-25T15:12:00Z">
        <w:r>
          <w:rPr>
            <w:rFonts w:ascii="Courier New" w:hAnsi="Courier New" w:cs="Courier New"/>
            <w:sz w:val="22"/>
            <w:szCs w:val="22"/>
          </w:rPr>
          <w:t>/&gt;</w:t>
        </w:r>
      </w:ins>
    </w:p>
    <w:p w14:paraId="53602951" w14:textId="02BE6AA7" w:rsidR="008A509F" w:rsidRDefault="008A509F">
      <w:pPr>
        <w:rPr>
          <w:ins w:id="157" w:author="Steve Maas" w:date="2014-06-25T15:12:00Z"/>
          <w:rFonts w:ascii="Courier New" w:hAnsi="Courier New" w:cs="Courier New"/>
          <w:sz w:val="22"/>
          <w:szCs w:val="22"/>
        </w:rPr>
      </w:pPr>
      <w:ins w:id="158" w:author="Steve Maas" w:date="2014-06-25T15:12:00Z">
        <w:r>
          <w:rPr>
            <w:rFonts w:ascii="Courier New" w:hAnsi="Courier New" w:cs="Courier New"/>
            <w:sz w:val="22"/>
            <w:szCs w:val="22"/>
          </w:rPr>
          <w:tab/>
          <w:t>&lt;Geometry from="geom.feb"/&gt;</w:t>
        </w:r>
      </w:ins>
    </w:p>
    <w:p w14:paraId="2EC2D050" w14:textId="1CF36E9C" w:rsidR="008A509F" w:rsidRDefault="008A509F">
      <w:pPr>
        <w:rPr>
          <w:ins w:id="159" w:author="Steve Maas" w:date="2014-06-25T15:11:00Z"/>
          <w:rFonts w:ascii="Courier New" w:hAnsi="Courier New" w:cs="Courier New"/>
          <w:sz w:val="22"/>
          <w:szCs w:val="22"/>
        </w:rPr>
      </w:pPr>
      <w:ins w:id="160" w:author="Steve Maas" w:date="2014-06-25T15:12:00Z">
        <w:r>
          <w:rPr>
            <w:rFonts w:ascii="Courier New" w:hAnsi="Courier New" w:cs="Courier New"/>
            <w:sz w:val="22"/>
            <w:szCs w:val="22"/>
          </w:rPr>
          <w:tab/>
          <w:t>&lt;Boundary from="bc.feb"/&gt;</w:t>
        </w:r>
      </w:ins>
    </w:p>
    <w:p w14:paraId="1ED171AE" w14:textId="60931E27" w:rsidR="008A509F" w:rsidRPr="008A509F" w:rsidRDefault="008A509F">
      <w:pPr>
        <w:rPr>
          <w:ins w:id="161" w:author="Steve Maas" w:date="2014-06-25T15:10:00Z"/>
          <w:rFonts w:ascii="Courier New" w:hAnsi="Courier New" w:cs="Courier New"/>
          <w:sz w:val="22"/>
          <w:szCs w:val="22"/>
          <w:rPrChange w:id="162" w:author="Steve Maas" w:date="2014-06-25T15:11:00Z">
            <w:rPr>
              <w:ins w:id="163" w:author="Steve Maas" w:date="2014-06-25T15:10:00Z"/>
            </w:rPr>
          </w:rPrChange>
        </w:rPr>
      </w:pPr>
      <w:ins w:id="164" w:author="Steve Maas" w:date="2014-06-25T15:11:00Z">
        <w:r>
          <w:rPr>
            <w:rFonts w:ascii="Courier New" w:hAnsi="Courier New" w:cs="Courier New"/>
            <w:sz w:val="22"/>
            <w:szCs w:val="22"/>
          </w:rPr>
          <w:t>&lt;/febio_spec&gt;</w:t>
        </w:r>
      </w:ins>
    </w:p>
    <w:p w14:paraId="61EF5263" w14:textId="77777777" w:rsidR="008A509F" w:rsidRPr="008A509F" w:rsidRDefault="008A509F"/>
    <w:p w14:paraId="66F9E68D" w14:textId="2183D489" w:rsidR="00EB23E8" w:rsidRDefault="008A509F" w:rsidP="00EB23E8">
      <w:pPr>
        <w:rPr>
          <w:ins w:id="165" w:author="Steve Maas" w:date="2014-06-25T15:15:00Z"/>
        </w:rPr>
      </w:pPr>
      <w:ins w:id="166" w:author="Steve Maas" w:date="2014-06-25T15:13:00Z">
        <w:r>
          <w:t xml:space="preserve">Notice that the </w:t>
        </w:r>
        <w:r>
          <w:rPr>
            <w:i/>
          </w:rPr>
          <w:t xml:space="preserve">Control </w:t>
        </w:r>
        <w:r>
          <w:t xml:space="preserve">section is still defined in the master file. The master file can contain a combination of explicit section definitions and referenced sections using the </w:t>
        </w:r>
      </w:ins>
      <w:ins w:id="167" w:author="Steve Maas" w:date="2014-06-25T15:14:00Z">
        <w:r>
          <w:rPr>
            <w:i/>
          </w:rPr>
          <w:t xml:space="preserve">from </w:t>
        </w:r>
        <w:r>
          <w:t xml:space="preserve">attribute. As mentioned above, the master file is used to run the model in FEBio. So, if the master file is called </w:t>
        </w:r>
      </w:ins>
      <w:ins w:id="168" w:author="Steve Maas" w:date="2014-06-25T15:15:00Z">
        <w:r>
          <w:rPr>
            <w:i/>
          </w:rPr>
          <w:t>model.feb</w:t>
        </w:r>
        <w:r>
          <w:t xml:space="preserve"> then the model is run as follows.</w:t>
        </w:r>
      </w:ins>
    </w:p>
    <w:p w14:paraId="22D35C2C" w14:textId="77777777" w:rsidR="008A509F" w:rsidRDefault="008A509F" w:rsidP="00EB23E8">
      <w:pPr>
        <w:rPr>
          <w:ins w:id="169" w:author="Steve Maas" w:date="2014-06-25T15:15:00Z"/>
        </w:rPr>
      </w:pPr>
    </w:p>
    <w:p w14:paraId="597D495C" w14:textId="012BFC3B" w:rsidR="008A509F" w:rsidRPr="008A509F" w:rsidRDefault="008A509F" w:rsidP="00EB23E8">
      <w:pPr>
        <w:rPr>
          <w:ins w:id="170" w:author="Steve Maas" w:date="2014-06-25T15:15:00Z"/>
          <w:rFonts w:ascii="Courier New" w:hAnsi="Courier New" w:cs="Courier New"/>
          <w:sz w:val="22"/>
          <w:rPrChange w:id="171" w:author="Steve Maas" w:date="2014-06-25T15:15:00Z">
            <w:rPr>
              <w:ins w:id="172" w:author="Steve Maas" w:date="2014-06-25T15:15:00Z"/>
            </w:rPr>
          </w:rPrChange>
        </w:rPr>
      </w:pPr>
      <w:ins w:id="173" w:author="Steve Maas" w:date="2014-06-25T15:15:00Z">
        <w:r>
          <w:rPr>
            <w:rFonts w:ascii="Courier New" w:hAnsi="Courier New" w:cs="Courier New"/>
            <w:sz w:val="22"/>
          </w:rPr>
          <w:t>&gt;febio –i model.feb</w:t>
        </w:r>
      </w:ins>
    </w:p>
    <w:p w14:paraId="3674341A" w14:textId="77777777" w:rsidR="008A509F" w:rsidRPr="008A509F" w:rsidRDefault="008A509F" w:rsidP="00EB23E8"/>
    <w:p w14:paraId="0DC659A4" w14:textId="78B37877" w:rsidR="00181CF0" w:rsidRDefault="008A509F" w:rsidP="00EB23E8">
      <w:pPr>
        <w:rPr>
          <w:ins w:id="174" w:author="Steve Maas" w:date="2014-06-25T15:16:00Z"/>
        </w:rPr>
      </w:pPr>
      <w:ins w:id="175" w:author="Steve Maas" w:date="2014-06-25T15:15:00Z">
        <w:r>
          <w:t xml:space="preserve">When </w:t>
        </w:r>
      </w:ins>
      <w:ins w:id="176" w:author="Steve Maas" w:date="2014-06-25T15:16:00Z">
        <w:r>
          <w:t>FEB</w:t>
        </w:r>
      </w:ins>
      <w:ins w:id="177" w:author="Steve Maas" w:date="2014-06-25T15:15:00Z">
        <w:r>
          <w:t>io</w:t>
        </w:r>
      </w:ins>
      <w:r w:rsidR="00181CF0">
        <w:t xml:space="preserve"> </w:t>
      </w:r>
      <w:ins w:id="178" w:author="Steve Maas" w:date="2014-06-25T15:16:00Z">
        <w:r>
          <w:t>parses the master file it will automatically parse the referenced child files</w:t>
        </w:r>
        <w:r w:rsidR="0018477D">
          <w:t xml:space="preserve"> it encounters in the master input file</w:t>
        </w:r>
        <w:r>
          <w:t xml:space="preserve">. </w:t>
        </w:r>
      </w:ins>
    </w:p>
    <w:p w14:paraId="246B8306" w14:textId="77777777" w:rsidR="008A509F" w:rsidRPr="00181CF0" w:rsidRDefault="008A509F" w:rsidP="00EB23E8"/>
    <w:p w14:paraId="0FFF7815" w14:textId="64716767" w:rsidR="006A0BC1" w:rsidRDefault="006A0BC1" w:rsidP="006A0BC1">
      <w:pPr>
        <w:pStyle w:val="Heading2"/>
      </w:pPr>
      <w:r>
        <w:br w:type="page"/>
      </w:r>
      <w:bookmarkStart w:id="179" w:name="_Toc416085703"/>
      <w:r>
        <w:lastRenderedPageBreak/>
        <w:t>Module Section</w:t>
      </w:r>
      <w:bookmarkEnd w:id="179"/>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180" w:name="_Toc416085704"/>
      <w:r>
        <w:lastRenderedPageBreak/>
        <w:t>Control Section</w:t>
      </w:r>
      <w:bookmarkEnd w:id="180"/>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181" w:name="_Toc293572196"/>
      <w:bookmarkStart w:id="182" w:name="_Toc293572206"/>
      <w:bookmarkStart w:id="183" w:name="_Toc293572208"/>
      <w:bookmarkStart w:id="184" w:name="_Ref250285979"/>
      <w:bookmarkStart w:id="185" w:name="_Ref292527008"/>
      <w:bookmarkStart w:id="186" w:name="_Toc416085705"/>
      <w:bookmarkEnd w:id="181"/>
      <w:bookmarkEnd w:id="182"/>
      <w:bookmarkEnd w:id="183"/>
      <w:r>
        <w:t>Common Parameters</w:t>
      </w:r>
      <w:bookmarkEnd w:id="184"/>
      <w:bookmarkEnd w:id="185"/>
      <w:bookmarkEnd w:id="186"/>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3"/>
        <w:gridCol w:w="5197"/>
        <w:gridCol w:w="2470"/>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rsidDel="003F28E1" w14:paraId="7A36A091" w14:textId="06B72FCE">
        <w:trPr>
          <w:trHeight w:val="242"/>
          <w:del w:id="187" w:author="Steve Maas" w:date="2014-07-23T18:39:00Z"/>
        </w:trPr>
        <w:tc>
          <w:tcPr>
            <w:tcW w:w="1933" w:type="dxa"/>
            <w:shd w:val="clear" w:color="auto" w:fill="auto"/>
          </w:tcPr>
          <w:p w14:paraId="46341975" w14:textId="6AE62558" w:rsidR="006A0BC1" w:rsidDel="003F28E1" w:rsidRDefault="006A0BC1" w:rsidP="006A0BC1">
            <w:pPr>
              <w:pStyle w:val="code"/>
              <w:jc w:val="left"/>
              <w:rPr>
                <w:del w:id="188" w:author="Steve Maas" w:date="2014-07-23T18:39:00Z"/>
              </w:rPr>
            </w:pPr>
            <w:del w:id="189" w:author="Steve Maas" w:date="2014-07-23T18:39:00Z">
              <w:r w:rsidDel="003F28E1">
                <w:delText>linear_solver</w:delText>
              </w:r>
            </w:del>
          </w:p>
        </w:tc>
        <w:tc>
          <w:tcPr>
            <w:tcW w:w="5197" w:type="dxa"/>
            <w:shd w:val="clear" w:color="auto" w:fill="auto"/>
          </w:tcPr>
          <w:p w14:paraId="57C16B47" w14:textId="49730A0A" w:rsidR="006A0BC1" w:rsidDel="003F28E1" w:rsidRDefault="006A0BC1" w:rsidP="006A0BC1">
            <w:pPr>
              <w:rPr>
                <w:del w:id="190" w:author="Steve Maas" w:date="2014-07-23T18:39:00Z"/>
              </w:rPr>
            </w:pPr>
            <w:del w:id="191" w:author="Steve Maas" w:date="2014-07-23T18:39:00Z">
              <w:r w:rsidDel="003F28E1">
                <w:delText>Set the linear solver (12)</w:delText>
              </w:r>
            </w:del>
          </w:p>
        </w:tc>
        <w:tc>
          <w:tcPr>
            <w:tcW w:w="2470" w:type="dxa"/>
            <w:shd w:val="clear" w:color="auto" w:fill="auto"/>
          </w:tcPr>
          <w:p w14:paraId="323D7177" w14:textId="2076C02D" w:rsidR="006A0BC1" w:rsidRPr="000B272C" w:rsidDel="003F28E1" w:rsidRDefault="006A0BC1" w:rsidP="006A0BC1">
            <w:pPr>
              <w:rPr>
                <w:del w:id="192" w:author="Steve Maas" w:date="2014-07-23T18:39:00Z"/>
                <w:bCs/>
                <w:iCs/>
              </w:rPr>
            </w:pPr>
            <w:del w:id="193" w:author="Steve Maas" w:date="2014-07-23T18:39:00Z">
              <w:r w:rsidRPr="000B272C" w:rsidDel="003F28E1">
                <w:rPr>
                  <w:bCs/>
                  <w:iCs/>
                </w:rPr>
                <w:delText>skyline</w:delText>
              </w:r>
            </w:del>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0573477F" w:rsidR="006A0BC1" w:rsidRDefault="006A0BC1" w:rsidP="00F60C6B">
            <w:r>
              <w:t>Sets minimal value for residual tolerance (1</w:t>
            </w:r>
            <w:del w:id="194" w:author="Steve Maas" w:date="2014-07-23T18:39:00Z">
              <w:r w:rsidDel="003F28E1">
                <w:delText>3</w:delText>
              </w:r>
            </w:del>
            <w:ins w:id="195" w:author="Steve Maas" w:date="2014-07-23T18:39:00Z">
              <w:r w:rsidR="003F28E1">
                <w:t>2</w:t>
              </w:r>
            </w:ins>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09D92A00" w:rsidR="006A0BC1" w:rsidRDefault="006A0BC1" w:rsidP="00F60C6B">
            <w:r>
              <w:t>Set the integration rule for a particular element (1</w:t>
            </w:r>
            <w:del w:id="196" w:author="Steve Maas" w:date="2014-07-23T18:39:00Z">
              <w:r w:rsidDel="003F28E1">
                <w:delText>4</w:delText>
              </w:r>
            </w:del>
            <w:ins w:id="197" w:author="Steve Maas" w:date="2014-07-23T18:39:00Z">
              <w:r w:rsidR="003F28E1">
                <w:t>3</w:t>
              </w:r>
            </w:ins>
            <w:r>
              <w:t>)</w:t>
            </w:r>
          </w:p>
        </w:tc>
        <w:tc>
          <w:tcPr>
            <w:tcW w:w="2470" w:type="dxa"/>
            <w:shd w:val="clear" w:color="auto" w:fill="auto"/>
          </w:tcPr>
          <w:p w14:paraId="5C648502" w14:textId="77777777" w:rsidR="006A0BC1" w:rsidRDefault="006A0BC1" w:rsidP="006A0BC1">
            <w:pPr>
              <w:rPr>
                <w:bCs/>
                <w:iCs/>
              </w:rPr>
            </w:pPr>
            <w:r>
              <w:rPr>
                <w:bCs/>
                <w:iCs/>
              </w:rPr>
              <w:t>N/A</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lastRenderedPageBreak/>
        <w:t>FEBio determines convergence of a time step based on three convergence criteria: displacement, residual and energy (that is</w:t>
      </w:r>
      <w:r w:rsidR="00050D38">
        <w:t>,</w:t>
      </w:r>
      <w:r>
        <w:t xml:space="preserve"> residual multiplied by displacement). Each of 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6C2049" w:rsidRPr="006C2049">
        <w:rPr>
          <w:position w:val="-12"/>
        </w:rPr>
        <w:object w:dxaOrig="1400" w:dyaOrig="380" w14:anchorId="2AA34A71">
          <v:shape id="_x0000_i1026" type="#_x0000_t75" style="width:1in;height:21.75pt" o:ole="">
            <v:imagedata r:id="rId31" o:title=""/>
          </v:shape>
          <o:OLEObject Type="Embed" ProgID="Equation.DSMT4" ShapeID="_x0000_i1026" DrawAspect="Content" ObjectID="_1489832811" r:id="rId32"/>
        </w:object>
      </w:r>
      <w:r>
        <w:t xml:space="preserve">) norm at the current iteration </w:t>
      </w:r>
      <w:r>
        <w:rPr>
          <w:i/>
        </w:rPr>
        <w:t>k+1</w:t>
      </w:r>
      <w:r>
        <w:t xml:space="preserve"> to the norm of the total displacement (</w:t>
      </w:r>
      <w:r w:rsidR="006C2049" w:rsidRPr="006C2049">
        <w:rPr>
          <w:position w:val="-12"/>
        </w:rPr>
        <w:object w:dxaOrig="1560" w:dyaOrig="360" w14:anchorId="3FA4E165">
          <v:shape id="_x0000_i1027" type="#_x0000_t75" style="width:79.45pt;height:21.75pt" o:ole="">
            <v:imagedata r:id="rId33" o:title=""/>
          </v:shape>
          <o:OLEObject Type="Embed" ProgID="Equation.DSMT4" ShapeID="_x0000_i1027" DrawAspect="Content" ObjectID="_1489832812" r:id="rId34"/>
        </w:obje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6C2049" w:rsidRPr="006C2049">
        <w:rPr>
          <w:position w:val="-32"/>
        </w:rPr>
        <w:object w:dxaOrig="1040" w:dyaOrig="740" w14:anchorId="25600314">
          <v:shape id="_x0000_i1028" type="#_x0000_t75" style="width:50.25pt;height:36pt" o:ole="">
            <v:imagedata r:id="rId35" o:title=""/>
          </v:shape>
          <o:OLEObject Type="Embed" ProgID="Equation.DSMT4" ShapeID="_x0000_i1028" DrawAspect="Content" ObjectID="_1489832813" r:id="rId36"/>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lastRenderedPageBreak/>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lastRenderedPageBreak/>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lastRenderedPageBreak/>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3D08BF18" w14:textId="3D9604AD" w:rsidR="006A0BC1" w:rsidDel="003F28E1" w:rsidRDefault="006A0BC1" w:rsidP="006A0BC1">
      <w:pPr>
        <w:numPr>
          <w:ilvl w:val="0"/>
          <w:numId w:val="16"/>
        </w:numPr>
        <w:rPr>
          <w:del w:id="198" w:author="Steve Maas" w:date="2014-07-23T18:39:00Z"/>
        </w:rPr>
      </w:pPr>
      <w:del w:id="199" w:author="Steve Maas" w:date="2014-07-23T18:39:00Z">
        <w:r w:rsidDel="003F28E1">
          <w:delText xml:space="preserve">The linear solver is by default set in the configuration file. Since this allows FEBio to run the same file on different platforms (which may support different linear solvers), this is the recommended way to set the linear solver. However, if the need arises, the user can also override the default linear solver, by explicitly specifying the </w:delText>
        </w:r>
        <w:r w:rsidDel="003F28E1">
          <w:rPr>
            <w:i/>
          </w:rPr>
          <w:delText xml:space="preserve">linear_solver </w:delText>
        </w:r>
        <w:r w:rsidDel="003F28E1">
          <w:delText>parameter in the FEBio input file. The following linear solvers are implemented although they might not all be supported on all platforms. The only solver that is guaranteed to work on all platforms is the skyline solver.</w:delText>
        </w:r>
      </w:del>
    </w:p>
    <w:p w14:paraId="30FF7A16" w14:textId="3F3E2A21" w:rsidR="006A0BC1" w:rsidDel="003F28E1" w:rsidRDefault="006A0BC1" w:rsidP="006A0BC1">
      <w:pPr>
        <w:ind w:left="720"/>
        <w:rPr>
          <w:del w:id="200" w:author="Steve Maas" w:date="2014-07-23T18:39:00Z"/>
        </w:rPr>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5040"/>
        <w:gridCol w:w="720"/>
        <w:gridCol w:w="900"/>
        <w:gridCol w:w="648"/>
      </w:tblGrid>
      <w:tr w:rsidR="006A0BC1" w:rsidDel="003F28E1" w14:paraId="3DBEF5EA" w14:textId="676A389E">
        <w:trPr>
          <w:del w:id="201" w:author="Steve Maas" w:date="2014-07-23T18:39:00Z"/>
        </w:trPr>
        <w:tc>
          <w:tcPr>
            <w:tcW w:w="1440" w:type="dxa"/>
            <w:shd w:val="clear" w:color="auto" w:fill="auto"/>
          </w:tcPr>
          <w:p w14:paraId="53FB658C" w14:textId="758B2739" w:rsidR="006A0BC1" w:rsidRPr="000B272C" w:rsidDel="003F28E1" w:rsidRDefault="006A0BC1" w:rsidP="006A0BC1">
            <w:pPr>
              <w:rPr>
                <w:del w:id="202" w:author="Steve Maas" w:date="2014-07-23T18:39:00Z"/>
                <w:b/>
              </w:rPr>
            </w:pPr>
            <w:del w:id="203" w:author="Steve Maas" w:date="2014-07-23T18:39:00Z">
              <w:r w:rsidRPr="000B272C" w:rsidDel="003F28E1">
                <w:rPr>
                  <w:b/>
                </w:rPr>
                <w:delText>Name</w:delText>
              </w:r>
            </w:del>
          </w:p>
        </w:tc>
        <w:tc>
          <w:tcPr>
            <w:tcW w:w="5040" w:type="dxa"/>
            <w:shd w:val="clear" w:color="auto" w:fill="auto"/>
          </w:tcPr>
          <w:p w14:paraId="6E73979B" w14:textId="40E51BEA" w:rsidR="006A0BC1" w:rsidRPr="000B272C" w:rsidDel="003F28E1" w:rsidRDefault="006A0BC1" w:rsidP="006A0BC1">
            <w:pPr>
              <w:rPr>
                <w:del w:id="204" w:author="Steve Maas" w:date="2014-07-23T18:39:00Z"/>
                <w:b/>
              </w:rPr>
            </w:pPr>
            <w:del w:id="205" w:author="Steve Maas" w:date="2014-07-23T18:39:00Z">
              <w:r w:rsidRPr="000B272C" w:rsidDel="003F28E1">
                <w:rPr>
                  <w:b/>
                </w:rPr>
                <w:delText>Description</w:delText>
              </w:r>
            </w:del>
          </w:p>
        </w:tc>
        <w:tc>
          <w:tcPr>
            <w:tcW w:w="720" w:type="dxa"/>
            <w:shd w:val="clear" w:color="auto" w:fill="auto"/>
          </w:tcPr>
          <w:p w14:paraId="638BF6CA" w14:textId="53652B0F" w:rsidR="006A0BC1" w:rsidRPr="000B272C" w:rsidDel="003F28E1" w:rsidRDefault="006A0BC1" w:rsidP="006A0BC1">
            <w:pPr>
              <w:rPr>
                <w:del w:id="206" w:author="Steve Maas" w:date="2014-07-23T18:39:00Z"/>
                <w:b/>
              </w:rPr>
            </w:pPr>
            <w:del w:id="207" w:author="Steve Maas" w:date="2014-07-23T18:39:00Z">
              <w:r w:rsidRPr="000B272C" w:rsidDel="003F28E1">
                <w:rPr>
                  <w:b/>
                </w:rPr>
                <w:delText>Sym</w:delText>
              </w:r>
            </w:del>
          </w:p>
        </w:tc>
        <w:tc>
          <w:tcPr>
            <w:tcW w:w="900" w:type="dxa"/>
            <w:shd w:val="clear" w:color="auto" w:fill="auto"/>
          </w:tcPr>
          <w:p w14:paraId="0B87895D" w14:textId="6E9CF35C" w:rsidR="006A0BC1" w:rsidRPr="000B272C" w:rsidDel="003F28E1" w:rsidRDefault="006A0BC1" w:rsidP="006A0BC1">
            <w:pPr>
              <w:rPr>
                <w:del w:id="208" w:author="Steve Maas" w:date="2014-07-23T18:39:00Z"/>
                <w:b/>
              </w:rPr>
            </w:pPr>
            <w:del w:id="209" w:author="Steve Maas" w:date="2014-07-23T18:39:00Z">
              <w:r w:rsidRPr="000B272C" w:rsidDel="003F28E1">
                <w:rPr>
                  <w:b/>
                </w:rPr>
                <w:delText>ASym</w:delText>
              </w:r>
            </w:del>
          </w:p>
        </w:tc>
        <w:tc>
          <w:tcPr>
            <w:tcW w:w="648" w:type="dxa"/>
            <w:shd w:val="clear" w:color="auto" w:fill="auto"/>
          </w:tcPr>
          <w:p w14:paraId="69AD706D" w14:textId="738599CD" w:rsidR="006A0BC1" w:rsidRPr="000B272C" w:rsidDel="003F28E1" w:rsidRDefault="006A0BC1" w:rsidP="006A0BC1">
            <w:pPr>
              <w:rPr>
                <w:del w:id="210" w:author="Steve Maas" w:date="2014-07-23T18:39:00Z"/>
                <w:b/>
              </w:rPr>
            </w:pPr>
            <w:del w:id="211" w:author="Steve Maas" w:date="2014-07-23T18:39:00Z">
              <w:r w:rsidRPr="000B272C" w:rsidDel="003F28E1">
                <w:rPr>
                  <w:b/>
                </w:rPr>
                <w:delText>MT</w:delText>
              </w:r>
            </w:del>
          </w:p>
        </w:tc>
      </w:tr>
      <w:tr w:rsidR="006A0BC1" w:rsidDel="003F28E1" w14:paraId="5A85E864" w14:textId="4F2A9DDD">
        <w:trPr>
          <w:del w:id="212" w:author="Steve Maas" w:date="2014-07-23T18:39:00Z"/>
        </w:trPr>
        <w:tc>
          <w:tcPr>
            <w:tcW w:w="1440" w:type="dxa"/>
            <w:shd w:val="clear" w:color="auto" w:fill="auto"/>
          </w:tcPr>
          <w:p w14:paraId="61ECF68F" w14:textId="4D72C72C" w:rsidR="006A0BC1" w:rsidRPr="000B272C" w:rsidDel="003F28E1" w:rsidRDefault="006A0BC1" w:rsidP="006A0BC1">
            <w:pPr>
              <w:rPr>
                <w:del w:id="213" w:author="Steve Maas" w:date="2014-07-23T18:39:00Z"/>
                <w:i/>
              </w:rPr>
            </w:pPr>
            <w:del w:id="214" w:author="Steve Maas" w:date="2014-07-23T18:39:00Z">
              <w:r w:rsidRPr="000B272C" w:rsidDel="003F28E1">
                <w:rPr>
                  <w:i/>
                </w:rPr>
                <w:delText>skyline</w:delText>
              </w:r>
            </w:del>
          </w:p>
        </w:tc>
        <w:tc>
          <w:tcPr>
            <w:tcW w:w="5040" w:type="dxa"/>
            <w:shd w:val="clear" w:color="auto" w:fill="auto"/>
          </w:tcPr>
          <w:p w14:paraId="5ABBC302" w14:textId="55F5FBF9" w:rsidR="006A0BC1" w:rsidRPr="00530A9D" w:rsidDel="003F28E1" w:rsidRDefault="006A0BC1" w:rsidP="006A0BC1">
            <w:pPr>
              <w:rPr>
                <w:del w:id="215" w:author="Steve Maas" w:date="2014-07-23T18:39:00Z"/>
              </w:rPr>
            </w:pPr>
            <w:del w:id="216" w:author="Steve Maas" w:date="2014-07-23T18:39:00Z">
              <w:r w:rsidDel="003F28E1">
                <w:delText>The default skyline solver</w:delText>
              </w:r>
            </w:del>
          </w:p>
        </w:tc>
        <w:tc>
          <w:tcPr>
            <w:tcW w:w="720" w:type="dxa"/>
            <w:shd w:val="clear" w:color="auto" w:fill="auto"/>
          </w:tcPr>
          <w:p w14:paraId="7035159D" w14:textId="4E574F40" w:rsidR="006A0BC1" w:rsidRPr="000B272C" w:rsidDel="003F28E1" w:rsidRDefault="006A0BC1" w:rsidP="006A0BC1">
            <w:pPr>
              <w:jc w:val="center"/>
              <w:rPr>
                <w:del w:id="217" w:author="Steve Maas" w:date="2014-07-23T18:39:00Z"/>
                <w:b/>
              </w:rPr>
            </w:pPr>
            <w:del w:id="218" w:author="Steve Maas" w:date="2014-07-23T18:39:00Z">
              <w:r w:rsidRPr="000B272C" w:rsidDel="003F28E1">
                <w:rPr>
                  <w:b/>
                </w:rPr>
                <w:delText>●</w:delText>
              </w:r>
            </w:del>
          </w:p>
        </w:tc>
        <w:tc>
          <w:tcPr>
            <w:tcW w:w="900" w:type="dxa"/>
            <w:shd w:val="clear" w:color="auto" w:fill="auto"/>
          </w:tcPr>
          <w:p w14:paraId="3F8B2BD6" w14:textId="068838B3" w:rsidR="006A0BC1" w:rsidRPr="000B272C" w:rsidDel="003F28E1" w:rsidRDefault="006A0BC1" w:rsidP="006A0BC1">
            <w:pPr>
              <w:rPr>
                <w:del w:id="219" w:author="Steve Maas" w:date="2014-07-23T18:39:00Z"/>
                <w:b/>
              </w:rPr>
            </w:pPr>
          </w:p>
        </w:tc>
        <w:tc>
          <w:tcPr>
            <w:tcW w:w="648" w:type="dxa"/>
            <w:shd w:val="clear" w:color="auto" w:fill="auto"/>
          </w:tcPr>
          <w:p w14:paraId="591D77B3" w14:textId="32F3D477" w:rsidR="006A0BC1" w:rsidRPr="000B272C" w:rsidDel="003F28E1" w:rsidRDefault="006A0BC1" w:rsidP="006A0BC1">
            <w:pPr>
              <w:rPr>
                <w:del w:id="220" w:author="Steve Maas" w:date="2014-07-23T18:39:00Z"/>
                <w:b/>
              </w:rPr>
            </w:pPr>
          </w:p>
        </w:tc>
      </w:tr>
      <w:tr w:rsidR="006A0BC1" w:rsidDel="003F28E1" w14:paraId="0B324E03" w14:textId="7654462A">
        <w:trPr>
          <w:del w:id="221" w:author="Steve Maas" w:date="2014-07-23T18:39:00Z"/>
        </w:trPr>
        <w:tc>
          <w:tcPr>
            <w:tcW w:w="1440" w:type="dxa"/>
            <w:shd w:val="clear" w:color="auto" w:fill="auto"/>
          </w:tcPr>
          <w:p w14:paraId="5E31206A" w14:textId="112660F4" w:rsidR="006A0BC1" w:rsidRPr="000B272C" w:rsidDel="003F28E1" w:rsidRDefault="006A0BC1" w:rsidP="006A0BC1">
            <w:pPr>
              <w:rPr>
                <w:del w:id="222" w:author="Steve Maas" w:date="2014-07-23T18:39:00Z"/>
                <w:i/>
              </w:rPr>
            </w:pPr>
            <w:del w:id="223" w:author="Steve Maas" w:date="2014-07-23T18:39:00Z">
              <w:r w:rsidRPr="000B272C" w:rsidDel="003F28E1">
                <w:rPr>
                  <w:i/>
                </w:rPr>
                <w:delText>pardiso</w:delText>
              </w:r>
            </w:del>
          </w:p>
        </w:tc>
        <w:tc>
          <w:tcPr>
            <w:tcW w:w="5040" w:type="dxa"/>
            <w:shd w:val="clear" w:color="auto" w:fill="auto"/>
          </w:tcPr>
          <w:p w14:paraId="1DB5656A" w14:textId="37AEA8F8" w:rsidR="006A0BC1" w:rsidDel="003F28E1" w:rsidRDefault="006A0BC1" w:rsidP="006A0BC1">
            <w:pPr>
              <w:rPr>
                <w:del w:id="224" w:author="Steve Maas" w:date="2014-07-23T18:39:00Z"/>
              </w:rPr>
            </w:pPr>
            <w:del w:id="225" w:author="Steve Maas" w:date="2014-07-23T18:39:00Z">
              <w:r w:rsidDel="003F28E1">
                <w:delText>The preferred solver for most platforms</w:delText>
              </w:r>
            </w:del>
          </w:p>
        </w:tc>
        <w:tc>
          <w:tcPr>
            <w:tcW w:w="720" w:type="dxa"/>
            <w:shd w:val="clear" w:color="auto" w:fill="auto"/>
          </w:tcPr>
          <w:p w14:paraId="5300645B" w14:textId="68E6B94A" w:rsidR="006A0BC1" w:rsidRPr="000B272C" w:rsidDel="003F28E1" w:rsidRDefault="006A0BC1" w:rsidP="006A0BC1">
            <w:pPr>
              <w:jc w:val="center"/>
              <w:rPr>
                <w:del w:id="226" w:author="Steve Maas" w:date="2014-07-23T18:39:00Z"/>
                <w:b/>
              </w:rPr>
            </w:pPr>
            <w:del w:id="227" w:author="Steve Maas" w:date="2014-07-23T18:39:00Z">
              <w:r w:rsidRPr="000B272C" w:rsidDel="003F28E1">
                <w:rPr>
                  <w:b/>
                </w:rPr>
                <w:delText>●</w:delText>
              </w:r>
            </w:del>
          </w:p>
        </w:tc>
        <w:tc>
          <w:tcPr>
            <w:tcW w:w="900" w:type="dxa"/>
            <w:shd w:val="clear" w:color="auto" w:fill="auto"/>
          </w:tcPr>
          <w:p w14:paraId="5116D086" w14:textId="3F8C89F6" w:rsidR="006A0BC1" w:rsidRPr="000B272C" w:rsidDel="003F28E1" w:rsidRDefault="006A0BC1" w:rsidP="006A0BC1">
            <w:pPr>
              <w:jc w:val="center"/>
              <w:rPr>
                <w:del w:id="228" w:author="Steve Maas" w:date="2014-07-23T18:39:00Z"/>
                <w:b/>
              </w:rPr>
            </w:pPr>
            <w:del w:id="229" w:author="Steve Maas" w:date="2014-07-23T18:39:00Z">
              <w:r w:rsidRPr="000B272C" w:rsidDel="003F28E1">
                <w:rPr>
                  <w:b/>
                </w:rPr>
                <w:delText>●</w:delText>
              </w:r>
            </w:del>
          </w:p>
        </w:tc>
        <w:tc>
          <w:tcPr>
            <w:tcW w:w="648" w:type="dxa"/>
            <w:shd w:val="clear" w:color="auto" w:fill="auto"/>
          </w:tcPr>
          <w:p w14:paraId="734A79DF" w14:textId="380D6E7B" w:rsidR="006A0BC1" w:rsidRPr="000B272C" w:rsidDel="003F28E1" w:rsidRDefault="006A0BC1" w:rsidP="006A0BC1">
            <w:pPr>
              <w:jc w:val="center"/>
              <w:rPr>
                <w:del w:id="230" w:author="Steve Maas" w:date="2014-07-23T18:39:00Z"/>
                <w:b/>
              </w:rPr>
            </w:pPr>
            <w:del w:id="231" w:author="Steve Maas" w:date="2014-07-23T18:39:00Z">
              <w:r w:rsidRPr="000B272C" w:rsidDel="003F28E1">
                <w:rPr>
                  <w:b/>
                </w:rPr>
                <w:delText>●</w:delText>
              </w:r>
            </w:del>
          </w:p>
        </w:tc>
      </w:tr>
      <w:tr w:rsidR="006A0BC1" w:rsidDel="003F28E1" w14:paraId="2F84F43C" w14:textId="411C6C35">
        <w:trPr>
          <w:del w:id="232" w:author="Steve Maas" w:date="2014-07-23T18:39:00Z"/>
        </w:trPr>
        <w:tc>
          <w:tcPr>
            <w:tcW w:w="1440" w:type="dxa"/>
            <w:shd w:val="clear" w:color="auto" w:fill="auto"/>
          </w:tcPr>
          <w:p w14:paraId="23E76F15" w14:textId="242AC2EF" w:rsidR="006A0BC1" w:rsidRPr="000B272C" w:rsidDel="003F28E1" w:rsidRDefault="006A0BC1" w:rsidP="006A0BC1">
            <w:pPr>
              <w:rPr>
                <w:del w:id="233" w:author="Steve Maas" w:date="2014-07-23T18:39:00Z"/>
                <w:i/>
              </w:rPr>
            </w:pPr>
            <w:del w:id="234" w:author="Steve Maas" w:date="2014-07-23T18:39:00Z">
              <w:r w:rsidRPr="000B272C" w:rsidDel="003F28E1">
                <w:rPr>
                  <w:i/>
                </w:rPr>
                <w:delText>superlu</w:delText>
              </w:r>
            </w:del>
          </w:p>
        </w:tc>
        <w:tc>
          <w:tcPr>
            <w:tcW w:w="5040" w:type="dxa"/>
            <w:shd w:val="clear" w:color="auto" w:fill="auto"/>
          </w:tcPr>
          <w:p w14:paraId="009D2FA1" w14:textId="681913BB" w:rsidR="006A0BC1" w:rsidDel="003F28E1" w:rsidRDefault="006A0BC1" w:rsidP="006A0BC1">
            <w:pPr>
              <w:rPr>
                <w:del w:id="235" w:author="Steve Maas" w:date="2014-07-23T18:39:00Z"/>
              </w:rPr>
            </w:pPr>
            <w:del w:id="236" w:author="Steve Maas" w:date="2014-07-23T18:39:00Z">
              <w:r w:rsidDel="003F28E1">
                <w:delText>The single-threaded SuperLU solver</w:delText>
              </w:r>
            </w:del>
          </w:p>
        </w:tc>
        <w:tc>
          <w:tcPr>
            <w:tcW w:w="720" w:type="dxa"/>
            <w:shd w:val="clear" w:color="auto" w:fill="auto"/>
          </w:tcPr>
          <w:p w14:paraId="2938F367" w14:textId="7ABC9315" w:rsidR="006A0BC1" w:rsidRPr="000B272C" w:rsidDel="003F28E1" w:rsidRDefault="006A0BC1" w:rsidP="006A0BC1">
            <w:pPr>
              <w:jc w:val="center"/>
              <w:rPr>
                <w:del w:id="237" w:author="Steve Maas" w:date="2014-07-23T18:39:00Z"/>
                <w:b/>
              </w:rPr>
            </w:pPr>
            <w:del w:id="238" w:author="Steve Maas" w:date="2014-07-23T18:39:00Z">
              <w:r w:rsidRPr="000B272C" w:rsidDel="003F28E1">
                <w:rPr>
                  <w:b/>
                </w:rPr>
                <w:delText>●</w:delText>
              </w:r>
            </w:del>
          </w:p>
        </w:tc>
        <w:tc>
          <w:tcPr>
            <w:tcW w:w="900" w:type="dxa"/>
            <w:shd w:val="clear" w:color="auto" w:fill="auto"/>
          </w:tcPr>
          <w:p w14:paraId="08DE8DF0" w14:textId="1960B63B" w:rsidR="006A0BC1" w:rsidRPr="000B272C" w:rsidDel="003F28E1" w:rsidRDefault="006A0BC1" w:rsidP="006A0BC1">
            <w:pPr>
              <w:jc w:val="center"/>
              <w:rPr>
                <w:del w:id="239" w:author="Steve Maas" w:date="2014-07-23T18:39:00Z"/>
                <w:b/>
              </w:rPr>
            </w:pPr>
            <w:del w:id="240" w:author="Steve Maas" w:date="2014-07-23T18:39:00Z">
              <w:r w:rsidRPr="000B272C" w:rsidDel="003F28E1">
                <w:rPr>
                  <w:b/>
                </w:rPr>
                <w:delText>●</w:delText>
              </w:r>
            </w:del>
          </w:p>
        </w:tc>
        <w:tc>
          <w:tcPr>
            <w:tcW w:w="648" w:type="dxa"/>
            <w:shd w:val="clear" w:color="auto" w:fill="auto"/>
          </w:tcPr>
          <w:p w14:paraId="5CF7F528" w14:textId="2E3BA457" w:rsidR="006A0BC1" w:rsidRPr="000B272C" w:rsidDel="003F28E1" w:rsidRDefault="006A0BC1" w:rsidP="006A0BC1">
            <w:pPr>
              <w:jc w:val="center"/>
              <w:rPr>
                <w:del w:id="241" w:author="Steve Maas" w:date="2014-07-23T18:39:00Z"/>
                <w:b/>
              </w:rPr>
            </w:pPr>
          </w:p>
        </w:tc>
      </w:tr>
      <w:tr w:rsidR="006A0BC1" w:rsidDel="003F28E1" w14:paraId="1B206872" w14:textId="6AD04999">
        <w:trPr>
          <w:del w:id="242" w:author="Steve Maas" w:date="2014-07-23T18:39:00Z"/>
        </w:trPr>
        <w:tc>
          <w:tcPr>
            <w:tcW w:w="1440" w:type="dxa"/>
            <w:shd w:val="clear" w:color="auto" w:fill="auto"/>
          </w:tcPr>
          <w:p w14:paraId="1A9A64C9" w14:textId="342973C9" w:rsidR="006A0BC1" w:rsidRPr="000B272C" w:rsidDel="003F28E1" w:rsidRDefault="006A0BC1" w:rsidP="006A0BC1">
            <w:pPr>
              <w:rPr>
                <w:del w:id="243" w:author="Steve Maas" w:date="2014-07-23T18:39:00Z"/>
                <w:i/>
              </w:rPr>
            </w:pPr>
            <w:del w:id="244" w:author="Steve Maas" w:date="2014-07-23T18:39:00Z">
              <w:r w:rsidRPr="000B272C" w:rsidDel="003F28E1">
                <w:rPr>
                  <w:i/>
                </w:rPr>
                <w:delText>superlu_mt</w:delText>
              </w:r>
            </w:del>
          </w:p>
        </w:tc>
        <w:tc>
          <w:tcPr>
            <w:tcW w:w="5040" w:type="dxa"/>
            <w:shd w:val="clear" w:color="auto" w:fill="auto"/>
          </w:tcPr>
          <w:p w14:paraId="30193555" w14:textId="31A55F4A" w:rsidR="006A0BC1" w:rsidDel="003F28E1" w:rsidRDefault="006A0BC1" w:rsidP="006A0BC1">
            <w:pPr>
              <w:rPr>
                <w:del w:id="245" w:author="Steve Maas" w:date="2014-07-23T18:39:00Z"/>
              </w:rPr>
            </w:pPr>
            <w:del w:id="246" w:author="Steve Maas" w:date="2014-07-23T18:39:00Z">
              <w:r w:rsidDel="003F28E1">
                <w:delText>The multi-threader SuperLU solver</w:delText>
              </w:r>
            </w:del>
          </w:p>
        </w:tc>
        <w:tc>
          <w:tcPr>
            <w:tcW w:w="720" w:type="dxa"/>
            <w:shd w:val="clear" w:color="auto" w:fill="auto"/>
          </w:tcPr>
          <w:p w14:paraId="521FCE34" w14:textId="74050B69" w:rsidR="006A0BC1" w:rsidRPr="000B272C" w:rsidDel="003F28E1" w:rsidRDefault="006A0BC1" w:rsidP="006A0BC1">
            <w:pPr>
              <w:jc w:val="center"/>
              <w:rPr>
                <w:del w:id="247" w:author="Steve Maas" w:date="2014-07-23T18:39:00Z"/>
                <w:b/>
              </w:rPr>
            </w:pPr>
            <w:del w:id="248" w:author="Steve Maas" w:date="2014-07-23T18:39:00Z">
              <w:r w:rsidRPr="000B272C" w:rsidDel="003F28E1">
                <w:rPr>
                  <w:b/>
                </w:rPr>
                <w:delText>●</w:delText>
              </w:r>
            </w:del>
          </w:p>
        </w:tc>
        <w:tc>
          <w:tcPr>
            <w:tcW w:w="900" w:type="dxa"/>
            <w:shd w:val="clear" w:color="auto" w:fill="auto"/>
          </w:tcPr>
          <w:p w14:paraId="29366FF1" w14:textId="3C53B06D" w:rsidR="006A0BC1" w:rsidRPr="000B272C" w:rsidDel="003F28E1" w:rsidRDefault="006A0BC1" w:rsidP="006A0BC1">
            <w:pPr>
              <w:jc w:val="center"/>
              <w:rPr>
                <w:del w:id="249" w:author="Steve Maas" w:date="2014-07-23T18:39:00Z"/>
                <w:b/>
              </w:rPr>
            </w:pPr>
            <w:del w:id="250" w:author="Steve Maas" w:date="2014-07-23T18:39:00Z">
              <w:r w:rsidRPr="000B272C" w:rsidDel="003F28E1">
                <w:rPr>
                  <w:b/>
                </w:rPr>
                <w:delText>●</w:delText>
              </w:r>
            </w:del>
          </w:p>
        </w:tc>
        <w:tc>
          <w:tcPr>
            <w:tcW w:w="648" w:type="dxa"/>
            <w:shd w:val="clear" w:color="auto" w:fill="auto"/>
          </w:tcPr>
          <w:p w14:paraId="28713C3B" w14:textId="41A179F3" w:rsidR="006A0BC1" w:rsidRPr="000B272C" w:rsidDel="003F28E1" w:rsidRDefault="006A0BC1" w:rsidP="006A0BC1">
            <w:pPr>
              <w:jc w:val="center"/>
              <w:rPr>
                <w:del w:id="251" w:author="Steve Maas" w:date="2014-07-23T18:39:00Z"/>
                <w:b/>
              </w:rPr>
            </w:pPr>
            <w:del w:id="252" w:author="Steve Maas" w:date="2014-07-23T18:39:00Z">
              <w:r w:rsidRPr="000B272C" w:rsidDel="003F28E1">
                <w:rPr>
                  <w:b/>
                </w:rPr>
                <w:delText>●</w:delText>
              </w:r>
            </w:del>
          </w:p>
        </w:tc>
      </w:tr>
      <w:tr w:rsidR="006A0BC1" w:rsidDel="003F28E1" w14:paraId="6C9D7924" w14:textId="213AE970">
        <w:trPr>
          <w:del w:id="253" w:author="Steve Maas" w:date="2014-07-23T18:39:00Z"/>
        </w:trPr>
        <w:tc>
          <w:tcPr>
            <w:tcW w:w="1440" w:type="dxa"/>
            <w:shd w:val="clear" w:color="auto" w:fill="auto"/>
          </w:tcPr>
          <w:p w14:paraId="45539C0E" w14:textId="65618B86" w:rsidR="006A0BC1" w:rsidRPr="000B272C" w:rsidDel="003F28E1" w:rsidRDefault="006A0BC1" w:rsidP="006A0BC1">
            <w:pPr>
              <w:rPr>
                <w:del w:id="254" w:author="Steve Maas" w:date="2014-07-23T18:39:00Z"/>
                <w:i/>
              </w:rPr>
            </w:pPr>
            <w:del w:id="255" w:author="Steve Maas" w:date="2014-07-23T18:39:00Z">
              <w:r w:rsidRPr="000B272C" w:rsidDel="003F28E1">
                <w:rPr>
                  <w:i/>
                </w:rPr>
                <w:delText>wsmp</w:delText>
              </w:r>
            </w:del>
          </w:p>
        </w:tc>
        <w:tc>
          <w:tcPr>
            <w:tcW w:w="5040" w:type="dxa"/>
            <w:shd w:val="clear" w:color="auto" w:fill="auto"/>
          </w:tcPr>
          <w:p w14:paraId="3396993B" w14:textId="2CD3EB27" w:rsidR="006A0BC1" w:rsidDel="003F28E1" w:rsidRDefault="006A0BC1" w:rsidP="006A0BC1">
            <w:pPr>
              <w:rPr>
                <w:del w:id="256" w:author="Steve Maas" w:date="2014-07-23T18:39:00Z"/>
              </w:rPr>
            </w:pPr>
            <w:del w:id="257" w:author="Steve Maas" w:date="2014-07-23T18:39:00Z">
              <w:r w:rsidDel="003F28E1">
                <w:delText>The WSMP solver</w:delText>
              </w:r>
            </w:del>
          </w:p>
        </w:tc>
        <w:tc>
          <w:tcPr>
            <w:tcW w:w="720" w:type="dxa"/>
            <w:shd w:val="clear" w:color="auto" w:fill="auto"/>
          </w:tcPr>
          <w:p w14:paraId="33814599" w14:textId="303DCCE5" w:rsidR="006A0BC1" w:rsidRPr="000B272C" w:rsidDel="003F28E1" w:rsidRDefault="006A0BC1" w:rsidP="006A0BC1">
            <w:pPr>
              <w:jc w:val="center"/>
              <w:rPr>
                <w:del w:id="258" w:author="Steve Maas" w:date="2014-07-23T18:39:00Z"/>
                <w:b/>
              </w:rPr>
            </w:pPr>
            <w:del w:id="259" w:author="Steve Maas" w:date="2014-07-23T18:39:00Z">
              <w:r w:rsidRPr="000B272C" w:rsidDel="003F28E1">
                <w:rPr>
                  <w:b/>
                </w:rPr>
                <w:delText>●</w:delText>
              </w:r>
            </w:del>
          </w:p>
        </w:tc>
        <w:tc>
          <w:tcPr>
            <w:tcW w:w="900" w:type="dxa"/>
            <w:shd w:val="clear" w:color="auto" w:fill="auto"/>
          </w:tcPr>
          <w:p w14:paraId="0157DE45" w14:textId="2E9CFC20" w:rsidR="006A0BC1" w:rsidRPr="000B272C" w:rsidDel="003F28E1" w:rsidRDefault="006A0BC1" w:rsidP="006A0BC1">
            <w:pPr>
              <w:jc w:val="center"/>
              <w:rPr>
                <w:del w:id="260" w:author="Steve Maas" w:date="2014-07-23T18:39:00Z"/>
                <w:b/>
              </w:rPr>
            </w:pPr>
            <w:del w:id="261" w:author="Steve Maas" w:date="2014-07-23T18:39:00Z">
              <w:r w:rsidRPr="000B272C" w:rsidDel="003F28E1">
                <w:rPr>
                  <w:b/>
                </w:rPr>
                <w:delText>●</w:delText>
              </w:r>
            </w:del>
          </w:p>
        </w:tc>
        <w:tc>
          <w:tcPr>
            <w:tcW w:w="648" w:type="dxa"/>
            <w:shd w:val="clear" w:color="auto" w:fill="auto"/>
          </w:tcPr>
          <w:p w14:paraId="22F6AED2" w14:textId="0EEC7B17" w:rsidR="006A0BC1" w:rsidRPr="000B272C" w:rsidDel="003F28E1" w:rsidRDefault="006A0BC1" w:rsidP="006A0BC1">
            <w:pPr>
              <w:jc w:val="center"/>
              <w:rPr>
                <w:del w:id="262" w:author="Steve Maas" w:date="2014-07-23T18:39:00Z"/>
                <w:b/>
              </w:rPr>
            </w:pPr>
            <w:del w:id="263" w:author="Steve Maas" w:date="2014-07-23T18:39:00Z">
              <w:r w:rsidRPr="000B272C" w:rsidDel="003F28E1">
                <w:rPr>
                  <w:b/>
                </w:rPr>
                <w:delText>●</w:delText>
              </w:r>
            </w:del>
          </w:p>
        </w:tc>
      </w:tr>
      <w:tr w:rsidR="006A0BC1" w:rsidDel="003F28E1" w14:paraId="00F3487F" w14:textId="0D3A5F6C">
        <w:trPr>
          <w:del w:id="264" w:author="Steve Maas" w:date="2014-07-23T18:39:00Z"/>
        </w:trPr>
        <w:tc>
          <w:tcPr>
            <w:tcW w:w="1440" w:type="dxa"/>
            <w:shd w:val="clear" w:color="auto" w:fill="auto"/>
          </w:tcPr>
          <w:p w14:paraId="703D5106" w14:textId="45B5A90B" w:rsidR="006A0BC1" w:rsidRPr="000B272C" w:rsidDel="003F28E1" w:rsidRDefault="006A0BC1" w:rsidP="006A0BC1">
            <w:pPr>
              <w:rPr>
                <w:del w:id="265" w:author="Steve Maas" w:date="2014-07-23T18:39:00Z"/>
                <w:i/>
              </w:rPr>
            </w:pPr>
            <w:del w:id="266" w:author="Steve Maas" w:date="2014-07-23T18:39:00Z">
              <w:r w:rsidRPr="000B272C" w:rsidDel="003F28E1">
                <w:rPr>
                  <w:i/>
                </w:rPr>
                <w:delText>lusolver</w:delText>
              </w:r>
            </w:del>
          </w:p>
        </w:tc>
        <w:tc>
          <w:tcPr>
            <w:tcW w:w="5040" w:type="dxa"/>
            <w:shd w:val="clear" w:color="auto" w:fill="auto"/>
          </w:tcPr>
          <w:p w14:paraId="7B5A4DD6" w14:textId="08E51E12" w:rsidR="006A0BC1" w:rsidDel="003F28E1" w:rsidRDefault="006A0BC1" w:rsidP="006A0BC1">
            <w:pPr>
              <w:rPr>
                <w:del w:id="267" w:author="Steve Maas" w:date="2014-07-23T18:39:00Z"/>
              </w:rPr>
            </w:pPr>
            <w:del w:id="268" w:author="Steve Maas" w:date="2014-07-23T18:39:00Z">
              <w:r w:rsidDel="003F28E1">
                <w:delText>Full-matrix solver</w:delText>
              </w:r>
            </w:del>
          </w:p>
        </w:tc>
        <w:tc>
          <w:tcPr>
            <w:tcW w:w="720" w:type="dxa"/>
            <w:shd w:val="clear" w:color="auto" w:fill="auto"/>
          </w:tcPr>
          <w:p w14:paraId="5268F1EB" w14:textId="3D724B86" w:rsidR="006A0BC1" w:rsidRPr="000B272C" w:rsidDel="003F28E1" w:rsidRDefault="006A0BC1" w:rsidP="006A0BC1">
            <w:pPr>
              <w:jc w:val="center"/>
              <w:rPr>
                <w:del w:id="269" w:author="Steve Maas" w:date="2014-07-23T18:39:00Z"/>
                <w:b/>
              </w:rPr>
            </w:pPr>
            <w:del w:id="270" w:author="Steve Maas" w:date="2014-07-23T18:39:00Z">
              <w:r w:rsidRPr="000B272C" w:rsidDel="003F28E1">
                <w:rPr>
                  <w:b/>
                </w:rPr>
                <w:delText>●</w:delText>
              </w:r>
            </w:del>
          </w:p>
        </w:tc>
        <w:tc>
          <w:tcPr>
            <w:tcW w:w="900" w:type="dxa"/>
            <w:shd w:val="clear" w:color="auto" w:fill="auto"/>
          </w:tcPr>
          <w:p w14:paraId="1F15A2DC" w14:textId="64C81FBB" w:rsidR="006A0BC1" w:rsidRPr="000B272C" w:rsidDel="003F28E1" w:rsidRDefault="006A0BC1" w:rsidP="006A0BC1">
            <w:pPr>
              <w:jc w:val="center"/>
              <w:rPr>
                <w:del w:id="271" w:author="Steve Maas" w:date="2014-07-23T18:39:00Z"/>
                <w:b/>
              </w:rPr>
            </w:pPr>
          </w:p>
        </w:tc>
        <w:tc>
          <w:tcPr>
            <w:tcW w:w="648" w:type="dxa"/>
            <w:shd w:val="clear" w:color="auto" w:fill="auto"/>
          </w:tcPr>
          <w:p w14:paraId="1C158746" w14:textId="6C7630C8" w:rsidR="006A0BC1" w:rsidRPr="000B272C" w:rsidDel="003F28E1" w:rsidRDefault="006A0BC1" w:rsidP="006A0BC1">
            <w:pPr>
              <w:jc w:val="center"/>
              <w:rPr>
                <w:del w:id="272" w:author="Steve Maas" w:date="2014-07-23T18:39:00Z"/>
                <w:b/>
              </w:rPr>
            </w:pPr>
          </w:p>
        </w:tc>
      </w:tr>
    </w:tbl>
    <w:p w14:paraId="1030EF3B" w14:textId="136B61F7" w:rsidR="006A0BC1" w:rsidDel="003F28E1" w:rsidRDefault="006A0BC1" w:rsidP="006A0BC1">
      <w:pPr>
        <w:rPr>
          <w:del w:id="273" w:author="Steve Maas" w:date="2014-07-23T18:40:00Z"/>
        </w:rPr>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6FEF08D4"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182A67">
        <w:instrText xml:space="preserve"> ADDIN EN.CITE &lt;EndNote&gt;&lt;Cite&gt;&lt;Author&gt;Gee&lt;/Author&gt;&lt;Year&gt;2009&lt;/Year&gt;&lt;RecNum&gt;66&lt;/RecNum&gt;&lt;DisplayText&gt;[2]&lt;/DisplayText&gt;&lt;record&gt;&lt;rec-number&gt;66&lt;/rec-number&gt;&lt;foreign-keys&gt;&lt;key app="EN" db-id="r5wf5rzd9s599yezes8xwx5r29wwtfetp0e5"&gt;66&lt;/key&gt;&lt;/foreign-keys&gt;&lt;ref-type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182A67">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lastRenderedPageBreak/>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58B2B324" w:rsidR="003F2CC8" w:rsidRDefault="003F2CC8" w:rsidP="006A0BC1">
            <w:pPr>
              <w:tabs>
                <w:tab w:val="left" w:pos="720"/>
              </w:tabs>
            </w:pPr>
            <w:r>
              <w:t xml:space="preserve">Gauss-Lobatto integration rule using 11 integration points </w:t>
            </w:r>
          </w:p>
        </w:tc>
      </w:tr>
    </w:tbl>
    <w:p w14:paraId="5749DECF" w14:textId="7D07AEFD" w:rsidR="003F2CC8" w:rsidRDefault="003F2CC8" w:rsidP="006A0BC1">
      <w:pPr>
        <w:tabs>
          <w:tab w:val="left" w:pos="720"/>
        </w:tabs>
        <w:ind w:left="720"/>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 (1)</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4C46BC3" w:rsidR="006B4462" w:rsidRDefault="006B4462" w:rsidP="006B4462">
      <w:pPr>
        <w:tabs>
          <w:tab w:val="left" w:pos="720"/>
        </w:tabs>
        <w:ind w:left="720"/>
        <w:rPr>
          <w:i/>
        </w:rPr>
      </w:pPr>
      <w:r>
        <w:rPr>
          <w:i/>
        </w:rPr>
        <w:t>Comments:</w:t>
      </w:r>
    </w:p>
    <w:p w14:paraId="60C3DB64" w14:textId="7323D820" w:rsidR="006B4462" w:rsidRPr="006B4462" w:rsidRDefault="006B4462" w:rsidP="006B4462">
      <w:pPr>
        <w:tabs>
          <w:tab w:val="left" w:pos="720"/>
        </w:tabs>
        <w:ind w:left="720"/>
      </w:pPr>
      <w:r>
        <w:t>1. This 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48EAF272" w14:textId="77777777" w:rsidR="006A0BC1" w:rsidRDefault="006A0BC1" w:rsidP="006A0BC1"/>
    <w:p w14:paraId="7863E6AA" w14:textId="6A1950C1" w:rsidR="006A0BC1" w:rsidRDefault="006A0BC1" w:rsidP="006A0BC1">
      <w:pPr>
        <w:pStyle w:val="Heading3"/>
        <w:jc w:val="left"/>
      </w:pPr>
      <w:bookmarkStart w:id="274" w:name="_Toc416085706"/>
      <w:r>
        <w:t xml:space="preserve">Parameters for </w:t>
      </w:r>
      <w:r w:rsidR="00D153DC">
        <w:rPr>
          <w:i/>
        </w:rPr>
        <w:t>B</w:t>
      </w:r>
      <w:r w:rsidR="00EA184D">
        <w:rPr>
          <w:i/>
        </w:rPr>
        <w:t>iphasic</w:t>
      </w:r>
      <w:r w:rsidR="00EA184D">
        <w:t xml:space="preserve"> </w:t>
      </w:r>
      <w:r w:rsidR="00D153DC">
        <w:t>A</w:t>
      </w:r>
      <w:r>
        <w:t>nalysis</w:t>
      </w:r>
      <w:bookmarkEnd w:id="274"/>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lastRenderedPageBreak/>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275" w:name="_Toc416085707"/>
      <w:r>
        <w:t xml:space="preserve">Parameters for </w:t>
      </w:r>
      <w:r w:rsidR="00D153DC">
        <w:rPr>
          <w:i/>
        </w:rPr>
        <w:t>S</w:t>
      </w:r>
      <w:r w:rsidRPr="007D6F0D">
        <w:rPr>
          <w:i/>
        </w:rPr>
        <w:t>olute</w:t>
      </w:r>
      <w:r>
        <w:t xml:space="preserve"> </w:t>
      </w:r>
      <w:r w:rsidR="00D153DC">
        <w:t>A</w:t>
      </w:r>
      <w:r>
        <w:t>nalysis</w:t>
      </w:r>
      <w:bookmarkEnd w:id="275"/>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276" w:name="_Toc416085708"/>
      <w:r>
        <w:t xml:space="preserve">Parameters for </w:t>
      </w:r>
      <w:r w:rsidR="00D153DC">
        <w:rPr>
          <w:i/>
        </w:rPr>
        <w:t>H</w:t>
      </w:r>
      <w:r w:rsidRPr="007D6F0D">
        <w:rPr>
          <w:i/>
        </w:rPr>
        <w:t>eat</w:t>
      </w:r>
      <w:r>
        <w:t xml:space="preserve"> </w:t>
      </w:r>
      <w:r w:rsidR="00D153DC">
        <w:t>A</w:t>
      </w:r>
      <w:r>
        <w:t>nalysis</w:t>
      </w:r>
      <w:bookmarkEnd w:id="276"/>
    </w:p>
    <w:p w14:paraId="23C73C15" w14:textId="32299B72"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ins w:id="277" w:author="Gerard" w:date="2014-07-29T23:58:00Z">
        <w:r w:rsidR="001B13CD">
          <w:t>3.5.1</w:t>
        </w:r>
      </w:ins>
      <w:del w:id="278" w:author="Gerard" w:date="2014-07-29T23:58:00Z">
        <w:r w:rsidR="00976D6B" w:rsidDel="001B13CD">
          <w:delText>3.4.1</w:delText>
        </w:r>
      </w:del>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279" w:name="_Toc416085709"/>
      <w:r>
        <w:lastRenderedPageBreak/>
        <w:t>Globals Section</w:t>
      </w:r>
      <w:bookmarkEnd w:id="279"/>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280" w:name="_Toc416085710"/>
      <w:r>
        <w:t>Constants</w:t>
      </w:r>
      <w:bookmarkEnd w:id="280"/>
    </w:p>
    <w:p w14:paraId="1376B31F" w14:textId="470DAD15" w:rsidR="0091444A" w:rsidRDefault="0091444A" w:rsidP="003F0FB9">
      <w:r>
        <w:t xml:space="preserve">Global constants currently include the universal gas constant </w:t>
      </w:r>
      <w:r w:rsidR="006C2049" w:rsidRPr="006C2049">
        <w:rPr>
          <w:position w:val="-4"/>
        </w:rPr>
        <w:object w:dxaOrig="240" w:dyaOrig="260" w14:anchorId="1AB4C431">
          <v:shape id="_x0000_i1029" type="#_x0000_t75" style="width:14.25pt;height:14.25pt" o:ole="">
            <v:imagedata r:id="rId37" o:title=""/>
          </v:shape>
          <o:OLEObject Type="Embed" ProgID="Equation.DSMT4" ShapeID="_x0000_i1029" DrawAspect="Content" ObjectID="_1489832814" r:id="rId38"/>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6C2049" w:rsidRPr="006C2049">
        <w:rPr>
          <w:position w:val="-6"/>
        </w:rPr>
        <w:object w:dxaOrig="200" w:dyaOrig="279" w14:anchorId="603B8D93">
          <v:shape id="_x0000_i1030" type="#_x0000_t75" style="width:7.45pt;height:14.25pt" o:ole="">
            <v:imagedata r:id="rId39" o:title=""/>
          </v:shape>
          <o:OLEObject Type="Embed" ProgID="Equation.DSMT4" ShapeID="_x0000_i1030" DrawAspect="Content" ObjectID="_1489832815" r:id="rId40"/>
        </w:object>
      </w:r>
      <w:r w:rsidR="00EE7403" w:rsidRPr="008C20E4">
        <w:t xml:space="preserve"> [</w:t>
      </w:r>
      <w:r w:rsidR="00EE7403" w:rsidRPr="008C20E4">
        <w:rPr>
          <w:b/>
        </w:rPr>
        <w:t>T</w:t>
      </w:r>
      <w:r w:rsidR="00EE7403" w:rsidRPr="008C20E4">
        <w:t>]</w:t>
      </w:r>
      <w:r>
        <w:t xml:space="preserve">, and Faraday constant </w:t>
      </w:r>
      <w:r w:rsidR="006C2049" w:rsidRPr="006C2049">
        <w:rPr>
          <w:position w:val="-12"/>
        </w:rPr>
        <w:object w:dxaOrig="279" w:dyaOrig="360" w14:anchorId="5C3E01DE">
          <v:shape id="_x0000_i1031" type="#_x0000_t75" style="width:14.25pt;height:21.75pt" o:ole="">
            <v:imagedata r:id="rId41" o:title=""/>
          </v:shape>
          <o:OLEObject Type="Embed" ProgID="Equation.DSMT4" ShapeID="_x0000_i1031" DrawAspect="Content" ObjectID="_1489832816" r:id="rId42"/>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281" w:name="_Ref188932792"/>
      <w:bookmarkStart w:id="282" w:name="_Toc416085711"/>
      <w:r>
        <w:t>Solutes</w:t>
      </w:r>
      <w:bookmarkEnd w:id="281"/>
      <w:bookmarkEnd w:id="282"/>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6C2049" w:rsidRPr="006C2049">
        <w:rPr>
          <w:position w:val="-4"/>
        </w:rPr>
        <w:object w:dxaOrig="300" w:dyaOrig="300" w14:anchorId="033BCEEC">
          <v:shape id="_x0000_i1032" type="#_x0000_t75" style="width:14.25pt;height:14.25pt" o:ole="">
            <v:imagedata r:id="rId43" o:title=""/>
          </v:shape>
          <o:OLEObject Type="Embed" ProgID="Equation.DSMT4" ShapeID="_x0000_i1032" DrawAspect="Content" ObjectID="_1489832817" r:id="rId44"/>
        </w:object>
      </w:r>
      <w:r>
        <w:t xml:space="preserve">, molar mass </w:t>
      </w:r>
      <w:r w:rsidR="006C2049" w:rsidRPr="006C2049">
        <w:rPr>
          <w:position w:val="-4"/>
        </w:rPr>
        <w:object w:dxaOrig="420" w:dyaOrig="300" w14:anchorId="1C82A89B">
          <v:shape id="_x0000_i1033" type="#_x0000_t75" style="width:21.75pt;height:14.25pt" o:ole="">
            <v:imagedata r:id="rId45" o:title=""/>
          </v:shape>
          <o:OLEObject Type="Embed" ProgID="Equation.DSMT4" ShapeID="_x0000_i1033" DrawAspect="Content" ObjectID="_1489832818" r:id="rId46"/>
        </w:object>
      </w:r>
      <w:r>
        <w:t xml:space="preserve">, and density </w:t>
      </w:r>
      <w:r w:rsidR="006C2049" w:rsidRPr="006C2049">
        <w:rPr>
          <w:position w:val="-12"/>
        </w:rPr>
        <w:object w:dxaOrig="340" w:dyaOrig="380" w14:anchorId="75CCE845">
          <v:shape id="_x0000_i1034" type="#_x0000_t75" style="width:14.25pt;height:21.75pt" o:ole="">
            <v:imagedata r:id="rId47" o:title=""/>
          </v:shape>
          <o:OLEObject Type="Embed" ProgID="Equation.DSMT4" ShapeID="_x0000_i1034" DrawAspect="Content" ObjectID="_1489832819" r:id="rId48"/>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77777777" w:rsidR="0091444A" w:rsidRDefault="0091444A" w:rsidP="0091444A">
      <w:r>
        <w:lastRenderedPageBreak/>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1B13CD">
        <w:t>4.5.2</w:t>
      </w:r>
      <w:r>
        <w:fldChar w:fldCharType="end"/>
      </w:r>
      <w:r>
        <w:t>), triphasic (Section </w:t>
      </w:r>
      <w:r>
        <w:fldChar w:fldCharType="begin"/>
      </w:r>
      <w:r>
        <w:instrText xml:space="preserve"> REF _Ref188932651 \r \h </w:instrText>
      </w:r>
      <w:r>
        <w:fldChar w:fldCharType="separate"/>
      </w:r>
      <w:r w:rsidR="001B13CD">
        <w:t>4.6.2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283" w:name="_Ref240797992"/>
      <w:bookmarkStart w:id="284" w:name="_Toc416085712"/>
      <w:r>
        <w:t>Solid-Bound Molecules</w:t>
      </w:r>
      <w:bookmarkEnd w:id="283"/>
      <w:bookmarkEnd w:id="284"/>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6D2E5145"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1B13CD">
        <w:t>4.6</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285" w:name="_Ref174185715"/>
      <w:bookmarkStart w:id="286" w:name="_Toc416085713"/>
      <w:r>
        <w:lastRenderedPageBreak/>
        <w:t>Material Section</w:t>
      </w:r>
      <w:bookmarkEnd w:id="285"/>
      <w:bookmarkEnd w:id="286"/>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1B13CD">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287" w:name="_Ref178490824"/>
      <w:bookmarkStart w:id="288" w:name="_Ref178491142"/>
      <w:bookmarkStart w:id="289" w:name="_Toc416085714"/>
      <w:r>
        <w:lastRenderedPageBreak/>
        <w:t>Geometry Section</w:t>
      </w:r>
      <w:bookmarkEnd w:id="287"/>
      <w:bookmarkEnd w:id="288"/>
      <w:bookmarkEnd w:id="289"/>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rPr>
          <w:ins w:id="290" w:author="rawlins" w:date="2015-04-03T15:01:00Z"/>
        </w:rPr>
      </w:pPr>
      <w:ins w:id="291" w:author="rawlins" w:date="2015-04-03T15:01:00Z">
        <w:r>
          <w:rPr>
            <w:i/>
          </w:rPr>
          <w:t>NodeSet</w:t>
        </w:r>
        <w:r w:rsidRPr="00355CC6">
          <w:t>:</w:t>
        </w:r>
        <w:r>
          <w:t xml:space="preserve"> defines a node set</w:t>
        </w:r>
      </w:ins>
    </w:p>
    <w:p w14:paraId="0AAF858B" w14:textId="77777777" w:rsidR="008372D0" w:rsidRDefault="008372D0" w:rsidP="008372D0">
      <w:pPr>
        <w:numPr>
          <w:ilvl w:val="0"/>
          <w:numId w:val="13"/>
        </w:numPr>
        <w:rPr>
          <w:ins w:id="292" w:author="rawlins" w:date="2015-04-03T15:01:00Z"/>
        </w:rPr>
      </w:pPr>
      <w:ins w:id="293" w:author="rawlins" w:date="2015-04-03T15:01:00Z">
        <w:r>
          <w:rPr>
            <w:i/>
          </w:rPr>
          <w:t>Surface</w:t>
        </w:r>
        <w:r w:rsidRPr="00355CC6">
          <w:t>:</w:t>
        </w:r>
        <w:r>
          <w:t xml:space="preserve"> defines a surface</w:t>
        </w:r>
      </w:ins>
    </w:p>
    <w:p w14:paraId="0AA2D814" w14:textId="77777777" w:rsidR="008372D0" w:rsidRDefault="008372D0" w:rsidP="008372D0">
      <w:pPr>
        <w:numPr>
          <w:ilvl w:val="0"/>
          <w:numId w:val="13"/>
        </w:numPr>
        <w:rPr>
          <w:ins w:id="294" w:author="rawlins" w:date="2015-04-03T15:01:00Z"/>
        </w:rPr>
      </w:pPr>
      <w:ins w:id="295" w:author="rawlins" w:date="2015-04-03T15:01:00Z">
        <w:r>
          <w:rPr>
            <w:i/>
          </w:rPr>
          <w:t>ElementSet</w:t>
        </w:r>
        <w:r w:rsidRPr="00355CC6">
          <w:t>:</w:t>
        </w:r>
        <w:r>
          <w:t xml:space="preserve"> defines an element</w:t>
        </w:r>
      </w:ins>
    </w:p>
    <w:p w14:paraId="24481BAF" w14:textId="77777777" w:rsidR="008372D0" w:rsidRDefault="008372D0" w:rsidP="008372D0">
      <w:pPr>
        <w:rPr>
          <w:ins w:id="296" w:author="rawlins" w:date="2015-04-03T15:01:00Z"/>
        </w:rPr>
      </w:pPr>
      <w:ins w:id="297" w:author="rawlins" w:date="2015-04-03T15:01:00Z">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ins>
    </w:p>
    <w:p w14:paraId="1FA4D1A1" w14:textId="77777777" w:rsidR="006A0BC1" w:rsidRDefault="006A0BC1" w:rsidP="006A0BC1"/>
    <w:p w14:paraId="110AE17C" w14:textId="77777777" w:rsidR="006A0BC1" w:rsidRDefault="006A0BC1" w:rsidP="006A0BC1">
      <w:pPr>
        <w:pStyle w:val="Heading3"/>
      </w:pPr>
      <w:bookmarkStart w:id="298" w:name="_Toc416085715"/>
      <w:r>
        <w:t>Nodes Section</w:t>
      </w:r>
      <w:bookmarkEnd w:id="298"/>
    </w:p>
    <w:p w14:paraId="2E13A5B7" w14:textId="77777777" w:rsidR="008372D0" w:rsidRDefault="008372D0" w:rsidP="008372D0">
      <w:pPr>
        <w:rPr>
          <w:ins w:id="299" w:author="rawlins" w:date="2015-04-03T15:02:00Z"/>
        </w:rPr>
      </w:pPr>
      <w:ins w:id="300" w:author="rawlins" w:date="2015-04-03T15:02:00Z">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ins>
    </w:p>
    <w:p w14:paraId="42C93632" w14:textId="77777777" w:rsidR="008372D0" w:rsidRDefault="008372D0" w:rsidP="008372D0">
      <w:pPr>
        <w:rPr>
          <w:ins w:id="301" w:author="rawlins" w:date="2015-04-03T15:02:00Z"/>
        </w:rPr>
      </w:pPr>
    </w:p>
    <w:p w14:paraId="3C30F867" w14:textId="77777777" w:rsidR="008372D0" w:rsidRPr="00261DCA" w:rsidRDefault="008372D0" w:rsidP="008372D0">
      <w:pPr>
        <w:pStyle w:val="Code0"/>
        <w:rPr>
          <w:ins w:id="302" w:author="rawlins" w:date="2015-04-03T15:02:00Z"/>
        </w:rPr>
      </w:pPr>
      <w:ins w:id="303" w:author="rawlins" w:date="2015-04-03T15:02:00Z">
        <w:r>
          <w:t>&lt;Nodes [set="&lt;set name&gt;"]&gt;</w:t>
        </w:r>
      </w:ins>
    </w:p>
    <w:p w14:paraId="3DB651E6" w14:textId="77777777" w:rsidR="008372D0" w:rsidRDefault="008372D0" w:rsidP="008372D0">
      <w:pPr>
        <w:rPr>
          <w:ins w:id="304" w:author="rawlins" w:date="2015-04-03T15:02:00Z"/>
        </w:rPr>
      </w:pPr>
    </w:p>
    <w:p w14:paraId="1670AD2A" w14:textId="77777777" w:rsidR="008372D0" w:rsidRDefault="008372D0" w:rsidP="008372D0">
      <w:pPr>
        <w:rPr>
          <w:ins w:id="305" w:author="rawlins" w:date="2015-04-03T15:02:00Z"/>
        </w:rPr>
      </w:pPr>
      <w:ins w:id="306" w:author="rawlins" w:date="2015-04-03T15:02:00Z">
        <w:r>
          <w:t xml:space="preserve">The nodes are defined using the </w:t>
        </w:r>
        <w:r>
          <w:rPr>
            <w:i/>
          </w:rPr>
          <w:t xml:space="preserve">node </w:t>
        </w:r>
        <w:r>
          <w:t xml:space="preserve">tag which is a child of the </w:t>
        </w:r>
        <w:r>
          <w:rPr>
            <w:i/>
          </w:rPr>
          <w:t xml:space="preserve">Nodes </w:t>
        </w:r>
        <w:r>
          <w:t>section. Repeat the following XML-element for each node:</w:t>
        </w:r>
      </w:ins>
    </w:p>
    <w:p w14:paraId="7BAFD81B" w14:textId="77777777" w:rsidR="008372D0" w:rsidRDefault="008372D0" w:rsidP="008372D0">
      <w:pPr>
        <w:rPr>
          <w:ins w:id="307" w:author="rawlins" w:date="2015-04-03T15:02:00Z"/>
        </w:rPr>
      </w:pPr>
    </w:p>
    <w:p w14:paraId="24027853" w14:textId="77777777" w:rsidR="008372D0" w:rsidRPr="00EA60DB" w:rsidRDefault="008372D0" w:rsidP="008372D0">
      <w:pPr>
        <w:pStyle w:val="code"/>
        <w:rPr>
          <w:ins w:id="308" w:author="rawlins" w:date="2015-04-03T15:02:00Z"/>
          <w:lang w:val="nl-BE"/>
        </w:rPr>
      </w:pPr>
      <w:ins w:id="309" w:author="rawlins" w:date="2015-04-03T15:02:00Z">
        <w:r w:rsidRPr="00EA60DB">
          <w:rPr>
            <w:lang w:val="nl-BE"/>
          </w:rPr>
          <w:t>&lt;node id=</w:t>
        </w:r>
        <w:r>
          <w:rPr>
            <w:lang w:val="nl-BE"/>
          </w:rPr>
          <w:t>"</w:t>
        </w:r>
        <w:r w:rsidRPr="00EA60DB">
          <w:rPr>
            <w:lang w:val="nl-BE"/>
          </w:rPr>
          <w:t>n</w:t>
        </w:r>
        <w:r>
          <w:rPr>
            <w:lang w:val="nl-BE"/>
          </w:rPr>
          <w:t>"</w:t>
        </w:r>
        <w:r w:rsidRPr="00EA60DB">
          <w:rPr>
            <w:lang w:val="nl-BE"/>
          </w:rPr>
          <w:t>&gt;x,y,z&lt;/node&gt;</w:t>
        </w:r>
      </w:ins>
    </w:p>
    <w:p w14:paraId="0DCECD04" w14:textId="77777777" w:rsidR="008372D0" w:rsidRPr="00EA60DB" w:rsidRDefault="008372D0" w:rsidP="008372D0">
      <w:pPr>
        <w:pStyle w:val="code"/>
        <w:rPr>
          <w:ins w:id="310" w:author="rawlins" w:date="2015-04-03T15:02:00Z"/>
          <w:lang w:val="nl-BE"/>
        </w:rPr>
      </w:pPr>
    </w:p>
    <w:p w14:paraId="519BC328" w14:textId="77777777" w:rsidR="008372D0" w:rsidRDefault="008372D0" w:rsidP="008372D0">
      <w:pPr>
        <w:rPr>
          <w:ins w:id="311" w:author="rawlins" w:date="2015-04-03T15:02:00Z"/>
        </w:rPr>
      </w:pPr>
      <w:ins w:id="312" w:author="rawlins" w:date="2015-04-03T15:02:00Z">
        <w:r>
          <w:t xml:space="preserve">The </w:t>
        </w:r>
        <w:r>
          <w:rPr>
            <w:i/>
          </w:rPr>
          <w:t>id</w:t>
        </w:r>
        <w:r>
          <w:t xml:space="preserve"> attribute is a unique number that identifies the node. This </w:t>
        </w:r>
        <w:r>
          <w:rPr>
            <w:i/>
          </w:rPr>
          <w:t>id</w:t>
        </w:r>
        <w:r>
          <w:t xml:space="preserve"> is used as a reference in the element connectivity section. </w:t>
        </w:r>
      </w:ins>
    </w:p>
    <w:p w14:paraId="5F9AB1EB" w14:textId="77777777" w:rsidR="008372D0" w:rsidRDefault="008372D0" w:rsidP="008372D0">
      <w:pPr>
        <w:rPr>
          <w:ins w:id="313" w:author="rawlins" w:date="2015-04-03T15:02:00Z"/>
        </w:rPr>
      </w:pPr>
    </w:p>
    <w:p w14:paraId="4CA85CC9" w14:textId="77777777" w:rsidR="008372D0" w:rsidRDefault="008372D0" w:rsidP="008372D0">
      <w:pPr>
        <w:rPr>
          <w:ins w:id="314" w:author="rawlins" w:date="2015-04-03T15:02:00Z"/>
        </w:rPr>
      </w:pPr>
      <w:ins w:id="315" w:author="rawlins" w:date="2015-04-03T15:02:00Z">
        <w:r>
          <w:t xml:space="preserve">Multiple </w:t>
        </w:r>
        <w:r>
          <w:rPr>
            <w:i/>
          </w:rPr>
          <w:t xml:space="preserve">Nodes </w:t>
        </w:r>
        <w:r>
          <w:t>sections can be defined, but each node can only be defined once. For example:</w:t>
        </w:r>
      </w:ins>
    </w:p>
    <w:p w14:paraId="71FC71BE" w14:textId="77777777" w:rsidR="008372D0" w:rsidRDefault="008372D0" w:rsidP="008372D0">
      <w:pPr>
        <w:rPr>
          <w:ins w:id="316" w:author="rawlins" w:date="2015-04-03T15:02:00Z"/>
        </w:rPr>
      </w:pPr>
    </w:p>
    <w:p w14:paraId="7CA48759" w14:textId="77777777" w:rsidR="008372D0" w:rsidRDefault="008372D0" w:rsidP="008372D0">
      <w:pPr>
        <w:pStyle w:val="Code0"/>
        <w:rPr>
          <w:ins w:id="317" w:author="rawlins" w:date="2015-04-03T15:02:00Z"/>
        </w:rPr>
      </w:pPr>
      <w:ins w:id="318" w:author="rawlins" w:date="2015-04-03T15:02:00Z">
        <w:r>
          <w:t>&lt;Nodes set="set01"&gt;</w:t>
        </w:r>
      </w:ins>
    </w:p>
    <w:p w14:paraId="4EE94EF4" w14:textId="77777777" w:rsidR="008372D0" w:rsidRDefault="008372D0" w:rsidP="008372D0">
      <w:pPr>
        <w:pStyle w:val="Code0"/>
        <w:rPr>
          <w:ins w:id="319" w:author="rawlins" w:date="2015-04-03T15:02:00Z"/>
        </w:rPr>
      </w:pPr>
      <w:ins w:id="320" w:author="rawlins" w:date="2015-04-03T15:02:00Z">
        <w:r>
          <w:tab/>
          <w:t>&lt;node id="1"&gt;0,0,0,&lt;/node&gt;</w:t>
        </w:r>
      </w:ins>
    </w:p>
    <w:p w14:paraId="6786B696" w14:textId="77777777" w:rsidR="008372D0" w:rsidRDefault="008372D0" w:rsidP="008372D0">
      <w:pPr>
        <w:pStyle w:val="Code0"/>
        <w:rPr>
          <w:ins w:id="321" w:author="rawlins" w:date="2015-04-03T15:02:00Z"/>
        </w:rPr>
      </w:pPr>
      <w:ins w:id="322" w:author="rawlins" w:date="2015-04-03T15:02:00Z">
        <w:r>
          <w:tab/>
          <w:t>...</w:t>
        </w:r>
      </w:ins>
    </w:p>
    <w:p w14:paraId="3617916D" w14:textId="77777777" w:rsidR="008372D0" w:rsidRDefault="008372D0" w:rsidP="008372D0">
      <w:pPr>
        <w:pStyle w:val="Code0"/>
        <w:rPr>
          <w:ins w:id="323" w:author="rawlins" w:date="2015-04-03T15:02:00Z"/>
        </w:rPr>
      </w:pPr>
      <w:ins w:id="324" w:author="rawlins" w:date="2015-04-03T15:02:00Z">
        <w:r>
          <w:tab/>
          <w:t>&lt;/node id="101"&gt;1,1,1&lt;/node&gt;</w:t>
        </w:r>
      </w:ins>
    </w:p>
    <w:p w14:paraId="4132E2E1" w14:textId="77777777" w:rsidR="008372D0" w:rsidRDefault="008372D0" w:rsidP="008372D0">
      <w:pPr>
        <w:pStyle w:val="Code0"/>
        <w:rPr>
          <w:ins w:id="325" w:author="rawlins" w:date="2015-04-03T15:02:00Z"/>
        </w:rPr>
      </w:pPr>
      <w:ins w:id="326" w:author="rawlins" w:date="2015-04-03T15:02:00Z">
        <w:r>
          <w:t>&lt;/Nodes&gt;</w:t>
        </w:r>
      </w:ins>
    </w:p>
    <w:p w14:paraId="5836BB3C" w14:textId="77777777" w:rsidR="008372D0" w:rsidRDefault="008372D0" w:rsidP="008372D0">
      <w:pPr>
        <w:pStyle w:val="Code0"/>
        <w:rPr>
          <w:ins w:id="327" w:author="rawlins" w:date="2015-04-03T15:02:00Z"/>
        </w:rPr>
      </w:pPr>
      <w:ins w:id="328" w:author="rawlins" w:date="2015-04-03T15:02:00Z">
        <w:r>
          <w:t>&lt;Nodes set="set02"&gt;</w:t>
        </w:r>
      </w:ins>
    </w:p>
    <w:p w14:paraId="46B9E369" w14:textId="77777777" w:rsidR="008372D0" w:rsidRDefault="008372D0" w:rsidP="008372D0">
      <w:pPr>
        <w:pStyle w:val="Code0"/>
        <w:rPr>
          <w:ins w:id="329" w:author="rawlins" w:date="2015-04-03T15:02:00Z"/>
        </w:rPr>
      </w:pPr>
      <w:ins w:id="330" w:author="rawlins" w:date="2015-04-03T15:02:00Z">
        <w:r>
          <w:tab/>
          <w:t>&lt;node id="102"&gt;2,1,1&lt;/node&gt;</w:t>
        </w:r>
      </w:ins>
    </w:p>
    <w:p w14:paraId="6455FB39" w14:textId="77777777" w:rsidR="008372D0" w:rsidRDefault="008372D0" w:rsidP="008372D0">
      <w:pPr>
        <w:pStyle w:val="Code0"/>
        <w:rPr>
          <w:ins w:id="331" w:author="rawlins" w:date="2015-04-03T15:02:00Z"/>
        </w:rPr>
      </w:pPr>
      <w:ins w:id="332" w:author="rawlins" w:date="2015-04-03T15:02:00Z">
        <w:r>
          <w:tab/>
          <w:t>...</w:t>
        </w:r>
      </w:ins>
    </w:p>
    <w:p w14:paraId="5193AFDE" w14:textId="77777777" w:rsidR="008372D0" w:rsidRDefault="008372D0" w:rsidP="008372D0">
      <w:pPr>
        <w:pStyle w:val="Code0"/>
        <w:rPr>
          <w:ins w:id="333" w:author="rawlins" w:date="2015-04-03T15:02:00Z"/>
        </w:rPr>
      </w:pPr>
      <w:ins w:id="334" w:author="rawlins" w:date="2015-04-03T15:02:00Z">
        <w:r>
          <w:tab/>
          <w:t>&lt;node id="999"&gt;2,2,2&lt;/node&gt;</w:t>
        </w:r>
      </w:ins>
    </w:p>
    <w:p w14:paraId="29CEC2A6" w14:textId="77777777" w:rsidR="008372D0" w:rsidRDefault="008372D0" w:rsidP="008372D0">
      <w:pPr>
        <w:pStyle w:val="Code0"/>
        <w:rPr>
          <w:ins w:id="335" w:author="rawlins" w:date="2015-04-03T15:02:00Z"/>
        </w:rPr>
      </w:pPr>
      <w:ins w:id="336" w:author="rawlins" w:date="2015-04-03T15:02:00Z">
        <w:r>
          <w:t>&lt;/Nodes&gt;</w:t>
        </w:r>
      </w:ins>
    </w:p>
    <w:p w14:paraId="7C0E1C77" w14:textId="77777777" w:rsidR="008372D0" w:rsidRDefault="008372D0" w:rsidP="008372D0">
      <w:pPr>
        <w:rPr>
          <w:ins w:id="337" w:author="rawlins" w:date="2015-04-03T15:02:00Z"/>
        </w:rPr>
      </w:pPr>
    </w:p>
    <w:p w14:paraId="69791D46" w14:textId="1616F6E3" w:rsidR="006A0BC1" w:rsidDel="008372D0" w:rsidRDefault="006A0BC1" w:rsidP="006A0BC1">
      <w:pPr>
        <w:rPr>
          <w:del w:id="338" w:author="rawlins" w:date="2015-04-03T15:02:00Z"/>
        </w:rPr>
      </w:pPr>
      <w:del w:id="339" w:author="rawlins" w:date="2015-04-03T15:02:00Z">
        <w:r w:rsidDel="008372D0">
          <w:delText>The nodes section contains all the nodal coordinates. Repeat the following XML-element for each node</w:delText>
        </w:r>
        <w:r w:rsidR="00D730B1" w:rsidDel="008372D0">
          <w:delText>:</w:delText>
        </w:r>
      </w:del>
    </w:p>
    <w:p w14:paraId="6664EE5A" w14:textId="0A0A278D" w:rsidR="006A0BC1" w:rsidDel="008372D0" w:rsidRDefault="006A0BC1" w:rsidP="006A0BC1">
      <w:pPr>
        <w:rPr>
          <w:del w:id="340" w:author="rawlins" w:date="2015-04-03T15:02:00Z"/>
        </w:rPr>
      </w:pPr>
    </w:p>
    <w:p w14:paraId="4918F06D" w14:textId="352ACAF8" w:rsidR="006A0BC1" w:rsidRPr="00EA60DB" w:rsidDel="008372D0" w:rsidRDefault="006A0BC1" w:rsidP="006A0BC1">
      <w:pPr>
        <w:pStyle w:val="code"/>
        <w:rPr>
          <w:del w:id="341" w:author="rawlins" w:date="2015-04-03T15:02:00Z"/>
          <w:lang w:val="nl-BE"/>
        </w:rPr>
      </w:pPr>
      <w:del w:id="342" w:author="rawlins" w:date="2015-04-03T15:02:00Z">
        <w:r w:rsidRPr="00EA60DB" w:rsidDel="008372D0">
          <w:rPr>
            <w:lang w:val="nl-BE"/>
          </w:rPr>
          <w:delText>&lt;node id=</w:delText>
        </w:r>
        <w:r w:rsidR="002A0E4F" w:rsidDel="008372D0">
          <w:rPr>
            <w:lang w:val="nl-BE"/>
          </w:rPr>
          <w:delText>"</w:delText>
        </w:r>
        <w:r w:rsidRPr="00EA60DB" w:rsidDel="008372D0">
          <w:rPr>
            <w:lang w:val="nl-BE"/>
          </w:rPr>
          <w:delText>n</w:delText>
        </w:r>
        <w:r w:rsidR="002A0E4F" w:rsidDel="008372D0">
          <w:rPr>
            <w:lang w:val="nl-BE"/>
          </w:rPr>
          <w:delText>"</w:delText>
        </w:r>
        <w:r w:rsidRPr="00EA60DB" w:rsidDel="008372D0">
          <w:rPr>
            <w:lang w:val="nl-BE"/>
          </w:rPr>
          <w:delText>&gt;x,y,z&lt;/node&gt;</w:delText>
        </w:r>
      </w:del>
    </w:p>
    <w:p w14:paraId="5CCC577E" w14:textId="45B9664F" w:rsidR="006A0BC1" w:rsidRPr="00EA60DB" w:rsidDel="008372D0" w:rsidRDefault="006A0BC1" w:rsidP="006A0BC1">
      <w:pPr>
        <w:pStyle w:val="code"/>
        <w:rPr>
          <w:del w:id="343" w:author="rawlins" w:date="2015-04-03T15:02:00Z"/>
          <w:lang w:val="nl-BE"/>
        </w:rPr>
      </w:pPr>
    </w:p>
    <w:p w14:paraId="26456B12" w14:textId="4CC7F520" w:rsidR="006A0BC1" w:rsidDel="008372D0" w:rsidRDefault="006A0BC1" w:rsidP="006A0BC1">
      <w:pPr>
        <w:rPr>
          <w:del w:id="344" w:author="rawlins" w:date="2015-04-03T15:02:00Z"/>
        </w:rPr>
      </w:pPr>
      <w:del w:id="345" w:author="rawlins" w:date="2015-04-03T15:02:00Z">
        <w:r w:rsidDel="008372D0">
          <w:delText xml:space="preserve">The </w:delText>
        </w:r>
        <w:r w:rsidDel="008372D0">
          <w:rPr>
            <w:i/>
          </w:rPr>
          <w:delText>id</w:delText>
        </w:r>
        <w:r w:rsidDel="008372D0">
          <w:delText xml:space="preserve"> attribute is a unique number that identifies the node. This </w:delText>
        </w:r>
        <w:r w:rsidDel="008372D0">
          <w:rPr>
            <w:i/>
          </w:rPr>
          <w:delText>id</w:delText>
        </w:r>
        <w:r w:rsidDel="008372D0">
          <w:delText xml:space="preserve"> is used as a reference in the element connectivity section. The </w:delText>
        </w:r>
        <w:r w:rsidDel="008372D0">
          <w:rPr>
            <w:i/>
          </w:rPr>
          <w:delText>id</w:delText>
        </w:r>
        <w:r w:rsidDel="008372D0">
          <w:delText xml:space="preserve">s do not have to be in order, but the lowest id </w:delText>
        </w:r>
        <w:r w:rsidDel="008372D0">
          <w:rPr>
            <w:i/>
          </w:rPr>
          <w:delText>must</w:delText>
        </w:r>
        <w:r w:rsidR="00E82815" w:rsidDel="008372D0">
          <w:delText xml:space="preserve"> be 1 and numbers can</w:delText>
        </w:r>
        <w:r w:rsidDel="008372D0">
          <w:delText>not be skipped. (So if there is a node 4 and a node 6, there must also be a node 5 somewhere).</w:delText>
        </w:r>
      </w:del>
    </w:p>
    <w:p w14:paraId="50295366" w14:textId="77777777" w:rsidR="006A0BC1" w:rsidRDefault="006A0BC1" w:rsidP="006A0BC1">
      <w:pPr>
        <w:pStyle w:val="Heading3"/>
      </w:pPr>
      <w:bookmarkStart w:id="346" w:name="_Ref376432008"/>
      <w:bookmarkStart w:id="347" w:name="_Toc416085716"/>
      <w:r w:rsidRPr="00EF5020">
        <w:t>Elements</w:t>
      </w:r>
      <w:r>
        <w:t xml:space="preserve"> Section</w:t>
      </w:r>
      <w:bookmarkEnd w:id="346"/>
      <w:bookmarkEnd w:id="347"/>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348" w:name="_Toc350354842"/>
      <w:bookmarkStart w:id="349" w:name="_Toc350439800"/>
      <w:bookmarkStart w:id="350" w:name="_Toc352596206"/>
      <w:bookmarkStart w:id="351" w:name="_Toc363724979"/>
      <w:bookmarkStart w:id="352" w:name="_Toc416085717"/>
      <w:bookmarkEnd w:id="348"/>
      <w:bookmarkEnd w:id="349"/>
      <w:bookmarkEnd w:id="350"/>
      <w:bookmarkEnd w:id="351"/>
      <w:r>
        <w:t>Solid Elements</w:t>
      </w:r>
      <w:bookmarkEnd w:id="352"/>
    </w:p>
    <w:p w14:paraId="27EBC9D0" w14:textId="77777777" w:rsidR="006A0BC1" w:rsidRDefault="006A0BC1" w:rsidP="006A0BC1">
      <w:pPr>
        <w:rPr>
          <w:ins w:id="353" w:author="rawlins" w:date="2015-04-03T15:05:00Z"/>
        </w:rPr>
      </w:pPr>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rPr>
          <w:ins w:id="354" w:author="rawlins" w:date="2015-04-03T15:04:00Z"/>
        </w:trPr>
        <w:tc>
          <w:tcPr>
            <w:tcW w:w="1638" w:type="dxa"/>
          </w:tcPr>
          <w:p w14:paraId="143C6405" w14:textId="77777777" w:rsidR="008372D0" w:rsidRDefault="008372D0" w:rsidP="00881583">
            <w:pPr>
              <w:rPr>
                <w:ins w:id="355" w:author="rawlins" w:date="2015-04-03T15:04:00Z"/>
              </w:rPr>
            </w:pPr>
            <w:ins w:id="356" w:author="rawlins" w:date="2015-04-03T15:04:00Z">
              <w:r>
                <w:t>hex8</w:t>
              </w:r>
            </w:ins>
          </w:p>
        </w:tc>
        <w:tc>
          <w:tcPr>
            <w:tcW w:w="7938" w:type="dxa"/>
          </w:tcPr>
          <w:p w14:paraId="6BD5D0A8" w14:textId="77777777" w:rsidR="008372D0" w:rsidRDefault="008372D0" w:rsidP="00881583">
            <w:pPr>
              <w:rPr>
                <w:ins w:id="357" w:author="rawlins" w:date="2015-04-03T15:04:00Z"/>
              </w:rPr>
            </w:pPr>
            <w:ins w:id="358" w:author="rawlins" w:date="2015-04-03T15:04:00Z">
              <w:r>
                <w:t>8-node trilinear hexahedral element</w:t>
              </w:r>
            </w:ins>
          </w:p>
        </w:tc>
      </w:tr>
      <w:tr w:rsidR="008372D0" w14:paraId="6EBAC2F1" w14:textId="77777777" w:rsidTr="00881583">
        <w:trPr>
          <w:ins w:id="359" w:author="rawlins" w:date="2015-04-03T15:04:00Z"/>
        </w:trPr>
        <w:tc>
          <w:tcPr>
            <w:tcW w:w="1638" w:type="dxa"/>
          </w:tcPr>
          <w:p w14:paraId="55271A2B" w14:textId="77777777" w:rsidR="008372D0" w:rsidRDefault="008372D0" w:rsidP="00881583">
            <w:pPr>
              <w:rPr>
                <w:ins w:id="360" w:author="rawlins" w:date="2015-04-03T15:04:00Z"/>
              </w:rPr>
            </w:pPr>
            <w:ins w:id="361" w:author="rawlins" w:date="2015-04-03T15:04:00Z">
              <w:r>
                <w:t>hex20</w:t>
              </w:r>
            </w:ins>
          </w:p>
        </w:tc>
        <w:tc>
          <w:tcPr>
            <w:tcW w:w="7938" w:type="dxa"/>
          </w:tcPr>
          <w:p w14:paraId="5823C148" w14:textId="77777777" w:rsidR="008372D0" w:rsidRDefault="008372D0" w:rsidP="00881583">
            <w:pPr>
              <w:rPr>
                <w:ins w:id="362" w:author="rawlins" w:date="2015-04-03T15:04:00Z"/>
              </w:rPr>
            </w:pPr>
            <w:ins w:id="363" w:author="rawlins" w:date="2015-04-03T15:04:00Z">
              <w:r>
                <w:t>20-node quadratic hexahedral elements</w:t>
              </w:r>
            </w:ins>
          </w:p>
        </w:tc>
      </w:tr>
      <w:tr w:rsidR="008372D0" w14:paraId="42875DDA" w14:textId="77777777" w:rsidTr="00881583">
        <w:trPr>
          <w:ins w:id="364" w:author="rawlins" w:date="2015-04-03T15:04:00Z"/>
        </w:trPr>
        <w:tc>
          <w:tcPr>
            <w:tcW w:w="1638" w:type="dxa"/>
          </w:tcPr>
          <w:p w14:paraId="0DD584F3" w14:textId="77777777" w:rsidR="008372D0" w:rsidRDefault="008372D0" w:rsidP="00881583">
            <w:pPr>
              <w:rPr>
                <w:ins w:id="365" w:author="rawlins" w:date="2015-04-03T15:04:00Z"/>
              </w:rPr>
            </w:pPr>
            <w:ins w:id="366" w:author="rawlins" w:date="2015-04-03T15:04:00Z">
              <w:r>
                <w:t>hex27</w:t>
              </w:r>
            </w:ins>
          </w:p>
        </w:tc>
        <w:tc>
          <w:tcPr>
            <w:tcW w:w="7938" w:type="dxa"/>
          </w:tcPr>
          <w:p w14:paraId="535A193F" w14:textId="77777777" w:rsidR="008372D0" w:rsidRDefault="008372D0" w:rsidP="00881583">
            <w:pPr>
              <w:rPr>
                <w:ins w:id="367" w:author="rawlins" w:date="2015-04-03T15:04:00Z"/>
              </w:rPr>
            </w:pPr>
            <w:ins w:id="368" w:author="rawlins" w:date="2015-04-03T15:04:00Z">
              <w:r>
                <w:t>27-node quadratic hexahedral elements</w:t>
              </w:r>
            </w:ins>
          </w:p>
        </w:tc>
      </w:tr>
      <w:tr w:rsidR="008372D0" w14:paraId="3175952A" w14:textId="77777777" w:rsidTr="00881583">
        <w:trPr>
          <w:ins w:id="369" w:author="rawlins" w:date="2015-04-03T15:04:00Z"/>
        </w:trPr>
        <w:tc>
          <w:tcPr>
            <w:tcW w:w="1638" w:type="dxa"/>
          </w:tcPr>
          <w:p w14:paraId="5E285779" w14:textId="77777777" w:rsidR="008372D0" w:rsidRDefault="008372D0" w:rsidP="00881583">
            <w:pPr>
              <w:rPr>
                <w:ins w:id="370" w:author="rawlins" w:date="2015-04-03T15:04:00Z"/>
              </w:rPr>
            </w:pPr>
            <w:ins w:id="371" w:author="rawlins" w:date="2015-04-03T15:04:00Z">
              <w:r>
                <w:t>penta6</w:t>
              </w:r>
            </w:ins>
          </w:p>
        </w:tc>
        <w:tc>
          <w:tcPr>
            <w:tcW w:w="7938" w:type="dxa"/>
          </w:tcPr>
          <w:p w14:paraId="4CB0B0A5" w14:textId="77777777" w:rsidR="008372D0" w:rsidRDefault="008372D0" w:rsidP="00881583">
            <w:pPr>
              <w:rPr>
                <w:ins w:id="372" w:author="rawlins" w:date="2015-04-03T15:04:00Z"/>
              </w:rPr>
            </w:pPr>
            <w:ins w:id="373" w:author="rawlins" w:date="2015-04-03T15:04:00Z">
              <w:r>
                <w:t>6-node linear pentahedral (wedge) element</w:t>
              </w:r>
            </w:ins>
          </w:p>
        </w:tc>
      </w:tr>
      <w:tr w:rsidR="008372D0" w14:paraId="176DBD8D" w14:textId="77777777" w:rsidTr="00881583">
        <w:trPr>
          <w:ins w:id="374" w:author="rawlins" w:date="2015-04-03T15:04:00Z"/>
        </w:trPr>
        <w:tc>
          <w:tcPr>
            <w:tcW w:w="1638" w:type="dxa"/>
          </w:tcPr>
          <w:p w14:paraId="06E84354" w14:textId="77777777" w:rsidR="008372D0" w:rsidRDefault="008372D0" w:rsidP="00881583">
            <w:pPr>
              <w:rPr>
                <w:ins w:id="375" w:author="rawlins" w:date="2015-04-03T15:04:00Z"/>
              </w:rPr>
            </w:pPr>
            <w:ins w:id="376" w:author="rawlins" w:date="2015-04-03T15:04:00Z">
              <w:r>
                <w:t>tet4</w:t>
              </w:r>
            </w:ins>
          </w:p>
        </w:tc>
        <w:tc>
          <w:tcPr>
            <w:tcW w:w="7938" w:type="dxa"/>
          </w:tcPr>
          <w:p w14:paraId="176BA38B" w14:textId="77777777" w:rsidR="008372D0" w:rsidRDefault="008372D0" w:rsidP="00881583">
            <w:pPr>
              <w:rPr>
                <w:ins w:id="377" w:author="rawlins" w:date="2015-04-03T15:04:00Z"/>
              </w:rPr>
            </w:pPr>
            <w:ins w:id="378" w:author="rawlins" w:date="2015-04-03T15:04:00Z">
              <w:r>
                <w:t>4-node linear tetrahedral element</w:t>
              </w:r>
            </w:ins>
          </w:p>
        </w:tc>
      </w:tr>
      <w:tr w:rsidR="008372D0" w14:paraId="5D158A9C" w14:textId="77777777" w:rsidTr="00881583">
        <w:trPr>
          <w:ins w:id="379" w:author="rawlins" w:date="2015-04-03T15:04:00Z"/>
        </w:trPr>
        <w:tc>
          <w:tcPr>
            <w:tcW w:w="1638" w:type="dxa"/>
          </w:tcPr>
          <w:p w14:paraId="680D8A95" w14:textId="77777777" w:rsidR="008372D0" w:rsidRDefault="008372D0" w:rsidP="00881583">
            <w:pPr>
              <w:rPr>
                <w:ins w:id="380" w:author="rawlins" w:date="2015-04-03T15:04:00Z"/>
              </w:rPr>
            </w:pPr>
            <w:ins w:id="381" w:author="rawlins" w:date="2015-04-03T15:04:00Z">
              <w:r>
                <w:t>tet10</w:t>
              </w:r>
            </w:ins>
          </w:p>
        </w:tc>
        <w:tc>
          <w:tcPr>
            <w:tcW w:w="7938" w:type="dxa"/>
          </w:tcPr>
          <w:p w14:paraId="6A8A7774" w14:textId="77777777" w:rsidR="008372D0" w:rsidRDefault="008372D0" w:rsidP="00881583">
            <w:pPr>
              <w:rPr>
                <w:ins w:id="382" w:author="rawlins" w:date="2015-04-03T15:04:00Z"/>
              </w:rPr>
            </w:pPr>
            <w:ins w:id="383" w:author="rawlins" w:date="2015-04-03T15:04:00Z">
              <w:r>
                <w:t>10-node quadratic tetrahedral element</w:t>
              </w:r>
            </w:ins>
          </w:p>
        </w:tc>
      </w:tr>
      <w:tr w:rsidR="008372D0" w14:paraId="2187BBA1" w14:textId="77777777" w:rsidTr="00881583">
        <w:trPr>
          <w:ins w:id="384" w:author="rawlins" w:date="2015-04-03T15:04:00Z"/>
        </w:trPr>
        <w:tc>
          <w:tcPr>
            <w:tcW w:w="1638" w:type="dxa"/>
          </w:tcPr>
          <w:p w14:paraId="1E736AF9" w14:textId="77777777" w:rsidR="008372D0" w:rsidRDefault="008372D0" w:rsidP="00881583">
            <w:pPr>
              <w:rPr>
                <w:ins w:id="385" w:author="rawlins" w:date="2015-04-03T15:04:00Z"/>
              </w:rPr>
            </w:pPr>
            <w:ins w:id="386" w:author="rawlins" w:date="2015-04-03T15:04:00Z">
              <w:r>
                <w:t>tet15</w:t>
              </w:r>
            </w:ins>
          </w:p>
        </w:tc>
        <w:tc>
          <w:tcPr>
            <w:tcW w:w="7938" w:type="dxa"/>
          </w:tcPr>
          <w:p w14:paraId="4CDBA64D" w14:textId="77777777" w:rsidR="008372D0" w:rsidRDefault="008372D0" w:rsidP="00881583">
            <w:pPr>
              <w:rPr>
                <w:ins w:id="387" w:author="rawlins" w:date="2015-04-03T15:04:00Z"/>
              </w:rPr>
            </w:pPr>
            <w:ins w:id="388" w:author="rawlins" w:date="2015-04-03T15:04:00Z">
              <w:r>
                <w:t>15-node quadratic tetrahedral element</w:t>
              </w:r>
            </w:ins>
          </w:p>
        </w:tc>
      </w:tr>
    </w:tbl>
    <w:p w14:paraId="1BA9F7BF" w14:textId="77777777" w:rsidR="006A0BC1" w:rsidRDefault="006A0BC1" w:rsidP="006A0BC1"/>
    <w:tbl>
      <w:tblPr>
        <w:tblStyle w:val="TableGrid"/>
        <w:tblW w:w="0" w:type="auto"/>
        <w:tblLook w:val="04A0" w:firstRow="1" w:lastRow="0" w:firstColumn="1" w:lastColumn="0" w:noHBand="0" w:noVBand="1"/>
      </w:tblPr>
      <w:tblGrid>
        <w:gridCol w:w="1638"/>
        <w:gridCol w:w="7938"/>
      </w:tblGrid>
      <w:tr w:rsidR="006D770B" w:rsidDel="008372D0" w14:paraId="4F9578AD" w14:textId="4E85F6F1" w:rsidTr="006D770B">
        <w:trPr>
          <w:del w:id="389" w:author="rawlins" w:date="2015-04-03T15:04:00Z"/>
        </w:trPr>
        <w:tc>
          <w:tcPr>
            <w:tcW w:w="1638" w:type="dxa"/>
          </w:tcPr>
          <w:p w14:paraId="2A9A0C7F" w14:textId="5CF7EA69" w:rsidR="006D770B" w:rsidDel="008372D0" w:rsidRDefault="006D770B" w:rsidP="006A0BC1">
            <w:pPr>
              <w:rPr>
                <w:del w:id="390" w:author="rawlins" w:date="2015-04-03T15:04:00Z"/>
              </w:rPr>
            </w:pPr>
            <w:del w:id="391" w:author="rawlins" w:date="2015-04-03T15:04:00Z">
              <w:r w:rsidDel="008372D0">
                <w:delText>hex8</w:delText>
              </w:r>
            </w:del>
          </w:p>
        </w:tc>
        <w:tc>
          <w:tcPr>
            <w:tcW w:w="7938" w:type="dxa"/>
          </w:tcPr>
          <w:p w14:paraId="72DE2745" w14:textId="2DE89417" w:rsidR="006D770B" w:rsidDel="008372D0" w:rsidRDefault="006D770B" w:rsidP="006A0BC1">
            <w:pPr>
              <w:rPr>
                <w:del w:id="392" w:author="rawlins" w:date="2015-04-03T15:04:00Z"/>
              </w:rPr>
            </w:pPr>
            <w:del w:id="393" w:author="rawlins" w:date="2015-04-03T15:04:00Z">
              <w:r w:rsidDel="008372D0">
                <w:delText>8-node trilinear hexahedral element</w:delText>
              </w:r>
            </w:del>
          </w:p>
        </w:tc>
      </w:tr>
      <w:tr w:rsidR="00194632" w:rsidDel="008372D0" w14:paraId="3F8C3C33" w14:textId="7533083E" w:rsidTr="006D770B">
        <w:trPr>
          <w:del w:id="394" w:author="rawlins" w:date="2015-04-03T15:04:00Z"/>
        </w:trPr>
        <w:tc>
          <w:tcPr>
            <w:tcW w:w="1638" w:type="dxa"/>
          </w:tcPr>
          <w:p w14:paraId="3BED9AE1" w14:textId="045F6B6C" w:rsidR="00194632" w:rsidDel="008372D0" w:rsidRDefault="00194632" w:rsidP="006A0BC1">
            <w:pPr>
              <w:rPr>
                <w:del w:id="395" w:author="rawlins" w:date="2015-04-03T15:04:00Z"/>
              </w:rPr>
            </w:pPr>
            <w:del w:id="396" w:author="rawlins" w:date="2015-04-03T15:04:00Z">
              <w:r w:rsidDel="008372D0">
                <w:delText>hex20</w:delText>
              </w:r>
            </w:del>
          </w:p>
        </w:tc>
        <w:tc>
          <w:tcPr>
            <w:tcW w:w="7938" w:type="dxa"/>
          </w:tcPr>
          <w:p w14:paraId="255B6DB3" w14:textId="5BA8C8FA" w:rsidR="00194632" w:rsidDel="008372D0" w:rsidRDefault="00194632" w:rsidP="006A0BC1">
            <w:pPr>
              <w:rPr>
                <w:del w:id="397" w:author="rawlins" w:date="2015-04-03T15:04:00Z"/>
              </w:rPr>
            </w:pPr>
            <w:del w:id="398" w:author="rawlins" w:date="2015-04-03T15:04:00Z">
              <w:r w:rsidDel="008372D0">
                <w:delText>20-node quadratic elements</w:delText>
              </w:r>
            </w:del>
          </w:p>
        </w:tc>
      </w:tr>
      <w:tr w:rsidR="006D770B" w:rsidDel="008372D0" w14:paraId="27257211" w14:textId="7FC208D0" w:rsidTr="006D770B">
        <w:trPr>
          <w:del w:id="399" w:author="rawlins" w:date="2015-04-03T15:04:00Z"/>
        </w:trPr>
        <w:tc>
          <w:tcPr>
            <w:tcW w:w="1638" w:type="dxa"/>
          </w:tcPr>
          <w:p w14:paraId="39D59E3B" w14:textId="41D0222B" w:rsidR="006D770B" w:rsidDel="008372D0" w:rsidRDefault="006D770B" w:rsidP="006A0BC1">
            <w:pPr>
              <w:rPr>
                <w:del w:id="400" w:author="rawlins" w:date="2015-04-03T15:04:00Z"/>
              </w:rPr>
            </w:pPr>
            <w:del w:id="401" w:author="rawlins" w:date="2015-04-03T15:04:00Z">
              <w:r w:rsidDel="008372D0">
                <w:delText>penta6</w:delText>
              </w:r>
            </w:del>
          </w:p>
        </w:tc>
        <w:tc>
          <w:tcPr>
            <w:tcW w:w="7938" w:type="dxa"/>
          </w:tcPr>
          <w:p w14:paraId="5324001E" w14:textId="68BB97F9" w:rsidR="006D770B" w:rsidDel="008372D0" w:rsidRDefault="006D770B" w:rsidP="006A0BC1">
            <w:pPr>
              <w:rPr>
                <w:del w:id="402" w:author="rawlins" w:date="2015-04-03T15:04:00Z"/>
              </w:rPr>
            </w:pPr>
            <w:del w:id="403" w:author="rawlins" w:date="2015-04-03T15:04:00Z">
              <w:r w:rsidDel="008372D0">
                <w:delText>6-node linear pentahedral (wedge) element</w:delText>
              </w:r>
            </w:del>
          </w:p>
        </w:tc>
      </w:tr>
      <w:tr w:rsidR="006D770B" w:rsidDel="008372D0" w14:paraId="3164438B" w14:textId="71C44F7C" w:rsidTr="006D770B">
        <w:trPr>
          <w:del w:id="404" w:author="rawlins" w:date="2015-04-03T15:04:00Z"/>
        </w:trPr>
        <w:tc>
          <w:tcPr>
            <w:tcW w:w="1638" w:type="dxa"/>
          </w:tcPr>
          <w:p w14:paraId="549517FE" w14:textId="51D92034" w:rsidR="006D770B" w:rsidDel="008372D0" w:rsidRDefault="006D770B" w:rsidP="006A0BC1">
            <w:pPr>
              <w:rPr>
                <w:del w:id="405" w:author="rawlins" w:date="2015-04-03T15:04:00Z"/>
              </w:rPr>
            </w:pPr>
            <w:del w:id="406" w:author="rawlins" w:date="2015-04-03T15:04:00Z">
              <w:r w:rsidDel="008372D0">
                <w:delText>tet4</w:delText>
              </w:r>
            </w:del>
          </w:p>
        </w:tc>
        <w:tc>
          <w:tcPr>
            <w:tcW w:w="7938" w:type="dxa"/>
          </w:tcPr>
          <w:p w14:paraId="76C652D2" w14:textId="11B5427C" w:rsidR="006D770B" w:rsidDel="008372D0" w:rsidRDefault="006D770B" w:rsidP="006A0BC1">
            <w:pPr>
              <w:rPr>
                <w:del w:id="407" w:author="rawlins" w:date="2015-04-03T15:04:00Z"/>
              </w:rPr>
            </w:pPr>
            <w:del w:id="408" w:author="rawlins" w:date="2015-04-03T15:04:00Z">
              <w:r w:rsidDel="008372D0">
                <w:delText>4-node linear tetrahedral element</w:delText>
              </w:r>
            </w:del>
          </w:p>
        </w:tc>
      </w:tr>
      <w:tr w:rsidR="006D770B" w:rsidDel="008372D0" w14:paraId="372B8C9A" w14:textId="3A024B2B" w:rsidTr="006D770B">
        <w:trPr>
          <w:del w:id="409" w:author="rawlins" w:date="2015-04-03T15:04:00Z"/>
        </w:trPr>
        <w:tc>
          <w:tcPr>
            <w:tcW w:w="1638" w:type="dxa"/>
          </w:tcPr>
          <w:p w14:paraId="63DE8BDC" w14:textId="132A29FB" w:rsidR="006D770B" w:rsidDel="008372D0" w:rsidRDefault="006D770B" w:rsidP="006A0BC1">
            <w:pPr>
              <w:rPr>
                <w:del w:id="410" w:author="rawlins" w:date="2015-04-03T15:04:00Z"/>
              </w:rPr>
            </w:pPr>
            <w:del w:id="411" w:author="rawlins" w:date="2015-04-03T15:04:00Z">
              <w:r w:rsidDel="008372D0">
                <w:delText>tet10</w:delText>
              </w:r>
            </w:del>
          </w:p>
        </w:tc>
        <w:tc>
          <w:tcPr>
            <w:tcW w:w="7938" w:type="dxa"/>
          </w:tcPr>
          <w:p w14:paraId="6BA86B5C" w14:textId="5399453E" w:rsidR="006D770B" w:rsidDel="008372D0" w:rsidRDefault="006D770B" w:rsidP="006A0BC1">
            <w:pPr>
              <w:rPr>
                <w:del w:id="412" w:author="rawlins" w:date="2015-04-03T15:04:00Z"/>
              </w:rPr>
            </w:pPr>
            <w:del w:id="413" w:author="rawlins" w:date="2015-04-03T15:04:00Z">
              <w:r w:rsidDel="008372D0">
                <w:delText>10-node quadratic tetrahedral element</w:delText>
              </w:r>
            </w:del>
          </w:p>
        </w:tc>
      </w:tr>
    </w:tbl>
    <w:p w14:paraId="0CBD4917" w14:textId="46476F42" w:rsidR="006D770B" w:rsidDel="008372D0" w:rsidRDefault="006D770B" w:rsidP="006A0BC1">
      <w:pPr>
        <w:rPr>
          <w:del w:id="414" w:author="rawlins" w:date="2015-04-03T15:05:00Z"/>
        </w:rPr>
      </w:pPr>
    </w:p>
    <w:p w14:paraId="2D573CDA" w14:textId="77777777" w:rsidR="006A0BC1" w:rsidRDefault="006A0BC1" w:rsidP="006F720E">
      <w:r>
        <w:lastRenderedPageBreak/>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mc:AlternateContent>
          <mc:Choice Requires="wpc">
            <w:drawing>
              <wp:anchor distT="0" distB="0" distL="114300" distR="114300" simplePos="0" relativeHeight="251651072"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AC04E1" w:rsidRDefault="00AC04E1"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AC04E1" w:rsidRDefault="00AC04E1"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AC04E1" w:rsidRDefault="00AC04E1"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AC04E1" w:rsidRDefault="00AC04E1"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AC04E1" w:rsidRDefault="00AC04E1"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AC04E1" w:rsidRDefault="00AC04E1"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AC04E1" w:rsidRDefault="00AC04E1"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AC04E1" w:rsidRDefault="00AC04E1"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AC04E1" w:rsidRDefault="00AC04E1"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AC04E1" w:rsidRDefault="00AC04E1"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AC04E1" w:rsidRDefault="00AC04E1"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AC04E1" w:rsidRDefault="00AC04E1"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AC04E1" w:rsidRDefault="00AC04E1"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AC04E1" w:rsidRDefault="00AC04E1"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AC04E1" w:rsidRDefault="00AC04E1"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AC04E1" w:rsidRDefault="00AC04E1"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AC04E1" w:rsidRDefault="00AC04E1"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AC04E1" w:rsidRDefault="00AC04E1"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AC04E1" w:rsidRDefault="00AC04E1"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AC04E1" w:rsidRDefault="00AC04E1"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AC04E1" w:rsidRDefault="00AC04E1"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5="http://schemas.microsoft.com/office/word/2012/wordml">
            <w:pict>
              <v:group w14:anchorId="74A266A6" id="Canvas 86" o:spid="_x0000_s1026" editas="canvas" style="position:absolute;margin-left:0;margin-top:0;width:468pt;height:189pt;z-index:251651072;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AC04E1" w:rsidRDefault="00AC04E1"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AC04E1" w:rsidRDefault="00AC04E1"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AC04E1" w:rsidRDefault="00AC04E1"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AC04E1" w:rsidRDefault="00AC04E1"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AC04E1" w:rsidRDefault="00AC04E1"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AC04E1" w:rsidRDefault="00AC04E1"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AC04E1" w:rsidRDefault="00AC04E1"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AC04E1" w:rsidRDefault="00AC04E1"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AC04E1" w:rsidRDefault="00AC04E1"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AC04E1" w:rsidRDefault="00AC04E1"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AC04E1" w:rsidRDefault="00AC04E1"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AC04E1" w:rsidRDefault="00AC04E1"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AC04E1" w:rsidRDefault="00AC04E1"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AC04E1" w:rsidRDefault="00AC04E1"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AC04E1" w:rsidRDefault="00AC04E1"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AC04E1" w:rsidRDefault="00AC04E1"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AC04E1" w:rsidRDefault="00AC04E1"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AC04E1" w:rsidRDefault="00AC04E1"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AC04E1" w:rsidRDefault="00AC04E1"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AC04E1" w:rsidRDefault="00AC04E1"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AC04E1" w:rsidRDefault="00AC04E1"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51969010"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" filled="f" stroked="f">
                <o:lock v:ext="edit" aspectratio="t"/>
                <w10:anchorlock/>
              </v:rect>
            </w:pict>
          </mc:Fallback>
        </mc:AlternateContent>
      </w:r>
    </w:p>
    <w:p w14:paraId="46514472" w14:textId="77777777" w:rsidR="006A0BC1" w:rsidRPr="00DF40FE" w:rsidRDefault="006A0BC1" w:rsidP="006F720E">
      <w:pPr>
        <w:pStyle w:val="Caption"/>
      </w:pPr>
      <w:r w:rsidRPr="00DF40FE">
        <w:t xml:space="preserve">Figure </w:t>
      </w:r>
      <w:fldSimple w:instr=" STYLEREF 1 \s ">
        <w:r w:rsidR="001B13CD">
          <w:rPr>
            <w:noProof/>
          </w:rPr>
          <w:t>3</w:t>
        </w:r>
      </w:fldSimple>
      <w:r w:rsidRPr="00DF40FE">
        <w:noBreakHyphen/>
      </w:r>
      <w:fldSimple w:instr=" SEQ Figure \* ARABIC \s 1 ">
        <w:r w:rsidR="001B13CD">
          <w:rPr>
            <w:noProof/>
          </w:rPr>
          <w:t>1</w:t>
        </w:r>
      </w:fldSimple>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415" w:name="_Toc416085718"/>
      <w:r>
        <w:t>Shell Elements</w:t>
      </w:r>
      <w:bookmarkEnd w:id="415"/>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2096"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AC04E1" w:rsidRDefault="00AC04E1"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AC04E1" w:rsidRDefault="00AC04E1"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AC04E1" w:rsidRDefault="00AC04E1"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AC04E1" w:rsidRDefault="00AC04E1"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AC04E1" w:rsidRDefault="00AC04E1"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AC04E1" w:rsidRDefault="00AC04E1"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AC04E1" w:rsidRDefault="00AC04E1"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5="http://schemas.microsoft.com/office/word/2012/wordml">
            <w:pict>
              <v:group w14:anchorId="66646FCC" id="Canvas 179" o:spid="_x0000_s1091" editas="canvas" style="position:absolute;margin-left:0;margin-top:0;width:468pt;height:171pt;z-index:251652096;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AC04E1" w:rsidRDefault="00AC04E1"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AC04E1" w:rsidRDefault="00AC04E1"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AC04E1" w:rsidRDefault="00AC04E1"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AC04E1" w:rsidRDefault="00AC04E1"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AC04E1" w:rsidRDefault="00AC04E1"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AC04E1" w:rsidRDefault="00AC04E1"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AC04E1" w:rsidRDefault="00AC04E1"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7F05081B"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" filled="f" stroked="f">
                <o:lock v:ext="edit" aspectratio="t"/>
                <w10:anchorlock/>
              </v:rect>
            </w:pict>
          </mc:Fallback>
        </mc:AlternateContent>
      </w:r>
    </w:p>
    <w:p w14:paraId="79D9DCE1" w14:textId="77777777" w:rsidR="006A0BC1" w:rsidRPr="006768E0" w:rsidRDefault="006A0BC1" w:rsidP="006F720E">
      <w:pPr>
        <w:pStyle w:val="Caption"/>
      </w:pPr>
      <w:r w:rsidRPr="006768E0">
        <w:t xml:space="preserve">Figure </w:t>
      </w:r>
      <w:fldSimple w:instr=" STYLEREF 1 \s ">
        <w:r w:rsidR="001B13CD">
          <w:rPr>
            <w:noProof/>
          </w:rPr>
          <w:t>3</w:t>
        </w:r>
      </w:fldSimple>
      <w:r w:rsidRPr="006768E0">
        <w:noBreakHyphen/>
      </w:r>
      <w:fldSimple w:instr=" SEQ Figure \* ARABIC \s 1 ">
        <w:r w:rsidR="001B13CD">
          <w:rPr>
            <w:noProof/>
          </w:rPr>
          <w:t>2</w:t>
        </w:r>
      </w:fldSimple>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416" w:name="_Ref376174920"/>
      <w:bookmarkStart w:id="417" w:name="_Toc416085719"/>
      <w:r w:rsidRPr="007A75DE">
        <w:t>Surface Elements</w:t>
      </w:r>
      <w:bookmarkEnd w:id="416"/>
      <w:bookmarkEnd w:id="417"/>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lastRenderedPageBreak/>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418" w:name="_Ref230518438"/>
      <w:bookmarkStart w:id="419" w:name="_Toc416085720"/>
      <w:r>
        <w:t>Element</w:t>
      </w:r>
      <w:r w:rsidR="00D153DC">
        <w:t xml:space="preserve"> </w:t>
      </w:r>
      <w:r>
        <w:t>Data Section</w:t>
      </w:r>
      <w:bookmarkEnd w:id="418"/>
      <w:bookmarkEnd w:id="419"/>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1B13CD">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lastRenderedPageBreak/>
        <w:t xml:space="preserve">The VonMisesParameters option can only be used for an element made of Von Mises distributed fibers material. </w:t>
      </w:r>
    </w:p>
    <w:p w14:paraId="0626AEAC" w14:textId="77777777" w:rsidR="007D6F0D" w:rsidRPr="00C12561" w:rsidRDefault="007D6F0D" w:rsidP="007D6F0D">
      <w:r w:rsidRPr="00C12561">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420" w:name="_Ref376175517"/>
      <w:bookmarkStart w:id="421" w:name="_Toc416085721"/>
      <w:r>
        <w:t>Surface Section</w:t>
      </w:r>
      <w:bookmarkEnd w:id="420"/>
      <w:bookmarkEnd w:id="421"/>
    </w:p>
    <w:p w14:paraId="3E1BA4D0" w14:textId="65EE2763"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ins w:id="422" w:author="Gerard" w:date="2014-07-29T23:58:00Z">
        <w:r w:rsidR="001B13CD">
          <w:t xml:space="preserve">3.8.2.3. </w:t>
        </w:r>
      </w:ins>
      <w:del w:id="423" w:author="Gerard" w:date="2014-06-20T17:32:00Z">
        <w:r w:rsidR="00873D59" w:rsidDel="00976D6B">
          <w:delText xml:space="preserve">3.6.2.3. </w:delText>
        </w:r>
      </w:del>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424" w:name="_Ref378149880"/>
      <w:bookmarkStart w:id="425" w:name="_Toc416085722"/>
      <w:r>
        <w:t>NodeSet Section</w:t>
      </w:r>
      <w:bookmarkEnd w:id="424"/>
      <w:bookmarkEnd w:id="425"/>
    </w:p>
    <w:p w14:paraId="2CD97169" w14:textId="14316DD0"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del w:id="426" w:author="Steve Maas" w:date="2014-11-11T07:10:00Z">
        <w:r w:rsidDel="003263D7">
          <w:delText xml:space="preserve">The value of this tag is a list of nodes that defines the node set. </w:delText>
        </w:r>
      </w:del>
      <w:ins w:id="427" w:author="Steve Maas" w:date="2014-11-11T07:10:00Z">
        <w:r w:rsidR="003263D7">
          <w:t xml:space="preserve">A node set definition is followed by a list of nodes. </w:t>
        </w:r>
      </w:ins>
      <w:ins w:id="428" w:author="Steve Maas" w:date="2014-11-11T07:11:00Z">
        <w:r w:rsidR="003263D7">
          <w:t xml:space="preserve">For each </w:t>
        </w:r>
      </w:ins>
      <w:ins w:id="429" w:author="Steve Maas" w:date="2014-11-11T07:14:00Z">
        <w:r w:rsidR="00AD7BC7">
          <w:t xml:space="preserve">a </w:t>
        </w:r>
      </w:ins>
      <w:ins w:id="430" w:author="Steve Maas" w:date="2014-11-11T07:11:00Z">
        <w:r w:rsidR="003263D7">
          <w:rPr>
            <w:i/>
          </w:rPr>
          <w:t xml:space="preserve">node </w:t>
        </w:r>
        <w:r w:rsidR="003263D7">
          <w:t xml:space="preserve">tag is defined which </w:t>
        </w:r>
      </w:ins>
      <w:ins w:id="431" w:author="Steve Maas" w:date="2014-11-11T07:14:00Z">
        <w:r w:rsidR="00AD7BC7">
          <w:t>requires</w:t>
        </w:r>
      </w:ins>
      <w:ins w:id="432" w:author="Steve Maas" w:date="2014-11-11T07:11:00Z">
        <w:r w:rsidR="003263D7">
          <w:t xml:space="preserve"> one attribute, named “id”</w:t>
        </w:r>
      </w:ins>
      <w:ins w:id="433" w:author="Steve Maas" w:date="2014-11-11T07:15:00Z">
        <w:r w:rsidR="00AD7BC7">
          <w:t>,</w:t>
        </w:r>
      </w:ins>
      <w:ins w:id="434" w:author="Steve Maas" w:date="2014-11-11T07:11:00Z">
        <w:r w:rsidR="003263D7">
          <w:t xml:space="preserve"> which takes the node number as its value.</w:t>
        </w:r>
      </w:ins>
      <w:ins w:id="435" w:author="Steve Maas" w:date="2014-11-11T07:13:00Z">
        <w:r w:rsidR="003263D7">
          <w:t xml:space="preserve"> For example,</w:t>
        </w:r>
      </w:ins>
    </w:p>
    <w:p w14:paraId="0F419792" w14:textId="77777777" w:rsidR="00661C81" w:rsidRDefault="00661C81" w:rsidP="00661C81"/>
    <w:p w14:paraId="626083AB" w14:textId="09263DE5" w:rsidR="00661C81" w:rsidRDefault="00661C81" w:rsidP="00661C81">
      <w:pPr>
        <w:pStyle w:val="Code0"/>
        <w:rPr>
          <w:ins w:id="436" w:author="Steve Maas" w:date="2014-11-11T07:12:00Z"/>
        </w:rPr>
      </w:pPr>
      <w:r>
        <w:t>&lt;NodeSet name="nodeset1"&gt;</w:t>
      </w:r>
      <w:del w:id="437" w:author="Steve Maas" w:date="2014-11-11T07:13:00Z">
        <w:r w:rsidDel="003263D7">
          <w:delText>1:5,6,7,8:12:2&lt;/NodeSet&gt;</w:delText>
        </w:r>
      </w:del>
    </w:p>
    <w:p w14:paraId="7DE88F63" w14:textId="0FA58B15" w:rsidR="003263D7" w:rsidRDefault="003263D7" w:rsidP="00661C81">
      <w:pPr>
        <w:pStyle w:val="Code0"/>
        <w:rPr>
          <w:ins w:id="438" w:author="Steve Maas" w:date="2014-11-11T07:12:00Z"/>
        </w:rPr>
      </w:pPr>
      <w:ins w:id="439" w:author="Steve Maas" w:date="2014-11-11T07:12:00Z">
        <w:r>
          <w:tab/>
          <w:t>&lt;node id="1"/&gt;</w:t>
        </w:r>
      </w:ins>
    </w:p>
    <w:p w14:paraId="7A43A1DD" w14:textId="65364B4A" w:rsidR="003263D7" w:rsidRDefault="003263D7" w:rsidP="00661C81">
      <w:pPr>
        <w:pStyle w:val="Code0"/>
        <w:rPr>
          <w:ins w:id="440" w:author="Steve Maas" w:date="2014-11-11T07:12:00Z"/>
        </w:rPr>
      </w:pPr>
      <w:ins w:id="441" w:author="Steve Maas" w:date="2014-11-11T07:12:00Z">
        <w:r>
          <w:tab/>
          <w:t>&lt;node id="2"/&gt;</w:t>
        </w:r>
      </w:ins>
    </w:p>
    <w:p w14:paraId="651802F5" w14:textId="45F08475" w:rsidR="003263D7" w:rsidRDefault="003263D7" w:rsidP="00661C81">
      <w:pPr>
        <w:pStyle w:val="Code0"/>
        <w:rPr>
          <w:ins w:id="442" w:author="Steve Maas" w:date="2014-11-11T07:12:00Z"/>
        </w:rPr>
      </w:pPr>
      <w:ins w:id="443" w:author="Steve Maas" w:date="2014-11-11T07:12:00Z">
        <w:r>
          <w:tab/>
          <w:t>&lt;node id="101"/&gt;</w:t>
        </w:r>
      </w:ins>
    </w:p>
    <w:p w14:paraId="5E7191BA" w14:textId="12075860" w:rsidR="003263D7" w:rsidRPr="00661C81" w:rsidRDefault="003263D7" w:rsidP="00661C81">
      <w:pPr>
        <w:pStyle w:val="Code0"/>
      </w:pPr>
      <w:ins w:id="444" w:author="Steve Maas" w:date="2014-11-11T07:12:00Z">
        <w:r>
          <w:tab/>
          <w:t>&lt;node id="102</w:t>
        </w:r>
      </w:ins>
      <w:ins w:id="445" w:author="Steve Maas" w:date="2014-11-11T07:13:00Z">
        <w:r>
          <w:t>"/&gt;</w:t>
        </w:r>
      </w:ins>
    </w:p>
    <w:p w14:paraId="3C41857D" w14:textId="4211D7EB" w:rsidR="00661C81" w:rsidDel="003263D7" w:rsidRDefault="00661C81" w:rsidP="005F474E">
      <w:pPr>
        <w:rPr>
          <w:del w:id="446" w:author="Steve Maas" w:date="2014-11-11T07:12:00Z"/>
        </w:rPr>
      </w:pPr>
      <w:del w:id="447" w:author="Steve Maas" w:date="2014-11-11T07:12:00Z">
        <w:r w:rsidDel="003263D7">
          <w:delText xml:space="preserve">The list of nodes is a comma separated list of entries, where an entry is either a node or a range of nodes. A range of nodes is defined using the following syntax. </w:delText>
        </w:r>
      </w:del>
    </w:p>
    <w:p w14:paraId="08AC6645" w14:textId="41952CCF" w:rsidR="00661C81" w:rsidDel="003263D7" w:rsidRDefault="00661C81" w:rsidP="005F474E">
      <w:pPr>
        <w:rPr>
          <w:del w:id="448" w:author="Steve Maas" w:date="2014-11-11T07:12:00Z"/>
        </w:rPr>
      </w:pPr>
    </w:p>
    <w:p w14:paraId="7E738E79" w14:textId="72157065" w:rsidR="00661C81" w:rsidDel="003263D7" w:rsidRDefault="00661C81" w:rsidP="00661C81">
      <w:pPr>
        <w:pStyle w:val="Code0"/>
        <w:rPr>
          <w:del w:id="449" w:author="Steve Maas" w:date="2014-11-11T07:12:00Z"/>
        </w:rPr>
      </w:pPr>
      <w:del w:id="450" w:author="Steve Maas" w:date="2014-11-11T07:12:00Z">
        <w:r w:rsidDel="003263D7">
          <w:delText>n1:n2</w:delText>
        </w:r>
      </w:del>
    </w:p>
    <w:p w14:paraId="7F3826DC" w14:textId="3B85CA47" w:rsidR="00661C81" w:rsidDel="003263D7" w:rsidRDefault="00661C81" w:rsidP="005F474E">
      <w:pPr>
        <w:rPr>
          <w:del w:id="451" w:author="Steve Maas" w:date="2014-11-11T07:12:00Z"/>
        </w:rPr>
      </w:pPr>
    </w:p>
    <w:p w14:paraId="1021E418" w14:textId="26D3A240" w:rsidR="00661C81" w:rsidDel="003263D7" w:rsidRDefault="00661C81" w:rsidP="005F474E">
      <w:pPr>
        <w:rPr>
          <w:del w:id="452" w:author="Steve Maas" w:date="2014-11-11T07:12:00Z"/>
        </w:rPr>
      </w:pPr>
      <w:del w:id="453" w:author="Steve Maas" w:date="2014-11-11T07:12:00Z">
        <w:r w:rsidDel="003263D7">
          <w:delText>where n1 is the start node and n2 is the end node, or</w:delText>
        </w:r>
      </w:del>
    </w:p>
    <w:p w14:paraId="43BDC8F9" w14:textId="20043AC2" w:rsidR="00661C81" w:rsidDel="003263D7" w:rsidRDefault="00661C81" w:rsidP="005F474E">
      <w:pPr>
        <w:rPr>
          <w:del w:id="454" w:author="Steve Maas" w:date="2014-11-11T07:12:00Z"/>
        </w:rPr>
      </w:pPr>
    </w:p>
    <w:p w14:paraId="45C08E72" w14:textId="35D650C5" w:rsidR="00661C81" w:rsidDel="003263D7" w:rsidRDefault="00661C81" w:rsidP="00661C81">
      <w:pPr>
        <w:pStyle w:val="Code0"/>
        <w:rPr>
          <w:del w:id="455" w:author="Steve Maas" w:date="2014-11-11T07:12:00Z"/>
        </w:rPr>
      </w:pPr>
      <w:del w:id="456" w:author="Steve Maas" w:date="2014-11-11T07:12:00Z">
        <w:r w:rsidDel="003263D7">
          <w:delText>n1:n2:n3</w:delText>
        </w:r>
      </w:del>
    </w:p>
    <w:p w14:paraId="7231EB0C" w14:textId="79E55ED8" w:rsidR="00661C81" w:rsidRPr="00C72BAD" w:rsidDel="003263D7" w:rsidRDefault="00661C81" w:rsidP="005F474E">
      <w:pPr>
        <w:rPr>
          <w:del w:id="457" w:author="Steve Maas" w:date="2014-11-11T07:12:00Z"/>
        </w:rPr>
      </w:pPr>
    </w:p>
    <w:p w14:paraId="57086BEC" w14:textId="0AE677D2" w:rsidR="007D6F0D" w:rsidDel="003263D7" w:rsidRDefault="00661C81" w:rsidP="006A0BC1">
      <w:pPr>
        <w:rPr>
          <w:del w:id="458" w:author="Steve Maas" w:date="2014-11-11T07:12:00Z"/>
        </w:rPr>
      </w:pPr>
      <w:del w:id="459" w:author="Steve Maas" w:date="2014-11-11T07:12:00Z">
        <w:r w:rsidDel="003263D7">
          <w:delText xml:space="preserve">where n1 is the start node, n2 is the end node and n3 is the increment. </w:delText>
        </w:r>
        <w:r w:rsidR="00A06947" w:rsidDel="003263D7">
          <w:delText xml:space="preserve">For example, 1:5, is the equivalent of 1,2,3,4,5 and 1:5:2 is the equivalent of 1,3,5. </w:delText>
        </w:r>
      </w:del>
    </w:p>
    <w:p w14:paraId="1810A9F6" w14:textId="468F700E" w:rsidR="00A06947" w:rsidDel="003263D7" w:rsidRDefault="00A06947" w:rsidP="006A0BC1">
      <w:pPr>
        <w:rPr>
          <w:del w:id="460" w:author="Steve Maas" w:date="2014-11-11T07:12:00Z"/>
        </w:rPr>
      </w:pPr>
    </w:p>
    <w:p w14:paraId="216AE581" w14:textId="05A23B36" w:rsidR="00A06947" w:rsidDel="003263D7" w:rsidRDefault="00A06947" w:rsidP="006A0BC1">
      <w:pPr>
        <w:rPr>
          <w:del w:id="461" w:author="Steve Maas" w:date="2014-11-11T07:12:00Z"/>
        </w:rPr>
      </w:pPr>
      <w:del w:id="462" w:author="Steve Maas" w:date="2014-11-11T07:12:00Z">
        <w:r w:rsidDel="003263D7">
          <w:delText>Note that it is allowed to separate large node set definitions over multiple lines. For example,</w:delText>
        </w:r>
      </w:del>
    </w:p>
    <w:p w14:paraId="15A86B13" w14:textId="3BC63692" w:rsidR="00A06947" w:rsidDel="003263D7" w:rsidRDefault="00A06947" w:rsidP="006A0BC1">
      <w:pPr>
        <w:rPr>
          <w:del w:id="463" w:author="Steve Maas" w:date="2014-11-11T07:12:00Z"/>
        </w:rPr>
      </w:pPr>
    </w:p>
    <w:p w14:paraId="75634978" w14:textId="4534648A" w:rsidR="00A06947" w:rsidDel="003263D7" w:rsidRDefault="00A06947" w:rsidP="00A06947">
      <w:pPr>
        <w:pStyle w:val="Code0"/>
        <w:rPr>
          <w:del w:id="464" w:author="Steve Maas" w:date="2014-11-11T07:12:00Z"/>
        </w:rPr>
      </w:pPr>
      <w:del w:id="465" w:author="Steve Maas" w:date="2014-11-11T07:12:00Z">
        <w:r w:rsidDel="003263D7">
          <w:delText>&lt;NodeSet name="nodeset1"&gt;</w:delText>
        </w:r>
      </w:del>
    </w:p>
    <w:p w14:paraId="437525BD" w14:textId="101314A0" w:rsidR="00A06947" w:rsidDel="003263D7" w:rsidRDefault="00A06947" w:rsidP="00A06947">
      <w:pPr>
        <w:pStyle w:val="Code0"/>
        <w:rPr>
          <w:del w:id="466" w:author="Steve Maas" w:date="2014-11-11T07:12:00Z"/>
        </w:rPr>
      </w:pPr>
      <w:del w:id="467" w:author="Steve Maas" w:date="2014-11-11T07:12:00Z">
        <w:r w:rsidDel="003263D7">
          <w:tab/>
          <w:delText>1,2,3,4,5,</w:delText>
        </w:r>
      </w:del>
    </w:p>
    <w:p w14:paraId="25049C5F" w14:textId="093F99FE" w:rsidR="00A06947" w:rsidDel="003263D7" w:rsidRDefault="00A06947" w:rsidP="00A06947">
      <w:pPr>
        <w:pStyle w:val="Code0"/>
        <w:rPr>
          <w:del w:id="468" w:author="Steve Maas" w:date="2014-11-11T07:12:00Z"/>
        </w:rPr>
      </w:pPr>
      <w:del w:id="469" w:author="Steve Maas" w:date="2014-11-11T07:12:00Z">
        <w:r w:rsidDel="003263D7">
          <w:tab/>
          <w:delText>6:120:3,</w:delText>
        </w:r>
      </w:del>
    </w:p>
    <w:p w14:paraId="60D394E5" w14:textId="6414680C" w:rsidR="00A06947" w:rsidDel="003263D7" w:rsidRDefault="00A06947" w:rsidP="00A06947">
      <w:pPr>
        <w:pStyle w:val="Code0"/>
        <w:rPr>
          <w:del w:id="470" w:author="Steve Maas" w:date="2014-11-11T07:12:00Z"/>
        </w:rPr>
      </w:pPr>
      <w:del w:id="471" w:author="Steve Maas" w:date="2014-11-11T07:12:00Z">
        <w:r w:rsidDel="003263D7">
          <w:tab/>
          <w:delText>1000,1001</w:delText>
        </w:r>
      </w:del>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rPr>
          <w:ins w:id="472" w:author="rawlins" w:date="2015-04-03T15:08:00Z"/>
        </w:rPr>
      </w:pPr>
      <w:bookmarkStart w:id="473" w:name="_Toc410636283"/>
      <w:bookmarkStart w:id="474" w:name="_Toc416085723"/>
      <w:ins w:id="475" w:author="rawlins" w:date="2015-04-03T15:08:00Z">
        <w:r>
          <w:t>ElementSet Section</w:t>
        </w:r>
        <w:bookmarkEnd w:id="473"/>
        <w:bookmarkEnd w:id="474"/>
      </w:ins>
    </w:p>
    <w:p w14:paraId="46B7E151" w14:textId="77777777" w:rsidR="00881583" w:rsidRDefault="00881583" w:rsidP="00881583">
      <w:pPr>
        <w:rPr>
          <w:ins w:id="476" w:author="rawlins" w:date="2015-04-03T15:08:00Z"/>
        </w:rPr>
      </w:pPr>
      <w:ins w:id="477" w:author="rawlins" w:date="2015-04-03T15:08:00Z">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ins>
    </w:p>
    <w:p w14:paraId="174BC7D4" w14:textId="77777777" w:rsidR="00881583" w:rsidRDefault="00881583" w:rsidP="00881583">
      <w:pPr>
        <w:rPr>
          <w:ins w:id="478" w:author="rawlins" w:date="2015-04-03T15:08:00Z"/>
        </w:rPr>
      </w:pPr>
    </w:p>
    <w:p w14:paraId="513DDCF7" w14:textId="77777777" w:rsidR="00881583" w:rsidRDefault="00881583" w:rsidP="00881583">
      <w:pPr>
        <w:pStyle w:val="Code0"/>
        <w:rPr>
          <w:ins w:id="479" w:author="rawlins" w:date="2015-04-03T15:08:00Z"/>
        </w:rPr>
      </w:pPr>
      <w:ins w:id="480" w:author="rawlins" w:date="2015-04-03T15:08:00Z">
        <w:r>
          <w:t>&lt;ElementSet name="set01"&gt;</w:t>
        </w:r>
      </w:ins>
    </w:p>
    <w:p w14:paraId="4D52DE79" w14:textId="77777777" w:rsidR="00881583" w:rsidRDefault="00881583" w:rsidP="00881583">
      <w:pPr>
        <w:pStyle w:val="Code0"/>
        <w:rPr>
          <w:ins w:id="481" w:author="rawlins" w:date="2015-04-03T15:08:00Z"/>
        </w:rPr>
      </w:pPr>
      <w:ins w:id="482" w:author="rawlins" w:date="2015-04-03T15:08:00Z">
        <w:r>
          <w:tab/>
          <w:t>&lt;elem id="1001"/&gt;</w:t>
        </w:r>
      </w:ins>
    </w:p>
    <w:p w14:paraId="7F2DB3A0" w14:textId="77777777" w:rsidR="00881583" w:rsidRDefault="00881583" w:rsidP="00881583">
      <w:pPr>
        <w:pStyle w:val="Code0"/>
        <w:rPr>
          <w:ins w:id="483" w:author="rawlins" w:date="2015-04-03T15:08:00Z"/>
        </w:rPr>
      </w:pPr>
      <w:ins w:id="484" w:author="rawlins" w:date="2015-04-03T15:08:00Z">
        <w:r>
          <w:tab/>
          <w:t>&lt;elem id="1002"/&gt;</w:t>
        </w:r>
      </w:ins>
    </w:p>
    <w:p w14:paraId="17510201" w14:textId="77777777" w:rsidR="00881583" w:rsidRDefault="00881583" w:rsidP="00881583">
      <w:pPr>
        <w:pStyle w:val="Code0"/>
        <w:rPr>
          <w:ins w:id="485" w:author="rawlins" w:date="2015-04-03T15:08:00Z"/>
        </w:rPr>
      </w:pPr>
      <w:ins w:id="486" w:author="rawlins" w:date="2015-04-03T15:08:00Z">
        <w:r>
          <w:tab/>
          <w:t>&lt;elem id="1003"/&gt;</w:t>
        </w:r>
      </w:ins>
    </w:p>
    <w:p w14:paraId="19C6A407" w14:textId="77777777" w:rsidR="00881583" w:rsidRDefault="00881583" w:rsidP="00881583">
      <w:pPr>
        <w:pStyle w:val="Code0"/>
        <w:rPr>
          <w:ins w:id="487" w:author="rawlins" w:date="2015-04-03T15:08:00Z"/>
        </w:rPr>
      </w:pPr>
      <w:ins w:id="488" w:author="rawlins" w:date="2015-04-03T15:08:00Z">
        <w:r>
          <w:t>&lt;/ElementSet&gt;</w:t>
        </w:r>
      </w:ins>
    </w:p>
    <w:p w14:paraId="748F54D7" w14:textId="77777777" w:rsidR="00881583" w:rsidRPr="00261DCA" w:rsidRDefault="00881583" w:rsidP="00881583">
      <w:pPr>
        <w:rPr>
          <w:ins w:id="489" w:author="rawlins" w:date="2015-04-03T15:08:00Z"/>
        </w:rPr>
      </w:pPr>
    </w:p>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490" w:name="_Toc416085724"/>
      <w:r>
        <w:lastRenderedPageBreak/>
        <w:t>Initial Section</w:t>
      </w:r>
      <w:bookmarkEnd w:id="490"/>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491" w:name="_Toc416085725"/>
      <w:r>
        <w:t>Initial Nodal Velocities</w:t>
      </w:r>
      <w:bookmarkEnd w:id="491"/>
    </w:p>
    <w:p w14:paraId="41AF895B" w14:textId="441004FE"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ins w:id="492" w:author="Gerard" w:date="2014-07-29T23:58:00Z">
        <w:r w:rsidR="001B13CD">
          <w:t>3.5.1</w:t>
        </w:r>
      </w:ins>
      <w:del w:id="493" w:author="Gerard" w:date="2014-07-29T23:58:00Z">
        <w:r w:rsidR="00976D6B" w:rsidDel="001B13CD">
          <w:delText>3.4.1</w:delText>
        </w:r>
      </w:del>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494" w:name="_Toc416085726"/>
      <w:r>
        <w:t>Initial Nodal Effective Fluid Pressure</w:t>
      </w:r>
      <w:bookmarkEnd w:id="494"/>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495" w:name="_Toc416085727"/>
      <w:r>
        <w:t>Initial Nodal Effective Concentration</w:t>
      </w:r>
      <w:bookmarkEnd w:id="495"/>
    </w:p>
    <w:p w14:paraId="7C26B253" w14:textId="4F48B7DA"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ins w:id="496" w:author="Gerard" w:date="2014-07-29T23:58:00Z">
        <w:r w:rsidR="001B13CD">
          <w:t>3.6.2</w:t>
        </w:r>
      </w:ins>
      <w:del w:id="497" w:author="Gerard" w:date="2014-07-29T23:58:00Z">
        <w:r w:rsidR="00976D6B" w:rsidDel="001B13CD">
          <w:delText>3.5.2</w:delText>
        </w:r>
      </w:del>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498" w:name="_Ref172095122"/>
      <w:bookmarkStart w:id="499" w:name="_Toc416085728"/>
      <w:r>
        <w:lastRenderedPageBreak/>
        <w:t>Boundary Section</w:t>
      </w:r>
      <w:bookmarkEnd w:id="498"/>
      <w:bookmarkEnd w:id="499"/>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500" w:name="_Ref172095051"/>
      <w:bookmarkStart w:id="501" w:name="_Toc416085729"/>
      <w:r>
        <w:t>Prescribed Nodal Degrees of Freedom</w:t>
      </w:r>
      <w:bookmarkEnd w:id="500"/>
      <w:bookmarkEnd w:id="501"/>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1E3FD55E"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ins w:id="502" w:author="Gerard" w:date="2014-07-29T23:58:00Z">
        <w:r w:rsidR="001B13CD">
          <w:t>3.6.2</w:t>
        </w:r>
      </w:ins>
      <w:del w:id="503" w:author="Gerard" w:date="2014-07-29T23:58:00Z">
        <w:r w:rsidR="00976D6B" w:rsidDel="001B13CD">
          <w:delText>3.5.2</w:delText>
        </w:r>
      </w:del>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75D20833"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ins w:id="504" w:author="Gerard" w:date="2014-07-29T23:58:00Z">
        <w:r w:rsidR="001B13CD">
          <w:t>3.8.5</w:t>
        </w:r>
      </w:ins>
      <w:del w:id="505" w:author="Gerard" w:date="2014-07-29T23:58:00Z">
        <w:r w:rsidR="00976D6B" w:rsidDel="001B13CD">
          <w:delText>3.7.5</w:delText>
        </w:r>
      </w:del>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506" w:name="_Toc416085730"/>
      <w:r>
        <w:t>Fixed Nodal Degrees of Freedom</w:t>
      </w:r>
      <w:bookmarkEnd w:id="506"/>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53046A20"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ins w:id="507" w:author="Gerard" w:date="2014-07-29T23:58:00Z">
        <w:r w:rsidR="001B13CD">
          <w:t>3.8.5</w:t>
        </w:r>
      </w:ins>
      <w:del w:id="508" w:author="Gerard" w:date="2014-07-29T23:58:00Z">
        <w:r w:rsidR="00976D6B" w:rsidDel="001B13CD">
          <w:delText>3.7.5</w:delText>
        </w:r>
      </w:del>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509" w:name="_Toc315942749"/>
      <w:bookmarkStart w:id="510" w:name="_Toc315943013"/>
      <w:bookmarkStart w:id="511" w:name="_Toc315943277"/>
      <w:bookmarkStart w:id="512" w:name="_Toc315942751"/>
      <w:bookmarkStart w:id="513" w:name="_Toc315943015"/>
      <w:bookmarkStart w:id="514" w:name="_Toc315943279"/>
      <w:bookmarkStart w:id="515" w:name="_Toc315942753"/>
      <w:bookmarkStart w:id="516" w:name="_Toc315943017"/>
      <w:bookmarkStart w:id="517" w:name="_Toc315943281"/>
      <w:bookmarkStart w:id="518" w:name="_Toc315942755"/>
      <w:bookmarkStart w:id="519" w:name="_Toc315943019"/>
      <w:bookmarkStart w:id="520" w:name="_Toc315943283"/>
      <w:bookmarkStart w:id="521" w:name="_Toc315942758"/>
      <w:bookmarkStart w:id="522" w:name="_Toc315943022"/>
      <w:bookmarkStart w:id="523" w:name="_Toc315943286"/>
      <w:bookmarkStart w:id="524" w:name="_Toc315942763"/>
      <w:bookmarkStart w:id="525" w:name="_Toc315943027"/>
      <w:bookmarkStart w:id="526" w:name="_Toc315943291"/>
      <w:bookmarkStart w:id="527" w:name="_Toc315942764"/>
      <w:bookmarkStart w:id="528" w:name="_Toc315943028"/>
      <w:bookmarkStart w:id="529" w:name="_Toc315943292"/>
      <w:bookmarkStart w:id="530" w:name="_Toc315942765"/>
      <w:bookmarkStart w:id="531" w:name="_Toc315943029"/>
      <w:bookmarkStart w:id="532" w:name="_Toc315943293"/>
      <w:bookmarkStart w:id="533" w:name="_Toc315942768"/>
      <w:bookmarkStart w:id="534" w:name="_Toc315943032"/>
      <w:bookmarkStart w:id="535" w:name="_Toc315943296"/>
      <w:bookmarkStart w:id="536" w:name="_Toc315942770"/>
      <w:bookmarkStart w:id="537" w:name="_Toc315943034"/>
      <w:bookmarkStart w:id="538" w:name="_Toc315943298"/>
      <w:bookmarkStart w:id="539" w:name="_Toc315942775"/>
      <w:bookmarkStart w:id="540" w:name="_Toc315943039"/>
      <w:bookmarkStart w:id="541" w:name="_Toc315943303"/>
      <w:bookmarkStart w:id="542" w:name="_Toc315942777"/>
      <w:bookmarkStart w:id="543" w:name="_Toc315943041"/>
      <w:bookmarkStart w:id="544" w:name="_Toc315943305"/>
      <w:bookmarkStart w:id="545" w:name="_Toc315942782"/>
      <w:bookmarkStart w:id="546" w:name="_Toc315943046"/>
      <w:bookmarkStart w:id="547" w:name="_Toc315943310"/>
      <w:bookmarkStart w:id="548" w:name="_Toc315942784"/>
      <w:bookmarkStart w:id="549" w:name="_Toc315943048"/>
      <w:bookmarkStart w:id="550" w:name="_Toc315943312"/>
      <w:bookmarkStart w:id="551" w:name="_Toc315942786"/>
      <w:bookmarkStart w:id="552" w:name="_Toc315943050"/>
      <w:bookmarkStart w:id="553" w:name="_Toc315943314"/>
      <w:bookmarkStart w:id="554" w:name="_Toc315942806"/>
      <w:bookmarkStart w:id="555" w:name="_Toc315943070"/>
      <w:bookmarkStart w:id="556" w:name="_Toc315943334"/>
      <w:bookmarkStart w:id="557" w:name="_Toc315942809"/>
      <w:bookmarkStart w:id="558" w:name="_Toc315943073"/>
      <w:bookmarkStart w:id="559" w:name="_Toc315943337"/>
      <w:bookmarkStart w:id="560" w:name="_Toc315942810"/>
      <w:bookmarkStart w:id="561" w:name="_Toc315943074"/>
      <w:bookmarkStart w:id="562" w:name="_Toc315943338"/>
      <w:bookmarkStart w:id="563" w:name="_Toc315942811"/>
      <w:bookmarkStart w:id="564" w:name="_Toc315943075"/>
      <w:bookmarkStart w:id="565" w:name="_Toc315943339"/>
      <w:bookmarkStart w:id="566" w:name="_Toc315942816"/>
      <w:bookmarkStart w:id="567" w:name="_Toc315943080"/>
      <w:bookmarkStart w:id="568" w:name="_Toc315943344"/>
      <w:bookmarkStart w:id="569" w:name="_Toc315942818"/>
      <w:bookmarkStart w:id="570" w:name="_Toc315943082"/>
      <w:bookmarkStart w:id="571" w:name="_Toc315943346"/>
      <w:bookmarkStart w:id="572" w:name="_Toc315942820"/>
      <w:bookmarkStart w:id="573" w:name="_Toc315943084"/>
      <w:bookmarkStart w:id="574" w:name="_Toc315943348"/>
      <w:bookmarkStart w:id="575" w:name="_Toc315942822"/>
      <w:bookmarkStart w:id="576" w:name="_Toc315943086"/>
      <w:bookmarkStart w:id="577" w:name="_Toc315943350"/>
      <w:bookmarkStart w:id="578" w:name="_Toc315942824"/>
      <w:bookmarkStart w:id="579" w:name="_Toc315943088"/>
      <w:bookmarkStart w:id="580" w:name="_Toc315943352"/>
      <w:bookmarkStart w:id="581" w:name="_Toc315942829"/>
      <w:bookmarkStart w:id="582" w:name="_Toc315943093"/>
      <w:bookmarkStart w:id="583" w:name="_Toc315943357"/>
      <w:bookmarkStart w:id="584" w:name="_Toc315942831"/>
      <w:bookmarkStart w:id="585" w:name="_Toc315943095"/>
      <w:bookmarkStart w:id="586" w:name="_Toc315943359"/>
      <w:bookmarkStart w:id="587" w:name="_Toc315942833"/>
      <w:bookmarkStart w:id="588" w:name="_Toc315943097"/>
      <w:bookmarkStart w:id="589" w:name="_Toc315943361"/>
      <w:bookmarkStart w:id="590" w:name="_Toc315942834"/>
      <w:bookmarkStart w:id="591" w:name="_Toc315943098"/>
      <w:bookmarkStart w:id="592" w:name="_Toc315943362"/>
      <w:bookmarkStart w:id="593" w:name="_Toc315942839"/>
      <w:bookmarkStart w:id="594" w:name="_Toc315943103"/>
      <w:bookmarkStart w:id="595" w:name="_Toc315943367"/>
      <w:bookmarkStart w:id="596" w:name="_Toc315942840"/>
      <w:bookmarkStart w:id="597" w:name="_Toc315943104"/>
      <w:bookmarkStart w:id="598" w:name="_Toc315943368"/>
      <w:bookmarkStart w:id="599" w:name="_Toc315942841"/>
      <w:bookmarkStart w:id="600" w:name="_Toc315943105"/>
      <w:bookmarkStart w:id="601" w:name="_Toc315943369"/>
      <w:bookmarkStart w:id="602" w:name="_Toc315942843"/>
      <w:bookmarkStart w:id="603" w:name="_Toc315943107"/>
      <w:bookmarkStart w:id="604" w:name="_Toc315943371"/>
      <w:bookmarkStart w:id="605" w:name="_Toc315942845"/>
      <w:bookmarkStart w:id="606" w:name="_Toc315943109"/>
      <w:bookmarkStart w:id="607" w:name="_Toc315943373"/>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r>
        <w:br w:type="page"/>
      </w:r>
    </w:p>
    <w:p w14:paraId="4FC9CF1B" w14:textId="38A0E96E" w:rsidR="006A0BC1" w:rsidRDefault="0098023B" w:rsidP="0098023B">
      <w:pPr>
        <w:pStyle w:val="Heading2"/>
      </w:pPr>
      <w:bookmarkStart w:id="608" w:name="_Toc416085731"/>
      <w:r>
        <w:lastRenderedPageBreak/>
        <w:t>Loads Section</w:t>
      </w:r>
      <w:bookmarkEnd w:id="608"/>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609" w:name="_Toc416085732"/>
      <w:r>
        <w:t>Nodal Loads</w:t>
      </w:r>
      <w:bookmarkEnd w:id="609"/>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11E93292"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ins w:id="610" w:author="Gerard" w:date="2014-07-29T23:58:00Z">
        <w:r w:rsidR="001B13CD">
          <w:t>3.6.2</w:t>
        </w:r>
      </w:ins>
      <w:del w:id="611" w:author="Gerard" w:date="2014-07-29T23:58:00Z">
        <w:r w:rsidR="00976D6B" w:rsidDel="001B13CD">
          <w:delText>3.5.2</w:delText>
        </w:r>
      </w:del>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612" w:name="_Toc416085733"/>
      <w:r>
        <w:t>Surface Loads</w:t>
      </w:r>
      <w:bookmarkEnd w:id="612"/>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4684389C"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ins w:id="613" w:author="Gerard" w:date="2014-07-29T23:58:00Z">
        <w:r w:rsidR="001B13CD">
          <w:t>3.8.4</w:t>
        </w:r>
      </w:ins>
      <w:del w:id="614" w:author="Gerard" w:date="2014-06-20T17:32:00Z">
        <w:r w:rsidR="00B515AA" w:rsidDel="00976D6B">
          <w:delText>3.6.4</w:delText>
        </w:r>
      </w:del>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615" w:name="_Toc416085734"/>
      <w:r>
        <w:t xml:space="preserve">Pressure </w:t>
      </w:r>
      <w:r w:rsidR="004B0FC6">
        <w:t>Load</w:t>
      </w:r>
      <w:bookmarkEnd w:id="615"/>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616" w:name="_Toc416085735"/>
      <w:r>
        <w:t>Traction Load</w:t>
      </w:r>
      <w:bookmarkEnd w:id="616"/>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617" w:name="_Ref194576511"/>
      <w:bookmarkStart w:id="618" w:name="_Ref194576545"/>
      <w:bookmarkStart w:id="619" w:name="_Toc416085736"/>
      <w:r>
        <w:t>Mixture Normal Traction</w:t>
      </w:r>
      <w:bookmarkEnd w:id="617"/>
      <w:bookmarkEnd w:id="618"/>
      <w:bookmarkEnd w:id="619"/>
    </w:p>
    <w:p w14:paraId="115ABB42" w14:textId="3A183DE9"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49"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6C2049" w:rsidRPr="006C2049">
        <w:rPr>
          <w:i/>
          <w:position w:val="-6"/>
        </w:rPr>
        <w:object w:dxaOrig="160" w:dyaOrig="260" w14:anchorId="7FD5387F">
          <v:shape id="_x0000_i1035" type="#_x0000_t75" style="width:7.45pt;height:14.25pt" o:ole="">
            <v:imagedata r:id="rId50" o:title=""/>
          </v:shape>
          <o:OLEObject Type="Embed" ProgID="Equation.DSMT4" ShapeID="_x0000_i1035" DrawAspect="Content" ObjectID="_1489832820" r:id="rId51"/>
        </w:object>
      </w:r>
      <w:r w:rsidRPr="00C64641">
        <w:t xml:space="preserve"> is the traction vector corresponding to the mixture (or total) stress </w:t>
      </w:r>
      <w:r w:rsidR="006C2049" w:rsidRPr="006C2049">
        <w:rPr>
          <w:position w:val="-6"/>
        </w:rPr>
        <w:object w:dxaOrig="220" w:dyaOrig="220" w14:anchorId="13757D18">
          <v:shape id="_x0000_i1036" type="#_x0000_t75" style="width:14.25pt;height:14.25pt" o:ole="">
            <v:imagedata r:id="rId52" o:title=""/>
          </v:shape>
          <o:OLEObject Type="Embed" ProgID="Equation.DSMT4" ShapeID="_x0000_i1036" DrawAspect="Content" ObjectID="_1489832821" r:id="rId53"/>
        </w:object>
      </w:r>
      <w:r w:rsidRPr="00C64641">
        <w:t xml:space="preserve">; thus </w:t>
      </w:r>
      <w:r w:rsidR="006C2049" w:rsidRPr="006C2049">
        <w:rPr>
          <w:position w:val="-6"/>
        </w:rPr>
        <w:object w:dxaOrig="800" w:dyaOrig="260" w14:anchorId="7E26253B">
          <v:shape id="_x0000_i1037" type="#_x0000_t75" style="width:43.45pt;height:14.25pt" o:ole="">
            <v:imagedata r:id="rId54" o:title=""/>
          </v:shape>
          <o:OLEObject Type="Embed" ProgID="Equation.DSMT4" ShapeID="_x0000_i1037" DrawAspect="Content" ObjectID="_1489832822" r:id="rId55"/>
        </w:object>
      </w:r>
      <w:r w:rsidRPr="00C64641">
        <w:t xml:space="preserve">, where </w:t>
      </w:r>
      <w:r w:rsidR="006C2049" w:rsidRPr="006C2049">
        <w:rPr>
          <w:position w:val="-4"/>
        </w:rPr>
        <w:object w:dxaOrig="200" w:dyaOrig="200" w14:anchorId="62915E31">
          <v:shape id="_x0000_i1038" type="#_x0000_t75" style="width:7.45pt;height:7.45pt" o:ole="">
            <v:imagedata r:id="rId56" o:title=""/>
          </v:shape>
          <o:OLEObject Type="Embed" ProgID="Equation.DSMT4" ShapeID="_x0000_i1038" DrawAspect="Content" ObjectID="_1489832823" r:id="rId57"/>
        </w:object>
      </w:r>
      <w:r w:rsidRPr="00C64641">
        <w:t xml:space="preserve"> is the outward unit normal to the boundary surface.  Since </w:t>
      </w:r>
      <w:r w:rsidR="006C2049" w:rsidRPr="006C2049">
        <w:rPr>
          <w:position w:val="-10"/>
        </w:rPr>
        <w:object w:dxaOrig="1280" w:dyaOrig="360" w14:anchorId="344D2DC8">
          <v:shape id="_x0000_i1039" type="#_x0000_t75" style="width:64.55pt;height:21.75pt" o:ole="">
            <v:imagedata r:id="rId58" o:title=""/>
          </v:shape>
          <o:OLEObject Type="Embed" ProgID="Equation.DSMT4" ShapeID="_x0000_i1039" DrawAspect="Content" ObjectID="_1489832824" r:id="rId59"/>
        </w:object>
      </w:r>
      <w:r w:rsidRPr="00C64641">
        <w:t xml:space="preserve">, where </w:t>
      </w:r>
      <w:r w:rsidR="006C2049" w:rsidRPr="006C2049">
        <w:rPr>
          <w:position w:val="-10"/>
        </w:rPr>
        <w:object w:dxaOrig="240" w:dyaOrig="260" w14:anchorId="793DE6B8">
          <v:shape id="_x0000_i1040" type="#_x0000_t75" style="width:14.25pt;height:14.25pt" o:ole="">
            <v:imagedata r:id="rId60" o:title=""/>
          </v:shape>
          <o:OLEObject Type="Embed" ProgID="Equation.DSMT4" ShapeID="_x0000_i1040" DrawAspect="Content" ObjectID="_1489832825" r:id="rId61"/>
        </w:object>
      </w:r>
      <w:r w:rsidRPr="00C64641">
        <w:t xml:space="preserve"> is the fluid pressure and </w:t>
      </w:r>
      <w:r w:rsidR="006C2049" w:rsidRPr="006C2049">
        <w:rPr>
          <w:position w:val="-6"/>
        </w:rPr>
        <w:object w:dxaOrig="300" w:dyaOrig="320" w14:anchorId="2834CBFD">
          <v:shape id="_x0000_i1041" type="#_x0000_t75" style="width:14.25pt;height:14.25pt" o:ole="">
            <v:imagedata r:id="rId62" o:title=""/>
          </v:shape>
          <o:OLEObject Type="Embed" ProgID="Equation.DSMT4" ShapeID="_x0000_i1041" DrawAspect="Content" ObjectID="_1489832826" r:id="rId63"/>
        </w:object>
      </w:r>
      <w:r w:rsidRPr="00C64641">
        <w:t xml:space="preserve"> is the </w:t>
      </w:r>
      <w:r w:rsidRPr="00C64641">
        <w:rPr>
          <w:i/>
        </w:rPr>
        <w:t>effective stress</w:t>
      </w:r>
      <w:r w:rsidRPr="00C64641">
        <w:t xml:space="preserve"> resulting from strains in the solid matrix, it is also possible to represent the total traction as </w:t>
      </w:r>
      <w:r w:rsidR="006C2049" w:rsidRPr="006C2049">
        <w:rPr>
          <w:position w:val="-10"/>
        </w:rPr>
        <w:object w:dxaOrig="1200" w:dyaOrig="360" w14:anchorId="217D3057">
          <v:shape id="_x0000_i1042" type="#_x0000_t75" style="width:57.75pt;height:21.75pt" o:ole="">
            <v:imagedata r:id="rId64" o:title=""/>
          </v:shape>
          <o:OLEObject Type="Embed" ProgID="Equation.DSMT4" ShapeID="_x0000_i1042" DrawAspect="Content" ObjectID="_1489832827" r:id="rId65"/>
        </w:object>
      </w:r>
      <w:r w:rsidRPr="00C64641">
        <w:t xml:space="preserve">, where </w:t>
      </w:r>
      <w:r w:rsidR="006C2049" w:rsidRPr="006C2049">
        <w:rPr>
          <w:position w:val="-6"/>
        </w:rPr>
        <w:object w:dxaOrig="980" w:dyaOrig="320" w14:anchorId="01C7119C">
          <v:shape id="_x0000_i1043" type="#_x0000_t75" style="width:50.25pt;height:14.25pt" o:ole="">
            <v:imagedata r:id="rId66" o:title=""/>
          </v:shape>
          <o:OLEObject Type="Embed" ProgID="Equation.DSMT4" ShapeID="_x0000_i1043" DrawAspect="Content" ObjectID="_1489832828" r:id="rId67"/>
        </w:object>
      </w:r>
      <w:r w:rsidRPr="00C64641">
        <w:t xml:space="preserve"> is the </w:t>
      </w:r>
      <w:r w:rsidRPr="00C64641">
        <w:rPr>
          <w:i/>
        </w:rPr>
        <w:t>effective traction</w:t>
      </w:r>
      <w:r w:rsidRPr="00C64641">
        <w:t xml:space="preserve">.  Currently, FEBio allows the user to specify only the normal component of the traction, either </w:t>
      </w:r>
      <w:r w:rsidR="006C2049" w:rsidRPr="006C2049">
        <w:rPr>
          <w:position w:val="-12"/>
        </w:rPr>
        <w:object w:dxaOrig="820" w:dyaOrig="360" w14:anchorId="766680FB">
          <v:shape id="_x0000_i1044" type="#_x0000_t75" style="width:43.45pt;height:21.75pt" o:ole="">
            <v:imagedata r:id="rId68" o:title=""/>
          </v:shape>
          <o:OLEObject Type="Embed" ProgID="Equation.DSMT4" ShapeID="_x0000_i1044" DrawAspect="Content" ObjectID="_1489832829" r:id="rId69"/>
        </w:object>
      </w:r>
      <w:r w:rsidRPr="00C64641">
        <w:t xml:space="preserve"> (the normal component of the mixture traction) or </w:t>
      </w:r>
      <w:r w:rsidR="006C2049" w:rsidRPr="006C2049">
        <w:rPr>
          <w:position w:val="-12"/>
        </w:rPr>
        <w:object w:dxaOrig="920" w:dyaOrig="380" w14:anchorId="5E202FC0">
          <v:shape id="_x0000_i1045" type="#_x0000_t75" style="width:43.45pt;height:21.75pt" o:ole="">
            <v:imagedata r:id="rId70" o:title=""/>
          </v:shape>
          <o:OLEObject Type="Embed" ProgID="Equation.DSMT4" ShapeID="_x0000_i1045" DrawAspect="Content" ObjectID="_1489832830" r:id="rId71"/>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6C2049" w:rsidRPr="006C2049">
        <w:rPr>
          <w:position w:val="-10"/>
        </w:rPr>
        <w:object w:dxaOrig="240" w:dyaOrig="260" w14:anchorId="60FB62BA">
          <v:shape id="_x0000_i1046" type="#_x0000_t75" style="width:14.25pt;height:14.25pt" o:ole="">
            <v:imagedata r:id="rId72" o:title=""/>
          </v:shape>
          <o:OLEObject Type="Embed" ProgID="Equation.DSMT4" ShapeID="_x0000_i1046" DrawAspect="Content" ObjectID="_1489832831" r:id="rId73"/>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6C2049" w:rsidRPr="006C2049">
        <w:rPr>
          <w:position w:val="-12"/>
        </w:rPr>
        <w:object w:dxaOrig="300" w:dyaOrig="360" w14:anchorId="1F1BF813">
          <v:shape id="_x0000_i1047" type="#_x0000_t75" style="width:14.25pt;height:21.75pt" o:ole="">
            <v:imagedata r:id="rId74" o:title=""/>
          </v:shape>
          <o:OLEObject Type="Embed" ProgID="Equation.DSMT4" ShapeID="_x0000_i1047" DrawAspect="Content" ObjectID="_1489832832" r:id="rId75"/>
        </w:object>
      </w:r>
      <w:r w:rsidRPr="00C64641">
        <w:t xml:space="preserve">, the corresponding boundary conditions are </w:t>
      </w:r>
      <w:r w:rsidR="006C2049" w:rsidRPr="006C2049">
        <w:rPr>
          <w:position w:val="-12"/>
        </w:rPr>
        <w:object w:dxaOrig="700" w:dyaOrig="360" w14:anchorId="3C8B52AF">
          <v:shape id="_x0000_i1048" type="#_x0000_t75" style="width:36pt;height:21.75pt" o:ole="">
            <v:imagedata r:id="rId76" o:title=""/>
          </v:shape>
          <o:OLEObject Type="Embed" ProgID="Equation.DSMT4" ShapeID="_x0000_i1048" DrawAspect="Content" ObjectID="_1489832833" r:id="rId77"/>
        </w:object>
      </w:r>
      <w:r w:rsidRPr="00C64641">
        <w:t xml:space="preserve"> and </w:t>
      </w:r>
      <w:r w:rsidR="006C2049" w:rsidRPr="006C2049">
        <w:rPr>
          <w:position w:val="-12"/>
        </w:rPr>
        <w:object w:dxaOrig="840" w:dyaOrig="360" w14:anchorId="6CB25C27">
          <v:shape id="_x0000_i1049" type="#_x0000_t75" style="width:43.45pt;height:21.75pt" o:ole="">
            <v:imagedata r:id="rId78" o:title=""/>
          </v:shape>
          <o:OLEObject Type="Embed" ProgID="Equation.DSMT4" ShapeID="_x0000_i1049" DrawAspect="Content" ObjectID="_1489832834" r:id="rId79"/>
        </w:object>
      </w:r>
      <w:r w:rsidRPr="00C64641">
        <w:t xml:space="preserve"> (or </w:t>
      </w:r>
      <w:r w:rsidR="006C2049" w:rsidRPr="006C2049">
        <w:rPr>
          <w:position w:val="-12"/>
        </w:rPr>
        <w:object w:dxaOrig="600" w:dyaOrig="380" w14:anchorId="00DD9000">
          <v:shape id="_x0000_i1050" type="#_x0000_t75" style="width:28.55pt;height:21.75pt" o:ole="">
            <v:imagedata r:id="rId80" o:title=""/>
          </v:shape>
          <o:OLEObject Type="Embed" ProgID="Equation.DSMT4" ShapeID="_x0000_i1050" DrawAspect="Content" ObjectID="_1489832835" r:id="rId81"/>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620" w:name="_Toc416085737"/>
      <w:r w:rsidRPr="00C64641">
        <w:t>Fluid Flux</w:t>
      </w:r>
      <w:bookmarkEnd w:id="620"/>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6C2049" w:rsidRPr="006C2049">
        <w:rPr>
          <w:position w:val="-6"/>
        </w:rPr>
        <w:object w:dxaOrig="260" w:dyaOrig="220" w14:anchorId="7F7D1D77">
          <v:shape id="_x0000_i1051" type="#_x0000_t75" style="width:14.25pt;height:14.25pt" o:ole="">
            <v:imagedata r:id="rId82" o:title=""/>
          </v:shape>
          <o:OLEObject Type="Embed" ProgID="Equation.DSMT4" ShapeID="_x0000_i1051" DrawAspect="Content" ObjectID="_1489832836" r:id="rId83"/>
        </w:object>
      </w:r>
      <w:r w:rsidRPr="00C64641">
        <w:t xml:space="preserve">.  Since viscosity is not explicitly modeled in a biphasic material, the tangential component of </w:t>
      </w:r>
      <w:r w:rsidR="006C2049" w:rsidRPr="006C2049">
        <w:rPr>
          <w:position w:val="-6"/>
        </w:rPr>
        <w:object w:dxaOrig="260" w:dyaOrig="220" w14:anchorId="37138CD6">
          <v:shape id="_x0000_i1052" type="#_x0000_t75" style="width:14.25pt;height:14.25pt" o:ole="">
            <v:imagedata r:id="rId84" o:title=""/>
          </v:shape>
          <o:OLEObject Type="Embed" ProgID="Equation.DSMT4" ShapeID="_x0000_i1052" DrawAspect="Content" ObjectID="_1489832837" r:id="rId85"/>
        </w:object>
      </w:r>
      <w:r w:rsidRPr="00C64641">
        <w:t xml:space="preserve"> on a boundary surface may not be prescribed. Only the normal component of the relative fluid flux, </w:t>
      </w:r>
      <w:r w:rsidR="006C2049" w:rsidRPr="006C2049">
        <w:rPr>
          <w:position w:val="-12"/>
        </w:rPr>
        <w:object w:dxaOrig="999" w:dyaOrig="360" w14:anchorId="217A833E">
          <v:shape id="_x0000_i1053" type="#_x0000_t75" style="width:50.25pt;height:21.75pt" o:ole="">
            <v:imagedata r:id="rId86" o:title=""/>
          </v:shape>
          <o:OLEObject Type="Embed" ProgID="Equation.DSMT4" ShapeID="_x0000_i1053" DrawAspect="Content" ObjectID="_1489832838" r:id="rId87"/>
        </w:object>
      </w:r>
      <w:r w:rsidRPr="00C64641">
        <w:t xml:space="preserve">, represents a natural boundary condition.  To prescribe a value for </w:t>
      </w:r>
      <w:r w:rsidR="006C2049" w:rsidRPr="006C2049">
        <w:rPr>
          <w:position w:val="-12"/>
        </w:rPr>
        <w:object w:dxaOrig="300" w:dyaOrig="360" w14:anchorId="4AA31E1D">
          <v:shape id="_x0000_i1054" type="#_x0000_t75" style="width:14.25pt;height:21.75pt" o:ole="">
            <v:imagedata r:id="rId88" o:title=""/>
          </v:shape>
          <o:OLEObject Type="Embed" ProgID="Equation.DSMT4" ShapeID="_x0000_i1054" DrawAspect="Content" ObjectID="_1489832839" r:id="rId89"/>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lastRenderedPageBreak/>
        <w:t>&lt;</w:t>
      </w:r>
      <w:r w:rsidR="00A9772D">
        <w:t>surface_load type="fluidflux"</w:t>
      </w:r>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6C2049" w:rsidRPr="006C2049">
        <w:rPr>
          <w:position w:val="-12"/>
        </w:rPr>
        <w:object w:dxaOrig="300" w:dyaOrig="360" w14:anchorId="4B219869">
          <v:shape id="_x0000_i1055" type="#_x0000_t75" style="width:14.25pt;height:21.75pt" o:ole="">
            <v:imagedata r:id="rId90" o:title=""/>
          </v:shape>
          <o:OLEObject Type="Embed" ProgID="Equation.DSMT4" ShapeID="_x0000_i1055" DrawAspect="Content" ObjectID="_1489832840" r:id="rId91"/>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6C2049" w:rsidRPr="006C2049">
        <w:rPr>
          <w:position w:val="-16"/>
        </w:rPr>
        <w:object w:dxaOrig="1560" w:dyaOrig="440" w14:anchorId="5431CD0A">
          <v:shape id="_x0000_i1056" type="#_x0000_t75" style="width:79.45pt;height:21.75pt" o:ole="">
            <v:imagedata r:id="rId92" o:title=""/>
          </v:shape>
          <o:OLEObject Type="Embed" ProgID="Equation.DSMT4" ShapeID="_x0000_i1056" DrawAspect="Content" ObjectID="_1489832841" r:id="rId93"/>
        </w:object>
      </w:r>
      <w:r w:rsidRPr="00C64641">
        <w:t xml:space="preserve">.  To prescribe the value of </w:t>
      </w:r>
      <w:r w:rsidR="006C2049" w:rsidRPr="006C2049">
        <w:rPr>
          <w:position w:val="-12"/>
        </w:rPr>
        <w:object w:dxaOrig="260" w:dyaOrig="360" w14:anchorId="550438C8">
          <v:shape id="_x0000_i1057" type="#_x0000_t75" style="width:14.25pt;height:21.75pt" o:ole="">
            <v:imagedata r:id="rId94" o:title=""/>
          </v:shape>
          <o:OLEObject Type="Embed" ProgID="Equation.DSMT4" ShapeID="_x0000_i1057" DrawAspect="Content" ObjectID="_1489832842" r:id="rId95"/>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6C2049" w:rsidRPr="006C2049">
        <w:rPr>
          <w:position w:val="-12"/>
        </w:rPr>
        <w:object w:dxaOrig="680" w:dyaOrig="360" w14:anchorId="6EE540DD">
          <v:shape id="_x0000_i1058" type="#_x0000_t75" style="width:36pt;height:21.75pt" o:ole="">
            <v:imagedata r:id="rId96" o:title=""/>
          </v:shape>
          <o:OLEObject Type="Embed" ProgID="Equation.DSMT4" ShapeID="_x0000_i1058" DrawAspect="Content" ObjectID="_1489832843" r:id="rId97"/>
        </w:object>
      </w:r>
      <w:r w:rsidRPr="00C64641">
        <w:t xml:space="preserve">.  If the upstream face is free, the companion boundary condition would be to let </w:t>
      </w:r>
      <w:r w:rsidR="006C2049" w:rsidRPr="006C2049">
        <w:rPr>
          <w:position w:val="-12"/>
        </w:rPr>
        <w:object w:dxaOrig="600" w:dyaOrig="380" w14:anchorId="035CA88F">
          <v:shape id="_x0000_i1059" type="#_x0000_t75" style="width:28.55pt;height:21.75pt" o:ole="">
            <v:imagedata r:id="rId98" o:title=""/>
          </v:shape>
          <o:OLEObject Type="Embed" ProgID="Equation.DSMT4" ShapeID="_x0000_i1059" DrawAspect="Content" ObjectID="_1489832844" r:id="rId99"/>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621" w:name="_Toc416085738"/>
      <w:r w:rsidRPr="00C64641">
        <w:lastRenderedPageBreak/>
        <w:t>Solute Flux</w:t>
      </w:r>
      <w:bookmarkEnd w:id="621"/>
    </w:p>
    <w:p w14:paraId="5B3D619F" w14:textId="6D06A318" w:rsidR="00525EB6" w:rsidRPr="00C64641" w:rsidRDefault="00525EB6" w:rsidP="00525EB6">
      <w:r w:rsidRPr="00C64641">
        <w:t xml:space="preserve">The molar flux of solute relative to the solid matrix is given by the vector </w:t>
      </w:r>
      <w:r w:rsidR="006C2049" w:rsidRPr="006C2049">
        <w:rPr>
          <w:position w:val="-10"/>
        </w:rPr>
        <w:object w:dxaOrig="160" w:dyaOrig="320" w14:anchorId="3123896C">
          <v:shape id="_x0000_i1060" type="#_x0000_t75" style="width:7.45pt;height:14.25pt" o:ole="">
            <v:imagedata r:id="rId100" o:title=""/>
          </v:shape>
          <o:OLEObject Type="Embed" ProgID="Equation.DSMT4" ShapeID="_x0000_i1060" DrawAspect="Content" ObjectID="_1489832845" r:id="rId101"/>
        </w:object>
      </w:r>
      <w:r w:rsidRPr="00C64641">
        <w:t xml:space="preserve">.  Since solute viscosity is not explicitly modeled in a biphasic-solute material, the tangential component of </w:t>
      </w:r>
      <w:r w:rsidR="006C2049" w:rsidRPr="006C2049">
        <w:rPr>
          <w:position w:val="-10"/>
        </w:rPr>
        <w:object w:dxaOrig="160" w:dyaOrig="320" w14:anchorId="7E8F31D1">
          <v:shape id="_x0000_i1061" type="#_x0000_t75" style="width:7.45pt;height:14.25pt" o:ole="">
            <v:imagedata r:id="rId102" o:title=""/>
          </v:shape>
          <o:OLEObject Type="Embed" ProgID="Equation.DSMT4" ShapeID="_x0000_i1061" DrawAspect="Content" ObjectID="_1489832846" r:id="rId103"/>
        </w:object>
      </w:r>
      <w:r w:rsidRPr="00C64641">
        <w:t xml:space="preserve"> on a boundary surface may not be prescribed.  Only the normal component of the relative solute flux, </w:t>
      </w:r>
      <w:r w:rsidR="006C2049" w:rsidRPr="006C2049">
        <w:rPr>
          <w:position w:val="-12"/>
        </w:rPr>
        <w:object w:dxaOrig="859" w:dyaOrig="360" w14:anchorId="6469E5B0">
          <v:shape id="_x0000_i1062" type="#_x0000_t75" style="width:43.45pt;height:21.75pt" o:ole="">
            <v:imagedata r:id="rId104" o:title=""/>
          </v:shape>
          <o:OLEObject Type="Embed" ProgID="Equation.DSMT4" ShapeID="_x0000_i1062" DrawAspect="Content" ObjectID="_1489832847" r:id="rId105"/>
        </w:object>
      </w:r>
      <w:r w:rsidRPr="00C64641">
        <w:t xml:space="preserve">, represents a natural boundary condition.  To prescribe a value for </w:t>
      </w:r>
      <w:r w:rsidR="006C2049" w:rsidRPr="006C2049">
        <w:rPr>
          <w:position w:val="-12"/>
        </w:rPr>
        <w:object w:dxaOrig="260" w:dyaOrig="360" w14:anchorId="0E7365E8">
          <v:shape id="_x0000_i1063" type="#_x0000_t75" style="width:14.25pt;height:21.75pt" o:ole="">
            <v:imagedata r:id="rId106" o:title=""/>
          </v:shape>
          <o:OLEObject Type="Embed" ProgID="Equation.DSMT4" ShapeID="_x0000_i1063" DrawAspect="Content" ObjectID="_1489832848" r:id="rId107"/>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3A45C017"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ins w:id="622" w:author="Gerard" w:date="2014-07-29T23:58:00Z">
        <w:r w:rsidR="001B13CD">
          <w:t>3.6.2</w:t>
        </w:r>
      </w:ins>
      <w:del w:id="623" w:author="Gerard" w:date="2014-07-29T23:58:00Z">
        <w:r w:rsidR="00976D6B" w:rsidDel="001B13CD">
          <w:delText>3.5.2</w:delText>
        </w:r>
      </w:del>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624" w:name="_Toc416085739"/>
      <w:r>
        <w:t>Heat Flux</w:t>
      </w:r>
      <w:bookmarkEnd w:id="624"/>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625" w:name="_Toc416085740"/>
      <w:r>
        <w:t>Convective Heat Flux</w:t>
      </w:r>
      <w:bookmarkEnd w:id="625"/>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626" w:name="_Toc416085741"/>
      <w:r>
        <w:t xml:space="preserve">Body </w:t>
      </w:r>
      <w:r w:rsidR="002528E9">
        <w:t>Loads</w:t>
      </w:r>
      <w:bookmarkEnd w:id="626"/>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627" w:name="_Toc416085742"/>
      <w:r>
        <w:t>Constant Body Force</w:t>
      </w:r>
      <w:bookmarkEnd w:id="627"/>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628" w:name="_Toc416085743"/>
      <w:r>
        <w:t>Non-Constant Body Force</w:t>
      </w:r>
      <w:bookmarkEnd w:id="628"/>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629" w:name="_Toc337555754"/>
      <w:bookmarkStart w:id="630" w:name="_Toc350246989"/>
      <w:bookmarkStart w:id="631" w:name="_Toc350354875"/>
      <w:bookmarkStart w:id="632" w:name="_Toc350439833"/>
      <w:bookmarkStart w:id="633" w:name="_Toc352596239"/>
      <w:bookmarkStart w:id="634" w:name="_Toc363725012"/>
      <w:bookmarkStart w:id="635" w:name="_Toc337555755"/>
      <w:bookmarkStart w:id="636" w:name="_Toc350246990"/>
      <w:bookmarkStart w:id="637" w:name="_Toc350354876"/>
      <w:bookmarkStart w:id="638" w:name="_Toc350439834"/>
      <w:bookmarkStart w:id="639" w:name="_Toc352596240"/>
      <w:bookmarkStart w:id="640" w:name="_Toc363725013"/>
      <w:bookmarkStart w:id="641" w:name="_Toc416085744"/>
      <w:bookmarkEnd w:id="629"/>
      <w:bookmarkEnd w:id="630"/>
      <w:bookmarkEnd w:id="631"/>
      <w:bookmarkEnd w:id="632"/>
      <w:bookmarkEnd w:id="633"/>
      <w:bookmarkEnd w:id="634"/>
      <w:bookmarkEnd w:id="635"/>
      <w:bookmarkEnd w:id="636"/>
      <w:bookmarkEnd w:id="637"/>
      <w:bookmarkEnd w:id="638"/>
      <w:bookmarkEnd w:id="639"/>
      <w:bookmarkEnd w:id="640"/>
      <w:r>
        <w:t>Centrifugal Force</w:t>
      </w:r>
      <w:bookmarkEnd w:id="641"/>
    </w:p>
    <w:p w14:paraId="59E55E98" w14:textId="5FA82DEE" w:rsidR="00073C1F" w:rsidRDefault="00073C1F" w:rsidP="00073C1F">
      <w:r>
        <w:t xml:space="preserve">A centrifugal body force may be used for bodies undergoing steady-state rotation with angular speed </w:t>
      </w:r>
      <w:r w:rsidR="006C2049" w:rsidRPr="006C2049">
        <w:rPr>
          <w:position w:val="-6"/>
        </w:rPr>
        <w:object w:dxaOrig="240" w:dyaOrig="220" w14:anchorId="67D13DA9">
          <v:shape id="_x0000_i1064" type="#_x0000_t75" style="width:14.25pt;height:14.25pt" o:ole="">
            <v:imagedata r:id="rId108" o:title=""/>
          </v:shape>
          <o:OLEObject Type="Embed" ProgID="Equation.DSMT4" ShapeID="_x0000_i1064" DrawAspect="Content" ObjectID="_1489832849" r:id="rId109"/>
        </w:object>
      </w:r>
      <w:r>
        <w:t xml:space="preserve"> about a rotation axis directed along </w:t>
      </w:r>
      <w:r w:rsidR="006C2049" w:rsidRPr="006C2049">
        <w:rPr>
          <w:position w:val="-4"/>
        </w:rPr>
        <w:object w:dxaOrig="200" w:dyaOrig="200" w14:anchorId="47F51CE4">
          <v:shape id="_x0000_i1065" type="#_x0000_t75" style="width:7.45pt;height:7.45pt" o:ole="">
            <v:imagedata r:id="rId110" o:title=""/>
          </v:shape>
          <o:OLEObject Type="Embed" ProgID="Equation.DSMT4" ShapeID="_x0000_i1065" DrawAspect="Content" ObjectID="_1489832850" r:id="rId111"/>
        </w:object>
      </w:r>
      <w:r>
        <w:t xml:space="preserve"> and passing through the rotation center </w:t>
      </w:r>
      <w:r w:rsidR="006C2049" w:rsidRPr="006C2049">
        <w:rPr>
          <w:position w:val="-6"/>
        </w:rPr>
        <w:object w:dxaOrig="180" w:dyaOrig="220" w14:anchorId="174E15DC">
          <v:shape id="_x0000_i1066" type="#_x0000_t75" style="width:7.45pt;height:14.25pt" o:ole="">
            <v:imagedata r:id="rId112" o:title=""/>
          </v:shape>
          <o:OLEObject Type="Embed" ProgID="Equation.DSMT4" ShapeID="_x0000_i1066" DrawAspect="Content" ObjectID="_1489832851" r:id="rId113"/>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642" w:name="_Toc416085745"/>
      <w:r>
        <w:t>Heat source</w:t>
      </w:r>
      <w:bookmarkEnd w:id="642"/>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643" w:name="_Toc416085746"/>
      <w:r w:rsidR="00602A42">
        <w:lastRenderedPageBreak/>
        <w:t xml:space="preserve">Contact </w:t>
      </w:r>
      <w:r w:rsidR="008826A0">
        <w:t>Section</w:t>
      </w:r>
      <w:bookmarkEnd w:id="643"/>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C72BAD">
            <w:pPr>
              <w:pStyle w:val="code"/>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77777777" w:rsidR="00602A42" w:rsidRDefault="00602A42" w:rsidP="00C72BAD">
            <w:pPr>
              <w:pStyle w:val="code"/>
            </w:pPr>
            <w:r>
              <w:t>rigid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77777777" w:rsidR="00602A42" w:rsidRDefault="00602A42" w:rsidP="00C72BAD">
            <w:pPr>
              <w:pStyle w:val="code"/>
            </w:pPr>
            <w:r>
              <w:t>tied,</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644" w:name="_Toc416085747"/>
      <w:r>
        <w:t>Sliding Interfaces</w:t>
      </w:r>
      <w:bookmarkEnd w:id="644"/>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1E17840D"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182A67">
        <w:instrText xml:space="preserve"> ADDIN EN.CITE &lt;EndNote&gt;&lt;Cite&gt;&lt;Author&gt;Laursen&lt;/Author&gt;&lt;Year&gt;1995&lt;/Year&gt;&lt;RecNum&gt;3&lt;/RecNum&gt;&lt;DisplayText&gt;[3]&lt;/DisplayText&gt;&lt;record&gt;&lt;rec-number&gt;3&lt;/rec-number&gt;&lt;foreign-keys&gt;&lt;key app="EN" db-id="r5wf5rzd9s599yezes8xwx5r29wwtfetp0e5"&gt;3&lt;/key&gt;&lt;/foreign-keys&gt;&lt;ref-type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182A67">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2FDAB174"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182A67">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218B4291"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ins w:id="645" w:author="Gerard" w:date="2014-07-29T23:58:00Z">
        <w:r w:rsidR="001B13CD">
          <w:t xml:space="preserve">3.8.2.3. </w:t>
        </w:r>
      </w:ins>
      <w:del w:id="646" w:author="Gerard" w:date="2014-06-20T17:32:00Z">
        <w:r w:rsidR="00873D59" w:rsidDel="00976D6B">
          <w:delText xml:space="preserve">3.6.2.3. </w:delText>
        </w:r>
      </w:del>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404BE35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ins w:id="647" w:author="Gerard" w:date="2014-07-29T23:58:00Z">
        <w:r w:rsidR="001B13CD">
          <w:t>3.8.4</w:t>
        </w:r>
      </w:ins>
      <w:del w:id="648" w:author="Gerard" w:date="2014-06-20T17:32:00Z">
        <w:r w:rsidR="00873D59" w:rsidDel="00976D6B">
          <w:delText>3.6.4</w:delText>
        </w:r>
      </w:del>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77777777"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lagrange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6C2049" w:rsidRPr="006C2049">
        <w:rPr>
          <w:position w:val="-12"/>
        </w:rPr>
        <w:object w:dxaOrig="240" w:dyaOrig="360" w14:anchorId="3F3FC321">
          <v:shape id="_x0000_i1067" type="#_x0000_t75" style="width:14.25pt;height:21.75pt" o:ole="">
            <v:imagedata r:id="rId114" o:title=""/>
          </v:shape>
          <o:OLEObject Type="Embed" ProgID="Equation.DSMT4" ShapeID="_x0000_i1067" DrawAspect="Content" ObjectID="_1489832852" r:id="rId115"/>
        </w:obje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6C2049" w:rsidRPr="006C2049">
        <w:rPr>
          <w:position w:val="-24"/>
        </w:rPr>
        <w:object w:dxaOrig="820" w:dyaOrig="620" w14:anchorId="6908B9C3">
          <v:shape id="_x0000_i1068" type="#_x0000_t75" style="width:43.45pt;height:28.55pt" o:ole="">
            <v:imagedata r:id="rId116" o:title=""/>
          </v:shape>
          <o:OLEObject Type="Embed" ProgID="Equation.DSMT4" ShapeID="_x0000_i1068" DrawAspect="Content" ObjectID="_1489832853" r:id="rId117"/>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77777777"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lagrange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6C2049" w:rsidRPr="006C2049">
        <w:rPr>
          <w:position w:val="-16"/>
        </w:rPr>
        <w:object w:dxaOrig="1640" w:dyaOrig="480" w14:anchorId="2A981B39">
          <v:shape id="_x0000_i1069" type="#_x0000_t75" style="width:79.45pt;height:21.75pt" o:ole="">
            <v:imagedata r:id="rId118" o:title=""/>
          </v:shape>
          <o:OLEObject Type="Embed" ProgID="Equation.DSMT4" ShapeID="_x0000_i1069" DrawAspect="Content" ObjectID="_1489832854" r:id="rId119"/>
        </w:object>
      </w:r>
      <w:r>
        <w:t xml:space="preserve">, </w:t>
      </w:r>
      <w:r w:rsidR="006C2049" w:rsidRPr="006C2049">
        <w:rPr>
          <w:position w:val="-4"/>
        </w:rPr>
        <w:object w:dxaOrig="420" w:dyaOrig="200" w14:anchorId="1447B3D1">
          <v:shape id="_x0000_i1070" type="#_x0000_t75" style="width:21.75pt;height:7.45pt" o:ole="">
            <v:imagedata r:id="rId120" o:title=""/>
          </v:shape>
          <o:OLEObject Type="Embed" ProgID="Equation.DSMT4" ShapeID="_x0000_i1070" DrawAspect="Content" ObjectID="_1489832855" r:id="rId121"/>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649" w:name="_Toc416085748"/>
      <w:r>
        <w:t>Biphasic Contact</w:t>
      </w:r>
      <w:bookmarkEnd w:id="649"/>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6C2049" w:rsidRPr="006C2049">
        <w:rPr>
          <w:position w:val="-24"/>
        </w:rPr>
        <w:object w:dxaOrig="840" w:dyaOrig="620" w14:anchorId="35AA2C1B">
          <v:shape id="_x0000_i1071" type="#_x0000_t75" style="width:43.45pt;height:28.55pt" o:ole="">
            <v:imagedata r:id="rId122" o:title=""/>
          </v:shape>
          <o:OLEObject Type="Embed" ProgID="Equation.DSMT4" ShapeID="_x0000_i1071" DrawAspect="Content" ObjectID="_1489832856" r:id="rId123"/>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650" w:name="_Toc416085749"/>
      <w:r>
        <w:t xml:space="preserve">Biphasic-Solute </w:t>
      </w:r>
      <w:r w:rsidR="00147151">
        <w:t xml:space="preserve">and Multiphasic </w:t>
      </w:r>
      <w:r>
        <w:t>Contact</w:t>
      </w:r>
      <w:bookmarkEnd w:id="650"/>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6C2049" w:rsidRPr="006C2049">
        <w:rPr>
          <w:position w:val="-24"/>
        </w:rPr>
        <w:object w:dxaOrig="2439" w:dyaOrig="620" w14:anchorId="407ED703">
          <v:shape id="_x0000_i1072" type="#_x0000_t75" style="width:122.25pt;height:28.55pt" o:ole="">
            <v:imagedata r:id="rId124" o:title=""/>
          </v:shape>
          <o:OLEObject Type="Embed" ProgID="Equation.DSMT4" ShapeID="_x0000_i1072" DrawAspect="Content" ObjectID="_1489832857" r:id="rId125"/>
        </w:obje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6C2049" w:rsidRPr="006C2049">
        <w:rPr>
          <w:position w:val="-6"/>
        </w:rPr>
        <w:object w:dxaOrig="200" w:dyaOrig="279" w14:anchorId="2B6C1F11">
          <v:shape id="_x0000_i1073" type="#_x0000_t75" style="width:7.45pt;height:14.25pt" o:ole="">
            <v:imagedata r:id="rId126" o:title=""/>
          </v:shape>
          <o:OLEObject Type="Embed" ProgID="Equation.DSMT4" ShapeID="_x0000_i1073" DrawAspect="Content" ObjectID="_1489832858" r:id="rId127"/>
        </w:object>
      </w:r>
      <w:r>
        <w:rPr>
          <w:i/>
        </w:rPr>
        <w:t xml:space="preserve"> </w:t>
      </w:r>
      <w:r>
        <w:t xml:space="preserve">is a measure of the fluid permeability which is defined as one third of the trace of the material’s initial permeability tensor, and </w:t>
      </w:r>
      <w:r w:rsidR="006C2049" w:rsidRPr="006C2049">
        <w:rPr>
          <w:position w:val="-6"/>
        </w:rPr>
        <w:object w:dxaOrig="220" w:dyaOrig="279" w14:anchorId="604865DB">
          <v:shape id="_x0000_i1074" type="#_x0000_t75" style="width:14.25pt;height:14.25pt" o:ole="">
            <v:imagedata r:id="rId128" o:title=""/>
          </v:shape>
          <o:OLEObject Type="Embed" ProgID="Equation.DSMT4" ShapeID="_x0000_i1074" DrawAspect="Content" ObjectID="_1489832859" r:id="rId129"/>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651" w:name="_Toc416085750"/>
      <w:r w:rsidRPr="00793EA8">
        <w:t>Rigid Wall Interfaces</w:t>
      </w:r>
      <w:bookmarkEnd w:id="651"/>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6C2049" w:rsidRPr="006C2049">
        <w:rPr>
          <w:position w:val="-12"/>
        </w:rPr>
        <w:object w:dxaOrig="880" w:dyaOrig="360" w14:anchorId="642EDC65">
          <v:shape id="_x0000_i1075" type="#_x0000_t75" style="width:43.45pt;height:21.75pt" o:ole="">
            <v:imagedata r:id="rId130" o:title=""/>
          </v:shape>
          <o:OLEObject Type="Embed" ProgID="Equation.DSMT4" ShapeID="_x0000_i1075" DrawAspect="Content" ObjectID="_1489832860" r:id="rId131"/>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6C2049" w:rsidP="00602A42">
      <w:pPr>
        <w:jc w:val="center"/>
      </w:pPr>
      <w:r w:rsidRPr="006C2049">
        <w:rPr>
          <w:position w:val="-14"/>
        </w:rPr>
        <w:object w:dxaOrig="3980" w:dyaOrig="400" w14:anchorId="7C6B65C6">
          <v:shape id="_x0000_i1076" type="#_x0000_t75" style="width:201.75pt;height:21.75pt" o:ole="">
            <v:imagedata r:id="rId132" o:title=""/>
          </v:shape>
          <o:OLEObject Type="Embed" ProgID="Equation.DSMT4" ShapeID="_x0000_i1076" DrawAspect="Content" ObjectID="_1489832861" r:id="rId133"/>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652" w:name="_Toc416085751"/>
      <w:r>
        <w:t>Tied Interfaces</w:t>
      </w:r>
      <w:bookmarkEnd w:id="652"/>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653" w:name="_Toc416085752"/>
      <w:r>
        <w:t>Tied Biphasic Interfaces</w:t>
      </w:r>
      <w:bookmarkEnd w:id="653"/>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17F4AE9A" w14:textId="77777777" w:rsidR="00602A42" w:rsidRDefault="00602A42" w:rsidP="008C20E4">
      <w:pPr>
        <w:pStyle w:val="Heading3"/>
      </w:pPr>
      <w:bookmarkStart w:id="654" w:name="_Toc416085753"/>
      <w:r>
        <w:t>Rigid Interfaces</w:t>
      </w:r>
      <w:bookmarkEnd w:id="654"/>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655" w:name="_Toc416085754"/>
      <w:r>
        <w:t>Rigid Joints</w:t>
      </w:r>
      <w:bookmarkEnd w:id="655"/>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656" w:name="_Toc416085755"/>
      <w:r>
        <w:lastRenderedPageBreak/>
        <w:t>Constraints Section</w:t>
      </w:r>
      <w:bookmarkEnd w:id="656"/>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657" w:name="_Ref275247132"/>
      <w:bookmarkStart w:id="658" w:name="_Toc416085756"/>
      <w:r>
        <w:t>Rigid Body Constraints</w:t>
      </w:r>
      <w:bookmarkEnd w:id="657"/>
      <w:bookmarkEnd w:id="658"/>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659" w:name="_Toc416085757"/>
      <w:r>
        <w:lastRenderedPageBreak/>
        <w:t>Discrete Section</w:t>
      </w:r>
      <w:bookmarkEnd w:id="659"/>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660" w:name="_Toc416085758"/>
      <w:r>
        <w:t>Springs</w:t>
      </w:r>
      <w:bookmarkEnd w:id="660"/>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661" w:name="_Toc370461174"/>
      <w:bookmarkStart w:id="662" w:name="_Toc200951584"/>
      <w:bookmarkStart w:id="663" w:name="_Ref200951687"/>
      <w:bookmarkEnd w:id="661"/>
      <w:r>
        <w:br w:type="page"/>
      </w:r>
    </w:p>
    <w:p w14:paraId="209C028A" w14:textId="77777777" w:rsidR="006A0BC1" w:rsidRDefault="006A0BC1" w:rsidP="006A0BC1">
      <w:pPr>
        <w:pStyle w:val="Heading2"/>
      </w:pPr>
      <w:bookmarkStart w:id="664" w:name="_Toc377546984"/>
      <w:bookmarkStart w:id="665" w:name="_Toc377547230"/>
      <w:bookmarkStart w:id="666" w:name="_Toc388270517"/>
      <w:bookmarkStart w:id="667" w:name="_Toc377546985"/>
      <w:bookmarkStart w:id="668" w:name="_Toc377547231"/>
      <w:bookmarkStart w:id="669" w:name="_Toc388270518"/>
      <w:bookmarkStart w:id="670" w:name="_Toc377546986"/>
      <w:bookmarkStart w:id="671" w:name="_Toc377547232"/>
      <w:bookmarkStart w:id="672" w:name="_Toc388270519"/>
      <w:bookmarkStart w:id="673" w:name="_Toc377546987"/>
      <w:bookmarkStart w:id="674" w:name="_Toc377547233"/>
      <w:bookmarkStart w:id="675" w:name="_Toc388270520"/>
      <w:bookmarkStart w:id="676" w:name="_Toc377546988"/>
      <w:bookmarkStart w:id="677" w:name="_Toc377547234"/>
      <w:bookmarkStart w:id="678" w:name="_Toc388270521"/>
      <w:bookmarkStart w:id="679" w:name="_Toc377546989"/>
      <w:bookmarkStart w:id="680" w:name="_Toc377547235"/>
      <w:bookmarkStart w:id="681" w:name="_Toc388270522"/>
      <w:bookmarkStart w:id="682" w:name="_Toc377546990"/>
      <w:bookmarkStart w:id="683" w:name="_Toc377547236"/>
      <w:bookmarkStart w:id="684" w:name="_Toc388270523"/>
      <w:bookmarkStart w:id="685" w:name="_Toc377546991"/>
      <w:bookmarkStart w:id="686" w:name="_Toc377547237"/>
      <w:bookmarkStart w:id="687" w:name="_Toc388270524"/>
      <w:bookmarkStart w:id="688" w:name="_Toc377546992"/>
      <w:bookmarkStart w:id="689" w:name="_Toc377547238"/>
      <w:bookmarkStart w:id="690" w:name="_Toc388270525"/>
      <w:bookmarkStart w:id="691" w:name="_Toc377546993"/>
      <w:bookmarkStart w:id="692" w:name="_Toc377547239"/>
      <w:bookmarkStart w:id="693" w:name="_Toc388270526"/>
      <w:bookmarkStart w:id="694" w:name="_Toc377546994"/>
      <w:bookmarkStart w:id="695" w:name="_Toc377547240"/>
      <w:bookmarkStart w:id="696" w:name="_Toc388270527"/>
      <w:bookmarkStart w:id="697" w:name="_Ref259527079"/>
      <w:bookmarkStart w:id="698" w:name="_Toc416085759"/>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r>
        <w:lastRenderedPageBreak/>
        <w:t>LoadData Section</w:t>
      </w:r>
      <w:bookmarkEnd w:id="697"/>
      <w:bookmarkEnd w:id="698"/>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60288"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AC04E1" w:rsidRDefault="00AC04E1">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3FCA6E6" id="Text Box 574" o:spid="_x0000_s1114" type="#_x0000_t202" style="position:absolute;left:0;text-align:left;margin-left:315pt;margin-top:110.85pt;width:71.2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" filled="f" stroked="f">
                <v:textbox>
                  <w:txbxContent>
                    <w:p w14:paraId="56BCFF65" w14:textId="77777777" w:rsidR="00AC04E1" w:rsidRDefault="00AC04E1">
                      <w:r>
                        <w:t>(c) smooth</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AC04E1" w:rsidRDefault="00AC04E1">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44CEB34" id="Text Box 573" o:spid="_x0000_s1115" type="#_x0000_t202" style="position:absolute;left:0;text-align:left;margin-left:180pt;margin-top:110.85pt;width:71.2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" filled="f" stroked="f">
                <v:textbox>
                  <w:txbxContent>
                    <w:p w14:paraId="7E807FE7" w14:textId="77777777" w:rsidR="00AC04E1" w:rsidRDefault="00AC04E1">
                      <w:r>
                        <w:t>(b) linear</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AC04E1" w:rsidRDefault="00AC04E1">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602B3A1" id="Text Box 572" o:spid="_x0000_s1116" type="#_x0000_t202" style="position:absolute;left:0;text-align:left;margin-left:36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BBTKse&#10;SQIAAFAEAAAOAAAAAAAAAAAAAAAAAC4CAABkcnMvZTJvRG9jLnhtbFBLAQItABQABgAIAAAAIQBp&#10;6r0A3gAAAAoBAAAPAAAAAAAAAAAAAAAAAKMEAABkcnMvZG93bnJldi54bWxQSwUGAAAAAAQABADz&#10;AAAArgUAAAAA&#10;" filled="f" stroked="f">
                <v:textbox>
                  <w:txbxContent>
                    <w:p w14:paraId="7F58C9EB" w14:textId="77777777" w:rsidR="00AC04E1" w:rsidRDefault="00AC04E1">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w:pict>
              <v:group w14:anchorId="22A772F3"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4384"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AC04E1" w:rsidRDefault="00AC04E1">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457BB7F" id="Text Box 615" o:spid="_x0000_s1117" type="#_x0000_t202" style="position:absolute;left:0;text-align:left;margin-left:351pt;margin-top:117pt;width:99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" filled="f" stroked="f">
                <v:textbox>
                  <w:txbxContent>
                    <w:p w14:paraId="22B812EA" w14:textId="77777777" w:rsidR="00AC04E1" w:rsidRDefault="00AC04E1">
                      <w:r>
                        <w:t>(d) repeat offset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AC04E1" w:rsidRDefault="00AC04E1">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091815D" id="Text Box 614" o:spid="_x0000_s1118" type="#_x0000_t202" style="position:absolute;left:0;text-align:left;margin-left:243pt;margin-top:117pt;width:1in;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" filled="f" stroked="f">
                <v:textbox>
                  <w:txbxContent>
                    <w:p w14:paraId="2B27BCC7" w14:textId="4F23A14A" w:rsidR="00AC04E1" w:rsidRDefault="00AC04E1">
                      <w:r>
                        <w:t>(c) repeat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AC04E1" w:rsidRDefault="00AC04E1">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50FA069" id="Text Box 613" o:spid="_x0000_s1119" type="#_x0000_t202" style="position:absolute;left:0;text-align:left;margin-left:117pt;margin-top:117pt;width:90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FP+X6dL&#10;AgAAUQQAAA4AAAAAAAAAAAAAAAAALgIAAGRycy9lMm9Eb2MueG1sUEsBAi0AFAAGAAgAAAAhADKu&#10;7MvbAAAACwEAAA8AAAAAAAAAAAAAAAAApQQAAGRycy9kb3ducmV2LnhtbFBLBQYAAAAABAAEAPMA&#10;AACtBQAAAAA=&#10;" filled="f" stroked="f">
                <v:textbox>
                  <w:txbxContent>
                    <w:p w14:paraId="47F7061B" w14:textId="77777777" w:rsidR="00AC04E1" w:rsidRDefault="00AC04E1">
                      <w:r>
                        <w:t>(b) extrapolate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AC04E1" w:rsidRDefault="00AC04E1">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3066E04" id="Text Box 612" o:spid="_x0000_s1120" type="#_x0000_t202" style="position:absolute;left:0;text-align:left;margin-left:18pt;margin-top:117pt;width:1in;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" filled="f" stroked="f">
                <v:textbox>
                  <w:txbxContent>
                    <w:p w14:paraId="4C6C3BB1" w14:textId="77777777" w:rsidR="00AC04E1" w:rsidRDefault="00AC04E1">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w:pict>
              <v:group w14:anchorId="6A4C6027"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699" w:name="_Ref377546765"/>
      <w:bookmarkStart w:id="700" w:name="_Toc416085760"/>
      <w:r>
        <w:lastRenderedPageBreak/>
        <w:t>Output Section</w:t>
      </w:r>
      <w:bookmarkEnd w:id="699"/>
      <w:bookmarkEnd w:id="700"/>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701" w:name="_Toc311799480"/>
      <w:bookmarkStart w:id="702" w:name="_Toc315443351"/>
      <w:bookmarkStart w:id="703" w:name="_Toc315942869"/>
      <w:bookmarkStart w:id="704" w:name="_Toc315943133"/>
      <w:bookmarkStart w:id="705" w:name="_Toc315943397"/>
      <w:bookmarkStart w:id="706" w:name="_Toc416085761"/>
      <w:bookmarkEnd w:id="701"/>
      <w:bookmarkEnd w:id="702"/>
      <w:bookmarkEnd w:id="703"/>
      <w:bookmarkEnd w:id="704"/>
      <w:bookmarkEnd w:id="705"/>
      <w:r>
        <w:t>Logfile</w:t>
      </w:r>
      <w:bookmarkEnd w:id="706"/>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1B13CD">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rPr>
          <w:ins w:id="707" w:author="Steve Maas" w:date="2014-09-01T17:54:00Z"/>
        </w:r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ins w:id="708" w:author="Steve Maas" w:date="2014-09-01T17:54:00Z">
        <w:r>
          <w:rPr>
            <w:i/>
          </w:rPr>
          <w:t>format</w:t>
        </w:r>
        <w:r w:rsidRPr="00A845A4">
          <w:rPr>
            <w:rPrChange w:id="709" w:author="Steve Maas" w:date="2014-09-01T17:54:00Z">
              <w:rPr>
                <w:i/>
              </w:rPr>
            </w:rPrChange>
          </w:rPr>
          <w:t>:</w:t>
        </w:r>
        <w:r>
          <w:t xml:space="preserve"> an optional format string (optional; default=not used)</w:t>
        </w:r>
      </w:ins>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Pr>
        <w:rPr>
          <w:ins w:id="710" w:author="Steve Maas" w:date="2014-09-01T17:55:00Z"/>
        </w:rPr>
      </w:pPr>
    </w:p>
    <w:p w14:paraId="5EFC1FF5" w14:textId="4D065635" w:rsidR="00A845A4" w:rsidRDefault="00A845A4" w:rsidP="006A0BC1">
      <w:pPr>
        <w:rPr>
          <w:ins w:id="711" w:author="Steve Maas" w:date="2014-09-01T17:58:00Z"/>
        </w:rPr>
      </w:pPr>
      <w:ins w:id="712" w:author="Steve Maas" w:date="2014-09-01T17:55:00Z">
        <w:r>
          <w:t xml:space="preserve">The optional </w:t>
        </w:r>
        <w:r>
          <w:rPr>
            <w:i/>
          </w:rPr>
          <w:t xml:space="preserve">format </w:t>
        </w:r>
        <w:r>
          <w:t xml:space="preserve">attribute defines a format string that will be used to format the output. If this attribute is present, the </w:t>
        </w:r>
      </w:ins>
      <w:ins w:id="713" w:author="Steve Maas" w:date="2014-09-01T17:56:00Z">
        <w:r>
          <w:rPr>
            <w:i/>
          </w:rPr>
          <w:t xml:space="preserve">delim </w:t>
        </w:r>
        <w:r>
          <w:t>attribute will be ignored. The format string is composed of literal characters</w:t>
        </w:r>
      </w:ins>
      <w:ins w:id="714" w:author="Steve Maas" w:date="2014-09-01T17:57:00Z">
        <w:r>
          <w:t xml:space="preserve"> </w:t>
        </w:r>
      </w:ins>
      <w:ins w:id="715" w:author="Steve Maas" w:date="2014-09-01T17:56:00Z">
        <w:r>
          <w:t xml:space="preserve">and special </w:t>
        </w:r>
      </w:ins>
      <w:ins w:id="716" w:author="Steve Maas" w:date="2014-09-01T17:57:00Z">
        <w:r>
          <w:t xml:space="preserve">formatting characters. The special formatting characters are </w:t>
        </w:r>
      </w:ins>
      <w:ins w:id="717" w:author="Steve Maas" w:date="2014-09-01T17:58:00Z">
        <w:r>
          <w:t>preceded</w:t>
        </w:r>
      </w:ins>
      <w:ins w:id="718" w:author="Steve Maas" w:date="2014-09-01T17:57:00Z">
        <w:r>
          <w:t xml:space="preserve"> </w:t>
        </w:r>
      </w:ins>
      <w:ins w:id="719" w:author="Steve Maas" w:date="2014-09-01T17:58:00Z">
        <w:r>
          <w:t>by the percentage character (%). The following formatting characters are currently defined.</w:t>
        </w:r>
      </w:ins>
    </w:p>
    <w:p w14:paraId="5937CED3" w14:textId="77777777" w:rsidR="00A845A4" w:rsidRDefault="00A845A4" w:rsidP="006A0BC1">
      <w:pPr>
        <w:rPr>
          <w:ins w:id="720" w:author="Steve Maas" w:date="2014-09-01T17:58:00Z"/>
        </w:rPr>
      </w:pPr>
    </w:p>
    <w:p w14:paraId="07261C21" w14:textId="009B9A69" w:rsidR="00A845A4" w:rsidRDefault="00A845A4">
      <w:pPr>
        <w:pStyle w:val="ListParagraph"/>
        <w:numPr>
          <w:ilvl w:val="0"/>
          <w:numId w:val="60"/>
        </w:numPr>
        <w:rPr>
          <w:ins w:id="721" w:author="Steve Maas" w:date="2014-09-01T17:58:00Z"/>
        </w:rPr>
        <w:pPrChange w:id="722" w:author="Steve Maas" w:date="2014-09-01T17:58:00Z">
          <w:pPr/>
        </w:pPrChange>
      </w:pPr>
      <w:ins w:id="723" w:author="Steve Maas" w:date="2014-09-01T17:58:00Z">
        <w:r>
          <w:t>%i: replace with the index of the corresponding item (i.e. node numbers for node data)</w:t>
        </w:r>
      </w:ins>
    </w:p>
    <w:p w14:paraId="59111D3D" w14:textId="4913166D" w:rsidR="00A845A4" w:rsidRDefault="00A845A4">
      <w:pPr>
        <w:pStyle w:val="ListParagraph"/>
        <w:numPr>
          <w:ilvl w:val="0"/>
          <w:numId w:val="60"/>
        </w:numPr>
        <w:rPr>
          <w:ins w:id="724" w:author="Steve Maas" w:date="2014-09-01T17:59:00Z"/>
        </w:rPr>
        <w:pPrChange w:id="725" w:author="Steve Maas" w:date="2014-09-01T17:58:00Z">
          <w:pPr/>
        </w:pPrChange>
      </w:pPr>
      <w:ins w:id="726" w:author="Steve Maas" w:date="2014-09-01T17:59:00Z">
        <w:r>
          <w:t>%g: replace with a data value. Use a %g for each data item.</w:t>
        </w:r>
      </w:ins>
    </w:p>
    <w:p w14:paraId="75E40EA7" w14:textId="796EBFA5" w:rsidR="00A845A4" w:rsidRDefault="00A845A4">
      <w:pPr>
        <w:pStyle w:val="ListParagraph"/>
        <w:numPr>
          <w:ilvl w:val="0"/>
          <w:numId w:val="60"/>
        </w:numPr>
        <w:rPr>
          <w:ins w:id="727" w:author="Steve Maas" w:date="2014-09-01T17:59:00Z"/>
        </w:rPr>
        <w:pPrChange w:id="728" w:author="Steve Maas" w:date="2014-09-01T17:58:00Z">
          <w:pPr/>
        </w:pPrChange>
      </w:pPr>
      <w:ins w:id="729" w:author="Steve Maas" w:date="2014-09-01T17:59:00Z">
        <w:r>
          <w:t>%t: insert tab character</w:t>
        </w:r>
      </w:ins>
      <w:ins w:id="730" w:author="Steve Maas" w:date="2014-09-01T18:00:00Z">
        <w:r>
          <w:t xml:space="preserve"> in output</w:t>
        </w:r>
      </w:ins>
      <w:ins w:id="731" w:author="Steve Maas" w:date="2014-09-01T17:59:00Z">
        <w:r>
          <w:t>.</w:t>
        </w:r>
      </w:ins>
    </w:p>
    <w:p w14:paraId="7C5033E1" w14:textId="0019D0E0" w:rsidR="00A845A4" w:rsidRDefault="00A845A4">
      <w:pPr>
        <w:pStyle w:val="ListParagraph"/>
        <w:numPr>
          <w:ilvl w:val="0"/>
          <w:numId w:val="60"/>
        </w:numPr>
        <w:rPr>
          <w:ins w:id="732" w:author="Steve Maas" w:date="2014-09-01T18:00:00Z"/>
        </w:rPr>
        <w:pPrChange w:id="733" w:author="Steve Maas" w:date="2014-09-01T17:58:00Z">
          <w:pPr/>
        </w:pPrChange>
      </w:pPr>
      <w:ins w:id="734" w:author="Steve Maas" w:date="2014-09-01T17:59:00Z">
        <w:r>
          <w:t>%n: insert</w:t>
        </w:r>
      </w:ins>
      <w:ins w:id="735" w:author="Steve Maas" w:date="2014-09-01T18:00:00Z">
        <w:r>
          <w:t xml:space="preserve"> newline character in output.</w:t>
        </w:r>
      </w:ins>
    </w:p>
    <w:p w14:paraId="28BB0578" w14:textId="77777777" w:rsidR="00A845A4" w:rsidRDefault="00A845A4" w:rsidP="00A845A4">
      <w:pPr>
        <w:rPr>
          <w:ins w:id="736" w:author="Steve Maas" w:date="2014-09-01T18:00:00Z"/>
        </w:rPr>
      </w:pPr>
    </w:p>
    <w:p w14:paraId="217C93EE" w14:textId="0E4AB780" w:rsidR="00A845A4" w:rsidRDefault="00A845A4" w:rsidP="00A845A4">
      <w:pPr>
        <w:rPr>
          <w:ins w:id="737" w:author="Steve Maas" w:date="2014-09-01T18:00:00Z"/>
        </w:rPr>
      </w:pPr>
      <w:ins w:id="738" w:author="Steve Maas" w:date="2014-09-01T18:03:00Z">
        <w:r>
          <w:t>T</w:t>
        </w:r>
      </w:ins>
      <w:ins w:id="739" w:author="Steve Maas" w:date="2014-09-01T18:00:00Z">
        <w:r>
          <w:t>he following example,</w:t>
        </w:r>
      </w:ins>
    </w:p>
    <w:p w14:paraId="1EB54583" w14:textId="77777777" w:rsidR="00A845A4" w:rsidRDefault="00A845A4" w:rsidP="00A845A4">
      <w:pPr>
        <w:rPr>
          <w:ins w:id="740" w:author="Steve Maas" w:date="2014-09-01T18:01:00Z"/>
        </w:rPr>
      </w:pPr>
    </w:p>
    <w:p w14:paraId="2EC1351D" w14:textId="242D3B89" w:rsidR="00A845A4" w:rsidRPr="00A845A4" w:rsidRDefault="00A845A4">
      <w:pPr>
        <w:pStyle w:val="Code0"/>
        <w:rPr>
          <w:ins w:id="741" w:author="Steve Maas" w:date="2014-09-01T18:00:00Z"/>
          <w:sz w:val="20"/>
          <w:szCs w:val="20"/>
          <w:rPrChange w:id="742" w:author="Steve Maas" w:date="2014-09-01T18:02:00Z">
            <w:rPr>
              <w:ins w:id="743" w:author="Steve Maas" w:date="2014-09-01T18:00:00Z"/>
            </w:rPr>
          </w:rPrChange>
        </w:rPr>
        <w:pPrChange w:id="744" w:author="Steve Maas" w:date="2014-09-01T18:01:00Z">
          <w:pPr/>
        </w:pPrChange>
      </w:pPr>
      <w:ins w:id="745" w:author="Steve Maas" w:date="2014-09-01T18:01:00Z">
        <w:r w:rsidRPr="00A845A4">
          <w:rPr>
            <w:sz w:val="20"/>
            <w:szCs w:val="20"/>
            <w:rPrChange w:id="746" w:author="Steve Maas" w:date="2014-09-01T18:02:00Z">
              <w:rPr/>
            </w:rPrChange>
          </w:rPr>
          <w:t>&lt;node_data data="x;y;z" format='&lt;node id="%i"&gt;%g,%g,%g&lt;/node&gt;'</w:t>
        </w:r>
      </w:ins>
      <w:ins w:id="747" w:author="Steve Maas" w:date="2014-09-01T18:02:00Z">
        <w:r w:rsidRPr="00A845A4">
          <w:rPr>
            <w:sz w:val="20"/>
            <w:szCs w:val="20"/>
            <w:rPrChange w:id="748" w:author="Steve Maas" w:date="2014-09-01T18:02:00Z">
              <w:rPr/>
            </w:rPrChange>
          </w:rPr>
          <w:t>&gt;&lt;/node_data&gt;</w:t>
        </w:r>
      </w:ins>
    </w:p>
    <w:p w14:paraId="2DC1AB13" w14:textId="77777777" w:rsidR="00A845A4" w:rsidRDefault="00A845A4" w:rsidP="00A845A4">
      <w:pPr>
        <w:rPr>
          <w:ins w:id="749" w:author="Steve Maas" w:date="2014-09-01T18:00:00Z"/>
        </w:rPr>
      </w:pPr>
    </w:p>
    <w:p w14:paraId="79CCB890" w14:textId="689C30D2" w:rsidR="00A845A4" w:rsidRDefault="00A845A4" w:rsidP="00A845A4">
      <w:pPr>
        <w:rPr>
          <w:ins w:id="750" w:author="Steve Maas" w:date="2014-09-01T18:00:00Z"/>
        </w:rPr>
      </w:pPr>
      <w:ins w:id="751" w:author="Steve Maas" w:date="2014-09-01T18:00:00Z">
        <w:r>
          <w:t>will print the following output (e.g. for node 1).</w:t>
        </w:r>
      </w:ins>
    </w:p>
    <w:p w14:paraId="5DAD9E3B" w14:textId="77777777" w:rsidR="00A845A4" w:rsidRPr="00A845A4" w:rsidRDefault="00A845A4" w:rsidP="00A845A4">
      <w:pPr>
        <w:rPr>
          <w:ins w:id="752" w:author="Steve Maas" w:date="2014-09-01T17:55:00Z"/>
        </w:rPr>
      </w:pPr>
    </w:p>
    <w:p w14:paraId="2034654D" w14:textId="758BD46F" w:rsidR="00A845A4" w:rsidRDefault="00A845A4">
      <w:pPr>
        <w:pStyle w:val="Code0"/>
        <w:rPr>
          <w:ins w:id="753" w:author="Steve Maas" w:date="2014-09-01T18:01:00Z"/>
        </w:rPr>
        <w:pPrChange w:id="754" w:author="Steve Maas" w:date="2014-09-01T18:02:00Z">
          <w:pPr/>
        </w:pPrChange>
      </w:pPr>
      <w:ins w:id="755" w:author="Steve Maas" w:date="2014-09-01T18:02:00Z">
        <w:r>
          <w:t>&lt;node id="</w:t>
        </w:r>
      </w:ins>
      <w:ins w:id="756" w:author="Steve Maas" w:date="2014-09-01T18:03:00Z">
        <w:r>
          <w:t>1"&gt;0.1,0.2,0.3&lt;/node&gt;</w:t>
        </w:r>
      </w:ins>
    </w:p>
    <w:p w14:paraId="4B09DE00" w14:textId="77777777" w:rsidR="00A845A4" w:rsidRDefault="00A845A4" w:rsidP="006A0BC1">
      <w:pPr>
        <w:rPr>
          <w:ins w:id="757" w:author="Steve Maas" w:date="2014-09-01T18:01:00Z"/>
        </w:rPr>
      </w:pPr>
    </w:p>
    <w:p w14:paraId="54968D8D" w14:textId="24CC6DC2" w:rsidR="00A845A4" w:rsidRDefault="006D1AD2" w:rsidP="006A0BC1">
      <w:pPr>
        <w:rPr>
          <w:ins w:id="758" w:author="Steve Maas" w:date="2014-09-01T18:04:00Z"/>
        </w:rPr>
      </w:pPr>
      <w:ins w:id="759" w:author="Steve Maas" w:date="2014-09-01T18:03:00Z">
        <w:r>
          <w:t>Notice the use of the apostrophe (</w:t>
        </w:r>
      </w:ins>
      <w:ins w:id="760" w:author="Steve Maas" w:date="2014-09-01T18:04:00Z">
        <w:r>
          <w:t>‘) in the format string. This is necessary in order to include the quotation marks as part of the format string. Also</w:t>
        </w:r>
      </w:ins>
      <w:ins w:id="761" w:author="Steve Maas" w:date="2014-09-01T18:06:00Z">
        <w:r>
          <w:t xml:space="preserve"> note</w:t>
        </w:r>
      </w:ins>
      <w:ins w:id="762" w:author="Steve Maas" w:date="2014-09-01T18:04:00Z">
        <w:r>
          <w:t xml:space="preserve"> that each data string will automatically </w:t>
        </w:r>
      </w:ins>
      <w:ins w:id="763" w:author="Steve Maas" w:date="2014-09-01T18:06:00Z">
        <w:r>
          <w:t xml:space="preserve">be </w:t>
        </w:r>
      </w:ins>
      <w:ins w:id="764" w:author="Steve Maas" w:date="2014-09-01T18:04:00Z">
        <w:r>
          <w:t>printed on a new line, so there is no need to end the format string with a newline character.</w:t>
        </w:r>
      </w:ins>
    </w:p>
    <w:p w14:paraId="5AC97DCE" w14:textId="77777777" w:rsidR="006D1AD2" w:rsidRDefault="006D1AD2" w:rsidP="006A0BC1">
      <w:pPr>
        <w:rPr>
          <w:ins w:id="765" w:author="Steve Maas" w:date="2014-09-01T18:05:00Z"/>
        </w:rPr>
      </w:pPr>
    </w:p>
    <w:p w14:paraId="458F679A" w14:textId="77777777" w:rsidR="006D1AD2" w:rsidRDefault="006D1AD2" w:rsidP="006A0BC1">
      <w:pPr>
        <w:rPr>
          <w:ins w:id="766" w:author="Steve Maas" w:date="2014-09-01T17:55:00Z"/>
        </w:rPr>
      </w:pPr>
    </w:p>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767" w:name="_Toc416085762"/>
      <w:r>
        <w:t xml:space="preserve">Node_Data </w:t>
      </w:r>
      <w:r w:rsidR="00D153DC">
        <w:t>C</w:t>
      </w:r>
      <w:r>
        <w:t>lass</w:t>
      </w:r>
      <w:bookmarkEnd w:id="767"/>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rPr>
          <w:ins w:id="768" w:author="Steve Maas" w:date="2014-06-16T11:20:00Z"/>
        </w:trPr>
        <w:tc>
          <w:tcPr>
            <w:tcW w:w="1908" w:type="dxa"/>
            <w:shd w:val="clear" w:color="auto" w:fill="auto"/>
          </w:tcPr>
          <w:p w14:paraId="60FED9E1" w14:textId="0C66BB8D" w:rsidR="00234587" w:rsidRPr="00B27FE9" w:rsidRDefault="00234587" w:rsidP="006A0BC1">
            <w:pPr>
              <w:pStyle w:val="code"/>
              <w:rPr>
                <w:ins w:id="769" w:author="Steve Maas" w:date="2014-06-16T11:20:00Z"/>
              </w:rPr>
            </w:pPr>
            <w:ins w:id="770" w:author="Steve Maas" w:date="2014-06-16T11:20:00Z">
              <w:r>
                <w:t>vx</w:t>
              </w:r>
            </w:ins>
          </w:p>
        </w:tc>
        <w:tc>
          <w:tcPr>
            <w:tcW w:w="7560" w:type="dxa"/>
            <w:shd w:val="clear" w:color="auto" w:fill="auto"/>
          </w:tcPr>
          <w:p w14:paraId="2BF98885" w14:textId="34095953" w:rsidR="00234587" w:rsidRDefault="00234587" w:rsidP="006A0BC1">
            <w:pPr>
              <w:rPr>
                <w:ins w:id="771" w:author="Steve Maas" w:date="2014-06-16T11:20:00Z"/>
              </w:rPr>
            </w:pPr>
            <w:ins w:id="772" w:author="Steve Maas" w:date="2014-06-16T11:21:00Z">
              <w:r>
                <w:t>x-coordinate of nodal velocity</w:t>
              </w:r>
            </w:ins>
          </w:p>
        </w:tc>
      </w:tr>
      <w:tr w:rsidR="00234587" w14:paraId="6F7BD2F0" w14:textId="77777777">
        <w:trPr>
          <w:ins w:id="773" w:author="Steve Maas" w:date="2014-06-16T11:21:00Z"/>
        </w:trPr>
        <w:tc>
          <w:tcPr>
            <w:tcW w:w="1908" w:type="dxa"/>
            <w:shd w:val="clear" w:color="auto" w:fill="auto"/>
          </w:tcPr>
          <w:p w14:paraId="39B7DA6B" w14:textId="2BB70CBC" w:rsidR="00234587" w:rsidRDefault="00234587" w:rsidP="006A0BC1">
            <w:pPr>
              <w:pStyle w:val="code"/>
              <w:rPr>
                <w:ins w:id="774" w:author="Steve Maas" w:date="2014-06-16T11:21:00Z"/>
              </w:rPr>
            </w:pPr>
            <w:ins w:id="775" w:author="Steve Maas" w:date="2014-06-16T11:21:00Z">
              <w:r>
                <w:t>vy</w:t>
              </w:r>
            </w:ins>
          </w:p>
        </w:tc>
        <w:tc>
          <w:tcPr>
            <w:tcW w:w="7560" w:type="dxa"/>
            <w:shd w:val="clear" w:color="auto" w:fill="auto"/>
          </w:tcPr>
          <w:p w14:paraId="5D43074C" w14:textId="4413AD68" w:rsidR="00234587" w:rsidRDefault="00234587" w:rsidP="006A0BC1">
            <w:pPr>
              <w:rPr>
                <w:ins w:id="776" w:author="Steve Maas" w:date="2014-06-16T11:21:00Z"/>
              </w:rPr>
            </w:pPr>
            <w:ins w:id="777" w:author="Steve Maas" w:date="2014-06-16T11:21:00Z">
              <w:r>
                <w:t>y-coordinate of nodal velocity</w:t>
              </w:r>
            </w:ins>
          </w:p>
        </w:tc>
      </w:tr>
      <w:tr w:rsidR="00234587" w14:paraId="3B1B42DF" w14:textId="77777777">
        <w:trPr>
          <w:ins w:id="778" w:author="Steve Maas" w:date="2014-06-16T11:21:00Z"/>
        </w:trPr>
        <w:tc>
          <w:tcPr>
            <w:tcW w:w="1908" w:type="dxa"/>
            <w:shd w:val="clear" w:color="auto" w:fill="auto"/>
          </w:tcPr>
          <w:p w14:paraId="76372ADE" w14:textId="1FE12EE5" w:rsidR="00234587" w:rsidRDefault="00234587" w:rsidP="006A0BC1">
            <w:pPr>
              <w:pStyle w:val="code"/>
              <w:rPr>
                <w:ins w:id="779" w:author="Steve Maas" w:date="2014-06-16T11:21:00Z"/>
              </w:rPr>
            </w:pPr>
            <w:ins w:id="780" w:author="Steve Maas" w:date="2014-06-16T11:21:00Z">
              <w:r>
                <w:t>vz</w:t>
              </w:r>
            </w:ins>
          </w:p>
        </w:tc>
        <w:tc>
          <w:tcPr>
            <w:tcW w:w="7560" w:type="dxa"/>
            <w:shd w:val="clear" w:color="auto" w:fill="auto"/>
          </w:tcPr>
          <w:p w14:paraId="3D748B92" w14:textId="7080727A" w:rsidR="00234587" w:rsidRDefault="00234587" w:rsidP="006A0BC1">
            <w:pPr>
              <w:rPr>
                <w:ins w:id="781" w:author="Steve Maas" w:date="2014-06-16T11:21:00Z"/>
              </w:rPr>
            </w:pPr>
            <w:ins w:id="782" w:author="Steve Maas" w:date="2014-06-16T11:21:00Z">
              <w:r>
                <w:t>z-coordinate of nodal velocity</w:t>
              </w:r>
            </w:ins>
          </w:p>
        </w:tc>
      </w:tr>
      <w:tr w:rsidR="00234587" w14:paraId="3CC43A49" w14:textId="77777777">
        <w:trPr>
          <w:ins w:id="783" w:author="Steve Maas" w:date="2014-06-16T11:23:00Z"/>
        </w:trPr>
        <w:tc>
          <w:tcPr>
            <w:tcW w:w="1908" w:type="dxa"/>
            <w:shd w:val="clear" w:color="auto" w:fill="auto"/>
          </w:tcPr>
          <w:p w14:paraId="526B90ED" w14:textId="4EFCE0DB" w:rsidR="00234587" w:rsidRDefault="00234587" w:rsidP="006A0BC1">
            <w:pPr>
              <w:pStyle w:val="code"/>
              <w:rPr>
                <w:ins w:id="784" w:author="Steve Maas" w:date="2014-06-16T11:23:00Z"/>
              </w:rPr>
            </w:pPr>
            <w:ins w:id="785" w:author="Steve Maas" w:date="2014-06-16T11:23:00Z">
              <w:r>
                <w:t>ax</w:t>
              </w:r>
            </w:ins>
          </w:p>
        </w:tc>
        <w:tc>
          <w:tcPr>
            <w:tcW w:w="7560" w:type="dxa"/>
            <w:shd w:val="clear" w:color="auto" w:fill="auto"/>
          </w:tcPr>
          <w:p w14:paraId="03A3C4DE" w14:textId="122DDCF1" w:rsidR="00234587" w:rsidRDefault="00234587" w:rsidP="006A0BC1">
            <w:pPr>
              <w:rPr>
                <w:ins w:id="786" w:author="Steve Maas" w:date="2014-06-16T11:23:00Z"/>
              </w:rPr>
            </w:pPr>
            <w:ins w:id="787" w:author="Steve Maas" w:date="2014-06-16T11:23:00Z">
              <w:r>
                <w:t>x-coordinate of nodal acceleration</w:t>
              </w:r>
            </w:ins>
          </w:p>
        </w:tc>
      </w:tr>
      <w:tr w:rsidR="00234587" w14:paraId="34A3328C" w14:textId="77777777">
        <w:trPr>
          <w:ins w:id="788" w:author="Steve Maas" w:date="2014-06-16T11:23:00Z"/>
        </w:trPr>
        <w:tc>
          <w:tcPr>
            <w:tcW w:w="1908" w:type="dxa"/>
            <w:shd w:val="clear" w:color="auto" w:fill="auto"/>
          </w:tcPr>
          <w:p w14:paraId="19689972" w14:textId="73D6EAC4" w:rsidR="00234587" w:rsidRDefault="00234587" w:rsidP="006A0BC1">
            <w:pPr>
              <w:pStyle w:val="code"/>
              <w:rPr>
                <w:ins w:id="789" w:author="Steve Maas" w:date="2014-06-16T11:23:00Z"/>
              </w:rPr>
            </w:pPr>
            <w:ins w:id="790" w:author="Steve Maas" w:date="2014-06-16T11:23:00Z">
              <w:r>
                <w:t>ay</w:t>
              </w:r>
            </w:ins>
          </w:p>
        </w:tc>
        <w:tc>
          <w:tcPr>
            <w:tcW w:w="7560" w:type="dxa"/>
            <w:shd w:val="clear" w:color="auto" w:fill="auto"/>
          </w:tcPr>
          <w:p w14:paraId="5CD363A9" w14:textId="2612F2D7" w:rsidR="00234587" w:rsidRDefault="00234587" w:rsidP="006A0BC1">
            <w:pPr>
              <w:rPr>
                <w:ins w:id="791" w:author="Steve Maas" w:date="2014-06-16T11:23:00Z"/>
              </w:rPr>
            </w:pPr>
            <w:ins w:id="792" w:author="Steve Maas" w:date="2014-06-16T11:23:00Z">
              <w:r>
                <w:t>y-coordinate of nodal acceleration</w:t>
              </w:r>
            </w:ins>
          </w:p>
        </w:tc>
      </w:tr>
      <w:tr w:rsidR="00234587" w14:paraId="0404DD91" w14:textId="77777777">
        <w:trPr>
          <w:ins w:id="793" w:author="Steve Maas" w:date="2014-06-16T11:23:00Z"/>
        </w:trPr>
        <w:tc>
          <w:tcPr>
            <w:tcW w:w="1908" w:type="dxa"/>
            <w:shd w:val="clear" w:color="auto" w:fill="auto"/>
          </w:tcPr>
          <w:p w14:paraId="70E0A894" w14:textId="49B4B2F5" w:rsidR="00234587" w:rsidRDefault="00234587" w:rsidP="006A0BC1">
            <w:pPr>
              <w:pStyle w:val="code"/>
              <w:rPr>
                <w:ins w:id="794" w:author="Steve Maas" w:date="2014-06-16T11:23:00Z"/>
              </w:rPr>
            </w:pPr>
            <w:ins w:id="795" w:author="Steve Maas" w:date="2014-06-16T11:23:00Z">
              <w:r>
                <w:t>az</w:t>
              </w:r>
            </w:ins>
          </w:p>
        </w:tc>
        <w:tc>
          <w:tcPr>
            <w:tcW w:w="7560" w:type="dxa"/>
            <w:shd w:val="clear" w:color="auto" w:fill="auto"/>
          </w:tcPr>
          <w:p w14:paraId="75B03597" w14:textId="54779746" w:rsidR="00234587" w:rsidRDefault="00234587" w:rsidP="006A0BC1">
            <w:pPr>
              <w:rPr>
                <w:ins w:id="796" w:author="Steve Maas" w:date="2014-06-16T11:23:00Z"/>
              </w:rPr>
            </w:pPr>
            <w:ins w:id="797" w:author="Steve Maas" w:date="2014-06-16T11:23:00Z">
              <w:r>
                <w:t>z-coordinate of nodal acceleration</w:t>
              </w:r>
            </w:ins>
          </w:p>
        </w:tc>
      </w:tr>
      <w:tr w:rsidR="00234587" w14:paraId="7FE3FC9B" w14:textId="77777777">
        <w:trPr>
          <w:ins w:id="798" w:author="Steve Maas" w:date="2014-06-16T11:24:00Z"/>
        </w:trPr>
        <w:tc>
          <w:tcPr>
            <w:tcW w:w="1908" w:type="dxa"/>
            <w:shd w:val="clear" w:color="auto" w:fill="auto"/>
          </w:tcPr>
          <w:p w14:paraId="15D5F3A8" w14:textId="685ED2DF" w:rsidR="00234587" w:rsidRDefault="00234587" w:rsidP="006A0BC1">
            <w:pPr>
              <w:pStyle w:val="code"/>
              <w:rPr>
                <w:ins w:id="799" w:author="Steve Maas" w:date="2014-06-16T11:24:00Z"/>
              </w:rPr>
            </w:pPr>
            <w:ins w:id="800" w:author="Steve Maas" w:date="2014-06-16T11:24:00Z">
              <w:r>
                <w:t>Rx</w:t>
              </w:r>
            </w:ins>
          </w:p>
        </w:tc>
        <w:tc>
          <w:tcPr>
            <w:tcW w:w="7560" w:type="dxa"/>
            <w:shd w:val="clear" w:color="auto" w:fill="auto"/>
          </w:tcPr>
          <w:p w14:paraId="4BF13751" w14:textId="18CCABED" w:rsidR="00234587" w:rsidRDefault="00234587" w:rsidP="006A0BC1">
            <w:pPr>
              <w:rPr>
                <w:ins w:id="801" w:author="Steve Maas" w:date="2014-06-16T11:24:00Z"/>
              </w:rPr>
            </w:pPr>
            <w:ins w:id="802" w:author="Steve Maas" w:date="2014-06-16T11:24:00Z">
              <w:r>
                <w:t>x-coordinate of nodal reaction force</w:t>
              </w:r>
            </w:ins>
          </w:p>
        </w:tc>
      </w:tr>
      <w:tr w:rsidR="00234587" w14:paraId="27141E6B" w14:textId="77777777">
        <w:trPr>
          <w:ins w:id="803" w:author="Steve Maas" w:date="2014-06-16T11:24:00Z"/>
        </w:trPr>
        <w:tc>
          <w:tcPr>
            <w:tcW w:w="1908" w:type="dxa"/>
            <w:shd w:val="clear" w:color="auto" w:fill="auto"/>
          </w:tcPr>
          <w:p w14:paraId="171DE49C" w14:textId="49DFA7BE" w:rsidR="00234587" w:rsidRDefault="00234587" w:rsidP="006A0BC1">
            <w:pPr>
              <w:pStyle w:val="code"/>
              <w:rPr>
                <w:ins w:id="804" w:author="Steve Maas" w:date="2014-06-16T11:24:00Z"/>
              </w:rPr>
            </w:pPr>
            <w:ins w:id="805" w:author="Steve Maas" w:date="2014-06-16T11:24:00Z">
              <w:r>
                <w:t>Ry</w:t>
              </w:r>
            </w:ins>
          </w:p>
        </w:tc>
        <w:tc>
          <w:tcPr>
            <w:tcW w:w="7560" w:type="dxa"/>
            <w:shd w:val="clear" w:color="auto" w:fill="auto"/>
          </w:tcPr>
          <w:p w14:paraId="70D7EFB6" w14:textId="2432F8B2" w:rsidR="00234587" w:rsidRDefault="00234587" w:rsidP="006A0BC1">
            <w:pPr>
              <w:rPr>
                <w:ins w:id="806" w:author="Steve Maas" w:date="2014-06-16T11:24:00Z"/>
              </w:rPr>
            </w:pPr>
            <w:ins w:id="807" w:author="Steve Maas" w:date="2014-06-16T11:24:00Z">
              <w:r>
                <w:t>y-coordinate of nodal reaction force</w:t>
              </w:r>
            </w:ins>
          </w:p>
        </w:tc>
      </w:tr>
      <w:tr w:rsidR="00234587" w14:paraId="78A53E0E" w14:textId="77777777">
        <w:trPr>
          <w:ins w:id="808" w:author="Steve Maas" w:date="2014-06-16T11:24:00Z"/>
        </w:trPr>
        <w:tc>
          <w:tcPr>
            <w:tcW w:w="1908" w:type="dxa"/>
            <w:shd w:val="clear" w:color="auto" w:fill="auto"/>
          </w:tcPr>
          <w:p w14:paraId="17163AEE" w14:textId="764A982B" w:rsidR="00234587" w:rsidRDefault="00234587" w:rsidP="006A0BC1">
            <w:pPr>
              <w:pStyle w:val="code"/>
              <w:rPr>
                <w:ins w:id="809" w:author="Steve Maas" w:date="2014-06-16T11:24:00Z"/>
              </w:rPr>
            </w:pPr>
            <w:ins w:id="810" w:author="Steve Maas" w:date="2014-06-16T11:24:00Z">
              <w:r>
                <w:t>Rz</w:t>
              </w:r>
            </w:ins>
          </w:p>
        </w:tc>
        <w:tc>
          <w:tcPr>
            <w:tcW w:w="7560" w:type="dxa"/>
            <w:shd w:val="clear" w:color="auto" w:fill="auto"/>
          </w:tcPr>
          <w:p w14:paraId="4ADF6EAA" w14:textId="26BC97D8" w:rsidR="00234587" w:rsidRDefault="00234587" w:rsidP="006A0BC1">
            <w:pPr>
              <w:rPr>
                <w:ins w:id="811" w:author="Steve Maas" w:date="2014-06-16T11:24:00Z"/>
              </w:rPr>
            </w:pPr>
            <w:ins w:id="812" w:author="Steve Maas" w:date="2014-06-16T11:24:00Z">
              <w:r>
                <w:t>z-coordinate of nodal reaction force</w:t>
              </w:r>
            </w:ins>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70129593" w:rsidR="00C04528" w:rsidRPr="00B27FE9" w:rsidRDefault="00234587" w:rsidP="00234587">
            <w:pPr>
              <w:pStyle w:val="code"/>
            </w:pPr>
            <w:ins w:id="813" w:author="Steve Maas" w:date="2014-06-16T11:25:00Z">
              <w:r>
                <w:t>c</w:t>
              </w:r>
            </w:ins>
            <w:del w:id="814" w:author="Steve Maas" w:date="2014-06-16T11:25:00Z">
              <w:r w:rsidDel="00234587">
                <w:delText>C</w:delText>
              </w:r>
            </w:del>
            <w:ins w:id="815" w:author="Steve Maas" w:date="2014-06-16T11:25:00Z">
              <w:r>
                <w:t>[</w:t>
              </w:r>
            </w:ins>
            <w:r w:rsidR="00C849CE" w:rsidRPr="00C849CE">
              <w:rPr>
                <w:i/>
              </w:rPr>
              <w:t>n</w:t>
            </w:r>
            <w:ins w:id="816" w:author="Steve Maas" w:date="2014-06-16T11:25:00Z">
              <w:r w:rsidRPr="00234587">
                <w:rPr>
                  <w:rPrChange w:id="817" w:author="Steve Maas" w:date="2014-06-16T11:25:00Z">
                    <w:rPr>
                      <w:i/>
                    </w:rPr>
                  </w:rPrChange>
                </w:rPr>
                <w:t>]</w:t>
              </w:r>
            </w:ins>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ins w:id="818" w:author="Steve Maas" w:date="2014-06-16T11:25:00Z">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ins>
          </w:p>
        </w:tc>
      </w:tr>
    </w:tbl>
    <w:p w14:paraId="4B049807" w14:textId="77777777" w:rsidR="006A0BC1" w:rsidRDefault="006A0BC1" w:rsidP="006A0BC1"/>
    <w:p w14:paraId="001F821D" w14:textId="52A68849" w:rsidR="00234587" w:rsidRDefault="00234587" w:rsidP="006A0BC1">
      <w:pPr>
        <w:rPr>
          <w:ins w:id="819" w:author="Steve Maas" w:date="2014-06-16T11:27:00Z"/>
        </w:rPr>
      </w:pPr>
      <w:ins w:id="820" w:author="Steve Maas" w:date="2014-06-16T11:27:00Z">
        <w:r>
          <w:t xml:space="preserve">For heat transfer problems the following nodal variables are available. </w:t>
        </w:r>
      </w:ins>
    </w:p>
    <w:p w14:paraId="59C74BC2" w14:textId="77777777" w:rsidR="00234587" w:rsidRDefault="00234587" w:rsidP="006A0BC1">
      <w:pPr>
        <w:rPr>
          <w:ins w:id="821" w:author="Steve Maas" w:date="2014-06-16T11: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rPr>
          <w:ins w:id="822" w:author="Steve Maas" w:date="2014-06-16T11:27:00Z"/>
        </w:trPr>
        <w:tc>
          <w:tcPr>
            <w:tcW w:w="1908" w:type="dxa"/>
            <w:shd w:val="clear" w:color="auto" w:fill="auto"/>
          </w:tcPr>
          <w:p w14:paraId="5E66DAE4" w14:textId="77777777" w:rsidR="00234587" w:rsidRPr="000B272C" w:rsidRDefault="00234587" w:rsidP="00234587">
            <w:pPr>
              <w:rPr>
                <w:ins w:id="823" w:author="Steve Maas" w:date="2014-06-16T11:27:00Z"/>
                <w:b/>
              </w:rPr>
            </w:pPr>
            <w:ins w:id="824" w:author="Steve Maas" w:date="2014-06-16T11:27:00Z">
              <w:r w:rsidRPr="000B272C">
                <w:rPr>
                  <w:b/>
                </w:rPr>
                <w:t>Node variables</w:t>
              </w:r>
            </w:ins>
          </w:p>
        </w:tc>
        <w:tc>
          <w:tcPr>
            <w:tcW w:w="7668" w:type="dxa"/>
            <w:shd w:val="clear" w:color="auto" w:fill="auto"/>
          </w:tcPr>
          <w:p w14:paraId="2AE84A00" w14:textId="77777777" w:rsidR="00234587" w:rsidRPr="000B272C" w:rsidRDefault="00234587" w:rsidP="00234587">
            <w:pPr>
              <w:rPr>
                <w:ins w:id="825" w:author="Steve Maas" w:date="2014-06-16T11:27:00Z"/>
                <w:b/>
              </w:rPr>
            </w:pPr>
            <w:ins w:id="826" w:author="Steve Maas" w:date="2014-06-16T11:27:00Z">
              <w:r w:rsidRPr="000B272C">
                <w:rPr>
                  <w:b/>
                </w:rPr>
                <w:t>Description</w:t>
              </w:r>
            </w:ins>
          </w:p>
        </w:tc>
      </w:tr>
      <w:tr w:rsidR="00234587" w14:paraId="76E0CA80" w14:textId="77777777" w:rsidTr="00234587">
        <w:trPr>
          <w:ins w:id="827" w:author="Steve Maas" w:date="2014-06-16T11:27:00Z"/>
        </w:trPr>
        <w:tc>
          <w:tcPr>
            <w:tcW w:w="1908" w:type="dxa"/>
            <w:shd w:val="clear" w:color="auto" w:fill="auto"/>
          </w:tcPr>
          <w:p w14:paraId="3A0F6FED" w14:textId="3EAED6BE" w:rsidR="00234587" w:rsidRPr="00B27FE9" w:rsidRDefault="00234587" w:rsidP="00234587">
            <w:pPr>
              <w:pStyle w:val="code"/>
              <w:rPr>
                <w:ins w:id="828" w:author="Steve Maas" w:date="2014-06-16T11:27:00Z"/>
              </w:rPr>
            </w:pPr>
            <w:ins w:id="829" w:author="Steve Maas" w:date="2014-06-16T11:27:00Z">
              <w:r>
                <w:lastRenderedPageBreak/>
                <w:t>T</w:t>
              </w:r>
            </w:ins>
          </w:p>
        </w:tc>
        <w:tc>
          <w:tcPr>
            <w:tcW w:w="7668" w:type="dxa"/>
            <w:shd w:val="clear" w:color="auto" w:fill="auto"/>
          </w:tcPr>
          <w:p w14:paraId="7D45B940" w14:textId="665CD7C0" w:rsidR="00234587" w:rsidRPr="00DC355F" w:rsidRDefault="00234587" w:rsidP="00234587">
            <w:pPr>
              <w:rPr>
                <w:ins w:id="830" w:author="Steve Maas" w:date="2014-06-16T11:27:00Z"/>
              </w:rPr>
            </w:pPr>
            <w:ins w:id="831" w:author="Steve Maas" w:date="2014-06-16T11:27:00Z">
              <w:r>
                <w:t>Nodal temperature</w:t>
              </w:r>
            </w:ins>
          </w:p>
        </w:tc>
      </w:tr>
    </w:tbl>
    <w:p w14:paraId="3498A10A" w14:textId="77777777" w:rsidR="00234587" w:rsidRDefault="00234587" w:rsidP="006A0BC1">
      <w:pPr>
        <w:rPr>
          <w:ins w:id="832" w:author="Steve Maas" w:date="2014-06-16T11:27:00Z"/>
        </w:rPr>
      </w:pPr>
    </w:p>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833" w:name="_Toc416085763"/>
      <w:r>
        <w:t>Element_Data Class</w:t>
      </w:r>
      <w:bookmarkEnd w:id="833"/>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rPr>
          <w:ins w:id="834" w:author="Gerard" w:date="2014-07-31T15:31:00Z"/>
        </w:trPr>
        <w:tc>
          <w:tcPr>
            <w:tcW w:w="2268" w:type="dxa"/>
            <w:shd w:val="clear" w:color="auto" w:fill="auto"/>
          </w:tcPr>
          <w:p w14:paraId="0C2C9D78" w14:textId="7725CA1E" w:rsidR="00B61FE0" w:rsidRDefault="00B61FE0" w:rsidP="00C258C3">
            <w:pPr>
              <w:pStyle w:val="code"/>
              <w:rPr>
                <w:ins w:id="835" w:author="Gerard" w:date="2014-07-31T15:31:00Z"/>
              </w:rPr>
            </w:pPr>
            <w:ins w:id="836" w:author="Gerard" w:date="2014-07-31T15:31:00Z">
              <w:r>
                <w:t>cxxxx</w:t>
              </w:r>
            </w:ins>
          </w:p>
        </w:tc>
        <w:tc>
          <w:tcPr>
            <w:tcW w:w="7308" w:type="dxa"/>
            <w:shd w:val="clear" w:color="auto" w:fill="auto"/>
          </w:tcPr>
          <w:p w14:paraId="26A1AEB5" w14:textId="101FC230" w:rsidR="00B61FE0" w:rsidRDefault="00B61FE0" w:rsidP="00C258C3">
            <w:pPr>
              <w:rPr>
                <w:ins w:id="837" w:author="Gerard" w:date="2014-07-31T15:31:00Z"/>
              </w:rPr>
            </w:pPr>
            <w:ins w:id="838" w:author="Gerard" w:date="2014-07-31T15:35:00Z">
              <w:r>
                <w:t>xxxx</w:t>
              </w:r>
            </w:ins>
            <w:ins w:id="839" w:author="Gerard" w:date="2014-07-31T15:36:00Z">
              <w:r w:rsidR="001F334A">
                <w:t xml:space="preserve"> component of spatial elasticity tensor (a.k.a. c11)</w:t>
              </w:r>
            </w:ins>
          </w:p>
        </w:tc>
      </w:tr>
      <w:tr w:rsidR="00B61FE0" w14:paraId="3764CEB2" w14:textId="77777777" w:rsidTr="00C258C3">
        <w:trPr>
          <w:ins w:id="840" w:author="Gerard" w:date="2014-07-31T15:31:00Z"/>
        </w:trPr>
        <w:tc>
          <w:tcPr>
            <w:tcW w:w="2268" w:type="dxa"/>
            <w:shd w:val="clear" w:color="auto" w:fill="auto"/>
          </w:tcPr>
          <w:p w14:paraId="3A21AA45" w14:textId="72056C47" w:rsidR="00B61FE0" w:rsidRDefault="00B61FE0" w:rsidP="00C258C3">
            <w:pPr>
              <w:pStyle w:val="code"/>
              <w:rPr>
                <w:ins w:id="841" w:author="Gerard" w:date="2014-07-31T15:31:00Z"/>
              </w:rPr>
            </w:pPr>
            <w:ins w:id="842" w:author="Gerard" w:date="2014-07-31T15:32:00Z">
              <w:r>
                <w:t>cxxyy</w:t>
              </w:r>
            </w:ins>
          </w:p>
        </w:tc>
        <w:tc>
          <w:tcPr>
            <w:tcW w:w="7308" w:type="dxa"/>
            <w:shd w:val="clear" w:color="auto" w:fill="auto"/>
          </w:tcPr>
          <w:p w14:paraId="388DEA5D" w14:textId="60AFE265" w:rsidR="00B61FE0" w:rsidRDefault="00B61FE0" w:rsidP="001F334A">
            <w:pPr>
              <w:rPr>
                <w:ins w:id="843" w:author="Gerard" w:date="2014-07-31T15:31:00Z"/>
              </w:rPr>
            </w:pPr>
            <w:ins w:id="844" w:author="Gerard" w:date="2014-07-31T15:35:00Z">
              <w:r>
                <w:t>xxyy</w:t>
              </w:r>
            </w:ins>
            <w:ins w:id="845" w:author="Gerard" w:date="2014-07-31T15:36:00Z">
              <w:r w:rsidR="001F334A">
                <w:t xml:space="preserve"> component of spatial elasticity tensor (a.k.a. c12)</w:t>
              </w:r>
            </w:ins>
          </w:p>
        </w:tc>
      </w:tr>
      <w:tr w:rsidR="00B61FE0" w14:paraId="06530E0B" w14:textId="77777777" w:rsidTr="00C258C3">
        <w:trPr>
          <w:ins w:id="846" w:author="Gerard" w:date="2014-07-31T15:31:00Z"/>
        </w:trPr>
        <w:tc>
          <w:tcPr>
            <w:tcW w:w="2268" w:type="dxa"/>
            <w:shd w:val="clear" w:color="auto" w:fill="auto"/>
          </w:tcPr>
          <w:p w14:paraId="315A657F" w14:textId="5517C53F" w:rsidR="00B61FE0" w:rsidRDefault="00B61FE0" w:rsidP="00C258C3">
            <w:pPr>
              <w:pStyle w:val="code"/>
              <w:rPr>
                <w:ins w:id="847" w:author="Gerard" w:date="2014-07-31T15:31:00Z"/>
              </w:rPr>
            </w:pPr>
            <w:ins w:id="848" w:author="Gerard" w:date="2014-07-31T15:32:00Z">
              <w:r>
                <w:t>cyyyy</w:t>
              </w:r>
            </w:ins>
          </w:p>
        </w:tc>
        <w:tc>
          <w:tcPr>
            <w:tcW w:w="7308" w:type="dxa"/>
            <w:shd w:val="clear" w:color="auto" w:fill="auto"/>
          </w:tcPr>
          <w:p w14:paraId="73F48303" w14:textId="73705304" w:rsidR="00B61FE0" w:rsidRDefault="00B61FE0" w:rsidP="001F334A">
            <w:pPr>
              <w:rPr>
                <w:ins w:id="849" w:author="Gerard" w:date="2014-07-31T15:31:00Z"/>
              </w:rPr>
            </w:pPr>
            <w:ins w:id="850" w:author="Gerard" w:date="2014-07-31T15:35:00Z">
              <w:r>
                <w:t>yyyy</w:t>
              </w:r>
            </w:ins>
            <w:ins w:id="851" w:author="Gerard" w:date="2014-07-31T15:36:00Z">
              <w:r w:rsidR="001F334A">
                <w:t xml:space="preserve"> component of spatial elasticity tensor (a.k.a. c</w:t>
              </w:r>
            </w:ins>
            <w:ins w:id="852" w:author="Gerard" w:date="2014-07-31T15:37:00Z">
              <w:r w:rsidR="001F334A">
                <w:t>22</w:t>
              </w:r>
            </w:ins>
            <w:ins w:id="853" w:author="Gerard" w:date="2014-07-31T15:36:00Z">
              <w:r w:rsidR="001F334A">
                <w:t>)</w:t>
              </w:r>
            </w:ins>
          </w:p>
        </w:tc>
      </w:tr>
      <w:tr w:rsidR="00B61FE0" w14:paraId="68D61B18" w14:textId="77777777" w:rsidTr="00C258C3">
        <w:trPr>
          <w:ins w:id="854" w:author="Gerard" w:date="2014-07-31T15:31:00Z"/>
        </w:trPr>
        <w:tc>
          <w:tcPr>
            <w:tcW w:w="2268" w:type="dxa"/>
            <w:shd w:val="clear" w:color="auto" w:fill="auto"/>
          </w:tcPr>
          <w:p w14:paraId="3B4E6A87" w14:textId="0BF6D9A2" w:rsidR="00B61FE0" w:rsidRDefault="00B61FE0" w:rsidP="00C258C3">
            <w:pPr>
              <w:pStyle w:val="code"/>
              <w:rPr>
                <w:ins w:id="855" w:author="Gerard" w:date="2014-07-31T15:31:00Z"/>
              </w:rPr>
            </w:pPr>
            <w:ins w:id="856" w:author="Gerard" w:date="2014-07-31T15:32:00Z">
              <w:r>
                <w:t>cxxzz</w:t>
              </w:r>
            </w:ins>
          </w:p>
        </w:tc>
        <w:tc>
          <w:tcPr>
            <w:tcW w:w="7308" w:type="dxa"/>
            <w:shd w:val="clear" w:color="auto" w:fill="auto"/>
          </w:tcPr>
          <w:p w14:paraId="4A598F2A" w14:textId="4A873664" w:rsidR="00B61FE0" w:rsidRDefault="00B61FE0" w:rsidP="001F334A">
            <w:pPr>
              <w:rPr>
                <w:ins w:id="857" w:author="Gerard" w:date="2014-07-31T15:31:00Z"/>
              </w:rPr>
            </w:pPr>
            <w:ins w:id="858" w:author="Gerard" w:date="2014-07-31T15:35:00Z">
              <w:r>
                <w:t>xxzz</w:t>
              </w:r>
            </w:ins>
            <w:ins w:id="859" w:author="Gerard" w:date="2014-07-31T15:36:00Z">
              <w:r w:rsidR="001F334A">
                <w:t xml:space="preserve"> component of spatial elasticity tensor (a.k.a. c</w:t>
              </w:r>
            </w:ins>
            <w:ins w:id="860" w:author="Gerard" w:date="2014-07-31T15:37:00Z">
              <w:r w:rsidR="001F334A">
                <w:t>13</w:t>
              </w:r>
            </w:ins>
            <w:ins w:id="861" w:author="Gerard" w:date="2014-07-31T15:36:00Z">
              <w:r w:rsidR="001F334A">
                <w:t>)</w:t>
              </w:r>
            </w:ins>
          </w:p>
        </w:tc>
      </w:tr>
      <w:tr w:rsidR="00B61FE0" w14:paraId="31B6C446" w14:textId="77777777" w:rsidTr="00C258C3">
        <w:trPr>
          <w:ins w:id="862" w:author="Gerard" w:date="2014-07-31T15:31:00Z"/>
        </w:trPr>
        <w:tc>
          <w:tcPr>
            <w:tcW w:w="2268" w:type="dxa"/>
            <w:shd w:val="clear" w:color="auto" w:fill="auto"/>
          </w:tcPr>
          <w:p w14:paraId="78DA4394" w14:textId="1807C3DE" w:rsidR="00B61FE0" w:rsidRDefault="00B61FE0" w:rsidP="00C258C3">
            <w:pPr>
              <w:pStyle w:val="code"/>
              <w:rPr>
                <w:ins w:id="863" w:author="Gerard" w:date="2014-07-31T15:31:00Z"/>
              </w:rPr>
            </w:pPr>
            <w:ins w:id="864" w:author="Gerard" w:date="2014-07-31T15:32:00Z">
              <w:r>
                <w:t>cyyzz</w:t>
              </w:r>
            </w:ins>
          </w:p>
        </w:tc>
        <w:tc>
          <w:tcPr>
            <w:tcW w:w="7308" w:type="dxa"/>
            <w:shd w:val="clear" w:color="auto" w:fill="auto"/>
          </w:tcPr>
          <w:p w14:paraId="685F7921" w14:textId="1CE94523" w:rsidR="00B61FE0" w:rsidRDefault="00B61FE0" w:rsidP="001F334A">
            <w:pPr>
              <w:rPr>
                <w:ins w:id="865" w:author="Gerard" w:date="2014-07-31T15:31:00Z"/>
              </w:rPr>
            </w:pPr>
            <w:ins w:id="866" w:author="Gerard" w:date="2014-07-31T15:35:00Z">
              <w:r>
                <w:t>yyzz</w:t>
              </w:r>
            </w:ins>
            <w:ins w:id="867" w:author="Gerard" w:date="2014-07-31T15:36:00Z">
              <w:r w:rsidR="001F334A">
                <w:t xml:space="preserve"> component of spatial elasticity tensor (a.k.a. c</w:t>
              </w:r>
            </w:ins>
            <w:ins w:id="868" w:author="Gerard" w:date="2014-07-31T15:37:00Z">
              <w:r w:rsidR="001F334A">
                <w:t>23</w:t>
              </w:r>
            </w:ins>
            <w:ins w:id="869" w:author="Gerard" w:date="2014-07-31T15:36:00Z">
              <w:r w:rsidR="001F334A">
                <w:t>)</w:t>
              </w:r>
            </w:ins>
          </w:p>
        </w:tc>
      </w:tr>
      <w:tr w:rsidR="00B61FE0" w14:paraId="0BD70912" w14:textId="77777777" w:rsidTr="00C258C3">
        <w:trPr>
          <w:ins w:id="870" w:author="Gerard" w:date="2014-07-31T15:31:00Z"/>
        </w:trPr>
        <w:tc>
          <w:tcPr>
            <w:tcW w:w="2268" w:type="dxa"/>
            <w:shd w:val="clear" w:color="auto" w:fill="auto"/>
          </w:tcPr>
          <w:p w14:paraId="4B9490BD" w14:textId="7CF1CEF9" w:rsidR="00B61FE0" w:rsidRDefault="00B61FE0" w:rsidP="00C258C3">
            <w:pPr>
              <w:pStyle w:val="code"/>
              <w:rPr>
                <w:ins w:id="871" w:author="Gerard" w:date="2014-07-31T15:31:00Z"/>
              </w:rPr>
            </w:pPr>
            <w:ins w:id="872" w:author="Gerard" w:date="2014-07-31T15:32:00Z">
              <w:r>
                <w:t>czzzz</w:t>
              </w:r>
            </w:ins>
          </w:p>
        </w:tc>
        <w:tc>
          <w:tcPr>
            <w:tcW w:w="7308" w:type="dxa"/>
            <w:shd w:val="clear" w:color="auto" w:fill="auto"/>
          </w:tcPr>
          <w:p w14:paraId="1D817E4D" w14:textId="07EEB7D0" w:rsidR="00B61FE0" w:rsidRDefault="00B61FE0" w:rsidP="001F334A">
            <w:pPr>
              <w:rPr>
                <w:ins w:id="873" w:author="Gerard" w:date="2014-07-31T15:31:00Z"/>
              </w:rPr>
            </w:pPr>
            <w:ins w:id="874" w:author="Gerard" w:date="2014-07-31T15:35:00Z">
              <w:r>
                <w:t>zzzz</w:t>
              </w:r>
            </w:ins>
            <w:ins w:id="875" w:author="Gerard" w:date="2014-07-31T15:36:00Z">
              <w:r w:rsidR="001F334A">
                <w:t xml:space="preserve"> component of spatial elasticity tensor (a.k.a. c</w:t>
              </w:r>
            </w:ins>
            <w:ins w:id="876" w:author="Gerard" w:date="2014-07-31T15:37:00Z">
              <w:r w:rsidR="001F334A">
                <w:t>33</w:t>
              </w:r>
            </w:ins>
            <w:ins w:id="877" w:author="Gerard" w:date="2014-07-31T15:36:00Z">
              <w:r w:rsidR="001F334A">
                <w:t>)</w:t>
              </w:r>
            </w:ins>
          </w:p>
        </w:tc>
      </w:tr>
      <w:tr w:rsidR="00B61FE0" w14:paraId="3F36A40E" w14:textId="77777777" w:rsidTr="00C258C3">
        <w:trPr>
          <w:ins w:id="878" w:author="Gerard" w:date="2014-07-31T15:31:00Z"/>
        </w:trPr>
        <w:tc>
          <w:tcPr>
            <w:tcW w:w="2268" w:type="dxa"/>
            <w:shd w:val="clear" w:color="auto" w:fill="auto"/>
          </w:tcPr>
          <w:p w14:paraId="5383BAC0" w14:textId="639E108E" w:rsidR="00B61FE0" w:rsidRDefault="00B61FE0" w:rsidP="00C258C3">
            <w:pPr>
              <w:pStyle w:val="code"/>
              <w:rPr>
                <w:ins w:id="879" w:author="Gerard" w:date="2014-07-31T15:31:00Z"/>
              </w:rPr>
            </w:pPr>
            <w:ins w:id="880" w:author="Gerard" w:date="2014-07-31T15:32:00Z">
              <w:r>
                <w:t>cxxxy</w:t>
              </w:r>
            </w:ins>
          </w:p>
        </w:tc>
        <w:tc>
          <w:tcPr>
            <w:tcW w:w="7308" w:type="dxa"/>
            <w:shd w:val="clear" w:color="auto" w:fill="auto"/>
          </w:tcPr>
          <w:p w14:paraId="7FA02EF7" w14:textId="7B737362" w:rsidR="00B61FE0" w:rsidRDefault="00B61FE0" w:rsidP="001F334A">
            <w:pPr>
              <w:rPr>
                <w:ins w:id="881" w:author="Gerard" w:date="2014-07-31T15:31:00Z"/>
              </w:rPr>
            </w:pPr>
            <w:ins w:id="882" w:author="Gerard" w:date="2014-07-31T15:35:00Z">
              <w:r>
                <w:t>xxxy</w:t>
              </w:r>
            </w:ins>
            <w:ins w:id="883" w:author="Gerard" w:date="2014-07-31T15:36:00Z">
              <w:r w:rsidR="001F334A">
                <w:t xml:space="preserve"> component of spatial elasticity tensor (a.k.a. c1</w:t>
              </w:r>
            </w:ins>
            <w:ins w:id="884" w:author="Gerard" w:date="2014-07-31T15:37:00Z">
              <w:r w:rsidR="001F334A">
                <w:t>4</w:t>
              </w:r>
            </w:ins>
            <w:ins w:id="885" w:author="Gerard" w:date="2014-07-31T15:36:00Z">
              <w:r w:rsidR="001F334A">
                <w:t>)</w:t>
              </w:r>
            </w:ins>
          </w:p>
        </w:tc>
      </w:tr>
      <w:tr w:rsidR="00B61FE0" w14:paraId="72B983F3" w14:textId="77777777" w:rsidTr="00C258C3">
        <w:trPr>
          <w:ins w:id="886" w:author="Gerard" w:date="2014-07-31T15:31:00Z"/>
        </w:trPr>
        <w:tc>
          <w:tcPr>
            <w:tcW w:w="2268" w:type="dxa"/>
            <w:shd w:val="clear" w:color="auto" w:fill="auto"/>
          </w:tcPr>
          <w:p w14:paraId="2E407D56" w14:textId="41EDF938" w:rsidR="00B61FE0" w:rsidRDefault="00B61FE0" w:rsidP="00C258C3">
            <w:pPr>
              <w:pStyle w:val="code"/>
              <w:rPr>
                <w:ins w:id="887" w:author="Gerard" w:date="2014-07-31T15:31:00Z"/>
              </w:rPr>
            </w:pPr>
            <w:ins w:id="888" w:author="Gerard" w:date="2014-07-31T15:32:00Z">
              <w:r>
                <w:t>cyyxy</w:t>
              </w:r>
            </w:ins>
          </w:p>
        </w:tc>
        <w:tc>
          <w:tcPr>
            <w:tcW w:w="7308" w:type="dxa"/>
            <w:shd w:val="clear" w:color="auto" w:fill="auto"/>
          </w:tcPr>
          <w:p w14:paraId="7B151452" w14:textId="0C70A789" w:rsidR="00B61FE0" w:rsidRDefault="00B61FE0" w:rsidP="001F334A">
            <w:pPr>
              <w:rPr>
                <w:ins w:id="889" w:author="Gerard" w:date="2014-07-31T15:31:00Z"/>
              </w:rPr>
            </w:pPr>
            <w:ins w:id="890" w:author="Gerard" w:date="2014-07-31T15:35:00Z">
              <w:r>
                <w:t>yyxy</w:t>
              </w:r>
            </w:ins>
            <w:ins w:id="891" w:author="Gerard" w:date="2014-07-31T15:36:00Z">
              <w:r w:rsidR="001F334A">
                <w:t xml:space="preserve"> component of spatial elasticity tensor (a.k.a. c</w:t>
              </w:r>
            </w:ins>
            <w:ins w:id="892" w:author="Gerard" w:date="2014-07-31T15:37:00Z">
              <w:r w:rsidR="001F334A">
                <w:t>24</w:t>
              </w:r>
            </w:ins>
            <w:ins w:id="893" w:author="Gerard" w:date="2014-07-31T15:36:00Z">
              <w:r w:rsidR="001F334A">
                <w:t>)</w:t>
              </w:r>
            </w:ins>
          </w:p>
        </w:tc>
      </w:tr>
      <w:tr w:rsidR="00B61FE0" w14:paraId="2F6CC027" w14:textId="77777777" w:rsidTr="00C258C3">
        <w:trPr>
          <w:ins w:id="894" w:author="Gerard" w:date="2014-07-31T15:31:00Z"/>
        </w:trPr>
        <w:tc>
          <w:tcPr>
            <w:tcW w:w="2268" w:type="dxa"/>
            <w:shd w:val="clear" w:color="auto" w:fill="auto"/>
          </w:tcPr>
          <w:p w14:paraId="5207EC59" w14:textId="617EA6D1" w:rsidR="00B61FE0" w:rsidRDefault="00B61FE0" w:rsidP="00C258C3">
            <w:pPr>
              <w:pStyle w:val="code"/>
              <w:rPr>
                <w:ins w:id="895" w:author="Gerard" w:date="2014-07-31T15:31:00Z"/>
              </w:rPr>
            </w:pPr>
            <w:ins w:id="896" w:author="Gerard" w:date="2014-07-31T15:32:00Z">
              <w:r>
                <w:t>czzxy</w:t>
              </w:r>
            </w:ins>
          </w:p>
        </w:tc>
        <w:tc>
          <w:tcPr>
            <w:tcW w:w="7308" w:type="dxa"/>
            <w:shd w:val="clear" w:color="auto" w:fill="auto"/>
          </w:tcPr>
          <w:p w14:paraId="150301E7" w14:textId="704F3209" w:rsidR="00B61FE0" w:rsidRDefault="00B61FE0" w:rsidP="001F334A">
            <w:pPr>
              <w:rPr>
                <w:ins w:id="897" w:author="Gerard" w:date="2014-07-31T15:31:00Z"/>
              </w:rPr>
            </w:pPr>
            <w:ins w:id="898" w:author="Gerard" w:date="2014-07-31T15:35:00Z">
              <w:r>
                <w:t>zzxy</w:t>
              </w:r>
            </w:ins>
            <w:ins w:id="899" w:author="Gerard" w:date="2014-07-31T15:36:00Z">
              <w:r w:rsidR="001F334A">
                <w:t xml:space="preserve"> component of spatial elasticity tensor (a.k.a. c</w:t>
              </w:r>
            </w:ins>
            <w:ins w:id="900" w:author="Gerard" w:date="2014-07-31T15:38:00Z">
              <w:r w:rsidR="001F334A">
                <w:t>34</w:t>
              </w:r>
            </w:ins>
            <w:ins w:id="901" w:author="Gerard" w:date="2014-07-31T15:36:00Z">
              <w:r w:rsidR="001F334A">
                <w:t>)</w:t>
              </w:r>
            </w:ins>
          </w:p>
        </w:tc>
      </w:tr>
      <w:tr w:rsidR="00B61FE0" w14:paraId="3270CBC8" w14:textId="77777777" w:rsidTr="00C258C3">
        <w:trPr>
          <w:ins w:id="902" w:author="Gerard" w:date="2014-07-31T15:31:00Z"/>
        </w:trPr>
        <w:tc>
          <w:tcPr>
            <w:tcW w:w="2268" w:type="dxa"/>
            <w:shd w:val="clear" w:color="auto" w:fill="auto"/>
          </w:tcPr>
          <w:p w14:paraId="7A146BB6" w14:textId="52D29916" w:rsidR="00B61FE0" w:rsidRDefault="00B61FE0" w:rsidP="00C258C3">
            <w:pPr>
              <w:pStyle w:val="code"/>
              <w:rPr>
                <w:ins w:id="903" w:author="Gerard" w:date="2014-07-31T15:31:00Z"/>
              </w:rPr>
            </w:pPr>
            <w:ins w:id="904" w:author="Gerard" w:date="2014-07-31T15:32:00Z">
              <w:r>
                <w:t>cxyxy</w:t>
              </w:r>
            </w:ins>
          </w:p>
        </w:tc>
        <w:tc>
          <w:tcPr>
            <w:tcW w:w="7308" w:type="dxa"/>
            <w:shd w:val="clear" w:color="auto" w:fill="auto"/>
          </w:tcPr>
          <w:p w14:paraId="7C751342" w14:textId="71E40C15" w:rsidR="00B61FE0" w:rsidRDefault="00B61FE0" w:rsidP="001F334A">
            <w:pPr>
              <w:rPr>
                <w:ins w:id="905" w:author="Gerard" w:date="2014-07-31T15:31:00Z"/>
              </w:rPr>
            </w:pPr>
            <w:ins w:id="906" w:author="Gerard" w:date="2014-07-31T15:35:00Z">
              <w:r>
                <w:t>xyxy</w:t>
              </w:r>
            </w:ins>
            <w:ins w:id="907" w:author="Gerard" w:date="2014-07-31T15:36:00Z">
              <w:r w:rsidR="001F334A">
                <w:t xml:space="preserve"> component of spatial elasticity tensor (a.k.a. c</w:t>
              </w:r>
            </w:ins>
            <w:ins w:id="908" w:author="Gerard" w:date="2014-07-31T15:38:00Z">
              <w:r w:rsidR="001F334A">
                <w:t>44</w:t>
              </w:r>
            </w:ins>
            <w:ins w:id="909" w:author="Gerard" w:date="2014-07-31T15:36:00Z">
              <w:r w:rsidR="001F334A">
                <w:t>)</w:t>
              </w:r>
            </w:ins>
          </w:p>
        </w:tc>
      </w:tr>
      <w:tr w:rsidR="00B61FE0" w14:paraId="18B00F04" w14:textId="77777777" w:rsidTr="00C258C3">
        <w:trPr>
          <w:ins w:id="910" w:author="Gerard" w:date="2014-07-31T15:31:00Z"/>
        </w:trPr>
        <w:tc>
          <w:tcPr>
            <w:tcW w:w="2268" w:type="dxa"/>
            <w:shd w:val="clear" w:color="auto" w:fill="auto"/>
          </w:tcPr>
          <w:p w14:paraId="2C46746D" w14:textId="7447AFD0" w:rsidR="00B61FE0" w:rsidRDefault="00B61FE0" w:rsidP="00C258C3">
            <w:pPr>
              <w:pStyle w:val="code"/>
              <w:rPr>
                <w:ins w:id="911" w:author="Gerard" w:date="2014-07-31T15:31:00Z"/>
              </w:rPr>
            </w:pPr>
            <w:ins w:id="912" w:author="Gerard" w:date="2014-07-31T15:32:00Z">
              <w:r>
                <w:t>cxxyz</w:t>
              </w:r>
            </w:ins>
          </w:p>
        </w:tc>
        <w:tc>
          <w:tcPr>
            <w:tcW w:w="7308" w:type="dxa"/>
            <w:shd w:val="clear" w:color="auto" w:fill="auto"/>
          </w:tcPr>
          <w:p w14:paraId="25ED38FD" w14:textId="1124400F" w:rsidR="00B61FE0" w:rsidRDefault="00B61FE0" w:rsidP="001F334A">
            <w:pPr>
              <w:rPr>
                <w:ins w:id="913" w:author="Gerard" w:date="2014-07-31T15:31:00Z"/>
              </w:rPr>
            </w:pPr>
            <w:ins w:id="914" w:author="Gerard" w:date="2014-07-31T15:35:00Z">
              <w:r>
                <w:t>xxyz</w:t>
              </w:r>
            </w:ins>
            <w:ins w:id="915" w:author="Gerard" w:date="2014-07-31T15:36:00Z">
              <w:r w:rsidR="001F334A">
                <w:t xml:space="preserve"> component of spatial elasticity tensor (a.k.a. c1</w:t>
              </w:r>
            </w:ins>
            <w:ins w:id="916" w:author="Gerard" w:date="2014-07-31T15:38:00Z">
              <w:r w:rsidR="001F334A">
                <w:t>5</w:t>
              </w:r>
            </w:ins>
            <w:ins w:id="917" w:author="Gerard" w:date="2014-07-31T15:36:00Z">
              <w:r w:rsidR="001F334A">
                <w:t>)</w:t>
              </w:r>
            </w:ins>
          </w:p>
        </w:tc>
      </w:tr>
      <w:tr w:rsidR="00B61FE0" w14:paraId="1563F767" w14:textId="77777777" w:rsidTr="00C258C3">
        <w:trPr>
          <w:ins w:id="918" w:author="Gerard" w:date="2014-07-31T15:31:00Z"/>
        </w:trPr>
        <w:tc>
          <w:tcPr>
            <w:tcW w:w="2268" w:type="dxa"/>
            <w:shd w:val="clear" w:color="auto" w:fill="auto"/>
          </w:tcPr>
          <w:p w14:paraId="15DE83E2" w14:textId="7D30C20F" w:rsidR="00B61FE0" w:rsidRDefault="00B61FE0" w:rsidP="00C258C3">
            <w:pPr>
              <w:pStyle w:val="code"/>
              <w:rPr>
                <w:ins w:id="919" w:author="Gerard" w:date="2014-07-31T15:31:00Z"/>
              </w:rPr>
            </w:pPr>
            <w:ins w:id="920" w:author="Gerard" w:date="2014-07-31T15:32:00Z">
              <w:r>
                <w:t>cyyyz</w:t>
              </w:r>
            </w:ins>
          </w:p>
        </w:tc>
        <w:tc>
          <w:tcPr>
            <w:tcW w:w="7308" w:type="dxa"/>
            <w:shd w:val="clear" w:color="auto" w:fill="auto"/>
          </w:tcPr>
          <w:p w14:paraId="147631DF" w14:textId="596D9809" w:rsidR="00B61FE0" w:rsidRDefault="00B61FE0" w:rsidP="001F334A">
            <w:pPr>
              <w:rPr>
                <w:ins w:id="921" w:author="Gerard" w:date="2014-07-31T15:31:00Z"/>
              </w:rPr>
            </w:pPr>
            <w:ins w:id="922" w:author="Gerard" w:date="2014-07-31T15:35:00Z">
              <w:r>
                <w:t>yyyz</w:t>
              </w:r>
            </w:ins>
            <w:ins w:id="923" w:author="Gerard" w:date="2014-07-31T15:36:00Z">
              <w:r w:rsidR="001F334A">
                <w:t xml:space="preserve"> component of spatial elasticity tensor (a.k.a. c</w:t>
              </w:r>
            </w:ins>
            <w:ins w:id="924" w:author="Gerard" w:date="2014-07-31T15:38:00Z">
              <w:r w:rsidR="001F334A">
                <w:t>25</w:t>
              </w:r>
            </w:ins>
            <w:ins w:id="925" w:author="Gerard" w:date="2014-07-31T15:36:00Z">
              <w:r w:rsidR="001F334A">
                <w:t>)</w:t>
              </w:r>
            </w:ins>
          </w:p>
        </w:tc>
      </w:tr>
      <w:tr w:rsidR="00B61FE0" w14:paraId="51874D48" w14:textId="77777777" w:rsidTr="00C258C3">
        <w:trPr>
          <w:ins w:id="926" w:author="Gerard" w:date="2014-07-31T15:31:00Z"/>
        </w:trPr>
        <w:tc>
          <w:tcPr>
            <w:tcW w:w="2268" w:type="dxa"/>
            <w:shd w:val="clear" w:color="auto" w:fill="auto"/>
          </w:tcPr>
          <w:p w14:paraId="3716F785" w14:textId="5291B142" w:rsidR="00B61FE0" w:rsidRDefault="00B61FE0" w:rsidP="00C258C3">
            <w:pPr>
              <w:pStyle w:val="code"/>
              <w:rPr>
                <w:ins w:id="927" w:author="Gerard" w:date="2014-07-31T15:31:00Z"/>
              </w:rPr>
            </w:pPr>
            <w:ins w:id="928" w:author="Gerard" w:date="2014-07-31T15:33:00Z">
              <w:r>
                <w:t>czzyz</w:t>
              </w:r>
            </w:ins>
          </w:p>
        </w:tc>
        <w:tc>
          <w:tcPr>
            <w:tcW w:w="7308" w:type="dxa"/>
            <w:shd w:val="clear" w:color="auto" w:fill="auto"/>
          </w:tcPr>
          <w:p w14:paraId="07227FA3" w14:textId="1770F069" w:rsidR="00B61FE0" w:rsidRDefault="00B61FE0" w:rsidP="001F334A">
            <w:pPr>
              <w:rPr>
                <w:ins w:id="929" w:author="Gerard" w:date="2014-07-31T15:31:00Z"/>
              </w:rPr>
            </w:pPr>
            <w:ins w:id="930" w:author="Gerard" w:date="2014-07-31T15:35:00Z">
              <w:r>
                <w:t>zzyz</w:t>
              </w:r>
            </w:ins>
            <w:ins w:id="931" w:author="Gerard" w:date="2014-07-31T15:36:00Z">
              <w:r w:rsidR="001F334A">
                <w:t xml:space="preserve"> component of spatial elasticity tensor (a.k.a. c</w:t>
              </w:r>
            </w:ins>
            <w:ins w:id="932" w:author="Gerard" w:date="2014-07-31T15:38:00Z">
              <w:r w:rsidR="001F334A">
                <w:t>35</w:t>
              </w:r>
            </w:ins>
            <w:ins w:id="933" w:author="Gerard" w:date="2014-07-31T15:36:00Z">
              <w:r w:rsidR="001F334A">
                <w:t>)</w:t>
              </w:r>
            </w:ins>
          </w:p>
        </w:tc>
      </w:tr>
      <w:tr w:rsidR="00B61FE0" w14:paraId="57BEF003" w14:textId="77777777" w:rsidTr="00C258C3">
        <w:trPr>
          <w:ins w:id="934" w:author="Gerard" w:date="2014-07-31T15:31:00Z"/>
        </w:trPr>
        <w:tc>
          <w:tcPr>
            <w:tcW w:w="2268" w:type="dxa"/>
            <w:shd w:val="clear" w:color="auto" w:fill="auto"/>
          </w:tcPr>
          <w:p w14:paraId="4EAC9E6B" w14:textId="3A4A1BE6" w:rsidR="00B61FE0" w:rsidRDefault="00B61FE0" w:rsidP="00C258C3">
            <w:pPr>
              <w:pStyle w:val="code"/>
              <w:rPr>
                <w:ins w:id="935" w:author="Gerard" w:date="2014-07-31T15:31:00Z"/>
              </w:rPr>
            </w:pPr>
            <w:ins w:id="936" w:author="Gerard" w:date="2014-07-31T15:33:00Z">
              <w:r>
                <w:t>cxyyz</w:t>
              </w:r>
            </w:ins>
          </w:p>
        </w:tc>
        <w:tc>
          <w:tcPr>
            <w:tcW w:w="7308" w:type="dxa"/>
            <w:shd w:val="clear" w:color="auto" w:fill="auto"/>
          </w:tcPr>
          <w:p w14:paraId="4F4651DA" w14:textId="0659623B" w:rsidR="00B61FE0" w:rsidRDefault="00B61FE0" w:rsidP="001F334A">
            <w:pPr>
              <w:rPr>
                <w:ins w:id="937" w:author="Gerard" w:date="2014-07-31T15:31:00Z"/>
              </w:rPr>
            </w:pPr>
            <w:ins w:id="938" w:author="Gerard" w:date="2014-07-31T15:35:00Z">
              <w:r>
                <w:t>xyyz</w:t>
              </w:r>
            </w:ins>
            <w:ins w:id="939" w:author="Gerard" w:date="2014-07-31T15:36:00Z">
              <w:r w:rsidR="001F334A">
                <w:t xml:space="preserve"> component of spatial elasticity tensor (a.k.a. c</w:t>
              </w:r>
            </w:ins>
            <w:ins w:id="940" w:author="Gerard" w:date="2014-07-31T15:38:00Z">
              <w:r w:rsidR="001F334A">
                <w:t>45</w:t>
              </w:r>
            </w:ins>
            <w:ins w:id="941" w:author="Gerard" w:date="2014-07-31T15:36:00Z">
              <w:r w:rsidR="001F334A">
                <w:t>)</w:t>
              </w:r>
            </w:ins>
          </w:p>
        </w:tc>
      </w:tr>
      <w:tr w:rsidR="00B61FE0" w14:paraId="4A5D884D" w14:textId="77777777" w:rsidTr="00C258C3">
        <w:trPr>
          <w:ins w:id="942" w:author="Gerard" w:date="2014-07-31T15:31:00Z"/>
        </w:trPr>
        <w:tc>
          <w:tcPr>
            <w:tcW w:w="2268" w:type="dxa"/>
            <w:shd w:val="clear" w:color="auto" w:fill="auto"/>
          </w:tcPr>
          <w:p w14:paraId="530A786F" w14:textId="481D281C" w:rsidR="00B61FE0" w:rsidRDefault="00B61FE0" w:rsidP="00C258C3">
            <w:pPr>
              <w:pStyle w:val="code"/>
              <w:rPr>
                <w:ins w:id="943" w:author="Gerard" w:date="2014-07-31T15:31:00Z"/>
              </w:rPr>
            </w:pPr>
            <w:ins w:id="944" w:author="Gerard" w:date="2014-07-31T15:33:00Z">
              <w:r>
                <w:t>cyzyz</w:t>
              </w:r>
            </w:ins>
          </w:p>
        </w:tc>
        <w:tc>
          <w:tcPr>
            <w:tcW w:w="7308" w:type="dxa"/>
            <w:shd w:val="clear" w:color="auto" w:fill="auto"/>
          </w:tcPr>
          <w:p w14:paraId="53BB0FE4" w14:textId="3B0F9B70" w:rsidR="00B61FE0" w:rsidRDefault="00B61FE0" w:rsidP="001F334A">
            <w:pPr>
              <w:rPr>
                <w:ins w:id="945" w:author="Gerard" w:date="2014-07-31T15:31:00Z"/>
              </w:rPr>
            </w:pPr>
            <w:ins w:id="946" w:author="Gerard" w:date="2014-07-31T15:35:00Z">
              <w:r>
                <w:t>yzyz</w:t>
              </w:r>
            </w:ins>
            <w:ins w:id="947" w:author="Gerard" w:date="2014-07-31T15:36:00Z">
              <w:r w:rsidR="001F334A">
                <w:t xml:space="preserve"> component of spatial elasticity tensor (a.k.a. c</w:t>
              </w:r>
            </w:ins>
            <w:ins w:id="948" w:author="Gerard" w:date="2014-07-31T15:38:00Z">
              <w:r w:rsidR="001F334A">
                <w:t>55</w:t>
              </w:r>
            </w:ins>
            <w:ins w:id="949" w:author="Gerard" w:date="2014-07-31T15:36:00Z">
              <w:r w:rsidR="001F334A">
                <w:t>)</w:t>
              </w:r>
            </w:ins>
          </w:p>
        </w:tc>
      </w:tr>
      <w:tr w:rsidR="00B61FE0" w14:paraId="519CB6F4" w14:textId="77777777" w:rsidTr="00C258C3">
        <w:trPr>
          <w:ins w:id="950" w:author="Gerard" w:date="2014-07-31T15:31:00Z"/>
        </w:trPr>
        <w:tc>
          <w:tcPr>
            <w:tcW w:w="2268" w:type="dxa"/>
            <w:shd w:val="clear" w:color="auto" w:fill="auto"/>
          </w:tcPr>
          <w:p w14:paraId="0142D016" w14:textId="2198A70B" w:rsidR="00B61FE0" w:rsidRDefault="00B61FE0" w:rsidP="00C258C3">
            <w:pPr>
              <w:pStyle w:val="code"/>
              <w:rPr>
                <w:ins w:id="951" w:author="Gerard" w:date="2014-07-31T15:31:00Z"/>
              </w:rPr>
            </w:pPr>
            <w:ins w:id="952" w:author="Gerard" w:date="2014-07-31T15:33:00Z">
              <w:r>
                <w:t>cxxxz</w:t>
              </w:r>
            </w:ins>
          </w:p>
        </w:tc>
        <w:tc>
          <w:tcPr>
            <w:tcW w:w="7308" w:type="dxa"/>
            <w:shd w:val="clear" w:color="auto" w:fill="auto"/>
          </w:tcPr>
          <w:p w14:paraId="7B3594DC" w14:textId="65EE0AB6" w:rsidR="00B61FE0" w:rsidRDefault="00B61FE0" w:rsidP="001F334A">
            <w:pPr>
              <w:rPr>
                <w:ins w:id="953" w:author="Gerard" w:date="2014-07-31T15:31:00Z"/>
              </w:rPr>
            </w:pPr>
            <w:ins w:id="954" w:author="Gerard" w:date="2014-07-31T15:35:00Z">
              <w:r>
                <w:t>xxxz</w:t>
              </w:r>
            </w:ins>
            <w:ins w:id="955" w:author="Gerard" w:date="2014-07-31T15:36:00Z">
              <w:r w:rsidR="001F334A">
                <w:t xml:space="preserve"> component of spatial elasticity tensor (a.k.a. c1</w:t>
              </w:r>
            </w:ins>
            <w:ins w:id="956" w:author="Gerard" w:date="2014-07-31T15:38:00Z">
              <w:r w:rsidR="001F334A">
                <w:t>6</w:t>
              </w:r>
            </w:ins>
            <w:ins w:id="957" w:author="Gerard" w:date="2014-07-31T15:36:00Z">
              <w:r w:rsidR="001F334A">
                <w:t>)</w:t>
              </w:r>
            </w:ins>
          </w:p>
        </w:tc>
      </w:tr>
      <w:tr w:rsidR="00B61FE0" w14:paraId="625FFD65" w14:textId="77777777" w:rsidTr="00C258C3">
        <w:trPr>
          <w:ins w:id="958" w:author="Gerard" w:date="2014-07-31T15:31:00Z"/>
        </w:trPr>
        <w:tc>
          <w:tcPr>
            <w:tcW w:w="2268" w:type="dxa"/>
            <w:shd w:val="clear" w:color="auto" w:fill="auto"/>
          </w:tcPr>
          <w:p w14:paraId="04239DC3" w14:textId="784D27E9" w:rsidR="00B61FE0" w:rsidRDefault="00B61FE0" w:rsidP="00C258C3">
            <w:pPr>
              <w:pStyle w:val="code"/>
              <w:rPr>
                <w:ins w:id="959" w:author="Gerard" w:date="2014-07-31T15:31:00Z"/>
              </w:rPr>
            </w:pPr>
            <w:ins w:id="960" w:author="Gerard" w:date="2014-07-31T15:33:00Z">
              <w:r>
                <w:t>cyyxz</w:t>
              </w:r>
            </w:ins>
          </w:p>
        </w:tc>
        <w:tc>
          <w:tcPr>
            <w:tcW w:w="7308" w:type="dxa"/>
            <w:shd w:val="clear" w:color="auto" w:fill="auto"/>
          </w:tcPr>
          <w:p w14:paraId="656803A0" w14:textId="6A7265B7" w:rsidR="00B61FE0" w:rsidRDefault="00B61FE0" w:rsidP="001F334A">
            <w:pPr>
              <w:rPr>
                <w:ins w:id="961" w:author="Gerard" w:date="2014-07-31T15:31:00Z"/>
              </w:rPr>
            </w:pPr>
            <w:ins w:id="962" w:author="Gerard" w:date="2014-07-31T15:35:00Z">
              <w:r>
                <w:t>yyxz</w:t>
              </w:r>
            </w:ins>
            <w:ins w:id="963" w:author="Gerard" w:date="2014-07-31T15:36:00Z">
              <w:r w:rsidR="001F334A">
                <w:t xml:space="preserve"> component of spatial elasticity tensor (a.k.a. c</w:t>
              </w:r>
            </w:ins>
            <w:ins w:id="964" w:author="Gerard" w:date="2014-07-31T15:38:00Z">
              <w:r w:rsidR="001F334A">
                <w:t>26</w:t>
              </w:r>
            </w:ins>
            <w:ins w:id="965" w:author="Gerard" w:date="2014-07-31T15:36:00Z">
              <w:r w:rsidR="001F334A">
                <w:t>)</w:t>
              </w:r>
            </w:ins>
          </w:p>
        </w:tc>
      </w:tr>
      <w:tr w:rsidR="00B61FE0" w14:paraId="1A87DC4F" w14:textId="77777777" w:rsidTr="00C258C3">
        <w:trPr>
          <w:ins w:id="966" w:author="Gerard" w:date="2014-07-31T15:31:00Z"/>
        </w:trPr>
        <w:tc>
          <w:tcPr>
            <w:tcW w:w="2268" w:type="dxa"/>
            <w:shd w:val="clear" w:color="auto" w:fill="auto"/>
          </w:tcPr>
          <w:p w14:paraId="1788F797" w14:textId="43010A75" w:rsidR="00B61FE0" w:rsidRDefault="00B61FE0" w:rsidP="00C258C3">
            <w:pPr>
              <w:pStyle w:val="code"/>
              <w:rPr>
                <w:ins w:id="967" w:author="Gerard" w:date="2014-07-31T15:31:00Z"/>
              </w:rPr>
            </w:pPr>
            <w:ins w:id="968" w:author="Gerard" w:date="2014-07-31T15:33:00Z">
              <w:r>
                <w:t>czzxz</w:t>
              </w:r>
            </w:ins>
          </w:p>
        </w:tc>
        <w:tc>
          <w:tcPr>
            <w:tcW w:w="7308" w:type="dxa"/>
            <w:shd w:val="clear" w:color="auto" w:fill="auto"/>
          </w:tcPr>
          <w:p w14:paraId="7C8F24E8" w14:textId="50B9018F" w:rsidR="00B61FE0" w:rsidRDefault="00B61FE0" w:rsidP="001F334A">
            <w:pPr>
              <w:rPr>
                <w:ins w:id="969" w:author="Gerard" w:date="2014-07-31T15:31:00Z"/>
              </w:rPr>
            </w:pPr>
            <w:ins w:id="970" w:author="Gerard" w:date="2014-07-31T15:35:00Z">
              <w:r>
                <w:t>zzxz</w:t>
              </w:r>
            </w:ins>
            <w:ins w:id="971" w:author="Gerard" w:date="2014-07-31T15:36:00Z">
              <w:r w:rsidR="001F334A">
                <w:t xml:space="preserve"> component of spatial elasticity tensor (a.k.a. c</w:t>
              </w:r>
            </w:ins>
            <w:ins w:id="972" w:author="Gerard" w:date="2014-07-31T15:38:00Z">
              <w:r w:rsidR="001F334A">
                <w:t>36</w:t>
              </w:r>
            </w:ins>
            <w:ins w:id="973" w:author="Gerard" w:date="2014-07-31T15:36:00Z">
              <w:r w:rsidR="001F334A">
                <w:t>)</w:t>
              </w:r>
            </w:ins>
          </w:p>
        </w:tc>
      </w:tr>
      <w:tr w:rsidR="00B61FE0" w14:paraId="3EEA2425" w14:textId="77777777" w:rsidTr="00C258C3">
        <w:trPr>
          <w:ins w:id="974" w:author="Gerard" w:date="2014-07-31T15:31:00Z"/>
        </w:trPr>
        <w:tc>
          <w:tcPr>
            <w:tcW w:w="2268" w:type="dxa"/>
            <w:shd w:val="clear" w:color="auto" w:fill="auto"/>
          </w:tcPr>
          <w:p w14:paraId="691B7845" w14:textId="19FB0B3D" w:rsidR="00B61FE0" w:rsidRDefault="00B61FE0" w:rsidP="00C258C3">
            <w:pPr>
              <w:pStyle w:val="code"/>
              <w:rPr>
                <w:ins w:id="975" w:author="Gerard" w:date="2014-07-31T15:31:00Z"/>
              </w:rPr>
            </w:pPr>
            <w:ins w:id="976" w:author="Gerard" w:date="2014-07-31T15:33:00Z">
              <w:r>
                <w:t>cxyxz</w:t>
              </w:r>
            </w:ins>
          </w:p>
        </w:tc>
        <w:tc>
          <w:tcPr>
            <w:tcW w:w="7308" w:type="dxa"/>
            <w:shd w:val="clear" w:color="auto" w:fill="auto"/>
          </w:tcPr>
          <w:p w14:paraId="5DE1EA66" w14:textId="454412BE" w:rsidR="00B61FE0" w:rsidRDefault="00B61FE0" w:rsidP="001F334A">
            <w:pPr>
              <w:rPr>
                <w:ins w:id="977" w:author="Gerard" w:date="2014-07-31T15:31:00Z"/>
              </w:rPr>
            </w:pPr>
            <w:ins w:id="978" w:author="Gerard" w:date="2014-07-31T15:35:00Z">
              <w:r>
                <w:t>xyxz</w:t>
              </w:r>
            </w:ins>
            <w:ins w:id="979" w:author="Gerard" w:date="2014-07-31T15:36:00Z">
              <w:r w:rsidR="001F334A">
                <w:t xml:space="preserve"> component of spatial elasticity tensor (a.k.a. c</w:t>
              </w:r>
            </w:ins>
            <w:ins w:id="980" w:author="Gerard" w:date="2014-07-31T15:38:00Z">
              <w:r w:rsidR="001F334A">
                <w:t>46</w:t>
              </w:r>
            </w:ins>
            <w:ins w:id="981" w:author="Gerard" w:date="2014-07-31T15:36:00Z">
              <w:r w:rsidR="001F334A">
                <w:t>)</w:t>
              </w:r>
            </w:ins>
          </w:p>
        </w:tc>
      </w:tr>
      <w:tr w:rsidR="00B61FE0" w14:paraId="0156BA0D" w14:textId="77777777" w:rsidTr="00C258C3">
        <w:trPr>
          <w:ins w:id="982" w:author="Gerard" w:date="2014-07-31T15:31:00Z"/>
        </w:trPr>
        <w:tc>
          <w:tcPr>
            <w:tcW w:w="2268" w:type="dxa"/>
            <w:shd w:val="clear" w:color="auto" w:fill="auto"/>
          </w:tcPr>
          <w:p w14:paraId="37797828" w14:textId="4EEAE9BE" w:rsidR="00B61FE0" w:rsidRDefault="00B61FE0" w:rsidP="00C258C3">
            <w:pPr>
              <w:pStyle w:val="code"/>
              <w:rPr>
                <w:ins w:id="983" w:author="Gerard" w:date="2014-07-31T15:31:00Z"/>
              </w:rPr>
            </w:pPr>
            <w:ins w:id="984" w:author="Gerard" w:date="2014-07-31T15:34:00Z">
              <w:r>
                <w:t>cyzyz</w:t>
              </w:r>
            </w:ins>
          </w:p>
        </w:tc>
        <w:tc>
          <w:tcPr>
            <w:tcW w:w="7308" w:type="dxa"/>
            <w:shd w:val="clear" w:color="auto" w:fill="auto"/>
          </w:tcPr>
          <w:p w14:paraId="4A0372C5" w14:textId="2BE829AB" w:rsidR="00B61FE0" w:rsidRDefault="00B61FE0" w:rsidP="001F334A">
            <w:pPr>
              <w:rPr>
                <w:ins w:id="985" w:author="Gerard" w:date="2014-07-31T15:31:00Z"/>
              </w:rPr>
            </w:pPr>
            <w:ins w:id="986" w:author="Gerard" w:date="2014-07-31T15:35:00Z">
              <w:r>
                <w:t>yzyz</w:t>
              </w:r>
            </w:ins>
            <w:ins w:id="987" w:author="Gerard" w:date="2014-07-31T15:36:00Z">
              <w:r w:rsidR="001F334A">
                <w:t xml:space="preserve"> component of spatial elasticity tensor (a.k.a. c</w:t>
              </w:r>
            </w:ins>
            <w:ins w:id="988" w:author="Gerard" w:date="2014-07-31T15:38:00Z">
              <w:r w:rsidR="001F334A">
                <w:t>56</w:t>
              </w:r>
            </w:ins>
            <w:ins w:id="989" w:author="Gerard" w:date="2014-07-31T15:36:00Z">
              <w:r w:rsidR="001F334A">
                <w:t>)</w:t>
              </w:r>
            </w:ins>
          </w:p>
        </w:tc>
      </w:tr>
      <w:tr w:rsidR="00B61FE0" w14:paraId="66D43C9A" w14:textId="77777777" w:rsidTr="00C258C3">
        <w:trPr>
          <w:ins w:id="990" w:author="Gerard" w:date="2014-07-31T15:31:00Z"/>
        </w:trPr>
        <w:tc>
          <w:tcPr>
            <w:tcW w:w="2268" w:type="dxa"/>
            <w:shd w:val="clear" w:color="auto" w:fill="auto"/>
          </w:tcPr>
          <w:p w14:paraId="772C26F6" w14:textId="2515FBE9" w:rsidR="00B61FE0" w:rsidRDefault="00B61FE0" w:rsidP="00C258C3">
            <w:pPr>
              <w:pStyle w:val="code"/>
              <w:rPr>
                <w:ins w:id="991" w:author="Gerard" w:date="2014-07-31T15:31:00Z"/>
              </w:rPr>
            </w:pPr>
            <w:ins w:id="992" w:author="Gerard" w:date="2014-07-31T15:34:00Z">
              <w:r>
                <w:t>cxzxz</w:t>
              </w:r>
            </w:ins>
          </w:p>
        </w:tc>
        <w:tc>
          <w:tcPr>
            <w:tcW w:w="7308" w:type="dxa"/>
            <w:shd w:val="clear" w:color="auto" w:fill="auto"/>
          </w:tcPr>
          <w:p w14:paraId="73DFABF1" w14:textId="2116FE6D" w:rsidR="00B61FE0" w:rsidRDefault="00B61FE0" w:rsidP="001F334A">
            <w:pPr>
              <w:rPr>
                <w:ins w:id="993" w:author="Gerard" w:date="2014-07-31T15:31:00Z"/>
              </w:rPr>
            </w:pPr>
            <w:ins w:id="994" w:author="Gerard" w:date="2014-07-31T15:35:00Z">
              <w:r>
                <w:t>xzxz</w:t>
              </w:r>
            </w:ins>
            <w:ins w:id="995" w:author="Gerard" w:date="2014-07-31T15:36:00Z">
              <w:r w:rsidR="001F334A">
                <w:t xml:space="preserve"> component of spatial elasticity tensor (a.k.a. c</w:t>
              </w:r>
            </w:ins>
            <w:ins w:id="996" w:author="Gerard" w:date="2014-07-31T15:38:00Z">
              <w:r w:rsidR="001F334A">
                <w:t>66</w:t>
              </w:r>
            </w:ins>
            <w:ins w:id="997" w:author="Gerard" w:date="2014-07-31T15:36:00Z">
              <w:r w:rsidR="001F334A">
                <w:t>)</w:t>
              </w:r>
            </w:ins>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lastRenderedPageBreak/>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998" w:name="_Toc311799485"/>
      <w:bookmarkStart w:id="999" w:name="_Toc315443356"/>
      <w:bookmarkStart w:id="1000" w:name="_Toc315942874"/>
      <w:bookmarkStart w:id="1001" w:name="_Toc315943138"/>
      <w:bookmarkStart w:id="1002" w:name="_Toc315943402"/>
      <w:bookmarkStart w:id="1003" w:name="_Toc311799487"/>
      <w:bookmarkStart w:id="1004" w:name="_Toc315443358"/>
      <w:bookmarkStart w:id="1005" w:name="_Toc315942876"/>
      <w:bookmarkStart w:id="1006" w:name="_Toc315943140"/>
      <w:bookmarkStart w:id="1007" w:name="_Toc315943404"/>
      <w:bookmarkStart w:id="1008" w:name="_Toc416085764"/>
      <w:bookmarkEnd w:id="998"/>
      <w:bookmarkEnd w:id="999"/>
      <w:bookmarkEnd w:id="1000"/>
      <w:bookmarkEnd w:id="1001"/>
      <w:bookmarkEnd w:id="1002"/>
      <w:bookmarkEnd w:id="1003"/>
      <w:bookmarkEnd w:id="1004"/>
      <w:bookmarkEnd w:id="1005"/>
      <w:bookmarkEnd w:id="1006"/>
      <w:bookmarkEnd w:id="1007"/>
      <w:r>
        <w:t>Rigid_Body_Data Class</w:t>
      </w:r>
      <w:bookmarkEnd w:id="1008"/>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6A0BC1">
            <w:pPr>
              <w:rPr>
                <w:b/>
              </w:rPr>
            </w:pPr>
            <w:r w:rsidRPr="000B272C">
              <w:rPr>
                <w:b/>
              </w:rPr>
              <w:t>x</w:t>
            </w:r>
          </w:p>
        </w:tc>
        <w:tc>
          <w:tcPr>
            <w:tcW w:w="6948" w:type="dxa"/>
            <w:shd w:val="clear" w:color="auto" w:fill="auto"/>
          </w:tcPr>
          <w:p w14:paraId="4F231B21" w14:textId="77777777" w:rsidR="006A0BC1" w:rsidRDefault="006A0BC1" w:rsidP="006A0BC1">
            <w:r>
              <w:t>x-coordinate of center of mass</w:t>
            </w:r>
          </w:p>
        </w:tc>
      </w:tr>
      <w:tr w:rsidR="006A0BC1" w14:paraId="245C93E5" w14:textId="77777777">
        <w:tc>
          <w:tcPr>
            <w:tcW w:w="2628" w:type="dxa"/>
            <w:shd w:val="clear" w:color="auto" w:fill="auto"/>
          </w:tcPr>
          <w:p w14:paraId="495400FE" w14:textId="77777777" w:rsidR="006A0BC1" w:rsidRPr="000B272C" w:rsidRDefault="006A0BC1" w:rsidP="006A0BC1">
            <w:pPr>
              <w:rPr>
                <w:b/>
              </w:rPr>
            </w:pPr>
            <w:r w:rsidRPr="000B272C">
              <w:rPr>
                <w:b/>
              </w:rPr>
              <w:t>y</w:t>
            </w:r>
          </w:p>
        </w:tc>
        <w:tc>
          <w:tcPr>
            <w:tcW w:w="6948" w:type="dxa"/>
            <w:shd w:val="clear" w:color="auto" w:fill="auto"/>
          </w:tcPr>
          <w:p w14:paraId="36B6F833" w14:textId="77777777" w:rsidR="006A0BC1" w:rsidRDefault="006A0BC1" w:rsidP="006A0BC1">
            <w:r>
              <w:t>y-coordinate of center of mass</w:t>
            </w:r>
          </w:p>
        </w:tc>
      </w:tr>
      <w:tr w:rsidR="006A0BC1" w14:paraId="4C1944BF" w14:textId="77777777">
        <w:tc>
          <w:tcPr>
            <w:tcW w:w="2628" w:type="dxa"/>
            <w:shd w:val="clear" w:color="auto" w:fill="auto"/>
          </w:tcPr>
          <w:p w14:paraId="0EA28A17" w14:textId="77777777" w:rsidR="006A0BC1" w:rsidRPr="000B272C" w:rsidRDefault="006A0BC1" w:rsidP="006A0BC1">
            <w:pPr>
              <w:rPr>
                <w:b/>
              </w:rPr>
            </w:pPr>
            <w:r w:rsidRPr="000B272C">
              <w:rPr>
                <w:b/>
              </w:rPr>
              <w:t>z</w:t>
            </w:r>
          </w:p>
        </w:tc>
        <w:tc>
          <w:tcPr>
            <w:tcW w:w="6948" w:type="dxa"/>
            <w:shd w:val="clear" w:color="auto" w:fill="auto"/>
          </w:tcPr>
          <w:p w14:paraId="0C985C4A" w14:textId="77777777" w:rsidR="006A0BC1" w:rsidRDefault="006A0BC1" w:rsidP="006A0BC1">
            <w:r>
              <w:t>z-coordinate of center of mass</w:t>
            </w:r>
          </w:p>
        </w:tc>
      </w:tr>
      <w:tr w:rsidR="006A0BC1" w14:paraId="1C335255" w14:textId="77777777">
        <w:tc>
          <w:tcPr>
            <w:tcW w:w="2628" w:type="dxa"/>
            <w:shd w:val="clear" w:color="auto" w:fill="auto"/>
          </w:tcPr>
          <w:p w14:paraId="006F2044" w14:textId="77777777" w:rsidR="006A0BC1" w:rsidRPr="000B272C" w:rsidRDefault="006A0BC1" w:rsidP="006A0BC1">
            <w:pPr>
              <w:rPr>
                <w:b/>
              </w:rPr>
            </w:pPr>
            <w:r w:rsidRPr="000B272C">
              <w:rPr>
                <w:b/>
              </w:rPr>
              <w:t>qx</w:t>
            </w:r>
          </w:p>
        </w:tc>
        <w:tc>
          <w:tcPr>
            <w:tcW w:w="6948" w:type="dxa"/>
            <w:shd w:val="clear" w:color="auto" w:fill="auto"/>
          </w:tcPr>
          <w:p w14:paraId="4235921E" w14:textId="77777777" w:rsidR="006A0BC1" w:rsidRDefault="006A0BC1" w:rsidP="006A0BC1">
            <w:r>
              <w:t>x-component of rotation quaternion</w:t>
            </w:r>
          </w:p>
        </w:tc>
      </w:tr>
      <w:tr w:rsidR="006A0BC1" w14:paraId="5BE57E3B" w14:textId="77777777">
        <w:tc>
          <w:tcPr>
            <w:tcW w:w="2628" w:type="dxa"/>
            <w:shd w:val="clear" w:color="auto" w:fill="auto"/>
          </w:tcPr>
          <w:p w14:paraId="77EA461E" w14:textId="77777777" w:rsidR="006A0BC1" w:rsidRPr="000B272C" w:rsidRDefault="006A0BC1" w:rsidP="006A0BC1">
            <w:pPr>
              <w:rPr>
                <w:b/>
              </w:rPr>
            </w:pPr>
            <w:r w:rsidRPr="000B272C">
              <w:rPr>
                <w:b/>
              </w:rPr>
              <w:t>qy</w:t>
            </w:r>
          </w:p>
        </w:tc>
        <w:tc>
          <w:tcPr>
            <w:tcW w:w="6948" w:type="dxa"/>
            <w:shd w:val="clear" w:color="auto" w:fill="auto"/>
          </w:tcPr>
          <w:p w14:paraId="7190D26C" w14:textId="77777777" w:rsidR="006A0BC1" w:rsidRDefault="006A0BC1" w:rsidP="006A0BC1">
            <w:r>
              <w:t>y-component of rotation quaternion</w:t>
            </w:r>
          </w:p>
        </w:tc>
      </w:tr>
      <w:tr w:rsidR="006A0BC1" w14:paraId="013291A9" w14:textId="77777777">
        <w:tc>
          <w:tcPr>
            <w:tcW w:w="2628" w:type="dxa"/>
            <w:shd w:val="clear" w:color="auto" w:fill="auto"/>
          </w:tcPr>
          <w:p w14:paraId="0E288729" w14:textId="77777777" w:rsidR="006A0BC1" w:rsidRPr="000B272C" w:rsidRDefault="006A0BC1" w:rsidP="006A0BC1">
            <w:pPr>
              <w:rPr>
                <w:b/>
              </w:rPr>
            </w:pPr>
            <w:r w:rsidRPr="000B272C">
              <w:rPr>
                <w:b/>
              </w:rPr>
              <w:t>qz</w:t>
            </w:r>
          </w:p>
        </w:tc>
        <w:tc>
          <w:tcPr>
            <w:tcW w:w="6948" w:type="dxa"/>
            <w:shd w:val="clear" w:color="auto" w:fill="auto"/>
          </w:tcPr>
          <w:p w14:paraId="43D5EEAF" w14:textId="77777777" w:rsidR="006A0BC1" w:rsidRDefault="006A0BC1" w:rsidP="006A0BC1">
            <w:r>
              <w:t>z-component of rotation quaternion</w:t>
            </w:r>
          </w:p>
        </w:tc>
      </w:tr>
      <w:tr w:rsidR="006A0BC1" w14:paraId="7CAD3C79" w14:textId="77777777">
        <w:tc>
          <w:tcPr>
            <w:tcW w:w="2628" w:type="dxa"/>
            <w:shd w:val="clear" w:color="auto" w:fill="auto"/>
          </w:tcPr>
          <w:p w14:paraId="0C0AAAF5" w14:textId="77777777" w:rsidR="006A0BC1" w:rsidRPr="000B272C" w:rsidRDefault="006A0BC1" w:rsidP="006A0BC1">
            <w:pPr>
              <w:rPr>
                <w:b/>
              </w:rPr>
            </w:pPr>
            <w:r w:rsidRPr="000B272C">
              <w:rPr>
                <w:b/>
              </w:rPr>
              <w:t>qw</w:t>
            </w:r>
          </w:p>
        </w:tc>
        <w:tc>
          <w:tcPr>
            <w:tcW w:w="6948" w:type="dxa"/>
            <w:shd w:val="clear" w:color="auto" w:fill="auto"/>
          </w:tcPr>
          <w:p w14:paraId="104D3314" w14:textId="77777777" w:rsidR="006A0BC1" w:rsidRDefault="006A0BC1" w:rsidP="006A0BC1">
            <w:r>
              <w:t>w-component of rotation quaternion</w:t>
            </w:r>
          </w:p>
        </w:tc>
      </w:tr>
      <w:tr w:rsidR="006A0BC1" w14:paraId="52AB8B84" w14:textId="77777777">
        <w:tc>
          <w:tcPr>
            <w:tcW w:w="2628" w:type="dxa"/>
            <w:shd w:val="clear" w:color="auto" w:fill="auto"/>
          </w:tcPr>
          <w:p w14:paraId="1CF5EAFA" w14:textId="77777777" w:rsidR="006A0BC1" w:rsidRPr="000B272C" w:rsidRDefault="006A0BC1" w:rsidP="006A0BC1">
            <w:pPr>
              <w:rPr>
                <w:b/>
              </w:rPr>
            </w:pPr>
            <w:r w:rsidRPr="000B272C">
              <w:rPr>
                <w:b/>
              </w:rPr>
              <w:t>Fx</w:t>
            </w:r>
          </w:p>
        </w:tc>
        <w:tc>
          <w:tcPr>
            <w:tcW w:w="6948" w:type="dxa"/>
            <w:shd w:val="clear" w:color="auto" w:fill="auto"/>
          </w:tcPr>
          <w:p w14:paraId="2144422D" w14:textId="77777777" w:rsidR="006A0BC1" w:rsidRDefault="006A0BC1" w:rsidP="006A0BC1">
            <w:r>
              <w:t>x-component of the rigid body reaction force</w:t>
            </w:r>
          </w:p>
        </w:tc>
      </w:tr>
      <w:tr w:rsidR="006A0BC1" w14:paraId="15C4B47F" w14:textId="77777777">
        <w:tc>
          <w:tcPr>
            <w:tcW w:w="2628" w:type="dxa"/>
            <w:shd w:val="clear" w:color="auto" w:fill="auto"/>
          </w:tcPr>
          <w:p w14:paraId="1A14389F" w14:textId="77777777" w:rsidR="006A0BC1" w:rsidRPr="000B272C" w:rsidRDefault="006A0BC1" w:rsidP="006A0BC1">
            <w:pPr>
              <w:rPr>
                <w:b/>
              </w:rPr>
            </w:pPr>
            <w:r w:rsidRPr="000B272C">
              <w:rPr>
                <w:b/>
              </w:rPr>
              <w:t>Fy</w:t>
            </w:r>
          </w:p>
        </w:tc>
        <w:tc>
          <w:tcPr>
            <w:tcW w:w="6948" w:type="dxa"/>
            <w:shd w:val="clear" w:color="auto" w:fill="auto"/>
          </w:tcPr>
          <w:p w14:paraId="14CCF44C" w14:textId="77777777" w:rsidR="006A0BC1" w:rsidRDefault="006A0BC1" w:rsidP="006A0BC1">
            <w:r>
              <w:t>y-component of the rigid body reaction force</w:t>
            </w:r>
          </w:p>
        </w:tc>
      </w:tr>
      <w:tr w:rsidR="006A0BC1" w14:paraId="0E148131" w14:textId="77777777">
        <w:tc>
          <w:tcPr>
            <w:tcW w:w="2628" w:type="dxa"/>
            <w:shd w:val="clear" w:color="auto" w:fill="auto"/>
          </w:tcPr>
          <w:p w14:paraId="364D180C" w14:textId="77777777" w:rsidR="006A0BC1" w:rsidRPr="000B272C" w:rsidRDefault="006A0BC1" w:rsidP="006A0BC1">
            <w:pPr>
              <w:rPr>
                <w:b/>
              </w:rPr>
            </w:pPr>
            <w:r w:rsidRPr="000B272C">
              <w:rPr>
                <w:b/>
              </w:rPr>
              <w:t>Fz</w:t>
            </w:r>
          </w:p>
        </w:tc>
        <w:tc>
          <w:tcPr>
            <w:tcW w:w="6948" w:type="dxa"/>
            <w:shd w:val="clear" w:color="auto" w:fill="auto"/>
          </w:tcPr>
          <w:p w14:paraId="46A048C5" w14:textId="77777777" w:rsidR="006A0BC1" w:rsidRDefault="006A0BC1" w:rsidP="006A0BC1">
            <w:r>
              <w:t>z-component of the rigid body reaction force</w:t>
            </w:r>
          </w:p>
        </w:tc>
      </w:tr>
      <w:tr w:rsidR="006A0BC1" w14:paraId="0F571FCE" w14:textId="77777777">
        <w:tc>
          <w:tcPr>
            <w:tcW w:w="2628" w:type="dxa"/>
            <w:shd w:val="clear" w:color="auto" w:fill="auto"/>
          </w:tcPr>
          <w:p w14:paraId="43ACDD30" w14:textId="77777777" w:rsidR="006A0BC1" w:rsidRPr="000B272C" w:rsidRDefault="006A0BC1" w:rsidP="006A0BC1">
            <w:pPr>
              <w:rPr>
                <w:b/>
              </w:rPr>
            </w:pPr>
            <w:r w:rsidRPr="000B272C">
              <w:rPr>
                <w:b/>
              </w:rPr>
              <w:t>Mx</w:t>
            </w:r>
          </w:p>
        </w:tc>
        <w:tc>
          <w:tcPr>
            <w:tcW w:w="6948" w:type="dxa"/>
            <w:shd w:val="clear" w:color="auto" w:fill="auto"/>
          </w:tcPr>
          <w:p w14:paraId="59AE509B" w14:textId="77777777" w:rsidR="006A0BC1" w:rsidRDefault="006A0BC1" w:rsidP="006A0BC1">
            <w:r>
              <w:t>x-component of the rigid body reaction torque</w:t>
            </w:r>
          </w:p>
        </w:tc>
      </w:tr>
      <w:tr w:rsidR="006A0BC1" w14:paraId="0B267496" w14:textId="77777777">
        <w:tc>
          <w:tcPr>
            <w:tcW w:w="2628" w:type="dxa"/>
            <w:shd w:val="clear" w:color="auto" w:fill="auto"/>
          </w:tcPr>
          <w:p w14:paraId="1C6BDEFB" w14:textId="77777777" w:rsidR="006A0BC1" w:rsidRPr="000B272C" w:rsidRDefault="006A0BC1" w:rsidP="006A0BC1">
            <w:pPr>
              <w:rPr>
                <w:b/>
              </w:rPr>
            </w:pPr>
            <w:r w:rsidRPr="000B272C">
              <w:rPr>
                <w:b/>
              </w:rPr>
              <w:t>My</w:t>
            </w:r>
          </w:p>
        </w:tc>
        <w:tc>
          <w:tcPr>
            <w:tcW w:w="6948" w:type="dxa"/>
            <w:shd w:val="clear" w:color="auto" w:fill="auto"/>
          </w:tcPr>
          <w:p w14:paraId="7155FF0C" w14:textId="77777777" w:rsidR="006A0BC1" w:rsidRDefault="006A0BC1" w:rsidP="006A0BC1">
            <w:r>
              <w:t>y-component of the rigid body reaction torque</w:t>
            </w:r>
          </w:p>
        </w:tc>
      </w:tr>
      <w:tr w:rsidR="006A0BC1" w14:paraId="024BBAC9" w14:textId="77777777">
        <w:tc>
          <w:tcPr>
            <w:tcW w:w="2628" w:type="dxa"/>
            <w:shd w:val="clear" w:color="auto" w:fill="auto"/>
          </w:tcPr>
          <w:p w14:paraId="5D535078" w14:textId="77777777" w:rsidR="006A0BC1" w:rsidRPr="000B272C" w:rsidRDefault="006A0BC1" w:rsidP="006A0BC1">
            <w:pPr>
              <w:rPr>
                <w:b/>
              </w:rPr>
            </w:pPr>
            <w:r w:rsidRPr="000B272C">
              <w:rPr>
                <w:b/>
              </w:rPr>
              <w:t>Mz</w:t>
            </w:r>
          </w:p>
        </w:tc>
        <w:tc>
          <w:tcPr>
            <w:tcW w:w="6948" w:type="dxa"/>
            <w:shd w:val="clear" w:color="auto" w:fill="auto"/>
          </w:tcPr>
          <w:p w14:paraId="6042EB5A" w14:textId="77777777" w:rsidR="006A0BC1" w:rsidRDefault="006A0BC1" w:rsidP="006A0BC1">
            <w:r>
              <w:t>z-component of the rigid body reaction torque</w:t>
            </w:r>
          </w:p>
        </w:tc>
      </w:tr>
    </w:tbl>
    <w:p w14:paraId="2E495164" w14:textId="77777777" w:rsidR="006A0BC1" w:rsidRDefault="006A0BC1" w:rsidP="006A0BC1"/>
    <w:p w14:paraId="4DC42ECA" w14:textId="77777777" w:rsidR="006A0BC1" w:rsidRDefault="006A0BC1" w:rsidP="006A0BC1">
      <w:r>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1009" w:name="_Toc416085765"/>
      <w:r>
        <w:t>Plotfile</w:t>
      </w:r>
      <w:bookmarkEnd w:id="1009"/>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lastRenderedPageBreak/>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03C35" w14:paraId="508B69A3" w14:textId="77777777" w:rsidTr="007D6F0D">
        <w:tc>
          <w:tcPr>
            <w:tcW w:w="4878" w:type="dxa"/>
            <w:shd w:val="clear" w:color="auto" w:fill="auto"/>
          </w:tcPr>
          <w:p w14:paraId="1ACE58DC" w14:textId="77777777" w:rsidR="00B03C35" w:rsidRDefault="00B03C35" w:rsidP="001B2299">
            <w:pPr>
              <w:pStyle w:val="code"/>
            </w:pPr>
            <w:r>
              <w:t>anion concentration</w:t>
            </w:r>
          </w:p>
        </w:tc>
        <w:tc>
          <w:tcPr>
            <w:tcW w:w="4698" w:type="dxa"/>
            <w:shd w:val="clear" w:color="auto" w:fill="auto"/>
          </w:tcPr>
          <w:p w14:paraId="7933BA9F" w14:textId="77777777" w:rsidR="00B03C35" w:rsidRDefault="00B03C35" w:rsidP="000679A3">
            <w:pPr>
              <w:jc w:val="left"/>
            </w:pPr>
            <w:r>
              <w:t>Anion concentration</w:t>
            </w:r>
          </w:p>
        </w:tc>
      </w:tr>
      <w:tr w:rsidR="00B03C35" w14:paraId="10BF8B5D" w14:textId="77777777" w:rsidTr="007D6F0D">
        <w:tc>
          <w:tcPr>
            <w:tcW w:w="4878" w:type="dxa"/>
            <w:shd w:val="clear" w:color="auto" w:fill="auto"/>
          </w:tcPr>
          <w:p w14:paraId="0F606012" w14:textId="77777777" w:rsidR="00B03C35" w:rsidRDefault="00B03C35" w:rsidP="001B2299">
            <w:pPr>
              <w:pStyle w:val="code"/>
            </w:pPr>
            <w:r>
              <w:t>anion flux</w:t>
            </w:r>
          </w:p>
        </w:tc>
        <w:tc>
          <w:tcPr>
            <w:tcW w:w="4698" w:type="dxa"/>
            <w:shd w:val="clear" w:color="auto" w:fill="auto"/>
          </w:tcPr>
          <w:p w14:paraId="7F523B72" w14:textId="77777777" w:rsidR="00B03C35" w:rsidRDefault="00B03C35" w:rsidP="000679A3">
            <w:pPr>
              <w:jc w:val="left"/>
            </w:pPr>
            <w:r>
              <w:t>Anion flux</w:t>
            </w:r>
          </w:p>
        </w:tc>
      </w:tr>
      <w:tr w:rsidR="00B03C35" w14:paraId="16DADED4" w14:textId="77777777" w:rsidTr="007D6F0D">
        <w:tc>
          <w:tcPr>
            <w:tcW w:w="4878" w:type="dxa"/>
            <w:shd w:val="clear" w:color="auto" w:fill="auto"/>
          </w:tcPr>
          <w:p w14:paraId="1F522782" w14:textId="77777777" w:rsidR="00B03C35" w:rsidRDefault="00B03C35" w:rsidP="001B2299">
            <w:pPr>
              <w:pStyle w:val="code"/>
            </w:pPr>
            <w:r>
              <w:t>cation concentration</w:t>
            </w:r>
          </w:p>
        </w:tc>
        <w:tc>
          <w:tcPr>
            <w:tcW w:w="4698" w:type="dxa"/>
            <w:shd w:val="clear" w:color="auto" w:fill="auto"/>
          </w:tcPr>
          <w:p w14:paraId="2DC26CF6" w14:textId="77777777" w:rsidR="00B03C35" w:rsidRDefault="00B03C35" w:rsidP="000679A3">
            <w:pPr>
              <w:jc w:val="left"/>
            </w:pPr>
            <w:r>
              <w:t>Cation concentration</w:t>
            </w:r>
          </w:p>
        </w:tc>
      </w:tr>
      <w:tr w:rsidR="00B03C35" w14:paraId="460F2C7C" w14:textId="77777777" w:rsidTr="007D6F0D">
        <w:tc>
          <w:tcPr>
            <w:tcW w:w="4878" w:type="dxa"/>
            <w:shd w:val="clear" w:color="auto" w:fill="auto"/>
          </w:tcPr>
          <w:p w14:paraId="65A32D1A" w14:textId="77777777" w:rsidR="00B03C35" w:rsidRDefault="00B03C35" w:rsidP="001B2299">
            <w:pPr>
              <w:pStyle w:val="code"/>
            </w:pPr>
            <w:r>
              <w:t>cation flux</w:t>
            </w:r>
          </w:p>
        </w:tc>
        <w:tc>
          <w:tcPr>
            <w:tcW w:w="4698" w:type="dxa"/>
            <w:shd w:val="clear" w:color="auto" w:fill="auto"/>
          </w:tcPr>
          <w:p w14:paraId="4006203A" w14:textId="77777777" w:rsidR="00B03C35" w:rsidRDefault="00B03C35" w:rsidP="000679A3">
            <w:pPr>
              <w:jc w:val="left"/>
            </w:pPr>
            <w:r>
              <w:t>Cation flux</w:t>
            </w:r>
          </w:p>
        </w:tc>
      </w:tr>
      <w:tr w:rsidR="00B03C35" w14:paraId="1D4CAE69" w14:textId="77777777" w:rsidTr="007D6F0D">
        <w:tc>
          <w:tcPr>
            <w:tcW w:w="4878" w:type="dxa"/>
            <w:shd w:val="clear" w:color="auto" w:fill="auto"/>
          </w:tcPr>
          <w:p w14:paraId="4F2A5B9A" w14:textId="77777777" w:rsidR="00B03C35" w:rsidRDefault="00B03C35" w:rsidP="001B2299">
            <w:pPr>
              <w:pStyle w:val="code"/>
            </w:pPr>
            <w:r>
              <w:t>contact gap</w:t>
            </w:r>
          </w:p>
        </w:tc>
        <w:tc>
          <w:tcPr>
            <w:tcW w:w="4698" w:type="dxa"/>
            <w:shd w:val="clear" w:color="auto" w:fill="auto"/>
          </w:tcPr>
          <w:p w14:paraId="2708F285" w14:textId="77777777" w:rsidR="00B03C35" w:rsidRDefault="00B03C35" w:rsidP="000679A3">
            <w:pPr>
              <w:jc w:val="left"/>
            </w:pPr>
            <w:r>
              <w:t>Contact gap distance</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77777777" w:rsidR="00B03C35" w:rsidRDefault="00B03C35" w:rsidP="000679A3">
            <w:pPr>
              <w:jc w:val="left"/>
            </w:pPr>
            <w:r>
              <w:t>Contact pressures</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08DA51C2" w:rsidR="00B03C35" w:rsidRDefault="004F447E" w:rsidP="001B2299">
            <w:pPr>
              <w:pStyle w:val="code"/>
            </w:pPr>
            <w:r>
              <w:t>D</w:t>
            </w:r>
            <w:r w:rsidR="00B03C35">
              <w:t>amage</w:t>
            </w:r>
          </w:p>
        </w:tc>
        <w:tc>
          <w:tcPr>
            <w:tcW w:w="4698" w:type="dxa"/>
            <w:shd w:val="clear" w:color="auto" w:fill="auto"/>
          </w:tcPr>
          <w:p w14:paraId="54D180A3" w14:textId="77777777" w:rsidR="00B03C35" w:rsidRDefault="00B03C35" w:rsidP="000679A3">
            <w:pPr>
              <w:jc w:val="left"/>
            </w:pPr>
            <w:r>
              <w:t>Damage</w:t>
            </w:r>
          </w:p>
        </w:tc>
      </w:tr>
      <w:tr w:rsidR="00B03C35" w14:paraId="133253C3" w14:textId="77777777" w:rsidTr="007D6F0D">
        <w:tc>
          <w:tcPr>
            <w:tcW w:w="4878" w:type="dxa"/>
            <w:shd w:val="clear" w:color="auto" w:fill="auto"/>
          </w:tcPr>
          <w:p w14:paraId="45494870" w14:textId="3E427BC2" w:rsidR="00B03C35" w:rsidRDefault="004F447E" w:rsidP="001B2299">
            <w:pPr>
              <w:pStyle w:val="code"/>
            </w:pPr>
            <w:r>
              <w:t>D</w:t>
            </w:r>
            <w:r w:rsidR="00B03C35">
              <w:t>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4F812885" w14:textId="77777777" w:rsidTr="007D6F0D">
        <w:tc>
          <w:tcPr>
            <w:tcW w:w="4878" w:type="dxa"/>
            <w:shd w:val="clear" w:color="auto" w:fill="auto"/>
          </w:tcPr>
          <w:p w14:paraId="0CC41A23" w14:textId="77777777" w:rsidR="00B03C35" w:rsidRDefault="00B03C35" w:rsidP="001B2299">
            <w:pPr>
              <w:pStyle w:val="code"/>
            </w:pPr>
            <w:r>
              <w:t>effective anion concentration</w:t>
            </w:r>
          </w:p>
        </w:tc>
        <w:tc>
          <w:tcPr>
            <w:tcW w:w="4698" w:type="dxa"/>
            <w:shd w:val="clear" w:color="auto" w:fill="auto"/>
          </w:tcPr>
          <w:p w14:paraId="5A2B7054" w14:textId="77777777" w:rsidR="00B03C35" w:rsidRDefault="00B03C35" w:rsidP="000679A3">
            <w:pPr>
              <w:jc w:val="left"/>
            </w:pPr>
            <w:r>
              <w:t>Effective anion concentration</w:t>
            </w:r>
          </w:p>
        </w:tc>
      </w:tr>
      <w:tr w:rsidR="00B03C35" w14:paraId="1B791B7B" w14:textId="77777777" w:rsidTr="007D6F0D">
        <w:tc>
          <w:tcPr>
            <w:tcW w:w="4878" w:type="dxa"/>
            <w:shd w:val="clear" w:color="auto" w:fill="auto"/>
          </w:tcPr>
          <w:p w14:paraId="28FC66A3" w14:textId="77777777" w:rsidR="00B03C35" w:rsidRDefault="00B03C35" w:rsidP="001B2299">
            <w:pPr>
              <w:pStyle w:val="code"/>
            </w:pPr>
            <w:r>
              <w:t>effective cation concentration</w:t>
            </w:r>
          </w:p>
        </w:tc>
        <w:tc>
          <w:tcPr>
            <w:tcW w:w="4698" w:type="dxa"/>
            <w:shd w:val="clear" w:color="auto" w:fill="auto"/>
          </w:tcPr>
          <w:p w14:paraId="75FA3967" w14:textId="77777777" w:rsidR="00B03C35" w:rsidRDefault="00B03C35" w:rsidP="000679A3">
            <w:pPr>
              <w:jc w:val="left"/>
            </w:pPr>
            <w:r>
              <w:t>Effective cation concentration</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rPr>
          <w:ins w:id="1010" w:author="rawlins" w:date="2015-04-03T15:18:00Z"/>
        </w:rPr>
      </w:pPr>
      <w:r>
        <w:t>&lt;/plotfile&gt;</w:t>
      </w:r>
    </w:p>
    <w:p w14:paraId="01546FC7" w14:textId="77777777" w:rsidR="00B63126" w:rsidRDefault="00B63126">
      <w:pPr>
        <w:jc w:val="left"/>
        <w:rPr>
          <w:ins w:id="1011" w:author="rawlins" w:date="2015-04-03T15:19:00Z"/>
          <w:rFonts w:cs="Arial"/>
          <w:b/>
          <w:bCs/>
          <w:iCs/>
          <w:sz w:val="36"/>
          <w:szCs w:val="28"/>
        </w:rPr>
      </w:pPr>
      <w:bookmarkStart w:id="1012" w:name="_Toc410636326"/>
      <w:ins w:id="1013" w:author="rawlins" w:date="2015-04-03T15:19:00Z">
        <w:r>
          <w:br w:type="page"/>
        </w:r>
      </w:ins>
    </w:p>
    <w:p w14:paraId="4D150C64" w14:textId="147255DB" w:rsidR="00B63126" w:rsidRDefault="00B63126" w:rsidP="00B63126">
      <w:pPr>
        <w:pStyle w:val="Heading2"/>
        <w:rPr>
          <w:ins w:id="1014" w:author="rawlins" w:date="2015-04-03T15:18:00Z"/>
        </w:rPr>
      </w:pPr>
      <w:bookmarkStart w:id="1015" w:name="_Toc416085766"/>
      <w:ins w:id="1016" w:author="rawlins" w:date="2015-04-03T15:18:00Z">
        <w:r>
          <w:lastRenderedPageBreak/>
          <w:t>Parameters Section</w:t>
        </w:r>
        <w:bookmarkEnd w:id="1012"/>
        <w:bookmarkEnd w:id="1015"/>
      </w:ins>
    </w:p>
    <w:p w14:paraId="3B892535" w14:textId="77777777" w:rsidR="00B63126" w:rsidRDefault="00B63126" w:rsidP="00B63126">
      <w:pPr>
        <w:rPr>
          <w:ins w:id="1017" w:author="rawlins" w:date="2015-04-03T15:18:00Z"/>
        </w:rPr>
      </w:pPr>
      <w:ins w:id="1018" w:author="rawlins" w:date="2015-04-03T15:18:00Z">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ins>
    </w:p>
    <w:p w14:paraId="176523AB" w14:textId="77777777" w:rsidR="00B63126" w:rsidRDefault="00B63126" w:rsidP="00B63126">
      <w:pPr>
        <w:rPr>
          <w:ins w:id="1021" w:author="rawlins" w:date="2015-04-03T15:18:00Z"/>
        </w:rPr>
      </w:pPr>
    </w:p>
    <w:p w14:paraId="1E16208E" w14:textId="77777777" w:rsidR="00B63126" w:rsidRDefault="00B63126" w:rsidP="00B63126">
      <w:pPr>
        <w:rPr>
          <w:ins w:id="1022" w:author="rawlins" w:date="2015-04-03T15:18:00Z"/>
        </w:rPr>
      </w:pPr>
      <w:ins w:id="1023" w:author="rawlins" w:date="2015-04-03T15:18:00Z">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ins>
    </w:p>
    <w:p w14:paraId="51EB9B5C" w14:textId="77777777" w:rsidR="00B63126" w:rsidRDefault="00B63126" w:rsidP="00B63126">
      <w:pPr>
        <w:rPr>
          <w:ins w:id="1024" w:author="rawlins" w:date="2015-04-03T15:18:00Z"/>
        </w:rPr>
      </w:pPr>
    </w:p>
    <w:p w14:paraId="56B405F7" w14:textId="77777777" w:rsidR="00B63126" w:rsidRDefault="00B63126" w:rsidP="00B63126">
      <w:pPr>
        <w:rPr>
          <w:ins w:id="1025" w:author="rawlins" w:date="2015-04-03T15:18:00Z"/>
        </w:rPr>
      </w:pPr>
      <w:ins w:id="1026" w:author="rawlins" w:date="2015-04-03T15:18:00Z">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ins>
    </w:p>
    <w:p w14:paraId="5355C400" w14:textId="77777777" w:rsidR="00B63126" w:rsidRDefault="00B63126" w:rsidP="00B63126">
      <w:pPr>
        <w:rPr>
          <w:ins w:id="1027" w:author="rawlins" w:date="2015-04-03T15:18:00Z"/>
        </w:rPr>
      </w:pPr>
    </w:p>
    <w:p w14:paraId="1C4D03BA" w14:textId="77777777" w:rsidR="00B63126" w:rsidRDefault="00B63126" w:rsidP="00B63126">
      <w:pPr>
        <w:pStyle w:val="Code0"/>
        <w:rPr>
          <w:ins w:id="1028" w:author="rawlins" w:date="2015-04-03T15:18:00Z"/>
        </w:rPr>
      </w:pPr>
      <w:ins w:id="1029" w:author="rawlins" w:date="2015-04-03T15:18:00Z">
        <w:r>
          <w:t>&lt;Parameters&gt;</w:t>
        </w:r>
      </w:ins>
    </w:p>
    <w:p w14:paraId="5194B43C" w14:textId="77777777" w:rsidR="00B63126" w:rsidRDefault="00B63126" w:rsidP="00B63126">
      <w:pPr>
        <w:pStyle w:val="Code0"/>
        <w:rPr>
          <w:ins w:id="1030" w:author="rawlins" w:date="2015-04-03T15:18:00Z"/>
        </w:rPr>
      </w:pPr>
      <w:ins w:id="1031" w:author="rawlins" w:date="2015-04-03T15:18:00Z">
        <w:r>
          <w:tab/>
          <w:t>&lt;param name="E0"&gt;1.0&lt;/param&gt;</w:t>
        </w:r>
      </w:ins>
    </w:p>
    <w:p w14:paraId="50D34E71" w14:textId="77777777" w:rsidR="00B63126" w:rsidRDefault="00B63126" w:rsidP="00B63126">
      <w:pPr>
        <w:pStyle w:val="Code0"/>
        <w:rPr>
          <w:ins w:id="1032" w:author="rawlins" w:date="2015-04-03T15:18:00Z"/>
        </w:rPr>
      </w:pPr>
      <w:ins w:id="1033" w:author="rawlins" w:date="2015-04-03T15:18:00Z">
        <w:r>
          <w:tab/>
          <w:t>&lt;param name="v0"&gt;0.3&lt;/param&gt;</w:t>
        </w:r>
      </w:ins>
    </w:p>
    <w:p w14:paraId="55752D6D" w14:textId="77777777" w:rsidR="00B63126" w:rsidRDefault="00B63126" w:rsidP="00B63126">
      <w:pPr>
        <w:pStyle w:val="Code0"/>
        <w:rPr>
          <w:ins w:id="1034" w:author="rawlins" w:date="2015-04-03T15:18:00Z"/>
        </w:rPr>
      </w:pPr>
      <w:ins w:id="1035" w:author="rawlins" w:date="2015-04-03T15:18:00Z">
        <w:r>
          <w:t>&lt;/Parameters&gt;</w:t>
        </w:r>
      </w:ins>
    </w:p>
    <w:p w14:paraId="0B5C896A" w14:textId="77777777" w:rsidR="00B63126" w:rsidRDefault="00B63126" w:rsidP="00B63126">
      <w:pPr>
        <w:rPr>
          <w:ins w:id="1036" w:author="rawlins" w:date="2015-04-03T15:18:00Z"/>
        </w:rPr>
      </w:pPr>
    </w:p>
    <w:p w14:paraId="781060AD" w14:textId="77777777" w:rsidR="00B63126" w:rsidRDefault="00B63126" w:rsidP="00B63126">
      <w:pPr>
        <w:rPr>
          <w:ins w:id="1037" w:author="rawlins" w:date="2015-04-03T15:18:00Z"/>
        </w:rPr>
      </w:pPr>
      <w:ins w:id="1038" w:author="rawlins" w:date="2015-04-03T15:18:00Z">
        <w:r>
          <w:t xml:space="preserve">Parameters are referenced in xml-values by prefixing the parameter’s name with the “at” (@) symbol. For instance, if the previously defined parameters are used in a material definition, then it will look something like this. </w:t>
        </w:r>
      </w:ins>
    </w:p>
    <w:p w14:paraId="2759BD64" w14:textId="77777777" w:rsidR="00B63126" w:rsidRDefault="00B63126" w:rsidP="00B63126">
      <w:pPr>
        <w:rPr>
          <w:ins w:id="1039" w:author="rawlins" w:date="2015-04-03T15:18:00Z"/>
        </w:rPr>
      </w:pPr>
    </w:p>
    <w:p w14:paraId="38C37893" w14:textId="77777777" w:rsidR="00B63126" w:rsidRDefault="00B63126" w:rsidP="00B63126">
      <w:pPr>
        <w:pStyle w:val="Code0"/>
        <w:rPr>
          <w:ins w:id="1040" w:author="rawlins" w:date="2015-04-03T15:18:00Z"/>
        </w:rPr>
      </w:pPr>
      <w:ins w:id="1041" w:author="rawlins" w:date="2015-04-03T15:18:00Z">
        <w:r>
          <w:t>&lt;Material id="1" type="neo-Hookean"&gt;</w:t>
        </w:r>
      </w:ins>
    </w:p>
    <w:p w14:paraId="3DF571AD" w14:textId="77777777" w:rsidR="00B63126" w:rsidRDefault="00B63126" w:rsidP="00B63126">
      <w:pPr>
        <w:pStyle w:val="Code0"/>
        <w:rPr>
          <w:ins w:id="1042" w:author="rawlins" w:date="2015-04-03T15:18:00Z"/>
        </w:rPr>
      </w:pPr>
      <w:ins w:id="1043" w:author="rawlins" w:date="2015-04-03T15:18:00Z">
        <w:r>
          <w:tab/>
          <w:t>&lt;E&gt;@E0&lt;/E&gt;</w:t>
        </w:r>
      </w:ins>
    </w:p>
    <w:p w14:paraId="0C16BE43" w14:textId="77777777" w:rsidR="00B63126" w:rsidRDefault="00B63126" w:rsidP="00B63126">
      <w:pPr>
        <w:pStyle w:val="Code0"/>
        <w:rPr>
          <w:ins w:id="1044" w:author="rawlins" w:date="2015-04-03T15:18:00Z"/>
        </w:rPr>
      </w:pPr>
      <w:ins w:id="1045" w:author="rawlins" w:date="2015-04-03T15:18:00Z">
        <w:r>
          <w:tab/>
          <w:t>&lt;v&gt;@v0&lt;/v&gt;</w:t>
        </w:r>
      </w:ins>
    </w:p>
    <w:p w14:paraId="5F8DBD98" w14:textId="77777777" w:rsidR="00B63126" w:rsidRDefault="00B63126" w:rsidP="00B63126">
      <w:pPr>
        <w:pStyle w:val="Code0"/>
        <w:rPr>
          <w:ins w:id="1046" w:author="rawlins" w:date="2015-04-03T15:18:00Z"/>
        </w:rPr>
      </w:pPr>
      <w:ins w:id="1047" w:author="rawlins" w:date="2015-04-03T15:18:00Z">
        <w:r>
          <w:t>&lt;/Material&gt;</w:t>
        </w:r>
      </w:ins>
    </w:p>
    <w:p w14:paraId="5BAF6555" w14:textId="77777777" w:rsidR="00B63126" w:rsidRDefault="00B63126" w:rsidP="00B63126">
      <w:pPr>
        <w:rPr>
          <w:ins w:id="1048" w:author="rawlins" w:date="2015-04-03T15:18:00Z"/>
        </w:rPr>
      </w:pPr>
    </w:p>
    <w:p w14:paraId="3E8C6C25" w14:textId="2B720314" w:rsidR="006A0BC1" w:rsidRPr="0097532C" w:rsidRDefault="006A0BC1" w:rsidP="00111717">
      <w:pPr>
        <w:pStyle w:val="code"/>
        <w:jc w:val="left"/>
      </w:pPr>
      <w:r w:rsidRPr="00552529">
        <w:br w:type="page"/>
      </w:r>
      <w:bookmarkStart w:id="1049" w:name="_Ref162343400"/>
    </w:p>
    <w:p w14:paraId="2C1DAE2B" w14:textId="77777777" w:rsidR="006A0BC1" w:rsidRPr="00552529" w:rsidRDefault="006A0BC1" w:rsidP="006A0BC1">
      <w:pPr>
        <w:pStyle w:val="Heading1"/>
      </w:pPr>
      <w:bookmarkStart w:id="1050" w:name="_Ref162410857"/>
      <w:bookmarkStart w:id="1051" w:name="_Toc416085767"/>
      <w:r w:rsidRPr="00552529">
        <w:lastRenderedPageBreak/>
        <w:t>Materials</w:t>
      </w:r>
      <w:bookmarkEnd w:id="1049"/>
      <w:bookmarkEnd w:id="1050"/>
      <w:bookmarkEnd w:id="1051"/>
    </w:p>
    <w:p w14:paraId="09AF8296" w14:textId="77777777"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134" w:history="1">
        <w:r w:rsidRPr="009D0547">
          <w:rPr>
            <w:rStyle w:val="Hyperlink"/>
            <w:i/>
          </w:rPr>
          <w:t>FEBio Theory Manual</w:t>
        </w:r>
      </w:hyperlink>
      <w:r>
        <w:t>.</w:t>
      </w:r>
    </w:p>
    <w:p w14:paraId="2D317B9A" w14:textId="77777777" w:rsidR="006A0BC1" w:rsidRDefault="006A0BC1" w:rsidP="006A0BC1">
      <w:pPr>
        <w:pStyle w:val="Heading2"/>
      </w:pPr>
      <w:bookmarkStart w:id="1052" w:name="_Ref385839204"/>
      <w:bookmarkStart w:id="1053" w:name="_Ref385839223"/>
      <w:bookmarkStart w:id="1054" w:name="_Toc416085768"/>
      <w:r>
        <w:t>Elastic Solids</w:t>
      </w:r>
      <w:bookmarkEnd w:id="1052"/>
      <w:bookmarkEnd w:id="1053"/>
      <w:bookmarkEnd w:id="1054"/>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1055" w:name="_Ref162429694"/>
      <w:bookmarkStart w:id="1056" w:name="_Toc416085769"/>
      <w:r>
        <w:t xml:space="preserve">Specifying </w:t>
      </w:r>
      <w:r w:rsidR="00D153DC">
        <w:t>F</w:t>
      </w:r>
      <w:r>
        <w:t xml:space="preserve">iber </w:t>
      </w:r>
      <w:r w:rsidR="00D153DC">
        <w:t>O</w:t>
      </w:r>
      <w:r>
        <w:t>rientation</w:t>
      </w:r>
      <w:bookmarkEnd w:id="1055"/>
      <w:ins w:id="1057" w:author="Gerard" w:date="2014-08-18T17:40:00Z">
        <w:r w:rsidR="00A536C3">
          <w:t xml:space="preserve"> or Material Axes</w:t>
        </w:r>
      </w:ins>
      <w:bookmarkEnd w:id="1056"/>
    </w:p>
    <w:p w14:paraId="02E01893" w14:textId="72CE9F63" w:rsidR="006A0BC1" w:rsidRDefault="006A0BC1" w:rsidP="00A536C3">
      <w:r>
        <w:t xml:space="preserve">Some of the </w:t>
      </w:r>
      <w:del w:id="1058" w:author="Gerard" w:date="2014-08-18T17:40:00Z">
        <w:r w:rsidDel="00A536C3">
          <w:delText xml:space="preserve">anisotropic </w:delText>
        </w:r>
      </w:del>
      <w:r>
        <w:t xml:space="preserve">materials are </w:t>
      </w:r>
      <w:ins w:id="1059" w:author="Gerard" w:date="2014-08-18T17:40:00Z">
        <w:r w:rsidR="00A536C3">
          <w:t>transversely isotropic, requiring the specification of an initial material direction</w:t>
        </w:r>
      </w:ins>
      <w:ins w:id="1060" w:author="Gerard" w:date="2014-08-18T17:41:00Z">
        <w:r w:rsidR="00A536C3">
          <w:t xml:space="preserve">, which is called a </w:t>
        </w:r>
        <w:r w:rsidR="00A536C3" w:rsidRPr="00A536C3">
          <w:rPr>
            <w:i/>
            <w:rPrChange w:id="1061" w:author="Gerard" w:date="2014-08-18T17:44:00Z">
              <w:rPr/>
            </w:rPrChange>
          </w:rPr>
          <w:t>fiber</w:t>
        </w:r>
        <w:r w:rsidR="00A536C3">
          <w:t xml:space="preserve"> direction in FEBio.  Other materials are orthotropic, requiring the specification of </w:t>
        </w:r>
      </w:ins>
      <w:ins w:id="1062" w:author="Gerard" w:date="2014-08-18T17:44:00Z">
        <w:r w:rsidR="00A536C3">
          <w:t xml:space="preserve">initial </w:t>
        </w:r>
      </w:ins>
      <w:ins w:id="1063" w:author="Gerard" w:date="2014-08-18T17:41:00Z">
        <w:r w:rsidR="00A536C3">
          <w:t>material axes that define the three planes of symmetry for those materials.</w:t>
        </w:r>
      </w:ins>
      <w:ins w:id="1064" w:author="Gerard" w:date="2014-08-18T17:43:00Z">
        <w:r w:rsidR="00A536C3">
          <w:t xml:space="preserve"> </w:t>
        </w:r>
      </w:ins>
      <w:ins w:id="1065" w:author="Gerard" w:date="2014-08-18T17:45:00Z">
        <w:r w:rsidR="00A536C3">
          <w:t xml:space="preserve"> Only one of these specifications should be provided</w:t>
        </w:r>
      </w:ins>
      <w:ins w:id="1066" w:author="Gerard" w:date="2014-08-18T17:46:00Z">
        <w:r w:rsidR="00A536C3">
          <w:t>.  When specifying material axes, the first axis corresponds to the fiber direction.</w:t>
        </w:r>
      </w:ins>
      <w:ins w:id="1067" w:author="Gerard" w:date="2014-08-18T17:47:00Z">
        <w:r w:rsidR="00A536C3">
          <w:t xml:space="preserve"> </w:t>
        </w:r>
      </w:ins>
      <w:del w:id="1068" w:author="Gerard" w:date="2014-08-18T17:47:00Z">
        <w:r w:rsidDel="00A536C3">
          <w:delText xml:space="preserve">modeled as an isotropic matrix in which fibers are embedded. For these materials, the user must specify several parameters related to the fibers, including an initial fiber orientation. </w:delText>
        </w:r>
      </w:del>
      <w:r>
        <w:t>Th</w:t>
      </w:r>
      <w:del w:id="1069" w:author="Gerard" w:date="2014-08-18T17:47:00Z">
        <w:r w:rsidDel="00A536C3">
          <w:delText>is</w:delText>
        </w:r>
      </w:del>
      <w:ins w:id="1070" w:author="Gerard" w:date="2014-08-18T17:47:00Z">
        <w:r w:rsidR="00A536C3">
          <w:t>e</w:t>
        </w:r>
      </w:ins>
      <w:r>
        <w:t xml:space="preserve"> </w:t>
      </w:r>
      <w:ins w:id="1071" w:author="Gerard" w:date="2014-08-18T17:47:00Z">
        <w:r w:rsidR="00A536C3">
          <w:t xml:space="preserve">fiber or material axes </w:t>
        </w:r>
      </w:ins>
      <w:r>
        <w:t xml:space="preserve">orientation </w:t>
      </w:r>
      <w:del w:id="1072" w:author="Gerard" w:date="2014-08-18T17:47:00Z">
        <w:r w:rsidDel="00A536C3">
          <w:delText xml:space="preserve">can </w:delText>
        </w:r>
      </w:del>
      <w:ins w:id="1073" w:author="Gerard" w:date="2014-08-18T17:47:00Z">
        <w:r w:rsidR="00A536C3">
          <w:t xml:space="preserve">may </w:t>
        </w:r>
      </w:ins>
      <w:r>
        <w:t xml:space="preserve">be specified in several ways. FEBio gives the option to automatically generate the </w:t>
      </w:r>
      <w:del w:id="1074" w:author="Gerard" w:date="2014-08-18T17:47:00Z">
        <w:r w:rsidDel="00A536C3">
          <w:delText xml:space="preserve">fiber </w:delText>
        </w:r>
      </w:del>
      <w:r>
        <w:t xml:space="preserve">orientation, based on some user-specified parameters. However, the user can override this feature and specify the fiber </w:t>
      </w:r>
      <w:ins w:id="1075" w:author="Gerard" w:date="2014-08-18T17:48:00Z">
        <w:r w:rsidR="00A536C3">
          <w:t xml:space="preserve">or axes </w:t>
        </w:r>
      </w:ins>
      <w:r>
        <w:t xml:space="preserve">directions for each element manually in the </w:t>
      </w:r>
      <w:r w:rsidRPr="007A0C01">
        <w:rPr>
          <w:i/>
        </w:rPr>
        <w:t>ElementData</w:t>
      </w:r>
      <w:r>
        <w:t xml:space="preserve"> section. See section </w:t>
      </w:r>
      <w:ins w:id="1076" w:author="Steve Maas" w:date="2014-07-22T08:43:00Z">
        <w:r w:rsidR="00320310">
          <w:fldChar w:fldCharType="begin"/>
        </w:r>
        <w:r w:rsidR="00320310">
          <w:instrText xml:space="preserve"> REF _Ref230518438 \r \h </w:instrText>
        </w:r>
      </w:ins>
      <w:r w:rsidR="00320310">
        <w:fldChar w:fldCharType="separate"/>
      </w:r>
      <w:ins w:id="1077" w:author="Gerard" w:date="2014-07-29T23:58:00Z">
        <w:r w:rsidR="001B13CD">
          <w:t>3.8.3</w:t>
        </w:r>
      </w:ins>
      <w:ins w:id="1078" w:author="Steve Maas" w:date="2014-07-22T08:43:00Z">
        <w:r w:rsidR="00320310">
          <w:fldChar w:fldCharType="end"/>
        </w:r>
      </w:ins>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1079" w:name="_Toc416085770"/>
      <w:r>
        <w:t xml:space="preserve">Transversely Isotropic </w:t>
      </w:r>
      <w:r w:rsidR="00D153DC">
        <w:t>M</w:t>
      </w:r>
      <w:r>
        <w:t>aterials</w:t>
      </w:r>
      <w:bookmarkEnd w:id="1079"/>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 xml:space="preserve">In this case, the fiber direction is determined by local element node numbering. The value is interpreted as the local node numbers of the nodes that define the direction of the fiber. The following example defines a local fiber axis by local element nodes 1 and 2.  This </w:t>
      </w:r>
      <w:r>
        <w:lastRenderedPageBreak/>
        <w:t>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AC04E1" w:rsidRDefault="00AC04E1"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AC04E1" w:rsidRDefault="00AC04E1"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AC04E1" w:rsidRDefault="00AC04E1"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AC04E1" w:rsidRDefault="00AC04E1"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AC04E1" w:rsidRPr="00827A42" w:rsidRDefault="00AC04E1"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xmlns:w15="http://schemas.microsoft.com/office/word/2012/wordml">
            <w:pict>
              <v:group w14:anchorId="390D2B90"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AC04E1" w:rsidRDefault="00AC04E1"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AC04E1" w:rsidRDefault="00AC04E1"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AC04E1" w:rsidRDefault="00AC04E1"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AC04E1" w:rsidRDefault="00AC04E1"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AC04E1" w:rsidRPr="00827A42" w:rsidRDefault="00AC04E1" w:rsidP="006A0BC1">
                        <w:pPr>
                          <w:rPr>
                            <w:b/>
                          </w:rPr>
                        </w:pPr>
                        <w:r>
                          <w:rPr>
                            <w:b/>
                          </w:rPr>
                          <w:t>a</w:t>
                        </w:r>
                      </w:p>
                    </w:txbxContent>
                  </v:textbox>
                </v:shape>
                <w10:anchorlock/>
              </v:group>
            </w:pict>
          </mc:Fallback>
        </mc:AlternateContent>
      </w:r>
    </w:p>
    <w:p w14:paraId="19364FFA" w14:textId="77777777" w:rsidR="006A0BC1" w:rsidRPr="0097532C" w:rsidRDefault="006A0BC1" w:rsidP="006F720E">
      <w:pPr>
        <w:pStyle w:val="Caption"/>
      </w:pPr>
      <w:r w:rsidRPr="000747EC">
        <w:t xml:space="preserve">Figure </w:t>
      </w:r>
      <w:fldSimple w:instr=" STYLEREF 1 \s ">
        <w:r w:rsidR="001B13CD">
          <w:rPr>
            <w:noProof/>
          </w:rPr>
          <w:t>4</w:t>
        </w:r>
      </w:fldSimple>
      <w:r w:rsidRPr="000747EC">
        <w:noBreakHyphen/>
      </w:r>
      <w:fldSimple w:instr=" SEQ Figure \* ARABIC \s 1 ">
        <w:r w:rsidR="001B13CD">
          <w:rPr>
            <w:noProof/>
          </w:rPr>
          <w:t>1</w:t>
        </w:r>
      </w:fldSimple>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AC04E1" w:rsidRDefault="00AC04E1"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AC04E1" w:rsidRDefault="00AC04E1"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AC04E1" w:rsidRDefault="00AC04E1"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AC04E1" w:rsidRDefault="00AC04E1"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AC04E1" w:rsidRPr="00827A42" w:rsidRDefault="00AC04E1"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AC04E1" w:rsidRPr="00FB79C6" w:rsidRDefault="00AC04E1"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AC04E1" w:rsidRPr="00827A42" w:rsidRDefault="00AC04E1"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xmlns:w15="http://schemas.microsoft.com/office/word/2012/wordml">
            <w:pict>
              <v:group w14:anchorId="27BAEFAD"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AC04E1" w:rsidRDefault="00AC04E1"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AC04E1" w:rsidRDefault="00AC04E1"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AC04E1" w:rsidRDefault="00AC04E1"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AC04E1" w:rsidRDefault="00AC04E1"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AC04E1" w:rsidRPr="00827A42" w:rsidRDefault="00AC04E1"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AC04E1" w:rsidRPr="00FB79C6" w:rsidRDefault="00AC04E1"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AC04E1" w:rsidRPr="00827A42" w:rsidRDefault="00AC04E1" w:rsidP="006A0BC1">
                        <w:pPr>
                          <w:rPr>
                            <w:b/>
                          </w:rPr>
                        </w:pPr>
                        <w:r>
                          <w:rPr>
                            <w:b/>
                          </w:rPr>
                          <w:t>a</w:t>
                        </w:r>
                      </w:p>
                    </w:txbxContent>
                  </v:textbox>
                </v:shape>
                <w10:anchorlock/>
              </v:group>
            </w:pict>
          </mc:Fallback>
        </mc:AlternateContent>
      </w:r>
    </w:p>
    <w:p w14:paraId="3811BA58" w14:textId="77777777" w:rsidR="006A0BC1" w:rsidRPr="00A14366" w:rsidRDefault="006A0BC1" w:rsidP="006F720E">
      <w:pPr>
        <w:pStyle w:val="Caption"/>
      </w:pPr>
      <w:r w:rsidRPr="00A14366">
        <w:t xml:space="preserve">Figure </w:t>
      </w:r>
      <w:fldSimple w:instr=" STYLEREF 1 \s ">
        <w:r w:rsidR="001B13CD">
          <w:rPr>
            <w:noProof/>
          </w:rPr>
          <w:t>4</w:t>
        </w:r>
      </w:fldSimple>
      <w:r w:rsidRPr="00A14366">
        <w:noBreakHyphen/>
      </w:r>
      <w:fldSimple w:instr=" SEQ Figure \* ARABIC \s 1 ">
        <w:r w:rsidR="001B13CD">
          <w:rPr>
            <w:noProof/>
          </w:rPr>
          <w:t>2</w:t>
        </w:r>
      </w:fldSimple>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AC04E1" w:rsidRDefault="00AC04E1"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AC04E1" w:rsidRDefault="00AC04E1"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AC04E1" w:rsidRDefault="00AC04E1"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AC04E1" w:rsidRDefault="00AC04E1"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AC04E1" w:rsidRPr="00827A42" w:rsidRDefault="00AC04E1"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AC04E1" w:rsidRPr="00FB79C6" w:rsidRDefault="00AC04E1"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xmlns:w15="http://schemas.microsoft.com/office/word/2012/wordml">
            <w:pict>
              <v:group w14:anchorId="38759515"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AC04E1" w:rsidRDefault="00AC04E1"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AC04E1" w:rsidRDefault="00AC04E1"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AC04E1" w:rsidRDefault="00AC04E1"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AC04E1" w:rsidRDefault="00AC04E1"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AC04E1" w:rsidRPr="00827A42" w:rsidRDefault="00AC04E1"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AC04E1" w:rsidRPr="00FB79C6" w:rsidRDefault="00AC04E1"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77777777" w:rsidR="006A0BC1" w:rsidRPr="000747EC" w:rsidRDefault="006A0BC1" w:rsidP="006F720E">
      <w:pPr>
        <w:pStyle w:val="Caption"/>
      </w:pPr>
      <w:r w:rsidRPr="000747EC">
        <w:t xml:space="preserve">Figure </w:t>
      </w:r>
      <w:fldSimple w:instr=" STYLEREF 1 \s ">
        <w:r w:rsidR="001B13CD">
          <w:rPr>
            <w:noProof/>
          </w:rPr>
          <w:t>4</w:t>
        </w:r>
      </w:fldSimple>
      <w:r w:rsidRPr="000747EC">
        <w:noBreakHyphen/>
      </w:r>
      <w:fldSimple w:instr=" SEQ Figure \* ARABIC \s 1 ">
        <w:r w:rsidR="001B13CD">
          <w:rPr>
            <w:noProof/>
          </w:rPr>
          <w:t>3</w:t>
        </w:r>
      </w:fldSimple>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Pr>
        <w:rPr>
          <w:ins w:id="1080" w:author="Gerard" w:date="2014-08-21T16:39:00Z"/>
        </w:rPr>
      </w:pPr>
    </w:p>
    <w:p w14:paraId="614D48FB" w14:textId="15344F91" w:rsidR="0028632C" w:rsidRDefault="0028632C" w:rsidP="006B7F2C">
      <w:ins w:id="1081" w:author="Gerard" w:date="2014-08-21T16:39:00Z">
        <w:r>
          <w:t xml:space="preserve">When specifying a fiber direction </w:t>
        </w:r>
      </w:ins>
      <w:r w:rsidR="006C2049" w:rsidRPr="006C2049">
        <w:rPr>
          <w:position w:val="-6"/>
        </w:rPr>
        <w:object w:dxaOrig="200" w:dyaOrig="220" w14:anchorId="603BA21D">
          <v:shape id="_x0000_i1077" type="#_x0000_t75" style="width:7.45pt;height:14.25pt" o:ole="">
            <v:imagedata r:id="rId135" o:title=""/>
          </v:shape>
          <o:OLEObject Type="Embed" ProgID="Equation.DSMT4" ShapeID="_x0000_i1077" DrawAspect="Content" ObjectID="_1489832862" r:id="rId136"/>
        </w:object>
      </w:r>
      <w:ins w:id="1082" w:author="Gerard" w:date="2014-08-21T16:40:00Z">
        <w:r>
          <w:t>, FEBio generates a set of orthogonal material axes as described in Section </w:t>
        </w:r>
      </w:ins>
      <w:ins w:id="1083" w:author="Gerard" w:date="2014-08-21T16:41:00Z">
        <w:r>
          <w:fldChar w:fldCharType="begin"/>
        </w:r>
        <w:r>
          <w:instrText xml:space="preserve"> REF _Ref167532051 \w \h </w:instrText>
        </w:r>
      </w:ins>
      <w:r>
        <w:fldChar w:fldCharType="separate"/>
      </w:r>
      <w:ins w:id="1084" w:author="Gerard" w:date="2014-08-21T16:41:00Z">
        <w:r>
          <w:t xml:space="preserve">4.1.1.2., </w:t>
        </w:r>
        <w:r>
          <w:fldChar w:fldCharType="end"/>
        </w:r>
      </w:ins>
      <w:ins w:id="1085" w:author="Gerard" w:date="2014-08-21T16:46:00Z">
        <w:r w:rsidR="00265E57">
          <w:t xml:space="preserve"> generated with</w:t>
        </w:r>
      </w:ins>
      <w:ins w:id="1086" w:author="Gerard" w:date="2014-08-21T16:41:00Z">
        <w:r>
          <w:t xml:space="preserve"> </w:t>
        </w:r>
      </w:ins>
      <w:r w:rsidR="006C2049" w:rsidRPr="006C2049">
        <w:rPr>
          <w:position w:val="-12"/>
        </w:rPr>
        <w:object w:dxaOrig="620" w:dyaOrig="360" w14:anchorId="75728A40">
          <v:shape id="_x0000_i1078" type="#_x0000_t75" style="width:28.55pt;height:21.75pt" o:ole="">
            <v:imagedata r:id="rId137" o:title=""/>
          </v:shape>
          <o:OLEObject Type="Embed" ProgID="Equation.DSMT4" ShapeID="_x0000_i1078" DrawAspect="Content" ObjectID="_1489832863" r:id="rId138"/>
        </w:object>
      </w:r>
      <w:ins w:id="1087" w:author="Gerard" w:date="2014-08-21T16:44:00Z">
        <w:r>
          <w:t>,</w:t>
        </w:r>
      </w:ins>
      <w:ins w:id="1088" w:author="Gerard" w:date="2014-08-21T16:43:00Z">
        <w:r>
          <w:t xml:space="preserve"> </w:t>
        </w:r>
      </w:ins>
      <w:ins w:id="1089" w:author="Gerard" w:date="2014-08-21T16:44:00Z">
        <w:r>
          <w:t>or</w:t>
        </w:r>
      </w:ins>
      <w:ins w:id="1090" w:author="Gerard" w:date="2014-08-21T16:46:00Z">
        <w:r w:rsidR="00265E57">
          <w:t xml:space="preserve"> else</w:t>
        </w:r>
      </w:ins>
      <w:ins w:id="1091" w:author="Gerard" w:date="2014-08-21T16:44:00Z">
        <w:r>
          <w:t xml:space="preserve"> </w:t>
        </w:r>
      </w:ins>
      <w:r w:rsidR="006C2049" w:rsidRPr="006C2049">
        <w:rPr>
          <w:position w:val="-12"/>
        </w:rPr>
        <w:object w:dxaOrig="620" w:dyaOrig="360" w14:anchorId="62FDC938">
          <v:shape id="_x0000_i1079" type="#_x0000_t75" style="width:28.55pt;height:21.75pt" o:ole="">
            <v:imagedata r:id="rId139" o:title=""/>
          </v:shape>
          <o:OLEObject Type="Embed" ProgID="Equation.DSMT4" ShapeID="_x0000_i1079" DrawAspect="Content" ObjectID="_1489832864" r:id="rId140"/>
        </w:object>
      </w:r>
      <w:ins w:id="1092" w:author="Gerard" w:date="2014-08-21T16:44:00Z">
        <w:r>
          <w:t xml:space="preserve"> if </w:t>
        </w:r>
      </w:ins>
      <w:r w:rsidR="006C2049" w:rsidRPr="006C2049">
        <w:rPr>
          <w:position w:val="-6"/>
        </w:rPr>
        <w:object w:dxaOrig="200" w:dyaOrig="220" w14:anchorId="2BC38661">
          <v:shape id="_x0000_i1080" type="#_x0000_t75" style="width:7.45pt;height:14.25pt" o:ole="">
            <v:imagedata r:id="rId141" o:title=""/>
          </v:shape>
          <o:OLEObject Type="Embed" ProgID="Equation.DSMT4" ShapeID="_x0000_i1080" DrawAspect="Content" ObjectID="_1489832865" r:id="rId142"/>
        </w:object>
      </w:r>
      <w:ins w:id="1093" w:author="Gerard" w:date="2014-08-21T16:44:00Z">
        <w:r>
          <w:t xml:space="preserve"> is collinear with </w:t>
        </w:r>
      </w:ins>
      <w:r w:rsidR="006C2049" w:rsidRPr="006C2049">
        <w:rPr>
          <w:position w:val="-12"/>
        </w:rPr>
        <w:object w:dxaOrig="260" w:dyaOrig="360" w14:anchorId="0CD3EDC7">
          <v:shape id="_x0000_i1081" type="#_x0000_t75" style="width:14.25pt;height:21.75pt" o:ole="">
            <v:imagedata r:id="rId143" o:title=""/>
          </v:shape>
          <o:OLEObject Type="Embed" ProgID="Equation.DSMT4" ShapeID="_x0000_i1081" DrawAspect="Content" ObjectID="_1489832866" r:id="rId144"/>
        </w:object>
      </w:r>
      <w:ins w:id="1094" w:author="Gerard" w:date="2014-08-21T16:44:00Z">
        <w:r>
          <w:t xml:space="preserve">.  </w:t>
        </w:r>
      </w:ins>
      <w:ins w:id="1095" w:author="Gerard" w:date="2014-08-21T16:46:00Z">
        <w:r w:rsidR="00265E57">
          <w:t xml:space="preserve">Because of the non-uniqueness of these material axes (only </w:t>
        </w:r>
      </w:ins>
      <w:r w:rsidR="006C2049" w:rsidRPr="006C2049">
        <w:rPr>
          <w:position w:val="-12"/>
        </w:rPr>
        <w:object w:dxaOrig="220" w:dyaOrig="360" w14:anchorId="23553AC0">
          <v:shape id="_x0000_i1082" type="#_x0000_t75" style="width:14.25pt;height:21.75pt" o:ole="">
            <v:imagedata r:id="rId145" o:title=""/>
          </v:shape>
          <o:OLEObject Type="Embed" ProgID="Equation.DSMT4" ShapeID="_x0000_i1082" DrawAspect="Content" ObjectID="_1489832867" r:id="rId146"/>
        </w:object>
      </w:r>
      <w:ins w:id="1096" w:author="Gerard" w:date="2014-08-21T16:48:00Z">
        <w:r w:rsidR="00265E57">
          <w:t xml:space="preserve"> is along a </w:t>
        </w:r>
        <w:r w:rsidR="00035A1C">
          <w:t>uniquely</w:t>
        </w:r>
      </w:ins>
      <w:ins w:id="1097" w:author="Gerard" w:date="2014-08-21T16:49:00Z">
        <w:r w:rsidR="00035A1C">
          <w:t xml:space="preserve"> </w:t>
        </w:r>
      </w:ins>
      <w:ins w:id="1098" w:author="Gerard" w:date="2014-08-21T16:48:00Z">
        <w:r w:rsidR="00265E57">
          <w:t>defined direction</w:t>
        </w:r>
      </w:ins>
      <w:ins w:id="1099" w:author="Gerard" w:date="2014-08-21T16:52:00Z">
        <w:r w:rsidR="00035A1C">
          <w:t xml:space="preserve"> in a </w:t>
        </w:r>
        <w:r w:rsidR="00035A1C" w:rsidRPr="00035A1C">
          <w:rPr>
            <w:i/>
            <w:rPrChange w:id="1100" w:author="Gerard" w:date="2014-08-21T16:52:00Z">
              <w:rPr/>
            </w:rPrChange>
          </w:rPr>
          <w:t>fiber</w:t>
        </w:r>
        <w:r w:rsidR="00035A1C">
          <w:t xml:space="preserve"> element</w:t>
        </w:r>
      </w:ins>
      <w:ins w:id="1101" w:author="Gerard" w:date="2014-08-21T16:48:00Z">
        <w:r w:rsidR="00265E57">
          <w:t xml:space="preserve">), caution should be used when </w:t>
        </w:r>
        <w:r w:rsidR="00035A1C">
          <w:t xml:space="preserve">material axes are compounded, as may occur in nested materials such as </w:t>
        </w:r>
      </w:ins>
      <w:ins w:id="1102" w:author="Gerard" w:date="2014-08-21T16:49:00Z">
        <w:r w:rsidR="00035A1C">
          <w:t>solid mixtures described in Sections </w:t>
        </w:r>
      </w:ins>
      <w:ins w:id="1103" w:author="Gerard" w:date="2014-08-21T16:50:00Z">
        <w:r w:rsidR="00035A1C">
          <w:fldChar w:fldCharType="begin"/>
        </w:r>
        <w:r w:rsidR="00035A1C">
          <w:instrText xml:space="preserve"> REF _Ref167529968 \w \h </w:instrText>
        </w:r>
      </w:ins>
      <w:r w:rsidR="00035A1C">
        <w:fldChar w:fldCharType="separate"/>
      </w:r>
      <w:ins w:id="1104" w:author="Gerard" w:date="2014-08-21T16:50:00Z">
        <w:r w:rsidR="00035A1C">
          <w:t xml:space="preserve">4.1.2.14. </w:t>
        </w:r>
        <w:r w:rsidR="00035A1C">
          <w:fldChar w:fldCharType="end"/>
        </w:r>
        <w:r w:rsidR="00035A1C">
          <w:t xml:space="preserve">&amp; </w:t>
        </w:r>
        <w:r w:rsidR="00035A1C">
          <w:fldChar w:fldCharType="begin"/>
        </w:r>
        <w:r w:rsidR="00035A1C">
          <w:instrText xml:space="preserve"> REF _Ref173928732 \w \h </w:instrText>
        </w:r>
      </w:ins>
      <w:r w:rsidR="00035A1C">
        <w:fldChar w:fldCharType="separate"/>
      </w:r>
      <w:ins w:id="1105" w:author="Gerard" w:date="2014-08-21T16:50:00Z">
        <w:r w:rsidR="00035A1C">
          <w:t xml:space="preserve">4.1.3.17. </w:t>
        </w:r>
        <w:r w:rsidR="00035A1C">
          <w:fldChar w:fldCharType="end"/>
        </w:r>
        <w:r w:rsidR="00035A1C">
          <w:t xml:space="preserve"> </w:t>
        </w:r>
      </w:ins>
      <w:ins w:id="1106" w:author="Gerard" w:date="2014-08-21T16:51:00Z">
        <w:r w:rsidR="00035A1C">
          <w:t xml:space="preserve">To </w:t>
        </w:r>
      </w:ins>
      <w:ins w:id="1107" w:author="Gerard" w:date="2014-08-21T16:52:00Z">
        <w:r w:rsidR="00035A1C">
          <w:t>enforce uniqueness</w:t>
        </w:r>
      </w:ins>
      <w:ins w:id="1108" w:author="Gerard" w:date="2014-08-21T16:50:00Z">
        <w:r w:rsidR="00035A1C">
          <w:t xml:space="preserve">, use the </w:t>
        </w:r>
        <w:r w:rsidR="00035A1C" w:rsidRPr="00035A1C">
          <w:rPr>
            <w:i/>
            <w:rPrChange w:id="1109" w:author="Gerard" w:date="2014-08-21T16:51:00Z">
              <w:rPr/>
            </w:rPrChange>
          </w:rPr>
          <w:t>mat_axis</w:t>
        </w:r>
        <w:r w:rsidR="00035A1C">
          <w:t xml:space="preserve"> element </w:t>
        </w:r>
      </w:ins>
      <w:ins w:id="1110" w:author="Gerard" w:date="2014-08-21T16:51:00Z">
        <w:r w:rsidR="00035A1C">
          <w:t xml:space="preserve">instead of the </w:t>
        </w:r>
        <w:r w:rsidR="00035A1C" w:rsidRPr="00035A1C">
          <w:rPr>
            <w:i/>
            <w:rPrChange w:id="1111" w:author="Gerard" w:date="2014-08-21T16:51:00Z">
              <w:rPr/>
            </w:rPrChange>
          </w:rPr>
          <w:t>fiber</w:t>
        </w:r>
        <w:r w:rsidR="00035A1C">
          <w:t xml:space="preserve"> element.</w:t>
        </w:r>
      </w:ins>
    </w:p>
    <w:p w14:paraId="43B8BB90" w14:textId="72F9D0BB" w:rsidR="006A0BC1" w:rsidRDefault="006A0BC1" w:rsidP="006A0BC1">
      <w:pPr>
        <w:pStyle w:val="Heading4"/>
      </w:pPr>
      <w:bookmarkStart w:id="1112" w:name="_Ref167532051"/>
      <w:bookmarkStart w:id="1113" w:name="_Toc416085771"/>
      <w:r>
        <w:t xml:space="preserve">Orthotropic </w:t>
      </w:r>
      <w:r w:rsidR="00D153DC">
        <w:t>M</w:t>
      </w:r>
      <w:r>
        <w:t>aterials</w:t>
      </w:r>
      <w:bookmarkEnd w:id="1112"/>
      <w:bookmarkEnd w:id="1113"/>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6C2049" w:rsidRPr="006C2049">
        <w:rPr>
          <w:position w:val="-32"/>
        </w:rPr>
        <w:object w:dxaOrig="3040" w:dyaOrig="700" w14:anchorId="19BB492C">
          <v:shape id="_x0000_i1083" type="#_x0000_t75" style="width:151.45pt;height:36pt" o:ole="">
            <v:imagedata r:id="rId147" o:title=""/>
          </v:shape>
          <o:OLEObject Type="Embed" ProgID="Equation.DSMT4" ShapeID="_x0000_i1083" DrawAspect="Content" ObjectID="_1489832868" r:id="rId148"/>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lastRenderedPageBreak/>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1114" w:name="_Ref167375095"/>
      <w:bookmarkStart w:id="1115" w:name="_Toc416085772"/>
      <w:r>
        <w:lastRenderedPageBreak/>
        <w:t>Uncoupled</w:t>
      </w:r>
      <w:r w:rsidR="006A0BC1">
        <w:t xml:space="preserve"> Materials</w:t>
      </w:r>
      <w:bookmarkEnd w:id="1114"/>
      <w:bookmarkEnd w:id="1115"/>
    </w:p>
    <w:p w14:paraId="2C2057D1" w14:textId="70860741"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6C2049" w:rsidRPr="006C2049">
        <w:rPr>
          <w:position w:val="-18"/>
        </w:rPr>
        <w:object w:dxaOrig="2240" w:dyaOrig="480" w14:anchorId="41B241B4">
          <v:shape id="_x0000_i1084" type="#_x0000_t75" style="width:115.45pt;height:21.75pt" o:ole="">
            <v:imagedata r:id="rId149" o:title=""/>
          </v:shape>
          <o:OLEObject Type="Embed" ProgID="Equation.DSMT4" ShapeID="_x0000_i1084" DrawAspect="Content" ObjectID="_1489832869" r:id="rId150"/>
        </w:object>
      </w:r>
      <w:r w:rsidRPr="000230DC">
        <w:t xml:space="preserve">, </w:t>
      </w:r>
    </w:p>
    <w:p w14:paraId="736E6A74" w14:textId="7FE30B35" w:rsidR="006A0BC1" w:rsidRPr="000230DC" w:rsidRDefault="006A0BC1" w:rsidP="006A0BC1">
      <w:r w:rsidRPr="000230DC">
        <w:t xml:space="preserve">where </w:t>
      </w:r>
      <w:r w:rsidR="006C2049" w:rsidRPr="006C2049">
        <w:rPr>
          <w:position w:val="-6"/>
        </w:rPr>
        <w:object w:dxaOrig="999" w:dyaOrig="340" w14:anchorId="0E7E917E">
          <v:shape id="_x0000_i1085" type="#_x0000_t75" style="width:50.25pt;height:14.25pt" o:ole="">
            <v:imagedata r:id="rId151" o:title=""/>
          </v:shape>
          <o:OLEObject Type="Embed" ProgID="Equation.DSMT4" ShapeID="_x0000_i1085" DrawAspect="Content" ObjectID="_1489832870" r:id="rId152"/>
        </w:object>
      </w:r>
      <w:r w:rsidR="00993D96">
        <w:t xml:space="preserve"> </w:t>
      </w:r>
      <w:r w:rsidRPr="000230DC">
        <w:t xml:space="preserve">and </w:t>
      </w:r>
      <w:r w:rsidR="006C2049" w:rsidRPr="006C2049">
        <w:rPr>
          <w:position w:val="-6"/>
        </w:rPr>
        <w:object w:dxaOrig="1040" w:dyaOrig="320" w14:anchorId="5613D47B">
          <v:shape id="_x0000_i1086" type="#_x0000_t75" style="width:50.25pt;height:14.25pt" o:ole="">
            <v:imagedata r:id="rId153" o:title=""/>
          </v:shape>
          <o:OLEObject Type="Embed" ProgID="Equation.DSMT4" ShapeID="_x0000_i1086" DrawAspect="Content" ObjectID="_1489832871" r:id="rId154"/>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6C2049" w:rsidRPr="006C2049">
        <w:rPr>
          <w:position w:val="-16"/>
        </w:rPr>
        <w:object w:dxaOrig="2480" w:dyaOrig="440" w14:anchorId="14012D2B">
          <v:shape id="_x0000_i1087" type="#_x0000_t75" style="width:122.25pt;height:21.75pt" o:ole="">
            <v:imagedata r:id="rId155" o:title=""/>
          </v:shape>
          <o:OLEObject Type="Embed" ProgID="Equation.DSMT4" ShapeID="_x0000_i1087" DrawAspect="Content" ObjectID="_1489832872" r:id="rId156"/>
        </w:obje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6C2049" w:rsidRPr="006C2049">
        <w:rPr>
          <w:position w:val="-24"/>
        </w:rPr>
        <w:object w:dxaOrig="940" w:dyaOrig="660" w14:anchorId="054EA617">
          <v:shape id="_x0000_i1088" type="#_x0000_t75" style="width:50.25pt;height:36pt" o:ole="">
            <v:imagedata r:id="rId157" o:title=""/>
          </v:shape>
          <o:OLEObject Type="Embed" ProgID="Equation.DSMT4" ShapeID="_x0000_i1088" DrawAspect="Content" ObjectID="_1489832873" r:id="rId158"/>
        </w:obje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6C2049" w:rsidRPr="006C2049">
        <w:rPr>
          <w:position w:val="-24"/>
        </w:rPr>
        <w:object w:dxaOrig="880" w:dyaOrig="620" w14:anchorId="37931ACB">
          <v:shape id="_x0000_i1089" type="#_x0000_t75" style="width:43.45pt;height:28.55pt" o:ole="">
            <v:imagedata r:id="rId159" o:title=""/>
          </v:shape>
          <o:OLEObject Type="Embed" ProgID="Equation.DSMT4" ShapeID="_x0000_i1089" DrawAspect="Content" ObjectID="_1489832874" r:id="rId160"/>
        </w:object>
      </w:r>
      <w:r>
        <w:t>,</w:t>
      </w:r>
    </w:p>
    <w:p w14:paraId="4780BEE0" w14:textId="3B3BB61E" w:rsidR="00C45145" w:rsidRDefault="006A0BC1" w:rsidP="006A0BC1">
      <w:r w:rsidRPr="000230DC">
        <w:t xml:space="preserve">and </w:t>
      </w:r>
      <w:r w:rsidR="006C2049" w:rsidRPr="006C2049">
        <w:rPr>
          <w:position w:val="-14"/>
        </w:rPr>
        <w:object w:dxaOrig="700" w:dyaOrig="400" w14:anchorId="5D4CC220">
          <v:shape id="_x0000_i1090" type="#_x0000_t75" style="width:36pt;height:21.75pt" o:ole="">
            <v:imagedata r:id="rId161" o:title=""/>
          </v:shape>
          <o:OLEObject Type="Embed" ProgID="Equation.DSMT4" ShapeID="_x0000_i1090" DrawAspect="Content" ObjectID="_1489832875" r:id="rId162"/>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6C2049" w:rsidRPr="006C2049">
        <w:rPr>
          <w:position w:val="-18"/>
        </w:rPr>
        <w:object w:dxaOrig="1700" w:dyaOrig="480" w14:anchorId="2978C9A0">
          <v:shape id="_x0000_i1091" type="#_x0000_t75" style="width:86.25pt;height:21.75pt" o:ole="">
            <v:imagedata r:id="rId163" o:title=""/>
          </v:shape>
          <o:OLEObject Type="Embed" ProgID="Equation.DSMT4" ShapeID="_x0000_i1091" DrawAspect="Content" ObjectID="_1489832876" r:id="rId164"/>
        </w:object>
      </w:r>
      <w:r w:rsidRPr="000230DC">
        <w:t>,</w:t>
      </w:r>
    </w:p>
    <w:p w14:paraId="3E98ECF5" w14:textId="512CB959" w:rsidR="006A0BC1" w:rsidRPr="000230DC" w:rsidRDefault="006A0BC1" w:rsidP="006A0BC1">
      <w:r w:rsidRPr="000230DC">
        <w:t xml:space="preserve">where </w:t>
      </w:r>
      <w:r w:rsidR="006C2049" w:rsidRPr="006C2049">
        <w:rPr>
          <w:position w:val="-6"/>
        </w:rPr>
        <w:object w:dxaOrig="1540" w:dyaOrig="340" w14:anchorId="12A22409">
          <v:shape id="_x0000_i1092" type="#_x0000_t75" style="width:79.45pt;height:14.25pt" o:ole="">
            <v:imagedata r:id="rId165" o:title=""/>
          </v:shape>
          <o:OLEObject Type="Embed" ProgID="Equation.DSMT4" ShapeID="_x0000_i1092" DrawAspect="Content" ObjectID="_1489832877" r:id="rId166"/>
        </w:object>
      </w:r>
      <w:r w:rsidRPr="000230DC">
        <w:t xml:space="preserve"> and </w:t>
      </w:r>
      <w:r w:rsidR="006C2049" w:rsidRPr="006C2049">
        <w:rPr>
          <w:position w:val="-14"/>
        </w:rPr>
        <w:object w:dxaOrig="639" w:dyaOrig="400" w14:anchorId="32AE1943">
          <v:shape id="_x0000_i1093" type="#_x0000_t75" style="width:28.55pt;height:21.75pt" o:ole="">
            <v:imagedata r:id="rId167" o:title=""/>
          </v:shape>
          <o:OLEObject Type="Embed" ProgID="Equation.DSMT4" ShapeID="_x0000_i1093" DrawAspect="Content" ObjectID="_1489832878" r:id="rId168"/>
        </w:obje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6C2049" w:rsidRPr="006C2049">
        <w:rPr>
          <w:position w:val="-14"/>
        </w:rPr>
        <w:object w:dxaOrig="620" w:dyaOrig="400" w14:anchorId="16926760">
          <v:shape id="_x0000_i1094" type="#_x0000_t75" style="width:28.55pt;height:21.75pt" o:ole="">
            <v:imagedata r:id="rId169" o:title=""/>
          </v:shape>
          <o:OLEObject Type="Embed" ProgID="Equation.DSMT4" ShapeID="_x0000_i1094" DrawAspect="Content" ObjectID="_1489832879" r:id="rId170"/>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6C2049" w:rsidRPr="006C2049">
        <w:rPr>
          <w:position w:val="-14"/>
        </w:rPr>
        <w:object w:dxaOrig="620" w:dyaOrig="400" w14:anchorId="43C6940A">
          <v:shape id="_x0000_i1095" type="#_x0000_t75" style="width:28.55pt;height:21.75pt" o:ole="">
            <v:imagedata r:id="rId171" o:title=""/>
          </v:shape>
          <o:OLEObject Type="Embed" ProgID="Equation.DSMT4" ShapeID="_x0000_i1095" DrawAspect="Content" ObjectID="_1489832880" r:id="rId172"/>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13814702" w:rsidR="0049646D" w:rsidRDefault="0049646D" w:rsidP="006A0BC1">
      <w:r>
        <w:t>All of these materials make use of the three-field element described by Simo and Taylor</w:t>
      </w:r>
      <w:r w:rsidR="008E1C4D">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6C2049" w:rsidRPr="006C2049">
        <w:rPr>
          <w:position w:val="-14"/>
        </w:rPr>
        <w:object w:dxaOrig="440" w:dyaOrig="400" w14:anchorId="049EA74B">
          <v:shape id="_x0000_i1096" type="#_x0000_t75" style="width:21.75pt;height:21.75pt" o:ole="">
            <v:imagedata r:id="rId173" o:title=""/>
          </v:shape>
          <o:OLEObject Type="Embed" ProgID="Equation.DSMT4" ShapeID="_x0000_i1096" DrawAspect="Content" ObjectID="_1489832881" r:id="rId174"/>
        </w:object>
      </w:r>
      <w:r>
        <w:t xml:space="preserve"> to the current one </w:t>
      </w:r>
      <w:r w:rsidR="006C2049" w:rsidRPr="006C2049">
        <w:rPr>
          <w:position w:val="-14"/>
        </w:rPr>
        <w:object w:dxaOrig="580" w:dyaOrig="400" w14:anchorId="1862E71B">
          <v:shape id="_x0000_i1097" type="#_x0000_t75" style="width:28.55pt;height:21.75pt" o:ole="">
            <v:imagedata r:id="rId175" o:title=""/>
          </v:shape>
          <o:OLEObject Type="Embed" ProgID="Equation.DSMT4" ShapeID="_x0000_i1097" DrawAspect="Content" ObjectID="_1489832882" r:id="rId176"/>
        </w:object>
      </w:r>
      <w:r>
        <w:t xml:space="preserve"> is less than the specified value:</w:t>
      </w:r>
    </w:p>
    <w:p w14:paraId="19967636" w14:textId="31407A69" w:rsidR="006A0BC1" w:rsidRDefault="006A0BC1" w:rsidP="006A0BC1">
      <w:pPr>
        <w:pStyle w:val="MTDisplayEquation"/>
      </w:pPr>
      <w:r>
        <w:tab/>
      </w:r>
      <w:r w:rsidR="006C2049" w:rsidRPr="006C2049">
        <w:rPr>
          <w:position w:val="-34"/>
        </w:rPr>
        <w:object w:dxaOrig="1640" w:dyaOrig="800" w14:anchorId="0503E214">
          <v:shape id="_x0000_i1098" type="#_x0000_t75" style="width:79.45pt;height:43.45pt" o:ole="">
            <v:imagedata r:id="rId177" o:title=""/>
          </v:shape>
          <o:OLEObject Type="Embed" ProgID="Equation.DSMT4" ShapeID="_x0000_i1098" DrawAspect="Content" ObjectID="_1489832883" r:id="rId178"/>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6C2049" w:rsidRPr="006C2049">
        <w:rPr>
          <w:position w:val="-6"/>
        </w:rPr>
        <w:object w:dxaOrig="300" w:dyaOrig="220" w14:anchorId="77C213B7">
          <v:shape id="_x0000_i1099" type="#_x0000_t75" style="width:14.25pt;height:14.25pt" o:ole="">
            <v:imagedata r:id="rId179" o:title=""/>
          </v:shape>
          <o:OLEObject Type="Embed" ProgID="Equation.DSMT4" ShapeID="_x0000_i1099" DrawAspect="Content" ObjectID="_1489832884" r:id="rId180"/>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6C2049" w:rsidRPr="006C2049">
        <w:rPr>
          <w:position w:val="-6"/>
        </w:rPr>
        <w:object w:dxaOrig="300" w:dyaOrig="220" w14:anchorId="578C0F85">
          <v:shape id="_x0000_i1100" type="#_x0000_t75" style="width:14.25pt;height:14.25pt" o:ole="">
            <v:imagedata r:id="rId181" o:title=""/>
          </v:shape>
          <o:OLEObject Type="Embed" ProgID="Equation.DSMT4" ShapeID="_x0000_i1100" DrawAspect="Content" ObjectID="_1489832885" r:id="rId182"/>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1116" w:name="_Toc416085773"/>
      <w:r>
        <w:lastRenderedPageBreak/>
        <w:t>Arruda-Boyce</w:t>
      </w:r>
      <w:bookmarkEnd w:id="1116"/>
    </w:p>
    <w:p w14:paraId="0DF1877A" w14:textId="0A031B66" w:rsidR="006A0BC1" w:rsidRDefault="006A0BC1" w:rsidP="006A0BC1">
      <w:r>
        <w:t xml:space="preserve">This material describes an incompressible Arruda-Boyce model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6C2049" w:rsidRPr="006C2049">
        <w:rPr>
          <w:position w:val="-28"/>
        </w:rPr>
        <w:object w:dxaOrig="2960" w:dyaOrig="680" w14:anchorId="75DCBF29">
          <v:shape id="_x0000_i1101" type="#_x0000_t75" style="width:151.45pt;height:36pt" o:ole="">
            <v:imagedata r:id="rId183" o:title=""/>
          </v:shape>
          <o:OLEObject Type="Embed" ProgID="Equation.DSMT4" ShapeID="_x0000_i1101" DrawAspect="Content" ObjectID="_1489832886" r:id="rId184"/>
        </w:object>
      </w:r>
      <w:r>
        <w:t>,</w:t>
      </w:r>
      <w:r>
        <w:tab/>
      </w:r>
    </w:p>
    <w:p w14:paraId="67DD62CD" w14:textId="78C29F2F" w:rsidR="006A0BC1" w:rsidRDefault="006A0BC1" w:rsidP="006A0BC1">
      <w:r>
        <w:t xml:space="preserve">where, </w:t>
      </w:r>
      <w:r w:rsidR="006C2049" w:rsidRPr="006C2049">
        <w:rPr>
          <w:position w:val="-24"/>
        </w:rPr>
        <w:object w:dxaOrig="5120" w:dyaOrig="620" w14:anchorId="74FCEDEF">
          <v:shape id="_x0000_i1102" type="#_x0000_t75" style="width:259.45pt;height:28.55pt" o:ole="">
            <v:imagedata r:id="rId185" o:title=""/>
          </v:shape>
          <o:OLEObject Type="Embed" ProgID="Equation.DSMT4" ShapeID="_x0000_i1102" DrawAspect="Content" ObjectID="_1489832887" r:id="rId186"/>
        </w:object>
      </w:r>
      <w:r>
        <w:t xml:space="preserve"> and </w:t>
      </w:r>
      <w:r w:rsidR="006C2049" w:rsidRPr="006C2049">
        <w:rPr>
          <w:position w:val="-12"/>
        </w:rPr>
        <w:object w:dxaOrig="220" w:dyaOrig="360" w14:anchorId="5816227B">
          <v:shape id="_x0000_i1103" type="#_x0000_t75" style="width:14.25pt;height:21.75pt" o:ole="">
            <v:imagedata r:id="rId187" o:title=""/>
          </v:shape>
          <o:OLEObject Type="Embed" ProgID="Equation.DSMT4" ShapeID="_x0000_i1103" DrawAspect="Content" ObjectID="_1489832888" r:id="rId188"/>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6C2049" w:rsidRPr="006C2049">
        <w:rPr>
          <w:position w:val="-24"/>
        </w:rPr>
        <w:object w:dxaOrig="1840" w:dyaOrig="620" w14:anchorId="1CD839D2">
          <v:shape id="_x0000_i1104" type="#_x0000_t75" style="width:93.75pt;height:28.55pt" o:ole="">
            <v:imagedata r:id="rId189" o:title=""/>
          </v:shape>
          <o:OLEObject Type="Embed" ProgID="Equation.DSMT4" ShapeID="_x0000_i1104" DrawAspect="Content" ObjectID="_1489832889" r:id="rId190"/>
        </w:object>
      </w:r>
    </w:p>
    <w:p w14:paraId="6AFA5DBC" w14:textId="77777777" w:rsidR="006A0BC1" w:rsidRDefault="006A0BC1" w:rsidP="006A0BC1"/>
    <w:p w14:paraId="21EAF2CE" w14:textId="5314F351" w:rsidR="006A0BC1" w:rsidRPr="00336E25" w:rsidRDefault="006A0BC1" w:rsidP="006A0BC1">
      <w:r>
        <w:t xml:space="preserve">This material model was proposed by Arruda and Boyce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6C2049" w:rsidRPr="006C2049">
        <w:rPr>
          <w:position w:val="-12"/>
        </w:rPr>
        <w:object w:dxaOrig="279" w:dyaOrig="360" w14:anchorId="11B3214F">
          <v:shape id="_x0000_i1105" type="#_x0000_t75" style="width:14.25pt;height:21.75pt" o:ole="">
            <v:imagedata r:id="rId191" o:title=""/>
          </v:shape>
          <o:OLEObject Type="Embed" ProgID="Equation.DSMT4" ShapeID="_x0000_i1105" DrawAspect="Content" ObjectID="_1489832890" r:id="rId192"/>
        </w:object>
      </w:r>
      <w:r>
        <w:t xml:space="preserve">, the stretch at which the chains reach their full extended state, by </w:t>
      </w:r>
      <w:r w:rsidR="006C2049" w:rsidRPr="006C2049">
        <w:rPr>
          <w:position w:val="-12"/>
        </w:rPr>
        <w:object w:dxaOrig="920" w:dyaOrig="400" w14:anchorId="49198A02">
          <v:shape id="_x0000_i1106" type="#_x0000_t75" style="width:43.45pt;height:21.75pt" o:ole="">
            <v:imagedata r:id="rId193" o:title=""/>
          </v:shape>
          <o:OLEObject Type="Embed" ProgID="Equation.DSMT4" ShapeID="_x0000_i1106" DrawAspect="Content" ObjectID="_1489832891" r:id="rId194"/>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1117" w:name="_Ref167535331"/>
      <w:bookmarkStart w:id="1118" w:name="_Toc416085774"/>
      <w:r w:rsidRPr="0097532C">
        <w:lastRenderedPageBreak/>
        <w:t>Ellipsoidal Fiber Distribution</w:t>
      </w:r>
      <w:bookmarkEnd w:id="1117"/>
      <w:bookmarkEnd w:id="1118"/>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1B13CD">
        <w:t xml:space="preserve">4.1.2.14.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6C2049" w:rsidRPr="006C2049">
              <w:rPr>
                <w:position w:val="-14"/>
              </w:rPr>
              <w:object w:dxaOrig="1120" w:dyaOrig="400" w14:anchorId="5415D06D">
                <v:shape id="_x0000_i1107" type="#_x0000_t75" style="width:57.75pt;height:21.75pt" o:ole="">
                  <v:imagedata r:id="rId195" o:title=""/>
                </v:shape>
                <o:OLEObject Type="Embed" ProgID="Equation.DSMT4" ShapeID="_x0000_i1107" DrawAspect="Content" ObjectID="_1489832892" r:id="rId196"/>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6C2049" w:rsidRPr="006C2049">
              <w:rPr>
                <w:position w:val="-14"/>
              </w:rPr>
              <w:object w:dxaOrig="1020" w:dyaOrig="400" w14:anchorId="0A1FAAF0">
                <v:shape id="_x0000_i1108" type="#_x0000_t75" style="width:50.25pt;height:21.75pt" o:ole="">
                  <v:imagedata r:id="rId197" o:title=""/>
                </v:shape>
                <o:OLEObject Type="Embed" ProgID="Equation.DSMT4" ShapeID="_x0000_i1108" DrawAspect="Content" ObjectID="_1489832893" r:id="rId198"/>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1F281484" w:rsidR="006A0BC1" w:rsidRDefault="006A0BC1" w:rsidP="006A0BC1">
      <w:r>
        <w:t xml:space="preserve">The stress </w:t>
      </w:r>
      <w:r w:rsidR="006C2049" w:rsidRPr="006C2049">
        <w:rPr>
          <w:position w:val="-6"/>
        </w:rPr>
        <w:object w:dxaOrig="240" w:dyaOrig="340" w14:anchorId="261B6AA9">
          <v:shape id="_x0000_i1109" type="#_x0000_t75" style="width:14.25pt;height:14.25pt" o:ole="">
            <v:imagedata r:id="rId199" o:title=""/>
          </v:shape>
          <o:OLEObject Type="Embed" ProgID="Equation.DSMT4" ShapeID="_x0000_i1109" DrawAspect="Content" ObjectID="_1489832894" r:id="rId200"/>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01E1890" w14:textId="0BB657AA" w:rsidR="006A0BC1" w:rsidRDefault="006A0BC1" w:rsidP="006A0BC1">
      <w:pPr>
        <w:pStyle w:val="MTDisplayEquation"/>
      </w:pPr>
      <w:r>
        <w:tab/>
      </w:r>
      <w:r w:rsidR="006C2049" w:rsidRPr="006C2049">
        <w:rPr>
          <w:position w:val="-18"/>
        </w:rPr>
        <w:object w:dxaOrig="3660" w:dyaOrig="520" w14:anchorId="54BD9971">
          <v:shape id="_x0000_i1110" type="#_x0000_t75" style="width:180pt;height:28.55pt" o:ole="">
            <v:imagedata r:id="rId201" o:title=""/>
          </v:shape>
          <o:OLEObject Type="Embed" ProgID="Equation.DSMT4" ShapeID="_x0000_i1110" DrawAspect="Content" ObjectID="_1489832895" r:id="rId202"/>
        </w:object>
      </w:r>
      <w:r>
        <w:t>.</w:t>
      </w:r>
    </w:p>
    <w:p w14:paraId="3DA109C1" w14:textId="6B59DD90" w:rsidR="006A0BC1" w:rsidRDefault="006C2049" w:rsidP="006A0BC1">
      <w:r w:rsidRPr="006C2049">
        <w:rPr>
          <w:position w:val="-12"/>
        </w:rPr>
        <w:object w:dxaOrig="1760" w:dyaOrig="400" w14:anchorId="6A9C2314">
          <v:shape id="_x0000_i1111" type="#_x0000_t75" style="width:86.25pt;height:21.75pt" o:ole="">
            <v:imagedata r:id="rId203" o:title=""/>
          </v:shape>
          <o:OLEObject Type="Embed" ProgID="Equation.DSMT4" ShapeID="_x0000_i1111" DrawAspect="Content" ObjectID="_1489832896" r:id="rId204"/>
        </w:object>
      </w:r>
      <w:r w:rsidR="006A0BC1">
        <w:t xml:space="preserve"> is the square of the fiber stretch </w:t>
      </w:r>
      <w:r w:rsidRPr="006C2049">
        <w:rPr>
          <w:position w:val="-12"/>
        </w:rPr>
        <w:object w:dxaOrig="279" w:dyaOrig="400" w14:anchorId="46FD4982">
          <v:shape id="_x0000_i1112" type="#_x0000_t75" style="width:14.25pt;height:21.75pt" o:ole="">
            <v:imagedata r:id="rId205" o:title=""/>
          </v:shape>
          <o:OLEObject Type="Embed" ProgID="Equation.DSMT4" ShapeID="_x0000_i1112" DrawAspect="Content" ObjectID="_1489832897" r:id="rId206"/>
        </w:object>
      </w:r>
      <w:r w:rsidR="006A0BC1">
        <w:t xml:space="preserve">, </w:t>
      </w:r>
      <w:r w:rsidRPr="006C2049">
        <w:rPr>
          <w:position w:val="-6"/>
        </w:rPr>
        <w:object w:dxaOrig="260" w:dyaOrig="279" w14:anchorId="6A2D7CEB">
          <v:shape id="_x0000_i1113" type="#_x0000_t75" style="width:14.25pt;height:14.25pt" o:ole="">
            <v:imagedata r:id="rId207" o:title=""/>
          </v:shape>
          <o:OLEObject Type="Embed" ProgID="Equation.DSMT4" ShapeID="_x0000_i1113" DrawAspect="Content" ObjectID="_1489832898" r:id="rId208"/>
        </w:object>
      </w:r>
      <w:r w:rsidR="006A0BC1">
        <w:t xml:space="preserve"> is the unit vector along the fiber direction (in the reference configuration), which in spherical angles is directed along </w:t>
      </w:r>
      <w:r w:rsidRPr="006C2049">
        <w:rPr>
          <w:position w:val="-14"/>
        </w:rPr>
        <w:object w:dxaOrig="620" w:dyaOrig="400" w14:anchorId="4754A310">
          <v:shape id="_x0000_i1114" type="#_x0000_t75" style="width:28.55pt;height:21.75pt" o:ole="">
            <v:imagedata r:id="rId209" o:title=""/>
          </v:shape>
          <o:OLEObject Type="Embed" ProgID="Equation.DSMT4" ShapeID="_x0000_i1114" DrawAspect="Content" ObjectID="_1489832899" r:id="rId210"/>
        </w:object>
      </w:r>
      <w:r w:rsidR="006A0BC1">
        <w:t xml:space="preserve">, </w:t>
      </w:r>
      <w:r w:rsidRPr="006C2049">
        <w:rPr>
          <w:position w:val="-12"/>
        </w:rPr>
        <w:object w:dxaOrig="1219" w:dyaOrig="400" w14:anchorId="4E92EF61">
          <v:shape id="_x0000_i1115" type="#_x0000_t75" style="width:64.55pt;height:21.75pt" o:ole="">
            <v:imagedata r:id="rId211" o:title=""/>
          </v:shape>
          <o:OLEObject Type="Embed" ProgID="Equation.DSMT4" ShapeID="_x0000_i1115" DrawAspect="Content" ObjectID="_1489832900" r:id="rId212"/>
        </w:object>
      </w:r>
      <w:r w:rsidR="006A0BC1">
        <w:t xml:space="preserve">, and </w:t>
      </w:r>
      <w:r w:rsidRPr="006C2049">
        <w:rPr>
          <w:position w:val="-14"/>
        </w:rPr>
        <w:object w:dxaOrig="540" w:dyaOrig="400" w14:anchorId="38351E69">
          <v:shape id="_x0000_i1116" type="#_x0000_t75" style="width:28.55pt;height:21.75pt" o:ole="">
            <v:imagedata r:id="rId213" o:title=""/>
          </v:shape>
          <o:OLEObject Type="Embed" ProgID="Equation.DSMT4" ShapeID="_x0000_i1116" DrawAspect="Content" ObjectID="_1489832901" r:id="rId214"/>
        </w:obje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6C2049" w:rsidRPr="006C2049">
        <w:rPr>
          <w:position w:val="-30"/>
        </w:rPr>
        <w:object w:dxaOrig="1880" w:dyaOrig="720" w14:anchorId="6A90B462">
          <v:shape id="_x0000_i1117" type="#_x0000_t75" style="width:93.75pt;height:36pt" o:ole="">
            <v:imagedata r:id="rId215" o:title=""/>
          </v:shape>
          <o:OLEObject Type="Embed" ProgID="Equation.DSMT4" ShapeID="_x0000_i1117" DrawAspect="Content" ObjectID="_1489832902" r:id="rId216"/>
        </w:obje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6C2049" w:rsidRPr="006C2049">
        <w:rPr>
          <w:position w:val="-16"/>
        </w:rPr>
        <w:object w:dxaOrig="2620" w:dyaOrig="499" w14:anchorId="4E9C96B5">
          <v:shape id="_x0000_i1118" type="#_x0000_t75" style="width:129.75pt;height:21.75pt" o:ole="">
            <v:imagedata r:id="rId217" o:title=""/>
          </v:shape>
          <o:OLEObject Type="Embed" ProgID="Equation.DSMT4" ShapeID="_x0000_i1118" DrawAspect="Content" ObjectID="_1489832903" r:id="rId218"/>
        </w:object>
      </w:r>
      <w:r>
        <w:t>.</w:t>
      </w:r>
    </w:p>
    <w:p w14:paraId="777F4CAF" w14:textId="57511458" w:rsidR="006A0BC1" w:rsidRDefault="006A0BC1" w:rsidP="006A0BC1">
      <w:r>
        <w:t xml:space="preserve">The materials parameters </w:t>
      </w:r>
      <w:r w:rsidR="006C2049" w:rsidRPr="006C2049">
        <w:rPr>
          <w:position w:val="-10"/>
        </w:rPr>
        <w:object w:dxaOrig="240" w:dyaOrig="320" w14:anchorId="37365387">
          <v:shape id="_x0000_i1119" type="#_x0000_t75" style="width:14.25pt;height:14.25pt" o:ole="">
            <v:imagedata r:id="rId219" o:title=""/>
          </v:shape>
          <o:OLEObject Type="Embed" ProgID="Equation.DSMT4" ShapeID="_x0000_i1119" DrawAspect="Content" ObjectID="_1489832904" r:id="rId220"/>
        </w:object>
      </w:r>
      <w:r>
        <w:t xml:space="preserve">and </w:t>
      </w:r>
      <w:r w:rsidR="006C2049" w:rsidRPr="006C2049">
        <w:rPr>
          <w:position w:val="-10"/>
        </w:rPr>
        <w:object w:dxaOrig="200" w:dyaOrig="320" w14:anchorId="5B272CFD">
          <v:shape id="_x0000_i1120" type="#_x0000_t75" style="width:7.45pt;height:14.25pt" o:ole="">
            <v:imagedata r:id="rId221" o:title=""/>
          </v:shape>
          <o:OLEObject Type="Embed" ProgID="Equation.DSMT4" ShapeID="_x0000_i1120" DrawAspect="Content" ObjectID="_1489832905" r:id="rId222"/>
        </w:object>
      </w:r>
      <w:r>
        <w:t>are determined from:</w:t>
      </w:r>
    </w:p>
    <w:p w14:paraId="69ADDD91" w14:textId="25D6F0BA" w:rsidR="006A0BC1" w:rsidRDefault="006A0BC1" w:rsidP="006A0BC1">
      <w:pPr>
        <w:pStyle w:val="MTDisplayEquation"/>
      </w:pPr>
      <w:r>
        <w:tab/>
      </w:r>
      <w:r w:rsidR="006C2049" w:rsidRPr="006C2049">
        <w:rPr>
          <w:position w:val="-76"/>
        </w:rPr>
        <w:object w:dxaOrig="4800" w:dyaOrig="1640" w14:anchorId="25B59C21">
          <v:shape id="_x0000_i1121" type="#_x0000_t75" style="width:237.75pt;height:79.45pt" o:ole="">
            <v:imagedata r:id="rId223" o:title=""/>
          </v:shape>
          <o:OLEObject Type="Embed" ProgID="Equation.DSMT4" ShapeID="_x0000_i1121" DrawAspect="Content" ObjectID="_1489832906" r:id="rId224"/>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1B13CD">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28B602A7" w14:textId="67EC103E" w:rsidR="006A0BC1" w:rsidDel="00B046D7" w:rsidRDefault="006A0BC1" w:rsidP="006A0BC1">
      <w:pPr>
        <w:pStyle w:val="code"/>
      </w:pPr>
      <w:moveFromRangeStart w:id="1119" w:author="Gerard" w:date="2014-08-18T17:00:00Z" w:name="move270000572"/>
      <w:moveFrom w:id="1120" w:author="Gerard" w:date="2014-08-18T17:00:00Z">
        <w:r w:rsidDel="00B046D7">
          <w:tab/>
          <w:t>&lt;k&gt;1000&lt;/k&gt;</w:t>
        </w:r>
      </w:moveFrom>
    </w:p>
    <w:moveFromRangeEnd w:id="1119"/>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ins w:id="1121" w:author="Gerard" w:date="2014-08-18T17:00:00Z">
        <w:r>
          <w:tab/>
        </w:r>
      </w:ins>
      <w:moveToRangeStart w:id="1122" w:author="Gerard" w:date="2014-08-18T17:00:00Z" w:name="move270000572"/>
      <w:moveTo w:id="1123" w:author="Gerard" w:date="2014-08-18T17:00:00Z">
        <w:r>
          <w:tab/>
          <w:t>&lt;k&gt;1000&lt;/k&gt;</w:t>
        </w:r>
      </w:moveTo>
    </w:p>
    <w:moveToRangeEnd w:id="1122"/>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rPr>
          <w:ins w:id="1124" w:author="Gerard" w:date="2014-08-18T17:00:00Z"/>
        </w:rPr>
      </w:pPr>
      <w:ins w:id="1125" w:author="Gerard" w:date="2014-08-18T17:00:00Z">
        <w:r>
          <w:tab/>
        </w:r>
        <w:r>
          <w:tab/>
          <w:t>&lt;k&gt;1</w:t>
        </w:r>
      </w:ins>
      <w:ins w:id="1126" w:author="Gerard" w:date="2014-08-18T17:01:00Z">
        <w:r>
          <w:t>5</w:t>
        </w:r>
      </w:ins>
      <w:ins w:id="1127" w:author="Gerard" w:date="2014-08-18T17:00:00Z">
        <w:r>
          <w:t>000&lt;/k&gt;</w:t>
        </w:r>
      </w:ins>
    </w:p>
    <w:p w14:paraId="2F28C623" w14:textId="77777777" w:rsidR="006A0BC1" w:rsidRPr="007D6F0D" w:rsidRDefault="006A0BC1" w:rsidP="006A0BC1">
      <w:pPr>
        <w:pStyle w:val="code"/>
        <w:rPr>
          <w:lang w:val="nl-BE"/>
        </w:rPr>
      </w:pPr>
      <w:r w:rsidRPr="007D6F0D">
        <w:rPr>
          <w:lang w:val="nl-BE"/>
        </w:rPr>
        <w:lastRenderedPageBreak/>
        <w:tab/>
        <w:t>&lt;/solid&gt;</w:t>
      </w:r>
    </w:p>
    <w:p w14:paraId="7A179708" w14:textId="7180BA77" w:rsidR="006A0BC1" w:rsidRPr="00B27FE9" w:rsidRDefault="006A0BC1" w:rsidP="007D6F0D">
      <w:pPr>
        <w:pStyle w:val="code"/>
      </w:pPr>
      <w:r>
        <w:t>&lt;/material&gt;</w:t>
      </w:r>
      <w:r>
        <w:br w:type="page"/>
      </w:r>
    </w:p>
    <w:p w14:paraId="760A11B4" w14:textId="77777777" w:rsidR="006A0BC1" w:rsidRPr="00B27FE9" w:rsidRDefault="006A0BC1" w:rsidP="006A0BC1">
      <w:pPr>
        <w:pStyle w:val="Heading4"/>
      </w:pPr>
      <w:bookmarkStart w:id="1128" w:name="_Ref167375501"/>
      <w:bookmarkStart w:id="1129" w:name="_Toc416085775"/>
      <w:r w:rsidRPr="0097532C">
        <w:lastRenderedPageBreak/>
        <w:t>Ellipsoidal Fiber Distribution Mooney-Rivlin</w:t>
      </w:r>
      <w:bookmarkEnd w:id="1128"/>
      <w:bookmarkEnd w:id="1129"/>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6C2049" w:rsidRPr="006C2049">
              <w:rPr>
                <w:position w:val="-14"/>
              </w:rPr>
              <w:object w:dxaOrig="1120" w:dyaOrig="400" w14:anchorId="120B1D9C">
                <v:shape id="_x0000_i1122" type="#_x0000_t75" style="width:57.75pt;height:21.75pt" o:ole="">
                  <v:imagedata r:id="rId225" o:title=""/>
                </v:shape>
                <o:OLEObject Type="Embed" ProgID="Equation.DSMT4" ShapeID="_x0000_i1122" DrawAspect="Content" ObjectID="_1489832907" r:id="rId226"/>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6C2049" w:rsidRPr="006C2049">
              <w:rPr>
                <w:position w:val="-14"/>
              </w:rPr>
              <w:object w:dxaOrig="1020" w:dyaOrig="400" w14:anchorId="2D25CC8B">
                <v:shape id="_x0000_i1123" type="#_x0000_t75" style="width:50.25pt;height:21.75pt" o:ole="">
                  <v:imagedata r:id="rId227" o:title=""/>
                </v:shape>
                <o:OLEObject Type="Embed" ProgID="Equation.DSMT4" ShapeID="_x0000_i1123" DrawAspect="Content" ObjectID="_1489832908" r:id="rId228"/>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6C2049" w:rsidRPr="006C2049">
        <w:rPr>
          <w:position w:val="-6"/>
        </w:rPr>
        <w:object w:dxaOrig="240" w:dyaOrig="340" w14:anchorId="7192B3D1">
          <v:shape id="_x0000_i1124" type="#_x0000_t75" style="width:14.25pt;height:14.25pt" o:ole="">
            <v:imagedata r:id="rId229" o:title=""/>
          </v:shape>
          <o:OLEObject Type="Embed" ProgID="Equation.DSMT4" ShapeID="_x0000_i1124" DrawAspect="Content" ObjectID="_1489832909" r:id="rId230"/>
        </w:object>
      </w:r>
      <w:r>
        <w:t xml:space="preserve"> for this material is given by,</w:t>
      </w:r>
    </w:p>
    <w:p w14:paraId="2E808487" w14:textId="10CB8CC0" w:rsidR="006A0BC1" w:rsidRDefault="006A0BC1" w:rsidP="006A0BC1">
      <w:pPr>
        <w:pStyle w:val="MTDisplayEquation"/>
      </w:pPr>
      <w:r>
        <w:tab/>
      </w:r>
      <w:r w:rsidR="006C2049" w:rsidRPr="006C2049">
        <w:rPr>
          <w:position w:val="-10"/>
        </w:rPr>
        <w:object w:dxaOrig="1359" w:dyaOrig="380" w14:anchorId="13A9CD6F">
          <v:shape id="_x0000_i1125" type="#_x0000_t75" style="width:64.55pt;height:21.75pt" o:ole="">
            <v:imagedata r:id="rId231" o:title=""/>
          </v:shape>
          <o:OLEObject Type="Embed" ProgID="Equation.DSMT4" ShapeID="_x0000_i1125" DrawAspect="Content" ObjectID="_1489832910" r:id="rId232"/>
        </w:object>
      </w:r>
      <w:r>
        <w:t>.</w:t>
      </w:r>
    </w:p>
    <w:p w14:paraId="13690716" w14:textId="3591EDB4" w:rsidR="006A0BC1" w:rsidRDefault="006A0BC1" w:rsidP="006A0BC1">
      <w:pPr>
        <w:pStyle w:val="MTDisplayEquation"/>
      </w:pPr>
      <w:r>
        <w:t xml:space="preserve">Here, </w:t>
      </w:r>
      <w:r w:rsidR="006C2049" w:rsidRPr="006C2049">
        <w:rPr>
          <w:position w:val="-6"/>
        </w:rPr>
        <w:object w:dxaOrig="460" w:dyaOrig="340" w14:anchorId="39D7886B">
          <v:shape id="_x0000_i1126" type="#_x0000_t75" style="width:21.75pt;height:14.25pt" o:ole="">
            <v:imagedata r:id="rId233" o:title=""/>
          </v:shape>
          <o:OLEObject Type="Embed" ProgID="Equation.DSMT4" ShapeID="_x0000_i1126" DrawAspect="Content" ObjectID="_1489832911" r:id="rId234"/>
        </w:object>
      </w:r>
      <w:r>
        <w:t xml:space="preserve"> is the stress from the Mooney-Rivlin basis (Section </w:t>
      </w:r>
      <w:r>
        <w:fldChar w:fldCharType="begin"/>
      </w:r>
      <w:r>
        <w:instrText xml:space="preserve"> REF _Ref167535344 \r \h </w:instrText>
      </w:r>
      <w:r>
        <w:fldChar w:fldCharType="separate"/>
      </w:r>
      <w:r w:rsidR="001B13CD">
        <w:t xml:space="preserve">4.1.2.7. </w:t>
      </w:r>
      <w:r>
        <w:fldChar w:fldCharType="end"/>
      </w:r>
      <w:r>
        <w:t xml:space="preserve">), and </w:t>
      </w:r>
      <w:r w:rsidR="006C2049" w:rsidRPr="006C2049">
        <w:rPr>
          <w:position w:val="-10"/>
        </w:rPr>
        <w:object w:dxaOrig="340" w:dyaOrig="380" w14:anchorId="794D7497">
          <v:shape id="_x0000_i1127" type="#_x0000_t75" style="width:14.25pt;height:21.75pt" o:ole="">
            <v:imagedata r:id="rId235" o:title=""/>
          </v:shape>
          <o:OLEObject Type="Embed" ProgID="Equation.DSMT4" ShapeID="_x0000_i1127" DrawAspect="Content" ObjectID="_1489832912" r:id="rId236"/>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1B13CD">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1B13CD">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1130" w:name="_Toc416085776"/>
      <w:r>
        <w:lastRenderedPageBreak/>
        <w:t>Ellipsoidal Fiber Distribution Veronda-Westmann</w:t>
      </w:r>
      <w:bookmarkEnd w:id="1130"/>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6C2049" w:rsidRPr="006C2049">
              <w:rPr>
                <w:position w:val="-14"/>
              </w:rPr>
              <w:object w:dxaOrig="1120" w:dyaOrig="400" w14:anchorId="51B70EB7">
                <v:shape id="_x0000_i1128" type="#_x0000_t75" style="width:57.75pt;height:21.75pt" o:ole="">
                  <v:imagedata r:id="rId237" o:title=""/>
                </v:shape>
                <o:OLEObject Type="Embed" ProgID="Equation.DSMT4" ShapeID="_x0000_i1128" DrawAspect="Content" ObjectID="_1489832913" r:id="rId238"/>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6C2049" w:rsidRPr="006C2049">
              <w:rPr>
                <w:position w:val="-14"/>
              </w:rPr>
              <w:object w:dxaOrig="1020" w:dyaOrig="400" w14:anchorId="62D049B8">
                <v:shape id="_x0000_i1129" type="#_x0000_t75" style="width:50.25pt;height:21.75pt" o:ole="">
                  <v:imagedata r:id="rId239" o:title=""/>
                </v:shape>
                <o:OLEObject Type="Embed" ProgID="Equation.DSMT4" ShapeID="_x0000_i1129" DrawAspect="Content" ObjectID="_1489832914" r:id="rId240"/>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6C2049" w:rsidRPr="006C2049">
        <w:rPr>
          <w:position w:val="-6"/>
        </w:rPr>
        <w:object w:dxaOrig="240" w:dyaOrig="340" w14:anchorId="0F6C4B31">
          <v:shape id="_x0000_i1130" type="#_x0000_t75" style="width:14.25pt;height:14.25pt" o:ole="">
            <v:imagedata r:id="rId241" o:title=""/>
          </v:shape>
          <o:OLEObject Type="Embed" ProgID="Equation.DSMT4" ShapeID="_x0000_i1130" DrawAspect="Content" ObjectID="_1489832915" r:id="rId242"/>
        </w:object>
      </w:r>
      <w:r>
        <w:t xml:space="preserve"> for this material is given by,</w:t>
      </w:r>
    </w:p>
    <w:p w14:paraId="3AA47A79" w14:textId="27098EEB" w:rsidR="006A0BC1" w:rsidRDefault="006A0BC1" w:rsidP="006A0BC1">
      <w:pPr>
        <w:pStyle w:val="MTDisplayEquation"/>
      </w:pPr>
      <w:r>
        <w:tab/>
      </w:r>
      <w:r w:rsidR="006C2049" w:rsidRPr="006C2049">
        <w:rPr>
          <w:position w:val="-10"/>
        </w:rPr>
        <w:object w:dxaOrig="1380" w:dyaOrig="380" w14:anchorId="1A9C435D">
          <v:shape id="_x0000_i1131" type="#_x0000_t75" style="width:1in;height:21.75pt" o:ole="">
            <v:imagedata r:id="rId243" o:title=""/>
          </v:shape>
          <o:OLEObject Type="Embed" ProgID="Equation.DSMT4" ShapeID="_x0000_i1131" DrawAspect="Content" ObjectID="_1489832916" r:id="rId244"/>
        </w:object>
      </w:r>
      <w:r>
        <w:t>.</w:t>
      </w:r>
    </w:p>
    <w:p w14:paraId="52FB3AEA" w14:textId="61892872" w:rsidR="006A0BC1" w:rsidRDefault="006A0BC1" w:rsidP="006A0BC1">
      <w:r>
        <w:t xml:space="preserve">Here, </w:t>
      </w:r>
      <w:r w:rsidR="006C2049" w:rsidRPr="006C2049">
        <w:rPr>
          <w:position w:val="-6"/>
        </w:rPr>
        <w:object w:dxaOrig="460" w:dyaOrig="340" w14:anchorId="09C76C2C">
          <v:shape id="_x0000_i1132" type="#_x0000_t75" style="width:21.75pt;height:14.25pt" o:ole="">
            <v:imagedata r:id="rId245" o:title=""/>
          </v:shape>
          <o:OLEObject Type="Embed" ProgID="Equation.DSMT4" ShapeID="_x0000_i1132" DrawAspect="Content" ObjectID="_1489832917" r:id="rId246"/>
        </w:object>
      </w:r>
      <w:r>
        <w:t xml:space="preserve"> is the stress from the Veronda-Westmann basis (Section </w:t>
      </w:r>
      <w:r>
        <w:fldChar w:fldCharType="begin"/>
      </w:r>
      <w:r>
        <w:instrText xml:space="preserve"> REF _Ref167535458 \r \h </w:instrText>
      </w:r>
      <w:r>
        <w:fldChar w:fldCharType="separate"/>
      </w:r>
      <w:r w:rsidR="001B13CD">
        <w:t xml:space="preserve">4.1.2.15. </w:t>
      </w:r>
      <w:r>
        <w:fldChar w:fldCharType="end"/>
      </w:r>
      <w:r>
        <w:t xml:space="preserve">), and </w:t>
      </w:r>
      <w:r w:rsidR="006C2049" w:rsidRPr="006C2049">
        <w:rPr>
          <w:position w:val="-10"/>
        </w:rPr>
        <w:object w:dxaOrig="340" w:dyaOrig="380" w14:anchorId="114C1C3E">
          <v:shape id="_x0000_i1133" type="#_x0000_t75" style="width:14.25pt;height:21.75pt" o:ole="">
            <v:imagedata r:id="rId247" o:title=""/>
          </v:shape>
          <o:OLEObject Type="Embed" ProgID="Equation.DSMT4" ShapeID="_x0000_i1133" DrawAspect="Content" ObjectID="_1489832918" r:id="rId248"/>
        </w:object>
      </w:r>
      <w:r>
        <w:t xml:space="preserve">is the stress contribution from the ellipsoidal fiber distribution (Section </w:t>
      </w:r>
      <w:r>
        <w:fldChar w:fldCharType="begin"/>
      </w:r>
      <w:r>
        <w:instrText xml:space="preserve"> REF _Ref167375501 \r \h </w:instrText>
      </w:r>
      <w:r>
        <w:fldChar w:fldCharType="separate"/>
      </w:r>
      <w:r w:rsidR="001B13CD">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1131" w:name="_Toc416085777"/>
      <w:r>
        <w:lastRenderedPageBreak/>
        <w:t>Fiber with Exponential-Power Law, Uncoupled Formulation</w:t>
      </w:r>
      <w:bookmarkEnd w:id="1131"/>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1B13CD">
        <w:t xml:space="preserve">4.1.2.14.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6"/>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6C2049" w:rsidP="006C2049">
            <w:r w:rsidRPr="006C2049">
              <w:rPr>
                <w:position w:val="-10"/>
              </w:rPr>
              <w:object w:dxaOrig="200" w:dyaOrig="320" w14:anchorId="0339C547">
                <v:shape id="_x0000_i1134" type="#_x0000_t75" style="width:7.45pt;height:14.25pt" o:ole="">
                  <v:imagedata r:id="rId249" o:title=""/>
                </v:shape>
                <o:OLEObject Type="Embed" ProgID="Equation.DSMT4" ShapeID="_x0000_i1134" DrawAspect="Content" ObjectID="_1489832919" r:id="rId250"/>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6C2049" w:rsidP="006C2049">
            <w:r w:rsidRPr="006C2049">
              <w:rPr>
                <w:position w:val="-6"/>
              </w:rPr>
              <w:object w:dxaOrig="240" w:dyaOrig="220" w14:anchorId="7300BBF8">
                <v:shape id="_x0000_i1135" type="#_x0000_t75" style="width:14.25pt;height:14.25pt" o:ole="">
                  <v:imagedata r:id="rId251" o:title=""/>
                </v:shape>
                <o:OLEObject Type="Embed" ProgID="Equation.DSMT4" ShapeID="_x0000_i1135" DrawAspect="Content" ObjectID="_1489832920" r:id="rId252"/>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6C2049" w:rsidP="006C2049">
            <w:r w:rsidRPr="006C2049">
              <w:rPr>
                <w:position w:val="-10"/>
              </w:rPr>
              <w:object w:dxaOrig="240" w:dyaOrig="320" w14:anchorId="4FD75AB2">
                <v:shape id="_x0000_i1136" type="#_x0000_t75" style="width:14.25pt;height:14.25pt" o:ole="">
                  <v:imagedata r:id="rId253" o:title=""/>
                </v:shape>
                <o:OLEObject Type="Embed" ProgID="Equation.DSMT4" ShapeID="_x0000_i1136" DrawAspect="Content" ObjectID="_1489832921" r:id="rId254"/>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6C2049" w:rsidP="006C2049">
            <w:r w:rsidRPr="006C2049">
              <w:rPr>
                <w:position w:val="-6"/>
              </w:rPr>
              <w:object w:dxaOrig="200" w:dyaOrig="279" w14:anchorId="3C11D95B">
                <v:shape id="_x0000_i1137" type="#_x0000_t75" style="width:7.45pt;height:14.25pt" o:ole="">
                  <v:imagedata r:id="rId255" o:title=""/>
                </v:shape>
                <o:OLEObject Type="Embed" ProgID="Equation.DSMT4" ShapeID="_x0000_i1137" DrawAspect="Content" ObjectID="_1489832922" r:id="rId256"/>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6C2049" w:rsidP="006C2049">
            <w:r w:rsidRPr="006C2049">
              <w:rPr>
                <w:position w:val="-10"/>
              </w:rPr>
              <w:object w:dxaOrig="220" w:dyaOrig="260" w14:anchorId="54E16A31">
                <v:shape id="_x0000_i1138" type="#_x0000_t75" style="width:14.25pt;height:14.25pt" o:ole="">
                  <v:imagedata r:id="rId257" o:title=""/>
                </v:shape>
                <o:OLEObject Type="Embed" ProgID="Equation.DSMT4" ShapeID="_x0000_i1138" DrawAspect="Content" ObjectID="_1489832923" r:id="rId258"/>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pPr>
        <w:jc w:val="center"/>
        <w:pPrChange w:id="1132" w:author="Gerard" w:date="2014-08-18T17:26:00Z">
          <w:pPr/>
        </w:pPrChange>
      </w:pPr>
      <w:ins w:id="1133" w:author="Gerard" w:date="2014-08-18T17:26:00Z">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9">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6C2049" w:rsidRPr="006C2049">
        <w:rPr>
          <w:position w:val="-12"/>
        </w:rPr>
        <w:object w:dxaOrig="3980" w:dyaOrig="360" w14:anchorId="5112FC0E">
          <v:shape id="_x0000_i1139" type="#_x0000_t75" style="width:201.75pt;height:21.75pt" o:ole="">
            <v:imagedata r:id="rId260" o:title=""/>
          </v:shape>
          <o:OLEObject Type="Embed" ProgID="Equation.DSMT4" ShapeID="_x0000_i1139" DrawAspect="Content" ObjectID="_1489832924" r:id="rId261"/>
        </w:object>
      </w:r>
      <w:r>
        <w:t>,</w:t>
      </w:r>
    </w:p>
    <w:p w14:paraId="29AB8368" w14:textId="74982AF7" w:rsidR="006A0BC1" w:rsidRDefault="006A0BC1" w:rsidP="006A0BC1">
      <w:r w:rsidRPr="000230DC">
        <w:t xml:space="preserve">where </w:t>
      </w:r>
      <w:r w:rsidR="006C2049" w:rsidRPr="006C2049">
        <w:rPr>
          <w:position w:val="-14"/>
        </w:rPr>
        <w:object w:dxaOrig="999" w:dyaOrig="400" w14:anchorId="4D970E1E">
          <v:shape id="_x0000_i1140" type="#_x0000_t75" style="width:50.25pt;height:21.75pt" o:ole="">
            <v:imagedata r:id="rId262" o:title=""/>
          </v:shape>
          <o:OLEObject Type="Embed" ProgID="Equation.DSMT4" ShapeID="_x0000_i1140" DrawAspect="Content" ObjectID="_1489832925" r:id="rId263"/>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1B13CD">
        <w:t>4.1.1</w:t>
      </w:r>
      <w:r w:rsidRPr="000230DC">
        <w:fldChar w:fldCharType="end"/>
      </w:r>
      <w:r w:rsidRPr="000230DC">
        <w:t xml:space="preserve">).  </w:t>
      </w:r>
      <w:ins w:id="1134" w:author="Gerard" w:date="2014-08-21T16:34:00Z">
        <w:r w:rsidR="0099145F">
          <w:t xml:space="preserve">The parameters &lt;theta&gt; and &lt;phi&gt; are optional, with default values of </w:t>
        </w:r>
      </w:ins>
      <w:r w:rsidR="006C2049" w:rsidRPr="006C2049">
        <w:rPr>
          <w:position w:val="-6"/>
        </w:rPr>
        <w:object w:dxaOrig="400" w:dyaOrig="279" w14:anchorId="769F0BE9">
          <v:shape id="_x0000_i1141" type="#_x0000_t75" style="width:21.75pt;height:14.25pt" o:ole="">
            <v:imagedata r:id="rId264" o:title=""/>
          </v:shape>
          <o:OLEObject Type="Embed" ProgID="Equation.DSMT4" ShapeID="_x0000_i1141" DrawAspect="Content" ObjectID="_1489832926" r:id="rId265"/>
        </w:object>
      </w:r>
      <w:ins w:id="1135" w:author="Gerard" w:date="2014-08-21T16:34:00Z">
        <w:r w:rsidR="0099145F">
          <w:t xml:space="preserve">0° and </w:t>
        </w:r>
      </w:ins>
      <w:r w:rsidR="006C2049" w:rsidRPr="006C2049">
        <w:rPr>
          <w:position w:val="-10"/>
        </w:rPr>
        <w:object w:dxaOrig="400" w:dyaOrig="260" w14:anchorId="44505EEA">
          <v:shape id="_x0000_i1142" type="#_x0000_t75" style="width:21.75pt;height:14.25pt" o:ole="">
            <v:imagedata r:id="rId266" o:title=""/>
          </v:shape>
          <o:OLEObject Type="Embed" ProgID="Equation.DSMT4" ShapeID="_x0000_i1142" DrawAspect="Content" ObjectID="_1489832927" r:id="rId267"/>
        </w:object>
      </w:r>
      <w:ins w:id="1136" w:author="Gerard" w:date="2014-08-21T16:35:00Z">
        <w:r w:rsidR="0099145F">
          <w:t>9</w:t>
        </w:r>
      </w:ins>
      <w:ins w:id="1137" w:author="Gerard" w:date="2014-08-21T16:34:00Z">
        <w:r w:rsidR="0099145F">
          <w:t xml:space="preserve">0°, </w:t>
        </w:r>
      </w:ins>
      <w:ins w:id="1138" w:author="Gerard" w:date="2014-08-21T16:35:00Z">
        <w:r w:rsidR="0099145F">
          <w:t xml:space="preserve">such that </w:t>
        </w:r>
      </w:ins>
      <w:r w:rsidR="006C2049" w:rsidRPr="006C2049">
        <w:rPr>
          <w:position w:val="-12"/>
        </w:rPr>
        <w:object w:dxaOrig="639" w:dyaOrig="360" w14:anchorId="0BB88D9D">
          <v:shape id="_x0000_i1143" type="#_x0000_t75" style="width:28.55pt;height:21.75pt" o:ole="">
            <v:imagedata r:id="rId268" o:title=""/>
          </v:shape>
          <o:OLEObject Type="Embed" ProgID="Equation.DSMT4" ShapeID="_x0000_i1143" DrawAspect="Content" ObjectID="_1489832928" r:id="rId269"/>
        </w:object>
      </w:r>
      <w:ins w:id="1139" w:author="Gerard" w:date="2014-08-21T16:35:00Z">
        <w:r w:rsidR="0099145F">
          <w:t xml:space="preserve">. </w:t>
        </w:r>
      </w:ins>
      <w:ins w:id="1140" w:author="Gerard" w:date="2014-08-21T16:36:00Z">
        <w:r w:rsidR="0099145F">
          <w:t xml:space="preserve"> </w:t>
        </w:r>
      </w:ins>
      <w:r>
        <w:t xml:space="preserve">The stress </w:t>
      </w:r>
      <w:r w:rsidR="006C2049" w:rsidRPr="006C2049">
        <w:rPr>
          <w:position w:val="-6"/>
        </w:rPr>
        <w:object w:dxaOrig="240" w:dyaOrig="340" w14:anchorId="224082A1">
          <v:shape id="_x0000_i1144" type="#_x0000_t75" style="width:14.25pt;height:14.25pt" o:ole="">
            <v:imagedata r:id="rId270" o:title=""/>
          </v:shape>
          <o:OLEObject Type="Embed" ProgID="Equation.DSMT4" ShapeID="_x0000_i1144" DrawAspect="Content" ObjectID="_1489832929" r:id="rId271"/>
        </w:object>
      </w:r>
      <w:r>
        <w:t xml:space="preserve"> for this fibrous material is given by</w:t>
      </w:r>
    </w:p>
    <w:p w14:paraId="33DCF3D1" w14:textId="65F76568" w:rsidR="006A0BC1" w:rsidRDefault="006A0BC1" w:rsidP="006A0BC1">
      <w:pPr>
        <w:pStyle w:val="MTDisplayEquation"/>
      </w:pPr>
      <w:r>
        <w:tab/>
      </w:r>
      <w:r w:rsidR="006C2049" w:rsidRPr="006C2049">
        <w:rPr>
          <w:position w:val="-30"/>
        </w:rPr>
        <w:object w:dxaOrig="2720" w:dyaOrig="720" w14:anchorId="75D67D12">
          <v:shape id="_x0000_i1145" type="#_x0000_t75" style="width:136.55pt;height:36pt" o:ole="">
            <v:imagedata r:id="rId272" o:title=""/>
          </v:shape>
          <o:OLEObject Type="Embed" ProgID="Equation.DSMT4" ShapeID="_x0000_i1145" DrawAspect="Content" ObjectID="_1489832930" r:id="rId273"/>
        </w:object>
      </w:r>
      <w:r>
        <w:t>,</w:t>
      </w:r>
    </w:p>
    <w:p w14:paraId="3E826248" w14:textId="749ED8D5" w:rsidR="006A0BC1" w:rsidRDefault="006A0BC1" w:rsidP="006A0BC1">
      <w:r>
        <w:t xml:space="preserve">where </w:t>
      </w:r>
      <w:r w:rsidR="006C2049" w:rsidRPr="006C2049">
        <w:rPr>
          <w:position w:val="-12"/>
        </w:rPr>
        <w:object w:dxaOrig="1760" w:dyaOrig="400" w14:anchorId="26E23A49">
          <v:shape id="_x0000_i1146" type="#_x0000_t75" style="width:86.25pt;height:21.75pt" o:ole="">
            <v:imagedata r:id="rId274" o:title=""/>
          </v:shape>
          <o:OLEObject Type="Embed" ProgID="Equation.DSMT4" ShapeID="_x0000_i1146" DrawAspect="Content" ObjectID="_1489832931" r:id="rId275"/>
        </w:object>
      </w:r>
      <w:r>
        <w:t xml:space="preserve"> is the square of the fiber stretch, </w:t>
      </w:r>
      <w:r w:rsidR="006C2049" w:rsidRPr="006C2049">
        <w:rPr>
          <w:position w:val="-12"/>
        </w:rPr>
        <w:object w:dxaOrig="1219" w:dyaOrig="400" w14:anchorId="6E303EF1">
          <v:shape id="_x0000_i1147" type="#_x0000_t75" style="width:64.55pt;height:21.75pt" o:ole="">
            <v:imagedata r:id="rId276" o:title=""/>
          </v:shape>
          <o:OLEObject Type="Embed" ProgID="Equation.DSMT4" ShapeID="_x0000_i1147" DrawAspect="Content" ObjectID="_1489832932" r:id="rId277"/>
        </w:object>
      </w:r>
      <w:r>
        <w:t xml:space="preserve">, and </w:t>
      </w:r>
      <w:r w:rsidR="006C2049" w:rsidRPr="006C2049">
        <w:rPr>
          <w:position w:val="-14"/>
        </w:rPr>
        <w:object w:dxaOrig="540" w:dyaOrig="400" w14:anchorId="6392B703">
          <v:shape id="_x0000_i1148" type="#_x0000_t75" style="width:28.55pt;height:21.75pt" o:ole="">
            <v:imagedata r:id="rId278" o:title=""/>
          </v:shape>
          <o:OLEObject Type="Embed" ProgID="Equation.DSMT4" ShapeID="_x0000_i1148" DrawAspect="Content" ObjectID="_1489832933" r:id="rId279"/>
        </w:obje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6C2049" w:rsidRPr="006C2049">
        <w:rPr>
          <w:position w:val="-28"/>
        </w:rPr>
        <w:object w:dxaOrig="2940" w:dyaOrig="660" w14:anchorId="218FD1AC">
          <v:shape id="_x0000_i1149" type="#_x0000_t75" style="width:2in;height:36pt" o:ole="">
            <v:imagedata r:id="rId280" o:title=""/>
          </v:shape>
          <o:OLEObject Type="Embed" ProgID="Equation.DSMT4" ShapeID="_x0000_i1149" DrawAspect="Content" ObjectID="_1489832934" r:id="rId281"/>
        </w:object>
      </w:r>
      <w:r>
        <w:t>,</w:t>
      </w:r>
    </w:p>
    <w:p w14:paraId="68B45CD1" w14:textId="66B3958D" w:rsidR="006A0BC1" w:rsidRPr="000230DC" w:rsidRDefault="006A0BC1" w:rsidP="006A0BC1">
      <w:r w:rsidRPr="000230DC">
        <w:t xml:space="preserve">where </w:t>
      </w:r>
      <w:r w:rsidR="006C2049" w:rsidRPr="006C2049">
        <w:rPr>
          <w:position w:val="-10"/>
        </w:rPr>
        <w:object w:dxaOrig="560" w:dyaOrig="320" w14:anchorId="6FB8FFE6">
          <v:shape id="_x0000_i1150" type="#_x0000_t75" style="width:28.55pt;height:14.25pt" o:ole="">
            <v:imagedata r:id="rId282" o:title=""/>
          </v:shape>
          <o:OLEObject Type="Embed" ProgID="Equation.DSMT4" ShapeID="_x0000_i1150" DrawAspect="Content" ObjectID="_1489832935" r:id="rId283"/>
        </w:object>
      </w:r>
      <w:r w:rsidRPr="000230DC">
        <w:t xml:space="preserve">, </w:t>
      </w:r>
      <w:r w:rsidR="006C2049" w:rsidRPr="006C2049">
        <w:rPr>
          <w:position w:val="-6"/>
        </w:rPr>
        <w:object w:dxaOrig="580" w:dyaOrig="279" w14:anchorId="7C794670">
          <v:shape id="_x0000_i1151" type="#_x0000_t75" style="width:28.55pt;height:14.25pt" o:ole="">
            <v:imagedata r:id="rId284" o:title=""/>
          </v:shape>
          <o:OLEObject Type="Embed" ProgID="Equation.DSMT4" ShapeID="_x0000_i1151" DrawAspect="Content" ObjectID="_1489832936" r:id="rId285"/>
        </w:object>
      </w:r>
      <w:r w:rsidRPr="000230DC">
        <w:t xml:space="preserve">, and </w:t>
      </w:r>
      <w:r w:rsidR="006C2049" w:rsidRPr="006C2049">
        <w:rPr>
          <w:position w:val="-10"/>
        </w:rPr>
        <w:object w:dxaOrig="600" w:dyaOrig="320" w14:anchorId="6BB4832B">
          <v:shape id="_x0000_i1152" type="#_x0000_t75" style="width:28.55pt;height:14.25pt" o:ole="">
            <v:imagedata r:id="rId286" o:title=""/>
          </v:shape>
          <o:OLEObject Type="Embed" ProgID="Equation.DSMT4" ShapeID="_x0000_i1152" DrawAspect="Content" ObjectID="_1489832937" r:id="rId287"/>
        </w:obje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6C2049" w:rsidRPr="006C2049">
        <w:rPr>
          <w:position w:val="-6"/>
        </w:rPr>
        <w:object w:dxaOrig="680" w:dyaOrig="279" w14:anchorId="4DCCC86C">
          <v:shape id="_x0000_i1153" type="#_x0000_t75" style="width:36pt;height:14.25pt" o:ole="">
            <v:imagedata r:id="rId288" o:title=""/>
          </v:shape>
          <o:OLEObject Type="Embed" ProgID="Equation.DSMT4" ShapeID="_x0000_i1153" DrawAspect="Content" ObjectID="_1489832938" r:id="rId289"/>
        </w:object>
      </w:r>
      <w:r>
        <w:t>, this expressions produces a power law,</w:t>
      </w:r>
    </w:p>
    <w:p w14:paraId="15BEA50B" w14:textId="3143DB10" w:rsidR="006A0BC1" w:rsidRDefault="006A0BC1" w:rsidP="006A0BC1">
      <w:pPr>
        <w:pStyle w:val="MTDisplayEquation"/>
      </w:pPr>
      <w:r>
        <w:tab/>
      </w:r>
      <w:r w:rsidR="006C2049" w:rsidRPr="006C2049">
        <w:rPr>
          <w:position w:val="-28"/>
        </w:rPr>
        <w:object w:dxaOrig="1880" w:dyaOrig="660" w14:anchorId="1A493BFB">
          <v:shape id="_x0000_i1154" type="#_x0000_t75" style="width:93.75pt;height:36pt" o:ole="">
            <v:imagedata r:id="rId290" o:title=""/>
          </v:shape>
          <o:OLEObject Type="Embed" ProgID="Equation.DSMT4" ShapeID="_x0000_i1154" DrawAspect="Content" ObjectID="_1489832939" r:id="rId291"/>
        </w:object>
      </w:r>
      <w:r w:rsidR="00F1782C">
        <w:t>.</w:t>
      </w:r>
    </w:p>
    <w:p w14:paraId="4DCE5B68" w14:textId="06C1F084" w:rsidR="006A0BC1" w:rsidRPr="0097532C" w:rsidRDefault="006A0BC1" w:rsidP="006A0BC1">
      <w:r w:rsidRPr="0097532C">
        <w:t xml:space="preserve">Note: When </w:t>
      </w:r>
      <w:r w:rsidR="006C2049" w:rsidRPr="006C2049">
        <w:rPr>
          <w:position w:val="-10"/>
        </w:rPr>
        <w:object w:dxaOrig="600" w:dyaOrig="320" w14:anchorId="4EF6E370">
          <v:shape id="_x0000_i1155" type="#_x0000_t75" style="width:28.55pt;height:14.25pt" o:ole="">
            <v:imagedata r:id="rId292" o:title=""/>
          </v:shape>
          <o:OLEObject Type="Embed" ProgID="Equation.DSMT4" ShapeID="_x0000_i1155" DrawAspect="Content" ObjectID="_1489832940" r:id="rId293"/>
        </w:object>
      </w:r>
      <w:r w:rsidRPr="0097532C">
        <w:t>, the fiber modulus is zero at the strain origin (</w:t>
      </w:r>
      <w:r w:rsidR="006C2049" w:rsidRPr="006C2049">
        <w:rPr>
          <w:position w:val="-12"/>
        </w:rPr>
        <w:object w:dxaOrig="580" w:dyaOrig="380" w14:anchorId="70492B06">
          <v:shape id="_x0000_i1156" type="#_x0000_t75" style="width:28.55pt;height:21.75pt" o:ole="">
            <v:imagedata r:id="rId294" o:title=""/>
          </v:shape>
          <o:OLEObject Type="Embed" ProgID="Equation.DSMT4" ShapeID="_x0000_i1156" DrawAspect="Content" ObjectID="_1489832941" r:id="rId295"/>
        </w:object>
      </w:r>
      <w:r w:rsidRPr="0097532C">
        <w:t xml:space="preserve">).  Therefore, use </w:t>
      </w:r>
      <w:r w:rsidR="006C2049" w:rsidRPr="006C2049">
        <w:rPr>
          <w:position w:val="-10"/>
        </w:rPr>
        <w:object w:dxaOrig="600" w:dyaOrig="320" w14:anchorId="77AB502F">
          <v:shape id="_x0000_i1157" type="#_x0000_t75" style="width:28.55pt;height:14.25pt" o:ole="">
            <v:imagedata r:id="rId296" o:title=""/>
          </v:shape>
          <o:OLEObject Type="Embed" ProgID="Equation.DSMT4" ShapeID="_x0000_i1157" DrawAspect="Content" ObjectID="_1489832942" r:id="rId297"/>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lastRenderedPageBreak/>
        <w:t>Example</w:t>
      </w:r>
      <w:r>
        <w:t>:</w:t>
      </w:r>
    </w:p>
    <w:p w14:paraId="7C7D05C9" w14:textId="249F6A31" w:rsidR="006A0BC1" w:rsidRDefault="006A0BC1" w:rsidP="006A0BC1">
      <w:r>
        <w:t xml:space="preserve">Single fiber oriented along </w:t>
      </w:r>
      <w:r w:rsidR="006C2049" w:rsidRPr="006C2049">
        <w:rPr>
          <w:position w:val="-12"/>
        </w:rPr>
        <w:object w:dxaOrig="220" w:dyaOrig="360" w14:anchorId="67CEC3CF">
          <v:shape id="_x0000_i1158" type="#_x0000_t75" style="width:14.25pt;height:21.75pt" o:ole="">
            <v:imagedata r:id="rId298" o:title=""/>
          </v:shape>
          <o:OLEObject Type="Embed" ProgID="Equation.DSMT4" ShapeID="_x0000_i1158" DrawAspect="Content" ObjectID="_1489832943" r:id="rId299"/>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1E9CFC1" w:rsidR="006A0BC1" w:rsidRDefault="006A0BC1" w:rsidP="006A0BC1">
      <w:pPr>
        <w:pStyle w:val="code"/>
      </w:pPr>
      <w:r>
        <w:tab/>
        <w:t>&lt;solid type=</w:t>
      </w:r>
      <w:r w:rsidR="00F450DE">
        <w:t>"</w:t>
      </w:r>
      <w:del w:id="1141" w:author="Gerard" w:date="2014-08-18T17:01:00Z">
        <w:r w:rsidDel="00B046D7">
          <w:delText>neo-Hookean</w:delText>
        </w:r>
      </w:del>
      <w:ins w:id="1142" w:author="Gerard" w:date="2014-08-18T17:01:00Z">
        <w:r w:rsidR="00B046D7">
          <w:t>Mooney-Rivlin</w:t>
        </w:r>
      </w:ins>
      <w:r w:rsidR="00F450DE">
        <w:t>"</w:t>
      </w:r>
      <w:r>
        <w:t>&gt;</w:t>
      </w:r>
    </w:p>
    <w:p w14:paraId="79229896" w14:textId="48F7C81E" w:rsidR="006A0BC1" w:rsidRDefault="006A0BC1" w:rsidP="006A0BC1">
      <w:pPr>
        <w:pStyle w:val="code"/>
      </w:pPr>
      <w:r>
        <w:tab/>
      </w:r>
      <w:r>
        <w:tab/>
        <w:t>&lt;</w:t>
      </w:r>
      <w:del w:id="1143" w:author="Gerard" w:date="2014-08-18T17:01:00Z">
        <w:r w:rsidDel="00B046D7">
          <w:delText>E</w:delText>
        </w:r>
      </w:del>
      <w:ins w:id="1144" w:author="Gerard" w:date="2014-08-18T17:01:00Z">
        <w:r w:rsidR="00B046D7">
          <w:t>c1</w:t>
        </w:r>
      </w:ins>
      <w:r>
        <w:t>&gt;10</w:t>
      </w:r>
      <w:del w:id="1145" w:author="Gerard" w:date="2014-08-18T17:02:00Z">
        <w:r w:rsidDel="00B046D7">
          <w:delText>00</w:delText>
        </w:r>
      </w:del>
      <w:r>
        <w:t>.0&lt;/</w:t>
      </w:r>
      <w:del w:id="1146" w:author="Gerard" w:date="2014-08-18T17:01:00Z">
        <w:r w:rsidDel="00B046D7">
          <w:delText>E</w:delText>
        </w:r>
      </w:del>
      <w:ins w:id="1147" w:author="Gerard" w:date="2014-08-18T17:01:00Z">
        <w:r w:rsidR="00B046D7">
          <w:t>c1</w:t>
        </w:r>
      </w:ins>
      <w:r>
        <w:t>&gt;</w:t>
      </w:r>
    </w:p>
    <w:p w14:paraId="3F44ADD3" w14:textId="2EF0F17A" w:rsidR="006A0BC1" w:rsidRDefault="006A0BC1" w:rsidP="006A0BC1">
      <w:pPr>
        <w:pStyle w:val="code"/>
        <w:rPr>
          <w:ins w:id="1148" w:author="Gerard" w:date="2014-08-18T17:01:00Z"/>
        </w:rPr>
      </w:pPr>
      <w:r>
        <w:tab/>
      </w:r>
      <w:r>
        <w:tab/>
        <w:t>&lt;</w:t>
      </w:r>
      <w:del w:id="1149" w:author="Gerard" w:date="2014-08-18T17:01:00Z">
        <w:r w:rsidDel="00B046D7">
          <w:delText>v</w:delText>
        </w:r>
      </w:del>
      <w:ins w:id="1150" w:author="Gerard" w:date="2014-08-18T17:01:00Z">
        <w:r w:rsidR="00B046D7">
          <w:t>c2</w:t>
        </w:r>
      </w:ins>
      <w:r>
        <w:t>&gt;0</w:t>
      </w:r>
      <w:del w:id="1151" w:author="Gerard" w:date="2014-08-18T17:01:00Z">
        <w:r w:rsidDel="00B046D7">
          <w:delText>.45</w:delText>
        </w:r>
      </w:del>
      <w:r>
        <w:t>&lt;/</w:t>
      </w:r>
      <w:del w:id="1152" w:author="Gerard" w:date="2014-08-18T17:01:00Z">
        <w:r w:rsidDel="00B046D7">
          <w:delText>v</w:delText>
        </w:r>
      </w:del>
      <w:ins w:id="1153" w:author="Gerard" w:date="2014-08-18T17:01:00Z">
        <w:r w:rsidR="00B046D7">
          <w:t>c2</w:t>
        </w:r>
      </w:ins>
      <w:r>
        <w:t>&gt;</w:t>
      </w:r>
    </w:p>
    <w:p w14:paraId="6C6CA591" w14:textId="58F16658" w:rsidR="00B046D7" w:rsidRDefault="00B046D7" w:rsidP="006A0BC1">
      <w:pPr>
        <w:pStyle w:val="code"/>
      </w:pPr>
      <w:ins w:id="1154" w:author="Gerard" w:date="2014-08-18T17:01:00Z">
        <w:r>
          <w:tab/>
        </w:r>
        <w:r>
          <w:tab/>
          <w:t>&lt;k&gt;10e3&lt;/k&gt;</w:t>
        </w:r>
      </w:ins>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rPr>
          <w:ins w:id="1155" w:author="Gerard" w:date="2014-08-18T17:02:00Z"/>
        </w:rPr>
      </w:pPr>
      <w:r w:rsidRPr="00E24C5F">
        <w:tab/>
      </w:r>
      <w:r w:rsidRPr="00E24C5F">
        <w:tab/>
        <w:t>&lt;phi&gt;90&lt;/phi&gt;</w:t>
      </w:r>
    </w:p>
    <w:p w14:paraId="0DDD6737" w14:textId="7AD0BAB8" w:rsidR="00B046D7" w:rsidRPr="00E24C5F" w:rsidRDefault="00B046D7" w:rsidP="006A0BC1">
      <w:pPr>
        <w:pStyle w:val="code"/>
      </w:pPr>
      <w:ins w:id="1156" w:author="Gerard" w:date="2014-08-18T17:02:00Z">
        <w:r>
          <w:tab/>
        </w:r>
        <w:r>
          <w:tab/>
          <w:t>&lt;k&gt;5e3&lt;/k&gt;</w:t>
        </w:r>
      </w:ins>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0A0BBFA" w:rsidR="006A0BC1" w:rsidRDefault="006A0BC1" w:rsidP="006A0BC1">
      <w:r>
        <w:t xml:space="preserve">Two fibers in the plane orthogonal to </w:t>
      </w:r>
      <w:r w:rsidR="006C2049" w:rsidRPr="006C2049">
        <w:rPr>
          <w:position w:val="-12"/>
        </w:rPr>
        <w:object w:dxaOrig="220" w:dyaOrig="360" w14:anchorId="30615FD6">
          <v:shape id="_x0000_i1159" type="#_x0000_t75" style="width:14.25pt;height:21.75pt" o:ole="">
            <v:imagedata r:id="rId300" o:title=""/>
          </v:shape>
          <o:OLEObject Type="Embed" ProgID="Equation.DSMT4" ShapeID="_x0000_i1159" DrawAspect="Content" ObjectID="_1489832944" r:id="rId301"/>
        </w:object>
      </w:r>
      <w:r>
        <w:t xml:space="preserve">, oriented at ±25 degrees relative to </w:t>
      </w:r>
      <w:r w:rsidR="006C2049" w:rsidRPr="006C2049">
        <w:rPr>
          <w:position w:val="-12"/>
        </w:rPr>
        <w:object w:dxaOrig="240" w:dyaOrig="360" w14:anchorId="3383D58A">
          <v:shape id="_x0000_i1160" type="#_x0000_t75" style="width:14.25pt;height:21.75pt" o:ole="">
            <v:imagedata r:id="rId302" o:title=""/>
          </v:shape>
          <o:OLEObject Type="Embed" ProgID="Equation.DSMT4" ShapeID="_x0000_i1160" DrawAspect="Content" ObjectID="_1489832945" r:id="rId303"/>
        </w:object>
      </w:r>
      <w:r>
        <w:t xml:space="preserve">, embedded in a </w:t>
      </w:r>
      <w:del w:id="1157" w:author="Gerard" w:date="2014-08-21T16:36:00Z">
        <w:r w:rsidDel="0099145F">
          <w:delText>neo-Hookean</w:delText>
        </w:r>
      </w:del>
      <w:ins w:id="1158" w:author="Gerard" w:date="2014-08-21T16:36:00Z">
        <w:r w:rsidR="0099145F">
          <w:t>Mooney-Rivlin</w:t>
        </w:r>
      </w:ins>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4A707EF0" w:rsidR="006A0BC1" w:rsidRDefault="006A0BC1" w:rsidP="006A0BC1">
      <w:pPr>
        <w:pStyle w:val="code"/>
      </w:pPr>
      <w:r>
        <w:tab/>
        <w:t>&lt;solid type=”</w:t>
      </w:r>
      <w:del w:id="1159" w:author="Gerard" w:date="2014-08-18T17:02:00Z">
        <w:r w:rsidDel="00B046D7">
          <w:delText>neo-Hookean</w:delText>
        </w:r>
      </w:del>
      <w:ins w:id="1160" w:author="Gerard" w:date="2014-08-18T17:02:00Z">
        <w:r w:rsidR="00B046D7">
          <w:t>Mooney-Rivlin</w:t>
        </w:r>
      </w:ins>
      <w:r>
        <w:t>”&gt;</w:t>
      </w:r>
    </w:p>
    <w:p w14:paraId="4677CE82" w14:textId="3EAA3B1D" w:rsidR="006A0BC1" w:rsidRDefault="006A0BC1" w:rsidP="006A0BC1">
      <w:pPr>
        <w:pStyle w:val="code"/>
      </w:pPr>
      <w:r>
        <w:tab/>
      </w:r>
      <w:r>
        <w:tab/>
        <w:t>&lt;</w:t>
      </w:r>
      <w:del w:id="1161" w:author="Gerard" w:date="2014-08-18T17:02:00Z">
        <w:r w:rsidDel="00B046D7">
          <w:delText>E</w:delText>
        </w:r>
      </w:del>
      <w:ins w:id="1162" w:author="Gerard" w:date="2014-08-18T17:02:00Z">
        <w:r w:rsidR="00B046D7">
          <w:t>c1</w:t>
        </w:r>
      </w:ins>
      <w:r>
        <w:t>&gt;10</w:t>
      </w:r>
      <w:del w:id="1163" w:author="Gerard" w:date="2014-08-18T17:02:00Z">
        <w:r w:rsidDel="00B046D7">
          <w:delText>00</w:delText>
        </w:r>
      </w:del>
      <w:r>
        <w:t>.0&lt;/</w:t>
      </w:r>
      <w:del w:id="1164" w:author="Gerard" w:date="2014-08-18T17:02:00Z">
        <w:r w:rsidDel="00B046D7">
          <w:delText>E</w:delText>
        </w:r>
      </w:del>
      <w:ins w:id="1165" w:author="Gerard" w:date="2014-08-18T17:02:00Z">
        <w:r w:rsidR="00B046D7">
          <w:t>c1</w:t>
        </w:r>
      </w:ins>
      <w:r>
        <w:t>&gt;</w:t>
      </w:r>
    </w:p>
    <w:p w14:paraId="7D3A3541" w14:textId="2B686331" w:rsidR="006A0BC1" w:rsidRDefault="006A0BC1" w:rsidP="006A0BC1">
      <w:pPr>
        <w:pStyle w:val="code"/>
        <w:rPr>
          <w:ins w:id="1166" w:author="Gerard" w:date="2014-08-18T17:03:00Z"/>
        </w:rPr>
      </w:pPr>
      <w:r>
        <w:tab/>
      </w:r>
      <w:r>
        <w:tab/>
        <w:t>&lt;</w:t>
      </w:r>
      <w:del w:id="1167" w:author="Gerard" w:date="2014-08-18T17:03:00Z">
        <w:r w:rsidDel="00B046D7">
          <w:delText>v</w:delText>
        </w:r>
      </w:del>
      <w:ins w:id="1168" w:author="Gerard" w:date="2014-08-18T17:03:00Z">
        <w:r w:rsidR="00B046D7">
          <w:t>c2</w:t>
        </w:r>
      </w:ins>
      <w:r>
        <w:t>&gt;0</w:t>
      </w:r>
      <w:del w:id="1169" w:author="Gerard" w:date="2014-08-18T17:03:00Z">
        <w:r w:rsidDel="00B046D7">
          <w:delText>.45</w:delText>
        </w:r>
      </w:del>
      <w:r>
        <w:t>&lt;/</w:t>
      </w:r>
      <w:del w:id="1170" w:author="Gerard" w:date="2014-08-18T17:03:00Z">
        <w:r w:rsidDel="00B046D7">
          <w:delText>v</w:delText>
        </w:r>
      </w:del>
      <w:ins w:id="1171" w:author="Gerard" w:date="2014-08-18T17:03:00Z">
        <w:r w:rsidR="00B046D7">
          <w:t>c2</w:t>
        </w:r>
      </w:ins>
      <w:r>
        <w:t>&gt;</w:t>
      </w:r>
    </w:p>
    <w:p w14:paraId="5EB220D9" w14:textId="72A2FAB2" w:rsidR="00B046D7" w:rsidRDefault="00B046D7" w:rsidP="006A0BC1">
      <w:pPr>
        <w:pStyle w:val="code"/>
      </w:pPr>
      <w:ins w:id="1172" w:author="Gerard" w:date="2014-08-18T17:03:00Z">
        <w:r>
          <w:tab/>
        </w:r>
        <w:r>
          <w:tab/>
          <w:t>&lt;k&gt;10e3&lt;/k&gt;</w:t>
        </w:r>
      </w:ins>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rPr>
          <w:ins w:id="1173" w:author="Gerard" w:date="2014-08-18T17:03:00Z"/>
        </w:rPr>
      </w:pPr>
      <w:r w:rsidRPr="00E24C5F">
        <w:tab/>
      </w:r>
      <w:r w:rsidRPr="00E24C5F">
        <w:tab/>
        <w:t>&lt;phi&gt;25&lt;/phi&gt;</w:t>
      </w:r>
    </w:p>
    <w:p w14:paraId="71788502" w14:textId="379391CB" w:rsidR="00B046D7" w:rsidRPr="00E24C5F" w:rsidRDefault="00B046D7" w:rsidP="006A0BC1">
      <w:pPr>
        <w:pStyle w:val="code"/>
      </w:pPr>
      <w:ins w:id="1174" w:author="Gerard" w:date="2014-08-18T17:03:00Z">
        <w:r>
          <w:tab/>
        </w:r>
        <w:r>
          <w:tab/>
          <w:t>&lt;k&gt;5e3&lt;/k&gt;</w:t>
        </w:r>
      </w:ins>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rPr>
          <w:ins w:id="1175" w:author="Gerard" w:date="2014-08-18T17:03:00Z"/>
        </w:rPr>
      </w:pPr>
      <w:ins w:id="1176" w:author="Gerard" w:date="2014-08-18T17:03:00Z">
        <w:r>
          <w:tab/>
        </w:r>
        <w:r>
          <w:tab/>
          <w:t>&lt;k&gt;5e3&lt;/k&gt;</w:t>
        </w:r>
      </w:ins>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D26CCF3" w14:textId="77777777" w:rsidR="006A0BC1" w:rsidRDefault="006A0BC1" w:rsidP="006A0BC1">
      <w:r w:rsidRPr="0097532C">
        <w:br w:type="page"/>
      </w:r>
    </w:p>
    <w:p w14:paraId="34916DE7" w14:textId="77777777" w:rsidR="006A0BC1" w:rsidRDefault="006A0BC1" w:rsidP="006A0BC1">
      <w:pPr>
        <w:pStyle w:val="Heading4"/>
      </w:pPr>
      <w:bookmarkStart w:id="1177" w:name="_Toc416085778"/>
      <w:r>
        <w:lastRenderedPageBreak/>
        <w:t>Fung Orthotropic</w:t>
      </w:r>
      <w:bookmarkEnd w:id="1177"/>
    </w:p>
    <w:p w14:paraId="4A3218C6" w14:textId="24DA8836"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r>
        <w:fldChar w:fldCharType="separate"/>
      </w:r>
      <w:r w:rsidR="00031F52">
        <w:rPr>
          <w:noProof/>
        </w:rPr>
        <w:t>[</w:t>
      </w:r>
      <w:hyperlink w:anchor="_ENREF_10" w:tooltip="Fung, 1993 #44" w:history="1">
        <w:r w:rsidR="00182A67">
          <w:rPr>
            <w:noProof/>
          </w:rPr>
          <w:t>10</w:t>
        </w:r>
      </w:hyperlink>
      <w:r w:rsidR="00031F52">
        <w:rPr>
          <w:noProof/>
        </w:rPr>
        <w:t xml:space="preserve">, </w:t>
      </w:r>
      <w:hyperlink w:anchor="_ENREF_11" w:tooltip="Fung, 1979 #43" w:history="1">
        <w:r w:rsidR="00182A67">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32B38C15" w:rsidR="00C7478A" w:rsidRDefault="00C7478A" w:rsidP="00F11BA7">
            <w:pPr>
              <w:pStyle w:val="code"/>
            </w:pPr>
            <w:r>
              <w:t>&lt;</w:t>
            </w:r>
            <w:del w:id="1178" w:author="Gerard" w:date="2014-07-29T23:26:00Z">
              <w:r w:rsidDel="00F11BA7">
                <w:delText>mu1</w:delText>
              </w:r>
            </w:del>
            <w:ins w:id="1179" w:author="Gerard" w:date="2014-07-29T23:26:00Z">
              <w:r w:rsidR="00F11BA7">
                <w:t>E1</w:t>
              </w:r>
            </w:ins>
            <w:r>
              <w:t>&gt;</w:t>
            </w:r>
          </w:p>
        </w:tc>
        <w:tc>
          <w:tcPr>
            <w:tcW w:w="2611" w:type="pct"/>
            <w:shd w:val="clear" w:color="auto" w:fill="auto"/>
          </w:tcPr>
          <w:p w14:paraId="2F0AA516" w14:textId="4B3C86D3" w:rsidR="00C7478A" w:rsidRDefault="006C2049" w:rsidP="006C2049">
            <w:r w:rsidRPr="006C2049">
              <w:rPr>
                <w:position w:val="-12"/>
              </w:rPr>
              <w:object w:dxaOrig="279" w:dyaOrig="360" w14:anchorId="52307DAC">
                <v:shape id="_x0000_i1161" type="#_x0000_t75" style="width:14.25pt;height:21.75pt" o:ole="">
                  <v:imagedata r:id="rId304" o:title=""/>
                </v:shape>
                <o:OLEObject Type="Embed" ProgID="Equation.DSMT4" ShapeID="_x0000_i1161" DrawAspect="Content" ObjectID="_1489832946" r:id="rId305"/>
              </w:object>
            </w:r>
            <w:r w:rsidR="00C7478A">
              <w:t xml:space="preserve"> </w:t>
            </w:r>
            <w:ins w:id="1180" w:author="Gerard" w:date="2014-07-29T23:53:00Z">
              <w:r w:rsidR="00DE34C0">
                <w:t xml:space="preserve">Young’s </w:t>
              </w:r>
            </w:ins>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6E96D3D1" w:rsidR="00C7478A" w:rsidRDefault="00C7478A" w:rsidP="00F11BA7">
            <w:pPr>
              <w:pStyle w:val="code"/>
            </w:pPr>
            <w:r>
              <w:t>&lt;</w:t>
            </w:r>
            <w:del w:id="1181" w:author="Gerard" w:date="2014-07-29T23:26:00Z">
              <w:r w:rsidDel="00F11BA7">
                <w:delText>mu2</w:delText>
              </w:r>
            </w:del>
            <w:ins w:id="1182" w:author="Gerard" w:date="2014-07-29T23:26:00Z">
              <w:r w:rsidR="00F11BA7">
                <w:t>E2</w:t>
              </w:r>
            </w:ins>
            <w:r>
              <w:t>&gt;</w:t>
            </w:r>
          </w:p>
        </w:tc>
        <w:tc>
          <w:tcPr>
            <w:tcW w:w="2611" w:type="pct"/>
            <w:shd w:val="clear" w:color="auto" w:fill="auto"/>
          </w:tcPr>
          <w:p w14:paraId="4511059C" w14:textId="72DFDD7F" w:rsidR="00C7478A" w:rsidRDefault="006C2049" w:rsidP="006C2049">
            <w:r w:rsidRPr="006C2049">
              <w:rPr>
                <w:position w:val="-12"/>
              </w:rPr>
              <w:object w:dxaOrig="300" w:dyaOrig="360" w14:anchorId="6C893CBF">
                <v:shape id="_x0000_i1162" type="#_x0000_t75" style="width:14.25pt;height:21.75pt" o:ole="">
                  <v:imagedata r:id="rId306" o:title=""/>
                </v:shape>
                <o:OLEObject Type="Embed" ProgID="Equation.DSMT4" ShapeID="_x0000_i1162" DrawAspect="Content" ObjectID="_1489832947" r:id="rId307"/>
              </w:object>
            </w:r>
            <w:r w:rsidR="00C7478A">
              <w:t xml:space="preserve"> </w:t>
            </w:r>
            <w:ins w:id="1183" w:author="Gerard" w:date="2014-07-29T23:53:00Z">
              <w:r w:rsidR="00DE34C0">
                <w:t xml:space="preserve">Young’s </w:t>
              </w:r>
            </w:ins>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7DA8451C" w:rsidR="00C7478A" w:rsidRDefault="00C7478A" w:rsidP="00F11BA7">
            <w:pPr>
              <w:pStyle w:val="code"/>
            </w:pPr>
            <w:r>
              <w:t>&lt;</w:t>
            </w:r>
            <w:del w:id="1184" w:author="Gerard" w:date="2014-07-29T23:26:00Z">
              <w:r w:rsidDel="00F11BA7">
                <w:delText>mu3</w:delText>
              </w:r>
            </w:del>
            <w:ins w:id="1185" w:author="Gerard" w:date="2014-07-29T23:26:00Z">
              <w:r w:rsidR="00F11BA7">
                <w:t>E3</w:t>
              </w:r>
            </w:ins>
            <w:r>
              <w:t>&gt;</w:t>
            </w:r>
          </w:p>
        </w:tc>
        <w:tc>
          <w:tcPr>
            <w:tcW w:w="2611" w:type="pct"/>
            <w:shd w:val="clear" w:color="auto" w:fill="auto"/>
          </w:tcPr>
          <w:p w14:paraId="639E6D2D" w14:textId="08D9366A" w:rsidR="00C7478A" w:rsidRDefault="006C2049" w:rsidP="006C2049">
            <w:r w:rsidRPr="006C2049">
              <w:rPr>
                <w:position w:val="-12"/>
              </w:rPr>
              <w:object w:dxaOrig="300" w:dyaOrig="360" w14:anchorId="4D4B2713">
                <v:shape id="_x0000_i1163" type="#_x0000_t75" style="width:14.25pt;height:21.75pt" o:ole="">
                  <v:imagedata r:id="rId308" o:title=""/>
                </v:shape>
                <o:OLEObject Type="Embed" ProgID="Equation.DSMT4" ShapeID="_x0000_i1163" DrawAspect="Content" ObjectID="_1489832948" r:id="rId309"/>
              </w:object>
            </w:r>
            <w:r w:rsidR="00C7478A">
              <w:t xml:space="preserve"> </w:t>
            </w:r>
            <w:ins w:id="1186" w:author="Gerard" w:date="2014-07-29T23:53:00Z">
              <w:r w:rsidR="00DE34C0">
                <w:t xml:space="preserve">Young’s </w:t>
              </w:r>
            </w:ins>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27D445DF" w:rsidR="00C7478A" w:rsidRDefault="00C7478A" w:rsidP="00F11BA7">
            <w:pPr>
              <w:pStyle w:val="code"/>
            </w:pPr>
            <w:r>
              <w:t>&lt;</w:t>
            </w:r>
            <w:del w:id="1187" w:author="Gerard" w:date="2014-07-29T23:26:00Z">
              <w:r w:rsidDel="00F11BA7">
                <w:delText>l11</w:delText>
              </w:r>
            </w:del>
            <w:ins w:id="1188" w:author="Gerard" w:date="2014-07-29T23:26:00Z">
              <w:r w:rsidR="00F11BA7">
                <w:t>G12</w:t>
              </w:r>
            </w:ins>
            <w:r>
              <w:t>&gt;</w:t>
            </w:r>
          </w:p>
        </w:tc>
        <w:tc>
          <w:tcPr>
            <w:tcW w:w="2611" w:type="pct"/>
            <w:shd w:val="clear" w:color="auto" w:fill="auto"/>
          </w:tcPr>
          <w:p w14:paraId="037FABCB" w14:textId="01E31B9F" w:rsidR="00C7478A" w:rsidRDefault="006C2049" w:rsidP="006C2049">
            <w:r w:rsidRPr="006C2049">
              <w:rPr>
                <w:position w:val="-12"/>
              </w:rPr>
              <w:object w:dxaOrig="360" w:dyaOrig="360" w14:anchorId="00454AE4">
                <v:shape id="_x0000_i1164" type="#_x0000_t75" style="width:21.75pt;height:21.75pt" o:ole="">
                  <v:imagedata r:id="rId310" o:title=""/>
                </v:shape>
                <o:OLEObject Type="Embed" ProgID="Equation.DSMT4" ShapeID="_x0000_i1164" DrawAspect="Content" ObjectID="_1489832949" r:id="rId311"/>
              </w:object>
            </w:r>
            <w:r w:rsidR="00C7478A">
              <w:t xml:space="preserve"> </w:t>
            </w:r>
            <w:ins w:id="1189" w:author="Gerard" w:date="2014-07-29T23:54:00Z">
              <w:r w:rsidR="00DE34C0">
                <w:t xml:space="preserve">shear </w:t>
              </w:r>
            </w:ins>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11A9E6C3" w:rsidR="00C7478A" w:rsidRDefault="00C7478A" w:rsidP="00F11BA7">
            <w:pPr>
              <w:pStyle w:val="code"/>
            </w:pPr>
            <w:r>
              <w:t>&lt;</w:t>
            </w:r>
            <w:del w:id="1190" w:author="Gerard" w:date="2014-07-29T23:27:00Z">
              <w:r w:rsidDel="00F11BA7">
                <w:delText>l22</w:delText>
              </w:r>
            </w:del>
            <w:ins w:id="1191" w:author="Gerard" w:date="2014-07-29T23:27:00Z">
              <w:r w:rsidR="00F11BA7">
                <w:t>G23</w:t>
              </w:r>
            </w:ins>
            <w:r>
              <w:t>&gt;</w:t>
            </w:r>
          </w:p>
        </w:tc>
        <w:tc>
          <w:tcPr>
            <w:tcW w:w="2611" w:type="pct"/>
            <w:shd w:val="clear" w:color="auto" w:fill="auto"/>
          </w:tcPr>
          <w:p w14:paraId="5C6220AD" w14:textId="5D284670" w:rsidR="00C7478A" w:rsidRDefault="006C2049" w:rsidP="006C2049">
            <w:r w:rsidRPr="006C2049">
              <w:rPr>
                <w:position w:val="-12"/>
              </w:rPr>
              <w:object w:dxaOrig="380" w:dyaOrig="360" w14:anchorId="33DEF13E">
                <v:shape id="_x0000_i1165" type="#_x0000_t75" style="width:21.75pt;height:21.75pt" o:ole="">
                  <v:imagedata r:id="rId312" o:title=""/>
                </v:shape>
                <o:OLEObject Type="Embed" ProgID="Equation.DSMT4" ShapeID="_x0000_i1165" DrawAspect="Content" ObjectID="_1489832950" r:id="rId313"/>
              </w:object>
            </w:r>
            <w:r w:rsidR="00C7478A">
              <w:t xml:space="preserve"> </w:t>
            </w:r>
            <w:ins w:id="1192" w:author="Gerard" w:date="2014-07-29T23:54:00Z">
              <w:r w:rsidR="00DE34C0">
                <w:t xml:space="preserve">shear </w:t>
              </w:r>
            </w:ins>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5F4166A7" w:rsidR="00C7478A" w:rsidRDefault="00C7478A" w:rsidP="00F11BA7">
            <w:pPr>
              <w:pStyle w:val="code"/>
            </w:pPr>
            <w:r>
              <w:t>&lt;</w:t>
            </w:r>
            <w:del w:id="1193" w:author="Gerard" w:date="2014-07-29T23:27:00Z">
              <w:r w:rsidDel="00F11BA7">
                <w:delText>l33</w:delText>
              </w:r>
            </w:del>
            <w:ins w:id="1194" w:author="Gerard" w:date="2014-07-29T23:27:00Z">
              <w:r w:rsidR="00F11BA7">
                <w:t>G13</w:t>
              </w:r>
            </w:ins>
            <w:r>
              <w:t>&gt;</w:t>
            </w:r>
          </w:p>
        </w:tc>
        <w:tc>
          <w:tcPr>
            <w:tcW w:w="2611" w:type="pct"/>
            <w:shd w:val="clear" w:color="auto" w:fill="auto"/>
          </w:tcPr>
          <w:p w14:paraId="06B53444" w14:textId="1C774674" w:rsidR="00C7478A" w:rsidRDefault="006C2049" w:rsidP="006C2049">
            <w:r w:rsidRPr="006C2049">
              <w:rPr>
                <w:position w:val="-12"/>
              </w:rPr>
              <w:object w:dxaOrig="360" w:dyaOrig="360" w14:anchorId="4FF51F81">
                <v:shape id="_x0000_i1166" type="#_x0000_t75" style="width:21.75pt;height:21.75pt" o:ole="">
                  <v:imagedata r:id="rId314" o:title=""/>
                </v:shape>
                <o:OLEObject Type="Embed" ProgID="Equation.DSMT4" ShapeID="_x0000_i1166" DrawAspect="Content" ObjectID="_1489832951" r:id="rId315"/>
              </w:object>
            </w:r>
            <w:r w:rsidR="00C7478A">
              <w:t xml:space="preserve"> </w:t>
            </w:r>
            <w:ins w:id="1195" w:author="Gerard" w:date="2014-07-29T23:54:00Z">
              <w:r w:rsidR="00DE34C0">
                <w:t xml:space="preserve">shear </w:t>
              </w:r>
            </w:ins>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1E6E757F" w:rsidR="00C7478A" w:rsidRDefault="00C7478A" w:rsidP="00F11BA7">
            <w:pPr>
              <w:pStyle w:val="code"/>
            </w:pPr>
            <w:r>
              <w:t>&lt;</w:t>
            </w:r>
            <w:del w:id="1196" w:author="Gerard" w:date="2014-07-29T23:27:00Z">
              <w:r w:rsidDel="00F11BA7">
                <w:delText>l12</w:delText>
              </w:r>
            </w:del>
            <w:ins w:id="1197" w:author="Gerard" w:date="2014-07-29T23:27:00Z">
              <w:r w:rsidR="00F11BA7">
                <w:t>v12</w:t>
              </w:r>
            </w:ins>
            <w:r>
              <w:t>&gt;</w:t>
            </w:r>
          </w:p>
        </w:tc>
        <w:tc>
          <w:tcPr>
            <w:tcW w:w="2611" w:type="pct"/>
            <w:shd w:val="clear" w:color="auto" w:fill="auto"/>
          </w:tcPr>
          <w:p w14:paraId="6D36ADF2" w14:textId="41F29E89" w:rsidR="00C7478A" w:rsidRDefault="006C2049" w:rsidP="006C2049">
            <w:r w:rsidRPr="006C2049">
              <w:rPr>
                <w:position w:val="-12"/>
              </w:rPr>
              <w:object w:dxaOrig="320" w:dyaOrig="360" w14:anchorId="3A3623FB">
                <v:shape id="_x0000_i1167" type="#_x0000_t75" style="width:14.25pt;height:21.75pt" o:ole="">
                  <v:imagedata r:id="rId316" o:title=""/>
                </v:shape>
                <o:OLEObject Type="Embed" ProgID="Equation.DSMT4" ShapeID="_x0000_i1167" DrawAspect="Content" ObjectID="_1489832952" r:id="rId317"/>
              </w:object>
            </w:r>
            <w:r w:rsidR="00C7478A">
              <w:t xml:space="preserve"> </w:t>
            </w:r>
            <w:del w:id="1198" w:author="Gerard" w:date="2014-07-29T23:54:00Z">
              <w:r w:rsidR="00C7478A" w:rsidDel="00DE34C0">
                <w:delText>modulus</w:delText>
              </w:r>
            </w:del>
            <w:ins w:id="1199" w:author="Gerard" w:date="2014-07-29T23:54:00Z">
              <w:r w:rsidR="00DE34C0">
                <w:t>Poisson’s ratio</w:t>
              </w:r>
            </w:ins>
          </w:p>
        </w:tc>
        <w:tc>
          <w:tcPr>
            <w:tcW w:w="892" w:type="pct"/>
          </w:tcPr>
          <w:p w14:paraId="07D887E3" w14:textId="7D783794" w:rsidR="00C7478A" w:rsidRPr="00AF2221" w:rsidRDefault="00C7478A" w:rsidP="00DE34C0">
            <w:pPr>
              <w:rPr>
                <w:position w:val="-12"/>
              </w:rPr>
            </w:pPr>
            <w:r>
              <w:t>[</w:t>
            </w:r>
            <w:del w:id="1200" w:author="Gerard" w:date="2014-07-29T23:53:00Z">
              <w:r w:rsidDel="00DE34C0">
                <w:rPr>
                  <w:b/>
                </w:rPr>
                <w:delText>P</w:delText>
              </w:r>
            </w:del>
            <w:ins w:id="1201" w:author="Gerard" w:date="2014-07-29T23:53:00Z">
              <w:r w:rsidR="00DE34C0">
                <w:rPr>
                  <w:b/>
                </w:rPr>
                <w:t xml:space="preserve"> </w:t>
              </w:r>
            </w:ins>
            <w:r>
              <w:t>]</w:t>
            </w:r>
          </w:p>
        </w:tc>
      </w:tr>
      <w:tr w:rsidR="00C7478A" w14:paraId="24F6428A" w14:textId="18E1B156" w:rsidTr="008C20E4">
        <w:tc>
          <w:tcPr>
            <w:tcW w:w="1497" w:type="pct"/>
            <w:shd w:val="clear" w:color="auto" w:fill="auto"/>
          </w:tcPr>
          <w:p w14:paraId="7CC9F8D0" w14:textId="56795D8A" w:rsidR="00C7478A" w:rsidRDefault="00C7478A" w:rsidP="00F11BA7">
            <w:pPr>
              <w:pStyle w:val="code"/>
            </w:pPr>
            <w:r>
              <w:t>&lt;</w:t>
            </w:r>
            <w:del w:id="1202" w:author="Gerard" w:date="2014-07-29T23:27:00Z">
              <w:r w:rsidDel="00F11BA7">
                <w:delText>l23</w:delText>
              </w:r>
            </w:del>
            <w:ins w:id="1203" w:author="Gerard" w:date="2014-07-29T23:27:00Z">
              <w:r w:rsidR="00F11BA7">
                <w:t>v23</w:t>
              </w:r>
            </w:ins>
            <w:r>
              <w:t>&gt;</w:t>
            </w:r>
          </w:p>
        </w:tc>
        <w:tc>
          <w:tcPr>
            <w:tcW w:w="2611" w:type="pct"/>
            <w:shd w:val="clear" w:color="auto" w:fill="auto"/>
          </w:tcPr>
          <w:p w14:paraId="6B5B3467" w14:textId="6A69E59F" w:rsidR="00C7478A" w:rsidRDefault="006C2049" w:rsidP="006C2049">
            <w:r w:rsidRPr="006C2049">
              <w:rPr>
                <w:position w:val="-12"/>
              </w:rPr>
              <w:object w:dxaOrig="320" w:dyaOrig="360" w14:anchorId="5C8472F9">
                <v:shape id="_x0000_i1168" type="#_x0000_t75" style="width:14.25pt;height:21.75pt" o:ole="">
                  <v:imagedata r:id="rId318" o:title=""/>
                </v:shape>
                <o:OLEObject Type="Embed" ProgID="Equation.DSMT4" ShapeID="_x0000_i1168" DrawAspect="Content" ObjectID="_1489832953" r:id="rId319"/>
              </w:object>
            </w:r>
            <w:r w:rsidR="00C7478A">
              <w:t xml:space="preserve"> </w:t>
            </w:r>
            <w:ins w:id="1204" w:author="Gerard" w:date="2014-07-29T23:54:00Z">
              <w:r w:rsidR="00DE34C0">
                <w:t>Poisson’s ratio</w:t>
              </w:r>
            </w:ins>
            <w:del w:id="1205" w:author="Gerard" w:date="2014-07-29T23:54:00Z">
              <w:r w:rsidR="00C7478A" w:rsidDel="00DE34C0">
                <w:delText>modulus</w:delText>
              </w:r>
            </w:del>
          </w:p>
        </w:tc>
        <w:tc>
          <w:tcPr>
            <w:tcW w:w="892" w:type="pct"/>
          </w:tcPr>
          <w:p w14:paraId="255CE79E" w14:textId="05AD6FFC" w:rsidR="00C7478A" w:rsidRPr="00AF2221" w:rsidRDefault="00C7478A" w:rsidP="00DE34C0">
            <w:pPr>
              <w:rPr>
                <w:position w:val="-12"/>
              </w:rPr>
            </w:pPr>
            <w:r>
              <w:t>[</w:t>
            </w:r>
            <w:del w:id="1206" w:author="Gerard" w:date="2014-07-29T23:53:00Z">
              <w:r w:rsidDel="00DE34C0">
                <w:rPr>
                  <w:b/>
                </w:rPr>
                <w:delText>P</w:delText>
              </w:r>
            </w:del>
            <w:ins w:id="1207" w:author="Gerard" w:date="2014-07-29T23:53:00Z">
              <w:r w:rsidR="00DE34C0">
                <w:rPr>
                  <w:b/>
                </w:rPr>
                <w:t xml:space="preserve"> </w:t>
              </w:r>
            </w:ins>
            <w:r>
              <w:t>]</w:t>
            </w:r>
          </w:p>
        </w:tc>
      </w:tr>
      <w:tr w:rsidR="00C7478A" w14:paraId="5EAD115D" w14:textId="782E54CA" w:rsidTr="008C20E4">
        <w:tc>
          <w:tcPr>
            <w:tcW w:w="1497" w:type="pct"/>
            <w:shd w:val="clear" w:color="auto" w:fill="auto"/>
          </w:tcPr>
          <w:p w14:paraId="166369FF" w14:textId="6CFB6748" w:rsidR="00C7478A" w:rsidRDefault="00C7478A" w:rsidP="00F11BA7">
            <w:pPr>
              <w:pStyle w:val="code"/>
            </w:pPr>
            <w:r>
              <w:t>&lt;</w:t>
            </w:r>
            <w:del w:id="1208" w:author="Gerard" w:date="2014-07-29T23:27:00Z">
              <w:r w:rsidDel="00F11BA7">
                <w:delText>l31</w:delText>
              </w:r>
            </w:del>
            <w:ins w:id="1209" w:author="Gerard" w:date="2014-07-29T23:27:00Z">
              <w:r w:rsidR="00F11BA7">
                <w:t>v31</w:t>
              </w:r>
            </w:ins>
            <w:r>
              <w:t>&gt;</w:t>
            </w:r>
          </w:p>
        </w:tc>
        <w:tc>
          <w:tcPr>
            <w:tcW w:w="2611" w:type="pct"/>
            <w:shd w:val="clear" w:color="auto" w:fill="auto"/>
          </w:tcPr>
          <w:p w14:paraId="7EE62882" w14:textId="6BF6677D" w:rsidR="00C7478A" w:rsidRDefault="006C2049" w:rsidP="006C2049">
            <w:r w:rsidRPr="006C2049">
              <w:rPr>
                <w:position w:val="-12"/>
              </w:rPr>
              <w:object w:dxaOrig="320" w:dyaOrig="360" w14:anchorId="75DDE395">
                <v:shape id="_x0000_i1169" type="#_x0000_t75" style="width:14.25pt;height:21.75pt" o:ole="">
                  <v:imagedata r:id="rId320" o:title=""/>
                </v:shape>
                <o:OLEObject Type="Embed" ProgID="Equation.DSMT4" ShapeID="_x0000_i1169" DrawAspect="Content" ObjectID="_1489832954" r:id="rId321"/>
              </w:object>
            </w:r>
            <w:r w:rsidR="00C7478A">
              <w:t xml:space="preserve"> </w:t>
            </w:r>
            <w:ins w:id="1210" w:author="Gerard" w:date="2014-07-29T23:54:00Z">
              <w:r w:rsidR="00DE34C0">
                <w:t>Poisson’s ratio</w:t>
              </w:r>
            </w:ins>
            <w:del w:id="1211" w:author="Gerard" w:date="2014-07-29T23:54:00Z">
              <w:r w:rsidR="00C7478A" w:rsidDel="00DE34C0">
                <w:delText>modulus</w:delText>
              </w:r>
            </w:del>
          </w:p>
        </w:tc>
        <w:tc>
          <w:tcPr>
            <w:tcW w:w="892" w:type="pct"/>
          </w:tcPr>
          <w:p w14:paraId="2477B2A9" w14:textId="2F3BB6BC" w:rsidR="00C7478A" w:rsidRPr="00AF2221" w:rsidRDefault="00C7478A" w:rsidP="00DE34C0">
            <w:pPr>
              <w:rPr>
                <w:position w:val="-12"/>
              </w:rPr>
            </w:pPr>
            <w:r>
              <w:t>[</w:t>
            </w:r>
            <w:del w:id="1212" w:author="Gerard" w:date="2014-07-29T23:53:00Z">
              <w:r w:rsidDel="00DE34C0">
                <w:rPr>
                  <w:b/>
                </w:rPr>
                <w:delText>P</w:delText>
              </w:r>
            </w:del>
            <w:ins w:id="1213" w:author="Gerard" w:date="2014-07-29T23:53:00Z">
              <w:r w:rsidR="00DE34C0">
                <w:rPr>
                  <w:b/>
                </w:rPr>
                <w:t xml:space="preserve"> </w:t>
              </w:r>
            </w:ins>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6C2049" w:rsidP="006C2049">
            <w:r w:rsidRPr="006C2049">
              <w:rPr>
                <w:position w:val="-6"/>
              </w:rPr>
              <w:object w:dxaOrig="180" w:dyaOrig="220" w14:anchorId="54D8A590">
                <v:shape id="_x0000_i1170" type="#_x0000_t75" style="width:7.45pt;height:14.25pt" o:ole="">
                  <v:imagedata r:id="rId322" o:title=""/>
                </v:shape>
                <o:OLEObject Type="Embed" ProgID="Equation.DSMT4" ShapeID="_x0000_i1170" DrawAspect="Content" ObjectID="_1489832955" r:id="rId323"/>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37F38466" w:rsidR="006A0BC1" w:rsidRDefault="006A0BC1" w:rsidP="006A0BC1">
      <w:r>
        <w:t xml:space="preserve">The hyperelastic strain energy function is given by </w:t>
      </w:r>
      <w:r>
        <w:fldChar w:fldCharType="begin"/>
      </w:r>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182A67">
          <w:rPr>
            <w:noProof/>
          </w:rPr>
          <w:t>12</w:t>
        </w:r>
      </w:hyperlink>
      <w:r w:rsidR="00031F52">
        <w:rPr>
          <w:noProof/>
        </w:rPr>
        <w:t>]</w:t>
      </w:r>
      <w:r>
        <w:fldChar w:fldCharType="end"/>
      </w:r>
      <w:r>
        <w:t>,</w:t>
      </w:r>
    </w:p>
    <w:p w14:paraId="7EEBC79B" w14:textId="6F43F8DF" w:rsidR="006A0BC1" w:rsidRDefault="006A0BC1" w:rsidP="006A0BC1">
      <w:pPr>
        <w:pStyle w:val="MTDisplayEquation"/>
      </w:pPr>
      <w:r>
        <w:tab/>
      </w:r>
      <w:r w:rsidR="006C2049" w:rsidRPr="006C2049">
        <w:rPr>
          <w:position w:val="-24"/>
        </w:rPr>
        <w:object w:dxaOrig="2299" w:dyaOrig="620" w14:anchorId="3949084D">
          <v:shape id="_x0000_i1171" type="#_x0000_t75" style="width:115.45pt;height:28.55pt" o:ole="">
            <v:imagedata r:id="rId324" o:title=""/>
          </v:shape>
          <o:OLEObject Type="Embed" ProgID="Equation.DSMT4" ShapeID="_x0000_i1171" DrawAspect="Content" ObjectID="_1489832956" r:id="rId325"/>
        </w:object>
      </w:r>
      <w:r>
        <w:t>,</w:t>
      </w:r>
      <w:r>
        <w:tab/>
      </w:r>
      <w:r>
        <w:fldChar w:fldCharType="begin"/>
      </w:r>
      <w:r>
        <w:instrText xml:space="preserve"> MACROBUTTON MTPlaceRef \* MERGEFORMAT </w:instrText>
      </w:r>
      <w:r w:rsidR="00DA1876">
        <w:fldChar w:fldCharType="begin"/>
      </w:r>
      <w:r w:rsidR="00DA1876">
        <w:instrText xml:space="preserve"> SEQ MTEqn \h \* MERGEFORMAT </w:instrText>
      </w:r>
      <w:r w:rsidR="00DA1876">
        <w:fldChar w:fldCharType="end"/>
      </w:r>
      <w:r>
        <w:instrText>(</w:instrText>
      </w:r>
      <w:fldSimple w:instr=" SEQ MTSec \c \* Arabic \* MERGEFORMAT ">
        <w:r w:rsidR="001B13CD">
          <w:rPr>
            <w:noProof/>
          </w:rPr>
          <w:instrText>0</w:instrText>
        </w:r>
      </w:fldSimple>
      <w:r>
        <w:instrText>.</w:instrText>
      </w:r>
      <w:fldSimple w:instr=" SEQ MTEqn \c \* Arabic \* MERGEFORMAT ">
        <w:r w:rsidR="001B13CD">
          <w:rPr>
            <w:noProof/>
          </w:rPr>
          <w:instrText>1</w:instrText>
        </w:r>
      </w:fldSimple>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6C2049" w:rsidRPr="006C2049">
        <w:rPr>
          <w:position w:val="-30"/>
        </w:rPr>
        <w:object w:dxaOrig="4840" w:dyaOrig="720" w14:anchorId="1346BA04">
          <v:shape id="_x0000_i1172" type="#_x0000_t75" style="width:245.2pt;height:36pt" o:ole="">
            <v:imagedata r:id="rId326" o:title=""/>
          </v:shape>
          <o:OLEObject Type="Embed" ProgID="Equation.DSMT4" ShapeID="_x0000_i1172" DrawAspect="Content" ObjectID="_1489832957" r:id="rId327"/>
        </w:object>
      </w:r>
      <w:r>
        <w:t>.</w:t>
      </w:r>
    </w:p>
    <w:p w14:paraId="15E464C9" w14:textId="08D39DDD" w:rsidR="00F11BA7" w:rsidRDefault="006A0BC1" w:rsidP="006A0BC1">
      <w:pPr>
        <w:rPr>
          <w:ins w:id="1214" w:author="Gerard" w:date="2014-07-29T23:30:00Z"/>
        </w:rPr>
      </w:pPr>
      <w:r>
        <w:t xml:space="preserve">Here, </w:t>
      </w:r>
      <w:r w:rsidR="006C2049" w:rsidRPr="006C2049">
        <w:rPr>
          <w:position w:val="-18"/>
        </w:rPr>
        <w:object w:dxaOrig="1380" w:dyaOrig="480" w14:anchorId="3C5DD268">
          <v:shape id="_x0000_i1173" type="#_x0000_t75" style="width:1in;height:21.75pt" o:ole="">
            <v:imagedata r:id="rId328" o:title=""/>
          </v:shape>
          <o:OLEObject Type="Embed" ProgID="Equation.DSMT4" ShapeID="_x0000_i1173" DrawAspect="Content" ObjectID="_1489832958" r:id="rId329"/>
        </w:object>
      </w:r>
      <w:r>
        <w:t xml:space="preserve"> and </w:t>
      </w:r>
      <w:r w:rsidR="006C2049" w:rsidRPr="006C2049">
        <w:rPr>
          <w:position w:val="-12"/>
        </w:rPr>
        <w:object w:dxaOrig="1400" w:dyaOrig="360" w14:anchorId="3FD9D483">
          <v:shape id="_x0000_i1174" type="#_x0000_t75" style="width:1in;height:21.75pt" o:ole="">
            <v:imagedata r:id="rId330" o:title=""/>
          </v:shape>
          <o:OLEObject Type="Embed" ProgID="Equation.DSMT4" ShapeID="_x0000_i1174" DrawAspect="Content" ObjectID="_1489832959" r:id="rId331"/>
        </w:object>
      </w:r>
      <w:r>
        <w:t xml:space="preserve">where </w:t>
      </w:r>
      <w:r w:rsidR="006C2049" w:rsidRPr="006C2049">
        <w:rPr>
          <w:position w:val="-12"/>
        </w:rPr>
        <w:object w:dxaOrig="320" w:dyaOrig="360" w14:anchorId="734EAAEE">
          <v:shape id="_x0000_i1175" type="#_x0000_t75" style="width:14.25pt;height:21.75pt" o:ole="">
            <v:imagedata r:id="rId332" o:title=""/>
          </v:shape>
          <o:OLEObject Type="Embed" ProgID="Equation.DSMT4" ShapeID="_x0000_i1175" DrawAspect="Content" ObjectID="_1489832960" r:id="rId333"/>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1B13CD">
        <w:t xml:space="preserve">4.1.1.2. </w:t>
      </w:r>
      <w:r>
        <w:fldChar w:fldCharType="end"/>
      </w:r>
      <w:del w:id="1215" w:author="Gerard" w:date="2014-07-29T23:37:00Z">
        <w:r w:rsidDel="00F11BA7">
          <w:delText xml:space="preserve"> </w:delText>
        </w:r>
      </w:del>
      <w:r>
        <w:t xml:space="preserve">on how to define the material axes for orthotropic materials. </w:t>
      </w:r>
      <w:ins w:id="1216" w:author="Gerard" w:date="2014-07-29T23:28:00Z">
        <w:r w:rsidR="00F11BA7">
          <w:t xml:space="preserve">The Lamé </w:t>
        </w:r>
      </w:ins>
      <w:ins w:id="1217" w:author="Gerard" w:date="2014-07-29T23:35:00Z">
        <w:r w:rsidR="00F11BA7">
          <w:t>constants</w:t>
        </w:r>
      </w:ins>
      <w:ins w:id="1218" w:author="Gerard" w:date="2014-07-29T23:28:00Z">
        <w:r w:rsidR="00F11BA7">
          <w:t xml:space="preserve"> </w:t>
        </w:r>
      </w:ins>
      <w:r w:rsidR="006C2049" w:rsidRPr="006C2049">
        <w:rPr>
          <w:position w:val="-12"/>
        </w:rPr>
        <w:object w:dxaOrig="300" w:dyaOrig="360" w14:anchorId="4CF41C2F">
          <v:shape id="_x0000_i1176" type="#_x0000_t75" style="width:14.25pt;height:21.75pt" o:ole="">
            <v:imagedata r:id="rId334" o:title=""/>
          </v:shape>
          <o:OLEObject Type="Embed" ProgID="Equation.DSMT4" ShapeID="_x0000_i1176" DrawAspect="Content" ObjectID="_1489832961" r:id="rId335"/>
        </w:object>
      </w:r>
      <w:ins w:id="1219" w:author="Gerard" w:date="2014-07-29T23:28:00Z">
        <w:r w:rsidR="00F11BA7">
          <w:t xml:space="preserve"> </w:t>
        </w:r>
      </w:ins>
      <w:ins w:id="1220" w:author="Gerard" w:date="2014-07-29T23:29:00Z">
        <w:r w:rsidR="00F11BA7">
          <w:t>(</w:t>
        </w:r>
      </w:ins>
      <w:r w:rsidR="006C2049" w:rsidRPr="006C2049">
        <w:rPr>
          <w:position w:val="-10"/>
        </w:rPr>
        <w:object w:dxaOrig="920" w:dyaOrig="320" w14:anchorId="1927F931">
          <v:shape id="_x0000_i1177" type="#_x0000_t75" style="width:43.45pt;height:14.25pt" o:ole="">
            <v:imagedata r:id="rId336" o:title=""/>
          </v:shape>
          <o:OLEObject Type="Embed" ProgID="Equation.DSMT4" ShapeID="_x0000_i1177" DrawAspect="Content" ObjectID="_1489832962" r:id="rId337"/>
        </w:object>
      </w:r>
      <w:ins w:id="1221" w:author="Gerard" w:date="2014-07-29T23:29:00Z">
        <w:r w:rsidR="00F11BA7">
          <w:t xml:space="preserve">) and </w:t>
        </w:r>
      </w:ins>
      <w:r w:rsidR="006C2049" w:rsidRPr="006C2049">
        <w:rPr>
          <w:position w:val="-12"/>
        </w:rPr>
        <w:object w:dxaOrig="340" w:dyaOrig="360" w14:anchorId="6FCAFB10">
          <v:shape id="_x0000_i1178" type="#_x0000_t75" style="width:14.25pt;height:21.75pt" o:ole="">
            <v:imagedata r:id="rId338" o:title=""/>
          </v:shape>
          <o:OLEObject Type="Embed" ProgID="Equation.DSMT4" ShapeID="_x0000_i1178" DrawAspect="Content" ObjectID="_1489832963" r:id="rId339"/>
        </w:object>
      </w:r>
      <w:ins w:id="1222" w:author="Gerard" w:date="2014-07-29T23:29:00Z">
        <w:r w:rsidR="00F11BA7">
          <w:t xml:space="preserve"> (</w:t>
        </w:r>
      </w:ins>
      <w:r w:rsidR="006C2049" w:rsidRPr="006C2049">
        <w:rPr>
          <w:position w:val="-10"/>
        </w:rPr>
        <w:object w:dxaOrig="1120" w:dyaOrig="320" w14:anchorId="28EA6EEE">
          <v:shape id="_x0000_i1179" type="#_x0000_t75" style="width:57.75pt;height:14.25pt" o:ole="">
            <v:imagedata r:id="rId340" o:title=""/>
          </v:shape>
          <o:OLEObject Type="Embed" ProgID="Equation.DSMT4" ShapeID="_x0000_i1179" DrawAspect="Content" ObjectID="_1489832964" r:id="rId341"/>
        </w:object>
      </w:r>
      <w:ins w:id="1223" w:author="Gerard" w:date="2014-07-29T23:29:00Z">
        <w:r w:rsidR="00F11BA7">
          <w:t xml:space="preserve">, </w:t>
        </w:r>
      </w:ins>
      <w:r w:rsidR="006C2049" w:rsidRPr="006C2049">
        <w:rPr>
          <w:position w:val="-12"/>
        </w:rPr>
        <w:object w:dxaOrig="880" w:dyaOrig="360" w14:anchorId="63D7A7A9">
          <v:shape id="_x0000_i1180" type="#_x0000_t75" style="width:43.45pt;height:21.75pt" o:ole="">
            <v:imagedata r:id="rId342" o:title=""/>
          </v:shape>
          <o:OLEObject Type="Embed" ProgID="Equation.DSMT4" ShapeID="_x0000_i1180" DrawAspect="Content" ObjectID="_1489832965" r:id="rId343"/>
        </w:object>
      </w:r>
      <w:ins w:id="1224" w:author="Gerard" w:date="2014-07-29T23:29:00Z">
        <w:r w:rsidR="00F11BA7">
          <w:t xml:space="preserve">) are related to Young’s moduli </w:t>
        </w:r>
      </w:ins>
      <w:r w:rsidR="006C2049" w:rsidRPr="006C2049">
        <w:rPr>
          <w:position w:val="-12"/>
        </w:rPr>
        <w:object w:dxaOrig="300" w:dyaOrig="360" w14:anchorId="6C76DC3A">
          <v:shape id="_x0000_i1181" type="#_x0000_t75" style="width:14.25pt;height:21.75pt" o:ole="">
            <v:imagedata r:id="rId344" o:title=""/>
          </v:shape>
          <o:OLEObject Type="Embed" ProgID="Equation.DSMT4" ShapeID="_x0000_i1181" DrawAspect="Content" ObjectID="_1489832966" r:id="rId345"/>
        </w:object>
      </w:r>
      <w:ins w:id="1225" w:author="Gerard" w:date="2014-07-29T23:30:00Z">
        <w:r w:rsidR="00F11BA7">
          <w:t xml:space="preserve">, shear moduli </w:t>
        </w:r>
      </w:ins>
      <w:r w:rsidR="006C2049" w:rsidRPr="006C2049">
        <w:rPr>
          <w:position w:val="-12"/>
        </w:rPr>
        <w:object w:dxaOrig="380" w:dyaOrig="360" w14:anchorId="6948CACD">
          <v:shape id="_x0000_i1182" type="#_x0000_t75" style="width:21.75pt;height:21.75pt" o:ole="">
            <v:imagedata r:id="rId346" o:title=""/>
          </v:shape>
          <o:OLEObject Type="Embed" ProgID="Equation.DSMT4" ShapeID="_x0000_i1182" DrawAspect="Content" ObjectID="_1489832967" r:id="rId347"/>
        </w:object>
      </w:r>
      <w:ins w:id="1226" w:author="Gerard" w:date="2014-07-29T23:30:00Z">
        <w:r w:rsidR="00F11BA7">
          <w:t xml:space="preserve"> and Poisson’s ratios </w:t>
        </w:r>
      </w:ins>
      <w:r w:rsidR="006C2049" w:rsidRPr="006C2049">
        <w:rPr>
          <w:position w:val="-12"/>
        </w:rPr>
        <w:object w:dxaOrig="340" w:dyaOrig="360" w14:anchorId="7B40C174">
          <v:shape id="_x0000_i1183" type="#_x0000_t75" style="width:14.25pt;height:21.75pt" o:ole="">
            <v:imagedata r:id="rId348" o:title=""/>
          </v:shape>
          <o:OLEObject Type="Embed" ProgID="Equation.DSMT4" ShapeID="_x0000_i1183" DrawAspect="Content" ObjectID="_1489832968" r:id="rId349"/>
        </w:object>
      </w:r>
      <w:ins w:id="1227" w:author="Gerard" w:date="2014-07-29T23:30:00Z">
        <w:r w:rsidR="00F11BA7">
          <w:t xml:space="preserve"> via</w:t>
        </w:r>
      </w:ins>
    </w:p>
    <w:p w14:paraId="426A807E" w14:textId="4A18A836" w:rsidR="00F11BA7" w:rsidRDefault="00F11BA7">
      <w:pPr>
        <w:pStyle w:val="MTDisplayEquation"/>
        <w:rPr>
          <w:ins w:id="1228" w:author="Gerard" w:date="2014-07-29T23:30:00Z"/>
        </w:rPr>
        <w:pPrChange w:id="1229" w:author="Gerard" w:date="2014-07-29T23:30:00Z">
          <w:pPr/>
        </w:pPrChange>
      </w:pPr>
      <w:ins w:id="1230" w:author="Gerard" w:date="2014-07-29T23:30:00Z">
        <w:r>
          <w:lastRenderedPageBreak/>
          <w:tab/>
        </w:r>
      </w:ins>
      <w:r w:rsidR="006C2049" w:rsidRPr="006C2049">
        <w:rPr>
          <w:position w:val="-124"/>
        </w:rPr>
        <w:object w:dxaOrig="7260" w:dyaOrig="7720" w14:anchorId="47117BC7">
          <v:shape id="_x0000_i1184" type="#_x0000_t75" style="width:5in;height:388.55pt" o:ole="">
            <v:imagedata r:id="rId350" o:title=""/>
          </v:shape>
          <o:OLEObject Type="Embed" ProgID="Equation.DSMT4" ShapeID="_x0000_i1184" DrawAspect="Content" ObjectID="_1489832969" r:id="rId351"/>
        </w:object>
      </w:r>
      <w:ins w:id="1231" w:author="Gerard" w:date="2014-07-29T23:30:00Z">
        <w:r>
          <w:t xml:space="preserve"> </w:t>
        </w:r>
      </w:ins>
      <w:ins w:id="1232" w:author="Gerard" w:date="2014-07-29T23:50:00Z">
        <w:r w:rsidR="006D6355">
          <w:t>.</w:t>
        </w:r>
      </w:ins>
    </w:p>
    <w:p w14:paraId="409BCF27" w14:textId="77777777" w:rsidR="00F11BA7" w:rsidRDefault="00F11BA7" w:rsidP="006A0BC1">
      <w:pPr>
        <w:rPr>
          <w:ins w:id="1233" w:author="Gerard" w:date="2014-07-29T23:34:00Z"/>
        </w:rPr>
      </w:pPr>
    </w:p>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4BF4292C" w:rsidR="006A0BC1" w:rsidRDefault="006A0BC1" w:rsidP="006A0BC1">
      <w:pPr>
        <w:pStyle w:val="code"/>
      </w:pPr>
      <w:r>
        <w:tab/>
        <w:t>&lt;</w:t>
      </w:r>
      <w:del w:id="1234" w:author="Gerard" w:date="2014-07-29T23:38:00Z">
        <w:r w:rsidDel="00F11BA7">
          <w:delText>mu1</w:delText>
        </w:r>
      </w:del>
      <w:ins w:id="1235" w:author="Gerard" w:date="2014-07-29T23:38:00Z">
        <w:r w:rsidR="00F11BA7">
          <w:t>E1</w:t>
        </w:r>
      </w:ins>
      <w:r>
        <w:t>&gt;1</w:t>
      </w:r>
      <w:ins w:id="1236" w:author="Gerard" w:date="2014-07-29T23:49:00Z">
        <w:r w:rsidR="003E7817">
          <w:t>24</w:t>
        </w:r>
      </w:ins>
      <w:r>
        <w:t>&lt;/</w:t>
      </w:r>
      <w:del w:id="1237" w:author="Gerard" w:date="2014-07-29T23:38:00Z">
        <w:r w:rsidDel="00F11BA7">
          <w:delText>mu1</w:delText>
        </w:r>
      </w:del>
      <w:ins w:id="1238" w:author="Gerard" w:date="2014-07-29T23:38:00Z">
        <w:r w:rsidR="00F11BA7">
          <w:t>E1</w:t>
        </w:r>
      </w:ins>
      <w:r>
        <w:t>&gt;</w:t>
      </w:r>
    </w:p>
    <w:p w14:paraId="01A7948F" w14:textId="521DD5C0" w:rsidR="006A0BC1" w:rsidRDefault="006A0BC1" w:rsidP="006A0BC1">
      <w:pPr>
        <w:pStyle w:val="code"/>
      </w:pPr>
      <w:r>
        <w:tab/>
        <w:t>&lt;</w:t>
      </w:r>
      <w:del w:id="1239" w:author="Gerard" w:date="2014-07-29T23:38:00Z">
        <w:r w:rsidDel="00F11BA7">
          <w:delText>mu2</w:delText>
        </w:r>
      </w:del>
      <w:ins w:id="1240" w:author="Gerard" w:date="2014-07-29T23:38:00Z">
        <w:r w:rsidR="00F11BA7">
          <w:t>E2</w:t>
        </w:r>
      </w:ins>
      <w:r>
        <w:t>&gt;</w:t>
      </w:r>
      <w:ins w:id="1241" w:author="Gerard" w:date="2014-07-29T23:49:00Z">
        <w:r w:rsidR="003E7817">
          <w:t>1</w:t>
        </w:r>
      </w:ins>
      <w:r>
        <w:t>2</w:t>
      </w:r>
      <w:ins w:id="1242" w:author="Gerard" w:date="2014-07-29T23:49:00Z">
        <w:r w:rsidR="003E7817">
          <w:t>4</w:t>
        </w:r>
      </w:ins>
      <w:r>
        <w:t>&lt;/</w:t>
      </w:r>
      <w:del w:id="1243" w:author="Gerard" w:date="2014-07-29T23:39:00Z">
        <w:r w:rsidDel="00F11BA7">
          <w:delText>mu2</w:delText>
        </w:r>
      </w:del>
      <w:ins w:id="1244" w:author="Gerard" w:date="2014-07-29T23:39:00Z">
        <w:r w:rsidR="00F11BA7">
          <w:t>E2</w:t>
        </w:r>
      </w:ins>
      <w:r>
        <w:t>&gt;</w:t>
      </w:r>
    </w:p>
    <w:p w14:paraId="14FAE44E" w14:textId="5D9E16C4" w:rsidR="006A0BC1" w:rsidRDefault="006A0BC1" w:rsidP="006A0BC1">
      <w:pPr>
        <w:pStyle w:val="code"/>
      </w:pPr>
      <w:r>
        <w:tab/>
        <w:t>&lt;</w:t>
      </w:r>
      <w:del w:id="1245" w:author="Gerard" w:date="2014-07-29T23:39:00Z">
        <w:r w:rsidDel="00F11BA7">
          <w:delText>mu3</w:delText>
        </w:r>
      </w:del>
      <w:ins w:id="1246" w:author="Gerard" w:date="2014-07-29T23:39:00Z">
        <w:r w:rsidR="00F11BA7">
          <w:t>E3</w:t>
        </w:r>
      </w:ins>
      <w:r>
        <w:t>&gt;3</w:t>
      </w:r>
      <w:ins w:id="1247" w:author="Gerard" w:date="2014-07-29T23:49:00Z">
        <w:r w:rsidR="003E7817">
          <w:t>6</w:t>
        </w:r>
      </w:ins>
      <w:r>
        <w:t>&lt;/</w:t>
      </w:r>
      <w:del w:id="1248" w:author="Gerard" w:date="2014-07-29T23:39:00Z">
        <w:r w:rsidDel="00F11BA7">
          <w:delText>mu3</w:delText>
        </w:r>
      </w:del>
      <w:ins w:id="1249" w:author="Gerard" w:date="2014-07-29T23:39:00Z">
        <w:r w:rsidR="00F11BA7">
          <w:t>E3</w:t>
        </w:r>
      </w:ins>
      <w:r>
        <w:t>&gt;</w:t>
      </w:r>
    </w:p>
    <w:p w14:paraId="78153A35" w14:textId="48208A7F" w:rsidR="006A0BC1" w:rsidRDefault="006A0BC1" w:rsidP="006A0BC1">
      <w:pPr>
        <w:pStyle w:val="code"/>
      </w:pPr>
      <w:r>
        <w:tab/>
        <w:t>&lt;</w:t>
      </w:r>
      <w:del w:id="1250" w:author="Gerard" w:date="2014-07-29T23:39:00Z">
        <w:r w:rsidDel="00F11BA7">
          <w:delText>l11</w:delText>
        </w:r>
      </w:del>
      <w:ins w:id="1251" w:author="Gerard" w:date="2014-07-29T23:39:00Z">
        <w:r w:rsidR="00F11BA7">
          <w:t>G12</w:t>
        </w:r>
      </w:ins>
      <w:r>
        <w:t>&gt;</w:t>
      </w:r>
      <w:del w:id="1252" w:author="Gerard" w:date="2014-07-29T23:49:00Z">
        <w:r w:rsidDel="003E7817">
          <w:delText>3</w:delText>
        </w:r>
      </w:del>
      <w:ins w:id="1253" w:author="Gerard" w:date="2014-07-29T23:49:00Z">
        <w:r w:rsidR="003E7817">
          <w:t>67</w:t>
        </w:r>
      </w:ins>
      <w:r>
        <w:t>&lt;/</w:t>
      </w:r>
      <w:del w:id="1254" w:author="Gerard" w:date="2014-07-29T23:39:00Z">
        <w:r w:rsidDel="00F11BA7">
          <w:delText>l11</w:delText>
        </w:r>
      </w:del>
      <w:ins w:id="1255" w:author="Gerard" w:date="2014-07-29T23:39:00Z">
        <w:r w:rsidR="00F11BA7">
          <w:t>G12</w:t>
        </w:r>
      </w:ins>
      <w:r>
        <w:t>&gt;</w:t>
      </w:r>
    </w:p>
    <w:p w14:paraId="6166FF98" w14:textId="6758B6F3" w:rsidR="006A0BC1" w:rsidRDefault="006A0BC1" w:rsidP="006A0BC1">
      <w:pPr>
        <w:pStyle w:val="code"/>
      </w:pPr>
      <w:r>
        <w:tab/>
        <w:t>&lt;</w:t>
      </w:r>
      <w:del w:id="1256" w:author="Gerard" w:date="2014-07-29T23:39:00Z">
        <w:r w:rsidDel="00F11BA7">
          <w:delText>l22</w:delText>
        </w:r>
      </w:del>
      <w:ins w:id="1257" w:author="Gerard" w:date="2014-07-29T23:39:00Z">
        <w:r w:rsidR="00F11BA7">
          <w:t>G23</w:t>
        </w:r>
      </w:ins>
      <w:r>
        <w:t>&gt;</w:t>
      </w:r>
      <w:del w:id="1258" w:author="Gerard" w:date="2014-07-29T23:49:00Z">
        <w:r w:rsidDel="003E7817">
          <w:delText>2</w:delText>
        </w:r>
      </w:del>
      <w:ins w:id="1259" w:author="Gerard" w:date="2014-07-29T23:49:00Z">
        <w:r w:rsidR="003E7817">
          <w:t>40</w:t>
        </w:r>
      </w:ins>
      <w:r>
        <w:t>&lt;/</w:t>
      </w:r>
      <w:del w:id="1260" w:author="Gerard" w:date="2014-07-29T23:39:00Z">
        <w:r w:rsidDel="00F11BA7">
          <w:delText>l22</w:delText>
        </w:r>
      </w:del>
      <w:ins w:id="1261" w:author="Gerard" w:date="2014-07-29T23:39:00Z">
        <w:r w:rsidR="00F11BA7">
          <w:t>G23</w:t>
        </w:r>
      </w:ins>
      <w:r>
        <w:t>&gt;</w:t>
      </w:r>
    </w:p>
    <w:p w14:paraId="476867E0" w14:textId="0DA91237" w:rsidR="006A0BC1" w:rsidRDefault="006A0BC1" w:rsidP="006A0BC1">
      <w:pPr>
        <w:pStyle w:val="code"/>
      </w:pPr>
      <w:r>
        <w:tab/>
        <w:t>&lt;</w:t>
      </w:r>
      <w:del w:id="1262" w:author="Gerard" w:date="2014-07-29T23:39:00Z">
        <w:r w:rsidDel="00F11BA7">
          <w:delText>l33</w:delText>
        </w:r>
      </w:del>
      <w:ins w:id="1263" w:author="Gerard" w:date="2014-07-29T23:39:00Z">
        <w:r w:rsidR="00F11BA7">
          <w:t>G13</w:t>
        </w:r>
      </w:ins>
      <w:r>
        <w:t>&gt;</w:t>
      </w:r>
      <w:del w:id="1264" w:author="Gerard" w:date="2014-07-29T23:49:00Z">
        <w:r w:rsidDel="003E7817">
          <w:delText>1</w:delText>
        </w:r>
      </w:del>
      <w:ins w:id="1265" w:author="Gerard" w:date="2014-07-29T23:49:00Z">
        <w:r w:rsidR="003E7817">
          <w:t>40</w:t>
        </w:r>
      </w:ins>
      <w:r>
        <w:t>&lt;/</w:t>
      </w:r>
      <w:del w:id="1266" w:author="Gerard" w:date="2014-07-29T23:39:00Z">
        <w:r w:rsidDel="00F11BA7">
          <w:delText>l33</w:delText>
        </w:r>
      </w:del>
      <w:ins w:id="1267" w:author="Gerard" w:date="2014-07-29T23:39:00Z">
        <w:r w:rsidR="00F11BA7">
          <w:t>G13</w:t>
        </w:r>
      </w:ins>
      <w:r>
        <w:t>&gt;</w:t>
      </w:r>
    </w:p>
    <w:p w14:paraId="0B65C74F" w14:textId="0632F892" w:rsidR="006A0BC1" w:rsidRDefault="006A0BC1" w:rsidP="006A0BC1">
      <w:pPr>
        <w:pStyle w:val="code"/>
      </w:pPr>
      <w:r>
        <w:tab/>
        <w:t>&lt;</w:t>
      </w:r>
      <w:del w:id="1268" w:author="Gerard" w:date="2014-07-29T23:39:00Z">
        <w:r w:rsidDel="00F11BA7">
          <w:delText>l12</w:delText>
        </w:r>
      </w:del>
      <w:ins w:id="1269" w:author="Gerard" w:date="2014-07-29T23:39:00Z">
        <w:r w:rsidR="00F11BA7">
          <w:t>v12</w:t>
        </w:r>
      </w:ins>
      <w:r>
        <w:t>&gt;</w:t>
      </w:r>
      <w:del w:id="1270" w:author="Gerard" w:date="2014-07-29T23:49:00Z">
        <w:r w:rsidDel="003E7817">
          <w:delText>0.5</w:delText>
        </w:r>
      </w:del>
      <w:ins w:id="1271" w:author="Gerard" w:date="2014-07-29T23:49:00Z">
        <w:r w:rsidR="003E7817">
          <w:t>-0.075</w:t>
        </w:r>
      </w:ins>
      <w:r>
        <w:t>&lt;/</w:t>
      </w:r>
      <w:del w:id="1272" w:author="Gerard" w:date="2014-07-29T23:39:00Z">
        <w:r w:rsidDel="00F11BA7">
          <w:delText>l12</w:delText>
        </w:r>
      </w:del>
      <w:ins w:id="1273" w:author="Gerard" w:date="2014-07-29T23:39:00Z">
        <w:r w:rsidR="00F11BA7">
          <w:t>v12</w:t>
        </w:r>
      </w:ins>
      <w:r>
        <w:t>&gt;</w:t>
      </w:r>
    </w:p>
    <w:p w14:paraId="5A9BC763" w14:textId="1E74C4C2" w:rsidR="006A0BC1" w:rsidRDefault="006A0BC1" w:rsidP="006A0BC1">
      <w:pPr>
        <w:pStyle w:val="code"/>
      </w:pPr>
      <w:r>
        <w:tab/>
        <w:t>&lt;</w:t>
      </w:r>
      <w:del w:id="1274" w:author="Gerard" w:date="2014-07-29T23:39:00Z">
        <w:r w:rsidDel="00F11BA7">
          <w:delText>l23</w:delText>
        </w:r>
      </w:del>
      <w:ins w:id="1275" w:author="Gerard" w:date="2014-07-29T23:39:00Z">
        <w:r w:rsidR="00F11BA7">
          <w:t>v23</w:t>
        </w:r>
      </w:ins>
      <w:r>
        <w:t>&gt;</w:t>
      </w:r>
      <w:del w:id="1276" w:author="Gerard" w:date="2014-07-29T23:49:00Z">
        <w:r w:rsidDel="003E7817">
          <w:delText>1.0</w:delText>
        </w:r>
      </w:del>
      <w:ins w:id="1277" w:author="Gerard" w:date="2014-07-29T23:49:00Z">
        <w:r w:rsidR="003E7817">
          <w:t>0.87</w:t>
        </w:r>
      </w:ins>
      <w:r>
        <w:t>&lt;/</w:t>
      </w:r>
      <w:del w:id="1278" w:author="Gerard" w:date="2014-07-29T23:39:00Z">
        <w:r w:rsidDel="00F11BA7">
          <w:delText>l23</w:delText>
        </w:r>
      </w:del>
      <w:ins w:id="1279" w:author="Gerard" w:date="2014-07-29T23:39:00Z">
        <w:r w:rsidR="00F11BA7">
          <w:t>v23</w:t>
        </w:r>
      </w:ins>
      <w:r>
        <w:t>&gt;</w:t>
      </w:r>
    </w:p>
    <w:p w14:paraId="253D08D1" w14:textId="0A33F254" w:rsidR="006A0BC1" w:rsidRDefault="006A0BC1" w:rsidP="006A0BC1">
      <w:pPr>
        <w:pStyle w:val="code"/>
      </w:pPr>
      <w:r>
        <w:tab/>
        <w:t>&lt;</w:t>
      </w:r>
      <w:del w:id="1280" w:author="Gerard" w:date="2014-07-29T23:39:00Z">
        <w:r w:rsidDel="00F11BA7">
          <w:delText>l31</w:delText>
        </w:r>
      </w:del>
      <w:ins w:id="1281" w:author="Gerard" w:date="2014-07-29T23:39:00Z">
        <w:r w:rsidR="00F11BA7">
          <w:t>v31</w:t>
        </w:r>
      </w:ins>
      <w:r>
        <w:t>&gt;</w:t>
      </w:r>
      <w:del w:id="1282" w:author="Gerard" w:date="2014-07-29T23:49:00Z">
        <w:r w:rsidDel="003E7817">
          <w:delText>1.5</w:delText>
        </w:r>
      </w:del>
      <w:ins w:id="1283" w:author="Gerard" w:date="2014-07-29T23:49:00Z">
        <w:r w:rsidR="003E7817">
          <w:t>0.26</w:t>
        </w:r>
      </w:ins>
      <w:r>
        <w:t>&lt;/</w:t>
      </w:r>
      <w:del w:id="1284" w:author="Gerard" w:date="2014-07-29T23:39:00Z">
        <w:r w:rsidDel="00F11BA7">
          <w:delText>l31</w:delText>
        </w:r>
      </w:del>
      <w:ins w:id="1285" w:author="Gerard" w:date="2014-07-29T23:39:00Z">
        <w:r w:rsidR="00F11BA7">
          <w:t>v31</w:t>
        </w:r>
      </w:ins>
      <w:r>
        <w:t>&gt;</w:t>
      </w:r>
    </w:p>
    <w:p w14:paraId="31880A53" w14:textId="77777777" w:rsidR="006A0BC1" w:rsidRDefault="006A0BC1" w:rsidP="006A0BC1">
      <w:pPr>
        <w:pStyle w:val="code"/>
      </w:pPr>
      <w:r>
        <w:tab/>
        <w:t>&lt;c&gt;1&lt;/c&gt;</w:t>
      </w:r>
    </w:p>
    <w:p w14:paraId="4B00E82B" w14:textId="3AA7049F" w:rsidR="006A0BC1" w:rsidRDefault="006A0BC1" w:rsidP="006A0BC1">
      <w:pPr>
        <w:pStyle w:val="code"/>
      </w:pPr>
      <w:r>
        <w:tab/>
        <w:t>&lt;</w:t>
      </w:r>
      <w:del w:id="1286" w:author="Gerard" w:date="2014-07-29T23:58:00Z">
        <w:r w:rsidDel="007C264E">
          <w:delText>K</w:delText>
        </w:r>
      </w:del>
      <w:ins w:id="1287" w:author="Gerard" w:date="2014-07-29T23:58:00Z">
        <w:r w:rsidR="007C264E">
          <w:t>k</w:t>
        </w:r>
      </w:ins>
      <w:r>
        <w:t>&gt;</w:t>
      </w:r>
      <w:del w:id="1288" w:author="Gerard" w:date="2014-07-29T23:39:00Z">
        <w:r w:rsidDel="00F11BA7">
          <w:delText>100</w:delText>
        </w:r>
      </w:del>
      <w:ins w:id="1289" w:author="Gerard" w:date="2014-07-29T23:49:00Z">
        <w:r w:rsidR="003E7817">
          <w:t>120</w:t>
        </w:r>
      </w:ins>
      <w:ins w:id="1290" w:author="Gerard" w:date="2014-07-29T23:39:00Z">
        <w:r w:rsidR="00F11BA7">
          <w:t>000</w:t>
        </w:r>
      </w:ins>
      <w:r>
        <w:t>&lt;/</w:t>
      </w:r>
      <w:del w:id="1291" w:author="Gerard" w:date="2014-07-29T23:58:00Z">
        <w:r w:rsidDel="007C264E">
          <w:delText>K</w:delText>
        </w:r>
      </w:del>
      <w:ins w:id="1292" w:author="Gerard" w:date="2014-07-29T23:58:00Z">
        <w:r w:rsidR="007C264E">
          <w:t>k</w:t>
        </w:r>
      </w:ins>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1293" w:name="_Ref167535344"/>
      <w:bookmarkStart w:id="1294" w:name="_Ref299864027"/>
      <w:bookmarkStart w:id="1295" w:name="_Toc416085779"/>
      <w:r>
        <w:lastRenderedPageBreak/>
        <w:t>Mooney-Rivlin</w:t>
      </w:r>
      <w:bookmarkEnd w:id="1293"/>
      <w:bookmarkEnd w:id="1294"/>
      <w:bookmarkEnd w:id="1295"/>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6C2049" w:rsidP="006A0BC1">
      <w:pPr>
        <w:jc w:val="center"/>
      </w:pPr>
      <w:r w:rsidRPr="006C2049">
        <w:rPr>
          <w:position w:val="-24"/>
        </w:rPr>
        <w:object w:dxaOrig="3900" w:dyaOrig="620" w14:anchorId="047B4267">
          <v:shape id="_x0000_i1185" type="#_x0000_t75" style="width:194.25pt;height:28.55pt" o:ole="">
            <v:imagedata r:id="rId352" o:title=""/>
          </v:shape>
          <o:OLEObject Type="Embed" ProgID="Equation.DSMT4" ShapeID="_x0000_i1185" DrawAspect="Content" ObjectID="_1489832970" r:id="rId353"/>
        </w:object>
      </w:r>
      <w:r w:rsidR="006A0BC1">
        <w:t>.</w:t>
      </w:r>
    </w:p>
    <w:p w14:paraId="06A53C20" w14:textId="1A080D23" w:rsidR="006A0BC1" w:rsidRDefault="006C2049" w:rsidP="006A0BC1">
      <w:pPr>
        <w:pStyle w:val="MTDisplayEquation"/>
      </w:pPr>
      <w:r w:rsidRPr="006C2049">
        <w:rPr>
          <w:position w:val="-12"/>
        </w:rPr>
        <w:object w:dxaOrig="279" w:dyaOrig="360" w14:anchorId="4D59CA76">
          <v:shape id="_x0000_i1186" type="#_x0000_t75" style="width:14.25pt;height:21.75pt" o:ole="">
            <v:imagedata r:id="rId354" o:title=""/>
          </v:shape>
          <o:OLEObject Type="Embed" ProgID="Equation.DSMT4" ShapeID="_x0000_i1186" DrawAspect="Content" ObjectID="_1489832971" r:id="rId355"/>
        </w:object>
      </w:r>
      <w:r w:rsidR="006A0BC1">
        <w:t>and</w:t>
      </w:r>
      <w:r w:rsidRPr="006C2049">
        <w:rPr>
          <w:position w:val="-12"/>
        </w:rPr>
        <w:object w:dxaOrig="300" w:dyaOrig="360" w14:anchorId="640D38B7">
          <v:shape id="_x0000_i1187" type="#_x0000_t75" style="width:14.25pt;height:21.75pt" o:ole="">
            <v:imagedata r:id="rId356" o:title=""/>
          </v:shape>
          <o:OLEObject Type="Embed" ProgID="Equation.DSMT4" ShapeID="_x0000_i1187" DrawAspect="Content" ObjectID="_1489832972" r:id="rId357"/>
        </w:object>
      </w:r>
      <w:r w:rsidR="006A0BC1">
        <w:t xml:space="preserve">are the Mooney-Rivlin material coefficients. The variables </w:t>
      </w:r>
      <w:r w:rsidRPr="006C2049">
        <w:rPr>
          <w:position w:val="-12"/>
        </w:rPr>
        <w:object w:dxaOrig="220" w:dyaOrig="380" w14:anchorId="269D6606">
          <v:shape id="_x0000_i1188" type="#_x0000_t75" style="width:14.25pt;height:21.75pt" o:ole="">
            <v:imagedata r:id="rId358" o:title=""/>
          </v:shape>
          <o:OLEObject Type="Embed" ProgID="Equation.DSMT4" ShapeID="_x0000_i1188" DrawAspect="Content" ObjectID="_1489832973" r:id="rId359"/>
        </w:object>
      </w:r>
      <w:r w:rsidR="006A0BC1">
        <w:t xml:space="preserve"> and </w:t>
      </w:r>
      <w:r w:rsidRPr="006C2049">
        <w:rPr>
          <w:position w:val="-12"/>
        </w:rPr>
        <w:object w:dxaOrig="240" w:dyaOrig="380" w14:anchorId="369C9EDB">
          <v:shape id="_x0000_i1189" type="#_x0000_t75" style="width:14.25pt;height:21.75pt" o:ole="">
            <v:imagedata r:id="rId360" o:title=""/>
          </v:shape>
          <o:OLEObject Type="Embed" ProgID="Equation.DSMT4" ShapeID="_x0000_i1189" DrawAspect="Content" ObjectID="_1489832974" r:id="rId361"/>
        </w:object>
      </w:r>
      <w:r w:rsidR="006A0BC1">
        <w:t xml:space="preserve"> are the first and second invariants of the deviatoric right Cauchy-Green deformation tensor </w:t>
      </w:r>
      <w:r w:rsidRPr="006C2049">
        <w:rPr>
          <w:position w:val="-6"/>
        </w:rPr>
        <w:object w:dxaOrig="240" w:dyaOrig="340" w14:anchorId="5ED70D71">
          <v:shape id="_x0000_i1190" type="#_x0000_t75" style="width:14.25pt;height:14.25pt" o:ole="">
            <v:imagedata r:id="rId362" o:title=""/>
          </v:shape>
          <o:OLEObject Type="Embed" ProgID="Equation.DSMT4" ShapeID="_x0000_i1190" DrawAspect="Content" ObjectID="_1489832975" r:id="rId363"/>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6C2049">
        <w:rPr>
          <w:position w:val="-12"/>
        </w:rPr>
        <w:object w:dxaOrig="680" w:dyaOrig="360" w14:anchorId="13D5C460">
          <v:shape id="_x0000_i1191" type="#_x0000_t75" style="width:36pt;height:21.75pt" o:ole="">
            <v:imagedata r:id="rId364" o:title=""/>
          </v:shape>
          <o:OLEObject Type="Embed" ProgID="Equation.DSMT4" ShapeID="_x0000_i1191" DrawAspect="Content" ObjectID="_1489832976" r:id="rId365"/>
        </w:object>
      </w:r>
      <w:r w:rsidR="006A0BC1">
        <w:t>, this model reduces to an uncoupled version of the neo-Hookean constitutive model.</w:t>
      </w:r>
    </w:p>
    <w:p w14:paraId="0C00549F" w14:textId="77777777" w:rsidR="00ED255D" w:rsidRPr="00ED255D" w:rsidRDefault="00ED255D" w:rsidP="007D6F0D"/>
    <w:p w14:paraId="38D63E67" w14:textId="5063B0BC"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1296" w:name="_Toc416085780"/>
      <w:r>
        <w:lastRenderedPageBreak/>
        <w:t>Muscle Material</w:t>
      </w:r>
      <w:bookmarkEnd w:id="1296"/>
    </w:p>
    <w:p w14:paraId="6A3B23F2" w14:textId="330700F6" w:rsidR="006A0BC1" w:rsidRDefault="006A0BC1" w:rsidP="006A0BC1">
      <w:r>
        <w:t xml:space="preserve">This material model implements the constitutive model developed by Silvia S. Blemker </w:t>
      </w:r>
      <w:r>
        <w:fldChar w:fldCharType="begin"/>
      </w:r>
      <w:r w:rsidR="00182A67">
        <w:instrText xml:space="preserve"> ADDIN EN.CITE &lt;EndNote&gt;&lt;Cite&gt;&lt;Author&gt;Blemker&lt;/Author&gt;&lt;Year&gt;2004&lt;/Year&gt;&lt;RecNum&gt;38&lt;/RecNum&gt;&lt;DisplayText&gt;[13]&lt;/DisplayText&gt;&lt;record&gt;&lt;rec-number&gt;38&lt;/rec-number&gt;&lt;foreign-keys&gt;&lt;key app="EN" db-id="r5wf5rzd9s599yezes8xwx5r29wwtfetp0e5"&gt;38&lt;/key&gt;&lt;/foreign-keys&gt;&lt;ref-type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182A67">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370C610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182A67">
        <w:instrText xml:space="preserve"> ADDIN EN.CITE &lt;EndNote&gt;&lt;Cite&gt;&lt;Author&gt;Criscione&lt;/Author&gt;&lt;Year&gt;2001&lt;/Year&gt;&lt;RecNum&gt;37&lt;/RecNum&gt;&lt;DisplayText&gt;[14]&lt;/DisplayText&gt;&lt;record&gt;&lt;rec-number&gt;37&lt;/rec-number&gt;&lt;foreign-keys&gt;&lt;key app="EN" db-id="r5wf5rzd9s599yezes8xwx5r29wwtfetp0e5"&gt;37&lt;/key&gt;&lt;/foreign-keys&gt;&lt;ref-type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182A67">
          <w:rPr>
            <w:noProof/>
          </w:rPr>
          <w:t>14</w:t>
        </w:r>
      </w:hyperlink>
      <w:r w:rsidR="00031F52">
        <w:rPr>
          <w:noProof/>
        </w:rPr>
        <w:t>]</w:t>
      </w:r>
      <w:r>
        <w:fldChar w:fldCharType="end"/>
      </w:r>
      <w:r>
        <w:t xml:space="preserve">, instead of the usual five invariants proposed by A.J.M. Spencer </w:t>
      </w:r>
      <w:r>
        <w:fldChar w:fldCharType="begin"/>
      </w:r>
      <w:r w:rsidR="00182A67">
        <w:instrText xml:space="preserve"> ADDIN EN.CITE &lt;EndNote&gt;&lt;Cite&gt;&lt;Author&gt;Spencer&lt;/Author&gt;&lt;Year&gt;1984&lt;/Year&gt;&lt;RecNum&gt;22&lt;/RecNum&gt;&lt;DisplayText&gt;[15]&lt;/DisplayText&gt;&lt;record&gt;&lt;rec-number&gt;22&lt;/rec-number&gt;&lt;foreign-keys&gt;&lt;key app="EN" db-id="r5wf5rzd9s599yezes8xwx5r29wwtfetp0e5"&gt;22&lt;/key&gt;&lt;/foreign-keys&gt;&lt;ref-type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182A67">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6C2049" w:rsidRPr="006C2049">
        <w:rPr>
          <w:position w:val="-18"/>
        </w:rPr>
        <w:object w:dxaOrig="4300" w:dyaOrig="480" w14:anchorId="5A95859A">
          <v:shape id="_x0000_i1192" type="#_x0000_t75" style="width:3in;height:21.75pt" o:ole="">
            <v:imagedata r:id="rId366" o:title=""/>
          </v:shape>
          <o:OLEObject Type="Embed" ProgID="Equation.DSMT4" ShapeID="_x0000_i1192" DrawAspect="Content" ObjectID="_1489832977" r:id="rId367"/>
        </w:object>
      </w:r>
      <w:r>
        <w:t>.</w:t>
      </w:r>
    </w:p>
    <w:p w14:paraId="55F7B25F" w14:textId="7ED7B9FE" w:rsidR="006A0BC1" w:rsidRDefault="006A0BC1" w:rsidP="006A0BC1">
      <w:r>
        <w:t xml:space="preserve">The function </w:t>
      </w:r>
      <w:r w:rsidR="006C2049" w:rsidRPr="006C2049">
        <w:rPr>
          <w:position w:val="-12"/>
        </w:rPr>
        <w:object w:dxaOrig="320" w:dyaOrig="360" w14:anchorId="425AF38B">
          <v:shape id="_x0000_i1193" type="#_x0000_t75" style="width:14.25pt;height:21.75pt" o:ole="">
            <v:imagedata r:id="rId368" o:title=""/>
          </v:shape>
          <o:OLEObject Type="Embed" ProgID="Equation.DSMT4" ShapeID="_x0000_i1193" DrawAspect="Content" ObjectID="_1489832978" r:id="rId369"/>
        </w:object>
      </w:r>
      <w:r>
        <w:t>is the strain energy contribution of the muscle fibers. It is defined as follows:</w:t>
      </w:r>
    </w:p>
    <w:p w14:paraId="1A82BB7C" w14:textId="540FEB9C" w:rsidR="006A0BC1" w:rsidRDefault="006A0BC1" w:rsidP="006A0BC1">
      <w:pPr>
        <w:pStyle w:val="MTDisplayEquation"/>
      </w:pPr>
      <w:r>
        <w:tab/>
      </w:r>
      <w:r w:rsidR="006C2049" w:rsidRPr="006C2049">
        <w:rPr>
          <w:position w:val="-32"/>
        </w:rPr>
        <w:object w:dxaOrig="4160" w:dyaOrig="700" w14:anchorId="5B18D779">
          <v:shape id="_x0000_i1194" type="#_x0000_t75" style="width:208.55pt;height:36pt" o:ole="">
            <v:imagedata r:id="rId370" o:title=""/>
          </v:shape>
          <o:OLEObject Type="Embed" ProgID="Equation.DSMT4" ShapeID="_x0000_i1194" DrawAspect="Content" ObjectID="_1489832979" r:id="rId371"/>
        </w:obje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6C2049" w:rsidRPr="006C2049">
        <w:rPr>
          <w:position w:val="-130"/>
        </w:rPr>
        <w:object w:dxaOrig="4440" w:dyaOrig="1560" w14:anchorId="1110D562">
          <v:shape id="_x0000_i1195" type="#_x0000_t75" style="width:222.8pt;height:79.45pt" o:ole="">
            <v:imagedata r:id="rId372" o:title=""/>
          </v:shape>
          <o:OLEObject Type="Embed" ProgID="Equation.DSMT4" ShapeID="_x0000_i1195" DrawAspect="Content" ObjectID="_1489832980" r:id="rId373"/>
        </w:obje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6C2049" w:rsidRPr="006C2049">
        <w:rPr>
          <w:position w:val="-148"/>
        </w:rPr>
        <w:object w:dxaOrig="5060" w:dyaOrig="1740" w14:anchorId="19F04B65">
          <v:shape id="_x0000_i1196" type="#_x0000_t75" style="width:252pt;height:86.25pt" o:ole="">
            <v:imagedata r:id="rId374" o:title=""/>
          </v:shape>
          <o:OLEObject Type="Embed" ProgID="Equation.DSMT4" ShapeID="_x0000_i1196" DrawAspect="Content" ObjectID="_1489832981" r:id="rId375"/>
        </w:object>
      </w:r>
      <w:r>
        <w:t>,</w:t>
      </w:r>
    </w:p>
    <w:p w14:paraId="22E2035B" w14:textId="50C60A70" w:rsidR="006A0BC1" w:rsidRDefault="006A0BC1" w:rsidP="006A0BC1">
      <w:r>
        <w:t xml:space="preserve">The values </w:t>
      </w:r>
      <w:r w:rsidR="006C2049" w:rsidRPr="006C2049">
        <w:rPr>
          <w:position w:val="-12"/>
        </w:rPr>
        <w:object w:dxaOrig="260" w:dyaOrig="360" w14:anchorId="12CD8BF7">
          <v:shape id="_x0000_i1197" type="#_x0000_t75" style="width:14.25pt;height:21.75pt" o:ole="">
            <v:imagedata r:id="rId376" o:title=""/>
          </v:shape>
          <o:OLEObject Type="Embed" ProgID="Equation.DSMT4" ShapeID="_x0000_i1197" DrawAspect="Content" ObjectID="_1489832982" r:id="rId377"/>
        </w:object>
      </w:r>
      <w:r>
        <w:t xml:space="preserve">and </w:t>
      </w:r>
      <w:r w:rsidR="006C2049" w:rsidRPr="006C2049">
        <w:rPr>
          <w:position w:val="-12"/>
        </w:rPr>
        <w:object w:dxaOrig="260" w:dyaOrig="360" w14:anchorId="33E3D59B">
          <v:shape id="_x0000_i1198" type="#_x0000_t75" style="width:14.25pt;height:21.75pt" o:ole="">
            <v:imagedata r:id="rId378" o:title=""/>
          </v:shape>
          <o:OLEObject Type="Embed" ProgID="Equation.DSMT4" ShapeID="_x0000_i1198" DrawAspect="Content" ObjectID="_1489832983" r:id="rId379"/>
        </w:object>
      </w:r>
      <w:r>
        <w:t xml:space="preserve">are determined by requiring </w:t>
      </w:r>
      <w:r w:rsidR="006C2049" w:rsidRPr="006C2049">
        <w:rPr>
          <w:position w:val="-6"/>
        </w:rPr>
        <w:object w:dxaOrig="320" w:dyaOrig="320" w14:anchorId="3C3F6DA1">
          <v:shape id="_x0000_i1199" type="#_x0000_t75" style="width:14.25pt;height:14.25pt" o:ole="">
            <v:imagedata r:id="rId380" o:title=""/>
          </v:shape>
          <o:OLEObject Type="Embed" ProgID="Equation.DSMT4" ShapeID="_x0000_i1199" DrawAspect="Content" ObjectID="_1489832984" r:id="rId381"/>
        </w:object>
      </w:r>
      <w:r>
        <w:t xml:space="preserve">and </w:t>
      </w:r>
      <w:r w:rsidR="006C2049" w:rsidRPr="006C2049">
        <w:rPr>
          <w:position w:val="-6"/>
        </w:rPr>
        <w:object w:dxaOrig="300" w:dyaOrig="320" w14:anchorId="4E9816E8">
          <v:shape id="_x0000_i1200" type="#_x0000_t75" style="width:14.25pt;height:14.25pt" o:ole="">
            <v:imagedata r:id="rId382" o:title=""/>
          </v:shape>
          <o:OLEObject Type="Embed" ProgID="Equation.DSMT4" ShapeID="_x0000_i1200" DrawAspect="Content" ObjectID="_1489832985" r:id="rId383"/>
        </w:object>
      </w:r>
      <w:r>
        <w:t xml:space="preserve">continuity at </w:t>
      </w:r>
      <w:r w:rsidR="006C2049" w:rsidRPr="006C2049">
        <w:rPr>
          <w:position w:val="-6"/>
        </w:rPr>
        <w:object w:dxaOrig="680" w:dyaOrig="320" w14:anchorId="0692B185">
          <v:shape id="_x0000_i1201" type="#_x0000_t75" style="width:36pt;height:14.25pt" o:ole="">
            <v:imagedata r:id="rId384" o:title=""/>
          </v:shape>
          <o:OLEObject Type="Embed" ProgID="Equation.DSMT4" ShapeID="_x0000_i1201" DrawAspect="Content" ObjectID="_1489832986" r:id="rId385"/>
        </w:object>
      </w:r>
      <w:r>
        <w:t>.</w:t>
      </w:r>
    </w:p>
    <w:p w14:paraId="53A770C1" w14:textId="765061B8" w:rsidR="006A0BC1" w:rsidRDefault="006A0BC1" w:rsidP="006A0BC1">
      <w:r>
        <w:t xml:space="preserve">The parameter </w:t>
      </w:r>
      <w:r w:rsidR="006C2049" w:rsidRPr="006C2049">
        <w:rPr>
          <w:position w:val="-6"/>
        </w:rPr>
        <w:object w:dxaOrig="240" w:dyaOrig="220" w14:anchorId="3C74B59A">
          <v:shape id="_x0000_i1202" type="#_x0000_t75" style="width:14.25pt;height:14.25pt" o:ole="">
            <v:imagedata r:id="rId386" o:title=""/>
          </v:shape>
          <o:OLEObject Type="Embed" ProgID="Equation.DSMT4" ShapeID="_x0000_i1202" DrawAspect="Content" ObjectID="_1489832987" r:id="rId387"/>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1297" w:name="_Toc416085781"/>
      <w:r>
        <w:lastRenderedPageBreak/>
        <w:t>Ogden</w:t>
      </w:r>
      <w:bookmarkEnd w:id="1297"/>
    </w:p>
    <w:p w14:paraId="2929C578" w14:textId="5749650E" w:rsidR="006A0BC1" w:rsidRDefault="006A0BC1" w:rsidP="006A0BC1">
      <w:r>
        <w:t xml:space="preserve">This material describes an incompressible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6C2049" w:rsidRPr="006C2049">
        <w:rPr>
          <w:position w:val="-30"/>
        </w:rPr>
        <w:object w:dxaOrig="3800" w:dyaOrig="700" w14:anchorId="0F8827AA">
          <v:shape id="_x0000_i1203" type="#_x0000_t75" style="width:187.45pt;height:36pt" o:ole="">
            <v:imagedata r:id="rId388" o:title=""/>
          </v:shape>
          <o:OLEObject Type="Embed" ProgID="Equation.DSMT4" ShapeID="_x0000_i1203" DrawAspect="Content" ObjectID="_1489832988" r:id="rId389"/>
        </w:object>
      </w:r>
      <w:r>
        <w:t>.</w:t>
      </w:r>
    </w:p>
    <w:p w14:paraId="14D9650E" w14:textId="471F71C8" w:rsidR="006A0BC1" w:rsidRDefault="006A0BC1" w:rsidP="006A0BC1">
      <w:r>
        <w:t xml:space="preserve">Here, </w:t>
      </w:r>
      <w:r w:rsidR="006C2049" w:rsidRPr="006C2049">
        <w:rPr>
          <w:position w:val="-12"/>
        </w:rPr>
        <w:object w:dxaOrig="300" w:dyaOrig="400" w14:anchorId="0A557BFD">
          <v:shape id="_x0000_i1204" type="#_x0000_t75" style="width:14.25pt;height:21.75pt" o:ole="">
            <v:imagedata r:id="rId390" o:title=""/>
          </v:shape>
          <o:OLEObject Type="Embed" ProgID="Equation.DSMT4" ShapeID="_x0000_i1204" DrawAspect="Content" ObjectID="_1489832989" r:id="rId391"/>
        </w:object>
      </w:r>
      <w:r>
        <w:t xml:space="preserve"> are the eigenvalues of </w:t>
      </w:r>
      <w:r w:rsidR="006C2049" w:rsidRPr="006C2049">
        <w:rPr>
          <w:position w:val="-6"/>
        </w:rPr>
        <w:object w:dxaOrig="240" w:dyaOrig="340" w14:anchorId="77E27C15">
          <v:shape id="_x0000_i1205" type="#_x0000_t75" style="width:14.25pt;height:14.25pt" o:ole="">
            <v:imagedata r:id="rId392" o:title=""/>
          </v:shape>
          <o:OLEObject Type="Embed" ProgID="Equation.DSMT4" ShapeID="_x0000_i1205" DrawAspect="Content" ObjectID="_1489832990" r:id="rId393"/>
        </w:object>
      </w:r>
      <w:r>
        <w:t xml:space="preserve">, </w:t>
      </w:r>
      <w:r w:rsidR="006C2049" w:rsidRPr="006C2049">
        <w:rPr>
          <w:position w:val="-12"/>
        </w:rPr>
        <w:object w:dxaOrig="220" w:dyaOrig="360" w14:anchorId="7C9FE6B9">
          <v:shape id="_x0000_i1206" type="#_x0000_t75" style="width:14.25pt;height:21.75pt" o:ole="">
            <v:imagedata r:id="rId394" o:title=""/>
          </v:shape>
          <o:OLEObject Type="Embed" ProgID="Equation.DSMT4" ShapeID="_x0000_i1206" DrawAspect="Content" ObjectID="_1489832991" r:id="rId395"/>
        </w:object>
      </w:r>
      <w:r>
        <w:t xml:space="preserve">and </w:t>
      </w:r>
      <w:r w:rsidR="006C2049" w:rsidRPr="006C2049">
        <w:rPr>
          <w:position w:val="-12"/>
        </w:rPr>
        <w:object w:dxaOrig="279" w:dyaOrig="360" w14:anchorId="50975717">
          <v:shape id="_x0000_i1207" type="#_x0000_t75" style="width:14.25pt;height:21.75pt" o:ole="">
            <v:imagedata r:id="rId396" o:title=""/>
          </v:shape>
          <o:OLEObject Type="Embed" ProgID="Equation.DSMT4" ShapeID="_x0000_i1207" DrawAspect="Content" ObjectID="_1489832992" r:id="rId397"/>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1298" w:name="_Toc416085782"/>
      <w:r>
        <w:lastRenderedPageBreak/>
        <w:t>Tendon Material</w:t>
      </w:r>
      <w:bookmarkEnd w:id="1298"/>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6C2049" w:rsidRPr="006C2049">
        <w:rPr>
          <w:position w:val="-24"/>
        </w:rPr>
        <w:object w:dxaOrig="1359" w:dyaOrig="620" w14:anchorId="34754960">
          <v:shape id="_x0000_i1208" type="#_x0000_t75" style="width:64.55pt;height:28.55pt" o:ole="">
            <v:imagedata r:id="rId398" o:title=""/>
          </v:shape>
          <o:OLEObject Type="Embed" ProgID="Equation.DSMT4" ShapeID="_x0000_i1208" DrawAspect="Content" ObjectID="_1489832993" r:id="rId399"/>
        </w:obje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6C2049" w:rsidRPr="006C2049">
        <w:rPr>
          <w:position w:val="-120"/>
        </w:rPr>
        <w:object w:dxaOrig="3500" w:dyaOrig="1460" w14:anchorId="4F98BCA7">
          <v:shape id="_x0000_i1209" type="#_x0000_t75" style="width:172.55pt;height:1in" o:ole="">
            <v:imagedata r:id="rId400" o:title=""/>
          </v:shape>
          <o:OLEObject Type="Embed" ProgID="Equation.DSMT4" ShapeID="_x0000_i1209" DrawAspect="Content" ObjectID="_1489832994" r:id="rId401"/>
        </w:object>
      </w:r>
      <w:r>
        <w:t>.</w:t>
      </w:r>
    </w:p>
    <w:p w14:paraId="33BFD7A6" w14:textId="0288042E" w:rsidR="006A0BC1" w:rsidRDefault="006A0BC1" w:rsidP="006A0BC1">
      <w:r>
        <w:t xml:space="preserve">The parameters </w:t>
      </w:r>
      <w:r w:rsidR="006C2049" w:rsidRPr="006C2049">
        <w:rPr>
          <w:position w:val="-12"/>
        </w:rPr>
        <w:object w:dxaOrig="279" w:dyaOrig="360" w14:anchorId="37B1924C">
          <v:shape id="_x0000_i1210" type="#_x0000_t75" style="width:14.25pt;height:21.75pt" o:ole="">
            <v:imagedata r:id="rId402" o:title=""/>
          </v:shape>
          <o:OLEObject Type="Embed" ProgID="Equation.DSMT4" ShapeID="_x0000_i1210" DrawAspect="Content" ObjectID="_1489832995" r:id="rId403"/>
        </w:object>
      </w:r>
      <w:r>
        <w:t xml:space="preserve">and </w:t>
      </w:r>
      <w:r w:rsidR="006C2049" w:rsidRPr="006C2049">
        <w:rPr>
          <w:position w:val="-12"/>
        </w:rPr>
        <w:object w:dxaOrig="279" w:dyaOrig="360" w14:anchorId="3AA7EF0A">
          <v:shape id="_x0000_i1211" type="#_x0000_t75" style="width:14.25pt;height:21.75pt" o:ole="">
            <v:imagedata r:id="rId404" o:title=""/>
          </v:shape>
          <o:OLEObject Type="Embed" ProgID="Equation.DSMT4" ShapeID="_x0000_i1211" DrawAspect="Content" ObjectID="_1489832996" r:id="rId405"/>
        </w:object>
      </w:r>
      <w:r>
        <w:t xml:space="preserve">are determined by requiring </w:t>
      </w:r>
      <w:r w:rsidR="006C2049" w:rsidRPr="006C2049">
        <w:rPr>
          <w:position w:val="-6"/>
        </w:rPr>
        <w:object w:dxaOrig="320" w:dyaOrig="320" w14:anchorId="2798A95E">
          <v:shape id="_x0000_i1212" type="#_x0000_t75" style="width:14.25pt;height:14.25pt" o:ole="">
            <v:imagedata r:id="rId406" o:title=""/>
          </v:shape>
          <o:OLEObject Type="Embed" ProgID="Equation.DSMT4" ShapeID="_x0000_i1212" DrawAspect="Content" ObjectID="_1489832997" r:id="rId407"/>
        </w:object>
      </w:r>
      <w:r>
        <w:t xml:space="preserve">and </w:t>
      </w:r>
      <w:r w:rsidR="006C2049" w:rsidRPr="006C2049">
        <w:rPr>
          <w:position w:val="-6"/>
        </w:rPr>
        <w:object w:dxaOrig="300" w:dyaOrig="320" w14:anchorId="2730865F">
          <v:shape id="_x0000_i1213" type="#_x0000_t75" style="width:14.25pt;height:14.25pt" o:ole="">
            <v:imagedata r:id="rId408" o:title=""/>
          </v:shape>
          <o:OLEObject Type="Embed" ProgID="Equation.DSMT4" ShapeID="_x0000_i1213" DrawAspect="Content" ObjectID="_1489832998" r:id="rId409"/>
        </w:object>
      </w:r>
      <w:r>
        <w:t xml:space="preserve">continuity at </w:t>
      </w:r>
      <w:r w:rsidR="006C2049" w:rsidRPr="006C2049">
        <w:rPr>
          <w:position w:val="-6"/>
        </w:rPr>
        <w:object w:dxaOrig="279" w:dyaOrig="320" w14:anchorId="252E27C0">
          <v:shape id="_x0000_i1214" type="#_x0000_t75" style="width:14.25pt;height:14.25pt" o:ole="">
            <v:imagedata r:id="rId410" o:title=""/>
          </v:shape>
          <o:OLEObject Type="Embed" ProgID="Equation.DSMT4" ShapeID="_x0000_i1214" DrawAspect="Content" ObjectID="_1489832999" r:id="rId411"/>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1299" w:name="_Toc416085783"/>
      <w:r>
        <w:lastRenderedPageBreak/>
        <w:t>Tension-Compression Nonlinear Orthotropic</w:t>
      </w:r>
      <w:bookmarkEnd w:id="1299"/>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6E22C7B0" w:rsidR="006A0BC1" w:rsidRDefault="006A0BC1" w:rsidP="006A0BC1">
      <w:r>
        <w:t xml:space="preserve">This material is based on the following uncoupled hyperelastic strain energy function </w:t>
      </w:r>
      <w:r>
        <w:fldChar w:fldCharType="begin"/>
      </w:r>
      <w:r w:rsidR="00182A67">
        <w:instrText xml:space="preserve"> ADDIN EN.CITE &lt;EndNote&gt;&lt;Cite&gt;&lt;Author&gt;Ateshian&lt;/Author&gt;&lt;Year&gt;2007&lt;/Year&gt;&lt;RecNum&gt;1&lt;/RecNum&gt;&lt;DisplayText&gt;[16]&lt;/DisplayText&gt;&lt;record&gt;&lt;rec-number&gt;1&lt;/rec-number&gt;&lt;foreign-keys&gt;&lt;key app="EN" db-id="r5wf5rzd9s599yezes8xwx5r29wwtfetp0e5"&gt;1&lt;/key&gt;&lt;/foreign-keys&gt;&lt;ref-type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182A67">
          <w:rPr>
            <w:noProof/>
          </w:rPr>
          <w:t>16</w:t>
        </w:r>
      </w:hyperlink>
      <w:r w:rsidR="00031F52">
        <w:rPr>
          <w:noProof/>
        </w:rPr>
        <w:t>]</w:t>
      </w:r>
      <w:r>
        <w:fldChar w:fldCharType="end"/>
      </w:r>
      <w:r>
        <w:t>:</w:t>
      </w:r>
    </w:p>
    <w:p w14:paraId="6B778898" w14:textId="4FEB7980" w:rsidR="006A0BC1" w:rsidRDefault="006A0BC1" w:rsidP="006A0BC1">
      <w:pPr>
        <w:pStyle w:val="MTDisplayEquation"/>
      </w:pPr>
      <w:r>
        <w:tab/>
      </w:r>
      <w:r w:rsidR="006C2049" w:rsidRPr="006C2049">
        <w:rPr>
          <w:position w:val="-28"/>
        </w:rPr>
        <w:object w:dxaOrig="4620" w:dyaOrig="680" w14:anchorId="4C2AD680">
          <v:shape id="_x0000_i1215" type="#_x0000_t75" style="width:230.25pt;height:36pt" o:ole="">
            <v:imagedata r:id="rId412" o:title=""/>
          </v:shape>
          <o:OLEObject Type="Embed" ProgID="Equation.DSMT4" ShapeID="_x0000_i1215" DrawAspect="Content" ObjectID="_1489833000" r:id="rId413"/>
        </w:object>
      </w:r>
      <w:r>
        <w:t>.</w:t>
      </w:r>
    </w:p>
    <w:p w14:paraId="63C024C8" w14:textId="2DBF1DAB" w:rsidR="006A0BC1" w:rsidRDefault="006A0BC1" w:rsidP="006A0BC1">
      <w:r>
        <w:t xml:space="preserve">The isotropic strain energy </w:t>
      </w:r>
      <w:r w:rsidR="006C2049" w:rsidRPr="006C2049">
        <w:rPr>
          <w:position w:val="-12"/>
        </w:rPr>
        <w:object w:dxaOrig="440" w:dyaOrig="380" w14:anchorId="353E7149">
          <v:shape id="_x0000_i1216" type="#_x0000_t75" style="width:21.75pt;height:21.75pt" o:ole="">
            <v:imagedata r:id="rId414" o:title=""/>
          </v:shape>
          <o:OLEObject Type="Embed" ProgID="Equation.DSMT4" ShapeID="_x0000_i1216" DrawAspect="Content" ObjectID="_1489833001" r:id="rId415"/>
        </w:obje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6C2049" w:rsidRPr="006C2049">
        <w:rPr>
          <w:position w:val="-128"/>
        </w:rPr>
        <w:object w:dxaOrig="5360" w:dyaOrig="1320" w14:anchorId="716E2107">
          <v:shape id="_x0000_i1217" type="#_x0000_t75" style="width:266.25pt;height:64.55pt" o:ole="">
            <v:imagedata r:id="rId416" o:title=""/>
          </v:shape>
          <o:OLEObject Type="Embed" ProgID="Equation.DSMT4" ShapeID="_x0000_i1217" DrawAspect="Content" ObjectID="_1489833002" r:id="rId417"/>
        </w:object>
      </w:r>
      <w:r>
        <w:t>.</w:t>
      </w:r>
    </w:p>
    <w:p w14:paraId="5D44A811" w14:textId="10A4DE9D" w:rsidR="006A0BC1" w:rsidRDefault="006A0BC1" w:rsidP="006A0BC1">
      <w:r>
        <w:t xml:space="preserve">The </w:t>
      </w:r>
      <w:r w:rsidR="006C2049" w:rsidRPr="006C2049">
        <w:rPr>
          <w:position w:val="-12"/>
        </w:rPr>
        <w:object w:dxaOrig="240" w:dyaOrig="400" w14:anchorId="30846466">
          <v:shape id="_x0000_i1218" type="#_x0000_t75" style="width:14.25pt;height:21.75pt" o:ole="">
            <v:imagedata r:id="rId418" o:title=""/>
          </v:shape>
          <o:OLEObject Type="Embed" ProgID="Equation.DSMT4" ShapeID="_x0000_i1218" DrawAspect="Content" ObjectID="_1489833003" r:id="rId419"/>
        </w:obje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6C2049" w:rsidRPr="006C2049">
        <w:rPr>
          <w:position w:val="-18"/>
        </w:rPr>
        <w:object w:dxaOrig="1700" w:dyaOrig="520" w14:anchorId="514F44B4">
          <v:shape id="_x0000_i1219" type="#_x0000_t75" style="width:86.25pt;height:28.55pt" o:ole="">
            <v:imagedata r:id="rId420" o:title=""/>
          </v:shape>
          <o:OLEObject Type="Embed" ProgID="Equation.DSMT4" ShapeID="_x0000_i1219" DrawAspect="Content" ObjectID="_1489833004" r:id="rId421"/>
        </w:object>
      </w:r>
      <w:r w:rsidR="00F1782C">
        <w:t>.</w:t>
      </w:r>
    </w:p>
    <w:p w14:paraId="7CE453AC" w14:textId="1303C5C5" w:rsidR="006A0BC1" w:rsidRDefault="006A0BC1" w:rsidP="006A0BC1">
      <w:r>
        <w:t xml:space="preserve">The local material fibers are defined (in the reference frame) as an orthonormal set of vectors </w:t>
      </w:r>
      <w:r w:rsidR="006C2049" w:rsidRPr="006C2049">
        <w:rPr>
          <w:position w:val="-12"/>
        </w:rPr>
        <w:object w:dxaOrig="260" w:dyaOrig="380" w14:anchorId="1E6AFB32">
          <v:shape id="_x0000_i1220" type="#_x0000_t75" style="width:14.25pt;height:21.75pt" o:ole="">
            <v:imagedata r:id="rId422" o:title=""/>
          </v:shape>
          <o:OLEObject Type="Embed" ProgID="Equation.DSMT4" ShapeID="_x0000_i1220" DrawAspect="Content" ObjectID="_1489833005" r:id="rId423"/>
        </w:object>
      </w:r>
      <w:r>
        <w:t xml:space="preserve">. See Section </w:t>
      </w:r>
      <w:r>
        <w:fldChar w:fldCharType="begin"/>
      </w:r>
      <w:r>
        <w:instrText xml:space="preserve"> REF _Ref162429694 \r \h </w:instrText>
      </w:r>
      <w:r>
        <w:fldChar w:fldCharType="separate"/>
      </w:r>
      <w:r w:rsidR="001B13CD">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1300" w:name="_Toc416085784"/>
      <w:r>
        <w:lastRenderedPageBreak/>
        <w:t>Transversely Isotropic Mooney-Rivlin</w:t>
      </w:r>
      <w:bookmarkEnd w:id="1300"/>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44D4A4DE"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 </w:instrText>
      </w:r>
      <w:r w:rsidR="00182A67">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EN.CITE.DATA </w:instrText>
      </w:r>
      <w:r w:rsidR="00182A67">
        <w:fldChar w:fldCharType="end"/>
      </w:r>
      <w:r>
        <w:fldChar w:fldCharType="separate"/>
      </w:r>
      <w:r w:rsidR="00031F52">
        <w:rPr>
          <w:noProof/>
        </w:rPr>
        <w:t>[</w:t>
      </w:r>
      <w:hyperlink w:anchor="_ENREF_17" w:tooltip="Puso, 1998 #9" w:history="1">
        <w:r w:rsidR="00182A67">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6C2049" w:rsidRPr="006C2049">
        <w:rPr>
          <w:position w:val="-24"/>
        </w:rPr>
        <w:object w:dxaOrig="3519" w:dyaOrig="620" w14:anchorId="0BD248D7">
          <v:shape id="_x0000_i1221" type="#_x0000_t75" style="width:172.55pt;height:28.55pt" o:ole="">
            <v:imagedata r:id="rId424" o:title=""/>
          </v:shape>
          <o:OLEObject Type="Embed" ProgID="Equation.DSMT4" ShapeID="_x0000_i1221" DrawAspect="Content" ObjectID="_1489833006" r:id="rId425"/>
        </w:object>
      </w:r>
      <w:r>
        <w:t>.</w:t>
      </w:r>
    </w:p>
    <w:p w14:paraId="3A3DF616" w14:textId="3522B846" w:rsidR="006A0BC1" w:rsidRDefault="006A0BC1" w:rsidP="006A0BC1">
      <w:pPr>
        <w:rPr>
          <w:ins w:id="1301" w:author="Gerard" w:date="2014-09-08T10:19:00Z"/>
        </w:rPr>
      </w:pPr>
      <w:r>
        <w:t>Here</w:t>
      </w:r>
      <w:r w:rsidR="00630A21">
        <w:t xml:space="preserve"> </w:t>
      </w:r>
      <w:r w:rsidR="006C2049" w:rsidRPr="006C2049">
        <w:rPr>
          <w:position w:val="-12"/>
        </w:rPr>
        <w:object w:dxaOrig="220" w:dyaOrig="380" w14:anchorId="2521AAA5">
          <v:shape id="_x0000_i1222" type="#_x0000_t75" style="width:14.25pt;height:21.75pt" o:ole="">
            <v:imagedata r:id="rId426" o:title=""/>
          </v:shape>
          <o:OLEObject Type="Embed" ProgID="Equation.DSMT4" ShapeID="_x0000_i1222" DrawAspect="Content" ObjectID="_1489833007" r:id="rId427"/>
        </w:object>
      </w:r>
      <w:r w:rsidR="00630A21">
        <w:t xml:space="preserve"> </w:t>
      </w:r>
      <w:r>
        <w:t>and</w:t>
      </w:r>
      <w:r w:rsidR="00630A21">
        <w:t xml:space="preserve"> </w:t>
      </w:r>
      <w:r w:rsidR="006C2049" w:rsidRPr="006C2049">
        <w:rPr>
          <w:position w:val="-12"/>
        </w:rPr>
        <w:object w:dxaOrig="260" w:dyaOrig="380" w14:anchorId="070D001A">
          <v:shape id="_x0000_i1223" type="#_x0000_t75" style="width:14.25pt;height:21.75pt" o:ole="">
            <v:imagedata r:id="rId428" o:title=""/>
          </v:shape>
          <o:OLEObject Type="Embed" ProgID="Equation.DSMT4" ShapeID="_x0000_i1223" DrawAspect="Content" ObjectID="_1489833008" r:id="rId429"/>
        </w:object>
      </w:r>
      <w:r w:rsidR="00630A21">
        <w:t xml:space="preserve"> </w:t>
      </w:r>
      <w:r>
        <w:t xml:space="preserve">are the first and second invariants of the deviatoric version of the right Cauchy Green deformation tensor </w:t>
      </w:r>
      <w:r w:rsidR="006C2049" w:rsidRPr="006C2049">
        <w:rPr>
          <w:position w:val="-6"/>
        </w:rPr>
        <w:object w:dxaOrig="220" w:dyaOrig="320" w14:anchorId="05545207">
          <v:shape id="_x0000_i1224" type="#_x0000_t75" style="width:14.25pt;height:14.25pt" o:ole="">
            <v:imagedata r:id="rId430" o:title=""/>
          </v:shape>
          <o:OLEObject Type="Embed" ProgID="Equation.DSMT4" ShapeID="_x0000_i1224" DrawAspect="Content" ObjectID="_1489833009" r:id="rId431"/>
        </w:object>
      </w:r>
      <w:r>
        <w:rPr>
          <w:b/>
        </w:rPr>
        <w:t xml:space="preserve"> </w:t>
      </w:r>
      <w:r>
        <w:t xml:space="preserve">and </w:t>
      </w:r>
      <w:r w:rsidR="006C2049" w:rsidRPr="006C2049">
        <w:rPr>
          <w:position w:val="-6"/>
        </w:rPr>
        <w:object w:dxaOrig="220" w:dyaOrig="340" w14:anchorId="777BC026">
          <v:shape id="_x0000_i1225" type="#_x0000_t75" style="width:14.25pt;height:14.25pt" o:ole="">
            <v:imagedata r:id="rId432" o:title=""/>
          </v:shape>
          <o:OLEObject Type="Embed" ProgID="Equation.DSMT4" ShapeID="_x0000_i1225" DrawAspect="Content" ObjectID="_1489833010" r:id="rId433"/>
        </w:object>
      </w:r>
      <w:r>
        <w:t xml:space="preserve"> is the deviatoric part of the stretch along the fiber direction (</w:t>
      </w:r>
      <w:r w:rsidR="006C2049" w:rsidRPr="006C2049">
        <w:rPr>
          <w:position w:val="-12"/>
        </w:rPr>
        <w:object w:dxaOrig="1380" w:dyaOrig="400" w14:anchorId="6AE47935">
          <v:shape id="_x0000_i1226" type="#_x0000_t75" style="width:1in;height:21.75pt" o:ole="">
            <v:imagedata r:id="rId434" o:title=""/>
          </v:shape>
          <o:OLEObject Type="Embed" ProgID="Equation.DSMT4" ShapeID="_x0000_i1226" DrawAspect="Content" ObjectID="_1489833011" r:id="rId435"/>
        </w:object>
      </w:r>
      <w:r>
        <w:t xml:space="preserve">, where </w:t>
      </w:r>
      <w:r w:rsidR="006C2049" w:rsidRPr="006C2049">
        <w:rPr>
          <w:position w:val="-12"/>
        </w:rPr>
        <w:object w:dxaOrig="260" w:dyaOrig="360" w14:anchorId="02AE46C1">
          <v:shape id="_x0000_i1227" type="#_x0000_t75" style="width:14.25pt;height:21.75pt" o:ole="">
            <v:imagedata r:id="rId436" o:title=""/>
          </v:shape>
          <o:OLEObject Type="Embed" ProgID="Equation.DSMT4" ShapeID="_x0000_i1227" DrawAspect="Content" ObjectID="_1489833012" r:id="rId437"/>
        </w:object>
      </w:r>
      <w:r w:rsidR="00630A21">
        <w:t xml:space="preserve"> </w:t>
      </w:r>
      <w:r>
        <w:t xml:space="preserve">is the initial fiber direction), and </w:t>
      </w:r>
      <w:r w:rsidR="006C2049" w:rsidRPr="006C2049">
        <w:rPr>
          <w:position w:val="-12"/>
        </w:rPr>
        <w:object w:dxaOrig="1080" w:dyaOrig="360" w14:anchorId="369F65E1">
          <v:shape id="_x0000_i1228" type="#_x0000_t75" style="width:57.75pt;height:21.75pt" o:ole="">
            <v:imagedata r:id="rId438" o:title=""/>
          </v:shape>
          <o:OLEObject Type="Embed" ProgID="Equation.DSMT4" ShapeID="_x0000_i1228" DrawAspect="Content" ObjectID="_1489833013" r:id="rId439"/>
        </w:object>
      </w:r>
      <w:r w:rsidR="00630A21">
        <w:t xml:space="preserve"> </w:t>
      </w:r>
      <w:r>
        <w:t xml:space="preserve">is the Jacobian of the deformation (volume ratio). The function </w:t>
      </w:r>
      <w:r w:rsidR="006C2049" w:rsidRPr="006C2049">
        <w:rPr>
          <w:position w:val="-12"/>
        </w:rPr>
        <w:object w:dxaOrig="260" w:dyaOrig="360" w14:anchorId="23D16CCF">
          <v:shape id="_x0000_i1229" type="#_x0000_t75" style="width:14.25pt;height:21.75pt" o:ole="">
            <v:imagedata r:id="rId440" o:title=""/>
          </v:shape>
          <o:OLEObject Type="Embed" ProgID="Equation.DSMT4" ShapeID="_x0000_i1229" DrawAspect="Content" ObjectID="_1489833014" r:id="rId441"/>
        </w:object>
      </w:r>
      <w:r>
        <w:t xml:space="preserve"> represents the material response of the isotropic ground substance matrix and is the same as the Mooney-Rivlin form specified above, while </w:t>
      </w:r>
      <w:r w:rsidR="006C2049" w:rsidRPr="006C2049">
        <w:rPr>
          <w:position w:val="-12"/>
        </w:rPr>
        <w:object w:dxaOrig="279" w:dyaOrig="360" w14:anchorId="322B0294">
          <v:shape id="_x0000_i1230" type="#_x0000_t75" style="width:14.25pt;height:21.75pt" o:ole="">
            <v:imagedata r:id="rId442" o:title=""/>
          </v:shape>
          <o:OLEObject Type="Embed" ProgID="Equation.DSMT4" ShapeID="_x0000_i1230" DrawAspect="Content" ObjectID="_1489833015" r:id="rId443"/>
        </w:object>
      </w:r>
      <w:r w:rsidR="00630A21">
        <w:t xml:space="preserve"> </w:t>
      </w:r>
      <w:r>
        <w:t>represents the contribution from the fiber family. The strain energy of the fiber family is as follows:</w:t>
      </w:r>
    </w:p>
    <w:p w14:paraId="100422AF" w14:textId="72FA6DE1" w:rsidR="0043048B" w:rsidRDefault="0043048B">
      <w:pPr>
        <w:pStyle w:val="MTDisplayEquation"/>
        <w:rPr>
          <w:ins w:id="1302" w:author="Gerard" w:date="2014-09-08T10:21:00Z"/>
        </w:rPr>
        <w:pPrChange w:id="1303" w:author="Gerard" w:date="2014-09-08T10:19:00Z">
          <w:pPr/>
        </w:pPrChange>
      </w:pPr>
      <w:ins w:id="1304" w:author="Gerard" w:date="2014-09-08T10:19:00Z">
        <w:r>
          <w:tab/>
        </w:r>
      </w:ins>
      <w:ins w:id="1305" w:author="Gerard" w:date="2014-09-08T10:19:00Z">
        <w:r w:rsidRPr="0043048B">
          <w:rPr>
            <w:position w:val="-70"/>
          </w:rPr>
          <w:object w:dxaOrig="5520" w:dyaOrig="1520" w14:anchorId="3F491D6B">
            <v:shape id="_x0000_i1231" type="#_x0000_t75" style="width:273.75pt;height:79.45pt" o:ole="">
              <v:imagedata r:id="rId444" o:title=""/>
            </v:shape>
            <o:OLEObject Type="Embed" ProgID="Equation.DSMT4" ShapeID="_x0000_i1231" DrawAspect="Content" ObjectID="_1489833016" r:id="rId445"/>
          </w:object>
        </w:r>
      </w:ins>
      <w:ins w:id="1306" w:author="Gerard" w:date="2014-09-08T10:19:00Z">
        <w:r>
          <w:t xml:space="preserve"> </w:t>
        </w:r>
      </w:ins>
    </w:p>
    <w:p w14:paraId="59E50703" w14:textId="2F508105" w:rsidR="0043048B" w:rsidRPr="0043048B" w:rsidRDefault="0043048B">
      <w:ins w:id="1307" w:author="Gerard" w:date="2014-09-08T10:21:00Z">
        <w:r>
          <w:t xml:space="preserve">where </w:t>
        </w:r>
      </w:ins>
      <w:ins w:id="1308" w:author="Gerard" w:date="2014-09-08T10:21:00Z">
        <w:r w:rsidRPr="009A48DF">
          <w:rPr>
            <w:position w:val="-12"/>
          </w:rPr>
          <w:object w:dxaOrig="540" w:dyaOrig="360" w14:anchorId="4CA0D341">
            <v:shape id="_x0000_i1232" type="#_x0000_t75" style="width:28.55pt;height:21.75pt" o:ole="">
              <v:imagedata r:id="rId446" o:title=""/>
            </v:shape>
            <o:OLEObject Type="Embed" ProgID="Equation.DSMT4" ShapeID="_x0000_i1232" DrawAspect="Content" ObjectID="_1489833017" r:id="rId447"/>
          </w:object>
        </w:r>
      </w:ins>
      <w:ins w:id="1309" w:author="Gerard" w:date="2014-09-08T10:21:00Z">
        <w:r>
          <w:t xml:space="preserve"> </w:t>
        </w:r>
      </w:ins>
      <w:ins w:id="1310" w:author="Gerard" w:date="2014-09-08T10:22:00Z">
        <w:r>
          <w:t>is the exponential integral function.  The resulting fiber stress is evaluated from</w:t>
        </w:r>
      </w:ins>
    </w:p>
    <w:p w14:paraId="761681E1" w14:textId="1641E59D" w:rsidR="006A0BC1" w:rsidRDefault="0043048B" w:rsidP="006A0BC1">
      <w:pPr>
        <w:jc w:val="center"/>
      </w:pPr>
      <w:r w:rsidRPr="0043048B">
        <w:rPr>
          <w:position w:val="-92"/>
        </w:rPr>
        <w:object w:dxaOrig="3520" w:dyaOrig="2020" w14:anchorId="46E87FE6">
          <v:shape id="_x0000_i1233" type="#_x0000_t75" style="width:172.55pt;height:100.55pt" o:ole="">
            <v:imagedata r:id="rId448" o:title=""/>
          </v:shape>
          <o:OLEObject Type="Embed" ProgID="Equation.DSMT4" ShapeID="_x0000_i1233" DrawAspect="Content" ObjectID="_1489833018" r:id="rId449"/>
        </w:object>
      </w:r>
      <w:r w:rsidR="006A0BC1">
        <w:t>.</w:t>
      </w:r>
    </w:p>
    <w:p w14:paraId="58819769" w14:textId="2701B0B9" w:rsidR="006A0BC1" w:rsidRDefault="006A0BC1" w:rsidP="006A0BC1">
      <w:r>
        <w:lastRenderedPageBreak/>
        <w:t xml:space="preserve">Here, </w:t>
      </w:r>
      <w:r w:rsidR="006C2049" w:rsidRPr="006C2049">
        <w:rPr>
          <w:position w:val="-12"/>
        </w:rPr>
        <w:object w:dxaOrig="279" w:dyaOrig="360" w14:anchorId="664FE77F">
          <v:shape id="_x0000_i1234" type="#_x0000_t75" style="width:14.25pt;height:21.75pt" o:ole="">
            <v:imagedata r:id="rId450" o:title=""/>
          </v:shape>
          <o:OLEObject Type="Embed" ProgID="Equation.DSMT4" ShapeID="_x0000_i1234" DrawAspect="Content" ObjectID="_1489833019" r:id="rId451"/>
        </w:object>
      </w:r>
      <w:r>
        <w:t xml:space="preserve"> and </w:t>
      </w:r>
      <w:r w:rsidR="006C2049" w:rsidRPr="006C2049">
        <w:rPr>
          <w:position w:val="-12"/>
        </w:rPr>
        <w:object w:dxaOrig="300" w:dyaOrig="360" w14:anchorId="524979D3">
          <v:shape id="_x0000_i1235" type="#_x0000_t75" style="width:14.25pt;height:21.75pt" o:ole="">
            <v:imagedata r:id="rId452" o:title=""/>
          </v:shape>
          <o:OLEObject Type="Embed" ProgID="Equation.DSMT4" ShapeID="_x0000_i1235" DrawAspect="Content" ObjectID="_1489833020" r:id="rId453"/>
        </w:object>
      </w:r>
      <w:r>
        <w:t xml:space="preserve"> are the Mooney-Rivlin material coefficients,</w:t>
      </w:r>
      <w:r>
        <w:rPr>
          <w:i/>
        </w:rPr>
        <w:t xml:space="preserve"> lam_max</w:t>
      </w:r>
      <w:r>
        <w:t xml:space="preserve"> (</w:t>
      </w:r>
      <w:r w:rsidR="006C2049" w:rsidRPr="006C2049">
        <w:rPr>
          <w:position w:val="-12"/>
        </w:rPr>
        <w:object w:dxaOrig="300" w:dyaOrig="360" w14:anchorId="6C003CE5">
          <v:shape id="_x0000_i1236" type="#_x0000_t75" style="width:14.25pt;height:21.75pt" o:ole="">
            <v:imagedata r:id="rId454" o:title=""/>
          </v:shape>
          <o:OLEObject Type="Embed" ProgID="Equation.DSMT4" ShapeID="_x0000_i1236" DrawAspect="Content" ObjectID="_1489833021" r:id="rId455"/>
        </w:object>
      </w:r>
      <w:r>
        <w:t xml:space="preserve">) is the stretch at which the fibers are straightened, </w:t>
      </w:r>
      <w:r w:rsidR="006C2049" w:rsidRPr="006C2049">
        <w:rPr>
          <w:position w:val="-12"/>
        </w:rPr>
        <w:object w:dxaOrig="300" w:dyaOrig="360" w14:anchorId="124C2BDB">
          <v:shape id="_x0000_i1237" type="#_x0000_t75" style="width:14.25pt;height:21.75pt" o:ole="">
            <v:imagedata r:id="rId456" o:title=""/>
          </v:shape>
          <o:OLEObject Type="Embed" ProgID="Equation.DSMT4" ShapeID="_x0000_i1237" DrawAspect="Content" ObjectID="_1489833022" r:id="rId457"/>
        </w:object>
      </w:r>
      <w:r>
        <w:t xml:space="preserve">scales the exponential stresses, </w:t>
      </w:r>
      <w:r w:rsidR="006C2049" w:rsidRPr="006C2049">
        <w:rPr>
          <w:position w:val="-12"/>
        </w:rPr>
        <w:object w:dxaOrig="300" w:dyaOrig="360" w14:anchorId="7B35401B">
          <v:shape id="_x0000_i1238" type="#_x0000_t75" style="width:14.25pt;height:21.75pt" o:ole="">
            <v:imagedata r:id="rId458" o:title=""/>
          </v:shape>
          <o:OLEObject Type="Embed" ProgID="Equation.DSMT4" ShapeID="_x0000_i1238" DrawAspect="Content" ObjectID="_1489833023" r:id="rId459"/>
        </w:object>
      </w:r>
      <w:r w:rsidR="00630A21">
        <w:t xml:space="preserve"> </w:t>
      </w:r>
      <w:r>
        <w:t xml:space="preserve">is the rate of uncrimping of the fibers, and </w:t>
      </w:r>
      <w:r w:rsidR="006C2049" w:rsidRPr="006C2049">
        <w:rPr>
          <w:position w:val="-12"/>
        </w:rPr>
        <w:object w:dxaOrig="300" w:dyaOrig="360" w14:anchorId="3665955B">
          <v:shape id="_x0000_i1239" type="#_x0000_t75" style="width:14.25pt;height:21.75pt" o:ole="">
            <v:imagedata r:id="rId460" o:title=""/>
          </v:shape>
          <o:OLEObject Type="Embed" ProgID="Equation.DSMT4" ShapeID="_x0000_i1239" DrawAspect="Content" ObjectID="_1489833024" r:id="rId461"/>
        </w:object>
      </w:r>
      <w:r>
        <w:t xml:space="preserve">is the modulus of the straightened fibers. </w:t>
      </w:r>
      <w:r w:rsidR="006C2049" w:rsidRPr="006C2049">
        <w:rPr>
          <w:position w:val="-12"/>
        </w:rPr>
        <w:object w:dxaOrig="300" w:dyaOrig="360" w14:anchorId="34979F39">
          <v:shape id="_x0000_i1240" type="#_x0000_t75" style="width:14.25pt;height:21.75pt" o:ole="">
            <v:imagedata r:id="rId462" o:title=""/>
          </v:shape>
          <o:OLEObject Type="Embed" ProgID="Equation.DSMT4" ShapeID="_x0000_i1240" DrawAspect="Content" ObjectID="_1489833025" r:id="rId463"/>
        </w:object>
      </w:r>
      <w:r>
        <w:t xml:space="preserve"> is determined from the requirement that the stress is continuous at </w:t>
      </w:r>
      <w:r w:rsidR="006C2049" w:rsidRPr="006C2049">
        <w:rPr>
          <w:position w:val="-12"/>
        </w:rPr>
        <w:object w:dxaOrig="300" w:dyaOrig="360" w14:anchorId="7FB428E6">
          <v:shape id="_x0000_i1241" type="#_x0000_t75" style="width:14.25pt;height:21.75pt" o:ole="">
            <v:imagedata r:id="rId464" o:title=""/>
          </v:shape>
          <o:OLEObject Type="Embed" ProgID="Equation.DSMT4" ShapeID="_x0000_i1241" DrawAspect="Content" ObjectID="_1489833026" r:id="rId465"/>
        </w:object>
      </w:r>
      <w:r>
        <w:t>.</w:t>
      </w:r>
    </w:p>
    <w:p w14:paraId="7E9A8EF4" w14:textId="77777777" w:rsidR="006A0BC1" w:rsidRPr="00D616EF" w:rsidRDefault="006A0BC1" w:rsidP="006A0BC1"/>
    <w:p w14:paraId="0A6B117E" w14:textId="4F048FD8"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1B13CD">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1311" w:name="_Toc416085785"/>
      <w:r>
        <w:lastRenderedPageBreak/>
        <w:t>Transversely Isotropic Veronda-Westmann</w:t>
      </w:r>
      <w:bookmarkEnd w:id="1311"/>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6C2049" w:rsidRPr="006C2049">
        <w:rPr>
          <w:position w:val="-12"/>
        </w:rPr>
        <w:object w:dxaOrig="279" w:dyaOrig="360" w14:anchorId="7B767970">
          <v:shape id="_x0000_i1242" type="#_x0000_t75" style="width:14.25pt;height:21.75pt" o:ole="">
            <v:imagedata r:id="rId466" o:title=""/>
          </v:shape>
          <o:OLEObject Type="Embed" ProgID="Equation.DSMT4" ShapeID="_x0000_i1242" DrawAspect="Content" ObjectID="_1489833027" r:id="rId467"/>
        </w:object>
      </w:r>
      <w:r>
        <w:t xml:space="preserve"> and </w:t>
      </w:r>
      <w:r w:rsidR="006C2049" w:rsidRPr="006C2049">
        <w:rPr>
          <w:position w:val="-12"/>
        </w:rPr>
        <w:object w:dxaOrig="300" w:dyaOrig="360" w14:anchorId="140409CC">
          <v:shape id="_x0000_i1243" type="#_x0000_t75" style="width:14.25pt;height:21.75pt" o:ole="">
            <v:imagedata r:id="rId468" o:title=""/>
          </v:shape>
          <o:OLEObject Type="Embed" ProgID="Equation.DSMT4" ShapeID="_x0000_i1243" DrawAspect="Content" ObjectID="_1489833028" r:id="rId469"/>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1B13CD">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1312" w:name="_Ref167529968"/>
      <w:bookmarkStart w:id="1313" w:name="_Toc416085786"/>
      <w:r>
        <w:lastRenderedPageBreak/>
        <w:t>Uncoupled Solid Mixture</w:t>
      </w:r>
      <w:bookmarkEnd w:id="1312"/>
      <w:bookmarkEnd w:id="1313"/>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1B13CD">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r w:rsidR="00C7478A" w:rsidDel="00B046D7" w14:paraId="6E4CE9C1" w14:textId="40128B61" w:rsidTr="008C20E4">
        <w:trPr>
          <w:del w:id="1314" w:author="Gerard" w:date="2014-08-18T17:04:00Z"/>
        </w:trPr>
        <w:tc>
          <w:tcPr>
            <w:tcW w:w="1002" w:type="pct"/>
            <w:shd w:val="clear" w:color="auto" w:fill="auto"/>
          </w:tcPr>
          <w:p w14:paraId="2ADB511B" w14:textId="011D9650" w:rsidR="00C7478A" w:rsidDel="00B046D7" w:rsidRDefault="00C7478A" w:rsidP="006A0BC1">
            <w:pPr>
              <w:pStyle w:val="code"/>
              <w:rPr>
                <w:del w:id="1315" w:author="Gerard" w:date="2014-08-18T17:04:00Z"/>
              </w:rPr>
            </w:pPr>
            <w:del w:id="1316" w:author="Gerard" w:date="2014-08-18T17:04:00Z">
              <w:r w:rsidDel="00B046D7">
                <w:delText>&lt;k&gt;</w:delText>
              </w:r>
            </w:del>
          </w:p>
        </w:tc>
        <w:tc>
          <w:tcPr>
            <w:tcW w:w="3539" w:type="pct"/>
            <w:shd w:val="clear" w:color="auto" w:fill="auto"/>
          </w:tcPr>
          <w:p w14:paraId="3AC33820" w14:textId="41881AE8" w:rsidR="00C7478A" w:rsidDel="00B046D7" w:rsidRDefault="00C7478A" w:rsidP="006A0BC1">
            <w:pPr>
              <w:rPr>
                <w:del w:id="1317" w:author="Gerard" w:date="2014-08-18T17:04:00Z"/>
              </w:rPr>
            </w:pPr>
            <w:del w:id="1318" w:author="Gerard" w:date="2014-08-18T17:04:00Z">
              <w:r w:rsidDel="00B046D7">
                <w:delText>Bulk modulus</w:delText>
              </w:r>
            </w:del>
          </w:p>
        </w:tc>
        <w:tc>
          <w:tcPr>
            <w:tcW w:w="459" w:type="pct"/>
          </w:tcPr>
          <w:p w14:paraId="38CC09F7" w14:textId="7C1EAE52" w:rsidR="00C7478A" w:rsidDel="00B046D7" w:rsidRDefault="00C7478A" w:rsidP="006A0BC1">
            <w:pPr>
              <w:rPr>
                <w:del w:id="1319" w:author="Gerard" w:date="2014-08-18T17:04:00Z"/>
              </w:rPr>
            </w:pPr>
            <w:del w:id="1320" w:author="Gerard" w:date="2014-08-18T17:04:00Z">
              <w:r w:rsidDel="00B046D7">
                <w:delText>[</w:delText>
              </w:r>
              <w:r w:rsidDel="00B046D7">
                <w:rPr>
                  <w:b/>
                </w:rPr>
                <w:delText>P</w:delText>
              </w:r>
              <w:r w:rsidDel="00B046D7">
                <w:delText>]</w:delText>
              </w:r>
            </w:del>
          </w:p>
        </w:tc>
      </w:tr>
    </w:tbl>
    <w:p w14:paraId="17B091EB" w14:textId="77777777" w:rsidR="006A0BC1" w:rsidRDefault="006A0BC1" w:rsidP="006A0BC1"/>
    <w:p w14:paraId="6BDAA123" w14:textId="0A577BB6" w:rsidR="006A0BC1" w:rsidRDefault="006A0BC1" w:rsidP="006A0BC1">
      <w:r>
        <w:t xml:space="preserve">The mixture may consist of any number of solids.  The stress tensor for the solid mixture is the sum of the stresses for all the solids.  </w:t>
      </w:r>
      <w:ins w:id="1321" w:author="Gerard" w:date="2014-08-18T17:04:00Z">
        <w:r w:rsidR="00B046D7">
          <w:t>The bulk modulus of the uncoupled solid mixture is the sum of the bulk moduli of the individual &lt;solid&gt; materials</w:t>
        </w:r>
      </w:ins>
      <w:del w:id="1322" w:author="Gerard" w:date="2014-08-18T17:05:00Z">
        <w:r w:rsidDel="00B046D7">
          <w:delText>If a bulk modulus is specified for the &lt;solid&gt; material, it will be added to the bulk modulus of the mixture</w:delText>
        </w:r>
      </w:del>
      <w:r>
        <w:t>.</w:t>
      </w:r>
      <w:ins w:id="1323" w:author="Gerard" w:date="2014-08-18T17:05:00Z">
        <w:r w:rsidR="00B046D7">
          <w:t xml:space="preserve"> A bulk modulus specified outside of the &lt;solid&gt; materials will be ignored.</w:t>
        </w:r>
      </w:ins>
    </w:p>
    <w:p w14:paraId="3D64A178" w14:textId="77777777" w:rsidR="006A0BC1" w:rsidRDefault="006A0BC1" w:rsidP="006A0BC1">
      <w:pPr>
        <w:rPr>
          <w:ins w:id="1324" w:author="Gerard" w:date="2014-08-21T16:13:00Z"/>
        </w:rPr>
      </w:pPr>
    </w:p>
    <w:p w14:paraId="652E243A" w14:textId="7B0E8EC2" w:rsidR="00E41934" w:rsidRDefault="00E41934" w:rsidP="006A0BC1">
      <w:pPr>
        <w:rPr>
          <w:ins w:id="1325" w:author="Gerard" w:date="2014-08-21T16:21:00Z"/>
        </w:rPr>
      </w:pPr>
      <w:ins w:id="1326" w:author="Gerard" w:date="2014-08-21T16:13:00Z">
        <w:r>
          <w:t xml:space="preserve">Material axes may be </w:t>
        </w:r>
      </w:ins>
      <w:ins w:id="1327" w:author="Gerard" w:date="2014-08-21T16:15:00Z">
        <w:r>
          <w:t xml:space="preserve">optionally </w:t>
        </w:r>
      </w:ins>
      <w:ins w:id="1328" w:author="Gerard" w:date="2014-08-21T16:13:00Z">
        <w:r>
          <w:t xml:space="preserve">specified </w:t>
        </w:r>
      </w:ins>
      <w:ins w:id="1329" w:author="Gerard" w:date="2014-08-21T16:14:00Z">
        <w:r>
          <w:t>within the &lt;material&gt;</w:t>
        </w:r>
      </w:ins>
      <w:ins w:id="1330" w:author="Gerard" w:date="2014-08-21T16:27:00Z">
        <w:r w:rsidR="00C47E71">
          <w:t xml:space="preserve"> level</w:t>
        </w:r>
      </w:ins>
      <w:ins w:id="1331" w:author="Gerard" w:date="2014-08-21T16:15:00Z">
        <w:r>
          <w:t>,</w:t>
        </w:r>
      </w:ins>
      <w:ins w:id="1332" w:author="Gerard" w:date="2014-08-21T16:14:00Z">
        <w:r>
          <w:t xml:space="preserve"> as well as within each &lt;solid&gt;.  </w:t>
        </w:r>
      </w:ins>
      <w:ins w:id="1333" w:author="Gerard" w:date="2014-08-21T16:23:00Z">
        <w:r>
          <w:t>Within</w:t>
        </w:r>
      </w:ins>
      <w:ins w:id="1334" w:author="Gerard" w:date="2014-08-21T16:15:00Z">
        <w:r>
          <w:t xml:space="preserve"> the &lt;material&gt;</w:t>
        </w:r>
      </w:ins>
      <w:ins w:id="1335" w:author="Gerard" w:date="2014-08-21T16:22:00Z">
        <w:r>
          <w:t xml:space="preserve"> level</w:t>
        </w:r>
      </w:ins>
      <w:ins w:id="1336" w:author="Gerard" w:date="2014-08-21T16:18:00Z">
        <w:r>
          <w:t>, these</w:t>
        </w:r>
      </w:ins>
      <w:ins w:id="1337" w:author="Gerard" w:date="2014-08-21T16:15:00Z">
        <w:r>
          <w:t xml:space="preserve"> represent the local element axes relative to the global coordinate system.  </w:t>
        </w:r>
      </w:ins>
      <w:ins w:id="1338" w:author="Gerard" w:date="2014-08-21T16:22:00Z">
        <w:r>
          <w:t>Within</w:t>
        </w:r>
      </w:ins>
      <w:ins w:id="1339" w:author="Gerard" w:date="2014-08-21T16:15:00Z">
        <w:r>
          <w:t xml:space="preserve"> the &lt;solid&gt;</w:t>
        </w:r>
      </w:ins>
      <w:ins w:id="1340" w:author="Gerard" w:date="2014-08-21T16:19:00Z">
        <w:r>
          <w:t>, they</w:t>
        </w:r>
      </w:ins>
      <w:ins w:id="1341" w:author="Gerard" w:date="2014-08-21T16:15:00Z">
        <w:r>
          <w:t xml:space="preserve"> represent local material axes relative to the element.  If </w:t>
        </w:r>
      </w:ins>
      <w:ins w:id="1342" w:author="Gerard" w:date="2014-08-21T16:16:00Z">
        <w:r>
          <w:t>material axes are specified at both levels, the</w:t>
        </w:r>
      </w:ins>
      <w:ins w:id="1343" w:author="Gerard" w:date="2014-08-21T16:23:00Z">
        <w:r>
          <w:t>y</w:t>
        </w:r>
      </w:ins>
      <w:ins w:id="1344" w:author="Gerard" w:date="2014-08-21T16:16:00Z">
        <w:r>
          <w:t xml:space="preserve"> are properly compounded to produce local material axes relative to the global coordinate system. </w:t>
        </w:r>
      </w:ins>
      <w:ins w:id="1345" w:author="Gerard" w:date="2014-08-21T16:19:00Z">
        <w:r>
          <w:t>M</w:t>
        </w:r>
      </w:ins>
      <w:ins w:id="1346" w:author="Gerard" w:date="2014-08-21T16:14:00Z">
        <w:r>
          <w:t xml:space="preserve">aterial axes specified </w:t>
        </w:r>
      </w:ins>
      <w:ins w:id="1347" w:author="Gerard" w:date="2014-08-21T16:20:00Z">
        <w:r>
          <w:t xml:space="preserve">in the &lt;ElementData&gt; section </w:t>
        </w:r>
      </w:ins>
      <w:ins w:id="1348" w:author="Gerard" w:date="2014-08-21T16:21:00Z">
        <w:r>
          <w:t xml:space="preserve">are equivalent to a specification at the &lt;material&gt; level: they </w:t>
        </w:r>
      </w:ins>
      <w:ins w:id="1349" w:author="Gerard" w:date="2014-08-21T16:20:00Z">
        <w:r>
          <w:t>correspond to local element axes relative to the global system.</w:t>
        </w:r>
      </w:ins>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72F7BB64" w14:textId="34BEBC8C" w:rsidR="006A0BC1" w:rsidRPr="002C61D2" w:rsidDel="00A96145" w:rsidRDefault="006A0BC1" w:rsidP="006A0BC1">
      <w:pPr>
        <w:pStyle w:val="code"/>
        <w:rPr>
          <w:del w:id="1350" w:author="Gerard" w:date="2014-08-21T16:25:00Z"/>
          <w:lang w:val="nl-BE"/>
        </w:rPr>
      </w:pPr>
      <w:moveFromRangeStart w:id="1351" w:author="Gerard" w:date="2014-08-18T17:03:00Z" w:name="move270000749"/>
      <w:moveFrom w:id="1352" w:author="Gerard" w:date="2014-08-18T17:03:00Z">
        <w:del w:id="1353" w:author="Gerard" w:date="2014-08-21T16:25:00Z">
          <w:r w:rsidDel="00A96145">
            <w:tab/>
          </w:r>
          <w:r w:rsidRPr="002C61D2" w:rsidDel="00A96145">
            <w:rPr>
              <w:lang w:val="nl-BE"/>
            </w:rPr>
            <w:delText>&lt;k&gt;1000&lt;/k&gt;</w:delText>
          </w:r>
        </w:del>
      </w:moveFrom>
    </w:p>
    <w:moveFromRangeEnd w:id="1351"/>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03C574F0" w:rsidR="00B046D7" w:rsidRPr="002C61D2" w:rsidRDefault="00B046D7" w:rsidP="00B046D7">
      <w:pPr>
        <w:pStyle w:val="code"/>
        <w:rPr>
          <w:lang w:val="nl-BE"/>
        </w:rPr>
      </w:pPr>
      <w:ins w:id="1354" w:author="Gerard" w:date="2014-08-18T17:03:00Z">
        <w:r>
          <w:tab/>
        </w:r>
      </w:ins>
      <w:moveToRangeStart w:id="1355" w:author="Gerard" w:date="2014-08-18T17:03:00Z" w:name="move270000749"/>
      <w:moveTo w:id="1356" w:author="Gerard" w:date="2014-08-18T17:03:00Z">
        <w:r>
          <w:tab/>
        </w:r>
        <w:r w:rsidRPr="002C61D2">
          <w:rPr>
            <w:lang w:val="nl-BE"/>
          </w:rPr>
          <w:t>&lt;k&gt;</w:t>
        </w:r>
        <w:del w:id="1357" w:author="Gerard" w:date="2014-08-18T17:03:00Z">
          <w:r w:rsidRPr="002C61D2" w:rsidDel="00B046D7">
            <w:rPr>
              <w:lang w:val="nl-BE"/>
            </w:rPr>
            <w:delText>1</w:delText>
          </w:r>
        </w:del>
      </w:moveTo>
      <w:ins w:id="1358" w:author="Gerard" w:date="2014-08-18T17:03:00Z">
        <w:r>
          <w:rPr>
            <w:lang w:val="nl-BE"/>
          </w:rPr>
          <w:t>2</w:t>
        </w:r>
      </w:ins>
      <w:moveTo w:id="1359" w:author="Gerard" w:date="2014-08-18T17:03:00Z">
        <w:r w:rsidRPr="002C61D2">
          <w:rPr>
            <w:lang w:val="nl-BE"/>
          </w:rPr>
          <w:t>000&lt;/k&gt;</w:t>
        </w:r>
      </w:moveTo>
    </w:p>
    <w:moveToRangeEnd w:id="1355"/>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ins w:id="1360" w:author="Gerard" w:date="2014-08-21T16:25:00Z"/>
          <w:lang w:val="nl-BE"/>
        </w:rPr>
      </w:pPr>
      <w:ins w:id="1361" w:author="Gerard" w:date="2014-08-21T16:25:00Z">
        <w:r>
          <w:rPr>
            <w:lang w:val="nl-BE"/>
          </w:rPr>
          <w:tab/>
        </w:r>
        <w:r w:rsidRPr="002C61D2">
          <w:rPr>
            <w:lang w:val="nl-BE"/>
          </w:rPr>
          <w:tab/>
          <w:t>&lt;mat_axis type="vector"&gt;</w:t>
        </w:r>
      </w:ins>
    </w:p>
    <w:p w14:paraId="1E15B194" w14:textId="370455AF" w:rsidR="00A96145" w:rsidRDefault="00A96145" w:rsidP="00A96145">
      <w:pPr>
        <w:pStyle w:val="code"/>
        <w:rPr>
          <w:ins w:id="1362" w:author="Gerard" w:date="2014-08-21T16:25:00Z"/>
        </w:rPr>
      </w:pPr>
      <w:ins w:id="1363" w:author="Gerard" w:date="2014-08-21T16:25:00Z">
        <w:r>
          <w:rPr>
            <w:lang w:val="nl-BE"/>
          </w:rPr>
          <w:tab/>
        </w:r>
        <w:r w:rsidRPr="002C61D2">
          <w:rPr>
            <w:lang w:val="nl-BE"/>
          </w:rPr>
          <w:tab/>
        </w:r>
        <w:r w:rsidRPr="002C61D2">
          <w:rPr>
            <w:lang w:val="nl-BE"/>
          </w:rPr>
          <w:tab/>
        </w:r>
        <w:r>
          <w:t>&lt;a&gt;0.8660254,0</w:t>
        </w:r>
      </w:ins>
      <w:ins w:id="1364" w:author="Gerard" w:date="2014-08-21T16:26:00Z">
        <w:r>
          <w:t>.5</w:t>
        </w:r>
      </w:ins>
      <w:ins w:id="1365" w:author="Gerard" w:date="2014-08-21T16:25:00Z">
        <w:r>
          <w:t>,0&lt;/a&gt;</w:t>
        </w:r>
      </w:ins>
    </w:p>
    <w:p w14:paraId="414A2BEB" w14:textId="755D5689" w:rsidR="00A96145" w:rsidRDefault="00A96145" w:rsidP="00A96145">
      <w:pPr>
        <w:pStyle w:val="code"/>
        <w:rPr>
          <w:ins w:id="1366" w:author="Gerard" w:date="2014-08-21T16:25:00Z"/>
        </w:rPr>
      </w:pPr>
      <w:ins w:id="1367" w:author="Gerard" w:date="2014-08-21T16:25:00Z">
        <w:r>
          <w:tab/>
        </w:r>
        <w:r>
          <w:tab/>
        </w:r>
        <w:r>
          <w:tab/>
          <w:t>&lt;d&gt;0,</w:t>
        </w:r>
      </w:ins>
      <w:ins w:id="1368" w:author="Gerard" w:date="2014-08-21T16:26:00Z">
        <w:r>
          <w:t>0</w:t>
        </w:r>
      </w:ins>
      <w:ins w:id="1369" w:author="Gerard" w:date="2014-08-21T16:25:00Z">
        <w:r>
          <w:t>,</w:t>
        </w:r>
      </w:ins>
      <w:ins w:id="1370" w:author="Gerard" w:date="2014-08-21T16:26:00Z">
        <w:r>
          <w:t>1</w:t>
        </w:r>
      </w:ins>
      <w:ins w:id="1371" w:author="Gerard" w:date="2014-08-21T16:25:00Z">
        <w:r>
          <w:t>&lt;/d&gt;</w:t>
        </w:r>
      </w:ins>
    </w:p>
    <w:p w14:paraId="5583B634" w14:textId="30C0324E" w:rsidR="00A96145" w:rsidRDefault="00A96145" w:rsidP="00A96145">
      <w:pPr>
        <w:pStyle w:val="code"/>
        <w:rPr>
          <w:ins w:id="1372" w:author="Gerard" w:date="2014-08-21T16:25:00Z"/>
        </w:rPr>
      </w:pPr>
      <w:ins w:id="1373" w:author="Gerard" w:date="2014-08-21T16:25:00Z">
        <w:r>
          <w:tab/>
        </w:r>
        <w:r>
          <w:tab/>
          <w:t>&lt;/mat_axis&gt;</w:t>
        </w:r>
      </w:ins>
    </w:p>
    <w:p w14:paraId="76971FBD" w14:textId="425D898A" w:rsidR="006A0BC1" w:rsidRPr="002C61D2" w:rsidRDefault="006A0BC1" w:rsidP="006A0BC1">
      <w:pPr>
        <w:pStyle w:val="code"/>
        <w:rPr>
          <w:lang w:val="nl-BE"/>
        </w:rPr>
      </w:pPr>
      <w:r>
        <w:tab/>
      </w:r>
      <w:r>
        <w:tab/>
      </w:r>
      <w:r w:rsidRPr="002C61D2">
        <w:rPr>
          <w:lang w:val="nl-BE"/>
        </w:rPr>
        <w:t>&lt;ksi&gt;</w:t>
      </w:r>
      <w:del w:id="1374" w:author="Gerard" w:date="2014-08-21T16:26:00Z">
        <w:r w:rsidRPr="002C61D2" w:rsidDel="00A96145">
          <w:rPr>
            <w:lang w:val="nl-BE"/>
          </w:rPr>
          <w:delText>10</w:delText>
        </w:r>
      </w:del>
      <w:ins w:id="1375" w:author="Gerard" w:date="2014-08-21T16:26:00Z">
        <w:r w:rsidR="00A96145">
          <w:rPr>
            <w:lang w:val="nl-BE"/>
          </w:rPr>
          <w:t>5</w:t>
        </w:r>
      </w:ins>
      <w:r w:rsidRPr="002C61D2">
        <w:rPr>
          <w:lang w:val="nl-BE"/>
        </w:rPr>
        <w:t>, 1</w:t>
      </w:r>
      <w:del w:id="1376" w:author="Gerard" w:date="2014-08-21T16:26:00Z">
        <w:r w:rsidRPr="002C61D2" w:rsidDel="00A96145">
          <w:rPr>
            <w:lang w:val="nl-BE"/>
          </w:rPr>
          <w:delText>2</w:delText>
        </w:r>
      </w:del>
      <w:r w:rsidRPr="002C61D2">
        <w:rPr>
          <w:lang w:val="nl-BE"/>
        </w:rPr>
        <w:t>, 1</w:t>
      </w:r>
      <w:del w:id="1377" w:author="Gerard" w:date="2014-08-21T16:26:00Z">
        <w:r w:rsidRPr="002C61D2" w:rsidDel="00A96145">
          <w:rPr>
            <w:lang w:val="nl-BE"/>
          </w:rPr>
          <w:delText>5</w:delText>
        </w:r>
      </w:del>
      <w:r w:rsidRPr="002C61D2">
        <w:rPr>
          <w:lang w:val="nl-BE"/>
        </w:rPr>
        <w:t>&lt;/ksi&gt;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ins w:id="1378" w:author="Gerard" w:date="2014-08-18T17:03:00Z"/>
          <w:lang w:val="nl-BE"/>
        </w:rPr>
      </w:pPr>
      <w:ins w:id="1379" w:author="Gerard" w:date="2014-08-18T17:03:00Z">
        <w:r>
          <w:tab/>
        </w:r>
        <w:r>
          <w:tab/>
        </w:r>
        <w:r w:rsidRPr="002C61D2">
          <w:rPr>
            <w:lang w:val="nl-BE"/>
          </w:rPr>
          <w:t>&lt;k&gt;1</w:t>
        </w:r>
        <w:r>
          <w:rPr>
            <w:lang w:val="nl-BE"/>
          </w:rPr>
          <w:t>5e3</w:t>
        </w:r>
        <w:r w:rsidRPr="002C61D2">
          <w:rPr>
            <w:lang w:val="nl-BE"/>
          </w:rPr>
          <w:t>&lt;/k&gt;</w:t>
        </w:r>
      </w:ins>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rPr>
          <w:ins w:id="1380" w:author="Gerard" w:date="2014-08-21T16:26:00Z"/>
        </w:rPr>
      </w:pPr>
      <w:ins w:id="1381" w:author="Gerard" w:date="2014-08-21T16:26:00Z">
        <w:r>
          <w:tab/>
          <w:t>&lt;solid type="EFD uncoupled"&gt;</w:t>
        </w:r>
      </w:ins>
    </w:p>
    <w:p w14:paraId="7DBF8515" w14:textId="77777777" w:rsidR="00A96145" w:rsidRPr="002C61D2" w:rsidRDefault="00A96145" w:rsidP="00A96145">
      <w:pPr>
        <w:pStyle w:val="code"/>
        <w:rPr>
          <w:ins w:id="1382" w:author="Gerard" w:date="2014-08-21T16:26:00Z"/>
          <w:lang w:val="nl-BE"/>
        </w:rPr>
      </w:pPr>
      <w:ins w:id="1383" w:author="Gerard" w:date="2014-08-21T16:26:00Z">
        <w:r>
          <w:rPr>
            <w:lang w:val="nl-BE"/>
          </w:rPr>
          <w:tab/>
        </w:r>
        <w:r w:rsidRPr="002C61D2">
          <w:rPr>
            <w:lang w:val="nl-BE"/>
          </w:rPr>
          <w:tab/>
          <w:t>&lt;mat_axis type="vector"&gt;</w:t>
        </w:r>
      </w:ins>
    </w:p>
    <w:p w14:paraId="37616380" w14:textId="58AF7213" w:rsidR="00A96145" w:rsidRDefault="00A96145" w:rsidP="00A96145">
      <w:pPr>
        <w:pStyle w:val="code"/>
        <w:rPr>
          <w:ins w:id="1384" w:author="Gerard" w:date="2014-08-21T16:26:00Z"/>
        </w:rPr>
      </w:pPr>
      <w:ins w:id="1385" w:author="Gerard" w:date="2014-08-21T16:26:00Z">
        <w:r>
          <w:rPr>
            <w:lang w:val="nl-BE"/>
          </w:rPr>
          <w:tab/>
        </w:r>
        <w:r w:rsidRPr="002C61D2">
          <w:rPr>
            <w:lang w:val="nl-BE"/>
          </w:rPr>
          <w:tab/>
        </w:r>
        <w:r w:rsidRPr="002C61D2">
          <w:rPr>
            <w:lang w:val="nl-BE"/>
          </w:rPr>
          <w:tab/>
        </w:r>
        <w:r>
          <w:t>&lt;a&gt;0.8660254,-0.5,0&lt;/a&gt;</w:t>
        </w:r>
      </w:ins>
    </w:p>
    <w:p w14:paraId="2E32FC7E" w14:textId="77777777" w:rsidR="00A96145" w:rsidRDefault="00A96145" w:rsidP="00A96145">
      <w:pPr>
        <w:pStyle w:val="code"/>
        <w:rPr>
          <w:ins w:id="1386" w:author="Gerard" w:date="2014-08-21T16:26:00Z"/>
        </w:rPr>
      </w:pPr>
      <w:ins w:id="1387" w:author="Gerard" w:date="2014-08-21T16:26:00Z">
        <w:r>
          <w:tab/>
        </w:r>
        <w:r>
          <w:tab/>
        </w:r>
        <w:r>
          <w:tab/>
          <w:t>&lt;d&gt;0,0,1&lt;/d&gt;</w:t>
        </w:r>
      </w:ins>
    </w:p>
    <w:p w14:paraId="750D4330" w14:textId="77777777" w:rsidR="00A96145" w:rsidRDefault="00A96145" w:rsidP="00A96145">
      <w:pPr>
        <w:pStyle w:val="code"/>
        <w:rPr>
          <w:ins w:id="1388" w:author="Gerard" w:date="2014-08-21T16:26:00Z"/>
        </w:rPr>
      </w:pPr>
      <w:ins w:id="1389" w:author="Gerard" w:date="2014-08-21T16:26:00Z">
        <w:r>
          <w:tab/>
        </w:r>
        <w:r>
          <w:tab/>
          <w:t>&lt;/mat_axis&gt;</w:t>
        </w:r>
      </w:ins>
    </w:p>
    <w:p w14:paraId="18D78B57" w14:textId="77777777" w:rsidR="00A96145" w:rsidRPr="002C61D2" w:rsidRDefault="00A96145" w:rsidP="00A96145">
      <w:pPr>
        <w:pStyle w:val="code"/>
        <w:rPr>
          <w:ins w:id="1390" w:author="Gerard" w:date="2014-08-21T16:26:00Z"/>
          <w:lang w:val="nl-BE"/>
        </w:rPr>
      </w:pPr>
      <w:ins w:id="1391" w:author="Gerard" w:date="2014-08-21T16:26:00Z">
        <w:r>
          <w:tab/>
        </w:r>
        <w:r>
          <w:tab/>
        </w:r>
        <w:r w:rsidRPr="002C61D2">
          <w:rPr>
            <w:lang w:val="nl-BE"/>
          </w:rPr>
          <w:t>&lt;ksi&gt;</w:t>
        </w:r>
        <w:r>
          <w:rPr>
            <w:lang w:val="nl-BE"/>
          </w:rPr>
          <w:t>5</w:t>
        </w:r>
        <w:r w:rsidRPr="002C61D2">
          <w:rPr>
            <w:lang w:val="nl-BE"/>
          </w:rPr>
          <w:t>, 1, 1&lt;/ksi&gt;</w:t>
        </w:r>
      </w:ins>
    </w:p>
    <w:p w14:paraId="200948AC" w14:textId="77777777" w:rsidR="00A96145" w:rsidRPr="002C61D2" w:rsidRDefault="00A96145" w:rsidP="00A96145">
      <w:pPr>
        <w:pStyle w:val="code"/>
        <w:rPr>
          <w:ins w:id="1392" w:author="Gerard" w:date="2014-08-21T16:26:00Z"/>
          <w:lang w:val="nl-BE"/>
        </w:rPr>
      </w:pPr>
      <w:ins w:id="1393" w:author="Gerard" w:date="2014-08-21T16:26:00Z">
        <w:r w:rsidRPr="002C61D2">
          <w:rPr>
            <w:lang w:val="nl-BE"/>
          </w:rPr>
          <w:tab/>
        </w:r>
        <w:r w:rsidRPr="002C61D2">
          <w:rPr>
            <w:lang w:val="nl-BE"/>
          </w:rPr>
          <w:tab/>
          <w:t>&lt;beta&gt;2.5, 3, 3&lt;/beta&gt;</w:t>
        </w:r>
      </w:ins>
    </w:p>
    <w:p w14:paraId="1F35AD94" w14:textId="77777777" w:rsidR="00A96145" w:rsidRPr="002C61D2" w:rsidRDefault="00A96145" w:rsidP="00A96145">
      <w:pPr>
        <w:pStyle w:val="code"/>
        <w:rPr>
          <w:ins w:id="1394" w:author="Gerard" w:date="2014-08-21T16:26:00Z"/>
          <w:lang w:val="nl-BE"/>
        </w:rPr>
      </w:pPr>
      <w:ins w:id="1395" w:author="Gerard" w:date="2014-08-21T16:26:00Z">
        <w:r>
          <w:lastRenderedPageBreak/>
          <w:tab/>
        </w:r>
        <w:r>
          <w:tab/>
        </w:r>
        <w:r w:rsidRPr="002C61D2">
          <w:rPr>
            <w:lang w:val="nl-BE"/>
          </w:rPr>
          <w:t>&lt;k&gt;1</w:t>
        </w:r>
        <w:r>
          <w:rPr>
            <w:lang w:val="nl-BE"/>
          </w:rPr>
          <w:t>5e3</w:t>
        </w:r>
        <w:r w:rsidRPr="002C61D2">
          <w:rPr>
            <w:lang w:val="nl-BE"/>
          </w:rPr>
          <w:t>&lt;/k&gt;</w:t>
        </w:r>
      </w:ins>
    </w:p>
    <w:p w14:paraId="6950B7FE" w14:textId="77777777" w:rsidR="00A96145" w:rsidRPr="002C61D2" w:rsidRDefault="00A96145" w:rsidP="00A96145">
      <w:pPr>
        <w:pStyle w:val="code"/>
        <w:rPr>
          <w:ins w:id="1396" w:author="Gerard" w:date="2014-08-21T16:26:00Z"/>
          <w:lang w:val="nl-BE"/>
        </w:rPr>
      </w:pPr>
      <w:ins w:id="1397" w:author="Gerard" w:date="2014-08-21T16:26:00Z">
        <w:r w:rsidRPr="002C61D2">
          <w:rPr>
            <w:lang w:val="nl-BE"/>
          </w:rPr>
          <w:tab/>
          <w:t>&lt;/solid&gt;</w:t>
        </w:r>
      </w:ins>
    </w:p>
    <w:p w14:paraId="011A4501" w14:textId="77777777" w:rsidR="006A0BC1" w:rsidRDefault="006A0BC1" w:rsidP="006A0BC1">
      <w:pPr>
        <w:pStyle w:val="code"/>
      </w:pPr>
      <w:r>
        <w:t>&lt;/material&gt;</w:t>
      </w:r>
    </w:p>
    <w:p w14:paraId="67D5F6AD" w14:textId="19B2EF67" w:rsidR="006A0BC1" w:rsidDel="00B63126" w:rsidRDefault="006A0BC1" w:rsidP="006A0BC1">
      <w:pPr>
        <w:rPr>
          <w:del w:id="1398" w:author="rawlins" w:date="2015-04-03T15:25:00Z"/>
        </w:rPr>
      </w:pPr>
    </w:p>
    <w:p w14:paraId="16653759" w14:textId="3E2CD848" w:rsidR="006A0BC1" w:rsidRPr="005A3C4B" w:rsidRDefault="006A0BC1" w:rsidP="006A0BC1">
      <w:del w:id="1399" w:author="rawlins" w:date="2015-04-03T15:25:00Z">
        <w:r w:rsidDel="00B63126">
          <w:br w:type="page"/>
        </w:r>
      </w:del>
    </w:p>
    <w:p w14:paraId="5A98FA6B" w14:textId="77777777" w:rsidR="00B2391B" w:rsidRDefault="00B2391B" w:rsidP="00B2391B">
      <w:pPr>
        <w:pStyle w:val="Heading4"/>
      </w:pPr>
      <w:bookmarkStart w:id="1400" w:name="_Ref393990843"/>
      <w:bookmarkStart w:id="1401" w:name="_Ref393990861"/>
      <w:bookmarkStart w:id="1402" w:name="_Toc416085787"/>
      <w:bookmarkStart w:id="1403" w:name="_Ref167535458"/>
      <w:r>
        <w:lastRenderedPageBreak/>
        <w:t>Veronda-Westmann</w:t>
      </w:r>
      <w:bookmarkEnd w:id="1400"/>
      <w:bookmarkEnd w:id="1401"/>
      <w:bookmarkEnd w:id="1402"/>
    </w:p>
    <w:p w14:paraId="39CBCBB7" w14:textId="2804F794"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6C2049" w:rsidP="00B2391B">
      <w:pPr>
        <w:jc w:val="center"/>
      </w:pPr>
      <w:r w:rsidRPr="006C2049">
        <w:rPr>
          <w:position w:val="-26"/>
        </w:rPr>
        <w:object w:dxaOrig="4239" w:dyaOrig="639" w14:anchorId="56E38C40">
          <v:shape id="_x0000_i1244" type="#_x0000_t75" style="width:208.55pt;height:28.55pt" o:ole="">
            <v:imagedata r:id="rId470" o:title=""/>
          </v:shape>
          <o:OLEObject Type="Embed" ProgID="Equation.DSMT4" ShapeID="_x0000_i1244" DrawAspect="Content" ObjectID="_1489833029" r:id="rId471"/>
        </w:object>
      </w:r>
      <w:r w:rsidR="00B2391B">
        <w:t>.</w:t>
      </w:r>
    </w:p>
    <w:p w14:paraId="79801266" w14:textId="382C7667"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1404" w:name="_Toc416085788"/>
      <w:r>
        <w:lastRenderedPageBreak/>
        <w:t xml:space="preserve">Mooney-Rivlin </w:t>
      </w:r>
      <w:r w:rsidR="00B2391B">
        <w:t>V</w:t>
      </w:r>
      <w:r w:rsidR="00B2391B" w:rsidRPr="005F4027">
        <w:t>on Mises Distribut</w:t>
      </w:r>
      <w:r w:rsidR="00B2391B">
        <w:t>ed Fibers</w:t>
      </w:r>
      <w:bookmarkEnd w:id="1403"/>
      <w:bookmarkEnd w:id="1404"/>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6C2049" w:rsidP="00B2391B">
      <w:pPr>
        <w:jc w:val="center"/>
      </w:pPr>
      <w:r w:rsidRPr="006C2049">
        <w:rPr>
          <w:position w:val="-34"/>
        </w:rPr>
        <w:object w:dxaOrig="5179" w:dyaOrig="780" w14:anchorId="00B05012">
          <v:shape id="_x0000_i1245" type="#_x0000_t75" style="width:259.45pt;height:36pt" o:ole="">
            <v:imagedata r:id="rId472" o:title=""/>
          </v:shape>
          <o:OLEObject Type="Embed" ProgID="Equation.DSMT4" ShapeID="_x0000_i1245" DrawAspect="Content" ObjectID="_1489833030" r:id="rId473"/>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6C2049" w:rsidP="00B2391B">
      <w:pPr>
        <w:jc w:val="center"/>
      </w:pPr>
      <w:r w:rsidRPr="006C2049">
        <w:rPr>
          <w:position w:val="-34"/>
        </w:rPr>
        <w:object w:dxaOrig="1700" w:dyaOrig="780" w14:anchorId="53B6F403">
          <v:shape id="_x0000_i1246" type="#_x0000_t75" style="width:86.25pt;height:36pt" o:ole="">
            <v:imagedata r:id="rId474" o:title=""/>
          </v:shape>
          <o:OLEObject Type="Embed" ProgID="Equation.DSMT4" ShapeID="_x0000_i1246" DrawAspect="Content" ObjectID="_1489833031" r:id="rId475"/>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192AA1C6"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182A67">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182A67">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6C2049" w:rsidP="00B2391B">
      <w:pPr>
        <w:jc w:val="center"/>
      </w:pPr>
      <w:r w:rsidRPr="006C2049">
        <w:rPr>
          <w:position w:val="-36"/>
        </w:rPr>
        <w:object w:dxaOrig="3940" w:dyaOrig="740" w14:anchorId="4A06AD8A">
          <v:shape id="_x0000_i1247" type="#_x0000_t75" style="width:194.25pt;height:36pt" o:ole="">
            <v:imagedata r:id="rId476" o:title=""/>
          </v:shape>
          <o:OLEObject Type="Embed" ProgID="Equation.DSMT4" ShapeID="_x0000_i1247" DrawAspect="Content" ObjectID="_1489833032" r:id="rId477"/>
        </w:object>
      </w:r>
      <w:r w:rsidR="00B2391B" w:rsidRPr="005F4027">
        <w:t xml:space="preserve">, </w:t>
      </w:r>
    </w:p>
    <w:p w14:paraId="17C57876" w14:textId="75EDD548" w:rsidR="00B2391B" w:rsidRPr="005F4027" w:rsidRDefault="00B2391B" w:rsidP="00B2391B">
      <w:r w:rsidRPr="005F4027">
        <w:lastRenderedPageBreak/>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1818665E" w:rsidR="00B2391B" w:rsidRPr="005F4027" w:rsidRDefault="00B2391B" w:rsidP="00B2391B">
      <w:pPr>
        <w:rPr>
          <w:b/>
        </w:rPr>
      </w:pPr>
      <w:r w:rsidRPr="005F4027">
        <w:rPr>
          <w:b/>
        </w:rPr>
        <w:t xml:space="preserve">2. Constrained von Mises Mixture Distribution (vmc = 2) </w:t>
      </w:r>
      <w:r w:rsidR="00C23285">
        <w:rPr>
          <w:b/>
        </w:rPr>
        <w:fldChar w:fldCharType="begin"/>
      </w:r>
      <w:r w:rsidR="00182A67">
        <w:rPr>
          <w:b/>
        </w:rPr>
        <w:instrText xml:space="preserve"> ADDIN EN.CITE &lt;EndNote&gt;&lt;Cite&gt;&lt;Author&gt;Gouget&lt;/Author&gt;&lt;Year&gt;2012&lt;/Year&gt;&lt;RecNum&gt;69&lt;/RecNum&gt;&lt;DisplayText&gt;[22]&lt;/DisplayText&gt;&lt;record&gt;&lt;rec-number&gt;69&lt;/rec-number&gt;&lt;foreign-keys&gt;&lt;key app="EN" db-id="r5wf5rzd9s599yezes8xwx5r29wwtfetp0e5"&gt;69&lt;/key&gt;&lt;/foreign-keys&gt;&lt;ref-type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182A67">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6C2049" w:rsidP="00B2391B">
      <w:pPr>
        <w:jc w:val="center"/>
      </w:pPr>
      <w:r w:rsidRPr="006C2049">
        <w:rPr>
          <w:position w:val="-36"/>
        </w:rPr>
        <w:object w:dxaOrig="4660" w:dyaOrig="740" w14:anchorId="0D3CF628">
          <v:shape id="_x0000_i1248" type="#_x0000_t75" style="width:230.25pt;height:36pt" o:ole="">
            <v:imagedata r:id="rId479" o:title=""/>
          </v:shape>
          <o:OLEObject Type="Embed" ProgID="Equation.DSMT4" ShapeID="_x0000_i1248" DrawAspect="Content" ObjectID="_1489833033" r:id="rId480"/>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6C2049" w:rsidP="00B2391B">
      <w:pPr>
        <w:jc w:val="center"/>
      </w:pPr>
      <w:r w:rsidRPr="006C2049">
        <w:rPr>
          <w:position w:val="-38"/>
        </w:rPr>
        <w:object w:dxaOrig="1480" w:dyaOrig="920" w14:anchorId="73E9F4D3">
          <v:shape id="_x0000_i1249" type="#_x0000_t75" style="width:1in;height:43.45pt" o:ole="">
            <v:imagedata r:id="rId481" o:title=""/>
          </v:shape>
          <o:OLEObject Type="Embed" ProgID="Equation.DSMT4" ShapeID="_x0000_i1249" DrawAspect="Content" ObjectID="_1489833034" r:id="rId482"/>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w:t>
      </w:r>
      <w:r w:rsidRPr="005F4027">
        <w:lastRenderedPageBreak/>
        <w:t xml:space="preserve">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1405" w:name="_Ref162411714"/>
      <w:bookmarkStart w:id="1406" w:name="_Ref162412566"/>
      <w:bookmarkStart w:id="1407" w:name="_Toc416085789"/>
      <w:r>
        <w:lastRenderedPageBreak/>
        <w:t>Compressible Materials</w:t>
      </w:r>
      <w:bookmarkEnd w:id="1405"/>
      <w:bookmarkEnd w:id="1406"/>
      <w:bookmarkEnd w:id="1407"/>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1B13CD">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1408" w:name="_Toc416085790"/>
      <w:r>
        <w:t>Carter-Hayes</w:t>
      </w:r>
      <w:bookmarkEnd w:id="1408"/>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6C2049" w:rsidRPr="006C2049">
              <w:rPr>
                <w:position w:val="-12"/>
              </w:rPr>
              <w:object w:dxaOrig="300" w:dyaOrig="360" w14:anchorId="16FEE16F">
                <v:shape id="_x0000_i1250" type="#_x0000_t75" style="width:14.25pt;height:21.75pt" o:ole="">
                  <v:imagedata r:id="rId483" o:title=""/>
                </v:shape>
                <o:OLEObject Type="Embed" ProgID="Equation.DSMT4" ShapeID="_x0000_i1250" DrawAspect="Content" ObjectID="_1489833035" r:id="rId484"/>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6C2049" w:rsidRPr="006C2049">
              <w:rPr>
                <w:position w:val="-12"/>
              </w:rPr>
              <w:object w:dxaOrig="300" w:dyaOrig="360" w14:anchorId="0D1EF11E">
                <v:shape id="_x0000_i1251" type="#_x0000_t75" style="width:14.25pt;height:21.75pt" o:ole="">
                  <v:imagedata r:id="rId485" o:title=""/>
                </v:shape>
                <o:OLEObject Type="Embed" ProgID="Equation.DSMT4" ShapeID="_x0000_i1251" DrawAspect="Content" ObjectID="_1489833036" r:id="rId486"/>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6C2049" w:rsidRPr="006C2049">
              <w:rPr>
                <w:position w:val="-10"/>
              </w:rPr>
              <w:object w:dxaOrig="200" w:dyaOrig="260" w14:anchorId="46B1295A">
                <v:shape id="_x0000_i1252" type="#_x0000_t75" style="width:7.45pt;height:14.25pt" o:ole="">
                  <v:imagedata r:id="rId487" o:title=""/>
                </v:shape>
                <o:OLEObject Type="Embed" ProgID="Equation.DSMT4" ShapeID="_x0000_i1252" DrawAspect="Content" ObjectID="_1489833037" r:id="rId488"/>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6C2049" w:rsidRPr="006C2049">
              <w:rPr>
                <w:position w:val="-6"/>
              </w:rPr>
              <w:object w:dxaOrig="200" w:dyaOrig="220" w14:anchorId="3718CA1F">
                <v:shape id="_x0000_i1253" type="#_x0000_t75" style="width:7.45pt;height:14.25pt" o:ole="">
                  <v:imagedata r:id="rId489" o:title=""/>
                </v:shape>
                <o:OLEObject Type="Embed" ProgID="Equation.DSMT4" ShapeID="_x0000_i1253" DrawAspect="Content" ObjectID="_1489833038" r:id="rId490"/>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4D9DC977" w:rsidR="00327EE3" w:rsidRDefault="00183AC8" w:rsidP="00327EE3">
      <w:pPr>
        <w:pStyle w:val="MTDisplayEquation"/>
      </w:pPr>
      <w:r>
        <w:t xml:space="preserve">This model describes a compressible </w:t>
      </w:r>
      <w:r w:rsidR="00327EE3">
        <w:t>n</w:t>
      </w:r>
      <w:r>
        <w:t xml:space="preserve">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rsidR="00327EE3">
        <w:t xml:space="preserve"> whose Young’s modulus is a power-law function of the referential apparent density </w:t>
      </w:r>
      <w:r w:rsidR="006C2049" w:rsidRPr="006C2049">
        <w:rPr>
          <w:position w:val="-12"/>
        </w:rPr>
        <w:object w:dxaOrig="340" w:dyaOrig="380" w14:anchorId="6951354E">
          <v:shape id="_x0000_i1254" type="#_x0000_t75" style="width:14.25pt;height:21.75pt" o:ole="">
            <v:imagedata r:id="rId491" o:title=""/>
          </v:shape>
          <o:OLEObject Type="Embed" ProgID="Equation.DSMT4" ShapeID="_x0000_i1254" DrawAspect="Content" ObjectID="_1489833039" r:id="rId492"/>
        </w:obje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6C2049" w:rsidRPr="006C2049">
        <w:rPr>
          <w:position w:val="-32"/>
        </w:rPr>
        <w:object w:dxaOrig="4740" w:dyaOrig="720" w14:anchorId="28B333B0">
          <v:shape id="_x0000_i1255" type="#_x0000_t75" style="width:237.75pt;height:36pt" o:ole="">
            <v:imagedata r:id="rId493" o:title=""/>
          </v:shape>
          <o:OLEObject Type="Embed" ProgID="Equation.DSMT4" ShapeID="_x0000_i1255" DrawAspect="Content" ObjectID="_1489833040" r:id="rId494"/>
        </w:object>
      </w:r>
      <w:r>
        <w:t>.</w:t>
      </w:r>
    </w:p>
    <w:p w14:paraId="41804102" w14:textId="5B49F84C" w:rsidR="00183AC8" w:rsidRDefault="00183AC8" w:rsidP="00183AC8">
      <w:pPr>
        <w:pStyle w:val="MTDisplayEquation"/>
      </w:pPr>
      <w:r>
        <w:t xml:space="preserve">Here, </w:t>
      </w:r>
      <w:r w:rsidR="006C2049" w:rsidRPr="006C2049">
        <w:rPr>
          <w:position w:val="-6"/>
        </w:rPr>
        <w:object w:dxaOrig="240" w:dyaOrig="279" w14:anchorId="1DFAA7E1">
          <v:shape id="_x0000_i1256" type="#_x0000_t75" style="width:14.25pt;height:14.25pt" o:ole="">
            <v:imagedata r:id="rId495" o:title=""/>
          </v:shape>
          <o:OLEObject Type="Embed" ProgID="Equation.DSMT4" ShapeID="_x0000_i1256" DrawAspect="Content" ObjectID="_1489833041" r:id="rId496"/>
        </w:object>
      </w:r>
      <w:r w:rsidR="00327EE3">
        <w:t xml:space="preserve"> is </w:t>
      </w:r>
      <w:r>
        <w:t xml:space="preserve">the right Cauchy-Green deformation tensor and </w:t>
      </w:r>
      <w:r w:rsidR="006C2049" w:rsidRPr="006C2049">
        <w:rPr>
          <w:position w:val="-6"/>
        </w:rPr>
        <w:object w:dxaOrig="220" w:dyaOrig="279" w14:anchorId="00380B39">
          <v:shape id="_x0000_i1257" type="#_x0000_t75" style="width:14.25pt;height:14.25pt" o:ole="">
            <v:imagedata r:id="rId497" o:title=""/>
          </v:shape>
          <o:OLEObject Type="Embed" ProgID="Equation.DSMT4" ShapeID="_x0000_i1257" DrawAspect="Content" ObjectID="_1489833042" r:id="rId498"/>
        </w:object>
      </w:r>
      <w:r w:rsidR="00327EE3">
        <w:t xml:space="preserve"> </w:t>
      </w:r>
      <w:r>
        <w:t>is the determinant of the deformation gradient tensor.</w:t>
      </w:r>
    </w:p>
    <w:p w14:paraId="704AC31D" w14:textId="77777777" w:rsidR="00183AC8" w:rsidRDefault="00183AC8" w:rsidP="00183AC8"/>
    <w:p w14:paraId="1DA59B1D" w14:textId="56E97163" w:rsidR="00327EE3" w:rsidRDefault="00327EE3" w:rsidP="00183AC8">
      <w:r>
        <w:t xml:space="preserve">Young’s modulus depends on </w:t>
      </w:r>
      <w:r w:rsidR="006C2049" w:rsidRPr="006C2049">
        <w:rPr>
          <w:position w:val="-12"/>
        </w:rPr>
        <w:object w:dxaOrig="340" w:dyaOrig="380" w14:anchorId="26E23DC3">
          <v:shape id="_x0000_i1258" type="#_x0000_t75" style="width:14.25pt;height:21.75pt" o:ole="">
            <v:imagedata r:id="rId499" o:title=""/>
          </v:shape>
          <o:OLEObject Type="Embed" ProgID="Equation.DSMT4" ShapeID="_x0000_i1258" DrawAspect="Content" ObjectID="_1489833043" r:id="rId500"/>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182A67">
          <w:rPr>
            <w:noProof/>
          </w:rPr>
          <w:t>24</w:t>
        </w:r>
      </w:hyperlink>
      <w:r w:rsidR="00031F52">
        <w:rPr>
          <w:noProof/>
        </w:rPr>
        <w:t xml:space="preserve">, </w:t>
      </w:r>
      <w:hyperlink w:anchor="_ENREF_25" w:tooltip="Carter, 1977 #73" w:history="1">
        <w:r w:rsidR="00182A67">
          <w:rPr>
            <w:noProof/>
          </w:rPr>
          <w:t>25</w:t>
        </w:r>
      </w:hyperlink>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6C2049" w:rsidRPr="006C2049">
        <w:rPr>
          <w:position w:val="-32"/>
        </w:rPr>
        <w:object w:dxaOrig="1500" w:dyaOrig="800" w14:anchorId="445CCB49">
          <v:shape id="_x0000_i1259" type="#_x0000_t75" style="width:1in;height:43.45pt" o:ole="">
            <v:imagedata r:id="rId501" o:title=""/>
          </v:shape>
          <o:OLEObject Type="Embed" ProgID="Equation.DSMT4" ShapeID="_x0000_i1259" DrawAspect="Content" ObjectID="_1489833044" r:id="rId502"/>
        </w:object>
      </w:r>
      <w:r>
        <w:t xml:space="preserve"> .</w:t>
      </w:r>
    </w:p>
    <w:p w14:paraId="7F2C241F" w14:textId="1C4DA314"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1B13CD">
        <w:t>4.6</w:t>
      </w:r>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ins w:id="1409" w:author="Gerard" w:date="2014-07-29T23:58:00Z">
        <w:r w:rsidR="001B13CD">
          <w:t>3.6.3</w:t>
        </w:r>
      </w:ins>
      <w:del w:id="1410" w:author="Gerard" w:date="2014-06-20T17:32:00Z">
        <w:r w:rsidR="00873D59" w:rsidDel="00976D6B">
          <w:delText>3.12.3</w:delText>
        </w:r>
      </w:del>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6C2049" w:rsidRPr="006C2049">
        <w:rPr>
          <w:position w:val="-12"/>
        </w:rPr>
        <w:object w:dxaOrig="340" w:dyaOrig="380" w14:anchorId="6D3D5F29">
          <v:shape id="_x0000_i1260" type="#_x0000_t75" style="width:14.25pt;height:21.75pt" o:ole="">
            <v:imagedata r:id="rId503" o:title=""/>
          </v:shape>
          <o:OLEObject Type="Embed" ProgID="Equation.DSMT4" ShapeID="_x0000_i1260" DrawAspect="Content" ObjectID="_1489833045" r:id="rId504"/>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6C2049" w:rsidRPr="006C2049">
        <w:rPr>
          <w:position w:val="-12"/>
        </w:rPr>
        <w:object w:dxaOrig="340" w:dyaOrig="380" w14:anchorId="659E3A73">
          <v:shape id="_x0000_i1261" type="#_x0000_t75" style="width:14.25pt;height:21.75pt" o:ole="">
            <v:imagedata r:id="rId505" o:title=""/>
          </v:shape>
          <o:OLEObject Type="Embed" ProgID="Equation.DSMT4" ShapeID="_x0000_i1261" DrawAspect="Content" ObjectID="_1489833046" r:id="rId506"/>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6C2049" w:rsidRPr="006C2049">
        <w:rPr>
          <w:position w:val="-12"/>
        </w:rPr>
        <w:object w:dxaOrig="320" w:dyaOrig="360" w14:anchorId="7B358E71">
          <v:shape id="_x0000_i1262" type="#_x0000_t75" style="width:14.25pt;height:21.75pt" o:ole="">
            <v:imagedata r:id="rId507" o:title=""/>
          </v:shape>
          <o:OLEObject Type="Embed" ProgID="Equation.DSMT4" ShapeID="_x0000_i1262" DrawAspect="Content" ObjectID="_1489833047" r:id="rId508"/>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lastRenderedPageBreak/>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1411" w:name="_Toc416085791"/>
      <w:r>
        <w:lastRenderedPageBreak/>
        <w:t>Cell Growth</w:t>
      </w:r>
      <w:bookmarkEnd w:id="1411"/>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6C2049" w:rsidRPr="006C2049">
              <w:rPr>
                <w:position w:val="-12"/>
              </w:rPr>
              <w:object w:dxaOrig="300" w:dyaOrig="380" w14:anchorId="415C420A">
                <v:shape id="_x0000_i1263" type="#_x0000_t75" style="width:14.25pt;height:21.75pt" o:ole="">
                  <v:imagedata r:id="rId509" o:title=""/>
                </v:shape>
                <o:OLEObject Type="Embed" ProgID="Equation.DSMT4" ShapeID="_x0000_i1263" DrawAspect="Content" ObjectID="_1489833048" r:id="rId510"/>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6C2049" w:rsidRPr="006C2049">
              <w:rPr>
                <w:position w:val="-12"/>
              </w:rPr>
              <w:object w:dxaOrig="240" w:dyaOrig="360" w14:anchorId="1A394892">
                <v:shape id="_x0000_i1264" type="#_x0000_t75" style="width:14.25pt;height:21.75pt" o:ole="">
                  <v:imagedata r:id="rId511" o:title=""/>
                </v:shape>
                <o:OLEObject Type="Embed" ProgID="Equation.DSMT4" ShapeID="_x0000_i1264" DrawAspect="Content" ObjectID="_1489833049" r:id="rId512"/>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6C2049" w:rsidRPr="006C2049">
              <w:rPr>
                <w:position w:val="-12"/>
              </w:rPr>
              <w:object w:dxaOrig="240" w:dyaOrig="360" w14:anchorId="475F5EAB">
                <v:shape id="_x0000_i1265" type="#_x0000_t75" style="width:14.25pt;height:21.75pt" o:ole="">
                  <v:imagedata r:id="rId513" o:title=""/>
                </v:shape>
                <o:OLEObject Type="Embed" ProgID="Equation.DSMT4" ShapeID="_x0000_i1265" DrawAspect="Content" ObjectID="_1489833050" r:id="rId514"/>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6C2049" w:rsidRPr="006C2049">
        <w:rPr>
          <w:position w:val="-6"/>
        </w:rPr>
        <w:object w:dxaOrig="859" w:dyaOrig="279" w14:anchorId="31A28FA4">
          <v:shape id="_x0000_i1266" type="#_x0000_t75" style="width:43.45pt;height:14.25pt" o:ole="">
            <v:imagedata r:id="rId515" o:title=""/>
          </v:shape>
          <o:OLEObject Type="Embed" ProgID="Equation.DSMT4" ShapeID="_x0000_i1266" DrawAspect="Content" ObjectID="_1489833051" r:id="rId516"/>
        </w:object>
      </w:r>
      <w:r>
        <w:t>,</w:t>
      </w:r>
    </w:p>
    <w:p w14:paraId="1A7A5574" w14:textId="3D1954CF" w:rsidR="00C34F8D" w:rsidRPr="006D6D0D" w:rsidRDefault="00C34F8D" w:rsidP="00C34F8D">
      <w:r w:rsidRPr="006D6D0D">
        <w:t xml:space="preserve">where </w:t>
      </w:r>
      <w:r w:rsidR="006C2049" w:rsidRPr="006C2049">
        <w:rPr>
          <w:position w:val="-6"/>
        </w:rPr>
        <w:object w:dxaOrig="220" w:dyaOrig="220" w14:anchorId="6B7C2285">
          <v:shape id="_x0000_i1267" type="#_x0000_t75" style="width:14.25pt;height:14.25pt" o:ole="">
            <v:imagedata r:id="rId517" o:title=""/>
          </v:shape>
          <o:OLEObject Type="Embed" ProgID="Equation.DSMT4" ShapeID="_x0000_i1267" DrawAspect="Content" ObjectID="_1489833052" r:id="rId518"/>
        </w:object>
      </w:r>
      <w:r w:rsidRPr="006D6D0D">
        <w:t xml:space="preserve"> is the osmotic pressure, given by</w:t>
      </w:r>
    </w:p>
    <w:p w14:paraId="622CF4AB" w14:textId="1793C5C1" w:rsidR="00C34F8D" w:rsidRPr="006D6D0D" w:rsidRDefault="00C34F8D" w:rsidP="00C34F8D">
      <w:pPr>
        <w:pStyle w:val="MTDisplayEquation"/>
      </w:pPr>
      <w:r w:rsidRPr="006D6D0D">
        <w:tab/>
      </w:r>
      <w:r w:rsidR="006C2049" w:rsidRPr="006C2049">
        <w:rPr>
          <w:position w:val="-32"/>
        </w:rPr>
        <w:object w:dxaOrig="2079" w:dyaOrig="760" w14:anchorId="2548D29E">
          <v:shape id="_x0000_i1268" type="#_x0000_t75" style="width:100.55pt;height:36pt" o:ole="">
            <v:imagedata r:id="rId519" o:title=""/>
          </v:shape>
          <o:OLEObject Type="Embed" ProgID="Equation.DSMT4" ShapeID="_x0000_i1268" DrawAspect="Content" ObjectID="_1489833053" r:id="rId520"/>
        </w:object>
      </w:r>
      <w:r>
        <w:t>,</w:t>
      </w:r>
    </w:p>
    <w:p w14:paraId="71B3206E" w14:textId="42E7EE34" w:rsidR="00C34F8D" w:rsidRPr="006D6D0D" w:rsidRDefault="00C34F8D" w:rsidP="00C34F8D">
      <w:r w:rsidRPr="006D6D0D">
        <w:t xml:space="preserve">where </w:t>
      </w:r>
      <w:r w:rsidR="006C2049" w:rsidRPr="006C2049">
        <w:rPr>
          <w:position w:val="-6"/>
        </w:rPr>
        <w:object w:dxaOrig="940" w:dyaOrig="279" w14:anchorId="4081916A">
          <v:shape id="_x0000_i1269" type="#_x0000_t75" style="width:50.25pt;height:14.25pt" o:ole="">
            <v:imagedata r:id="rId521" o:title=""/>
          </v:shape>
          <o:OLEObject Type="Embed" ProgID="Equation.DSMT4" ShapeID="_x0000_i1269" DrawAspect="Content" ObjectID="_1489833054" r:id="rId522"/>
        </w:object>
      </w:r>
      <w:r w:rsidRPr="006D6D0D">
        <w:t xml:space="preserve"> is the relative volume.  The values of the universal gas constant </w:t>
      </w:r>
      <w:r w:rsidR="006C2049" w:rsidRPr="006C2049">
        <w:rPr>
          <w:position w:val="-4"/>
        </w:rPr>
        <w:object w:dxaOrig="240" w:dyaOrig="260" w14:anchorId="69033314">
          <v:shape id="_x0000_i1270" type="#_x0000_t75" style="width:14.25pt;height:14.25pt" o:ole="">
            <v:imagedata r:id="rId523" o:title=""/>
          </v:shape>
          <o:OLEObject Type="Embed" ProgID="Equation.DSMT4" ShapeID="_x0000_i1270" DrawAspect="Content" ObjectID="_1489833055" r:id="rId524"/>
        </w:object>
      </w:r>
      <w:r w:rsidRPr="006D6D0D">
        <w:t xml:space="preserve"> and absolute temperature </w:t>
      </w:r>
      <w:r w:rsidR="006C2049" w:rsidRPr="006C2049">
        <w:rPr>
          <w:position w:val="-4"/>
        </w:rPr>
        <w:object w:dxaOrig="220" w:dyaOrig="260" w14:anchorId="66695EF8">
          <v:shape id="_x0000_i1271" type="#_x0000_t75" style="width:14.25pt;height:14.25pt" o:ole="">
            <v:imagedata r:id="rId525" o:title=""/>
          </v:shape>
          <o:OLEObject Type="Embed" ProgID="Equation.DSMT4" ShapeID="_x0000_i1271" DrawAspect="Content" ObjectID="_1489833056" r:id="rId526"/>
        </w:obje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6C2049" w:rsidRPr="006C2049">
        <w:rPr>
          <w:position w:val="-12"/>
        </w:rPr>
        <w:object w:dxaOrig="300" w:dyaOrig="380" w14:anchorId="01C8F9C4">
          <v:shape id="_x0000_i1272" type="#_x0000_t75" style="width:14.25pt;height:21.75pt" o:ole="">
            <v:imagedata r:id="rId527" o:title=""/>
          </v:shape>
          <o:OLEObject Type="Embed" ProgID="Equation.DSMT4" ShapeID="_x0000_i1272" DrawAspect="Content" ObjectID="_1489833057" r:id="rId528"/>
        </w:object>
      </w:r>
      <w:r>
        <w:t xml:space="preserve"> and </w:t>
      </w:r>
      <w:r w:rsidR="006C2049" w:rsidRPr="006C2049">
        <w:rPr>
          <w:position w:val="-12"/>
        </w:rPr>
        <w:object w:dxaOrig="240" w:dyaOrig="360" w14:anchorId="72A6B0EC">
          <v:shape id="_x0000_i1273" type="#_x0000_t75" style="width:14.25pt;height:21.75pt" o:ole="">
            <v:imagedata r:id="rId529" o:title=""/>
          </v:shape>
          <o:OLEObject Type="Embed" ProgID="Equation.DSMT4" ShapeID="_x0000_i1273" DrawAspect="Content" ObjectID="_1489833058" r:id="rId530"/>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6C2049" w:rsidRPr="006C2049">
        <w:rPr>
          <w:position w:val="-12"/>
        </w:rPr>
        <w:object w:dxaOrig="300" w:dyaOrig="380" w14:anchorId="3402F85F">
          <v:shape id="_x0000_i1274" type="#_x0000_t75" style="width:14.25pt;height:21.75pt" o:ole="">
            <v:imagedata r:id="rId531" o:title=""/>
          </v:shape>
          <o:OLEObject Type="Embed" ProgID="Equation.DSMT4" ShapeID="_x0000_i1274" DrawAspect="Content" ObjectID="_1489833059" r:id="rId532"/>
        </w:object>
      </w:r>
      <w:r>
        <w:t xml:space="preserve"> and </w:t>
      </w:r>
      <w:r w:rsidR="006C2049" w:rsidRPr="006C2049">
        <w:rPr>
          <w:position w:val="-12"/>
        </w:rPr>
        <w:object w:dxaOrig="240" w:dyaOrig="360" w14:anchorId="3ADADDEC">
          <v:shape id="_x0000_i1275" type="#_x0000_t75" style="width:14.25pt;height:21.75pt" o:ole="">
            <v:imagedata r:id="rId533" o:title=""/>
          </v:shape>
          <o:OLEObject Type="Embed" ProgID="Equation.DSMT4" ShapeID="_x0000_i1275" DrawAspect="Content" ObjectID="_1489833060" r:id="rId534"/>
        </w:object>
      </w:r>
      <w:r>
        <w:t xml:space="preserve"> increase proportionally, though this is not an obligatory relationship.  To ensure that the initial configuration is a stress-free reference configuration, let </w:t>
      </w:r>
      <w:r w:rsidR="006C2049" w:rsidRPr="006C2049">
        <w:rPr>
          <w:position w:val="-16"/>
        </w:rPr>
        <w:object w:dxaOrig="1400" w:dyaOrig="440" w14:anchorId="7709E5EE">
          <v:shape id="_x0000_i1276" type="#_x0000_t75" style="width:1in;height:21.75pt" o:ole="">
            <v:imagedata r:id="rId535" o:title=""/>
          </v:shape>
          <o:OLEObject Type="Embed" ProgID="Equation.DSMT4" ShapeID="_x0000_i1276" DrawAspect="Content" ObjectID="_1489833061" r:id="rId536"/>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lastRenderedPageBreak/>
        <w:tab/>
      </w:r>
      <w:r>
        <w:tab/>
        <w:t>&lt;loadpoint&gt;0,0.3&lt;/loadpoint&gt;</w:t>
      </w:r>
    </w:p>
    <w:p w14:paraId="3E120108" w14:textId="77777777" w:rsidR="00EA2313" w:rsidRDefault="00EA2313" w:rsidP="007D6F0D">
      <w:pPr>
        <w:pStyle w:val="code"/>
      </w:pPr>
      <w:r>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rPr>
          <w:ins w:id="1412" w:author="rawlins" w:date="2015-04-03T15:27:00Z"/>
        </w:rPr>
      </w:pPr>
      <w:bookmarkStart w:id="1413" w:name="_Toc416085792"/>
      <w:bookmarkStart w:id="1414" w:name="_Ref167527013"/>
      <w:ins w:id="1415" w:author="rawlins" w:date="2015-04-03T15:27:00Z">
        <w:r>
          <w:lastRenderedPageBreak/>
          <w:t>Cubic CLE</w:t>
        </w:r>
        <w:bookmarkEnd w:id="1413"/>
      </w:ins>
    </w:p>
    <w:p w14:paraId="2E1BF983" w14:textId="77777777" w:rsidR="00B63126" w:rsidRDefault="00B63126" w:rsidP="00B63126">
      <w:pPr>
        <w:rPr>
          <w:ins w:id="1416" w:author="rawlins" w:date="2015-04-03T15:27:00Z"/>
        </w:rPr>
      </w:pPr>
      <w:ins w:id="1417" w:author="rawlins" w:date="2015-04-03T15:27:00Z">
        <w:r>
          <w:t xml:space="preserve">The material type for a conewise linear elastic (CLE) material with cubic symmetry is </w:t>
        </w:r>
        <w:r>
          <w:rPr>
            <w:i/>
          </w:rPr>
          <w:t>cubic CLE</w:t>
        </w:r>
        <w:r>
          <w:t>. The following parameters must be defined:</w:t>
        </w:r>
      </w:ins>
    </w:p>
    <w:p w14:paraId="023FF288" w14:textId="77777777" w:rsidR="00B63126" w:rsidRDefault="00B63126" w:rsidP="00B63126">
      <w:pPr>
        <w:rPr>
          <w:ins w:id="1418" w:author="rawlins" w:date="2015-04-03T15: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43"/>
        <w:gridCol w:w="523"/>
      </w:tblGrid>
      <w:tr w:rsidR="00B63126" w14:paraId="020DE123" w14:textId="77777777" w:rsidTr="00050662">
        <w:trPr>
          <w:ins w:id="1419" w:author="rawlins" w:date="2015-04-03T15:27:00Z"/>
        </w:trPr>
        <w:tc>
          <w:tcPr>
            <w:tcW w:w="0" w:type="auto"/>
            <w:shd w:val="clear" w:color="auto" w:fill="auto"/>
          </w:tcPr>
          <w:p w14:paraId="6A47FA02" w14:textId="77777777" w:rsidR="00B63126" w:rsidRDefault="00B63126" w:rsidP="00050662">
            <w:pPr>
              <w:pStyle w:val="code"/>
              <w:rPr>
                <w:ins w:id="1420" w:author="rawlins" w:date="2015-04-03T15:27:00Z"/>
              </w:rPr>
            </w:pPr>
            <w:ins w:id="1421" w:author="rawlins" w:date="2015-04-03T15:27:00Z">
              <w:r>
                <w:t>&lt;lp1&gt;</w:t>
              </w:r>
            </w:ins>
          </w:p>
        </w:tc>
        <w:tc>
          <w:tcPr>
            <w:tcW w:w="0" w:type="auto"/>
            <w:shd w:val="clear" w:color="auto" w:fill="auto"/>
          </w:tcPr>
          <w:p w14:paraId="664F1E2E" w14:textId="77777777" w:rsidR="00B63126" w:rsidRDefault="00B63126" w:rsidP="00050662">
            <w:pPr>
              <w:rPr>
                <w:ins w:id="1422" w:author="rawlins" w:date="2015-04-03T15:27:00Z"/>
              </w:rPr>
            </w:pPr>
            <w:ins w:id="1423" w:author="rawlins" w:date="2015-04-03T15:27:00Z">
              <w:r w:rsidRPr="00BE60FB">
                <w:t>Tensile diagonal first Lamé coefficient</w:t>
              </w:r>
              <w:r>
                <w:t xml:space="preserve"> </w:t>
              </w:r>
            </w:ins>
            <w:bookmarkStart w:id="1424" w:name="MTBlankEqn"/>
            <w:ins w:id="1425" w:author="rawlins" w:date="2015-04-03T15:27:00Z">
              <w:r w:rsidRPr="00315B5A">
                <w:rPr>
                  <w:position w:val="-12"/>
                </w:rPr>
                <w:object w:dxaOrig="340" w:dyaOrig="360" w14:anchorId="58C42613">
                  <v:shape id="_x0000_i1277" type="#_x0000_t75" style="width:14.25pt;height:21.75pt" o:ole="">
                    <v:imagedata r:id="rId537" o:title=""/>
                  </v:shape>
                  <o:OLEObject Type="Embed" ProgID="Equation.DSMT4" ShapeID="_x0000_i1277" DrawAspect="Content" ObjectID="_1489833062" r:id="rId538"/>
                </w:object>
              </w:r>
            </w:ins>
            <w:bookmarkEnd w:id="1424"/>
          </w:p>
        </w:tc>
        <w:tc>
          <w:tcPr>
            <w:tcW w:w="0" w:type="auto"/>
          </w:tcPr>
          <w:p w14:paraId="0445BA6F" w14:textId="77777777" w:rsidR="00B63126" w:rsidRDefault="00B63126" w:rsidP="00050662">
            <w:pPr>
              <w:rPr>
                <w:ins w:id="1426" w:author="rawlins" w:date="2015-04-03T15:27:00Z"/>
              </w:rPr>
            </w:pPr>
            <w:ins w:id="1427" w:author="rawlins" w:date="2015-04-03T15:27:00Z">
              <w:r>
                <w:t>[</w:t>
              </w:r>
              <w:r>
                <w:rPr>
                  <w:b/>
                </w:rPr>
                <w:t>P</w:t>
              </w:r>
              <w:r>
                <w:t>]</w:t>
              </w:r>
            </w:ins>
          </w:p>
        </w:tc>
      </w:tr>
      <w:tr w:rsidR="00B63126" w14:paraId="3399A085" w14:textId="77777777" w:rsidTr="00050662">
        <w:trPr>
          <w:ins w:id="1428" w:author="rawlins" w:date="2015-04-03T15:27:00Z"/>
        </w:trPr>
        <w:tc>
          <w:tcPr>
            <w:tcW w:w="0" w:type="auto"/>
            <w:shd w:val="clear" w:color="auto" w:fill="auto"/>
          </w:tcPr>
          <w:p w14:paraId="6982A0A7" w14:textId="77777777" w:rsidR="00B63126" w:rsidRDefault="00B63126" w:rsidP="00050662">
            <w:pPr>
              <w:pStyle w:val="code"/>
              <w:rPr>
                <w:ins w:id="1429" w:author="rawlins" w:date="2015-04-03T15:27:00Z"/>
              </w:rPr>
            </w:pPr>
            <w:ins w:id="1430" w:author="rawlins" w:date="2015-04-03T15:27:00Z">
              <w:r>
                <w:t>&lt;lm1&gt;</w:t>
              </w:r>
            </w:ins>
          </w:p>
        </w:tc>
        <w:tc>
          <w:tcPr>
            <w:tcW w:w="0" w:type="auto"/>
            <w:shd w:val="clear" w:color="auto" w:fill="auto"/>
          </w:tcPr>
          <w:p w14:paraId="535A1590" w14:textId="77777777" w:rsidR="00B63126" w:rsidRDefault="00B63126" w:rsidP="00050662">
            <w:pPr>
              <w:rPr>
                <w:ins w:id="1431" w:author="rawlins" w:date="2015-04-03T15:27:00Z"/>
              </w:rPr>
            </w:pPr>
            <w:ins w:id="1432" w:author="rawlins" w:date="2015-04-03T15:27:00Z">
              <w:r>
                <w:t>Compressive</w:t>
              </w:r>
              <w:r w:rsidRPr="00BE60FB">
                <w:t xml:space="preserve"> diagonal first Lamé coefficient</w:t>
              </w:r>
              <w:r>
                <w:t xml:space="preserve"> </w:t>
              </w:r>
            </w:ins>
            <w:ins w:id="1433" w:author="rawlins" w:date="2015-04-03T15:27:00Z">
              <w:r w:rsidRPr="00315B5A">
                <w:rPr>
                  <w:position w:val="-12"/>
                </w:rPr>
                <w:object w:dxaOrig="340" w:dyaOrig="360" w14:anchorId="77F58EE6">
                  <v:shape id="_x0000_i1278" type="#_x0000_t75" style="width:14.25pt;height:21.75pt" o:ole="">
                    <v:imagedata r:id="rId539" o:title=""/>
                  </v:shape>
                  <o:OLEObject Type="Embed" ProgID="Equation.DSMT4" ShapeID="_x0000_i1278" DrawAspect="Content" ObjectID="_1489833063" r:id="rId540"/>
                </w:object>
              </w:r>
            </w:ins>
          </w:p>
        </w:tc>
        <w:tc>
          <w:tcPr>
            <w:tcW w:w="0" w:type="auto"/>
          </w:tcPr>
          <w:p w14:paraId="41FA1F90" w14:textId="77777777" w:rsidR="00B63126" w:rsidRDefault="00B63126" w:rsidP="00050662">
            <w:pPr>
              <w:rPr>
                <w:ins w:id="1434" w:author="rawlins" w:date="2015-04-03T15:27:00Z"/>
              </w:rPr>
            </w:pPr>
            <w:ins w:id="1435" w:author="rawlins" w:date="2015-04-03T15:27:00Z">
              <w:r>
                <w:t>[</w:t>
              </w:r>
              <w:r>
                <w:rPr>
                  <w:b/>
                </w:rPr>
                <w:t>P</w:t>
              </w:r>
              <w:r>
                <w:t>]</w:t>
              </w:r>
            </w:ins>
          </w:p>
        </w:tc>
      </w:tr>
      <w:tr w:rsidR="00B63126" w14:paraId="37F9DC9F" w14:textId="77777777" w:rsidTr="00050662">
        <w:trPr>
          <w:ins w:id="1436" w:author="rawlins" w:date="2015-04-03T15:27:00Z"/>
        </w:trPr>
        <w:tc>
          <w:tcPr>
            <w:tcW w:w="0" w:type="auto"/>
            <w:shd w:val="clear" w:color="auto" w:fill="auto"/>
          </w:tcPr>
          <w:p w14:paraId="27AFD38D" w14:textId="77777777" w:rsidR="00B63126" w:rsidRDefault="00B63126" w:rsidP="00050662">
            <w:pPr>
              <w:pStyle w:val="code"/>
              <w:rPr>
                <w:ins w:id="1437" w:author="rawlins" w:date="2015-04-03T15:27:00Z"/>
              </w:rPr>
            </w:pPr>
            <w:ins w:id="1438" w:author="rawlins" w:date="2015-04-03T15:27:00Z">
              <w:r>
                <w:t>&lt;l2&gt;</w:t>
              </w:r>
            </w:ins>
          </w:p>
        </w:tc>
        <w:tc>
          <w:tcPr>
            <w:tcW w:w="0" w:type="auto"/>
            <w:shd w:val="clear" w:color="auto" w:fill="auto"/>
          </w:tcPr>
          <w:p w14:paraId="1F539BC5" w14:textId="77777777" w:rsidR="00B63126" w:rsidRPr="00F86419" w:rsidRDefault="00B63126" w:rsidP="00050662">
            <w:pPr>
              <w:rPr>
                <w:ins w:id="1439" w:author="rawlins" w:date="2015-04-03T15:27:00Z"/>
              </w:rPr>
            </w:pPr>
            <w:ins w:id="1440" w:author="rawlins" w:date="2015-04-03T15:27:00Z">
              <w:r w:rsidRPr="00BE60FB">
                <w:t>Off-diagonal first Lamé coefficient</w:t>
              </w:r>
              <w:r>
                <w:t xml:space="preserve"> </w:t>
              </w:r>
            </w:ins>
            <w:ins w:id="1441" w:author="rawlins" w:date="2015-04-03T15:27:00Z">
              <w:r w:rsidRPr="00315B5A">
                <w:rPr>
                  <w:position w:val="-12"/>
                </w:rPr>
                <w:object w:dxaOrig="279" w:dyaOrig="360" w14:anchorId="22781241">
                  <v:shape id="_x0000_i1279" type="#_x0000_t75" style="width:14.25pt;height:21.75pt" o:ole="">
                    <v:imagedata r:id="rId541" o:title=""/>
                  </v:shape>
                  <o:OLEObject Type="Embed" ProgID="Equation.DSMT4" ShapeID="_x0000_i1279" DrawAspect="Content" ObjectID="_1489833064" r:id="rId542"/>
                </w:object>
              </w:r>
            </w:ins>
          </w:p>
        </w:tc>
        <w:tc>
          <w:tcPr>
            <w:tcW w:w="0" w:type="auto"/>
          </w:tcPr>
          <w:p w14:paraId="658B9C59" w14:textId="77777777" w:rsidR="00B63126" w:rsidRDefault="00B63126" w:rsidP="00050662">
            <w:pPr>
              <w:rPr>
                <w:ins w:id="1442" w:author="rawlins" w:date="2015-04-03T15:27:00Z"/>
              </w:rPr>
            </w:pPr>
            <w:ins w:id="1443" w:author="rawlins" w:date="2015-04-03T15:27:00Z">
              <w:r>
                <w:t>[</w:t>
              </w:r>
              <w:r w:rsidRPr="001304ED">
                <w:rPr>
                  <w:b/>
                </w:rPr>
                <w:t>P</w:t>
              </w:r>
              <w:r>
                <w:t>]</w:t>
              </w:r>
            </w:ins>
          </w:p>
        </w:tc>
      </w:tr>
      <w:tr w:rsidR="00B63126" w14:paraId="3E2BCEFC" w14:textId="77777777" w:rsidTr="00050662">
        <w:trPr>
          <w:ins w:id="1444" w:author="rawlins" w:date="2015-04-03T15:27:00Z"/>
        </w:trPr>
        <w:tc>
          <w:tcPr>
            <w:tcW w:w="0" w:type="auto"/>
            <w:shd w:val="clear" w:color="auto" w:fill="auto"/>
          </w:tcPr>
          <w:p w14:paraId="079194E2" w14:textId="77777777" w:rsidR="00B63126" w:rsidRDefault="00B63126" w:rsidP="00050662">
            <w:pPr>
              <w:pStyle w:val="code"/>
              <w:rPr>
                <w:ins w:id="1445" w:author="rawlins" w:date="2015-04-03T15:27:00Z"/>
              </w:rPr>
            </w:pPr>
            <w:ins w:id="1446" w:author="rawlins" w:date="2015-04-03T15:27:00Z">
              <w:r>
                <w:t>&lt;mu&gt;</w:t>
              </w:r>
            </w:ins>
          </w:p>
        </w:tc>
        <w:tc>
          <w:tcPr>
            <w:tcW w:w="0" w:type="auto"/>
            <w:shd w:val="clear" w:color="auto" w:fill="auto"/>
          </w:tcPr>
          <w:p w14:paraId="770962C3" w14:textId="77777777" w:rsidR="00B63126" w:rsidRPr="00F86419" w:rsidRDefault="00B63126" w:rsidP="00050662">
            <w:pPr>
              <w:rPr>
                <w:ins w:id="1447" w:author="rawlins" w:date="2015-04-03T15:27:00Z"/>
              </w:rPr>
            </w:pPr>
            <w:ins w:id="1448" w:author="rawlins" w:date="2015-04-03T15:27:00Z">
              <w:r w:rsidRPr="00BE60FB">
                <w:t>Second Lamé coefficient</w:t>
              </w:r>
              <w:r>
                <w:t xml:space="preserve"> </w:t>
              </w:r>
            </w:ins>
            <w:ins w:id="1449" w:author="rawlins" w:date="2015-04-03T15:27:00Z">
              <w:r w:rsidRPr="00315B5A">
                <w:rPr>
                  <w:position w:val="-10"/>
                </w:rPr>
                <w:object w:dxaOrig="240" w:dyaOrig="260" w14:anchorId="73611576">
                  <v:shape id="_x0000_i1280" type="#_x0000_t75" style="width:14.25pt;height:14.25pt" o:ole="">
                    <v:imagedata r:id="rId543" o:title=""/>
                  </v:shape>
                  <o:OLEObject Type="Embed" ProgID="Equation.DSMT4" ShapeID="_x0000_i1280" DrawAspect="Content" ObjectID="_1489833065" r:id="rId544"/>
                </w:object>
              </w:r>
            </w:ins>
          </w:p>
        </w:tc>
        <w:tc>
          <w:tcPr>
            <w:tcW w:w="0" w:type="auto"/>
          </w:tcPr>
          <w:p w14:paraId="3E1EC9AD" w14:textId="77777777" w:rsidR="00B63126" w:rsidRDefault="00B63126" w:rsidP="00050662">
            <w:pPr>
              <w:rPr>
                <w:ins w:id="1450" w:author="rawlins" w:date="2015-04-03T15:27:00Z"/>
              </w:rPr>
            </w:pPr>
            <w:ins w:id="1451" w:author="rawlins" w:date="2015-04-03T15:27:00Z">
              <w:r>
                <w:t>[</w:t>
              </w:r>
              <w:r w:rsidRPr="001304ED">
                <w:rPr>
                  <w:b/>
                </w:rPr>
                <w:t>P</w:t>
              </w:r>
              <w:r>
                <w:t>]</w:t>
              </w:r>
            </w:ins>
          </w:p>
        </w:tc>
      </w:tr>
    </w:tbl>
    <w:p w14:paraId="31B06AEC" w14:textId="77777777" w:rsidR="00B63126" w:rsidRDefault="00B63126" w:rsidP="00B63126">
      <w:pPr>
        <w:rPr>
          <w:ins w:id="1452" w:author="rawlins" w:date="2015-04-03T15:27:00Z"/>
        </w:rPr>
      </w:pPr>
    </w:p>
    <w:p w14:paraId="58029D40" w14:textId="6F14D313" w:rsidR="00B63126" w:rsidRDefault="00B63126" w:rsidP="00B63126">
      <w:pPr>
        <w:pStyle w:val="MTDisplayEquation"/>
        <w:rPr>
          <w:ins w:id="1453" w:author="rawlins" w:date="2015-04-03T15:27:00Z"/>
        </w:rPr>
      </w:pPr>
      <w:ins w:id="1454" w:author="rawlins" w:date="2015-04-03T15:27:00Z">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ins>
      <w:r w:rsidR="00182A67">
        <w:rPr>
          <w:noProof/>
        </w:rPr>
        <w:fldChar w:fldCharType="begin"/>
      </w:r>
      <w:r w:rsidR="00182A67">
        <w:rPr>
          <w:noProof/>
        </w:rPr>
        <w:instrText xml:space="preserve"> HYPERLINK \l "_ENREF_26" \o "Curnier, 1995 #52" </w:instrText>
      </w:r>
      <w:r w:rsidR="00182A67">
        <w:rPr>
          <w:noProof/>
        </w:rPr>
        <w:fldChar w:fldCharType="separate"/>
      </w:r>
      <w:ins w:id="1455" w:author="rawlins" w:date="2015-04-03T15:27:00Z">
        <w:r w:rsidR="00182A67">
          <w:rPr>
            <w:noProof/>
          </w:rPr>
          <w:t>26</w:t>
        </w:r>
      </w:ins>
      <w:r w:rsidR="00182A67">
        <w:rPr>
          <w:noProof/>
        </w:rPr>
        <w:fldChar w:fldCharType="end"/>
      </w:r>
      <w:ins w:id="1456" w:author="rawlins" w:date="2015-04-03T15:27:00Z">
        <w:r>
          <w:rPr>
            <w:noProof/>
          </w:rPr>
          <w:t>]</w:t>
        </w:r>
        <w:r>
          <w:fldChar w:fldCharType="end"/>
        </w:r>
        <w:r>
          <w:t>, to the case of cubic symmetry.  It is derived from the following hyperelastic strain-energy function:</w:t>
        </w:r>
      </w:ins>
    </w:p>
    <w:p w14:paraId="77577EF5" w14:textId="77777777" w:rsidR="00B63126" w:rsidRDefault="00B63126" w:rsidP="00B63126">
      <w:pPr>
        <w:pStyle w:val="MTDisplayEquation"/>
        <w:rPr>
          <w:ins w:id="1457" w:author="rawlins" w:date="2015-04-03T15:27:00Z"/>
        </w:rPr>
      </w:pPr>
      <w:ins w:id="1458" w:author="rawlins" w:date="2015-04-03T15:27:00Z">
        <w:r>
          <w:tab/>
        </w:r>
      </w:ins>
      <w:ins w:id="1459" w:author="rawlins" w:date="2015-04-03T15:27:00Z">
        <w:r w:rsidRPr="00315B5A">
          <w:rPr>
            <w:position w:val="-62"/>
          </w:rPr>
          <w:object w:dxaOrig="6360" w:dyaOrig="1020" w14:anchorId="6E814581">
            <v:shape id="_x0000_i1281" type="#_x0000_t75" style="width:316.55pt;height:50.25pt" o:ole="">
              <v:imagedata r:id="rId545" o:title=""/>
            </v:shape>
            <o:OLEObject Type="Embed" ProgID="Equation.DSMT4" ShapeID="_x0000_i1281" DrawAspect="Content" ObjectID="_1489833066" r:id="rId546"/>
          </w:object>
        </w:r>
      </w:ins>
    </w:p>
    <w:p w14:paraId="72AE6D9E" w14:textId="77777777" w:rsidR="00B63126" w:rsidRDefault="00B63126" w:rsidP="00B63126">
      <w:pPr>
        <w:rPr>
          <w:ins w:id="1460" w:author="rawlins" w:date="2015-04-03T15:27:00Z"/>
        </w:rPr>
      </w:pPr>
      <w:ins w:id="1461" w:author="rawlins" w:date="2015-04-03T15:27:00Z">
        <w:r>
          <w:t>where</w:t>
        </w:r>
      </w:ins>
    </w:p>
    <w:p w14:paraId="28B046E7" w14:textId="77777777" w:rsidR="00B63126" w:rsidRPr="00552D09" w:rsidRDefault="00B63126" w:rsidP="00B63126">
      <w:pPr>
        <w:pStyle w:val="MTDisplayEquation"/>
        <w:rPr>
          <w:ins w:id="1462" w:author="rawlins" w:date="2015-04-03T15:27:00Z"/>
        </w:rPr>
      </w:pPr>
      <w:ins w:id="1463" w:author="rawlins" w:date="2015-04-03T15:27:00Z">
        <w:r>
          <w:tab/>
        </w:r>
      </w:ins>
      <w:ins w:id="1464" w:author="rawlins" w:date="2015-04-03T15:27:00Z">
        <w:r w:rsidRPr="00315B5A">
          <w:rPr>
            <w:position w:val="-70"/>
          </w:rPr>
          <w:object w:dxaOrig="2920" w:dyaOrig="980" w14:anchorId="70544698">
            <v:shape id="_x0000_i1282" type="#_x0000_t75" style="width:2in;height:50.25pt" o:ole="">
              <v:imagedata r:id="rId547" o:title=""/>
            </v:shape>
            <o:OLEObject Type="Embed" ProgID="Equation.DSMT4" ShapeID="_x0000_i1282" DrawAspect="Content" ObjectID="_1489833067" r:id="rId548"/>
          </w:object>
        </w:r>
      </w:ins>
      <w:ins w:id="1465" w:author="rawlins" w:date="2015-04-03T15:27:00Z">
        <w:r>
          <w:t xml:space="preserve"> </w:t>
        </w:r>
      </w:ins>
    </w:p>
    <w:p w14:paraId="0D9CD32E" w14:textId="77777777" w:rsidR="00B63126" w:rsidRDefault="00B63126" w:rsidP="00B63126">
      <w:pPr>
        <w:pStyle w:val="MTDisplayEquation"/>
        <w:rPr>
          <w:ins w:id="1466" w:author="rawlins" w:date="2015-04-03T15:27:00Z"/>
        </w:rPr>
      </w:pPr>
      <w:ins w:id="1467" w:author="rawlins" w:date="2015-04-03T15:27:00Z">
        <w:r>
          <w:t xml:space="preserve">Here, </w:t>
        </w:r>
      </w:ins>
      <w:ins w:id="1468" w:author="rawlins" w:date="2015-04-03T15:27:00Z">
        <w:r w:rsidRPr="00025957">
          <w:rPr>
            <w:position w:val="-4"/>
          </w:rPr>
          <w:object w:dxaOrig="240" w:dyaOrig="260" w14:anchorId="6C25223D">
            <v:shape id="_x0000_i1283" type="#_x0000_t75" style="width:14.25pt;height:14.25pt" o:ole="">
              <v:imagedata r:id="rId549" o:title=""/>
            </v:shape>
            <o:OLEObject Type="Embed" ProgID="Equation.DSMT4" ShapeID="_x0000_i1283" DrawAspect="Content" ObjectID="_1489833068" r:id="rId550"/>
          </w:object>
        </w:r>
      </w:ins>
      <w:ins w:id="1469" w:author="rawlins" w:date="2015-04-03T15:27:00Z">
        <w:r>
          <w:t xml:space="preserve"> is the Lagrangian strain tensor and </w:t>
        </w:r>
      </w:ins>
      <w:ins w:id="1470" w:author="rawlins" w:date="2015-04-03T15:27:00Z">
        <w:r w:rsidRPr="00315B5A">
          <w:rPr>
            <w:position w:val="-12"/>
          </w:rPr>
          <w:object w:dxaOrig="1280" w:dyaOrig="380" w14:anchorId="679F6316">
            <v:shape id="_x0000_i1284" type="#_x0000_t75" style="width:64.55pt;height:21.75pt" o:ole="">
              <v:imagedata r:id="rId551" o:title=""/>
            </v:shape>
            <o:OLEObject Type="Embed" ProgID="Equation.DSMT4" ShapeID="_x0000_i1284" DrawAspect="Content" ObjectID="_1489833069" r:id="rId552"/>
          </w:object>
        </w:r>
      </w:ins>
      <w:ins w:id="1471" w:author="rawlins" w:date="2015-04-03T15:27:00Z">
        <w:r>
          <w:t xml:space="preserve">, where </w:t>
        </w:r>
      </w:ins>
      <w:ins w:id="1472" w:author="rawlins" w:date="2015-04-03T15:27:00Z">
        <w:r w:rsidRPr="00315B5A">
          <w:rPr>
            <w:position w:val="-12"/>
          </w:rPr>
          <w:object w:dxaOrig="279" w:dyaOrig="380" w14:anchorId="68A9369B">
            <v:shape id="_x0000_i1285" type="#_x0000_t75" style="width:14.25pt;height:21.75pt" o:ole="">
              <v:imagedata r:id="rId553" o:title=""/>
            </v:shape>
            <o:OLEObject Type="Embed" ProgID="Equation.DSMT4" ShapeID="_x0000_i1285" DrawAspect="Content" ObjectID="_1489833070" r:id="rId554"/>
          </w:object>
        </w:r>
      </w:ins>
      <w:ins w:id="1473" w:author="rawlins" w:date="2015-04-03T15:27:00Z">
        <w:r>
          <w:t xml:space="preserve"> (</w:t>
        </w:r>
      </w:ins>
      <w:ins w:id="1474" w:author="rawlins" w:date="2015-04-03T15:27:00Z">
        <w:r w:rsidRPr="00315B5A">
          <w:rPr>
            <w:position w:val="-10"/>
          </w:rPr>
          <w:object w:dxaOrig="920" w:dyaOrig="320" w14:anchorId="3EA0BC90">
            <v:shape id="_x0000_i1286" type="#_x0000_t75" style="width:43.45pt;height:14.25pt" o:ole="">
              <v:imagedata r:id="rId555" o:title=""/>
            </v:shape>
            <o:OLEObject Type="Embed" ProgID="Equation.DSMT4" ShapeID="_x0000_i1286" DrawAspect="Content" ObjectID="_1489833071" r:id="rId556"/>
          </w:object>
        </w:r>
      </w:ins>
      <w:ins w:id="1475" w:author="rawlins" w:date="2015-04-03T15:27:00Z">
        <w:r>
          <w:t xml:space="preserve"> ) are orthonormal vectors aligned with the material axes.  This material response was originally formulated for infinitesimal strain analyses; its behavior under finite strains may not be physically realistic.</w:t>
        </w:r>
      </w:ins>
    </w:p>
    <w:p w14:paraId="545E3538" w14:textId="77777777" w:rsidR="00B63126" w:rsidRPr="008234BB" w:rsidRDefault="00B63126" w:rsidP="00B63126">
      <w:pPr>
        <w:rPr>
          <w:ins w:id="1476" w:author="rawlins" w:date="2015-04-03T15:27:00Z"/>
        </w:rPr>
      </w:pPr>
    </w:p>
    <w:p w14:paraId="3D2C974F" w14:textId="77777777" w:rsidR="00B63126" w:rsidRDefault="00B63126" w:rsidP="00B63126">
      <w:pPr>
        <w:rPr>
          <w:ins w:id="1477" w:author="rawlins" w:date="2015-04-03T15:27:00Z"/>
          <w:i/>
        </w:rPr>
      </w:pPr>
      <w:ins w:id="1478" w:author="rawlins" w:date="2015-04-03T15:27:00Z">
        <w:r>
          <w:rPr>
            <w:i/>
          </w:rPr>
          <w:t>Example:</w:t>
        </w:r>
      </w:ins>
    </w:p>
    <w:p w14:paraId="72B5961A" w14:textId="77777777" w:rsidR="00B63126" w:rsidRDefault="00B63126" w:rsidP="00B63126">
      <w:pPr>
        <w:pStyle w:val="Code0"/>
        <w:rPr>
          <w:ins w:id="1479" w:author="rawlins" w:date="2015-04-03T15:27:00Z"/>
        </w:rPr>
      </w:pPr>
      <w:ins w:id="1480" w:author="rawlins" w:date="2015-04-03T15:27:00Z">
        <w:r>
          <w:t>&lt;material id="1" type="cubic CLE"&gt;</w:t>
        </w:r>
      </w:ins>
    </w:p>
    <w:p w14:paraId="3B4C4C92" w14:textId="77777777" w:rsidR="00B63126" w:rsidRDefault="00B63126" w:rsidP="00B63126">
      <w:pPr>
        <w:pStyle w:val="Code0"/>
        <w:rPr>
          <w:ins w:id="1481" w:author="rawlins" w:date="2015-04-03T15:27:00Z"/>
        </w:rPr>
      </w:pPr>
      <w:ins w:id="1482" w:author="rawlins" w:date="2015-04-03T15:27:00Z">
        <w:r>
          <w:tab/>
          <w:t>&lt;density&gt;1&lt;/density&gt;</w:t>
        </w:r>
      </w:ins>
    </w:p>
    <w:p w14:paraId="792250E1" w14:textId="77777777" w:rsidR="00B63126" w:rsidRDefault="00B63126" w:rsidP="00B63126">
      <w:pPr>
        <w:pStyle w:val="Code0"/>
        <w:rPr>
          <w:ins w:id="1483" w:author="rawlins" w:date="2015-04-03T15:27:00Z"/>
        </w:rPr>
      </w:pPr>
      <w:ins w:id="1484" w:author="rawlins" w:date="2015-04-03T15:27:00Z">
        <w:r>
          <w:tab/>
          <w:t>&lt;lp1&gt;13.01&lt;/lp1&gt;</w:t>
        </w:r>
      </w:ins>
    </w:p>
    <w:p w14:paraId="3485D1C2" w14:textId="77777777" w:rsidR="00B63126" w:rsidRDefault="00B63126" w:rsidP="00B63126">
      <w:pPr>
        <w:pStyle w:val="Code0"/>
        <w:rPr>
          <w:ins w:id="1485" w:author="rawlins" w:date="2015-04-03T15:27:00Z"/>
        </w:rPr>
      </w:pPr>
      <w:ins w:id="1486" w:author="rawlins" w:date="2015-04-03T15:27:00Z">
        <w:r>
          <w:tab/>
          <w:t>&lt;lm1&gt;0.49&lt;/lm1&gt;</w:t>
        </w:r>
      </w:ins>
    </w:p>
    <w:p w14:paraId="0CCCC96F" w14:textId="77777777" w:rsidR="00B63126" w:rsidRDefault="00B63126" w:rsidP="00B63126">
      <w:pPr>
        <w:pStyle w:val="Code0"/>
        <w:rPr>
          <w:ins w:id="1487" w:author="rawlins" w:date="2015-04-03T15:27:00Z"/>
        </w:rPr>
      </w:pPr>
      <w:ins w:id="1488" w:author="rawlins" w:date="2015-04-03T15:27:00Z">
        <w:r>
          <w:tab/>
          <w:t>&lt;l2&gt;0.66&lt;/l2&gt;</w:t>
        </w:r>
      </w:ins>
    </w:p>
    <w:p w14:paraId="27586584" w14:textId="77777777" w:rsidR="00B63126" w:rsidRDefault="00B63126" w:rsidP="00B63126">
      <w:pPr>
        <w:pStyle w:val="Code0"/>
        <w:rPr>
          <w:ins w:id="1489" w:author="rawlins" w:date="2015-04-03T15:27:00Z"/>
        </w:rPr>
      </w:pPr>
      <w:ins w:id="1490" w:author="rawlins" w:date="2015-04-03T15:27:00Z">
        <w:r>
          <w:tab/>
          <w:t>&lt;mu&gt;0.16&lt;/mu&gt;</w:t>
        </w:r>
      </w:ins>
    </w:p>
    <w:p w14:paraId="053B49A8" w14:textId="77777777" w:rsidR="00B63126" w:rsidRDefault="00B63126" w:rsidP="00B63126">
      <w:pPr>
        <w:pStyle w:val="Code0"/>
        <w:rPr>
          <w:ins w:id="1491" w:author="rawlins" w:date="2015-04-03T15:27:00Z"/>
        </w:rPr>
      </w:pPr>
      <w:ins w:id="1492" w:author="rawlins" w:date="2015-04-03T15:27:00Z">
        <w:r>
          <w:t>&lt;/material&gt;</w:t>
        </w:r>
      </w:ins>
    </w:p>
    <w:p w14:paraId="6C6EF699" w14:textId="77777777" w:rsidR="00B63126" w:rsidRDefault="00B63126">
      <w:pPr>
        <w:jc w:val="left"/>
        <w:rPr>
          <w:ins w:id="1493" w:author="rawlins" w:date="2015-04-03T15:27:00Z"/>
          <w:b/>
          <w:bCs/>
          <w:sz w:val="28"/>
          <w:szCs w:val="28"/>
        </w:rPr>
      </w:pPr>
      <w:ins w:id="1494" w:author="rawlins" w:date="2015-04-03T15:27:00Z">
        <w:r>
          <w:br w:type="page"/>
        </w:r>
      </w:ins>
    </w:p>
    <w:p w14:paraId="249CB134" w14:textId="4E855732" w:rsidR="006A0BC1" w:rsidRPr="0097532C" w:rsidRDefault="006A0BC1" w:rsidP="006A0BC1">
      <w:pPr>
        <w:pStyle w:val="Heading4"/>
      </w:pPr>
      <w:bookmarkStart w:id="1495" w:name="_Toc416085793"/>
      <w:r w:rsidRPr="0097532C">
        <w:lastRenderedPageBreak/>
        <w:t>Donnan Equilibrium Swelling</w:t>
      </w:r>
      <w:bookmarkEnd w:id="1414"/>
      <w:bookmarkEnd w:id="1495"/>
    </w:p>
    <w:p w14:paraId="2A46DA6E" w14:textId="3A6FE068"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182A67">
          <w:rPr>
            <w:noProof/>
          </w:rPr>
          <w:t>27</w:t>
        </w:r>
      </w:hyperlink>
      <w:r w:rsidR="00182A67">
        <w:rPr>
          <w:noProof/>
        </w:rPr>
        <w:t xml:space="preserve">, </w:t>
      </w:r>
      <w:hyperlink w:anchor="_ENREF_28" w:tooltip="Lai, 1991 #66" w:history="1">
        <w:r w:rsidR="00182A67">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ins w:id="1496" w:author="Gerard" w:date="2014-07-29T23:58:00Z">
        <w:r w:rsidR="001B13CD">
          <w:t xml:space="preserve">4.1.3.17. </w:t>
        </w:r>
      </w:ins>
      <w:del w:id="1497"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6C2049" w:rsidRPr="006C2049">
              <w:rPr>
                <w:position w:val="-12"/>
              </w:rPr>
              <w:object w:dxaOrig="320" w:dyaOrig="380" w14:anchorId="18008CCC">
                <v:shape id="_x0000_i1287" type="#_x0000_t75" style="width:14.25pt;height:21.75pt" o:ole="">
                  <v:imagedata r:id="rId557" o:title=""/>
                </v:shape>
                <o:OLEObject Type="Embed" ProgID="Equation.DSMT4" ShapeID="_x0000_i1287" DrawAspect="Content" ObjectID="_1489833072" r:id="rId558"/>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6C2049" w:rsidRPr="006C2049">
              <w:rPr>
                <w:position w:val="-12"/>
              </w:rPr>
              <w:object w:dxaOrig="300" w:dyaOrig="380" w14:anchorId="4C5815F3">
                <v:shape id="_x0000_i1288" type="#_x0000_t75" style="width:14.25pt;height:21.75pt" o:ole="">
                  <v:imagedata r:id="rId559" o:title=""/>
                </v:shape>
                <o:OLEObject Type="Embed" ProgID="Equation.DSMT4" ShapeID="_x0000_i1288" DrawAspect="Content" ObjectID="_1489833073" r:id="rId560"/>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6C2049" w:rsidRPr="006C2049">
              <w:rPr>
                <w:position w:val="-6"/>
              </w:rPr>
              <w:object w:dxaOrig="279" w:dyaOrig="320" w14:anchorId="76DB7F77">
                <v:shape id="_x0000_i1289" type="#_x0000_t75" style="width:14.25pt;height:14.25pt" o:ole="">
                  <v:imagedata r:id="rId561" o:title=""/>
                </v:shape>
                <o:OLEObject Type="Embed" ProgID="Equation.DSMT4" ShapeID="_x0000_i1289" DrawAspect="Content" ObjectID="_1489833074" r:id="rId562"/>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527AE7B3" w:rsidR="006A0BC1" w:rsidRDefault="006A0BC1" w:rsidP="006A0BC1">
      <w:r>
        <w:t xml:space="preserve">The Cauchy stress for this material is the stress from the Donnan equilibrium response </w:t>
      </w:r>
      <w:r>
        <w:fldChar w:fldCharType="begin"/>
      </w:r>
      <w:r w:rsidR="00182A67">
        <w:instrText xml:space="preserve"> ADDIN EN.CITE &lt;EndNote&gt;&lt;Cite&gt;&lt;Author&gt;Ateshian&lt;/Author&gt;&lt;Year&gt;2009&lt;/Year&gt;&lt;RecNum&gt;46&lt;/RecNum&gt;&lt;DisplayText&gt;[8]&lt;/DisplayText&gt;&lt;record&gt;&lt;rec-number&gt;46&lt;/rec-number&gt;&lt;foreign-keys&gt;&lt;key app="EN" db-id="r5wf5rzd9s599yezes8xwx5r29wwtfetp0e5"&gt;46&lt;/key&gt;&lt;/foreign-keys&gt;&lt;ref-type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182A67">
          <w:rPr>
            <w:noProof/>
          </w:rPr>
          <w:t>8</w:t>
        </w:r>
      </w:hyperlink>
      <w:r w:rsidR="00031F52">
        <w:rPr>
          <w:noProof/>
        </w:rPr>
        <w:t>]</w:t>
      </w:r>
      <w:r>
        <w:fldChar w:fldCharType="end"/>
      </w:r>
      <w:r>
        <w:t>:</w:t>
      </w:r>
    </w:p>
    <w:p w14:paraId="1D868759" w14:textId="77842923" w:rsidR="006A0BC1" w:rsidRDefault="006A0BC1" w:rsidP="006A0BC1">
      <w:pPr>
        <w:pStyle w:val="MTDisplayEquation"/>
      </w:pPr>
      <w:r>
        <w:tab/>
      </w:r>
      <w:r w:rsidR="006C2049" w:rsidRPr="006C2049">
        <w:rPr>
          <w:position w:val="-6"/>
        </w:rPr>
        <w:object w:dxaOrig="859" w:dyaOrig="279" w14:anchorId="7FB15891">
          <v:shape id="_x0000_i1290" type="#_x0000_t75" style="width:43.45pt;height:14.25pt" o:ole="">
            <v:imagedata r:id="rId563" o:title=""/>
          </v:shape>
          <o:OLEObject Type="Embed" ProgID="Equation.DSMT4" ShapeID="_x0000_i1290" DrawAspect="Content" ObjectID="_1489833075" r:id="rId564"/>
        </w:object>
      </w:r>
      <w:r w:rsidR="005F45C7">
        <w:t>,</w:t>
      </w:r>
    </w:p>
    <w:p w14:paraId="4D032584" w14:textId="274489B4" w:rsidR="006A0BC1" w:rsidRPr="006D6D0D" w:rsidRDefault="006A0BC1" w:rsidP="006A0BC1">
      <w:r w:rsidRPr="006D6D0D">
        <w:t xml:space="preserve">where </w:t>
      </w:r>
      <w:r w:rsidR="006C2049" w:rsidRPr="006C2049">
        <w:rPr>
          <w:position w:val="-6"/>
        </w:rPr>
        <w:object w:dxaOrig="220" w:dyaOrig="220" w14:anchorId="726D24B3">
          <v:shape id="_x0000_i1291" type="#_x0000_t75" style="width:14.25pt;height:14.25pt" o:ole="">
            <v:imagedata r:id="rId565" o:title=""/>
          </v:shape>
          <o:OLEObject Type="Embed" ProgID="Equation.DSMT4" ShapeID="_x0000_i1291" DrawAspect="Content" ObjectID="_1489833076" r:id="rId566"/>
        </w:object>
      </w:r>
      <w:r w:rsidRPr="006D6D0D">
        <w:t xml:space="preserve"> is the osmotic pressure, given by</w:t>
      </w:r>
    </w:p>
    <w:p w14:paraId="0CC31E09" w14:textId="39B42BC1" w:rsidR="006A0BC1" w:rsidRPr="006D6D0D" w:rsidRDefault="006A0BC1" w:rsidP="006A0BC1">
      <w:pPr>
        <w:pStyle w:val="MTDisplayEquation"/>
      </w:pPr>
      <w:r w:rsidRPr="006D6D0D">
        <w:tab/>
      </w:r>
      <w:r w:rsidR="006C2049" w:rsidRPr="006C2049">
        <w:rPr>
          <w:position w:val="-28"/>
        </w:rPr>
        <w:object w:dxaOrig="2920" w:dyaOrig="680" w14:anchorId="1D584C41">
          <v:shape id="_x0000_i1292" type="#_x0000_t75" style="width:2in;height:36pt" o:ole="">
            <v:imagedata r:id="rId567" o:title=""/>
          </v:shape>
          <o:OLEObject Type="Embed" ProgID="Equation.DSMT4" ShapeID="_x0000_i1292" DrawAspect="Content" ObjectID="_1489833077" r:id="rId568"/>
        </w:object>
      </w:r>
      <w:r w:rsidR="005F45C7">
        <w:t>,</w:t>
      </w:r>
    </w:p>
    <w:p w14:paraId="3463F405" w14:textId="4A34A422" w:rsidR="006A0BC1" w:rsidRPr="006D6D0D" w:rsidRDefault="006A0BC1" w:rsidP="006A0BC1">
      <w:r w:rsidRPr="006D6D0D">
        <w:t xml:space="preserve">and </w:t>
      </w:r>
      <w:r w:rsidR="006C2049" w:rsidRPr="006C2049">
        <w:rPr>
          <w:position w:val="-6"/>
        </w:rPr>
        <w:object w:dxaOrig="300" w:dyaOrig="320" w14:anchorId="17D69829">
          <v:shape id="_x0000_i1293" type="#_x0000_t75" style="width:14.25pt;height:14.25pt" o:ole="">
            <v:imagedata r:id="rId569" o:title=""/>
          </v:shape>
          <o:OLEObject Type="Embed" ProgID="Equation.DSMT4" ShapeID="_x0000_i1293" DrawAspect="Content" ObjectID="_1489833078" r:id="rId570"/>
        </w:obje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6C2049" w:rsidRPr="006C2049">
        <w:rPr>
          <w:position w:val="-30"/>
        </w:rPr>
        <w:object w:dxaOrig="1780" w:dyaOrig="720" w14:anchorId="44840F5D">
          <v:shape id="_x0000_i1294" type="#_x0000_t75" style="width:86.25pt;height:36pt" o:ole="">
            <v:imagedata r:id="rId571" o:title=""/>
          </v:shape>
          <o:OLEObject Type="Embed" ProgID="Equation.DSMT4" ShapeID="_x0000_i1294" DrawAspect="Content" ObjectID="_1489833079" r:id="rId572"/>
        </w:object>
      </w:r>
      <w:r w:rsidR="005F45C7">
        <w:t>,</w:t>
      </w:r>
    </w:p>
    <w:p w14:paraId="6CB32FFA" w14:textId="693F7D4E" w:rsidR="006A0BC1" w:rsidRPr="006D6D0D" w:rsidRDefault="006A0BC1" w:rsidP="006A0BC1">
      <w:r w:rsidRPr="006D6D0D">
        <w:t xml:space="preserve">where </w:t>
      </w:r>
      <w:r w:rsidR="006C2049" w:rsidRPr="006C2049">
        <w:rPr>
          <w:position w:val="-6"/>
        </w:rPr>
        <w:object w:dxaOrig="940" w:dyaOrig="279" w14:anchorId="0DAB317B">
          <v:shape id="_x0000_i1295" type="#_x0000_t75" style="width:50.25pt;height:14.25pt" o:ole="">
            <v:imagedata r:id="rId573" o:title=""/>
          </v:shape>
          <o:OLEObject Type="Embed" ProgID="Equation.DSMT4" ShapeID="_x0000_i1295" DrawAspect="Content" ObjectID="_1489833080" r:id="rId574"/>
        </w:object>
      </w:r>
      <w:r w:rsidRPr="006D6D0D">
        <w:t xml:space="preserve"> is the relative volume.  The values of the universal gas constant </w:t>
      </w:r>
      <w:r w:rsidR="006C2049" w:rsidRPr="006C2049">
        <w:rPr>
          <w:position w:val="-4"/>
        </w:rPr>
        <w:object w:dxaOrig="240" w:dyaOrig="260" w14:anchorId="59BBE086">
          <v:shape id="_x0000_i1296" type="#_x0000_t75" style="width:14.25pt;height:14.25pt" o:ole="">
            <v:imagedata r:id="rId575" o:title=""/>
          </v:shape>
          <o:OLEObject Type="Embed" ProgID="Equation.DSMT4" ShapeID="_x0000_i1296" DrawAspect="Content" ObjectID="_1489833081" r:id="rId576"/>
        </w:object>
      </w:r>
      <w:r w:rsidRPr="006D6D0D">
        <w:t xml:space="preserve"> and absolute temperature </w:t>
      </w:r>
      <w:r w:rsidR="006C2049" w:rsidRPr="006C2049">
        <w:rPr>
          <w:position w:val="-4"/>
        </w:rPr>
        <w:object w:dxaOrig="220" w:dyaOrig="260" w14:anchorId="4A4009BF">
          <v:shape id="_x0000_i1297" type="#_x0000_t75" style="width:14.25pt;height:14.25pt" o:ole="">
            <v:imagedata r:id="rId577" o:title=""/>
          </v:shape>
          <o:OLEObject Type="Embed" ProgID="Equation.DSMT4" ShapeID="_x0000_i1297" DrawAspect="Content" ObjectID="_1489833082" r:id="rId578"/>
        </w:obje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6C2049" w:rsidRPr="006C2049">
        <w:rPr>
          <w:position w:val="-12"/>
        </w:rPr>
        <w:object w:dxaOrig="300" w:dyaOrig="380" w14:anchorId="48FFA593">
          <v:shape id="_x0000_i1298" type="#_x0000_t75" style="width:14.25pt;height:21.75pt" o:ole="">
            <v:imagedata r:id="rId579" o:title=""/>
          </v:shape>
          <o:OLEObject Type="Embed" ProgID="Equation.DSMT4" ShapeID="_x0000_i1298" DrawAspect="Content" ObjectID="_1489833083" r:id="rId580"/>
        </w:object>
      </w:r>
      <w:r w:rsidRPr="006D6D0D">
        <w:t xml:space="preserve"> may be negative or positive; the gel porosity is unitless and must be in the range </w:t>
      </w:r>
      <w:r w:rsidR="006C2049" w:rsidRPr="006C2049">
        <w:rPr>
          <w:position w:val="-12"/>
        </w:rPr>
        <w:object w:dxaOrig="1020" w:dyaOrig="380" w14:anchorId="2248E410">
          <v:shape id="_x0000_i1299" type="#_x0000_t75" style="width:50.25pt;height:21.75pt" o:ole="">
            <v:imagedata r:id="rId581" o:title=""/>
          </v:shape>
          <o:OLEObject Type="Embed" ProgID="Equation.DSMT4" ShapeID="_x0000_i1299" DrawAspect="Content" ObjectID="_1489833084" r:id="rId582"/>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6C2049" w:rsidP="006C2049">
            <w:r w:rsidRPr="006C2049">
              <w:rPr>
                <w:position w:val="-4"/>
              </w:rPr>
              <w:object w:dxaOrig="240" w:dyaOrig="260" w14:anchorId="6CD0AEBA">
                <v:shape id="_x0000_i1300" type="#_x0000_t75" style="width:14.25pt;height:14.25pt" o:ole="">
                  <v:imagedata r:id="rId583" o:title=""/>
                </v:shape>
                <o:OLEObject Type="Embed" ProgID="Equation.DSMT4" ShapeID="_x0000_i1300" DrawAspect="Content" ObjectID="_1489833085" r:id="rId584"/>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6C2049" w:rsidP="006C2049">
            <w:r w:rsidRPr="006C2049">
              <w:rPr>
                <w:position w:val="-4"/>
              </w:rPr>
              <w:object w:dxaOrig="220" w:dyaOrig="260" w14:anchorId="29A699A8">
                <v:shape id="_x0000_i1301" type="#_x0000_t75" style="width:14.25pt;height:14.25pt" o:ole="">
                  <v:imagedata r:id="rId585" o:title=""/>
                </v:shape>
                <o:OLEObject Type="Embed" ProgID="Equation.DSMT4" ShapeID="_x0000_i1301" DrawAspect="Content" ObjectID="_1489833086" r:id="rId586"/>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6C2049" w:rsidP="006C2049">
            <w:r w:rsidRPr="006C2049">
              <w:rPr>
                <w:position w:val="-12"/>
              </w:rPr>
              <w:object w:dxaOrig="300" w:dyaOrig="380" w14:anchorId="6BEA5564">
                <v:shape id="_x0000_i1302" type="#_x0000_t75" style="width:14.25pt;height:21.75pt" o:ole="">
                  <v:imagedata r:id="rId587" o:title=""/>
                </v:shape>
                <o:OLEObject Type="Embed" ProgID="Equation.DSMT4" ShapeID="_x0000_i1302" DrawAspect="Content" ObjectID="_1489833087" r:id="rId588"/>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6C2049" w:rsidP="006C2049">
            <w:r w:rsidRPr="006C2049">
              <w:rPr>
                <w:position w:val="-6"/>
              </w:rPr>
              <w:object w:dxaOrig="279" w:dyaOrig="320" w14:anchorId="458A5460">
                <v:shape id="_x0000_i1303" type="#_x0000_t75" style="width:14.25pt;height:14.25pt" o:ole="">
                  <v:imagedata r:id="rId589" o:title=""/>
                </v:shape>
                <o:OLEObject Type="Embed" ProgID="Equation.DSMT4" ShapeID="_x0000_i1303" DrawAspect="Content" ObjectID="_1489833088" r:id="rId590"/>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6C2049" w:rsidP="006C2049">
            <w:r w:rsidRPr="006C2049">
              <w:rPr>
                <w:position w:val="-12"/>
              </w:rPr>
              <w:object w:dxaOrig="240" w:dyaOrig="360" w14:anchorId="558073B2">
                <v:shape id="_x0000_i1304" type="#_x0000_t75" style="width:14.25pt;height:21.75pt" o:ole="">
                  <v:imagedata r:id="rId591" o:title=""/>
                </v:shape>
                <o:OLEObject Type="Embed" ProgID="Equation.DSMT4" ShapeID="_x0000_i1304" DrawAspect="Content" ObjectID="_1489833089" r:id="rId592"/>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6C2049" w:rsidP="006C2049">
            <w:r w:rsidRPr="006C2049">
              <w:rPr>
                <w:position w:val="-6"/>
              </w:rPr>
              <w:object w:dxaOrig="220" w:dyaOrig="220" w14:anchorId="21DEC802">
                <v:shape id="_x0000_i1305" type="#_x0000_t75" style="width:14.25pt;height:14.25pt" o:ole="">
                  <v:imagedata r:id="rId593" o:title=""/>
                </v:shape>
                <o:OLEObject Type="Embed" ProgID="Equation.DSMT4" ShapeID="_x0000_i1305" DrawAspect="Content" ObjectID="_1489833090" r:id="rId594"/>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6F89FE71"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r w:rsidR="001B13CD">
        <w:t>4.4</w:t>
      </w:r>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6C2049" w:rsidRPr="006C2049">
        <w:rPr>
          <w:position w:val="-12"/>
        </w:rPr>
        <w:object w:dxaOrig="680" w:dyaOrig="380" w14:anchorId="54483B55">
          <v:shape id="_x0000_i1306" type="#_x0000_t75" style="width:36pt;height:21.75pt" o:ole="">
            <v:imagedata r:id="rId595" o:title=""/>
          </v:shape>
          <o:OLEObject Type="Embed" ProgID="Equation.DSMT4" ShapeID="_x0000_i1306" DrawAspect="Content" ObjectID="_1489833091" r:id="rId596"/>
        </w:object>
      </w:r>
      <w:r>
        <w:t xml:space="preserve"> or </w:t>
      </w:r>
      <w:r w:rsidR="006C2049" w:rsidRPr="006C2049">
        <w:rPr>
          <w:position w:val="-6"/>
        </w:rPr>
        <w:object w:dxaOrig="800" w:dyaOrig="320" w14:anchorId="418CEDFE">
          <v:shape id="_x0000_i1307" type="#_x0000_t75" style="width:43.45pt;height:14.25pt" o:ole="">
            <v:imagedata r:id="rId597" o:title=""/>
          </v:shape>
          <o:OLEObject Type="Embed" ProgID="Equation.DSMT4" ShapeID="_x0000_i1307" DrawAspect="Content" ObjectID="_1489833092" r:id="rId598"/>
        </w:object>
      </w:r>
      <w:r>
        <w:t xml:space="preserve">.  Therefore, entering any other values for </w:t>
      </w:r>
      <w:r w:rsidR="006C2049" w:rsidRPr="006C2049">
        <w:rPr>
          <w:position w:val="-12"/>
        </w:rPr>
        <w:object w:dxaOrig="300" w:dyaOrig="380" w14:anchorId="720F4247">
          <v:shape id="_x0000_i1308" type="#_x0000_t75" style="width:14.25pt;height:21.75pt" o:ole="">
            <v:imagedata r:id="rId599" o:title=""/>
          </v:shape>
          <o:OLEObject Type="Embed" ProgID="Equation.DSMT4" ShapeID="_x0000_i1308" DrawAspect="Content" ObjectID="_1489833093" r:id="rId600"/>
        </w:object>
      </w:r>
      <w:r>
        <w:t xml:space="preserve"> and </w:t>
      </w:r>
      <w:r w:rsidR="006C2049" w:rsidRPr="006C2049">
        <w:rPr>
          <w:position w:val="-6"/>
        </w:rPr>
        <w:object w:dxaOrig="279" w:dyaOrig="320" w14:anchorId="16217D82">
          <v:shape id="_x0000_i1309" type="#_x0000_t75" style="width:14.25pt;height:14.25pt" o:ole="">
            <v:imagedata r:id="rId601" o:title=""/>
          </v:shape>
          <o:OLEObject Type="Embed" ProgID="Equation.DSMT4" ShapeID="_x0000_i1309" DrawAspect="Content" ObjectID="_1489833094" r:id="rId602"/>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1498" w:name="_Ref167525631"/>
      <w:bookmarkStart w:id="1499" w:name="_Toc416085794"/>
      <w:r w:rsidRPr="0097532C">
        <w:lastRenderedPageBreak/>
        <w:t>Ellipsoidal Fiber Distribution</w:t>
      </w:r>
      <w:bookmarkEnd w:id="1498"/>
      <w:bookmarkEnd w:id="1499"/>
    </w:p>
    <w:p w14:paraId="11AC4484" w14:textId="1BF3340F"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ins w:id="1500" w:author="Gerard" w:date="2014-07-29T23:58:00Z">
        <w:r w:rsidR="001B13CD">
          <w:t xml:space="preserve">4.1.3.17. </w:t>
        </w:r>
      </w:ins>
      <w:del w:id="1501"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6C2049" w:rsidRPr="006C2049">
              <w:rPr>
                <w:position w:val="-14"/>
              </w:rPr>
              <w:object w:dxaOrig="1120" w:dyaOrig="400" w14:anchorId="25CB3F9F">
                <v:shape id="_x0000_i1310" type="#_x0000_t75" style="width:57.75pt;height:21.75pt" o:ole="">
                  <v:imagedata r:id="rId603" o:title=""/>
                </v:shape>
                <o:OLEObject Type="Embed" ProgID="Equation.DSMT4" ShapeID="_x0000_i1310" DrawAspect="Content" ObjectID="_1489833095" r:id="rId604"/>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6C2049" w:rsidRPr="006C2049">
              <w:rPr>
                <w:position w:val="-14"/>
              </w:rPr>
              <w:object w:dxaOrig="1020" w:dyaOrig="400" w14:anchorId="55408E1D">
                <v:shape id="_x0000_i1311" type="#_x0000_t75" style="width:50.25pt;height:21.75pt" o:ole="">
                  <v:imagedata r:id="rId605" o:title=""/>
                </v:shape>
                <o:OLEObject Type="Embed" ProgID="Equation.DSMT4" ShapeID="_x0000_i1311" DrawAspect="Content" ObjectID="_1489833096" r:id="rId606"/>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61CC445E"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77D37CA5" w14:textId="01DDD509" w:rsidR="006A0BC1" w:rsidRDefault="006A0BC1" w:rsidP="006A0BC1">
      <w:pPr>
        <w:pStyle w:val="MTDisplayEquation"/>
      </w:pPr>
      <w:r>
        <w:tab/>
      </w:r>
      <w:r w:rsidR="006C2049" w:rsidRPr="006C2049">
        <w:rPr>
          <w:position w:val="-18"/>
        </w:rPr>
        <w:object w:dxaOrig="3620" w:dyaOrig="520" w14:anchorId="3977AFA1">
          <v:shape id="_x0000_i1312" type="#_x0000_t75" style="width:180pt;height:28.55pt" o:ole="">
            <v:imagedata r:id="rId607" o:title=""/>
          </v:shape>
          <o:OLEObject Type="Embed" ProgID="Equation.DSMT4" ShapeID="_x0000_i1312" DrawAspect="Content" ObjectID="_1489833097" r:id="rId608"/>
        </w:object>
      </w:r>
      <w:r>
        <w:t>.</w:t>
      </w:r>
    </w:p>
    <w:p w14:paraId="0761CC84" w14:textId="1E7B6707" w:rsidR="006A0BC1" w:rsidRDefault="006A0BC1" w:rsidP="006A0BC1">
      <w:r>
        <w:t xml:space="preserve">Here, </w:t>
      </w:r>
      <w:r w:rsidR="006C2049" w:rsidRPr="006C2049">
        <w:rPr>
          <w:position w:val="-12"/>
        </w:rPr>
        <w:object w:dxaOrig="1760" w:dyaOrig="380" w14:anchorId="007757C7">
          <v:shape id="_x0000_i1313" type="#_x0000_t75" style="width:86.25pt;height:21.75pt" o:ole="">
            <v:imagedata r:id="rId609" o:title=""/>
          </v:shape>
          <o:OLEObject Type="Embed" ProgID="Equation.DSMT4" ShapeID="_x0000_i1313" DrawAspect="Content" ObjectID="_1489833098" r:id="rId610"/>
        </w:object>
      </w:r>
      <w:r>
        <w:t xml:space="preserve"> is the square of the fiber stretch </w:t>
      </w:r>
      <w:r w:rsidR="006C2049" w:rsidRPr="006C2049">
        <w:rPr>
          <w:position w:val="-12"/>
        </w:rPr>
        <w:object w:dxaOrig="279" w:dyaOrig="360" w14:anchorId="75DFB7A0">
          <v:shape id="_x0000_i1314" type="#_x0000_t75" style="width:14.25pt;height:21.75pt" o:ole="">
            <v:imagedata r:id="rId611" o:title=""/>
          </v:shape>
          <o:OLEObject Type="Embed" ProgID="Equation.DSMT4" ShapeID="_x0000_i1314" DrawAspect="Content" ObjectID="_1489833099" r:id="rId612"/>
        </w:object>
      </w:r>
      <w:r>
        <w:t xml:space="preserve">, </w:t>
      </w:r>
      <w:r w:rsidR="006C2049" w:rsidRPr="006C2049">
        <w:rPr>
          <w:position w:val="-6"/>
        </w:rPr>
        <w:object w:dxaOrig="260" w:dyaOrig="279" w14:anchorId="76E23346">
          <v:shape id="_x0000_i1315" type="#_x0000_t75" style="width:14.25pt;height:14.25pt" o:ole="">
            <v:imagedata r:id="rId613" o:title=""/>
          </v:shape>
          <o:OLEObject Type="Embed" ProgID="Equation.DSMT4" ShapeID="_x0000_i1315" DrawAspect="Content" ObjectID="_1489833100" r:id="rId614"/>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044CD6C2">
          <v:shape id="_x0000_i1316" type="#_x0000_t75" style="width:28.55pt;height:21.75pt" o:ole="">
            <v:imagedata r:id="rId615" o:title=""/>
          </v:shape>
          <o:OLEObject Type="Embed" ProgID="Equation.DSMT4" ShapeID="_x0000_i1316" DrawAspect="Content" ObjectID="_1489833101" r:id="rId616"/>
        </w:object>
      </w:r>
      <w:r>
        <w:t xml:space="preserve">, </w:t>
      </w:r>
      <w:r w:rsidR="006C2049" w:rsidRPr="006C2049">
        <w:rPr>
          <w:position w:val="-12"/>
        </w:rPr>
        <w:object w:dxaOrig="1200" w:dyaOrig="360" w14:anchorId="171A74EB">
          <v:shape id="_x0000_i1317" type="#_x0000_t75" style="width:57.75pt;height:21.75pt" o:ole="">
            <v:imagedata r:id="rId617" o:title=""/>
          </v:shape>
          <o:OLEObject Type="Embed" ProgID="Equation.DSMT4" ShapeID="_x0000_i1317" DrawAspect="Content" ObjectID="_1489833102" r:id="rId618"/>
        </w:object>
      </w:r>
      <w:r>
        <w:t xml:space="preserve">, and </w:t>
      </w:r>
      <w:r w:rsidR="006C2049" w:rsidRPr="006C2049">
        <w:rPr>
          <w:position w:val="-14"/>
        </w:rPr>
        <w:object w:dxaOrig="540" w:dyaOrig="400" w14:anchorId="5B7E2EF3">
          <v:shape id="_x0000_i1318" type="#_x0000_t75" style="width:28.55pt;height:21.75pt" o:ole="">
            <v:imagedata r:id="rId619" o:title=""/>
          </v:shape>
          <o:OLEObject Type="Embed" ProgID="Equation.DSMT4" ShapeID="_x0000_i1318" DrawAspect="Content" ObjectID="_1489833103" r:id="rId620"/>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6C2049" w:rsidRPr="006C2049">
        <w:rPr>
          <w:position w:val="-30"/>
        </w:rPr>
        <w:object w:dxaOrig="1860" w:dyaOrig="680" w14:anchorId="66FDDA1C">
          <v:shape id="_x0000_i1319" type="#_x0000_t75" style="width:93.75pt;height:36pt" o:ole="">
            <v:imagedata r:id="rId621" o:title=""/>
          </v:shape>
          <o:OLEObject Type="Embed" ProgID="Equation.DSMT4" ShapeID="_x0000_i1319" DrawAspect="Content" ObjectID="_1489833104" r:id="rId622"/>
        </w:obje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6C2049" w:rsidRPr="006C2049">
        <w:rPr>
          <w:position w:val="-14"/>
        </w:rPr>
        <w:object w:dxaOrig="2620" w:dyaOrig="440" w14:anchorId="297F6147">
          <v:shape id="_x0000_i1320" type="#_x0000_t75" style="width:129.75pt;height:21.75pt" o:ole="">
            <v:imagedata r:id="rId623" o:title=""/>
          </v:shape>
          <o:OLEObject Type="Embed" ProgID="Equation.DSMT4" ShapeID="_x0000_i1320" DrawAspect="Content" ObjectID="_1489833105" r:id="rId624"/>
        </w:object>
      </w:r>
      <w:r>
        <w:t>.</w:t>
      </w:r>
    </w:p>
    <w:p w14:paraId="0EC0BFE1" w14:textId="18B50BBF" w:rsidR="006A0BC1" w:rsidRDefault="006A0BC1" w:rsidP="006A0BC1">
      <w:r>
        <w:t xml:space="preserve">The materials parameters </w:t>
      </w:r>
      <w:r w:rsidR="006C2049" w:rsidRPr="006C2049">
        <w:rPr>
          <w:position w:val="-10"/>
        </w:rPr>
        <w:object w:dxaOrig="240" w:dyaOrig="320" w14:anchorId="19A7B447">
          <v:shape id="_x0000_i1321" type="#_x0000_t75" style="width:14.25pt;height:14.25pt" o:ole="">
            <v:imagedata r:id="rId625" o:title=""/>
          </v:shape>
          <o:OLEObject Type="Embed" ProgID="Equation.DSMT4" ShapeID="_x0000_i1321" DrawAspect="Content" ObjectID="_1489833106" r:id="rId626"/>
        </w:object>
      </w:r>
      <w:r>
        <w:t xml:space="preserve">and </w:t>
      </w:r>
      <w:r w:rsidR="006C2049" w:rsidRPr="006C2049">
        <w:rPr>
          <w:position w:val="-10"/>
        </w:rPr>
        <w:object w:dxaOrig="200" w:dyaOrig="320" w14:anchorId="0F2B1D8A">
          <v:shape id="_x0000_i1322" type="#_x0000_t75" style="width:7.45pt;height:14.25pt" o:ole="">
            <v:imagedata r:id="rId627" o:title=""/>
          </v:shape>
          <o:OLEObject Type="Embed" ProgID="Equation.DSMT4" ShapeID="_x0000_i1322" DrawAspect="Content" ObjectID="_1489833107" r:id="rId628"/>
        </w:object>
      </w:r>
      <w:r>
        <w:t xml:space="preserve">are assumed to vary ellipsoidally with </w:t>
      </w:r>
      <w:r w:rsidR="006C2049" w:rsidRPr="006C2049">
        <w:rPr>
          <w:position w:val="-4"/>
        </w:rPr>
        <w:object w:dxaOrig="200" w:dyaOrig="200" w14:anchorId="55AA8980">
          <v:shape id="_x0000_i1323" type="#_x0000_t75" style="width:7.45pt;height:7.45pt" o:ole="">
            <v:imagedata r:id="rId629" o:title=""/>
          </v:shape>
          <o:OLEObject Type="Embed" ProgID="Equation.DSMT4" ShapeID="_x0000_i1323" DrawAspect="Content" ObjectID="_1489833108" r:id="rId630"/>
        </w:object>
      </w:r>
      <w:r>
        <w:t>, according to</w:t>
      </w:r>
    </w:p>
    <w:p w14:paraId="138DD5C9" w14:textId="7D0F8A3E" w:rsidR="006A0BC1" w:rsidRDefault="006A0BC1" w:rsidP="006A0BC1">
      <w:pPr>
        <w:pStyle w:val="MTDisplayEquation"/>
      </w:pPr>
      <w:r>
        <w:tab/>
      </w:r>
      <w:r w:rsidR="006C2049" w:rsidRPr="006C2049">
        <w:rPr>
          <w:position w:val="-76"/>
        </w:rPr>
        <w:object w:dxaOrig="4800" w:dyaOrig="1640" w14:anchorId="2CFE6F08">
          <v:shape id="_x0000_i1324" type="#_x0000_t75" style="width:237.75pt;height:79.45pt" o:ole="">
            <v:imagedata r:id="rId631" o:title=""/>
          </v:shape>
          <o:OLEObject Type="Embed" ProgID="Equation.DSMT4" ShapeID="_x0000_i1324" DrawAspect="Content" ObjectID="_1489833109" r:id="rId632"/>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1B13CD">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lastRenderedPageBreak/>
        <w:br w:type="page"/>
      </w:r>
    </w:p>
    <w:p w14:paraId="74B6D08D" w14:textId="77777777" w:rsidR="006A0BC1" w:rsidRDefault="006A0BC1" w:rsidP="006A0BC1">
      <w:pPr>
        <w:pStyle w:val="Heading4"/>
      </w:pPr>
      <w:bookmarkStart w:id="1502" w:name="_Toc416085795"/>
      <w:r>
        <w:lastRenderedPageBreak/>
        <w:t>Ellipsoidal Fiber Distribution Neo-Hookean</w:t>
      </w:r>
      <w:bookmarkEnd w:id="1502"/>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6C2049" w:rsidRPr="006C2049">
              <w:rPr>
                <w:position w:val="-14"/>
              </w:rPr>
              <w:object w:dxaOrig="1120" w:dyaOrig="400" w14:anchorId="6266F34F">
                <v:shape id="_x0000_i1325" type="#_x0000_t75" style="width:57.75pt;height:21.75pt" o:ole="">
                  <v:imagedata r:id="rId633" o:title=""/>
                </v:shape>
                <o:OLEObject Type="Embed" ProgID="Equation.DSMT4" ShapeID="_x0000_i1325" DrawAspect="Content" ObjectID="_1489833110" r:id="rId634"/>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6C2049" w:rsidRPr="006C2049">
              <w:rPr>
                <w:position w:val="-14"/>
              </w:rPr>
              <w:object w:dxaOrig="1020" w:dyaOrig="400" w14:anchorId="6C11BE50">
                <v:shape id="_x0000_i1326" type="#_x0000_t75" style="width:50.25pt;height:21.75pt" o:ole="">
                  <v:imagedata r:id="rId635" o:title=""/>
                </v:shape>
                <o:OLEObject Type="Embed" ProgID="Equation.DSMT4" ShapeID="_x0000_i1326" DrawAspect="Content" ObjectID="_1489833111" r:id="rId636"/>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6C2049" w:rsidRPr="006C2049">
        <w:rPr>
          <w:position w:val="-14"/>
        </w:rPr>
        <w:object w:dxaOrig="1340" w:dyaOrig="380" w14:anchorId="41A835CC">
          <v:shape id="_x0000_i1327" type="#_x0000_t75" style="width:64.55pt;height:21.75pt" o:ole="">
            <v:imagedata r:id="rId637" o:title=""/>
          </v:shape>
          <o:OLEObject Type="Embed" ProgID="Equation.DSMT4" ShapeID="_x0000_i1327" DrawAspect="Content" ObjectID="_1489833112" r:id="rId638"/>
        </w:object>
      </w:r>
      <w:r>
        <w:t>.</w:t>
      </w:r>
    </w:p>
    <w:p w14:paraId="46E8E554" w14:textId="1A707E03" w:rsidR="006A0BC1" w:rsidRDefault="006A0BC1" w:rsidP="006A0BC1">
      <w:r>
        <w:t xml:space="preserve">Here, </w:t>
      </w:r>
      <w:r w:rsidR="006C2049" w:rsidRPr="006C2049">
        <w:rPr>
          <w:position w:val="-12"/>
        </w:rPr>
        <w:object w:dxaOrig="460" w:dyaOrig="360" w14:anchorId="78FE029B">
          <v:shape id="_x0000_i1328" type="#_x0000_t75" style="width:21.75pt;height:21.75pt" o:ole="">
            <v:imagedata r:id="rId639" o:title=""/>
          </v:shape>
          <o:OLEObject Type="Embed" ProgID="Equation.DSMT4" ShapeID="_x0000_i1328" DrawAspect="Content" ObjectID="_1489833113" r:id="rId640"/>
        </w:object>
      </w:r>
      <w:r>
        <w:t xml:space="preserve"> is the stress from the Neo-Hookean basis (Section </w:t>
      </w:r>
      <w:r>
        <w:fldChar w:fldCharType="begin"/>
      </w:r>
      <w:r>
        <w:instrText xml:space="preserve"> REF _Ref167525595 \r \h </w:instrText>
      </w:r>
      <w:r>
        <w:fldChar w:fldCharType="separate"/>
      </w:r>
      <w:ins w:id="1503" w:author="Gerard" w:date="2014-07-29T23:58:00Z">
        <w:r w:rsidR="001B13CD">
          <w:t xml:space="preserve">4.1.3.12. </w:t>
        </w:r>
      </w:ins>
      <w:del w:id="1504" w:author="Gerard" w:date="2014-07-29T23:58:00Z">
        <w:r w:rsidR="00976D6B" w:rsidDel="001B13CD">
          <w:delText xml:space="preserve">4.1.3.11. </w:delText>
        </w:r>
      </w:del>
      <w:r>
        <w:fldChar w:fldCharType="end"/>
      </w:r>
      <w:r>
        <w:t xml:space="preserve">), and </w:t>
      </w:r>
      <w:r w:rsidR="006C2049" w:rsidRPr="006C2049">
        <w:rPr>
          <w:position w:val="-14"/>
        </w:rPr>
        <w:object w:dxaOrig="340" w:dyaOrig="380" w14:anchorId="2E4971F0">
          <v:shape id="_x0000_i1329" type="#_x0000_t75" style="width:14.25pt;height:21.75pt" o:ole="">
            <v:imagedata r:id="rId641" o:title=""/>
          </v:shape>
          <o:OLEObject Type="Embed" ProgID="Equation.DSMT4" ShapeID="_x0000_i1329" DrawAspect="Content" ObjectID="_1489833114" r:id="rId642"/>
        </w:object>
      </w:r>
      <w:r w:rsidR="00630A21">
        <w:t xml:space="preserve"> </w:t>
      </w:r>
      <w:r>
        <w:t>is the stress contribution from the fibers (Section </w:t>
      </w:r>
      <w:r>
        <w:fldChar w:fldCharType="begin"/>
      </w:r>
      <w:r>
        <w:instrText xml:space="preserve"> REF _Ref167525631 \r \h </w:instrText>
      </w:r>
      <w:r>
        <w:fldChar w:fldCharType="separate"/>
      </w:r>
      <w:r w:rsidR="001B13CD">
        <w:t xml:space="preserve">4.1.3.4.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1505" w:name="_Toc416085796"/>
      <w:r>
        <w:lastRenderedPageBreak/>
        <w:t>Ellipsoidal Fiber Distribution with Donnan Equilibrium Swelling</w:t>
      </w:r>
      <w:bookmarkEnd w:id="1505"/>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6C2049" w:rsidRPr="006C2049">
              <w:rPr>
                <w:position w:val="-12"/>
              </w:rPr>
              <w:object w:dxaOrig="320" w:dyaOrig="380" w14:anchorId="08FEF7AC">
                <v:shape id="_x0000_i1330" type="#_x0000_t75" style="width:14.25pt;height:21.75pt" o:ole="">
                  <v:imagedata r:id="rId643" o:title=""/>
                </v:shape>
                <o:OLEObject Type="Embed" ProgID="Equation.DSMT4" ShapeID="_x0000_i1330" DrawAspect="Content" ObjectID="_1489833115" r:id="rId644"/>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6C2049" w:rsidRPr="006C2049">
              <w:rPr>
                <w:position w:val="-12"/>
              </w:rPr>
              <w:object w:dxaOrig="300" w:dyaOrig="380" w14:anchorId="40E127DB">
                <v:shape id="_x0000_i1331" type="#_x0000_t75" style="width:14.25pt;height:21.75pt" o:ole="">
                  <v:imagedata r:id="rId645" o:title=""/>
                </v:shape>
                <o:OLEObject Type="Embed" ProgID="Equation.DSMT4" ShapeID="_x0000_i1331" DrawAspect="Content" ObjectID="_1489833116" r:id="rId646"/>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6C2049" w:rsidRPr="006C2049">
              <w:rPr>
                <w:position w:val="-6"/>
              </w:rPr>
              <w:object w:dxaOrig="279" w:dyaOrig="320" w14:anchorId="47F0F2DE">
                <v:shape id="_x0000_i1332" type="#_x0000_t75" style="width:14.25pt;height:14.25pt" o:ole="">
                  <v:imagedata r:id="rId647" o:title=""/>
                </v:shape>
                <o:OLEObject Type="Embed" ProgID="Equation.DSMT4" ShapeID="_x0000_i1332" DrawAspect="Content" ObjectID="_1489833117" r:id="rId648"/>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6C2049" w:rsidRPr="006C2049">
              <w:rPr>
                <w:position w:val="-14"/>
              </w:rPr>
              <w:object w:dxaOrig="1120" w:dyaOrig="400" w14:anchorId="76FC0ED8">
                <v:shape id="_x0000_i1333" type="#_x0000_t75" style="width:57.75pt;height:21.75pt" o:ole="">
                  <v:imagedata r:id="rId649" o:title=""/>
                </v:shape>
                <o:OLEObject Type="Embed" ProgID="Equation.DSMT4" ShapeID="_x0000_i1333" DrawAspect="Content" ObjectID="_1489833118" r:id="rId650"/>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6C2049" w:rsidRPr="006C2049">
              <w:rPr>
                <w:position w:val="-14"/>
              </w:rPr>
              <w:object w:dxaOrig="1020" w:dyaOrig="400" w14:anchorId="3FC189E0">
                <v:shape id="_x0000_i1334" type="#_x0000_t75" style="width:50.25pt;height:21.75pt" o:ole="">
                  <v:imagedata r:id="rId651" o:title=""/>
                </v:shape>
                <o:OLEObject Type="Embed" ProgID="Equation.DSMT4" ShapeID="_x0000_i1334" DrawAspect="Content" ObjectID="_1489833119" r:id="rId652"/>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6C2049" w:rsidRPr="006C2049">
        <w:rPr>
          <w:position w:val="-14"/>
        </w:rPr>
        <w:object w:dxaOrig="1320" w:dyaOrig="380" w14:anchorId="53BE9C27">
          <v:shape id="_x0000_i1335" type="#_x0000_t75" style="width:64.55pt;height:21.75pt" o:ole="">
            <v:imagedata r:id="rId653" o:title=""/>
          </v:shape>
          <o:OLEObject Type="Embed" ProgID="Equation.DSMT4" ShapeID="_x0000_i1335" DrawAspect="Content" ObjectID="_1489833120" r:id="rId654"/>
        </w:object>
      </w:r>
      <w:r>
        <w:t>.</w:t>
      </w:r>
    </w:p>
    <w:p w14:paraId="770D789D" w14:textId="4BE2E7E0" w:rsidR="006A0BC1" w:rsidRDefault="006C2049" w:rsidP="006A0BC1">
      <w:r w:rsidRPr="006C2049">
        <w:rPr>
          <w:position w:val="-14"/>
        </w:rPr>
        <w:object w:dxaOrig="340" w:dyaOrig="380" w14:anchorId="76DC943E">
          <v:shape id="_x0000_i1336" type="#_x0000_t75" style="width:14.25pt;height:21.75pt" o:ole="">
            <v:imagedata r:id="rId655" o:title=""/>
          </v:shape>
          <o:OLEObject Type="Embed" ProgID="Equation.DSMT4" ShapeID="_x0000_i1336" DrawAspect="Content" ObjectID="_1489833121" r:id="rId656"/>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1B13CD">
        <w:t>4.1.1</w:t>
      </w:r>
      <w:r w:rsidR="006A0BC1">
        <w:fldChar w:fldCharType="end"/>
      </w:r>
      <w:r w:rsidR="006A0BC1">
        <w:t xml:space="preserve">.  </w:t>
      </w:r>
      <w:r w:rsidRPr="006C2049">
        <w:rPr>
          <w:position w:val="-12"/>
        </w:rPr>
        <w:object w:dxaOrig="440" w:dyaOrig="360" w14:anchorId="78F4CE87">
          <v:shape id="_x0000_i1337" type="#_x0000_t75" style="width:21.75pt;height:21.75pt" o:ole="">
            <v:imagedata r:id="rId657" o:title=""/>
          </v:shape>
          <o:OLEObject Type="Embed" ProgID="Equation.DSMT4" ShapeID="_x0000_i1337" DrawAspect="Content" ObjectID="_1489833122" r:id="rId658"/>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1B13CD">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1506" w:name="_Toc416085797"/>
      <w:r>
        <w:lastRenderedPageBreak/>
        <w:t>Fiber with Exponential-Power Law</w:t>
      </w:r>
      <w:bookmarkEnd w:id="1506"/>
    </w:p>
    <w:p w14:paraId="0A2495E4" w14:textId="462ECA23"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ins w:id="1507" w:author="Gerard" w:date="2014-07-29T23:58:00Z">
        <w:r w:rsidR="001B13CD">
          <w:t xml:space="preserve">4.1.3.17. </w:t>
        </w:r>
      </w:ins>
      <w:del w:id="1508"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6"/>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6C2049" w:rsidP="006C2049">
            <w:r w:rsidRPr="006C2049">
              <w:rPr>
                <w:position w:val="-10"/>
              </w:rPr>
              <w:object w:dxaOrig="200" w:dyaOrig="320" w14:anchorId="791775C7">
                <v:shape id="_x0000_i1338" type="#_x0000_t75" style="width:7.45pt;height:14.25pt" o:ole="">
                  <v:imagedata r:id="rId659" o:title=""/>
                </v:shape>
                <o:OLEObject Type="Embed" ProgID="Equation.DSMT4" ShapeID="_x0000_i1338" DrawAspect="Content" ObjectID="_1489833123" r:id="rId660"/>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6C2049" w:rsidP="006C2049">
            <w:r w:rsidRPr="006C2049">
              <w:rPr>
                <w:position w:val="-6"/>
              </w:rPr>
              <w:object w:dxaOrig="240" w:dyaOrig="220" w14:anchorId="49C3287A">
                <v:shape id="_x0000_i1339" type="#_x0000_t75" style="width:14.25pt;height:14.25pt" o:ole="">
                  <v:imagedata r:id="rId661" o:title=""/>
                </v:shape>
                <o:OLEObject Type="Embed" ProgID="Equation.DSMT4" ShapeID="_x0000_i1339" DrawAspect="Content" ObjectID="_1489833124" r:id="rId662"/>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6C2049" w:rsidP="006C2049">
            <w:r w:rsidRPr="006C2049">
              <w:rPr>
                <w:position w:val="-10"/>
              </w:rPr>
              <w:object w:dxaOrig="240" w:dyaOrig="320" w14:anchorId="461F95A3">
                <v:shape id="_x0000_i1340" type="#_x0000_t75" style="width:14.25pt;height:14.25pt" o:ole="">
                  <v:imagedata r:id="rId663" o:title=""/>
                </v:shape>
                <o:OLEObject Type="Embed" ProgID="Equation.DSMT4" ShapeID="_x0000_i1340" DrawAspect="Content" ObjectID="_1489833125" r:id="rId664"/>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6C2049" w:rsidP="006C2049">
            <w:r w:rsidRPr="006C2049">
              <w:rPr>
                <w:position w:val="-6"/>
              </w:rPr>
              <w:object w:dxaOrig="200" w:dyaOrig="279" w14:anchorId="1599B80A">
                <v:shape id="_x0000_i1341" type="#_x0000_t75" style="width:7.45pt;height:14.25pt" o:ole="">
                  <v:imagedata r:id="rId665" o:title=""/>
                </v:shape>
                <o:OLEObject Type="Embed" ProgID="Equation.DSMT4" ShapeID="_x0000_i1341" DrawAspect="Content" ObjectID="_1489833126" r:id="rId666"/>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6C2049" w:rsidP="006C2049">
            <w:r w:rsidRPr="006C2049">
              <w:rPr>
                <w:position w:val="-10"/>
              </w:rPr>
              <w:object w:dxaOrig="220" w:dyaOrig="260" w14:anchorId="1DEFC383">
                <v:shape id="_x0000_i1342" type="#_x0000_t75" style="width:14.25pt;height:14.25pt" o:ole="">
                  <v:imagedata r:id="rId667" o:title=""/>
                </v:shape>
                <o:OLEObject Type="Embed" ProgID="Equation.DSMT4" ShapeID="_x0000_i1342" DrawAspect="Content" ObjectID="_1489833127" r:id="rId668"/>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pPr>
        <w:jc w:val="center"/>
        <w:pPrChange w:id="1509" w:author="Gerard" w:date="2014-08-18T17:30:00Z">
          <w:pPr/>
        </w:pPrChange>
      </w:pPr>
      <w:ins w:id="1510" w:author="Gerard" w:date="2014-08-18T17:30:00Z">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9">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6C2049" w:rsidRPr="006C2049">
        <w:rPr>
          <w:position w:val="-12"/>
        </w:rPr>
        <w:object w:dxaOrig="6420" w:dyaOrig="360" w14:anchorId="32983B6D">
          <v:shape id="_x0000_i1343" type="#_x0000_t75" style="width:324pt;height:21.75pt" o:ole="">
            <v:imagedata r:id="rId669" o:title=""/>
          </v:shape>
          <o:OLEObject Type="Embed" ProgID="Equation.DSMT4" ShapeID="_x0000_i1343" DrawAspect="Content" ObjectID="_1489833128" r:id="rId670"/>
        </w:object>
      </w:r>
      <w:r>
        <w:t>,</w:t>
      </w:r>
    </w:p>
    <w:p w14:paraId="21ED562F" w14:textId="0A013D03" w:rsidR="006A0BC1" w:rsidRDefault="006A0BC1" w:rsidP="006A0BC1">
      <w:r w:rsidRPr="000230DC">
        <w:t xml:space="preserve">where </w:t>
      </w:r>
      <w:r w:rsidR="006C2049" w:rsidRPr="006C2049">
        <w:rPr>
          <w:position w:val="-14"/>
        </w:rPr>
        <w:object w:dxaOrig="999" w:dyaOrig="400" w14:anchorId="2750BF83">
          <v:shape id="_x0000_i1344" type="#_x0000_t75" style="width:50.25pt;height:21.75pt" o:ole="">
            <v:imagedata r:id="rId671" o:title=""/>
          </v:shape>
          <o:OLEObject Type="Embed" ProgID="Equation.DSMT4" ShapeID="_x0000_i1344" DrawAspect="Content" ObjectID="_1489833129" r:id="rId672"/>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1B13CD">
        <w:t>4.1.1</w:t>
      </w:r>
      <w:r w:rsidRPr="000230DC">
        <w:fldChar w:fldCharType="end"/>
      </w:r>
      <w:r w:rsidRPr="000230DC">
        <w:t xml:space="preserve">).  </w:t>
      </w:r>
      <w:ins w:id="1511" w:author="Gerard" w:date="2014-08-21T16:37:00Z">
        <w:r w:rsidR="0099145F">
          <w:t xml:space="preserve">The parameters &lt;theta&gt; and &lt;phi&gt; are optional, with default values of </w:t>
        </w:r>
      </w:ins>
      <w:r w:rsidR="006C2049" w:rsidRPr="006C2049">
        <w:rPr>
          <w:position w:val="-6"/>
        </w:rPr>
        <w:object w:dxaOrig="400" w:dyaOrig="279" w14:anchorId="4E0162C8">
          <v:shape id="_x0000_i1345" type="#_x0000_t75" style="width:21.75pt;height:14.25pt" o:ole="">
            <v:imagedata r:id="rId673" o:title=""/>
          </v:shape>
          <o:OLEObject Type="Embed" ProgID="Equation.DSMT4" ShapeID="_x0000_i1345" DrawAspect="Content" ObjectID="_1489833130" r:id="rId674"/>
        </w:object>
      </w:r>
      <w:ins w:id="1512" w:author="Gerard" w:date="2014-08-21T16:37:00Z">
        <w:r w:rsidR="0099145F">
          <w:t xml:space="preserve">0° and </w:t>
        </w:r>
      </w:ins>
      <w:r w:rsidR="006C2049" w:rsidRPr="006C2049">
        <w:rPr>
          <w:position w:val="-10"/>
        </w:rPr>
        <w:object w:dxaOrig="400" w:dyaOrig="260" w14:anchorId="4C0F5592">
          <v:shape id="_x0000_i1346" type="#_x0000_t75" style="width:21.75pt;height:14.25pt" o:ole="">
            <v:imagedata r:id="rId675" o:title=""/>
          </v:shape>
          <o:OLEObject Type="Embed" ProgID="Equation.DSMT4" ShapeID="_x0000_i1346" DrawAspect="Content" ObjectID="_1489833131" r:id="rId676"/>
        </w:object>
      </w:r>
      <w:ins w:id="1513" w:author="Gerard" w:date="2014-08-21T16:37:00Z">
        <w:r w:rsidR="0099145F">
          <w:t xml:space="preserve">90°, such that </w:t>
        </w:r>
      </w:ins>
      <w:r w:rsidR="006C2049" w:rsidRPr="006C2049">
        <w:rPr>
          <w:position w:val="-12"/>
        </w:rPr>
        <w:object w:dxaOrig="639" w:dyaOrig="360" w14:anchorId="7BD647BF">
          <v:shape id="_x0000_i1347" type="#_x0000_t75" style="width:28.55pt;height:21.75pt" o:ole="">
            <v:imagedata r:id="rId677" o:title=""/>
          </v:shape>
          <o:OLEObject Type="Embed" ProgID="Equation.DSMT4" ShapeID="_x0000_i1347" DrawAspect="Content" ObjectID="_1489833132" r:id="rId678"/>
        </w:object>
      </w:r>
      <w:ins w:id="1514" w:author="Gerard" w:date="2014-08-21T16:37:00Z">
        <w:r w:rsidR="0099145F">
          <w:t xml:space="preserve">.  </w:t>
        </w:r>
      </w:ins>
      <w:r>
        <w:t>The Cauchy stress for this fibrous material is given by</w:t>
      </w:r>
    </w:p>
    <w:p w14:paraId="29101248" w14:textId="22617B7C" w:rsidR="006A0BC1" w:rsidRDefault="006A0BC1" w:rsidP="006A0BC1">
      <w:pPr>
        <w:pStyle w:val="MTDisplayEquation"/>
      </w:pPr>
      <w:r>
        <w:tab/>
      </w:r>
      <w:r w:rsidR="006C2049" w:rsidRPr="006C2049">
        <w:rPr>
          <w:position w:val="-30"/>
        </w:rPr>
        <w:object w:dxaOrig="2700" w:dyaOrig="680" w14:anchorId="4E430EC4">
          <v:shape id="_x0000_i1348" type="#_x0000_t75" style="width:136.55pt;height:36pt" o:ole="">
            <v:imagedata r:id="rId679" o:title=""/>
          </v:shape>
          <o:OLEObject Type="Embed" ProgID="Equation.DSMT4" ShapeID="_x0000_i1348" DrawAspect="Content" ObjectID="_1489833133" r:id="rId680"/>
        </w:object>
      </w:r>
      <w:r>
        <w:t>,</w:t>
      </w:r>
    </w:p>
    <w:p w14:paraId="689A1963" w14:textId="2B2B65D2" w:rsidR="006A0BC1" w:rsidRDefault="006A0BC1" w:rsidP="006A0BC1">
      <w:r>
        <w:t xml:space="preserve">where </w:t>
      </w:r>
      <w:r w:rsidR="006C2049" w:rsidRPr="006C2049">
        <w:rPr>
          <w:position w:val="-12"/>
        </w:rPr>
        <w:object w:dxaOrig="1760" w:dyaOrig="380" w14:anchorId="71843495">
          <v:shape id="_x0000_i1349" type="#_x0000_t75" style="width:86.25pt;height:21.75pt" o:ole="">
            <v:imagedata r:id="rId681" o:title=""/>
          </v:shape>
          <o:OLEObject Type="Embed" ProgID="Equation.DSMT4" ShapeID="_x0000_i1349" DrawAspect="Content" ObjectID="_1489833134" r:id="rId682"/>
        </w:object>
      </w:r>
      <w:r>
        <w:t xml:space="preserve"> is the square of the fiber stretch, </w:t>
      </w:r>
      <w:r w:rsidR="006C2049" w:rsidRPr="006C2049">
        <w:rPr>
          <w:position w:val="-12"/>
        </w:rPr>
        <w:object w:dxaOrig="1200" w:dyaOrig="360" w14:anchorId="6BEC64BF">
          <v:shape id="_x0000_i1350" type="#_x0000_t75" style="width:57.75pt;height:21.75pt" o:ole="">
            <v:imagedata r:id="rId683" o:title=""/>
          </v:shape>
          <o:OLEObject Type="Embed" ProgID="Equation.DSMT4" ShapeID="_x0000_i1350" DrawAspect="Content" ObjectID="_1489833135" r:id="rId684"/>
        </w:object>
      </w:r>
      <w:r>
        <w:t xml:space="preserve">, and </w:t>
      </w:r>
      <w:r w:rsidR="006C2049" w:rsidRPr="006C2049">
        <w:rPr>
          <w:position w:val="-14"/>
        </w:rPr>
        <w:object w:dxaOrig="540" w:dyaOrig="400" w14:anchorId="482E6118">
          <v:shape id="_x0000_i1351" type="#_x0000_t75" style="width:28.55pt;height:21.75pt" o:ole="">
            <v:imagedata r:id="rId685" o:title=""/>
          </v:shape>
          <o:OLEObject Type="Embed" ProgID="Equation.DSMT4" ShapeID="_x0000_i1351" DrawAspect="Content" ObjectID="_1489833136" r:id="rId686"/>
        </w:obje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6C2049" w:rsidRPr="006C2049">
        <w:rPr>
          <w:position w:val="-28"/>
        </w:rPr>
        <w:object w:dxaOrig="2940" w:dyaOrig="660" w14:anchorId="48854A8D">
          <v:shape id="_x0000_i1352" type="#_x0000_t75" style="width:2in;height:36pt" o:ole="">
            <v:imagedata r:id="rId687" o:title=""/>
          </v:shape>
          <o:OLEObject Type="Embed" ProgID="Equation.DSMT4" ShapeID="_x0000_i1352" DrawAspect="Content" ObjectID="_1489833137" r:id="rId688"/>
        </w:obje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6C2049" w:rsidRPr="006C2049">
        <w:rPr>
          <w:position w:val="-10"/>
        </w:rPr>
        <w:object w:dxaOrig="560" w:dyaOrig="320" w14:anchorId="67DE07AF">
          <v:shape id="_x0000_i1353" type="#_x0000_t75" style="width:28.55pt;height:14.25pt" o:ole="">
            <v:imagedata r:id="rId689" o:title=""/>
          </v:shape>
          <o:OLEObject Type="Embed" ProgID="Equation.DSMT4" ShapeID="_x0000_i1353" DrawAspect="Content" ObjectID="_1489833138" r:id="rId690"/>
        </w:object>
      </w:r>
      <w:r w:rsidRPr="000230DC">
        <w:t xml:space="preserve">, </w:t>
      </w:r>
      <w:r w:rsidR="006C2049" w:rsidRPr="006C2049">
        <w:rPr>
          <w:position w:val="-6"/>
        </w:rPr>
        <w:object w:dxaOrig="580" w:dyaOrig="279" w14:anchorId="727BB5BF">
          <v:shape id="_x0000_i1354" type="#_x0000_t75" style="width:28.55pt;height:14.25pt" o:ole="">
            <v:imagedata r:id="rId691" o:title=""/>
          </v:shape>
          <o:OLEObject Type="Embed" ProgID="Equation.DSMT4" ShapeID="_x0000_i1354" DrawAspect="Content" ObjectID="_1489833139" r:id="rId692"/>
        </w:object>
      </w:r>
      <w:r w:rsidRPr="000230DC">
        <w:t xml:space="preserve">, and </w:t>
      </w:r>
      <w:r w:rsidR="006C2049" w:rsidRPr="006C2049">
        <w:rPr>
          <w:position w:val="-10"/>
        </w:rPr>
        <w:object w:dxaOrig="600" w:dyaOrig="320" w14:anchorId="1D35C060">
          <v:shape id="_x0000_i1355" type="#_x0000_t75" style="width:28.55pt;height:14.25pt" o:ole="">
            <v:imagedata r:id="rId693" o:title=""/>
          </v:shape>
          <o:OLEObject Type="Embed" ProgID="Equation.DSMT4" ShapeID="_x0000_i1355" DrawAspect="Content" ObjectID="_1489833140" r:id="rId694"/>
        </w:obje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6C2049" w:rsidRPr="006C2049">
        <w:rPr>
          <w:position w:val="-6"/>
        </w:rPr>
        <w:object w:dxaOrig="680" w:dyaOrig="279" w14:anchorId="3A3D4CC8">
          <v:shape id="_x0000_i1356" type="#_x0000_t75" style="width:36pt;height:14.25pt" o:ole="">
            <v:imagedata r:id="rId695" o:title=""/>
          </v:shape>
          <o:OLEObject Type="Embed" ProgID="Equation.DSMT4" ShapeID="_x0000_i1356" DrawAspect="Content" ObjectID="_1489833141" r:id="rId696"/>
        </w:object>
      </w:r>
      <w:r>
        <w:t>, this expressions produces a power law,</w:t>
      </w:r>
    </w:p>
    <w:p w14:paraId="06E4C298" w14:textId="0685DB83" w:rsidR="006A0BC1" w:rsidRDefault="006A0BC1" w:rsidP="00154C40">
      <w:pPr>
        <w:pStyle w:val="MTDisplayEquation"/>
      </w:pPr>
      <w:r>
        <w:tab/>
      </w:r>
      <w:r w:rsidR="006C2049" w:rsidRPr="006C2049">
        <w:rPr>
          <w:position w:val="-28"/>
        </w:rPr>
        <w:object w:dxaOrig="1880" w:dyaOrig="660" w14:anchorId="75BF3E22">
          <v:shape id="_x0000_i1357" type="#_x0000_t75" style="width:93.75pt;height:36pt" o:ole="">
            <v:imagedata r:id="rId697" o:title=""/>
          </v:shape>
          <o:OLEObject Type="Embed" ProgID="Equation.DSMT4" ShapeID="_x0000_i1357" DrawAspect="Content" ObjectID="_1489833142" r:id="rId698"/>
        </w:object>
      </w:r>
    </w:p>
    <w:p w14:paraId="1109EC15" w14:textId="5E9D78AC" w:rsidR="006A0BC1" w:rsidRPr="0097532C" w:rsidRDefault="006A0BC1" w:rsidP="006A0BC1">
      <w:r w:rsidRPr="0097532C">
        <w:t xml:space="preserve">Note: When </w:t>
      </w:r>
      <w:r w:rsidR="006C2049" w:rsidRPr="006C2049">
        <w:rPr>
          <w:position w:val="-10"/>
        </w:rPr>
        <w:object w:dxaOrig="600" w:dyaOrig="320" w14:anchorId="115203B4">
          <v:shape id="_x0000_i1358" type="#_x0000_t75" style="width:28.55pt;height:14.25pt" o:ole="">
            <v:imagedata r:id="rId699" o:title=""/>
          </v:shape>
          <o:OLEObject Type="Embed" ProgID="Equation.DSMT4" ShapeID="_x0000_i1358" DrawAspect="Content" ObjectID="_1489833143" r:id="rId700"/>
        </w:object>
      </w:r>
      <w:r w:rsidRPr="0097532C">
        <w:t>, the fiber modulus is zero at the strain origin (</w:t>
      </w:r>
      <w:r w:rsidR="006C2049" w:rsidRPr="006C2049">
        <w:rPr>
          <w:position w:val="-12"/>
        </w:rPr>
        <w:object w:dxaOrig="600" w:dyaOrig="360" w14:anchorId="09E23512">
          <v:shape id="_x0000_i1359" type="#_x0000_t75" style="width:28.55pt;height:21.75pt" o:ole="">
            <v:imagedata r:id="rId701" o:title=""/>
          </v:shape>
          <o:OLEObject Type="Embed" ProgID="Equation.DSMT4" ShapeID="_x0000_i1359" DrawAspect="Content" ObjectID="_1489833144" r:id="rId702"/>
        </w:object>
      </w:r>
      <w:r w:rsidRPr="0097532C">
        <w:t xml:space="preserve">).  Therefore, use </w:t>
      </w:r>
      <w:r w:rsidR="006C2049" w:rsidRPr="006C2049">
        <w:rPr>
          <w:position w:val="-10"/>
        </w:rPr>
        <w:object w:dxaOrig="600" w:dyaOrig="320" w14:anchorId="32B93C4B">
          <v:shape id="_x0000_i1360" type="#_x0000_t75" style="width:28.55pt;height:14.25pt" o:ole="">
            <v:imagedata r:id="rId703" o:title=""/>
          </v:shape>
          <o:OLEObject Type="Embed" ProgID="Equation.DSMT4" ShapeID="_x0000_i1360" DrawAspect="Content" ObjectID="_1489833145" r:id="rId704"/>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lastRenderedPageBreak/>
        <w:t xml:space="preserve">Single fiber oriented along </w:t>
      </w:r>
      <w:r w:rsidR="006C2049" w:rsidRPr="006C2049">
        <w:rPr>
          <w:position w:val="-12"/>
        </w:rPr>
        <w:object w:dxaOrig="220" w:dyaOrig="360" w14:anchorId="56BFC919">
          <v:shape id="_x0000_i1361" type="#_x0000_t75" style="width:14.25pt;height:21.75pt" o:ole="">
            <v:imagedata r:id="rId705" o:title=""/>
          </v:shape>
          <o:OLEObject Type="Embed" ProgID="Equation.DSMT4" ShapeID="_x0000_i1361" DrawAspect="Content" ObjectID="_1489833146" r:id="rId706"/>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6C2049" w:rsidRPr="006C2049">
        <w:rPr>
          <w:position w:val="-12"/>
        </w:rPr>
        <w:object w:dxaOrig="220" w:dyaOrig="360" w14:anchorId="2183F360">
          <v:shape id="_x0000_i1362" type="#_x0000_t75" style="width:14.25pt;height:21.75pt" o:ole="">
            <v:imagedata r:id="rId707" o:title=""/>
          </v:shape>
          <o:OLEObject Type="Embed" ProgID="Equation.DSMT4" ShapeID="_x0000_i1362" DrawAspect="Content" ObjectID="_1489833147" r:id="rId708"/>
        </w:object>
      </w:r>
      <w:r>
        <w:t xml:space="preserve">, oriented at ±25 degrees relative to </w:t>
      </w:r>
      <w:r w:rsidR="006C2049" w:rsidRPr="006C2049">
        <w:rPr>
          <w:position w:val="-12"/>
        </w:rPr>
        <w:object w:dxaOrig="240" w:dyaOrig="360" w14:anchorId="6B10A7E0">
          <v:shape id="_x0000_i1363" type="#_x0000_t75" style="width:14.25pt;height:21.75pt" o:ole="">
            <v:imagedata r:id="rId709" o:title=""/>
          </v:shape>
          <o:OLEObject Type="Embed" ProgID="Equation.DSMT4" ShapeID="_x0000_i1363" DrawAspect="Content" ObjectID="_1489833148" r:id="rId710"/>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00111833" w14:textId="77777777" w:rsidR="006A0BC1" w:rsidRPr="0097532C" w:rsidRDefault="006A0BC1" w:rsidP="006A0BC1">
      <w:r w:rsidRPr="0097532C">
        <w:br w:type="page"/>
      </w:r>
    </w:p>
    <w:p w14:paraId="233A9184" w14:textId="65B91372" w:rsidR="00F11BA7" w:rsidRDefault="00F11BA7" w:rsidP="00F11BA7">
      <w:pPr>
        <w:rPr>
          <w:ins w:id="1515" w:author="Gerard" w:date="2014-07-29T23:25:00Z"/>
        </w:rPr>
      </w:pPr>
      <w:bookmarkStart w:id="1516" w:name="_Ref173929189"/>
    </w:p>
    <w:p w14:paraId="18ED4B7F" w14:textId="20D59176" w:rsidR="00F11BA7" w:rsidRDefault="00F11BA7" w:rsidP="00F11BA7">
      <w:pPr>
        <w:pStyle w:val="Heading4"/>
        <w:rPr>
          <w:ins w:id="1517" w:author="Gerard" w:date="2014-07-29T23:25:00Z"/>
        </w:rPr>
      </w:pPr>
      <w:bookmarkStart w:id="1518" w:name="_Toc416085798"/>
      <w:ins w:id="1519" w:author="Gerard" w:date="2014-07-29T23:25:00Z">
        <w:r>
          <w:t>Fung Orthotropic Compressible</w:t>
        </w:r>
        <w:bookmarkEnd w:id="1518"/>
      </w:ins>
    </w:p>
    <w:p w14:paraId="67AE1612" w14:textId="1ACA9B3B" w:rsidR="00F11BA7" w:rsidRDefault="00F11BA7" w:rsidP="00F11BA7">
      <w:pPr>
        <w:rPr>
          <w:ins w:id="1520" w:author="Gerard" w:date="2014-07-29T23:25:00Z"/>
        </w:rPr>
      </w:pPr>
      <w:ins w:id="1521" w:author="Gerard" w:date="2014-07-29T23:25:00Z">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ins>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ins w:id="1522" w:author="Gerard" w:date="2014-07-29T23:25:00Z">
        <w:r>
          <w:fldChar w:fldCharType="separate"/>
        </w:r>
        <w:r>
          <w:rPr>
            <w:noProof/>
          </w:rPr>
          <w:t>[</w:t>
        </w:r>
      </w:ins>
      <w:r w:rsidR="00182A67">
        <w:rPr>
          <w:noProof/>
        </w:rPr>
        <w:fldChar w:fldCharType="begin"/>
      </w:r>
      <w:r w:rsidR="00182A67">
        <w:rPr>
          <w:noProof/>
        </w:rPr>
        <w:instrText xml:space="preserve"> HYPERLINK \l "_ENREF_10" \o "Fung, 1993 #44" </w:instrText>
      </w:r>
      <w:r w:rsidR="00182A67">
        <w:rPr>
          <w:noProof/>
        </w:rPr>
        <w:fldChar w:fldCharType="separate"/>
      </w:r>
      <w:ins w:id="1523" w:author="Gerard" w:date="2014-07-29T23:25:00Z">
        <w:r w:rsidR="00182A67">
          <w:rPr>
            <w:noProof/>
          </w:rPr>
          <w:t>10</w:t>
        </w:r>
      </w:ins>
      <w:r w:rsidR="00182A67">
        <w:rPr>
          <w:noProof/>
        </w:rPr>
        <w:fldChar w:fldCharType="end"/>
      </w:r>
      <w:ins w:id="1524" w:author="Gerard" w:date="2014-07-29T23:25:00Z">
        <w:r>
          <w:rPr>
            <w:noProof/>
          </w:rPr>
          <w:t xml:space="preserve">, </w:t>
        </w:r>
      </w:ins>
      <w:r w:rsidR="00182A67">
        <w:rPr>
          <w:noProof/>
        </w:rPr>
        <w:fldChar w:fldCharType="begin"/>
      </w:r>
      <w:r w:rsidR="00182A67">
        <w:rPr>
          <w:noProof/>
        </w:rPr>
        <w:instrText xml:space="preserve"> HYPERLINK \l "_ENREF_11" \o "Fung, 1979 #43" </w:instrText>
      </w:r>
      <w:r w:rsidR="00182A67">
        <w:rPr>
          <w:noProof/>
        </w:rPr>
        <w:fldChar w:fldCharType="separate"/>
      </w:r>
      <w:ins w:id="1525" w:author="Gerard" w:date="2014-07-29T23:25:00Z">
        <w:r w:rsidR="00182A67">
          <w:rPr>
            <w:noProof/>
          </w:rPr>
          <w:t>11</w:t>
        </w:r>
      </w:ins>
      <w:r w:rsidR="00182A67">
        <w:rPr>
          <w:noProof/>
        </w:rPr>
        <w:fldChar w:fldCharType="end"/>
      </w:r>
      <w:ins w:id="1526" w:author="Gerard" w:date="2014-07-29T23:25:00Z">
        <w:r>
          <w:rPr>
            <w:noProof/>
          </w:rPr>
          <w:t>]</w:t>
        </w:r>
        <w:r>
          <w:fldChar w:fldCharType="end"/>
        </w:r>
        <w:r>
          <w:t xml:space="preserve"> is “</w:t>
        </w:r>
        <w:r>
          <w:rPr>
            <w:i/>
          </w:rPr>
          <w:t>Fung-ortho-compressibl</w:t>
        </w:r>
      </w:ins>
      <w:ins w:id="1527" w:author="Gerard" w:date="2014-07-29T23:50:00Z">
        <w:r w:rsidR="006D6355">
          <w:rPr>
            <w:i/>
          </w:rPr>
          <w:t>e</w:t>
        </w:r>
      </w:ins>
      <w:ins w:id="1528" w:author="Gerard" w:date="2014-07-29T23:25:00Z">
        <w:r>
          <w:rPr>
            <w:i/>
          </w:rPr>
          <w:t>”</w:t>
        </w:r>
        <w:r>
          <w:t>. The following material parameters must be defined:</w:t>
        </w:r>
      </w:ins>
    </w:p>
    <w:p w14:paraId="1CC1822C" w14:textId="77777777" w:rsidR="006D6355" w:rsidRDefault="006D6355" w:rsidP="006D6355">
      <w:pPr>
        <w:rPr>
          <w:ins w:id="1529" w:author="Gerard" w:date="2014-07-29T23:5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rPr>
          <w:ins w:id="1530" w:author="Gerard" w:date="2014-07-29T23:50:00Z"/>
        </w:trPr>
        <w:tc>
          <w:tcPr>
            <w:tcW w:w="1497" w:type="pct"/>
            <w:shd w:val="clear" w:color="auto" w:fill="auto"/>
          </w:tcPr>
          <w:p w14:paraId="46AB9B0A" w14:textId="77777777" w:rsidR="006D6355" w:rsidRDefault="006D6355" w:rsidP="006D6355">
            <w:pPr>
              <w:pStyle w:val="code"/>
              <w:rPr>
                <w:ins w:id="1531" w:author="Gerard" w:date="2014-07-29T23:50:00Z"/>
              </w:rPr>
            </w:pPr>
            <w:ins w:id="1532" w:author="Gerard" w:date="2014-07-29T23:50:00Z">
              <w:r>
                <w:t>&lt;E1&gt;</w:t>
              </w:r>
            </w:ins>
          </w:p>
        </w:tc>
        <w:tc>
          <w:tcPr>
            <w:tcW w:w="2611" w:type="pct"/>
            <w:shd w:val="clear" w:color="auto" w:fill="auto"/>
          </w:tcPr>
          <w:p w14:paraId="4067AC4B" w14:textId="16FC2121" w:rsidR="006D6355" w:rsidRDefault="006C2049" w:rsidP="006C2049">
            <w:pPr>
              <w:rPr>
                <w:ins w:id="1533" w:author="Gerard" w:date="2014-07-29T23:50:00Z"/>
              </w:rPr>
            </w:pPr>
            <w:r w:rsidRPr="006C2049">
              <w:rPr>
                <w:position w:val="-12"/>
              </w:rPr>
              <w:object w:dxaOrig="279" w:dyaOrig="360" w14:anchorId="1226AB27">
                <v:shape id="_x0000_i1364" type="#_x0000_t75" style="width:14.25pt;height:21.75pt" o:ole="">
                  <v:imagedata r:id="rId711" o:title=""/>
                </v:shape>
                <o:OLEObject Type="Embed" ProgID="Equation.DSMT4" ShapeID="_x0000_i1364" DrawAspect="Content" ObjectID="_1489833149" r:id="rId712"/>
              </w:object>
            </w:r>
            <w:ins w:id="1534" w:author="Gerard" w:date="2014-07-29T23:50:00Z">
              <w:r w:rsidR="006D6355">
                <w:t xml:space="preserve"> </w:t>
              </w:r>
            </w:ins>
            <w:ins w:id="1535" w:author="Gerard" w:date="2014-07-29T23:54:00Z">
              <w:r w:rsidR="00DE34C0">
                <w:t xml:space="preserve">Young’s </w:t>
              </w:r>
            </w:ins>
            <w:ins w:id="1536" w:author="Gerard" w:date="2014-07-29T23:50:00Z">
              <w:r w:rsidR="006D6355">
                <w:t>modulus</w:t>
              </w:r>
            </w:ins>
          </w:p>
        </w:tc>
        <w:tc>
          <w:tcPr>
            <w:tcW w:w="892" w:type="pct"/>
          </w:tcPr>
          <w:p w14:paraId="64499508" w14:textId="77777777" w:rsidR="006D6355" w:rsidRPr="00AF2221" w:rsidRDefault="006D6355" w:rsidP="006D6355">
            <w:pPr>
              <w:rPr>
                <w:ins w:id="1537" w:author="Gerard" w:date="2014-07-29T23:50:00Z"/>
                <w:position w:val="-12"/>
              </w:rPr>
            </w:pPr>
            <w:ins w:id="1538" w:author="Gerard" w:date="2014-07-29T23:50:00Z">
              <w:r>
                <w:t>[</w:t>
              </w:r>
              <w:r>
                <w:rPr>
                  <w:b/>
                </w:rPr>
                <w:t>P</w:t>
              </w:r>
              <w:r>
                <w:t>]</w:t>
              </w:r>
            </w:ins>
          </w:p>
        </w:tc>
      </w:tr>
      <w:tr w:rsidR="006D6355" w14:paraId="151A7DD5" w14:textId="77777777" w:rsidTr="006D6355">
        <w:trPr>
          <w:ins w:id="1539" w:author="Gerard" w:date="2014-07-29T23:50:00Z"/>
        </w:trPr>
        <w:tc>
          <w:tcPr>
            <w:tcW w:w="1497" w:type="pct"/>
            <w:shd w:val="clear" w:color="auto" w:fill="auto"/>
          </w:tcPr>
          <w:p w14:paraId="43C1084E" w14:textId="77777777" w:rsidR="006D6355" w:rsidRDefault="006D6355" w:rsidP="006D6355">
            <w:pPr>
              <w:pStyle w:val="code"/>
              <w:rPr>
                <w:ins w:id="1540" w:author="Gerard" w:date="2014-07-29T23:50:00Z"/>
              </w:rPr>
            </w:pPr>
            <w:ins w:id="1541" w:author="Gerard" w:date="2014-07-29T23:50:00Z">
              <w:r>
                <w:t>&lt;E2&gt;</w:t>
              </w:r>
            </w:ins>
          </w:p>
        </w:tc>
        <w:tc>
          <w:tcPr>
            <w:tcW w:w="2611" w:type="pct"/>
            <w:shd w:val="clear" w:color="auto" w:fill="auto"/>
          </w:tcPr>
          <w:p w14:paraId="5F687060" w14:textId="295CDA43" w:rsidR="006D6355" w:rsidRDefault="006C2049" w:rsidP="006C2049">
            <w:pPr>
              <w:rPr>
                <w:ins w:id="1542" w:author="Gerard" w:date="2014-07-29T23:50:00Z"/>
              </w:rPr>
            </w:pPr>
            <w:r w:rsidRPr="006C2049">
              <w:rPr>
                <w:position w:val="-12"/>
              </w:rPr>
              <w:object w:dxaOrig="300" w:dyaOrig="360" w14:anchorId="35C40898">
                <v:shape id="_x0000_i1365" type="#_x0000_t75" style="width:14.25pt;height:21.75pt" o:ole="">
                  <v:imagedata r:id="rId713" o:title=""/>
                </v:shape>
                <o:OLEObject Type="Embed" ProgID="Equation.DSMT4" ShapeID="_x0000_i1365" DrawAspect="Content" ObjectID="_1489833150" r:id="rId714"/>
              </w:object>
            </w:r>
            <w:ins w:id="1543" w:author="Gerard" w:date="2014-07-29T23:50:00Z">
              <w:r w:rsidR="006D6355">
                <w:t xml:space="preserve"> </w:t>
              </w:r>
            </w:ins>
            <w:ins w:id="1544" w:author="Gerard" w:date="2014-07-29T23:54:00Z">
              <w:r w:rsidR="00DE34C0">
                <w:t xml:space="preserve">Young’s </w:t>
              </w:r>
            </w:ins>
            <w:ins w:id="1545" w:author="Gerard" w:date="2014-07-29T23:50:00Z">
              <w:r w:rsidR="006D6355">
                <w:t>modulus</w:t>
              </w:r>
            </w:ins>
          </w:p>
        </w:tc>
        <w:tc>
          <w:tcPr>
            <w:tcW w:w="892" w:type="pct"/>
          </w:tcPr>
          <w:p w14:paraId="44ABFD20" w14:textId="77777777" w:rsidR="006D6355" w:rsidRPr="00AF2221" w:rsidRDefault="006D6355" w:rsidP="006D6355">
            <w:pPr>
              <w:rPr>
                <w:ins w:id="1546" w:author="Gerard" w:date="2014-07-29T23:50:00Z"/>
                <w:position w:val="-12"/>
              </w:rPr>
            </w:pPr>
            <w:ins w:id="1547" w:author="Gerard" w:date="2014-07-29T23:50:00Z">
              <w:r>
                <w:t>[</w:t>
              </w:r>
              <w:r>
                <w:rPr>
                  <w:b/>
                </w:rPr>
                <w:t>P</w:t>
              </w:r>
              <w:r>
                <w:t>]</w:t>
              </w:r>
            </w:ins>
          </w:p>
        </w:tc>
      </w:tr>
      <w:tr w:rsidR="006D6355" w14:paraId="7D39BB14" w14:textId="77777777" w:rsidTr="006D6355">
        <w:trPr>
          <w:ins w:id="1548" w:author="Gerard" w:date="2014-07-29T23:50:00Z"/>
        </w:trPr>
        <w:tc>
          <w:tcPr>
            <w:tcW w:w="1497" w:type="pct"/>
            <w:shd w:val="clear" w:color="auto" w:fill="auto"/>
          </w:tcPr>
          <w:p w14:paraId="345A199D" w14:textId="77777777" w:rsidR="006D6355" w:rsidRDefault="006D6355" w:rsidP="006D6355">
            <w:pPr>
              <w:pStyle w:val="code"/>
              <w:rPr>
                <w:ins w:id="1549" w:author="Gerard" w:date="2014-07-29T23:50:00Z"/>
              </w:rPr>
            </w:pPr>
            <w:ins w:id="1550" w:author="Gerard" w:date="2014-07-29T23:50:00Z">
              <w:r>
                <w:t>&lt;E3&gt;</w:t>
              </w:r>
            </w:ins>
          </w:p>
        </w:tc>
        <w:tc>
          <w:tcPr>
            <w:tcW w:w="2611" w:type="pct"/>
            <w:shd w:val="clear" w:color="auto" w:fill="auto"/>
          </w:tcPr>
          <w:p w14:paraId="7F956F94" w14:textId="07271118" w:rsidR="006D6355" w:rsidRDefault="006C2049" w:rsidP="006C2049">
            <w:pPr>
              <w:rPr>
                <w:ins w:id="1551" w:author="Gerard" w:date="2014-07-29T23:50:00Z"/>
              </w:rPr>
            </w:pPr>
            <w:r w:rsidRPr="006C2049">
              <w:rPr>
                <w:position w:val="-12"/>
              </w:rPr>
              <w:object w:dxaOrig="300" w:dyaOrig="360" w14:anchorId="42EA57E9">
                <v:shape id="_x0000_i1366" type="#_x0000_t75" style="width:14.25pt;height:21.75pt" o:ole="">
                  <v:imagedata r:id="rId715" o:title=""/>
                </v:shape>
                <o:OLEObject Type="Embed" ProgID="Equation.DSMT4" ShapeID="_x0000_i1366" DrawAspect="Content" ObjectID="_1489833151" r:id="rId716"/>
              </w:object>
            </w:r>
            <w:ins w:id="1552" w:author="Gerard" w:date="2014-07-29T23:50:00Z">
              <w:r w:rsidR="006D6355">
                <w:t xml:space="preserve"> </w:t>
              </w:r>
            </w:ins>
            <w:ins w:id="1553" w:author="Gerard" w:date="2014-07-29T23:54:00Z">
              <w:r w:rsidR="00DE34C0">
                <w:t xml:space="preserve">Young’s </w:t>
              </w:r>
            </w:ins>
            <w:ins w:id="1554" w:author="Gerard" w:date="2014-07-29T23:50:00Z">
              <w:r w:rsidR="006D6355">
                <w:t>modulus</w:t>
              </w:r>
            </w:ins>
          </w:p>
        </w:tc>
        <w:tc>
          <w:tcPr>
            <w:tcW w:w="892" w:type="pct"/>
          </w:tcPr>
          <w:p w14:paraId="22E66EEA" w14:textId="77777777" w:rsidR="006D6355" w:rsidRPr="00AF2221" w:rsidRDefault="006D6355" w:rsidP="006D6355">
            <w:pPr>
              <w:rPr>
                <w:ins w:id="1555" w:author="Gerard" w:date="2014-07-29T23:50:00Z"/>
                <w:position w:val="-12"/>
              </w:rPr>
            </w:pPr>
            <w:ins w:id="1556" w:author="Gerard" w:date="2014-07-29T23:50:00Z">
              <w:r>
                <w:t>[</w:t>
              </w:r>
              <w:r>
                <w:rPr>
                  <w:b/>
                </w:rPr>
                <w:t>P</w:t>
              </w:r>
              <w:r>
                <w:t>]</w:t>
              </w:r>
            </w:ins>
          </w:p>
        </w:tc>
      </w:tr>
      <w:tr w:rsidR="006D6355" w14:paraId="559100AA" w14:textId="77777777" w:rsidTr="006D6355">
        <w:trPr>
          <w:ins w:id="1557" w:author="Gerard" w:date="2014-07-29T23:50:00Z"/>
        </w:trPr>
        <w:tc>
          <w:tcPr>
            <w:tcW w:w="1497" w:type="pct"/>
            <w:shd w:val="clear" w:color="auto" w:fill="auto"/>
          </w:tcPr>
          <w:p w14:paraId="2ACAF7B0" w14:textId="77777777" w:rsidR="006D6355" w:rsidRDefault="006D6355" w:rsidP="006D6355">
            <w:pPr>
              <w:pStyle w:val="code"/>
              <w:rPr>
                <w:ins w:id="1558" w:author="Gerard" w:date="2014-07-29T23:50:00Z"/>
              </w:rPr>
            </w:pPr>
            <w:ins w:id="1559" w:author="Gerard" w:date="2014-07-29T23:50:00Z">
              <w:r>
                <w:t>&lt;G12&gt;</w:t>
              </w:r>
            </w:ins>
          </w:p>
        </w:tc>
        <w:tc>
          <w:tcPr>
            <w:tcW w:w="2611" w:type="pct"/>
            <w:shd w:val="clear" w:color="auto" w:fill="auto"/>
          </w:tcPr>
          <w:p w14:paraId="478CD382" w14:textId="40A0DB02" w:rsidR="006D6355" w:rsidRDefault="006C2049" w:rsidP="006C2049">
            <w:pPr>
              <w:rPr>
                <w:ins w:id="1560" w:author="Gerard" w:date="2014-07-29T23:50:00Z"/>
              </w:rPr>
            </w:pPr>
            <w:r w:rsidRPr="006C2049">
              <w:rPr>
                <w:position w:val="-12"/>
              </w:rPr>
              <w:object w:dxaOrig="360" w:dyaOrig="360" w14:anchorId="4FA84B1D">
                <v:shape id="_x0000_i1367" type="#_x0000_t75" style="width:21.75pt;height:21.75pt" o:ole="">
                  <v:imagedata r:id="rId717" o:title=""/>
                </v:shape>
                <o:OLEObject Type="Embed" ProgID="Equation.DSMT4" ShapeID="_x0000_i1367" DrawAspect="Content" ObjectID="_1489833152" r:id="rId718"/>
              </w:object>
            </w:r>
            <w:ins w:id="1561" w:author="Gerard" w:date="2014-07-29T23:50:00Z">
              <w:r w:rsidR="006D6355">
                <w:t xml:space="preserve"> </w:t>
              </w:r>
            </w:ins>
            <w:ins w:id="1562" w:author="Gerard" w:date="2014-07-29T23:54:00Z">
              <w:r w:rsidR="00DE34C0">
                <w:t xml:space="preserve">shear </w:t>
              </w:r>
            </w:ins>
            <w:ins w:id="1563" w:author="Gerard" w:date="2014-07-29T23:50:00Z">
              <w:r w:rsidR="006D6355">
                <w:t>modulus</w:t>
              </w:r>
            </w:ins>
          </w:p>
        </w:tc>
        <w:tc>
          <w:tcPr>
            <w:tcW w:w="892" w:type="pct"/>
          </w:tcPr>
          <w:p w14:paraId="009B0164" w14:textId="77777777" w:rsidR="006D6355" w:rsidRPr="00AF2221" w:rsidRDefault="006D6355" w:rsidP="006D6355">
            <w:pPr>
              <w:rPr>
                <w:ins w:id="1564" w:author="Gerard" w:date="2014-07-29T23:50:00Z"/>
                <w:position w:val="-12"/>
              </w:rPr>
            </w:pPr>
            <w:ins w:id="1565" w:author="Gerard" w:date="2014-07-29T23:50:00Z">
              <w:r>
                <w:t>[</w:t>
              </w:r>
              <w:r>
                <w:rPr>
                  <w:b/>
                </w:rPr>
                <w:t>P</w:t>
              </w:r>
              <w:r>
                <w:t>]</w:t>
              </w:r>
            </w:ins>
          </w:p>
        </w:tc>
      </w:tr>
      <w:tr w:rsidR="006D6355" w14:paraId="5EF3A45F" w14:textId="77777777" w:rsidTr="006D6355">
        <w:trPr>
          <w:ins w:id="1566" w:author="Gerard" w:date="2014-07-29T23:50:00Z"/>
        </w:trPr>
        <w:tc>
          <w:tcPr>
            <w:tcW w:w="1497" w:type="pct"/>
            <w:shd w:val="clear" w:color="auto" w:fill="auto"/>
          </w:tcPr>
          <w:p w14:paraId="36D36176" w14:textId="77777777" w:rsidR="006D6355" w:rsidRDefault="006D6355" w:rsidP="006D6355">
            <w:pPr>
              <w:pStyle w:val="code"/>
              <w:rPr>
                <w:ins w:id="1567" w:author="Gerard" w:date="2014-07-29T23:50:00Z"/>
              </w:rPr>
            </w:pPr>
            <w:ins w:id="1568" w:author="Gerard" w:date="2014-07-29T23:50:00Z">
              <w:r>
                <w:t>&lt;G23&gt;</w:t>
              </w:r>
            </w:ins>
          </w:p>
        </w:tc>
        <w:tc>
          <w:tcPr>
            <w:tcW w:w="2611" w:type="pct"/>
            <w:shd w:val="clear" w:color="auto" w:fill="auto"/>
          </w:tcPr>
          <w:p w14:paraId="664EB9CA" w14:textId="37CE4307" w:rsidR="006D6355" w:rsidRDefault="006C2049" w:rsidP="006C2049">
            <w:pPr>
              <w:rPr>
                <w:ins w:id="1569" w:author="Gerard" w:date="2014-07-29T23:50:00Z"/>
              </w:rPr>
            </w:pPr>
            <w:r w:rsidRPr="006C2049">
              <w:rPr>
                <w:position w:val="-12"/>
              </w:rPr>
              <w:object w:dxaOrig="380" w:dyaOrig="360" w14:anchorId="05AFC78E">
                <v:shape id="_x0000_i1368" type="#_x0000_t75" style="width:21.75pt;height:21.75pt" o:ole="">
                  <v:imagedata r:id="rId719" o:title=""/>
                </v:shape>
                <o:OLEObject Type="Embed" ProgID="Equation.DSMT4" ShapeID="_x0000_i1368" DrawAspect="Content" ObjectID="_1489833153" r:id="rId720"/>
              </w:object>
            </w:r>
            <w:ins w:id="1570" w:author="Gerard" w:date="2014-07-29T23:50:00Z">
              <w:r w:rsidR="006D6355">
                <w:t xml:space="preserve"> </w:t>
              </w:r>
            </w:ins>
            <w:ins w:id="1571" w:author="Gerard" w:date="2014-07-29T23:54:00Z">
              <w:r w:rsidR="00DE34C0">
                <w:t xml:space="preserve">shear </w:t>
              </w:r>
            </w:ins>
            <w:ins w:id="1572" w:author="Gerard" w:date="2014-07-29T23:50:00Z">
              <w:r w:rsidR="006D6355">
                <w:t>modulus</w:t>
              </w:r>
            </w:ins>
          </w:p>
        </w:tc>
        <w:tc>
          <w:tcPr>
            <w:tcW w:w="892" w:type="pct"/>
          </w:tcPr>
          <w:p w14:paraId="753A76FC" w14:textId="77777777" w:rsidR="006D6355" w:rsidRPr="00AF2221" w:rsidRDefault="006D6355" w:rsidP="006D6355">
            <w:pPr>
              <w:rPr>
                <w:ins w:id="1573" w:author="Gerard" w:date="2014-07-29T23:50:00Z"/>
                <w:position w:val="-12"/>
              </w:rPr>
            </w:pPr>
            <w:ins w:id="1574" w:author="Gerard" w:date="2014-07-29T23:50:00Z">
              <w:r>
                <w:t>[</w:t>
              </w:r>
              <w:r>
                <w:rPr>
                  <w:b/>
                </w:rPr>
                <w:t>P</w:t>
              </w:r>
              <w:r>
                <w:t>]</w:t>
              </w:r>
            </w:ins>
          </w:p>
        </w:tc>
      </w:tr>
      <w:tr w:rsidR="006D6355" w14:paraId="31E5AEC5" w14:textId="77777777" w:rsidTr="006D6355">
        <w:trPr>
          <w:ins w:id="1575" w:author="Gerard" w:date="2014-07-29T23:50:00Z"/>
        </w:trPr>
        <w:tc>
          <w:tcPr>
            <w:tcW w:w="1497" w:type="pct"/>
            <w:shd w:val="clear" w:color="auto" w:fill="auto"/>
          </w:tcPr>
          <w:p w14:paraId="43F5B00C" w14:textId="77777777" w:rsidR="006D6355" w:rsidRDefault="006D6355" w:rsidP="006D6355">
            <w:pPr>
              <w:pStyle w:val="code"/>
              <w:rPr>
                <w:ins w:id="1576" w:author="Gerard" w:date="2014-07-29T23:50:00Z"/>
              </w:rPr>
            </w:pPr>
            <w:ins w:id="1577" w:author="Gerard" w:date="2014-07-29T23:50:00Z">
              <w:r>
                <w:t>&lt;G13&gt;</w:t>
              </w:r>
            </w:ins>
          </w:p>
        </w:tc>
        <w:tc>
          <w:tcPr>
            <w:tcW w:w="2611" w:type="pct"/>
            <w:shd w:val="clear" w:color="auto" w:fill="auto"/>
          </w:tcPr>
          <w:p w14:paraId="436F868A" w14:textId="157D215E" w:rsidR="006D6355" w:rsidRDefault="006C2049" w:rsidP="006C2049">
            <w:pPr>
              <w:rPr>
                <w:ins w:id="1578" w:author="Gerard" w:date="2014-07-29T23:50:00Z"/>
              </w:rPr>
            </w:pPr>
            <w:r w:rsidRPr="006C2049">
              <w:rPr>
                <w:position w:val="-12"/>
              </w:rPr>
              <w:object w:dxaOrig="360" w:dyaOrig="360" w14:anchorId="2D434FB6">
                <v:shape id="_x0000_i1369" type="#_x0000_t75" style="width:21.75pt;height:21.75pt" o:ole="">
                  <v:imagedata r:id="rId721" o:title=""/>
                </v:shape>
                <o:OLEObject Type="Embed" ProgID="Equation.DSMT4" ShapeID="_x0000_i1369" DrawAspect="Content" ObjectID="_1489833154" r:id="rId722"/>
              </w:object>
            </w:r>
            <w:ins w:id="1579" w:author="Gerard" w:date="2014-07-29T23:50:00Z">
              <w:r w:rsidR="006D6355">
                <w:t xml:space="preserve"> </w:t>
              </w:r>
            </w:ins>
            <w:ins w:id="1580" w:author="Gerard" w:date="2014-07-29T23:54:00Z">
              <w:r w:rsidR="00DE34C0">
                <w:t xml:space="preserve">shear </w:t>
              </w:r>
            </w:ins>
            <w:ins w:id="1581" w:author="Gerard" w:date="2014-07-29T23:50:00Z">
              <w:r w:rsidR="006D6355">
                <w:t>modulus</w:t>
              </w:r>
            </w:ins>
          </w:p>
        </w:tc>
        <w:tc>
          <w:tcPr>
            <w:tcW w:w="892" w:type="pct"/>
          </w:tcPr>
          <w:p w14:paraId="28892F3B" w14:textId="77777777" w:rsidR="006D6355" w:rsidRPr="00AF2221" w:rsidRDefault="006D6355" w:rsidP="006D6355">
            <w:pPr>
              <w:rPr>
                <w:ins w:id="1582" w:author="Gerard" w:date="2014-07-29T23:50:00Z"/>
                <w:position w:val="-12"/>
              </w:rPr>
            </w:pPr>
            <w:ins w:id="1583" w:author="Gerard" w:date="2014-07-29T23:50:00Z">
              <w:r>
                <w:t>[</w:t>
              </w:r>
              <w:r>
                <w:rPr>
                  <w:b/>
                </w:rPr>
                <w:t>P</w:t>
              </w:r>
              <w:r>
                <w:t>]</w:t>
              </w:r>
            </w:ins>
          </w:p>
        </w:tc>
      </w:tr>
      <w:tr w:rsidR="006D6355" w14:paraId="1C5042F2" w14:textId="77777777" w:rsidTr="006D6355">
        <w:trPr>
          <w:ins w:id="1584" w:author="Gerard" w:date="2014-07-29T23:50:00Z"/>
        </w:trPr>
        <w:tc>
          <w:tcPr>
            <w:tcW w:w="1497" w:type="pct"/>
            <w:shd w:val="clear" w:color="auto" w:fill="auto"/>
          </w:tcPr>
          <w:p w14:paraId="536E8838" w14:textId="77777777" w:rsidR="006D6355" w:rsidRDefault="006D6355" w:rsidP="006D6355">
            <w:pPr>
              <w:pStyle w:val="code"/>
              <w:rPr>
                <w:ins w:id="1585" w:author="Gerard" w:date="2014-07-29T23:50:00Z"/>
              </w:rPr>
            </w:pPr>
            <w:ins w:id="1586" w:author="Gerard" w:date="2014-07-29T23:50:00Z">
              <w:r>
                <w:t>&lt;v12&gt;</w:t>
              </w:r>
            </w:ins>
          </w:p>
        </w:tc>
        <w:tc>
          <w:tcPr>
            <w:tcW w:w="2611" w:type="pct"/>
            <w:shd w:val="clear" w:color="auto" w:fill="auto"/>
          </w:tcPr>
          <w:p w14:paraId="526C9F37" w14:textId="1E0B326C" w:rsidR="006D6355" w:rsidRDefault="006C2049" w:rsidP="006C2049">
            <w:pPr>
              <w:rPr>
                <w:ins w:id="1587" w:author="Gerard" w:date="2014-07-29T23:50:00Z"/>
              </w:rPr>
            </w:pPr>
            <w:r w:rsidRPr="006C2049">
              <w:rPr>
                <w:position w:val="-12"/>
              </w:rPr>
              <w:object w:dxaOrig="320" w:dyaOrig="360" w14:anchorId="0E9AF71C">
                <v:shape id="_x0000_i1370" type="#_x0000_t75" style="width:14.25pt;height:21.75pt" o:ole="">
                  <v:imagedata r:id="rId723" o:title=""/>
                </v:shape>
                <o:OLEObject Type="Embed" ProgID="Equation.DSMT4" ShapeID="_x0000_i1370" DrawAspect="Content" ObjectID="_1489833155" r:id="rId724"/>
              </w:object>
            </w:r>
            <w:ins w:id="1588" w:author="Gerard" w:date="2014-07-29T23:50:00Z">
              <w:r w:rsidR="006D6355">
                <w:t xml:space="preserve"> </w:t>
              </w:r>
            </w:ins>
            <w:ins w:id="1589" w:author="Gerard" w:date="2014-07-29T23:54:00Z">
              <w:r w:rsidR="00DE34C0">
                <w:t>Poisson’s ratio</w:t>
              </w:r>
            </w:ins>
          </w:p>
        </w:tc>
        <w:tc>
          <w:tcPr>
            <w:tcW w:w="892" w:type="pct"/>
          </w:tcPr>
          <w:p w14:paraId="2C24D6C6" w14:textId="1BCB8E6B" w:rsidR="006D6355" w:rsidRPr="00AF2221" w:rsidRDefault="006D6355" w:rsidP="00DE34C0">
            <w:pPr>
              <w:rPr>
                <w:ins w:id="1590" w:author="Gerard" w:date="2014-07-29T23:50:00Z"/>
                <w:position w:val="-12"/>
              </w:rPr>
            </w:pPr>
            <w:ins w:id="1591" w:author="Gerard" w:date="2014-07-29T23:50:00Z">
              <w:r>
                <w:t>[</w:t>
              </w:r>
            </w:ins>
            <w:ins w:id="1592" w:author="Gerard" w:date="2014-07-29T23:54:00Z">
              <w:r w:rsidR="00DE34C0">
                <w:rPr>
                  <w:b/>
                </w:rPr>
                <w:t xml:space="preserve"> </w:t>
              </w:r>
            </w:ins>
            <w:ins w:id="1593" w:author="Gerard" w:date="2014-07-29T23:50:00Z">
              <w:r>
                <w:t>]</w:t>
              </w:r>
            </w:ins>
          </w:p>
        </w:tc>
      </w:tr>
      <w:tr w:rsidR="006D6355" w14:paraId="1356A48D" w14:textId="77777777" w:rsidTr="006D6355">
        <w:trPr>
          <w:ins w:id="1594" w:author="Gerard" w:date="2014-07-29T23:50:00Z"/>
        </w:trPr>
        <w:tc>
          <w:tcPr>
            <w:tcW w:w="1497" w:type="pct"/>
            <w:shd w:val="clear" w:color="auto" w:fill="auto"/>
          </w:tcPr>
          <w:p w14:paraId="4E250FA9" w14:textId="77777777" w:rsidR="006D6355" w:rsidRDefault="006D6355" w:rsidP="006D6355">
            <w:pPr>
              <w:pStyle w:val="code"/>
              <w:rPr>
                <w:ins w:id="1595" w:author="Gerard" w:date="2014-07-29T23:50:00Z"/>
              </w:rPr>
            </w:pPr>
            <w:ins w:id="1596" w:author="Gerard" w:date="2014-07-29T23:50:00Z">
              <w:r>
                <w:t>&lt;v23&gt;</w:t>
              </w:r>
            </w:ins>
          </w:p>
        </w:tc>
        <w:tc>
          <w:tcPr>
            <w:tcW w:w="2611" w:type="pct"/>
            <w:shd w:val="clear" w:color="auto" w:fill="auto"/>
          </w:tcPr>
          <w:p w14:paraId="7ED6A6C0" w14:textId="7EBD00F6" w:rsidR="006D6355" w:rsidRDefault="006C2049" w:rsidP="006C2049">
            <w:pPr>
              <w:rPr>
                <w:ins w:id="1597" w:author="Gerard" w:date="2014-07-29T23:50:00Z"/>
              </w:rPr>
            </w:pPr>
            <w:r w:rsidRPr="006C2049">
              <w:rPr>
                <w:position w:val="-12"/>
              </w:rPr>
              <w:object w:dxaOrig="320" w:dyaOrig="360" w14:anchorId="29641705">
                <v:shape id="_x0000_i1371" type="#_x0000_t75" style="width:14.25pt;height:21.75pt" o:ole="">
                  <v:imagedata r:id="rId725" o:title=""/>
                </v:shape>
                <o:OLEObject Type="Embed" ProgID="Equation.DSMT4" ShapeID="_x0000_i1371" DrawAspect="Content" ObjectID="_1489833156" r:id="rId726"/>
              </w:object>
            </w:r>
            <w:ins w:id="1598" w:author="Gerard" w:date="2014-07-29T23:50:00Z">
              <w:r w:rsidR="006D6355">
                <w:t xml:space="preserve"> </w:t>
              </w:r>
            </w:ins>
            <w:ins w:id="1599" w:author="Gerard" w:date="2014-07-29T23:54:00Z">
              <w:r w:rsidR="00DE34C0">
                <w:t>Poisson’s ratio</w:t>
              </w:r>
            </w:ins>
          </w:p>
        </w:tc>
        <w:tc>
          <w:tcPr>
            <w:tcW w:w="892" w:type="pct"/>
          </w:tcPr>
          <w:p w14:paraId="0BC80439" w14:textId="467F61F8" w:rsidR="006D6355" w:rsidRPr="00AF2221" w:rsidRDefault="006D6355" w:rsidP="00DE34C0">
            <w:pPr>
              <w:rPr>
                <w:ins w:id="1600" w:author="Gerard" w:date="2014-07-29T23:50:00Z"/>
                <w:position w:val="-12"/>
              </w:rPr>
            </w:pPr>
            <w:ins w:id="1601" w:author="Gerard" w:date="2014-07-29T23:50:00Z">
              <w:r>
                <w:t>[</w:t>
              </w:r>
            </w:ins>
            <w:ins w:id="1602" w:author="Gerard" w:date="2014-07-29T23:54:00Z">
              <w:r w:rsidR="00DE34C0">
                <w:rPr>
                  <w:b/>
                </w:rPr>
                <w:t xml:space="preserve"> </w:t>
              </w:r>
            </w:ins>
            <w:ins w:id="1603" w:author="Gerard" w:date="2014-07-29T23:50:00Z">
              <w:r>
                <w:t>]</w:t>
              </w:r>
            </w:ins>
          </w:p>
        </w:tc>
      </w:tr>
      <w:tr w:rsidR="006D6355" w14:paraId="5AD672DB" w14:textId="77777777" w:rsidTr="006D6355">
        <w:trPr>
          <w:ins w:id="1604" w:author="Gerard" w:date="2014-07-29T23:50:00Z"/>
        </w:trPr>
        <w:tc>
          <w:tcPr>
            <w:tcW w:w="1497" w:type="pct"/>
            <w:shd w:val="clear" w:color="auto" w:fill="auto"/>
          </w:tcPr>
          <w:p w14:paraId="7DF35E48" w14:textId="77777777" w:rsidR="006D6355" w:rsidRDefault="006D6355" w:rsidP="006D6355">
            <w:pPr>
              <w:pStyle w:val="code"/>
              <w:rPr>
                <w:ins w:id="1605" w:author="Gerard" w:date="2014-07-29T23:50:00Z"/>
              </w:rPr>
            </w:pPr>
            <w:ins w:id="1606" w:author="Gerard" w:date="2014-07-29T23:50:00Z">
              <w:r>
                <w:t>&lt;v31&gt;</w:t>
              </w:r>
            </w:ins>
          </w:p>
        </w:tc>
        <w:tc>
          <w:tcPr>
            <w:tcW w:w="2611" w:type="pct"/>
            <w:shd w:val="clear" w:color="auto" w:fill="auto"/>
          </w:tcPr>
          <w:p w14:paraId="7C74DEAC" w14:textId="1D674693" w:rsidR="006D6355" w:rsidRDefault="006C2049" w:rsidP="006C2049">
            <w:pPr>
              <w:rPr>
                <w:ins w:id="1607" w:author="Gerard" w:date="2014-07-29T23:50:00Z"/>
              </w:rPr>
            </w:pPr>
            <w:r w:rsidRPr="006C2049">
              <w:rPr>
                <w:position w:val="-12"/>
              </w:rPr>
              <w:object w:dxaOrig="320" w:dyaOrig="360" w14:anchorId="16B98938">
                <v:shape id="_x0000_i1372" type="#_x0000_t75" style="width:14.25pt;height:21.75pt" o:ole="">
                  <v:imagedata r:id="rId727" o:title=""/>
                </v:shape>
                <o:OLEObject Type="Embed" ProgID="Equation.DSMT4" ShapeID="_x0000_i1372" DrawAspect="Content" ObjectID="_1489833157" r:id="rId728"/>
              </w:object>
            </w:r>
            <w:ins w:id="1608" w:author="Gerard" w:date="2014-07-29T23:50:00Z">
              <w:r w:rsidR="006D6355">
                <w:t xml:space="preserve"> </w:t>
              </w:r>
            </w:ins>
            <w:ins w:id="1609" w:author="Gerard" w:date="2014-07-29T23:54:00Z">
              <w:r w:rsidR="00DE34C0">
                <w:t>Poisson’s ratio</w:t>
              </w:r>
            </w:ins>
          </w:p>
        </w:tc>
        <w:tc>
          <w:tcPr>
            <w:tcW w:w="892" w:type="pct"/>
          </w:tcPr>
          <w:p w14:paraId="2A8F69B1" w14:textId="2A8AF839" w:rsidR="006D6355" w:rsidRPr="00AF2221" w:rsidRDefault="006D6355" w:rsidP="00DE34C0">
            <w:pPr>
              <w:rPr>
                <w:ins w:id="1610" w:author="Gerard" w:date="2014-07-29T23:50:00Z"/>
                <w:position w:val="-12"/>
              </w:rPr>
            </w:pPr>
            <w:ins w:id="1611" w:author="Gerard" w:date="2014-07-29T23:50:00Z">
              <w:r>
                <w:t>[</w:t>
              </w:r>
            </w:ins>
            <w:ins w:id="1612" w:author="Gerard" w:date="2014-07-29T23:54:00Z">
              <w:r w:rsidR="00DE34C0">
                <w:rPr>
                  <w:b/>
                </w:rPr>
                <w:t xml:space="preserve"> </w:t>
              </w:r>
            </w:ins>
            <w:ins w:id="1613" w:author="Gerard" w:date="2014-07-29T23:50:00Z">
              <w:r>
                <w:t>]</w:t>
              </w:r>
            </w:ins>
          </w:p>
        </w:tc>
      </w:tr>
      <w:tr w:rsidR="006D6355" w14:paraId="5E3E16FF" w14:textId="77777777" w:rsidTr="006D6355">
        <w:trPr>
          <w:ins w:id="1614" w:author="Gerard" w:date="2014-07-29T23:50:00Z"/>
        </w:trPr>
        <w:tc>
          <w:tcPr>
            <w:tcW w:w="1497" w:type="pct"/>
            <w:shd w:val="clear" w:color="auto" w:fill="auto"/>
          </w:tcPr>
          <w:p w14:paraId="7001274E" w14:textId="77777777" w:rsidR="006D6355" w:rsidRDefault="006D6355" w:rsidP="006D6355">
            <w:pPr>
              <w:pStyle w:val="code"/>
              <w:rPr>
                <w:ins w:id="1615" w:author="Gerard" w:date="2014-07-29T23:50:00Z"/>
              </w:rPr>
            </w:pPr>
            <w:ins w:id="1616" w:author="Gerard" w:date="2014-07-29T23:50:00Z">
              <w:r>
                <w:t>&lt;c&gt;</w:t>
              </w:r>
            </w:ins>
          </w:p>
        </w:tc>
        <w:tc>
          <w:tcPr>
            <w:tcW w:w="2611" w:type="pct"/>
            <w:shd w:val="clear" w:color="auto" w:fill="auto"/>
          </w:tcPr>
          <w:p w14:paraId="774DBCD1" w14:textId="6AA5FE5B" w:rsidR="006D6355" w:rsidRDefault="006C2049" w:rsidP="006C2049">
            <w:pPr>
              <w:rPr>
                <w:ins w:id="1617" w:author="Gerard" w:date="2014-07-29T23:50:00Z"/>
              </w:rPr>
            </w:pPr>
            <w:r w:rsidRPr="006C2049">
              <w:rPr>
                <w:position w:val="-6"/>
              </w:rPr>
              <w:object w:dxaOrig="180" w:dyaOrig="220" w14:anchorId="60522C99">
                <v:shape id="_x0000_i1373" type="#_x0000_t75" style="width:7.45pt;height:14.25pt" o:ole="">
                  <v:imagedata r:id="rId729" o:title=""/>
                </v:shape>
                <o:OLEObject Type="Embed" ProgID="Equation.DSMT4" ShapeID="_x0000_i1373" DrawAspect="Content" ObjectID="_1489833158" r:id="rId730"/>
              </w:object>
            </w:r>
            <w:ins w:id="1618" w:author="Gerard" w:date="2014-07-29T23:50:00Z">
              <w:r w:rsidR="006D6355">
                <w:t xml:space="preserve"> coefficient</w:t>
              </w:r>
            </w:ins>
          </w:p>
        </w:tc>
        <w:tc>
          <w:tcPr>
            <w:tcW w:w="892" w:type="pct"/>
          </w:tcPr>
          <w:p w14:paraId="7C5183E6" w14:textId="77777777" w:rsidR="006D6355" w:rsidRPr="00AF2221" w:rsidRDefault="006D6355" w:rsidP="006D6355">
            <w:pPr>
              <w:rPr>
                <w:ins w:id="1619" w:author="Gerard" w:date="2014-07-29T23:50:00Z"/>
                <w:position w:val="-6"/>
              </w:rPr>
            </w:pPr>
            <w:ins w:id="1620" w:author="Gerard" w:date="2014-07-29T23:50:00Z">
              <w:r>
                <w:t>[</w:t>
              </w:r>
              <w:r>
                <w:rPr>
                  <w:b/>
                </w:rPr>
                <w:t>P</w:t>
              </w:r>
              <w:r>
                <w:t>]</w:t>
              </w:r>
            </w:ins>
          </w:p>
        </w:tc>
      </w:tr>
      <w:tr w:rsidR="006D6355" w14:paraId="4E9743DF" w14:textId="77777777" w:rsidTr="006D6355">
        <w:trPr>
          <w:ins w:id="1621" w:author="Gerard" w:date="2014-07-29T23:50:00Z"/>
        </w:trPr>
        <w:tc>
          <w:tcPr>
            <w:tcW w:w="1497" w:type="pct"/>
            <w:shd w:val="clear" w:color="auto" w:fill="auto"/>
          </w:tcPr>
          <w:p w14:paraId="0F052C00" w14:textId="77777777" w:rsidR="006D6355" w:rsidRDefault="006D6355" w:rsidP="006D6355">
            <w:pPr>
              <w:pStyle w:val="code"/>
              <w:rPr>
                <w:ins w:id="1622" w:author="Gerard" w:date="2014-07-29T23:50:00Z"/>
              </w:rPr>
            </w:pPr>
            <w:ins w:id="1623" w:author="Gerard" w:date="2014-07-29T23:50:00Z">
              <w:r>
                <w:t>&lt;k&gt;</w:t>
              </w:r>
            </w:ins>
          </w:p>
        </w:tc>
        <w:tc>
          <w:tcPr>
            <w:tcW w:w="2611" w:type="pct"/>
            <w:shd w:val="clear" w:color="auto" w:fill="auto"/>
          </w:tcPr>
          <w:p w14:paraId="5475BD09" w14:textId="5BB9B76C" w:rsidR="006D6355" w:rsidRDefault="006C2049" w:rsidP="006C2049">
            <w:pPr>
              <w:rPr>
                <w:ins w:id="1624" w:author="Gerard" w:date="2014-07-29T23:50:00Z"/>
              </w:rPr>
            </w:pPr>
            <w:r w:rsidRPr="006C2049">
              <w:rPr>
                <w:position w:val="-4"/>
              </w:rPr>
              <w:object w:dxaOrig="220" w:dyaOrig="200" w14:anchorId="226C1BCA">
                <v:shape id="_x0000_i1374" type="#_x0000_t75" style="width:14.25pt;height:7.45pt" o:ole="">
                  <v:imagedata r:id="rId731" o:title=""/>
                </v:shape>
                <o:OLEObject Type="Embed" ProgID="Equation.DSMT4" ShapeID="_x0000_i1374" DrawAspect="Content" ObjectID="_1489833159" r:id="rId732"/>
              </w:object>
            </w:r>
            <w:ins w:id="1625" w:author="Gerard" w:date="2014-07-29T23:54:00Z">
              <w:r w:rsidR="00DE34C0">
                <w:t xml:space="preserve"> </w:t>
              </w:r>
            </w:ins>
            <w:ins w:id="1626" w:author="Gerard" w:date="2014-07-29T23:50:00Z">
              <w:r w:rsidR="006D6355">
                <w:t>bulk modulus</w:t>
              </w:r>
            </w:ins>
          </w:p>
        </w:tc>
        <w:tc>
          <w:tcPr>
            <w:tcW w:w="892" w:type="pct"/>
          </w:tcPr>
          <w:p w14:paraId="43E1F596" w14:textId="77777777" w:rsidR="006D6355" w:rsidRDefault="006D6355" w:rsidP="006D6355">
            <w:pPr>
              <w:rPr>
                <w:ins w:id="1627" w:author="Gerard" w:date="2014-07-29T23:50:00Z"/>
              </w:rPr>
            </w:pPr>
            <w:ins w:id="1628" w:author="Gerard" w:date="2014-07-29T23:50:00Z">
              <w:r>
                <w:t>[</w:t>
              </w:r>
              <w:r>
                <w:rPr>
                  <w:b/>
                </w:rPr>
                <w:t>P</w:t>
              </w:r>
              <w:r>
                <w:t>]</w:t>
              </w:r>
            </w:ins>
          </w:p>
        </w:tc>
      </w:tr>
    </w:tbl>
    <w:p w14:paraId="1C13ADB0" w14:textId="77777777" w:rsidR="006D6355" w:rsidRDefault="006D6355" w:rsidP="006D6355">
      <w:pPr>
        <w:rPr>
          <w:ins w:id="1629" w:author="Gerard" w:date="2014-07-29T23:50:00Z"/>
        </w:rPr>
      </w:pPr>
    </w:p>
    <w:p w14:paraId="39FAED17" w14:textId="49CB4205" w:rsidR="006D6355" w:rsidRDefault="006D6355" w:rsidP="006D6355">
      <w:pPr>
        <w:rPr>
          <w:ins w:id="1630" w:author="Gerard" w:date="2014-07-29T23:50:00Z"/>
        </w:rPr>
      </w:pPr>
      <w:ins w:id="1631" w:author="Gerard" w:date="2014-07-29T23:50:00Z">
        <w:r>
          <w:t xml:space="preserve">The hyperelastic strain energy function is given by </w:t>
        </w:r>
        <w:r>
          <w:fldChar w:fldCharType="begin"/>
        </w:r>
      </w:ins>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ins w:id="1632" w:author="Gerard" w:date="2014-07-29T23:50:00Z">
        <w:r>
          <w:fldChar w:fldCharType="separate"/>
        </w:r>
        <w:r>
          <w:rPr>
            <w:noProof/>
          </w:rPr>
          <w:t>[</w:t>
        </w:r>
      </w:ins>
      <w:r w:rsidR="00182A67">
        <w:rPr>
          <w:noProof/>
        </w:rPr>
        <w:fldChar w:fldCharType="begin"/>
      </w:r>
      <w:r w:rsidR="00182A67">
        <w:rPr>
          <w:noProof/>
        </w:rPr>
        <w:instrText xml:space="preserve"> HYPERLINK \l "_ENREF_12" \o "Ateshian, 2009 #45" </w:instrText>
      </w:r>
      <w:r w:rsidR="00182A67">
        <w:rPr>
          <w:noProof/>
        </w:rPr>
        <w:fldChar w:fldCharType="separate"/>
      </w:r>
      <w:ins w:id="1633" w:author="Gerard" w:date="2014-07-29T23:50:00Z">
        <w:r w:rsidR="00182A67">
          <w:rPr>
            <w:noProof/>
          </w:rPr>
          <w:t>12</w:t>
        </w:r>
      </w:ins>
      <w:r w:rsidR="00182A67">
        <w:rPr>
          <w:noProof/>
        </w:rPr>
        <w:fldChar w:fldCharType="end"/>
      </w:r>
      <w:ins w:id="1634" w:author="Gerard" w:date="2014-07-29T23:50:00Z">
        <w:r>
          <w:rPr>
            <w:noProof/>
          </w:rPr>
          <w:t>]</w:t>
        </w:r>
        <w:r>
          <w:fldChar w:fldCharType="end"/>
        </w:r>
        <w:r>
          <w:t>,</w:t>
        </w:r>
      </w:ins>
    </w:p>
    <w:p w14:paraId="6A664F03" w14:textId="07670759" w:rsidR="006D6355" w:rsidRDefault="006D6355" w:rsidP="006D6355">
      <w:pPr>
        <w:pStyle w:val="MTDisplayEquation"/>
        <w:rPr>
          <w:ins w:id="1635" w:author="Gerard" w:date="2014-07-29T23:50:00Z"/>
        </w:rPr>
      </w:pPr>
      <w:ins w:id="1636" w:author="Gerard" w:date="2014-07-29T23:50:00Z">
        <w:r>
          <w:tab/>
        </w:r>
      </w:ins>
      <w:r w:rsidR="006C2049" w:rsidRPr="006C2049">
        <w:rPr>
          <w:position w:val="-24"/>
        </w:rPr>
        <w:object w:dxaOrig="2299" w:dyaOrig="620" w14:anchorId="7219B903">
          <v:shape id="_x0000_i1375" type="#_x0000_t75" style="width:115.45pt;height:28.55pt" o:ole="">
            <v:imagedata r:id="rId733" o:title=""/>
          </v:shape>
          <o:OLEObject Type="Embed" ProgID="Equation.DSMT4" ShapeID="_x0000_i1375" DrawAspect="Content" ObjectID="_1489833160" r:id="rId734"/>
        </w:object>
      </w:r>
      <w:ins w:id="1637" w:author="Gerard" w:date="2014-07-29T23:50:00Z">
        <w:r>
          <w:t>,</w:t>
        </w:r>
        <w:r>
          <w:tab/>
        </w:r>
      </w:ins>
    </w:p>
    <w:p w14:paraId="71F2271D" w14:textId="77777777" w:rsidR="006D6355" w:rsidRDefault="006D6355" w:rsidP="006D6355">
      <w:pPr>
        <w:rPr>
          <w:ins w:id="1638" w:author="Gerard" w:date="2014-07-29T23:50:00Z"/>
        </w:rPr>
      </w:pPr>
      <w:ins w:id="1639" w:author="Gerard" w:date="2014-07-29T23:50:00Z">
        <w:r>
          <w:t>where,</w:t>
        </w:r>
      </w:ins>
    </w:p>
    <w:p w14:paraId="71D37B7E" w14:textId="5A3451E0" w:rsidR="006D6355" w:rsidRDefault="006D6355" w:rsidP="006D6355">
      <w:pPr>
        <w:pStyle w:val="MTDisplayEquation"/>
        <w:rPr>
          <w:ins w:id="1640" w:author="Gerard" w:date="2014-07-29T23:50:00Z"/>
        </w:rPr>
      </w:pPr>
      <w:ins w:id="1641" w:author="Gerard" w:date="2014-07-29T23:50:00Z">
        <w:r>
          <w:tab/>
        </w:r>
      </w:ins>
      <w:r w:rsidR="006C2049" w:rsidRPr="006C2049">
        <w:rPr>
          <w:position w:val="-30"/>
        </w:rPr>
        <w:object w:dxaOrig="4840" w:dyaOrig="720" w14:anchorId="0ED172D2">
          <v:shape id="_x0000_i1376" type="#_x0000_t75" style="width:245.2pt;height:36pt" o:ole="">
            <v:imagedata r:id="rId735" o:title=""/>
          </v:shape>
          <o:OLEObject Type="Embed" ProgID="Equation.DSMT4" ShapeID="_x0000_i1376" DrawAspect="Content" ObjectID="_1489833161" r:id="rId736"/>
        </w:object>
      </w:r>
      <w:ins w:id="1642" w:author="Gerard" w:date="2014-07-29T23:55:00Z">
        <w:r w:rsidR="00DE34C0">
          <w:t>,</w:t>
        </w:r>
      </w:ins>
    </w:p>
    <w:p w14:paraId="13A460D6" w14:textId="77777777" w:rsidR="00DE34C0" w:rsidRDefault="00DE34C0" w:rsidP="006D6355">
      <w:pPr>
        <w:rPr>
          <w:ins w:id="1643" w:author="Gerard" w:date="2014-07-29T23:55:00Z"/>
        </w:rPr>
      </w:pPr>
      <w:ins w:id="1644" w:author="Gerard" w:date="2014-07-29T23:55:00Z">
        <w:r>
          <w:t>and</w:t>
        </w:r>
      </w:ins>
    </w:p>
    <w:p w14:paraId="0694865F" w14:textId="579810CD" w:rsidR="00DE34C0" w:rsidRDefault="00DE34C0">
      <w:pPr>
        <w:pStyle w:val="MTDisplayEquation"/>
        <w:rPr>
          <w:ins w:id="1645" w:author="Gerard" w:date="2014-07-29T23:55:00Z"/>
        </w:rPr>
        <w:pPrChange w:id="1646" w:author="Gerard" w:date="2014-07-29T23:55:00Z">
          <w:pPr/>
        </w:pPrChange>
      </w:pPr>
      <w:ins w:id="1647" w:author="Gerard" w:date="2014-07-29T23:55:00Z">
        <w:r>
          <w:tab/>
        </w:r>
      </w:ins>
      <w:r w:rsidR="006C2049" w:rsidRPr="006C2049">
        <w:rPr>
          <w:position w:val="-24"/>
        </w:rPr>
        <w:object w:dxaOrig="1719" w:dyaOrig="620" w14:anchorId="0AB5CE62">
          <v:shape id="_x0000_i1377" type="#_x0000_t75" style="width:86.25pt;height:28.55pt" o:ole="">
            <v:imagedata r:id="rId737" o:title=""/>
          </v:shape>
          <o:OLEObject Type="Embed" ProgID="Equation.DSMT4" ShapeID="_x0000_i1377" DrawAspect="Content" ObjectID="_1489833162" r:id="rId738"/>
        </w:object>
      </w:r>
      <w:ins w:id="1648" w:author="Gerard" w:date="2014-07-29T23:55:00Z">
        <w:r>
          <w:t xml:space="preserve"> </w:t>
        </w:r>
      </w:ins>
      <w:ins w:id="1649" w:author="Gerard" w:date="2014-07-29T23:56:00Z">
        <w:r>
          <w:t>.</w:t>
        </w:r>
      </w:ins>
    </w:p>
    <w:p w14:paraId="593589A2" w14:textId="6BD5FC82" w:rsidR="006D6355" w:rsidRDefault="006D6355" w:rsidP="006D6355">
      <w:pPr>
        <w:rPr>
          <w:ins w:id="1650" w:author="Gerard" w:date="2014-07-29T23:50:00Z"/>
        </w:rPr>
      </w:pPr>
      <w:ins w:id="1651" w:author="Gerard" w:date="2014-07-29T23:50:00Z">
        <w:r>
          <w:t xml:space="preserve">Here, </w:t>
        </w:r>
      </w:ins>
      <w:r w:rsidR="006C2049" w:rsidRPr="006C2049">
        <w:rPr>
          <w:position w:val="-14"/>
        </w:rPr>
        <w:object w:dxaOrig="1359" w:dyaOrig="400" w14:anchorId="2E897DC5">
          <v:shape id="_x0000_i1378" type="#_x0000_t75" style="width:64.55pt;height:21.75pt" o:ole="">
            <v:imagedata r:id="rId739" o:title=""/>
          </v:shape>
          <o:OLEObject Type="Embed" ProgID="Equation.DSMT4" ShapeID="_x0000_i1378" DrawAspect="Content" ObjectID="_1489833163" r:id="rId740"/>
        </w:object>
      </w:r>
      <w:ins w:id="1652" w:author="Gerard" w:date="2014-07-29T23:50:00Z">
        <w:r>
          <w:t xml:space="preserve"> and </w:t>
        </w:r>
      </w:ins>
      <w:r w:rsidR="006C2049" w:rsidRPr="006C2049">
        <w:rPr>
          <w:position w:val="-12"/>
        </w:rPr>
        <w:object w:dxaOrig="1400" w:dyaOrig="360" w14:anchorId="3A889E29">
          <v:shape id="_x0000_i1379" type="#_x0000_t75" style="width:1in;height:21.75pt" o:ole="">
            <v:imagedata r:id="rId741" o:title=""/>
          </v:shape>
          <o:OLEObject Type="Embed" ProgID="Equation.DSMT4" ShapeID="_x0000_i1379" DrawAspect="Content" ObjectID="_1489833164" r:id="rId742"/>
        </w:object>
      </w:r>
      <w:ins w:id="1653" w:author="Gerard" w:date="2014-07-29T23:50:00Z">
        <w:r>
          <w:t xml:space="preserve">where </w:t>
        </w:r>
      </w:ins>
      <w:r w:rsidR="006C2049" w:rsidRPr="006C2049">
        <w:rPr>
          <w:position w:val="-12"/>
        </w:rPr>
        <w:object w:dxaOrig="320" w:dyaOrig="360" w14:anchorId="1B1B5975">
          <v:shape id="_x0000_i1380" type="#_x0000_t75" style="width:14.25pt;height:21.75pt" o:ole="">
            <v:imagedata r:id="rId743" o:title=""/>
          </v:shape>
          <o:OLEObject Type="Embed" ProgID="Equation.DSMT4" ShapeID="_x0000_i1380" DrawAspect="Content" ObjectID="_1489833165" r:id="rId744"/>
        </w:object>
      </w:r>
      <w:ins w:id="1654" w:author="Gerard" w:date="2014-07-29T23:50:00Z">
        <w:r>
          <w:t xml:space="preserve"> defines the initial direction of material axis </w:t>
        </w:r>
        <w:r>
          <w:rPr>
            <w:i/>
          </w:rPr>
          <w:t>a</w:t>
        </w:r>
        <w:r>
          <w:t>. See Section </w:t>
        </w:r>
        <w:r>
          <w:fldChar w:fldCharType="begin"/>
        </w:r>
        <w:r>
          <w:instrText xml:space="preserve"> REF _Ref167532051 \r \h </w:instrText>
        </w:r>
      </w:ins>
      <w:ins w:id="1655" w:author="Gerard" w:date="2014-07-29T23:50:00Z">
        <w:r>
          <w:fldChar w:fldCharType="separate"/>
        </w:r>
      </w:ins>
      <w:r w:rsidR="001B13CD">
        <w:t xml:space="preserve">4.1.1.2. </w:t>
      </w:r>
      <w:ins w:id="1656" w:author="Gerard" w:date="2014-07-29T23:50:00Z">
        <w:r>
          <w:fldChar w:fldCharType="end"/>
        </w:r>
        <w:r>
          <w:t xml:space="preserve">on how to define the material axes for orthotropic materials. The Lamé constants </w:t>
        </w:r>
      </w:ins>
      <w:r w:rsidR="006C2049" w:rsidRPr="006C2049">
        <w:rPr>
          <w:position w:val="-12"/>
        </w:rPr>
        <w:object w:dxaOrig="300" w:dyaOrig="360" w14:anchorId="4D00FFEB">
          <v:shape id="_x0000_i1381" type="#_x0000_t75" style="width:14.25pt;height:21.75pt" o:ole="">
            <v:imagedata r:id="rId745" o:title=""/>
          </v:shape>
          <o:OLEObject Type="Embed" ProgID="Equation.DSMT4" ShapeID="_x0000_i1381" DrawAspect="Content" ObjectID="_1489833166" r:id="rId746"/>
        </w:object>
      </w:r>
      <w:ins w:id="1657" w:author="Gerard" w:date="2014-07-29T23:50:00Z">
        <w:r>
          <w:t xml:space="preserve"> (</w:t>
        </w:r>
      </w:ins>
      <w:r w:rsidR="006C2049" w:rsidRPr="006C2049">
        <w:rPr>
          <w:position w:val="-10"/>
        </w:rPr>
        <w:object w:dxaOrig="920" w:dyaOrig="320" w14:anchorId="47906850">
          <v:shape id="_x0000_i1382" type="#_x0000_t75" style="width:43.45pt;height:14.25pt" o:ole="">
            <v:imagedata r:id="rId747" o:title=""/>
          </v:shape>
          <o:OLEObject Type="Embed" ProgID="Equation.DSMT4" ShapeID="_x0000_i1382" DrawAspect="Content" ObjectID="_1489833167" r:id="rId748"/>
        </w:object>
      </w:r>
      <w:ins w:id="1658" w:author="Gerard" w:date="2014-07-29T23:50:00Z">
        <w:r>
          <w:t xml:space="preserve">) and </w:t>
        </w:r>
      </w:ins>
      <w:r w:rsidR="006C2049" w:rsidRPr="006C2049">
        <w:rPr>
          <w:position w:val="-12"/>
        </w:rPr>
        <w:object w:dxaOrig="340" w:dyaOrig="360" w14:anchorId="29B6127E">
          <v:shape id="_x0000_i1383" type="#_x0000_t75" style="width:14.25pt;height:21.75pt" o:ole="">
            <v:imagedata r:id="rId749" o:title=""/>
          </v:shape>
          <o:OLEObject Type="Embed" ProgID="Equation.DSMT4" ShapeID="_x0000_i1383" DrawAspect="Content" ObjectID="_1489833168" r:id="rId750"/>
        </w:object>
      </w:r>
      <w:ins w:id="1659" w:author="Gerard" w:date="2014-07-29T23:50:00Z">
        <w:r>
          <w:t xml:space="preserve"> (</w:t>
        </w:r>
      </w:ins>
      <w:r w:rsidR="006C2049" w:rsidRPr="006C2049">
        <w:rPr>
          <w:position w:val="-10"/>
        </w:rPr>
        <w:object w:dxaOrig="1120" w:dyaOrig="320" w14:anchorId="13DE4574">
          <v:shape id="_x0000_i1384" type="#_x0000_t75" style="width:57.75pt;height:14.25pt" o:ole="">
            <v:imagedata r:id="rId751" o:title=""/>
          </v:shape>
          <o:OLEObject Type="Embed" ProgID="Equation.DSMT4" ShapeID="_x0000_i1384" DrawAspect="Content" ObjectID="_1489833169" r:id="rId752"/>
        </w:object>
      </w:r>
      <w:ins w:id="1660" w:author="Gerard" w:date="2014-07-29T23:50:00Z">
        <w:r>
          <w:t xml:space="preserve">, </w:t>
        </w:r>
      </w:ins>
      <w:r w:rsidR="006C2049" w:rsidRPr="006C2049">
        <w:rPr>
          <w:position w:val="-12"/>
        </w:rPr>
        <w:object w:dxaOrig="880" w:dyaOrig="360" w14:anchorId="265F9CEB">
          <v:shape id="_x0000_i1385" type="#_x0000_t75" style="width:43.45pt;height:21.75pt" o:ole="">
            <v:imagedata r:id="rId753" o:title=""/>
          </v:shape>
          <o:OLEObject Type="Embed" ProgID="Equation.DSMT4" ShapeID="_x0000_i1385" DrawAspect="Content" ObjectID="_1489833170" r:id="rId754"/>
        </w:object>
      </w:r>
      <w:ins w:id="1661" w:author="Gerard" w:date="2014-07-29T23:50:00Z">
        <w:r>
          <w:t xml:space="preserve">) are related to Young’s moduli </w:t>
        </w:r>
      </w:ins>
      <w:r w:rsidR="006C2049" w:rsidRPr="006C2049">
        <w:rPr>
          <w:position w:val="-12"/>
        </w:rPr>
        <w:object w:dxaOrig="300" w:dyaOrig="360" w14:anchorId="575F0D1A">
          <v:shape id="_x0000_i1386" type="#_x0000_t75" style="width:14.25pt;height:21.75pt" o:ole="">
            <v:imagedata r:id="rId755" o:title=""/>
          </v:shape>
          <o:OLEObject Type="Embed" ProgID="Equation.DSMT4" ShapeID="_x0000_i1386" DrawAspect="Content" ObjectID="_1489833171" r:id="rId756"/>
        </w:object>
      </w:r>
      <w:ins w:id="1662" w:author="Gerard" w:date="2014-07-29T23:50:00Z">
        <w:r>
          <w:t xml:space="preserve">, shear moduli </w:t>
        </w:r>
      </w:ins>
      <w:r w:rsidR="006C2049" w:rsidRPr="006C2049">
        <w:rPr>
          <w:position w:val="-12"/>
        </w:rPr>
        <w:object w:dxaOrig="380" w:dyaOrig="360" w14:anchorId="11B43313">
          <v:shape id="_x0000_i1387" type="#_x0000_t75" style="width:21.75pt;height:21.75pt" o:ole="">
            <v:imagedata r:id="rId757" o:title=""/>
          </v:shape>
          <o:OLEObject Type="Embed" ProgID="Equation.DSMT4" ShapeID="_x0000_i1387" DrawAspect="Content" ObjectID="_1489833172" r:id="rId758"/>
        </w:object>
      </w:r>
      <w:ins w:id="1663" w:author="Gerard" w:date="2014-07-29T23:50:00Z">
        <w:r>
          <w:t xml:space="preserve"> and Poisson’s ratios </w:t>
        </w:r>
      </w:ins>
      <w:r w:rsidR="006C2049" w:rsidRPr="006C2049">
        <w:rPr>
          <w:position w:val="-12"/>
        </w:rPr>
        <w:object w:dxaOrig="340" w:dyaOrig="360" w14:anchorId="687BD3FD">
          <v:shape id="_x0000_i1388" type="#_x0000_t75" style="width:14.25pt;height:21.75pt" o:ole="">
            <v:imagedata r:id="rId759" o:title=""/>
          </v:shape>
          <o:OLEObject Type="Embed" ProgID="Equation.DSMT4" ShapeID="_x0000_i1388" DrawAspect="Content" ObjectID="_1489833173" r:id="rId760"/>
        </w:object>
      </w:r>
      <w:ins w:id="1664" w:author="Gerard" w:date="2014-07-29T23:50:00Z">
        <w:r>
          <w:t xml:space="preserve"> via</w:t>
        </w:r>
      </w:ins>
    </w:p>
    <w:p w14:paraId="75EDE53D" w14:textId="0F1DF175" w:rsidR="006D6355" w:rsidRDefault="006D6355" w:rsidP="006D6355">
      <w:pPr>
        <w:pStyle w:val="MTDisplayEquation"/>
        <w:rPr>
          <w:ins w:id="1665" w:author="Gerard" w:date="2014-07-29T23:50:00Z"/>
        </w:rPr>
      </w:pPr>
      <w:ins w:id="1666" w:author="Gerard" w:date="2014-07-29T23:50:00Z">
        <w:r>
          <w:lastRenderedPageBreak/>
          <w:tab/>
        </w:r>
      </w:ins>
      <w:r w:rsidR="006C2049" w:rsidRPr="006C2049">
        <w:rPr>
          <w:position w:val="-124"/>
        </w:rPr>
        <w:object w:dxaOrig="7260" w:dyaOrig="7720" w14:anchorId="18D4279C">
          <v:shape id="_x0000_i1389" type="#_x0000_t75" style="width:5in;height:388.55pt" o:ole="">
            <v:imagedata r:id="rId761" o:title=""/>
          </v:shape>
          <o:OLEObject Type="Embed" ProgID="Equation.DSMT4" ShapeID="_x0000_i1389" DrawAspect="Content" ObjectID="_1489833174" r:id="rId762"/>
        </w:object>
      </w:r>
      <w:ins w:id="1667" w:author="Gerard" w:date="2014-07-29T23:50:00Z">
        <w:r>
          <w:t xml:space="preserve"> </w:t>
        </w:r>
      </w:ins>
    </w:p>
    <w:p w14:paraId="428049C0" w14:textId="77777777" w:rsidR="006D6355" w:rsidRDefault="006D6355" w:rsidP="006D6355">
      <w:pPr>
        <w:rPr>
          <w:ins w:id="1668" w:author="Gerard" w:date="2014-07-29T23:50:00Z"/>
        </w:rPr>
      </w:pPr>
    </w:p>
    <w:p w14:paraId="4E9A1680" w14:textId="77777777" w:rsidR="006D6355" w:rsidRPr="000230DC" w:rsidRDefault="006D6355" w:rsidP="006D6355">
      <w:pPr>
        <w:rPr>
          <w:ins w:id="1669" w:author="Gerard" w:date="2014-07-29T23:50:00Z"/>
        </w:rPr>
      </w:pPr>
      <w:ins w:id="1670" w:author="Gerard" w:date="2014-07-29T23:50:00Z">
        <w:r w:rsidRPr="00CF3918">
          <w:t>The</w:t>
        </w:r>
        <w:r>
          <w:t xml:space="preserve"> orthotropic Lamé parameters should produce a positive definite stiffness matrix.</w:t>
        </w:r>
      </w:ins>
    </w:p>
    <w:p w14:paraId="085E1ED8" w14:textId="77777777" w:rsidR="006D6355" w:rsidRPr="00D5058C" w:rsidRDefault="006D6355" w:rsidP="006D6355">
      <w:pPr>
        <w:rPr>
          <w:ins w:id="1671" w:author="Gerard" w:date="2014-07-29T23:50:00Z"/>
        </w:rPr>
      </w:pPr>
    </w:p>
    <w:p w14:paraId="1DD1FEFD" w14:textId="77777777" w:rsidR="006D6355" w:rsidRDefault="006D6355" w:rsidP="006D6355">
      <w:pPr>
        <w:rPr>
          <w:ins w:id="1672" w:author="Gerard" w:date="2014-07-29T23:50:00Z"/>
        </w:rPr>
      </w:pPr>
      <w:ins w:id="1673" w:author="Gerard" w:date="2014-07-29T23:50:00Z">
        <w:r>
          <w:rPr>
            <w:i/>
          </w:rPr>
          <w:t>Example</w:t>
        </w:r>
        <w:r>
          <w:t>:</w:t>
        </w:r>
      </w:ins>
    </w:p>
    <w:p w14:paraId="1C30046F" w14:textId="0F4AF88E" w:rsidR="006D6355" w:rsidRDefault="006D6355" w:rsidP="006D6355">
      <w:pPr>
        <w:pStyle w:val="code"/>
        <w:rPr>
          <w:ins w:id="1674" w:author="Gerard" w:date="2014-07-29T23:50:00Z"/>
        </w:rPr>
      </w:pPr>
      <w:ins w:id="1675" w:author="Gerard" w:date="2014-07-29T23:50:00Z">
        <w:r>
          <w:t>&lt;material id="3" type="Fung</w:t>
        </w:r>
      </w:ins>
      <w:ins w:id="1676" w:author="Gerard" w:date="2014-07-29T23:57:00Z">
        <w:r w:rsidR="00BC58C7">
          <w:t>-</w:t>
        </w:r>
      </w:ins>
      <w:ins w:id="1677" w:author="Gerard" w:date="2014-07-29T23:50:00Z">
        <w:r>
          <w:t>ortho</w:t>
        </w:r>
      </w:ins>
      <w:ins w:id="1678" w:author="Gerard" w:date="2014-07-29T23:57:00Z">
        <w:r w:rsidR="00BC58C7">
          <w:t>-compressible</w:t>
        </w:r>
      </w:ins>
      <w:ins w:id="1679" w:author="Gerard" w:date="2014-07-29T23:50:00Z">
        <w:r>
          <w:t>"&gt;</w:t>
        </w:r>
      </w:ins>
    </w:p>
    <w:p w14:paraId="7926C59A" w14:textId="77777777" w:rsidR="006D6355" w:rsidRDefault="006D6355" w:rsidP="006D6355">
      <w:pPr>
        <w:pStyle w:val="code"/>
        <w:rPr>
          <w:ins w:id="1680" w:author="Gerard" w:date="2014-07-29T23:50:00Z"/>
        </w:rPr>
      </w:pPr>
      <w:ins w:id="1681" w:author="Gerard" w:date="2014-07-29T23:50:00Z">
        <w:r>
          <w:tab/>
          <w:t>&lt;E1&gt;124&lt;/E1&gt;</w:t>
        </w:r>
      </w:ins>
    </w:p>
    <w:p w14:paraId="5F779663" w14:textId="77777777" w:rsidR="006D6355" w:rsidRDefault="006D6355" w:rsidP="006D6355">
      <w:pPr>
        <w:pStyle w:val="code"/>
        <w:rPr>
          <w:ins w:id="1682" w:author="Gerard" w:date="2014-07-29T23:50:00Z"/>
        </w:rPr>
      </w:pPr>
      <w:ins w:id="1683" w:author="Gerard" w:date="2014-07-29T23:50:00Z">
        <w:r>
          <w:tab/>
          <w:t>&lt;E2&gt;124&lt;/E2&gt;</w:t>
        </w:r>
      </w:ins>
    </w:p>
    <w:p w14:paraId="09D12E1B" w14:textId="77777777" w:rsidR="006D6355" w:rsidRDefault="006D6355" w:rsidP="006D6355">
      <w:pPr>
        <w:pStyle w:val="code"/>
        <w:rPr>
          <w:ins w:id="1684" w:author="Gerard" w:date="2014-07-29T23:50:00Z"/>
        </w:rPr>
      </w:pPr>
      <w:ins w:id="1685" w:author="Gerard" w:date="2014-07-29T23:50:00Z">
        <w:r>
          <w:tab/>
          <w:t>&lt;E3&gt;36&lt;/E3&gt;</w:t>
        </w:r>
      </w:ins>
    </w:p>
    <w:p w14:paraId="38E288FE" w14:textId="77777777" w:rsidR="006D6355" w:rsidRDefault="006D6355" w:rsidP="006D6355">
      <w:pPr>
        <w:pStyle w:val="code"/>
        <w:rPr>
          <w:ins w:id="1686" w:author="Gerard" w:date="2014-07-29T23:50:00Z"/>
        </w:rPr>
      </w:pPr>
      <w:ins w:id="1687" w:author="Gerard" w:date="2014-07-29T23:50:00Z">
        <w:r>
          <w:tab/>
          <w:t>&lt;G12&gt;67&lt;/G12&gt;</w:t>
        </w:r>
      </w:ins>
    </w:p>
    <w:p w14:paraId="65AE412D" w14:textId="77777777" w:rsidR="006D6355" w:rsidRDefault="006D6355" w:rsidP="006D6355">
      <w:pPr>
        <w:pStyle w:val="code"/>
        <w:rPr>
          <w:ins w:id="1688" w:author="Gerard" w:date="2014-07-29T23:50:00Z"/>
        </w:rPr>
      </w:pPr>
      <w:ins w:id="1689" w:author="Gerard" w:date="2014-07-29T23:50:00Z">
        <w:r>
          <w:tab/>
          <w:t>&lt;G23&gt;40&lt;/G23&gt;</w:t>
        </w:r>
      </w:ins>
    </w:p>
    <w:p w14:paraId="6907516F" w14:textId="77777777" w:rsidR="006D6355" w:rsidRDefault="006D6355" w:rsidP="006D6355">
      <w:pPr>
        <w:pStyle w:val="code"/>
        <w:rPr>
          <w:ins w:id="1690" w:author="Gerard" w:date="2014-07-29T23:50:00Z"/>
        </w:rPr>
      </w:pPr>
      <w:ins w:id="1691" w:author="Gerard" w:date="2014-07-29T23:50:00Z">
        <w:r>
          <w:tab/>
          <w:t>&lt;G13&gt;40&lt;/G13&gt;</w:t>
        </w:r>
      </w:ins>
    </w:p>
    <w:p w14:paraId="58CBF35A" w14:textId="77777777" w:rsidR="006D6355" w:rsidRDefault="006D6355" w:rsidP="006D6355">
      <w:pPr>
        <w:pStyle w:val="code"/>
        <w:rPr>
          <w:ins w:id="1692" w:author="Gerard" w:date="2014-07-29T23:50:00Z"/>
        </w:rPr>
      </w:pPr>
      <w:ins w:id="1693" w:author="Gerard" w:date="2014-07-29T23:50:00Z">
        <w:r>
          <w:tab/>
          <w:t>&lt;v12&gt;-0.075&lt;/v12&gt;</w:t>
        </w:r>
      </w:ins>
    </w:p>
    <w:p w14:paraId="2343B058" w14:textId="77777777" w:rsidR="006D6355" w:rsidRDefault="006D6355" w:rsidP="006D6355">
      <w:pPr>
        <w:pStyle w:val="code"/>
        <w:rPr>
          <w:ins w:id="1694" w:author="Gerard" w:date="2014-07-29T23:50:00Z"/>
        </w:rPr>
      </w:pPr>
      <w:ins w:id="1695" w:author="Gerard" w:date="2014-07-29T23:50:00Z">
        <w:r>
          <w:tab/>
          <w:t>&lt;v23&gt;0.87&lt;/v23&gt;</w:t>
        </w:r>
      </w:ins>
    </w:p>
    <w:p w14:paraId="76D0E1FA" w14:textId="77777777" w:rsidR="006D6355" w:rsidRDefault="006D6355" w:rsidP="006D6355">
      <w:pPr>
        <w:pStyle w:val="code"/>
        <w:rPr>
          <w:ins w:id="1696" w:author="Gerard" w:date="2014-07-29T23:50:00Z"/>
        </w:rPr>
      </w:pPr>
      <w:ins w:id="1697" w:author="Gerard" w:date="2014-07-29T23:50:00Z">
        <w:r>
          <w:tab/>
          <w:t>&lt;v31&gt;0.26&lt;/v31&gt;</w:t>
        </w:r>
      </w:ins>
    </w:p>
    <w:p w14:paraId="467A34FF" w14:textId="77777777" w:rsidR="006D6355" w:rsidRDefault="006D6355" w:rsidP="006D6355">
      <w:pPr>
        <w:pStyle w:val="code"/>
        <w:rPr>
          <w:ins w:id="1698" w:author="Gerard" w:date="2014-07-29T23:50:00Z"/>
        </w:rPr>
      </w:pPr>
      <w:ins w:id="1699" w:author="Gerard" w:date="2014-07-29T23:50:00Z">
        <w:r>
          <w:tab/>
          <w:t>&lt;c&gt;1&lt;/c&gt;</w:t>
        </w:r>
      </w:ins>
    </w:p>
    <w:p w14:paraId="594FFA2B" w14:textId="0E16701E" w:rsidR="006D6355" w:rsidRDefault="006D6355" w:rsidP="006D6355">
      <w:pPr>
        <w:pStyle w:val="code"/>
        <w:rPr>
          <w:ins w:id="1700" w:author="Gerard" w:date="2014-07-29T23:50:00Z"/>
        </w:rPr>
      </w:pPr>
      <w:ins w:id="1701" w:author="Gerard" w:date="2014-07-29T23:50:00Z">
        <w:r>
          <w:tab/>
          <w:t>&lt;</w:t>
        </w:r>
      </w:ins>
      <w:ins w:id="1702" w:author="Gerard" w:date="2014-07-29T23:57:00Z">
        <w:r w:rsidR="005B234F">
          <w:t>k</w:t>
        </w:r>
      </w:ins>
      <w:ins w:id="1703" w:author="Gerard" w:date="2014-07-29T23:50:00Z">
        <w:r>
          <w:t>&gt;120&lt;/</w:t>
        </w:r>
      </w:ins>
      <w:ins w:id="1704" w:author="Gerard" w:date="2014-07-29T23:58:00Z">
        <w:r w:rsidR="005B234F">
          <w:t>k</w:t>
        </w:r>
      </w:ins>
      <w:ins w:id="1705" w:author="Gerard" w:date="2014-07-29T23:50:00Z">
        <w:r>
          <w:t>&gt;</w:t>
        </w:r>
      </w:ins>
    </w:p>
    <w:p w14:paraId="6C3D3429" w14:textId="77777777" w:rsidR="006D6355" w:rsidRDefault="006D6355" w:rsidP="006D6355">
      <w:pPr>
        <w:pStyle w:val="code"/>
        <w:rPr>
          <w:ins w:id="1706" w:author="Gerard" w:date="2014-07-29T23:50:00Z"/>
        </w:rPr>
      </w:pPr>
      <w:ins w:id="1707" w:author="Gerard" w:date="2014-07-29T23:50:00Z">
        <w:r>
          <w:t>&lt;/material&gt;</w:t>
        </w:r>
      </w:ins>
    </w:p>
    <w:p w14:paraId="2ADA06DD" w14:textId="77777777" w:rsidR="006A0BC1" w:rsidRDefault="006A0BC1" w:rsidP="006A0BC1">
      <w:pPr>
        <w:pStyle w:val="Heading4"/>
      </w:pPr>
      <w:bookmarkStart w:id="1708" w:name="_Ref271791198"/>
      <w:bookmarkStart w:id="1709" w:name="_Toc416085799"/>
      <w:r>
        <w:lastRenderedPageBreak/>
        <w:t>Holmes-Mow</w:t>
      </w:r>
      <w:bookmarkEnd w:id="1516"/>
      <w:bookmarkEnd w:id="1708"/>
      <w:bookmarkEnd w:id="1709"/>
    </w:p>
    <w:p w14:paraId="094617D1" w14:textId="19B0D936" w:rsidR="006A0BC1" w:rsidRDefault="006A0BC1" w:rsidP="006A0BC1">
      <w:r>
        <w:t xml:space="preserve">The material type for the Holmes-Mow material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 </w:instrText>
      </w:r>
      <w:r w:rsidR="00182A67">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EN.CITE.DATA </w:instrText>
      </w:r>
      <w:r w:rsidR="00182A67">
        <w:fldChar w:fldCharType="end"/>
      </w:r>
      <w:r>
        <w:fldChar w:fldCharType="separate"/>
      </w:r>
      <w:r w:rsidR="00182A67">
        <w:rPr>
          <w:noProof/>
        </w:rPr>
        <w:t>[</w:t>
      </w:r>
      <w:hyperlink w:anchor="_ENREF_29" w:tooltip="Holmes, 1990 #41" w:history="1">
        <w:r w:rsidR="00182A67">
          <w:rPr>
            <w:noProof/>
          </w:rPr>
          <w:t>29</w:t>
        </w:r>
      </w:hyperlink>
      <w:r w:rsidR="00182A67">
        <w:rPr>
          <w:noProof/>
        </w:rPr>
        <w:t xml:space="preserve">, </w:t>
      </w:r>
      <w:hyperlink w:anchor="_ENREF_30" w:tooltip="Ateshian, 1997 #40" w:history="1">
        <w:r w:rsidR="00182A67">
          <w:rPr>
            <w:noProof/>
          </w:rPr>
          <w:t>30</w:t>
        </w:r>
      </w:hyperlink>
      <w:r w:rsidR="00182A67">
        <w:rPr>
          <w:noProof/>
        </w:rPr>
        <w:t>]</w:t>
      </w:r>
      <w:r>
        <w:fldChar w:fldCharType="end"/>
      </w:r>
      <w:r>
        <w:t xml:space="preserve"> and intervertebral disc </w:t>
      </w:r>
      <w:r>
        <w:fldChar w:fldCharType="begin"/>
      </w:r>
      <w:r w:rsidR="00182A67">
        <w:instrText xml:space="preserve"> ADDIN EN.CITE &lt;EndNote&gt;&lt;Cite&gt;&lt;Author&gt;Iatridis&lt;/Author&gt;&lt;Year&gt;1998&lt;/Year&gt;&lt;RecNum&gt;42&lt;/RecNum&gt;&lt;DisplayText&gt;[31]&lt;/DisplayText&gt;&lt;record&gt;&lt;rec-number&gt;42&lt;/rec-number&gt;&lt;foreign-keys&gt;&lt;key app="EN" db-id="r5wf5rzd9s599yezes8xwx5r29wwtfetp0e5"&gt;42&lt;/key&gt;&lt;/foreign-keys&gt;&lt;ref-type name="Journal Article"&gt;17&lt;/ref-type&gt;&lt;contributors&gt;&lt;authors&gt;&lt;author&gt;Iatridis, J. C.&lt;/author&gt;&lt;author&gt;Setton, L. A.&lt;/author&gt;&lt;author&gt;Foster, R. J.&lt;/author&gt;&lt;author&gt;Rawlins, B. A.&lt;/author&gt;&lt;author&gt;Weidenbaum, M.&lt;/author&gt;&lt;author&gt;Mow, V. C.&lt;/author&gt;&lt;/authors&gt;&lt;/contributors&gt;&lt;auth-address&gt;McClure Musculoskeletal Research Center, Department of Orthopaedics and Rehabilitation, University of Vermont, Burlington, USA. iatidis@salus.med.uvm.edu&lt;/auth-address&gt;&lt;titles&gt;&lt;title&gt;Degeneration affects the anisotropic and nonlinear behaviors of human anulus fibrosus in compression&lt;/title&gt;&lt;secondary-title&gt;J Biomech&lt;/secondary-title&gt;&lt;/titles&gt;&lt;pages&gt;535-44&lt;/pages&gt;&lt;volume&gt;31&lt;/volume&gt;&lt;number&gt;6&lt;/number&gt;&lt;edition&gt;1998/10/01&lt;/edition&gt;&lt;keywords&gt;&lt;keyword&gt;Adolescent&lt;/keyword&gt;&lt;keyword&gt;Adult&lt;/keyword&gt;&lt;keyword&gt;Aged&lt;/keyword&gt;&lt;keyword&gt;Aged, 80 and over&lt;/keyword&gt;&lt;keyword&gt;Aging/physiology&lt;/keyword&gt;&lt;keyword&gt;Anisotropy&lt;/keyword&gt;&lt;keyword&gt;Body Water/metabolism&lt;/keyword&gt;&lt;keyword&gt;Cadaver&lt;/keyword&gt;&lt;keyword&gt;Child&lt;/keyword&gt;&lt;keyword&gt;Humans&lt;/keyword&gt;&lt;keyword&gt;Intervertebral Disk/metabolism/*physiopathology&lt;/keyword&gt;&lt;keyword&gt;Middle Aged&lt;/keyword&gt;&lt;keyword&gt;Models, Biological&lt;/keyword&gt;&lt;keyword&gt;Pressure&lt;/keyword&gt;&lt;keyword&gt;Spinal Diseases/metabolism/*physiopathology&lt;/keyword&gt;&lt;keyword&gt;Stress, Mechanical&lt;/keyword&gt;&lt;/keywords&gt;&lt;dates&gt;&lt;year&gt;1998&lt;/year&gt;&lt;pub-dates&gt;&lt;date&gt;Jun&lt;/date&gt;&lt;/pub-dates&gt;&lt;/dates&gt;&lt;isbn&gt;0021-9290 (Print)&amp;#xD;0021-9290 (Linking)&lt;/isbn&gt;&lt;accession-num&gt;9755038&lt;/accession-num&gt;&lt;urls&gt;&lt;related-urls&gt;&lt;url&gt;http://www.ncbi.nlm.nih.gov/entrez/query.fcgi?cmd=Retrieve&amp;amp;db=PubMed&amp;amp;dopt=Citation&amp;amp;list_uids=9755038&lt;/url&gt;&lt;/related-urls&gt;&lt;/urls&gt;&lt;electronic-resource-num&gt;S0021-9290(98)00046-3 [pii]&lt;/electronic-resource-num&gt;&lt;language&gt;eng&lt;/language&gt;&lt;/record&gt;&lt;/Cite&gt;&lt;/EndNote&gt;</w:instrText>
      </w:r>
      <w:r>
        <w:fldChar w:fldCharType="separate"/>
      </w:r>
      <w:r w:rsidR="00182A67">
        <w:rPr>
          <w:noProof/>
        </w:rPr>
        <w:t>[</w:t>
      </w:r>
      <w:hyperlink w:anchor="_ENREF_31" w:tooltip="Iatridis, 1998 #42" w:history="1">
        <w:r w:rsidR="00182A67">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5FEC4714" w:rsidR="006A0BC1" w:rsidRDefault="006A0BC1" w:rsidP="006A0BC1">
      <w:r>
        <w:t xml:space="preserve">The coupled hyperelastic strain-energy function for this material is given by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37AF535D" w14:textId="667C3C9E" w:rsidR="006A0BC1" w:rsidRDefault="006A0BC1" w:rsidP="006A0BC1">
      <w:pPr>
        <w:pStyle w:val="MTDisplayEquation"/>
      </w:pPr>
      <w:r>
        <w:tab/>
      </w:r>
      <w:r w:rsidR="006C2049" w:rsidRPr="006C2049">
        <w:rPr>
          <w:position w:val="-24"/>
        </w:rPr>
        <w:object w:dxaOrig="2460" w:dyaOrig="620" w14:anchorId="6473E470">
          <v:shape id="_x0000_i1390" type="#_x0000_t75" style="width:122.25pt;height:28.55pt" o:ole="">
            <v:imagedata r:id="rId763" o:title=""/>
          </v:shape>
          <o:OLEObject Type="Embed" ProgID="Equation.DSMT4" ShapeID="_x0000_i1390" DrawAspect="Content" ObjectID="_1489833175" r:id="rId764"/>
        </w:object>
      </w:r>
      <w:r>
        <w:t>,</w:t>
      </w:r>
    </w:p>
    <w:p w14:paraId="5C1DFA10" w14:textId="0D98E2A4" w:rsidR="006A0BC1" w:rsidRPr="00050F11" w:rsidRDefault="006A0BC1" w:rsidP="006A0BC1">
      <w:r>
        <w:t xml:space="preserve">where </w:t>
      </w:r>
      <w:r w:rsidR="006C2049" w:rsidRPr="006C2049">
        <w:rPr>
          <w:position w:val="-12"/>
        </w:rPr>
        <w:object w:dxaOrig="220" w:dyaOrig="360" w14:anchorId="78E5378D">
          <v:shape id="_x0000_i1391" type="#_x0000_t75" style="width:14.25pt;height:21.75pt" o:ole="">
            <v:imagedata r:id="rId765" o:title=""/>
          </v:shape>
          <o:OLEObject Type="Embed" ProgID="Equation.DSMT4" ShapeID="_x0000_i1391" DrawAspect="Content" ObjectID="_1489833176" r:id="rId766"/>
        </w:object>
      </w:r>
      <w:r w:rsidR="00A62945">
        <w:t xml:space="preserve"> </w:t>
      </w:r>
      <w:r>
        <w:t xml:space="preserve">and </w:t>
      </w:r>
      <w:r w:rsidR="006C2049" w:rsidRPr="006C2049">
        <w:rPr>
          <w:position w:val="-12"/>
        </w:rPr>
        <w:object w:dxaOrig="240" w:dyaOrig="360" w14:anchorId="00AA763B">
          <v:shape id="_x0000_i1392" type="#_x0000_t75" style="width:14.25pt;height:21.75pt" o:ole="">
            <v:imagedata r:id="rId767" o:title=""/>
          </v:shape>
          <o:OLEObject Type="Embed" ProgID="Equation.DSMT4" ShapeID="_x0000_i1392" DrawAspect="Content" ObjectID="_1489833177" r:id="rId768"/>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6C2049" w:rsidRPr="006C2049">
        <w:rPr>
          <w:position w:val="-62"/>
        </w:rPr>
        <w:object w:dxaOrig="5560" w:dyaOrig="1359" w14:anchorId="73587175">
          <v:shape id="_x0000_i1393" type="#_x0000_t75" style="width:280.55pt;height:64.55pt" o:ole="">
            <v:imagedata r:id="rId769" o:title=""/>
          </v:shape>
          <o:OLEObject Type="Embed" ProgID="Equation.DSMT4" ShapeID="_x0000_i1393" DrawAspect="Content" ObjectID="_1489833178" r:id="rId770"/>
        </w:object>
      </w:r>
      <w:r>
        <w:t>,</w:t>
      </w:r>
    </w:p>
    <w:p w14:paraId="3204B8B9" w14:textId="4420401D" w:rsidR="006A0BC1" w:rsidRDefault="006A0BC1" w:rsidP="006A0BC1">
      <w:r>
        <w:t xml:space="preserve">and </w:t>
      </w:r>
      <w:r w:rsidR="006C2049" w:rsidRPr="006C2049">
        <w:rPr>
          <w:position w:val="-6"/>
        </w:rPr>
        <w:object w:dxaOrig="220" w:dyaOrig="279" w14:anchorId="5416ED89">
          <v:shape id="_x0000_i1394" type="#_x0000_t75" style="width:14.25pt;height:14.25pt" o:ole="">
            <v:imagedata r:id="rId771" o:title=""/>
          </v:shape>
          <o:OLEObject Type="Embed" ProgID="Equation.DSMT4" ShapeID="_x0000_i1394" DrawAspect="Content" ObjectID="_1489833179" r:id="rId772"/>
        </w:object>
      </w:r>
      <w:r w:rsidR="00A62945">
        <w:t xml:space="preserve"> </w:t>
      </w:r>
      <w:r>
        <w:t xml:space="preserve">and </w:t>
      </w:r>
      <w:r w:rsidR="006C2049" w:rsidRPr="006C2049">
        <w:rPr>
          <w:position w:val="-10"/>
        </w:rPr>
        <w:object w:dxaOrig="240" w:dyaOrig="260" w14:anchorId="5B437E99">
          <v:shape id="_x0000_i1395" type="#_x0000_t75" style="width:14.25pt;height:14.25pt" o:ole="">
            <v:imagedata r:id="rId773" o:title=""/>
          </v:shape>
          <o:OLEObject Type="Embed" ProgID="Equation.DSMT4" ShapeID="_x0000_i1395" DrawAspect="Content" ObjectID="_1489833180" r:id="rId774"/>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6C2049" w:rsidRPr="006C2049">
        <w:rPr>
          <w:position w:val="-66"/>
        </w:rPr>
        <w:object w:dxaOrig="1840" w:dyaOrig="1440" w14:anchorId="2DA1FA34">
          <v:shape id="_x0000_i1396" type="#_x0000_t75" style="width:93.75pt;height:1in" o:ole="">
            <v:imagedata r:id="rId775" o:title=""/>
          </v:shape>
          <o:OLEObject Type="Embed" ProgID="Equation.DSMT4" ShapeID="_x0000_i1396" DrawAspect="Content" ObjectID="_1489833181" r:id="rId776"/>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1710" w:name="_Toc416085800"/>
      <w:r>
        <w:lastRenderedPageBreak/>
        <w:t>Isotropic Elastic</w:t>
      </w:r>
      <w:bookmarkEnd w:id="1710"/>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6C2049" w:rsidP="006A0BC1">
      <w:pPr>
        <w:jc w:val="center"/>
      </w:pPr>
      <w:r w:rsidRPr="006C2049">
        <w:rPr>
          <w:position w:val="-24"/>
        </w:rPr>
        <w:object w:dxaOrig="2360" w:dyaOrig="620" w14:anchorId="15ACF877">
          <v:shape id="_x0000_i1397" type="#_x0000_t75" style="width:115.45pt;height:28.55pt" o:ole="">
            <v:imagedata r:id="rId777" o:title=""/>
          </v:shape>
          <o:OLEObject Type="Embed" ProgID="Equation.DSMT4" ShapeID="_x0000_i1397" DrawAspect="Content" ObjectID="_1489833182" r:id="rId778"/>
        </w:object>
      </w:r>
      <w:r w:rsidR="006A0BC1">
        <w:t>.</w:t>
      </w:r>
    </w:p>
    <w:p w14:paraId="7A97EEEC" w14:textId="07B9E103" w:rsidR="006A0BC1" w:rsidRDefault="006A0BC1" w:rsidP="006A0BC1">
      <w:r>
        <w:t xml:space="preserve">Here, </w:t>
      </w:r>
      <w:r>
        <w:rPr>
          <w:b/>
        </w:rPr>
        <w:t>E</w:t>
      </w:r>
      <w:r>
        <w:t xml:space="preserve"> is the Euler-Lagrange strain tensor and </w:t>
      </w:r>
      <w:r w:rsidR="006C2049" w:rsidRPr="006C2049">
        <w:rPr>
          <w:position w:val="-6"/>
        </w:rPr>
        <w:object w:dxaOrig="220" w:dyaOrig="279" w14:anchorId="68D1DC2E">
          <v:shape id="_x0000_i1398" type="#_x0000_t75" style="width:14.25pt;height:14.25pt" o:ole="">
            <v:imagedata r:id="rId779" o:title=""/>
          </v:shape>
          <o:OLEObject Type="Embed" ProgID="Equation.DSMT4" ShapeID="_x0000_i1398" DrawAspect="Content" ObjectID="_1489833183" r:id="rId780"/>
        </w:object>
      </w:r>
      <w:r>
        <w:t xml:space="preserve">and </w:t>
      </w:r>
      <w:r w:rsidR="006C2049" w:rsidRPr="006C2049">
        <w:rPr>
          <w:position w:val="-10"/>
        </w:rPr>
        <w:object w:dxaOrig="240" w:dyaOrig="260" w14:anchorId="22911B12">
          <v:shape id="_x0000_i1399" type="#_x0000_t75" style="width:14.25pt;height:14.25pt" o:ole="">
            <v:imagedata r:id="rId781" o:title=""/>
          </v:shape>
          <o:OLEObject Type="Embed" ProgID="Equation.DSMT4" ShapeID="_x0000_i1399" DrawAspect="Content" ObjectID="_1489833184" r:id="rId782"/>
        </w:object>
      </w:r>
      <w:r>
        <w:t xml:space="preserve">are the Lamé parameters, which are related to the more familiar Young’s modulus </w:t>
      </w:r>
      <w:r>
        <w:rPr>
          <w:i/>
        </w:rPr>
        <w:t xml:space="preserve">E </w:t>
      </w:r>
      <w:r>
        <w:t xml:space="preserve">and Poisson’s ratio </w:t>
      </w:r>
      <w:r w:rsidR="006C2049" w:rsidRPr="006C2049">
        <w:rPr>
          <w:position w:val="-6"/>
        </w:rPr>
        <w:object w:dxaOrig="200" w:dyaOrig="220" w14:anchorId="416829C2">
          <v:shape id="_x0000_i1400" type="#_x0000_t75" style="width:7.45pt;height:14.25pt" o:ole="">
            <v:imagedata r:id="rId783" o:title=""/>
          </v:shape>
          <o:OLEObject Type="Embed" ProgID="Equation.DSMT4" ShapeID="_x0000_i1400" DrawAspect="Content" ObjectID="_1489833185" r:id="rId784"/>
        </w:object>
      </w:r>
      <w:r>
        <w:t>as follows:</w:t>
      </w:r>
    </w:p>
    <w:p w14:paraId="31B5DCEE" w14:textId="3A7C86D8" w:rsidR="006A0BC1" w:rsidRDefault="006C2049" w:rsidP="006A0BC1">
      <w:pPr>
        <w:jc w:val="center"/>
      </w:pPr>
      <w:r w:rsidRPr="006C2049">
        <w:rPr>
          <w:position w:val="-32"/>
        </w:rPr>
        <w:object w:dxaOrig="3440" w:dyaOrig="700" w14:anchorId="7ABFD714">
          <v:shape id="_x0000_i1401" type="#_x0000_t75" style="width:172.55pt;height:36pt" o:ole="">
            <v:imagedata r:id="rId785" o:title=""/>
          </v:shape>
          <o:OLEObject Type="Embed" ProgID="Equation.DSMT4" ShapeID="_x0000_i1401" DrawAspect="Content" ObjectID="_1489833186" r:id="rId786"/>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6C2049" w:rsidP="006A0BC1">
      <w:pPr>
        <w:jc w:val="center"/>
      </w:pPr>
      <w:r w:rsidRPr="006C2049">
        <w:rPr>
          <w:position w:val="-24"/>
        </w:rPr>
        <w:object w:dxaOrig="2760" w:dyaOrig="620" w14:anchorId="6808DEE5">
          <v:shape id="_x0000_i1402" type="#_x0000_t75" style="width:136.55pt;height:28.55pt" o:ole="">
            <v:imagedata r:id="rId787" o:title=""/>
          </v:shape>
          <o:OLEObject Type="Embed" ProgID="Equation.DSMT4" ShapeID="_x0000_i1402" DrawAspect="Content" ObjectID="_1489833187" r:id="rId788"/>
        </w:object>
      </w:r>
      <w:r w:rsidR="006A0BC1">
        <w:t>.</w:t>
      </w:r>
    </w:p>
    <w:p w14:paraId="72BD2A1D" w14:textId="77777777" w:rsidR="006A0BC1" w:rsidRDefault="006A0BC1" w:rsidP="006A0BC1"/>
    <w:p w14:paraId="5E059E55" w14:textId="01450EA6"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ins w:id="1711" w:author="Gerard" w:date="2014-09-08T10:24:00Z">
        <w:r w:rsidR="00EF52C0">
          <w:fldChar w:fldCharType="begin"/>
        </w:r>
        <w:r w:rsidR="00EF52C0">
          <w:instrText xml:space="preserve"> REF _Ref271791198 \r \h </w:instrText>
        </w:r>
      </w:ins>
      <w:r w:rsidR="00EF52C0">
        <w:fldChar w:fldCharType="separate"/>
      </w:r>
      <w:ins w:id="1712" w:author="Gerard" w:date="2014-09-08T10:24:00Z">
        <w:r w:rsidR="00EF52C0">
          <w:t xml:space="preserve">4.1.3.9. </w:t>
        </w:r>
        <w:r w:rsidR="00EF52C0">
          <w:fldChar w:fldCharType="end"/>
        </w:r>
      </w:ins>
      <w:del w:id="1713" w:author="Gerard" w:date="2014-09-08T10:24:00Z">
        <w:r w:rsidR="00E2228B" w:rsidDel="00EF52C0">
          <w:fldChar w:fldCharType="begin"/>
        </w:r>
        <w:r w:rsidR="00E2228B" w:rsidDel="00EF52C0">
          <w:delInstrText xml:space="preserve"> REF _Ref173929189 \r \h </w:delInstrText>
        </w:r>
        <w:r w:rsidR="00E2228B" w:rsidDel="00EF52C0">
          <w:fldChar w:fldCharType="separate"/>
        </w:r>
      </w:del>
      <w:del w:id="1714" w:author="Gerard" w:date="2014-07-29T23:58:00Z">
        <w:r w:rsidR="00976D6B" w:rsidDel="001B13CD">
          <w:delText xml:space="preserve">4.1.3.8. </w:delText>
        </w:r>
      </w:del>
      <w:del w:id="1715" w:author="Gerard" w:date="2014-09-08T10:24:00Z">
        <w:r w:rsidR="00E2228B" w:rsidDel="00EF52C0">
          <w:fldChar w:fldCharType="end"/>
        </w:r>
      </w:del>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ins w:id="1716" w:author="Gerard" w:date="2014-07-29T23:58:00Z">
        <w:r w:rsidR="001B13CD">
          <w:t xml:space="preserve">4.1.3.12. </w:t>
        </w:r>
      </w:ins>
      <w:del w:id="1717" w:author="Gerard" w:date="2014-07-29T23:58:00Z">
        <w:r w:rsidR="00976D6B" w:rsidDel="001B13CD">
          <w:delText xml:space="preserve">4.1.3.11. </w:delText>
        </w:r>
      </w:del>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ins w:id="1718" w:author="Gerard" w:date="2014-07-29T23:58:00Z">
        <w:r w:rsidR="001B13CD">
          <w:t xml:space="preserve">4.1.3.15. </w:t>
        </w:r>
      </w:ins>
      <w:del w:id="1719" w:author="Gerard" w:date="2014-07-29T23:58:00Z">
        <w:r w:rsidR="00976D6B" w:rsidDel="001B13CD">
          <w:delText xml:space="preserve">4.1.3.12. </w:delText>
        </w:r>
      </w:del>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1720" w:name="_Toc416085801"/>
      <w:r>
        <w:lastRenderedPageBreak/>
        <w:t>Orthotropic</w:t>
      </w:r>
      <w:r w:rsidR="00D51B77">
        <w:t xml:space="preserve"> Elastic</w:t>
      </w:r>
      <w:bookmarkEnd w:id="1720"/>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6C2049" w:rsidRPr="006C2049">
        <w:rPr>
          <w:position w:val="-212"/>
        </w:rPr>
        <w:object w:dxaOrig="6560" w:dyaOrig="2380" w14:anchorId="72D3BEBA">
          <v:shape id="_x0000_i1403" type="#_x0000_t75" style="width:331.45pt;height:122.25pt" o:ole="">
            <v:imagedata r:id="rId789" o:title=""/>
          </v:shape>
          <o:OLEObject Type="Embed" ProgID="Equation.DSMT4" ShapeID="_x0000_i1403" DrawAspect="Content" ObjectID="_1489833188" r:id="rId790"/>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1B13CD">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rPr>
          <w:ins w:id="1721" w:author="rawlins" w:date="2015-04-03T15:30:00Z"/>
        </w:rPr>
      </w:pPr>
      <w:bookmarkStart w:id="1722" w:name="_Toc416085802"/>
      <w:bookmarkStart w:id="1723" w:name="_Ref167525595"/>
      <w:ins w:id="1724" w:author="rawlins" w:date="2015-04-03T15:30:00Z">
        <w:r>
          <w:lastRenderedPageBreak/>
          <w:t>Orthotropic CLE</w:t>
        </w:r>
        <w:bookmarkEnd w:id="1722"/>
      </w:ins>
    </w:p>
    <w:p w14:paraId="78794CF2" w14:textId="77777777" w:rsidR="00277EE6" w:rsidRDefault="00277EE6" w:rsidP="00277EE6">
      <w:pPr>
        <w:rPr>
          <w:ins w:id="1725" w:author="rawlins" w:date="2015-04-03T15:30:00Z"/>
        </w:rPr>
      </w:pPr>
      <w:ins w:id="1726" w:author="rawlins" w:date="2015-04-03T15:30:00Z">
        <w:r>
          <w:t xml:space="preserve">The material type for a conewise linear elastic (CLE) material with orthtropic symmetry is </w:t>
        </w:r>
        <w:r>
          <w:rPr>
            <w:i/>
          </w:rPr>
          <w:t>orthotropic CLE</w:t>
        </w:r>
        <w:r>
          <w:t>. The following parameters must be defined:</w:t>
        </w:r>
      </w:ins>
    </w:p>
    <w:p w14:paraId="6089D819" w14:textId="77777777" w:rsidR="00277EE6" w:rsidRDefault="00277EE6" w:rsidP="00277EE6">
      <w:pPr>
        <w:rPr>
          <w:ins w:id="1727" w:author="rawlins" w:date="2015-04-03T15:3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73"/>
        <w:gridCol w:w="523"/>
      </w:tblGrid>
      <w:tr w:rsidR="00277EE6" w14:paraId="079654B6" w14:textId="77777777" w:rsidTr="00050662">
        <w:trPr>
          <w:ins w:id="1728" w:author="rawlins" w:date="2015-04-03T15:30:00Z"/>
        </w:trPr>
        <w:tc>
          <w:tcPr>
            <w:tcW w:w="0" w:type="auto"/>
            <w:shd w:val="clear" w:color="auto" w:fill="auto"/>
          </w:tcPr>
          <w:p w14:paraId="23341E69" w14:textId="77777777" w:rsidR="00277EE6" w:rsidRDefault="00277EE6" w:rsidP="00050662">
            <w:pPr>
              <w:pStyle w:val="code"/>
              <w:rPr>
                <w:ins w:id="1729" w:author="rawlins" w:date="2015-04-03T15:30:00Z"/>
              </w:rPr>
            </w:pPr>
            <w:ins w:id="1730" w:author="rawlins" w:date="2015-04-03T15:30:00Z">
              <w:r>
                <w:t>&lt;lp11&gt;</w:t>
              </w:r>
            </w:ins>
          </w:p>
        </w:tc>
        <w:tc>
          <w:tcPr>
            <w:tcW w:w="0" w:type="auto"/>
            <w:shd w:val="clear" w:color="auto" w:fill="auto"/>
          </w:tcPr>
          <w:p w14:paraId="217F6821" w14:textId="77777777" w:rsidR="00277EE6" w:rsidRDefault="00277EE6" w:rsidP="00050662">
            <w:pPr>
              <w:rPr>
                <w:ins w:id="1731" w:author="rawlins" w:date="2015-04-03T15:30:00Z"/>
              </w:rPr>
            </w:pPr>
            <w:ins w:id="1732" w:author="rawlins" w:date="2015-04-03T15:30:00Z">
              <w:r w:rsidRPr="00BE60FB">
                <w:t>Tensile diagonal first Lamé coefficient</w:t>
              </w:r>
              <w:r>
                <w:t xml:space="preserve"> along direction 1 </w:t>
              </w:r>
            </w:ins>
            <w:ins w:id="1733" w:author="rawlins" w:date="2015-04-03T15:30:00Z">
              <w:r w:rsidRPr="00315B5A">
                <w:rPr>
                  <w:position w:val="-12"/>
                </w:rPr>
                <w:object w:dxaOrig="400" w:dyaOrig="360" w14:anchorId="3AD35E24">
                  <v:shape id="_x0000_i1404" type="#_x0000_t75" style="width:21.75pt;height:21.75pt" o:ole="">
                    <v:imagedata r:id="rId791" o:title=""/>
                  </v:shape>
                  <o:OLEObject Type="Embed" ProgID="Equation.DSMT4" ShapeID="_x0000_i1404" DrawAspect="Content" ObjectID="_1489833189" r:id="rId792"/>
                </w:object>
              </w:r>
            </w:ins>
          </w:p>
        </w:tc>
        <w:tc>
          <w:tcPr>
            <w:tcW w:w="0" w:type="auto"/>
          </w:tcPr>
          <w:p w14:paraId="2FCA867E" w14:textId="77777777" w:rsidR="00277EE6" w:rsidRDefault="00277EE6" w:rsidP="00050662">
            <w:pPr>
              <w:rPr>
                <w:ins w:id="1734" w:author="rawlins" w:date="2015-04-03T15:30:00Z"/>
              </w:rPr>
            </w:pPr>
            <w:ins w:id="1735" w:author="rawlins" w:date="2015-04-03T15:30:00Z">
              <w:r>
                <w:t>[</w:t>
              </w:r>
              <w:r>
                <w:rPr>
                  <w:b/>
                </w:rPr>
                <w:t>P</w:t>
              </w:r>
              <w:r>
                <w:t>]</w:t>
              </w:r>
            </w:ins>
          </w:p>
        </w:tc>
      </w:tr>
      <w:tr w:rsidR="00277EE6" w14:paraId="5773FAEC" w14:textId="77777777" w:rsidTr="00050662">
        <w:trPr>
          <w:ins w:id="1736" w:author="rawlins" w:date="2015-04-03T15:30:00Z"/>
        </w:trPr>
        <w:tc>
          <w:tcPr>
            <w:tcW w:w="0" w:type="auto"/>
            <w:shd w:val="clear" w:color="auto" w:fill="auto"/>
          </w:tcPr>
          <w:p w14:paraId="2D3C81CA" w14:textId="77777777" w:rsidR="00277EE6" w:rsidRDefault="00277EE6" w:rsidP="00050662">
            <w:pPr>
              <w:pStyle w:val="code"/>
              <w:rPr>
                <w:ins w:id="1737" w:author="rawlins" w:date="2015-04-03T15:30:00Z"/>
              </w:rPr>
            </w:pPr>
            <w:ins w:id="1738" w:author="rawlins" w:date="2015-04-03T15:30:00Z">
              <w:r>
                <w:t>&lt;lp22&gt;</w:t>
              </w:r>
            </w:ins>
          </w:p>
        </w:tc>
        <w:tc>
          <w:tcPr>
            <w:tcW w:w="0" w:type="auto"/>
            <w:shd w:val="clear" w:color="auto" w:fill="auto"/>
          </w:tcPr>
          <w:p w14:paraId="054BFAA7" w14:textId="77777777" w:rsidR="00277EE6" w:rsidRDefault="00277EE6" w:rsidP="00050662">
            <w:pPr>
              <w:rPr>
                <w:ins w:id="1739" w:author="rawlins" w:date="2015-04-03T15:30:00Z"/>
              </w:rPr>
            </w:pPr>
            <w:ins w:id="1740" w:author="rawlins" w:date="2015-04-03T15:30:00Z">
              <w:r w:rsidRPr="00BE60FB">
                <w:t>Tensile diagonal first Lamé coefficient</w:t>
              </w:r>
              <w:r>
                <w:t xml:space="preserve"> along direction 2 </w:t>
              </w:r>
            </w:ins>
            <w:ins w:id="1741" w:author="rawlins" w:date="2015-04-03T15:30:00Z">
              <w:r w:rsidRPr="00315B5A">
                <w:rPr>
                  <w:position w:val="-12"/>
                </w:rPr>
                <w:object w:dxaOrig="420" w:dyaOrig="360" w14:anchorId="59CF5BED">
                  <v:shape id="_x0000_i1405" type="#_x0000_t75" style="width:21.75pt;height:21.75pt" o:ole="">
                    <v:imagedata r:id="rId793" o:title=""/>
                  </v:shape>
                  <o:OLEObject Type="Embed" ProgID="Equation.DSMT4" ShapeID="_x0000_i1405" DrawAspect="Content" ObjectID="_1489833190" r:id="rId794"/>
                </w:object>
              </w:r>
            </w:ins>
          </w:p>
        </w:tc>
        <w:tc>
          <w:tcPr>
            <w:tcW w:w="0" w:type="auto"/>
          </w:tcPr>
          <w:p w14:paraId="4EDB8B18" w14:textId="77777777" w:rsidR="00277EE6" w:rsidRDefault="00277EE6" w:rsidP="00050662">
            <w:pPr>
              <w:rPr>
                <w:ins w:id="1742" w:author="rawlins" w:date="2015-04-03T15:30:00Z"/>
              </w:rPr>
            </w:pPr>
            <w:ins w:id="1743" w:author="rawlins" w:date="2015-04-03T15:30:00Z">
              <w:r>
                <w:t>[</w:t>
              </w:r>
              <w:r>
                <w:rPr>
                  <w:b/>
                </w:rPr>
                <w:t>P</w:t>
              </w:r>
              <w:r>
                <w:t>]</w:t>
              </w:r>
            </w:ins>
          </w:p>
        </w:tc>
      </w:tr>
      <w:tr w:rsidR="00277EE6" w14:paraId="4A1636A5" w14:textId="77777777" w:rsidTr="00050662">
        <w:trPr>
          <w:ins w:id="1744" w:author="rawlins" w:date="2015-04-03T15:30:00Z"/>
        </w:trPr>
        <w:tc>
          <w:tcPr>
            <w:tcW w:w="0" w:type="auto"/>
            <w:shd w:val="clear" w:color="auto" w:fill="auto"/>
          </w:tcPr>
          <w:p w14:paraId="176E1C75" w14:textId="77777777" w:rsidR="00277EE6" w:rsidRDefault="00277EE6" w:rsidP="00050662">
            <w:pPr>
              <w:pStyle w:val="code"/>
              <w:rPr>
                <w:ins w:id="1745" w:author="rawlins" w:date="2015-04-03T15:30:00Z"/>
              </w:rPr>
            </w:pPr>
            <w:ins w:id="1746" w:author="rawlins" w:date="2015-04-03T15:30:00Z">
              <w:r>
                <w:t>&lt;lp11&gt;</w:t>
              </w:r>
            </w:ins>
          </w:p>
        </w:tc>
        <w:tc>
          <w:tcPr>
            <w:tcW w:w="0" w:type="auto"/>
            <w:shd w:val="clear" w:color="auto" w:fill="auto"/>
          </w:tcPr>
          <w:p w14:paraId="76467D7B" w14:textId="77777777" w:rsidR="00277EE6" w:rsidRDefault="00277EE6" w:rsidP="00050662">
            <w:pPr>
              <w:rPr>
                <w:ins w:id="1747" w:author="rawlins" w:date="2015-04-03T15:30:00Z"/>
              </w:rPr>
            </w:pPr>
            <w:ins w:id="1748" w:author="rawlins" w:date="2015-04-03T15:30:00Z">
              <w:r w:rsidRPr="00BE60FB">
                <w:t>Tensile diagonal first Lamé coefficient</w:t>
              </w:r>
              <w:r>
                <w:t xml:space="preserve"> along direction 3 </w:t>
              </w:r>
            </w:ins>
            <w:ins w:id="1749" w:author="rawlins" w:date="2015-04-03T15:30:00Z">
              <w:r w:rsidRPr="00315B5A">
                <w:rPr>
                  <w:position w:val="-12"/>
                </w:rPr>
                <w:object w:dxaOrig="420" w:dyaOrig="360" w14:anchorId="03066C91">
                  <v:shape id="_x0000_i1406" type="#_x0000_t75" style="width:21.75pt;height:21.75pt" o:ole="">
                    <v:imagedata r:id="rId795" o:title=""/>
                  </v:shape>
                  <o:OLEObject Type="Embed" ProgID="Equation.DSMT4" ShapeID="_x0000_i1406" DrawAspect="Content" ObjectID="_1489833191" r:id="rId796"/>
                </w:object>
              </w:r>
            </w:ins>
          </w:p>
        </w:tc>
        <w:tc>
          <w:tcPr>
            <w:tcW w:w="0" w:type="auto"/>
          </w:tcPr>
          <w:p w14:paraId="0948D4BE" w14:textId="77777777" w:rsidR="00277EE6" w:rsidRDefault="00277EE6" w:rsidP="00050662">
            <w:pPr>
              <w:rPr>
                <w:ins w:id="1750" w:author="rawlins" w:date="2015-04-03T15:30:00Z"/>
              </w:rPr>
            </w:pPr>
            <w:ins w:id="1751" w:author="rawlins" w:date="2015-04-03T15:30:00Z">
              <w:r>
                <w:t>[</w:t>
              </w:r>
              <w:r>
                <w:rPr>
                  <w:b/>
                </w:rPr>
                <w:t>P</w:t>
              </w:r>
              <w:r>
                <w:t>]</w:t>
              </w:r>
            </w:ins>
          </w:p>
        </w:tc>
      </w:tr>
      <w:tr w:rsidR="00277EE6" w14:paraId="797A6374" w14:textId="77777777" w:rsidTr="00050662">
        <w:trPr>
          <w:ins w:id="1752" w:author="rawlins" w:date="2015-04-03T15:30:00Z"/>
        </w:trPr>
        <w:tc>
          <w:tcPr>
            <w:tcW w:w="0" w:type="auto"/>
            <w:shd w:val="clear" w:color="auto" w:fill="auto"/>
          </w:tcPr>
          <w:p w14:paraId="513B2591" w14:textId="77777777" w:rsidR="00277EE6" w:rsidRDefault="00277EE6" w:rsidP="00050662">
            <w:pPr>
              <w:pStyle w:val="code"/>
              <w:rPr>
                <w:ins w:id="1753" w:author="rawlins" w:date="2015-04-03T15:30:00Z"/>
              </w:rPr>
            </w:pPr>
            <w:ins w:id="1754" w:author="rawlins" w:date="2015-04-03T15:30:00Z">
              <w:r>
                <w:t>&lt;lm11&gt;</w:t>
              </w:r>
            </w:ins>
          </w:p>
        </w:tc>
        <w:tc>
          <w:tcPr>
            <w:tcW w:w="0" w:type="auto"/>
            <w:shd w:val="clear" w:color="auto" w:fill="auto"/>
          </w:tcPr>
          <w:p w14:paraId="651D0C68" w14:textId="77777777" w:rsidR="00277EE6" w:rsidRDefault="00277EE6" w:rsidP="00050662">
            <w:pPr>
              <w:rPr>
                <w:ins w:id="1755" w:author="rawlins" w:date="2015-04-03T15:30:00Z"/>
              </w:rPr>
            </w:pPr>
            <w:ins w:id="1756" w:author="rawlins" w:date="2015-04-03T15:30:00Z">
              <w:r>
                <w:t>Compressive</w:t>
              </w:r>
              <w:r w:rsidRPr="00BE60FB">
                <w:t xml:space="preserve"> diagonal first Lamé coefficient</w:t>
              </w:r>
              <w:r>
                <w:t xml:space="preserve"> along direction 1 </w:t>
              </w:r>
            </w:ins>
            <w:ins w:id="1757" w:author="rawlins" w:date="2015-04-03T15:30:00Z">
              <w:r w:rsidRPr="00315B5A">
                <w:rPr>
                  <w:position w:val="-12"/>
                </w:rPr>
                <w:object w:dxaOrig="400" w:dyaOrig="360" w14:anchorId="287FA582">
                  <v:shape id="_x0000_i1407" type="#_x0000_t75" style="width:21.75pt;height:21.75pt" o:ole="">
                    <v:imagedata r:id="rId797" o:title=""/>
                  </v:shape>
                  <o:OLEObject Type="Embed" ProgID="Equation.DSMT4" ShapeID="_x0000_i1407" DrawAspect="Content" ObjectID="_1489833192" r:id="rId798"/>
                </w:object>
              </w:r>
            </w:ins>
          </w:p>
        </w:tc>
        <w:tc>
          <w:tcPr>
            <w:tcW w:w="0" w:type="auto"/>
          </w:tcPr>
          <w:p w14:paraId="2671DEBB" w14:textId="77777777" w:rsidR="00277EE6" w:rsidRDefault="00277EE6" w:rsidP="00050662">
            <w:pPr>
              <w:rPr>
                <w:ins w:id="1758" w:author="rawlins" w:date="2015-04-03T15:30:00Z"/>
              </w:rPr>
            </w:pPr>
            <w:ins w:id="1759" w:author="rawlins" w:date="2015-04-03T15:30:00Z">
              <w:r>
                <w:t>[</w:t>
              </w:r>
              <w:r>
                <w:rPr>
                  <w:b/>
                </w:rPr>
                <w:t>P</w:t>
              </w:r>
              <w:r>
                <w:t>]</w:t>
              </w:r>
            </w:ins>
          </w:p>
        </w:tc>
      </w:tr>
      <w:tr w:rsidR="00277EE6" w14:paraId="692CE058" w14:textId="77777777" w:rsidTr="00050662">
        <w:trPr>
          <w:ins w:id="1760" w:author="rawlins" w:date="2015-04-03T15:30:00Z"/>
        </w:trPr>
        <w:tc>
          <w:tcPr>
            <w:tcW w:w="0" w:type="auto"/>
            <w:shd w:val="clear" w:color="auto" w:fill="auto"/>
          </w:tcPr>
          <w:p w14:paraId="674649D5" w14:textId="77777777" w:rsidR="00277EE6" w:rsidRDefault="00277EE6" w:rsidP="00050662">
            <w:pPr>
              <w:pStyle w:val="code"/>
              <w:rPr>
                <w:ins w:id="1761" w:author="rawlins" w:date="2015-04-03T15:30:00Z"/>
              </w:rPr>
            </w:pPr>
            <w:ins w:id="1762" w:author="rawlins" w:date="2015-04-03T15:30:00Z">
              <w:r>
                <w:t>&lt;lm22&gt;</w:t>
              </w:r>
            </w:ins>
          </w:p>
        </w:tc>
        <w:tc>
          <w:tcPr>
            <w:tcW w:w="0" w:type="auto"/>
            <w:shd w:val="clear" w:color="auto" w:fill="auto"/>
          </w:tcPr>
          <w:p w14:paraId="0E8B516A" w14:textId="77777777" w:rsidR="00277EE6" w:rsidRDefault="00277EE6" w:rsidP="00050662">
            <w:pPr>
              <w:rPr>
                <w:ins w:id="1763" w:author="rawlins" w:date="2015-04-03T15:30:00Z"/>
              </w:rPr>
            </w:pPr>
            <w:ins w:id="1764" w:author="rawlins" w:date="2015-04-03T15:30:00Z">
              <w:r>
                <w:t>Compressive</w:t>
              </w:r>
              <w:r w:rsidRPr="00BE60FB">
                <w:t xml:space="preserve"> diagonal first Lamé coefficient</w:t>
              </w:r>
              <w:r>
                <w:t xml:space="preserve"> along direction 2 </w:t>
              </w:r>
            </w:ins>
            <w:ins w:id="1765" w:author="rawlins" w:date="2015-04-03T15:30:00Z">
              <w:r w:rsidRPr="00315B5A">
                <w:rPr>
                  <w:position w:val="-12"/>
                </w:rPr>
                <w:object w:dxaOrig="420" w:dyaOrig="360" w14:anchorId="43FD33DC">
                  <v:shape id="_x0000_i1408" type="#_x0000_t75" style="width:21.75pt;height:21.75pt" o:ole="">
                    <v:imagedata r:id="rId799" o:title=""/>
                  </v:shape>
                  <o:OLEObject Type="Embed" ProgID="Equation.DSMT4" ShapeID="_x0000_i1408" DrawAspect="Content" ObjectID="_1489833193" r:id="rId800"/>
                </w:object>
              </w:r>
            </w:ins>
          </w:p>
        </w:tc>
        <w:tc>
          <w:tcPr>
            <w:tcW w:w="0" w:type="auto"/>
          </w:tcPr>
          <w:p w14:paraId="11BF0B9A" w14:textId="77777777" w:rsidR="00277EE6" w:rsidRDefault="00277EE6" w:rsidP="00050662">
            <w:pPr>
              <w:rPr>
                <w:ins w:id="1766" w:author="rawlins" w:date="2015-04-03T15:30:00Z"/>
              </w:rPr>
            </w:pPr>
            <w:ins w:id="1767" w:author="rawlins" w:date="2015-04-03T15:30:00Z">
              <w:r>
                <w:t>[</w:t>
              </w:r>
              <w:r>
                <w:rPr>
                  <w:b/>
                </w:rPr>
                <w:t>P</w:t>
              </w:r>
              <w:r>
                <w:t>]</w:t>
              </w:r>
            </w:ins>
          </w:p>
        </w:tc>
      </w:tr>
      <w:tr w:rsidR="00277EE6" w14:paraId="1A9DB66A" w14:textId="77777777" w:rsidTr="00050662">
        <w:trPr>
          <w:ins w:id="1768" w:author="rawlins" w:date="2015-04-03T15:30:00Z"/>
        </w:trPr>
        <w:tc>
          <w:tcPr>
            <w:tcW w:w="0" w:type="auto"/>
            <w:shd w:val="clear" w:color="auto" w:fill="auto"/>
          </w:tcPr>
          <w:p w14:paraId="79A78228" w14:textId="77777777" w:rsidR="00277EE6" w:rsidRDefault="00277EE6" w:rsidP="00050662">
            <w:pPr>
              <w:pStyle w:val="code"/>
              <w:rPr>
                <w:ins w:id="1769" w:author="rawlins" w:date="2015-04-03T15:30:00Z"/>
              </w:rPr>
            </w:pPr>
            <w:ins w:id="1770" w:author="rawlins" w:date="2015-04-03T15:30:00Z">
              <w:r>
                <w:t>&lt;lm33&gt;</w:t>
              </w:r>
            </w:ins>
          </w:p>
        </w:tc>
        <w:tc>
          <w:tcPr>
            <w:tcW w:w="0" w:type="auto"/>
            <w:shd w:val="clear" w:color="auto" w:fill="auto"/>
          </w:tcPr>
          <w:p w14:paraId="2A3931D8" w14:textId="77777777" w:rsidR="00277EE6" w:rsidRDefault="00277EE6" w:rsidP="00050662">
            <w:pPr>
              <w:rPr>
                <w:ins w:id="1771" w:author="rawlins" w:date="2015-04-03T15:30:00Z"/>
              </w:rPr>
            </w:pPr>
            <w:ins w:id="1772" w:author="rawlins" w:date="2015-04-03T15:30:00Z">
              <w:r>
                <w:t>Compressive</w:t>
              </w:r>
              <w:r w:rsidRPr="00BE60FB">
                <w:t xml:space="preserve"> diagonal first Lamé coefficient</w:t>
              </w:r>
              <w:r>
                <w:t xml:space="preserve"> along direction 3 </w:t>
              </w:r>
            </w:ins>
            <w:ins w:id="1773" w:author="rawlins" w:date="2015-04-03T15:30:00Z">
              <w:r w:rsidRPr="00315B5A">
                <w:rPr>
                  <w:position w:val="-12"/>
                </w:rPr>
                <w:object w:dxaOrig="420" w:dyaOrig="360" w14:anchorId="63BB6246">
                  <v:shape id="_x0000_i1409" type="#_x0000_t75" style="width:21.75pt;height:21.75pt" o:ole="">
                    <v:imagedata r:id="rId801" o:title=""/>
                  </v:shape>
                  <o:OLEObject Type="Embed" ProgID="Equation.DSMT4" ShapeID="_x0000_i1409" DrawAspect="Content" ObjectID="_1489833194" r:id="rId802"/>
                </w:object>
              </w:r>
            </w:ins>
          </w:p>
        </w:tc>
        <w:tc>
          <w:tcPr>
            <w:tcW w:w="0" w:type="auto"/>
          </w:tcPr>
          <w:p w14:paraId="6F39E1F0" w14:textId="77777777" w:rsidR="00277EE6" w:rsidRDefault="00277EE6" w:rsidP="00050662">
            <w:pPr>
              <w:rPr>
                <w:ins w:id="1774" w:author="rawlins" w:date="2015-04-03T15:30:00Z"/>
              </w:rPr>
            </w:pPr>
            <w:ins w:id="1775" w:author="rawlins" w:date="2015-04-03T15:30:00Z">
              <w:r>
                <w:t>[</w:t>
              </w:r>
              <w:r>
                <w:rPr>
                  <w:b/>
                </w:rPr>
                <w:t>P</w:t>
              </w:r>
              <w:r>
                <w:t>]</w:t>
              </w:r>
            </w:ins>
          </w:p>
        </w:tc>
      </w:tr>
      <w:tr w:rsidR="00277EE6" w14:paraId="26B827B5" w14:textId="77777777" w:rsidTr="00050662">
        <w:trPr>
          <w:ins w:id="1776" w:author="rawlins" w:date="2015-04-03T15:30:00Z"/>
        </w:trPr>
        <w:tc>
          <w:tcPr>
            <w:tcW w:w="0" w:type="auto"/>
            <w:shd w:val="clear" w:color="auto" w:fill="auto"/>
          </w:tcPr>
          <w:p w14:paraId="2F6BCEA9" w14:textId="77777777" w:rsidR="00277EE6" w:rsidRDefault="00277EE6" w:rsidP="00050662">
            <w:pPr>
              <w:pStyle w:val="code"/>
              <w:rPr>
                <w:ins w:id="1777" w:author="rawlins" w:date="2015-04-03T15:30:00Z"/>
              </w:rPr>
            </w:pPr>
            <w:ins w:id="1778" w:author="rawlins" w:date="2015-04-03T15:30:00Z">
              <w:r>
                <w:t>&lt;l12&gt;</w:t>
              </w:r>
            </w:ins>
          </w:p>
        </w:tc>
        <w:tc>
          <w:tcPr>
            <w:tcW w:w="0" w:type="auto"/>
            <w:shd w:val="clear" w:color="auto" w:fill="auto"/>
          </w:tcPr>
          <w:p w14:paraId="55E3EE2D" w14:textId="77777777" w:rsidR="00277EE6" w:rsidRPr="00F86419" w:rsidRDefault="00277EE6" w:rsidP="00050662">
            <w:pPr>
              <w:rPr>
                <w:ins w:id="1779" w:author="rawlins" w:date="2015-04-03T15:30:00Z"/>
              </w:rPr>
            </w:pPr>
            <w:ins w:id="1780" w:author="rawlins" w:date="2015-04-03T15:30:00Z">
              <w:r w:rsidRPr="00BE60FB">
                <w:t>Off-diagonal first Lamé coefficient</w:t>
              </w:r>
              <w:r>
                <w:t xml:space="preserve"> in 1-2 plane </w:t>
              </w:r>
            </w:ins>
            <w:ins w:id="1781" w:author="rawlins" w:date="2015-04-03T15:30:00Z">
              <w:r w:rsidRPr="00315B5A">
                <w:rPr>
                  <w:position w:val="-12"/>
                </w:rPr>
                <w:object w:dxaOrig="320" w:dyaOrig="360" w14:anchorId="26B61217">
                  <v:shape id="_x0000_i1410" type="#_x0000_t75" style="width:14.25pt;height:21.75pt" o:ole="">
                    <v:imagedata r:id="rId803" o:title=""/>
                  </v:shape>
                  <o:OLEObject Type="Embed" ProgID="Equation.DSMT4" ShapeID="_x0000_i1410" DrawAspect="Content" ObjectID="_1489833195" r:id="rId804"/>
                </w:object>
              </w:r>
            </w:ins>
          </w:p>
        </w:tc>
        <w:tc>
          <w:tcPr>
            <w:tcW w:w="0" w:type="auto"/>
          </w:tcPr>
          <w:p w14:paraId="24352AD0" w14:textId="77777777" w:rsidR="00277EE6" w:rsidRDefault="00277EE6" w:rsidP="00050662">
            <w:pPr>
              <w:rPr>
                <w:ins w:id="1782" w:author="rawlins" w:date="2015-04-03T15:30:00Z"/>
              </w:rPr>
            </w:pPr>
            <w:ins w:id="1783" w:author="rawlins" w:date="2015-04-03T15:30:00Z">
              <w:r>
                <w:t>[</w:t>
              </w:r>
              <w:r w:rsidRPr="00782091">
                <w:rPr>
                  <w:b/>
                </w:rPr>
                <w:t>P</w:t>
              </w:r>
              <w:r>
                <w:t>]</w:t>
              </w:r>
            </w:ins>
          </w:p>
        </w:tc>
      </w:tr>
      <w:tr w:rsidR="00277EE6" w14:paraId="361D44B5" w14:textId="77777777" w:rsidTr="00050662">
        <w:trPr>
          <w:ins w:id="1784" w:author="rawlins" w:date="2015-04-03T15:30:00Z"/>
        </w:trPr>
        <w:tc>
          <w:tcPr>
            <w:tcW w:w="0" w:type="auto"/>
            <w:shd w:val="clear" w:color="auto" w:fill="auto"/>
          </w:tcPr>
          <w:p w14:paraId="01D822CC" w14:textId="77777777" w:rsidR="00277EE6" w:rsidRDefault="00277EE6" w:rsidP="00050662">
            <w:pPr>
              <w:pStyle w:val="code"/>
              <w:rPr>
                <w:ins w:id="1785" w:author="rawlins" w:date="2015-04-03T15:30:00Z"/>
              </w:rPr>
            </w:pPr>
            <w:ins w:id="1786" w:author="rawlins" w:date="2015-04-03T15:30:00Z">
              <w:r>
                <w:t>&lt;l23&gt;</w:t>
              </w:r>
            </w:ins>
          </w:p>
        </w:tc>
        <w:tc>
          <w:tcPr>
            <w:tcW w:w="0" w:type="auto"/>
            <w:shd w:val="clear" w:color="auto" w:fill="auto"/>
          </w:tcPr>
          <w:p w14:paraId="5BBBAFFE" w14:textId="77777777" w:rsidR="00277EE6" w:rsidRPr="00F86419" w:rsidRDefault="00277EE6" w:rsidP="00050662">
            <w:pPr>
              <w:rPr>
                <w:ins w:id="1787" w:author="rawlins" w:date="2015-04-03T15:30:00Z"/>
              </w:rPr>
            </w:pPr>
            <w:ins w:id="1788" w:author="rawlins" w:date="2015-04-03T15:30:00Z">
              <w:r w:rsidRPr="00BE60FB">
                <w:t>Off-diagonal first Lamé coefficient</w:t>
              </w:r>
              <w:r>
                <w:t xml:space="preserve"> in 2-3 plane </w:t>
              </w:r>
            </w:ins>
            <w:ins w:id="1789" w:author="rawlins" w:date="2015-04-03T15:30:00Z">
              <w:r w:rsidRPr="00315B5A">
                <w:rPr>
                  <w:position w:val="-12"/>
                </w:rPr>
                <w:object w:dxaOrig="340" w:dyaOrig="360" w14:anchorId="31E0BD18">
                  <v:shape id="_x0000_i1411" type="#_x0000_t75" style="width:14.25pt;height:21.75pt" o:ole="">
                    <v:imagedata r:id="rId805" o:title=""/>
                  </v:shape>
                  <o:OLEObject Type="Embed" ProgID="Equation.DSMT4" ShapeID="_x0000_i1411" DrawAspect="Content" ObjectID="_1489833196" r:id="rId806"/>
                </w:object>
              </w:r>
            </w:ins>
          </w:p>
        </w:tc>
        <w:tc>
          <w:tcPr>
            <w:tcW w:w="0" w:type="auto"/>
          </w:tcPr>
          <w:p w14:paraId="4A5B92D8" w14:textId="77777777" w:rsidR="00277EE6" w:rsidRDefault="00277EE6" w:rsidP="00050662">
            <w:pPr>
              <w:rPr>
                <w:ins w:id="1790" w:author="rawlins" w:date="2015-04-03T15:30:00Z"/>
              </w:rPr>
            </w:pPr>
            <w:ins w:id="1791" w:author="rawlins" w:date="2015-04-03T15:30:00Z">
              <w:r>
                <w:t>[</w:t>
              </w:r>
              <w:r w:rsidRPr="00782091">
                <w:rPr>
                  <w:b/>
                </w:rPr>
                <w:t>P</w:t>
              </w:r>
              <w:r>
                <w:t>]</w:t>
              </w:r>
            </w:ins>
          </w:p>
        </w:tc>
      </w:tr>
      <w:tr w:rsidR="00277EE6" w14:paraId="41602601" w14:textId="77777777" w:rsidTr="00050662">
        <w:trPr>
          <w:ins w:id="1792" w:author="rawlins" w:date="2015-04-03T15:30:00Z"/>
        </w:trPr>
        <w:tc>
          <w:tcPr>
            <w:tcW w:w="0" w:type="auto"/>
            <w:shd w:val="clear" w:color="auto" w:fill="auto"/>
          </w:tcPr>
          <w:p w14:paraId="1BE19E3C" w14:textId="77777777" w:rsidR="00277EE6" w:rsidRDefault="00277EE6" w:rsidP="00050662">
            <w:pPr>
              <w:pStyle w:val="code"/>
              <w:rPr>
                <w:ins w:id="1793" w:author="rawlins" w:date="2015-04-03T15:30:00Z"/>
              </w:rPr>
            </w:pPr>
            <w:ins w:id="1794" w:author="rawlins" w:date="2015-04-03T15:30:00Z">
              <w:r>
                <w:t>&lt;l31&gt;</w:t>
              </w:r>
            </w:ins>
          </w:p>
        </w:tc>
        <w:tc>
          <w:tcPr>
            <w:tcW w:w="0" w:type="auto"/>
            <w:shd w:val="clear" w:color="auto" w:fill="auto"/>
          </w:tcPr>
          <w:p w14:paraId="39802C67" w14:textId="77777777" w:rsidR="00277EE6" w:rsidRPr="00F86419" w:rsidRDefault="00277EE6" w:rsidP="00050662">
            <w:pPr>
              <w:rPr>
                <w:ins w:id="1795" w:author="rawlins" w:date="2015-04-03T15:30:00Z"/>
              </w:rPr>
            </w:pPr>
            <w:ins w:id="1796" w:author="rawlins" w:date="2015-04-03T15:30:00Z">
              <w:r w:rsidRPr="00BE60FB">
                <w:t>Off-diagonal first Lamé coefficient</w:t>
              </w:r>
              <w:r>
                <w:t xml:space="preserve"> in 3-1 plane </w:t>
              </w:r>
            </w:ins>
            <w:ins w:id="1797" w:author="rawlins" w:date="2015-04-03T15:30:00Z">
              <w:r w:rsidRPr="00315B5A">
                <w:rPr>
                  <w:position w:val="-12"/>
                </w:rPr>
                <w:object w:dxaOrig="320" w:dyaOrig="360" w14:anchorId="15C3192A">
                  <v:shape id="_x0000_i1412" type="#_x0000_t75" style="width:14.25pt;height:21.75pt" o:ole="">
                    <v:imagedata r:id="rId807" o:title=""/>
                  </v:shape>
                  <o:OLEObject Type="Embed" ProgID="Equation.DSMT4" ShapeID="_x0000_i1412" DrawAspect="Content" ObjectID="_1489833197" r:id="rId808"/>
                </w:object>
              </w:r>
            </w:ins>
          </w:p>
        </w:tc>
        <w:tc>
          <w:tcPr>
            <w:tcW w:w="0" w:type="auto"/>
          </w:tcPr>
          <w:p w14:paraId="053445A3" w14:textId="77777777" w:rsidR="00277EE6" w:rsidRDefault="00277EE6" w:rsidP="00050662">
            <w:pPr>
              <w:rPr>
                <w:ins w:id="1798" w:author="rawlins" w:date="2015-04-03T15:30:00Z"/>
              </w:rPr>
            </w:pPr>
            <w:ins w:id="1799" w:author="rawlins" w:date="2015-04-03T15:30:00Z">
              <w:r>
                <w:t>[</w:t>
              </w:r>
              <w:r w:rsidRPr="00782091">
                <w:rPr>
                  <w:b/>
                </w:rPr>
                <w:t>P</w:t>
              </w:r>
              <w:r>
                <w:t>]</w:t>
              </w:r>
            </w:ins>
          </w:p>
        </w:tc>
      </w:tr>
      <w:tr w:rsidR="00277EE6" w14:paraId="5077D9A3" w14:textId="77777777" w:rsidTr="00050662">
        <w:trPr>
          <w:ins w:id="1800" w:author="rawlins" w:date="2015-04-03T15:30:00Z"/>
        </w:trPr>
        <w:tc>
          <w:tcPr>
            <w:tcW w:w="0" w:type="auto"/>
            <w:shd w:val="clear" w:color="auto" w:fill="auto"/>
          </w:tcPr>
          <w:p w14:paraId="209EB926" w14:textId="77777777" w:rsidR="00277EE6" w:rsidRDefault="00277EE6" w:rsidP="00050662">
            <w:pPr>
              <w:pStyle w:val="code"/>
              <w:rPr>
                <w:ins w:id="1801" w:author="rawlins" w:date="2015-04-03T15:30:00Z"/>
              </w:rPr>
            </w:pPr>
            <w:ins w:id="1802" w:author="rawlins" w:date="2015-04-03T15:30:00Z">
              <w:r>
                <w:t>&lt;mu1&gt;</w:t>
              </w:r>
            </w:ins>
          </w:p>
        </w:tc>
        <w:tc>
          <w:tcPr>
            <w:tcW w:w="0" w:type="auto"/>
            <w:shd w:val="clear" w:color="auto" w:fill="auto"/>
          </w:tcPr>
          <w:p w14:paraId="0431B6E8" w14:textId="77777777" w:rsidR="00277EE6" w:rsidRPr="00F86419" w:rsidRDefault="00277EE6" w:rsidP="00050662">
            <w:pPr>
              <w:rPr>
                <w:ins w:id="1803" w:author="rawlins" w:date="2015-04-03T15:30:00Z"/>
              </w:rPr>
            </w:pPr>
            <w:ins w:id="1804" w:author="rawlins" w:date="2015-04-03T15:30:00Z">
              <w:r w:rsidRPr="00BE60FB">
                <w:t>Second Lamé coefficient</w:t>
              </w:r>
              <w:r>
                <w:t xml:space="preserve"> along direction 1 </w:t>
              </w:r>
            </w:ins>
            <w:ins w:id="1805" w:author="rawlins" w:date="2015-04-03T15:30:00Z">
              <w:r w:rsidRPr="00315B5A">
                <w:rPr>
                  <w:position w:val="-12"/>
                </w:rPr>
                <w:object w:dxaOrig="279" w:dyaOrig="360" w14:anchorId="78A912C2">
                  <v:shape id="_x0000_i1413" type="#_x0000_t75" style="width:14.25pt;height:21.75pt" o:ole="">
                    <v:imagedata r:id="rId809" o:title=""/>
                  </v:shape>
                  <o:OLEObject Type="Embed" ProgID="Equation.DSMT4" ShapeID="_x0000_i1413" DrawAspect="Content" ObjectID="_1489833198" r:id="rId810"/>
                </w:object>
              </w:r>
            </w:ins>
          </w:p>
        </w:tc>
        <w:tc>
          <w:tcPr>
            <w:tcW w:w="0" w:type="auto"/>
          </w:tcPr>
          <w:p w14:paraId="02429C6E" w14:textId="77777777" w:rsidR="00277EE6" w:rsidRDefault="00277EE6" w:rsidP="00050662">
            <w:pPr>
              <w:rPr>
                <w:ins w:id="1806" w:author="rawlins" w:date="2015-04-03T15:30:00Z"/>
              </w:rPr>
            </w:pPr>
            <w:ins w:id="1807" w:author="rawlins" w:date="2015-04-03T15:30:00Z">
              <w:r>
                <w:t>[</w:t>
              </w:r>
              <w:r w:rsidRPr="00782091">
                <w:rPr>
                  <w:b/>
                </w:rPr>
                <w:t>P</w:t>
              </w:r>
              <w:r>
                <w:t>]</w:t>
              </w:r>
            </w:ins>
          </w:p>
        </w:tc>
      </w:tr>
      <w:tr w:rsidR="00277EE6" w14:paraId="50D550B6" w14:textId="77777777" w:rsidTr="00050662">
        <w:trPr>
          <w:ins w:id="1808" w:author="rawlins" w:date="2015-04-03T15:30:00Z"/>
        </w:trPr>
        <w:tc>
          <w:tcPr>
            <w:tcW w:w="0" w:type="auto"/>
            <w:shd w:val="clear" w:color="auto" w:fill="auto"/>
          </w:tcPr>
          <w:p w14:paraId="20E52C78" w14:textId="77777777" w:rsidR="00277EE6" w:rsidRDefault="00277EE6" w:rsidP="00050662">
            <w:pPr>
              <w:pStyle w:val="code"/>
              <w:rPr>
                <w:ins w:id="1809" w:author="rawlins" w:date="2015-04-03T15:30:00Z"/>
              </w:rPr>
            </w:pPr>
            <w:ins w:id="1810" w:author="rawlins" w:date="2015-04-03T15:30:00Z">
              <w:r>
                <w:t>&lt;mu2&gt;</w:t>
              </w:r>
            </w:ins>
          </w:p>
        </w:tc>
        <w:tc>
          <w:tcPr>
            <w:tcW w:w="0" w:type="auto"/>
            <w:shd w:val="clear" w:color="auto" w:fill="auto"/>
          </w:tcPr>
          <w:p w14:paraId="12E7B171" w14:textId="77777777" w:rsidR="00277EE6" w:rsidRPr="00F86419" w:rsidRDefault="00277EE6" w:rsidP="00050662">
            <w:pPr>
              <w:rPr>
                <w:ins w:id="1811" w:author="rawlins" w:date="2015-04-03T15:30:00Z"/>
              </w:rPr>
            </w:pPr>
            <w:ins w:id="1812" w:author="rawlins" w:date="2015-04-03T15:30:00Z">
              <w:r w:rsidRPr="00BE60FB">
                <w:t>Second Lamé coefficient</w:t>
              </w:r>
              <w:r>
                <w:t xml:space="preserve"> along direction 2 </w:t>
              </w:r>
            </w:ins>
            <w:ins w:id="1813" w:author="rawlins" w:date="2015-04-03T15:30:00Z">
              <w:r w:rsidRPr="00315B5A">
                <w:rPr>
                  <w:position w:val="-12"/>
                </w:rPr>
                <w:object w:dxaOrig="300" w:dyaOrig="360" w14:anchorId="094186A7">
                  <v:shape id="_x0000_i1414" type="#_x0000_t75" style="width:14.25pt;height:21.75pt" o:ole="">
                    <v:imagedata r:id="rId811" o:title=""/>
                  </v:shape>
                  <o:OLEObject Type="Embed" ProgID="Equation.DSMT4" ShapeID="_x0000_i1414" DrawAspect="Content" ObjectID="_1489833199" r:id="rId812"/>
                </w:object>
              </w:r>
            </w:ins>
          </w:p>
        </w:tc>
        <w:tc>
          <w:tcPr>
            <w:tcW w:w="0" w:type="auto"/>
          </w:tcPr>
          <w:p w14:paraId="5D8EF837" w14:textId="77777777" w:rsidR="00277EE6" w:rsidRDefault="00277EE6" w:rsidP="00050662">
            <w:pPr>
              <w:rPr>
                <w:ins w:id="1814" w:author="rawlins" w:date="2015-04-03T15:30:00Z"/>
              </w:rPr>
            </w:pPr>
            <w:ins w:id="1815" w:author="rawlins" w:date="2015-04-03T15:30:00Z">
              <w:r>
                <w:t>[</w:t>
              </w:r>
              <w:r w:rsidRPr="00782091">
                <w:rPr>
                  <w:b/>
                </w:rPr>
                <w:t>P</w:t>
              </w:r>
              <w:r>
                <w:t>]</w:t>
              </w:r>
            </w:ins>
          </w:p>
        </w:tc>
      </w:tr>
      <w:tr w:rsidR="00277EE6" w14:paraId="55AF2A22" w14:textId="77777777" w:rsidTr="00050662">
        <w:trPr>
          <w:ins w:id="1816" w:author="rawlins" w:date="2015-04-03T15:30:00Z"/>
        </w:trPr>
        <w:tc>
          <w:tcPr>
            <w:tcW w:w="0" w:type="auto"/>
            <w:shd w:val="clear" w:color="auto" w:fill="auto"/>
          </w:tcPr>
          <w:p w14:paraId="22864430" w14:textId="77777777" w:rsidR="00277EE6" w:rsidRDefault="00277EE6" w:rsidP="00050662">
            <w:pPr>
              <w:pStyle w:val="code"/>
              <w:rPr>
                <w:ins w:id="1817" w:author="rawlins" w:date="2015-04-03T15:30:00Z"/>
              </w:rPr>
            </w:pPr>
            <w:ins w:id="1818" w:author="rawlins" w:date="2015-04-03T15:30:00Z">
              <w:r>
                <w:t>&lt;mu3&gt;</w:t>
              </w:r>
            </w:ins>
          </w:p>
        </w:tc>
        <w:tc>
          <w:tcPr>
            <w:tcW w:w="0" w:type="auto"/>
            <w:shd w:val="clear" w:color="auto" w:fill="auto"/>
          </w:tcPr>
          <w:p w14:paraId="13F2B8C3" w14:textId="77777777" w:rsidR="00277EE6" w:rsidRPr="00F86419" w:rsidRDefault="00277EE6" w:rsidP="00050662">
            <w:pPr>
              <w:rPr>
                <w:ins w:id="1819" w:author="rawlins" w:date="2015-04-03T15:30:00Z"/>
              </w:rPr>
            </w:pPr>
            <w:ins w:id="1820" w:author="rawlins" w:date="2015-04-03T15:30:00Z">
              <w:r w:rsidRPr="00BE60FB">
                <w:t>Second Lamé coefficient</w:t>
              </w:r>
              <w:r>
                <w:t xml:space="preserve"> along direction 3 </w:t>
              </w:r>
            </w:ins>
            <w:ins w:id="1821" w:author="rawlins" w:date="2015-04-03T15:30:00Z">
              <w:r w:rsidRPr="00315B5A">
                <w:rPr>
                  <w:position w:val="-12"/>
                </w:rPr>
                <w:object w:dxaOrig="279" w:dyaOrig="360" w14:anchorId="31D776FB">
                  <v:shape id="_x0000_i1415" type="#_x0000_t75" style="width:14.25pt;height:21.75pt" o:ole="">
                    <v:imagedata r:id="rId813" o:title=""/>
                  </v:shape>
                  <o:OLEObject Type="Embed" ProgID="Equation.DSMT4" ShapeID="_x0000_i1415" DrawAspect="Content" ObjectID="_1489833200" r:id="rId814"/>
                </w:object>
              </w:r>
            </w:ins>
          </w:p>
        </w:tc>
        <w:tc>
          <w:tcPr>
            <w:tcW w:w="0" w:type="auto"/>
          </w:tcPr>
          <w:p w14:paraId="61A6C3B7" w14:textId="77777777" w:rsidR="00277EE6" w:rsidRDefault="00277EE6" w:rsidP="00050662">
            <w:pPr>
              <w:rPr>
                <w:ins w:id="1822" w:author="rawlins" w:date="2015-04-03T15:30:00Z"/>
              </w:rPr>
            </w:pPr>
            <w:ins w:id="1823" w:author="rawlins" w:date="2015-04-03T15:30:00Z">
              <w:r>
                <w:t>[</w:t>
              </w:r>
              <w:r w:rsidRPr="00782091">
                <w:rPr>
                  <w:b/>
                </w:rPr>
                <w:t>P</w:t>
              </w:r>
              <w:r>
                <w:t>]</w:t>
              </w:r>
            </w:ins>
          </w:p>
        </w:tc>
      </w:tr>
    </w:tbl>
    <w:p w14:paraId="3BF02E59" w14:textId="77777777" w:rsidR="00277EE6" w:rsidRDefault="00277EE6" w:rsidP="00277EE6">
      <w:pPr>
        <w:rPr>
          <w:ins w:id="1824" w:author="rawlins" w:date="2015-04-03T15:30:00Z"/>
        </w:rPr>
      </w:pPr>
    </w:p>
    <w:p w14:paraId="082ED790" w14:textId="4DEAB379" w:rsidR="00277EE6" w:rsidRDefault="00277EE6" w:rsidP="00277EE6">
      <w:pPr>
        <w:pStyle w:val="MTDisplayEquation"/>
        <w:rPr>
          <w:ins w:id="1825" w:author="rawlins" w:date="2015-04-03T15:30:00Z"/>
        </w:rPr>
      </w:pPr>
      <w:ins w:id="1826" w:author="rawlins" w:date="2015-04-03T15:30:00Z">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ins>
      <w:r w:rsidR="00182A67">
        <w:rPr>
          <w:noProof/>
        </w:rPr>
        <w:fldChar w:fldCharType="begin"/>
      </w:r>
      <w:r w:rsidR="00182A67">
        <w:rPr>
          <w:noProof/>
        </w:rPr>
        <w:instrText xml:space="preserve"> HYPERLINK \l "_ENREF_26" \o "Curnier, 1995 #52" </w:instrText>
      </w:r>
      <w:r w:rsidR="00182A67">
        <w:rPr>
          <w:noProof/>
        </w:rPr>
        <w:fldChar w:fldCharType="separate"/>
      </w:r>
      <w:ins w:id="1827" w:author="rawlins" w:date="2015-04-03T15:30:00Z">
        <w:r w:rsidR="00182A67">
          <w:rPr>
            <w:noProof/>
          </w:rPr>
          <w:t>26</w:t>
        </w:r>
      </w:ins>
      <w:r w:rsidR="00182A67">
        <w:rPr>
          <w:noProof/>
        </w:rPr>
        <w:fldChar w:fldCharType="end"/>
      </w:r>
      <w:ins w:id="1828" w:author="rawlins" w:date="2015-04-03T15:30:00Z">
        <w:r>
          <w:rPr>
            <w:noProof/>
          </w:rPr>
          <w:t>]</w:t>
        </w:r>
        <w:r>
          <w:fldChar w:fldCharType="end"/>
        </w:r>
        <w:r>
          <w:t>.  It is derived from the following hyperelastic strain-energy function:</w:t>
        </w:r>
      </w:ins>
    </w:p>
    <w:p w14:paraId="081070E1" w14:textId="77777777" w:rsidR="00277EE6" w:rsidRDefault="00277EE6" w:rsidP="00277EE6">
      <w:pPr>
        <w:pStyle w:val="MTDisplayEquation"/>
        <w:rPr>
          <w:ins w:id="1829" w:author="rawlins" w:date="2015-04-03T15:30:00Z"/>
        </w:rPr>
      </w:pPr>
      <w:ins w:id="1830" w:author="rawlins" w:date="2015-04-03T15:30:00Z">
        <w:r>
          <w:tab/>
        </w:r>
      </w:ins>
      <w:ins w:id="1831" w:author="rawlins" w:date="2015-04-03T15:30:00Z">
        <w:r w:rsidRPr="00315B5A">
          <w:rPr>
            <w:position w:val="-62"/>
          </w:rPr>
          <w:object w:dxaOrig="6820" w:dyaOrig="1020" w14:anchorId="31FC4B82">
            <v:shape id="_x0000_i1416" type="#_x0000_t75" style="width:338.25pt;height:50.25pt" o:ole="">
              <v:imagedata r:id="rId815" o:title=""/>
            </v:shape>
            <o:OLEObject Type="Embed" ProgID="Equation.DSMT4" ShapeID="_x0000_i1416" DrawAspect="Content" ObjectID="_1489833201" r:id="rId816"/>
          </w:object>
        </w:r>
      </w:ins>
    </w:p>
    <w:p w14:paraId="79C718BD" w14:textId="77777777" w:rsidR="00277EE6" w:rsidRDefault="00277EE6" w:rsidP="00277EE6">
      <w:pPr>
        <w:rPr>
          <w:ins w:id="1832" w:author="rawlins" w:date="2015-04-03T15:30:00Z"/>
        </w:rPr>
      </w:pPr>
      <w:ins w:id="1833" w:author="rawlins" w:date="2015-04-03T15:30:00Z">
        <w:r>
          <w:t xml:space="preserve">where </w:t>
        </w:r>
      </w:ins>
      <w:ins w:id="1834" w:author="rawlins" w:date="2015-04-03T15:30:00Z">
        <w:r w:rsidRPr="00315B5A">
          <w:rPr>
            <w:position w:val="-12"/>
          </w:rPr>
          <w:object w:dxaOrig="880" w:dyaOrig="360" w14:anchorId="36E98947">
            <v:shape id="_x0000_i1417" type="#_x0000_t75" style="width:43.45pt;height:21.75pt" o:ole="">
              <v:imagedata r:id="rId817" o:title=""/>
            </v:shape>
            <o:OLEObject Type="Embed" ProgID="Equation.DSMT4" ShapeID="_x0000_i1417" DrawAspect="Content" ObjectID="_1489833202" r:id="rId818"/>
          </w:object>
        </w:r>
      </w:ins>
      <w:ins w:id="1835" w:author="rawlins" w:date="2015-04-03T15:30:00Z">
        <w:r>
          <w:t xml:space="preserve"> and</w:t>
        </w:r>
      </w:ins>
    </w:p>
    <w:p w14:paraId="660D02EB" w14:textId="77777777" w:rsidR="00277EE6" w:rsidRPr="00552D09" w:rsidRDefault="00277EE6" w:rsidP="00277EE6">
      <w:pPr>
        <w:pStyle w:val="MTDisplayEquation"/>
        <w:rPr>
          <w:ins w:id="1836" w:author="rawlins" w:date="2015-04-03T15:30:00Z"/>
        </w:rPr>
      </w:pPr>
      <w:ins w:id="1837" w:author="rawlins" w:date="2015-04-03T15:30:00Z">
        <w:r>
          <w:tab/>
        </w:r>
      </w:ins>
      <w:ins w:id="1838" w:author="rawlins" w:date="2015-04-03T15:30:00Z">
        <w:r w:rsidRPr="00315B5A">
          <w:rPr>
            <w:position w:val="-70"/>
          </w:rPr>
          <w:object w:dxaOrig="4260" w:dyaOrig="980" w14:anchorId="38443479">
            <v:shape id="_x0000_i1418" type="#_x0000_t75" style="width:3in;height:50.25pt" o:ole="">
              <v:imagedata r:id="rId819" o:title=""/>
            </v:shape>
            <o:OLEObject Type="Embed" ProgID="Equation.DSMT4" ShapeID="_x0000_i1418" DrawAspect="Content" ObjectID="_1489833203" r:id="rId820"/>
          </w:object>
        </w:r>
      </w:ins>
      <w:ins w:id="1839" w:author="rawlins" w:date="2015-04-03T15:30:00Z">
        <w:r>
          <w:t xml:space="preserve"> </w:t>
        </w:r>
      </w:ins>
    </w:p>
    <w:p w14:paraId="1C35DFBE" w14:textId="77777777" w:rsidR="00277EE6" w:rsidRDefault="00277EE6" w:rsidP="00277EE6">
      <w:pPr>
        <w:pStyle w:val="MTDisplayEquation"/>
        <w:rPr>
          <w:ins w:id="1840" w:author="rawlins" w:date="2015-04-03T15:30:00Z"/>
        </w:rPr>
      </w:pPr>
      <w:ins w:id="1841" w:author="rawlins" w:date="2015-04-03T15:30:00Z">
        <w:r>
          <w:t xml:space="preserve">Here, </w:t>
        </w:r>
      </w:ins>
      <w:ins w:id="1842" w:author="rawlins" w:date="2015-04-03T15:30:00Z">
        <w:r w:rsidRPr="00025957">
          <w:rPr>
            <w:position w:val="-4"/>
          </w:rPr>
          <w:object w:dxaOrig="240" w:dyaOrig="260" w14:anchorId="2B9DCAF8">
            <v:shape id="_x0000_i1419" type="#_x0000_t75" style="width:14.25pt;height:14.25pt" o:ole="">
              <v:imagedata r:id="rId821" o:title=""/>
            </v:shape>
            <o:OLEObject Type="Embed" ProgID="Equation.DSMT4" ShapeID="_x0000_i1419" DrawAspect="Content" ObjectID="_1489833204" r:id="rId822"/>
          </w:object>
        </w:r>
      </w:ins>
      <w:ins w:id="1843" w:author="rawlins" w:date="2015-04-03T15:30:00Z">
        <w:r>
          <w:t xml:space="preserve"> is the Lagrangian strain tensor and </w:t>
        </w:r>
      </w:ins>
      <w:ins w:id="1844" w:author="rawlins" w:date="2015-04-03T15:30:00Z">
        <w:r w:rsidRPr="00315B5A">
          <w:rPr>
            <w:position w:val="-12"/>
          </w:rPr>
          <w:object w:dxaOrig="1280" w:dyaOrig="380" w14:anchorId="5F804ABB">
            <v:shape id="_x0000_i1420" type="#_x0000_t75" style="width:64.55pt;height:21.75pt" o:ole="">
              <v:imagedata r:id="rId823" o:title=""/>
            </v:shape>
            <o:OLEObject Type="Embed" ProgID="Equation.DSMT4" ShapeID="_x0000_i1420" DrawAspect="Content" ObjectID="_1489833205" r:id="rId824"/>
          </w:object>
        </w:r>
      </w:ins>
      <w:ins w:id="1845" w:author="rawlins" w:date="2015-04-03T15:30:00Z">
        <w:r>
          <w:t xml:space="preserve">, where </w:t>
        </w:r>
      </w:ins>
      <w:ins w:id="1846" w:author="rawlins" w:date="2015-04-03T15:30:00Z">
        <w:r w:rsidRPr="00315B5A">
          <w:rPr>
            <w:position w:val="-12"/>
          </w:rPr>
          <w:object w:dxaOrig="279" w:dyaOrig="380" w14:anchorId="57BFE271">
            <v:shape id="_x0000_i1421" type="#_x0000_t75" style="width:14.25pt;height:21.75pt" o:ole="">
              <v:imagedata r:id="rId825" o:title=""/>
            </v:shape>
            <o:OLEObject Type="Embed" ProgID="Equation.DSMT4" ShapeID="_x0000_i1421" DrawAspect="Content" ObjectID="_1489833206" r:id="rId826"/>
          </w:object>
        </w:r>
      </w:ins>
      <w:ins w:id="1847" w:author="rawlins" w:date="2015-04-03T15:30:00Z">
        <w:r>
          <w:t xml:space="preserve"> (</w:t>
        </w:r>
      </w:ins>
      <w:ins w:id="1848" w:author="rawlins" w:date="2015-04-03T15:30:00Z">
        <w:r w:rsidRPr="00315B5A">
          <w:rPr>
            <w:position w:val="-10"/>
          </w:rPr>
          <w:object w:dxaOrig="920" w:dyaOrig="320" w14:anchorId="775EE236">
            <v:shape id="_x0000_i1422" type="#_x0000_t75" style="width:43.45pt;height:14.25pt" o:ole="">
              <v:imagedata r:id="rId827" o:title=""/>
            </v:shape>
            <o:OLEObject Type="Embed" ProgID="Equation.DSMT4" ShapeID="_x0000_i1422" DrawAspect="Content" ObjectID="_1489833207" r:id="rId828"/>
          </w:object>
        </w:r>
      </w:ins>
      <w:ins w:id="1849" w:author="rawlins" w:date="2015-04-03T15:30:00Z">
        <w:r>
          <w:t>) are orthonormal vectors aligned with the material axes.  This material response was originally formulated for infinitesimal strain analyses; its behavior under finite strains may not be physically realistic.</w:t>
        </w:r>
      </w:ins>
    </w:p>
    <w:p w14:paraId="59D544DA" w14:textId="77777777" w:rsidR="00277EE6" w:rsidRPr="008234BB" w:rsidRDefault="00277EE6" w:rsidP="00277EE6">
      <w:pPr>
        <w:rPr>
          <w:ins w:id="1850" w:author="rawlins" w:date="2015-04-03T15:30:00Z"/>
        </w:rPr>
      </w:pPr>
    </w:p>
    <w:p w14:paraId="65BF4E50" w14:textId="77777777" w:rsidR="00277EE6" w:rsidRDefault="00277EE6" w:rsidP="00277EE6">
      <w:pPr>
        <w:rPr>
          <w:ins w:id="1851" w:author="rawlins" w:date="2015-04-03T15:30:00Z"/>
          <w:i/>
        </w:rPr>
      </w:pPr>
      <w:ins w:id="1852" w:author="rawlins" w:date="2015-04-03T15:30:00Z">
        <w:r>
          <w:rPr>
            <w:i/>
          </w:rPr>
          <w:t>Example:</w:t>
        </w:r>
      </w:ins>
    </w:p>
    <w:p w14:paraId="772C3B36" w14:textId="77777777" w:rsidR="00277EE6" w:rsidRDefault="00277EE6" w:rsidP="00277EE6">
      <w:pPr>
        <w:pStyle w:val="Code0"/>
        <w:rPr>
          <w:ins w:id="1853" w:author="rawlins" w:date="2015-04-03T15:30:00Z"/>
        </w:rPr>
      </w:pPr>
      <w:ins w:id="1854" w:author="rawlins" w:date="2015-04-03T15:30:00Z">
        <w:r>
          <w:t>&lt;material id="1" type="</w:t>
        </w:r>
        <w:r w:rsidRPr="00A1221F">
          <w:t xml:space="preserve"> orthotropic </w:t>
        </w:r>
        <w:r>
          <w:t>CLE"&gt;</w:t>
        </w:r>
      </w:ins>
    </w:p>
    <w:p w14:paraId="76E872E3" w14:textId="77777777" w:rsidR="00277EE6" w:rsidRPr="00A1221F" w:rsidRDefault="00277EE6" w:rsidP="00277EE6">
      <w:pPr>
        <w:rPr>
          <w:ins w:id="1855" w:author="rawlins" w:date="2015-04-03T15:30:00Z"/>
          <w:rFonts w:ascii="Courier New" w:hAnsi="Courier New"/>
          <w:sz w:val="22"/>
        </w:rPr>
      </w:pPr>
      <w:ins w:id="1856" w:author="rawlins" w:date="2015-04-03T15:30:00Z">
        <w:r>
          <w:rPr>
            <w:rFonts w:ascii="Courier New" w:hAnsi="Courier New"/>
            <w:sz w:val="22"/>
          </w:rPr>
          <w:tab/>
        </w:r>
        <w:r w:rsidRPr="00A1221F">
          <w:rPr>
            <w:rFonts w:ascii="Courier New" w:hAnsi="Courier New"/>
            <w:sz w:val="22"/>
          </w:rPr>
          <w:t>&lt;density&gt;1&lt;/density&gt;</w:t>
        </w:r>
      </w:ins>
    </w:p>
    <w:p w14:paraId="4E8C5A70" w14:textId="77777777" w:rsidR="00277EE6" w:rsidRPr="00A1221F" w:rsidRDefault="00277EE6" w:rsidP="00277EE6">
      <w:pPr>
        <w:rPr>
          <w:ins w:id="1857" w:author="rawlins" w:date="2015-04-03T15:30:00Z"/>
          <w:rFonts w:ascii="Courier New" w:hAnsi="Courier New"/>
          <w:sz w:val="22"/>
        </w:rPr>
      </w:pPr>
      <w:ins w:id="1858" w:author="rawlins" w:date="2015-04-03T15:30:00Z">
        <w:r>
          <w:rPr>
            <w:rFonts w:ascii="Courier New" w:hAnsi="Courier New"/>
            <w:sz w:val="22"/>
          </w:rPr>
          <w:tab/>
        </w:r>
        <w:r w:rsidRPr="00A1221F">
          <w:rPr>
            <w:rFonts w:ascii="Courier New" w:hAnsi="Courier New"/>
            <w:sz w:val="22"/>
          </w:rPr>
          <w:t>&lt;lp11&gt;13.01&lt;/lp11&gt;</w:t>
        </w:r>
      </w:ins>
    </w:p>
    <w:p w14:paraId="79764AC8" w14:textId="77777777" w:rsidR="00277EE6" w:rsidRPr="00A1221F" w:rsidRDefault="00277EE6" w:rsidP="00277EE6">
      <w:pPr>
        <w:rPr>
          <w:ins w:id="1859" w:author="rawlins" w:date="2015-04-03T15:30:00Z"/>
          <w:rFonts w:ascii="Courier New" w:hAnsi="Courier New"/>
          <w:sz w:val="22"/>
        </w:rPr>
      </w:pPr>
      <w:ins w:id="1860" w:author="rawlins" w:date="2015-04-03T15:30:00Z">
        <w:r>
          <w:rPr>
            <w:rFonts w:ascii="Courier New" w:hAnsi="Courier New"/>
            <w:sz w:val="22"/>
          </w:rPr>
          <w:lastRenderedPageBreak/>
          <w:tab/>
        </w:r>
        <w:r w:rsidRPr="00A1221F">
          <w:rPr>
            <w:rFonts w:ascii="Courier New" w:hAnsi="Courier New"/>
            <w:sz w:val="22"/>
          </w:rPr>
          <w:t>&lt;lp22&gt;13.01&lt;/lp22&gt;</w:t>
        </w:r>
      </w:ins>
    </w:p>
    <w:p w14:paraId="4A1FE187" w14:textId="77777777" w:rsidR="00277EE6" w:rsidRPr="00A1221F" w:rsidRDefault="00277EE6" w:rsidP="00277EE6">
      <w:pPr>
        <w:rPr>
          <w:ins w:id="1861" w:author="rawlins" w:date="2015-04-03T15:30:00Z"/>
          <w:rFonts w:ascii="Courier New" w:hAnsi="Courier New"/>
          <w:sz w:val="22"/>
        </w:rPr>
      </w:pPr>
      <w:ins w:id="1862" w:author="rawlins" w:date="2015-04-03T15:30:00Z">
        <w:r>
          <w:rPr>
            <w:rFonts w:ascii="Courier New" w:hAnsi="Courier New"/>
            <w:sz w:val="22"/>
          </w:rPr>
          <w:tab/>
        </w:r>
        <w:r w:rsidRPr="00A1221F">
          <w:rPr>
            <w:rFonts w:ascii="Courier New" w:hAnsi="Courier New"/>
            <w:sz w:val="22"/>
          </w:rPr>
          <w:t>&lt;lp33&gt;13.01&lt;/lp33&gt;</w:t>
        </w:r>
      </w:ins>
    </w:p>
    <w:p w14:paraId="441BD015" w14:textId="77777777" w:rsidR="00277EE6" w:rsidRPr="00A1221F" w:rsidRDefault="00277EE6" w:rsidP="00277EE6">
      <w:pPr>
        <w:rPr>
          <w:ins w:id="1863" w:author="rawlins" w:date="2015-04-03T15:30:00Z"/>
          <w:rFonts w:ascii="Courier New" w:hAnsi="Courier New"/>
          <w:sz w:val="22"/>
        </w:rPr>
      </w:pPr>
      <w:ins w:id="1864" w:author="rawlins" w:date="2015-04-03T15:30:00Z">
        <w:r>
          <w:rPr>
            <w:rFonts w:ascii="Courier New" w:hAnsi="Courier New"/>
            <w:sz w:val="22"/>
          </w:rPr>
          <w:tab/>
        </w:r>
        <w:r w:rsidRPr="00A1221F">
          <w:rPr>
            <w:rFonts w:ascii="Courier New" w:hAnsi="Courier New"/>
            <w:sz w:val="22"/>
          </w:rPr>
          <w:t>&lt;lm11&gt;0.49&lt;/lm11&gt;</w:t>
        </w:r>
      </w:ins>
    </w:p>
    <w:p w14:paraId="7A0A9FE0" w14:textId="77777777" w:rsidR="00277EE6" w:rsidRPr="00A1221F" w:rsidRDefault="00277EE6" w:rsidP="00277EE6">
      <w:pPr>
        <w:rPr>
          <w:ins w:id="1865" w:author="rawlins" w:date="2015-04-03T15:30:00Z"/>
          <w:rFonts w:ascii="Courier New" w:hAnsi="Courier New"/>
          <w:sz w:val="22"/>
        </w:rPr>
      </w:pPr>
      <w:ins w:id="1866" w:author="rawlins" w:date="2015-04-03T15:30:00Z">
        <w:r>
          <w:rPr>
            <w:rFonts w:ascii="Courier New" w:hAnsi="Courier New"/>
            <w:sz w:val="22"/>
          </w:rPr>
          <w:tab/>
        </w:r>
        <w:r w:rsidRPr="00A1221F">
          <w:rPr>
            <w:rFonts w:ascii="Courier New" w:hAnsi="Courier New"/>
            <w:sz w:val="22"/>
          </w:rPr>
          <w:t>&lt;lm22&gt;0.49&lt;/lm22&gt;</w:t>
        </w:r>
      </w:ins>
    </w:p>
    <w:p w14:paraId="04A443F2" w14:textId="77777777" w:rsidR="00277EE6" w:rsidRPr="00A1221F" w:rsidRDefault="00277EE6" w:rsidP="00277EE6">
      <w:pPr>
        <w:rPr>
          <w:ins w:id="1867" w:author="rawlins" w:date="2015-04-03T15:30:00Z"/>
          <w:rFonts w:ascii="Courier New" w:hAnsi="Courier New"/>
          <w:sz w:val="22"/>
        </w:rPr>
      </w:pPr>
      <w:ins w:id="1868" w:author="rawlins" w:date="2015-04-03T15:30:00Z">
        <w:r>
          <w:rPr>
            <w:rFonts w:ascii="Courier New" w:hAnsi="Courier New"/>
            <w:sz w:val="22"/>
          </w:rPr>
          <w:tab/>
        </w:r>
        <w:r w:rsidRPr="00A1221F">
          <w:rPr>
            <w:rFonts w:ascii="Courier New" w:hAnsi="Courier New"/>
            <w:sz w:val="22"/>
          </w:rPr>
          <w:t>&lt;lm33&gt;0.49&lt;/lm33&gt;</w:t>
        </w:r>
      </w:ins>
    </w:p>
    <w:p w14:paraId="2CCF6039" w14:textId="77777777" w:rsidR="00277EE6" w:rsidRPr="00A1221F" w:rsidRDefault="00277EE6" w:rsidP="00277EE6">
      <w:pPr>
        <w:rPr>
          <w:ins w:id="1869" w:author="rawlins" w:date="2015-04-03T15:30:00Z"/>
          <w:rFonts w:ascii="Courier New" w:hAnsi="Courier New"/>
          <w:sz w:val="22"/>
        </w:rPr>
      </w:pPr>
      <w:ins w:id="1870" w:author="rawlins" w:date="2015-04-03T15:30:00Z">
        <w:r>
          <w:rPr>
            <w:rFonts w:ascii="Courier New" w:hAnsi="Courier New"/>
            <w:sz w:val="22"/>
          </w:rPr>
          <w:tab/>
        </w:r>
        <w:r w:rsidRPr="00A1221F">
          <w:rPr>
            <w:rFonts w:ascii="Courier New" w:hAnsi="Courier New"/>
            <w:sz w:val="22"/>
          </w:rPr>
          <w:t>&lt;l12&gt;0.66&lt;/l12&gt;</w:t>
        </w:r>
      </w:ins>
    </w:p>
    <w:p w14:paraId="2AAB4539" w14:textId="77777777" w:rsidR="00277EE6" w:rsidRPr="00A1221F" w:rsidRDefault="00277EE6" w:rsidP="00277EE6">
      <w:pPr>
        <w:rPr>
          <w:ins w:id="1871" w:author="rawlins" w:date="2015-04-03T15:30:00Z"/>
          <w:rFonts w:ascii="Courier New" w:hAnsi="Courier New"/>
          <w:sz w:val="22"/>
        </w:rPr>
      </w:pPr>
      <w:ins w:id="1872" w:author="rawlins" w:date="2015-04-03T15:30:00Z">
        <w:r>
          <w:rPr>
            <w:rFonts w:ascii="Courier New" w:hAnsi="Courier New"/>
            <w:sz w:val="22"/>
          </w:rPr>
          <w:tab/>
        </w:r>
        <w:r w:rsidRPr="00A1221F">
          <w:rPr>
            <w:rFonts w:ascii="Courier New" w:hAnsi="Courier New"/>
            <w:sz w:val="22"/>
          </w:rPr>
          <w:t>&lt;l23&gt;0.66&lt;/l23&gt;</w:t>
        </w:r>
      </w:ins>
    </w:p>
    <w:p w14:paraId="078B5F5F" w14:textId="77777777" w:rsidR="00277EE6" w:rsidRPr="00A1221F" w:rsidRDefault="00277EE6" w:rsidP="00277EE6">
      <w:pPr>
        <w:rPr>
          <w:ins w:id="1873" w:author="rawlins" w:date="2015-04-03T15:30:00Z"/>
          <w:rFonts w:ascii="Courier New" w:hAnsi="Courier New"/>
          <w:sz w:val="22"/>
        </w:rPr>
      </w:pPr>
      <w:ins w:id="1874" w:author="rawlins" w:date="2015-04-03T15:30:00Z">
        <w:r>
          <w:rPr>
            <w:rFonts w:ascii="Courier New" w:hAnsi="Courier New"/>
            <w:sz w:val="22"/>
          </w:rPr>
          <w:tab/>
        </w:r>
        <w:r w:rsidRPr="00A1221F">
          <w:rPr>
            <w:rFonts w:ascii="Courier New" w:hAnsi="Courier New"/>
            <w:sz w:val="22"/>
          </w:rPr>
          <w:t>&lt;l31&gt;0.66&lt;/l31&gt;</w:t>
        </w:r>
      </w:ins>
    </w:p>
    <w:p w14:paraId="08D673D1" w14:textId="77777777" w:rsidR="00277EE6" w:rsidRPr="00A1221F" w:rsidRDefault="00277EE6" w:rsidP="00277EE6">
      <w:pPr>
        <w:rPr>
          <w:ins w:id="1875" w:author="rawlins" w:date="2015-04-03T15:30:00Z"/>
          <w:rFonts w:ascii="Courier New" w:hAnsi="Courier New"/>
          <w:sz w:val="22"/>
        </w:rPr>
      </w:pPr>
      <w:ins w:id="1876" w:author="rawlins" w:date="2015-04-03T15:30:00Z">
        <w:r>
          <w:rPr>
            <w:rFonts w:ascii="Courier New" w:hAnsi="Courier New"/>
            <w:sz w:val="22"/>
          </w:rPr>
          <w:tab/>
        </w:r>
        <w:r w:rsidRPr="00A1221F">
          <w:rPr>
            <w:rFonts w:ascii="Courier New" w:hAnsi="Courier New"/>
            <w:sz w:val="22"/>
          </w:rPr>
          <w:t>&lt;mu1&gt;0.16&lt;/mu1&gt;</w:t>
        </w:r>
      </w:ins>
    </w:p>
    <w:p w14:paraId="2625C429" w14:textId="77777777" w:rsidR="00277EE6" w:rsidRPr="00A1221F" w:rsidRDefault="00277EE6" w:rsidP="00277EE6">
      <w:pPr>
        <w:rPr>
          <w:ins w:id="1877" w:author="rawlins" w:date="2015-04-03T15:30:00Z"/>
          <w:rFonts w:ascii="Courier New" w:hAnsi="Courier New"/>
          <w:sz w:val="22"/>
        </w:rPr>
      </w:pPr>
      <w:ins w:id="1878" w:author="rawlins" w:date="2015-04-03T15:30:00Z">
        <w:r>
          <w:rPr>
            <w:rFonts w:ascii="Courier New" w:hAnsi="Courier New"/>
            <w:sz w:val="22"/>
          </w:rPr>
          <w:tab/>
        </w:r>
        <w:r w:rsidRPr="00A1221F">
          <w:rPr>
            <w:rFonts w:ascii="Courier New" w:hAnsi="Courier New"/>
            <w:sz w:val="22"/>
          </w:rPr>
          <w:t>&lt;mu2&gt;0.16&lt;/mu2&gt;</w:t>
        </w:r>
      </w:ins>
    </w:p>
    <w:p w14:paraId="11E32B52" w14:textId="77777777" w:rsidR="00277EE6" w:rsidRPr="00A1221F" w:rsidRDefault="00277EE6" w:rsidP="00277EE6">
      <w:pPr>
        <w:rPr>
          <w:ins w:id="1879" w:author="rawlins" w:date="2015-04-03T15:30:00Z"/>
          <w:rFonts w:ascii="Courier New" w:hAnsi="Courier New"/>
          <w:sz w:val="22"/>
        </w:rPr>
      </w:pPr>
      <w:ins w:id="1880" w:author="rawlins" w:date="2015-04-03T15:30:00Z">
        <w:r>
          <w:rPr>
            <w:rFonts w:ascii="Courier New" w:hAnsi="Courier New"/>
            <w:sz w:val="22"/>
          </w:rPr>
          <w:tab/>
        </w:r>
        <w:r w:rsidRPr="00A1221F">
          <w:rPr>
            <w:rFonts w:ascii="Courier New" w:hAnsi="Courier New"/>
            <w:sz w:val="22"/>
          </w:rPr>
          <w:t>&lt;mu3&gt;0.16&lt;/mu3&gt;</w:t>
        </w:r>
      </w:ins>
    </w:p>
    <w:p w14:paraId="530194C5" w14:textId="77777777" w:rsidR="00277EE6" w:rsidRPr="00A1221F" w:rsidRDefault="00277EE6" w:rsidP="00277EE6">
      <w:pPr>
        <w:rPr>
          <w:ins w:id="1881" w:author="rawlins" w:date="2015-04-03T15:30:00Z"/>
          <w:rFonts w:ascii="Courier New" w:hAnsi="Courier New"/>
          <w:sz w:val="22"/>
        </w:rPr>
      </w:pPr>
      <w:ins w:id="1882" w:author="rawlins" w:date="2015-04-03T15:30:00Z">
        <w:r w:rsidRPr="00A1221F">
          <w:rPr>
            <w:rFonts w:ascii="Courier New" w:hAnsi="Courier New"/>
            <w:sz w:val="22"/>
          </w:rPr>
          <w:t>&lt;/</w:t>
        </w:r>
        <w:r>
          <w:rPr>
            <w:rFonts w:ascii="Courier New" w:hAnsi="Courier New"/>
            <w:sz w:val="22"/>
          </w:rPr>
          <w:t>material</w:t>
        </w:r>
        <w:r w:rsidRPr="00A1221F">
          <w:rPr>
            <w:rFonts w:ascii="Courier New" w:hAnsi="Courier New"/>
            <w:sz w:val="22"/>
          </w:rPr>
          <w:t>&gt;</w:t>
        </w:r>
      </w:ins>
    </w:p>
    <w:p w14:paraId="7EB53B4E" w14:textId="77777777" w:rsidR="00277EE6" w:rsidRPr="0097532C" w:rsidRDefault="00277EE6" w:rsidP="00277EE6">
      <w:pPr>
        <w:rPr>
          <w:ins w:id="1883" w:author="rawlins" w:date="2015-04-03T15:30:00Z"/>
        </w:rPr>
      </w:pPr>
      <w:ins w:id="1884" w:author="rawlins" w:date="2015-04-03T15:30:00Z">
        <w:r>
          <w:br w:type="page"/>
        </w:r>
      </w:ins>
    </w:p>
    <w:p w14:paraId="5218FA83" w14:textId="77777777" w:rsidR="00277EE6" w:rsidRPr="0097532C" w:rsidRDefault="00277EE6" w:rsidP="00277EE6">
      <w:pPr>
        <w:pStyle w:val="Heading4"/>
        <w:rPr>
          <w:ins w:id="1885" w:author="rawlins" w:date="2015-04-03T15:31:00Z"/>
        </w:rPr>
      </w:pPr>
      <w:bookmarkStart w:id="1886" w:name="_Toc410636361"/>
      <w:bookmarkStart w:id="1887" w:name="_Toc416085803"/>
      <w:ins w:id="1888" w:author="rawlins" w:date="2015-04-03T15:31:00Z">
        <w:r>
          <w:lastRenderedPageBreak/>
          <w:t>Osmotic Pressure from Virial Expansion</w:t>
        </w:r>
        <w:bookmarkEnd w:id="1886"/>
        <w:bookmarkEnd w:id="1887"/>
      </w:ins>
    </w:p>
    <w:p w14:paraId="234F4676" w14:textId="77777777" w:rsidR="00277EE6" w:rsidRDefault="00277EE6" w:rsidP="00277EE6">
      <w:pPr>
        <w:rPr>
          <w:ins w:id="1889" w:author="rawlins" w:date="2015-04-03T15:31:00Z"/>
        </w:rPr>
      </w:pPr>
      <w:ins w:id="1890" w:author="rawlins" w:date="2015-04-03T15:31:00Z">
        <w:r>
          <w:t>The material type for osmotic pressure from virial expansion is “</w:t>
        </w:r>
        <w:r>
          <w:rPr>
            <w:i/>
          </w:rPr>
          <w:t>osmotic virial expansion</w:t>
        </w:r>
        <w:r>
          <w:t>”. The following material parameters need to be defined:</w:t>
        </w:r>
      </w:ins>
    </w:p>
    <w:p w14:paraId="334EF2A9" w14:textId="77777777" w:rsidR="00277EE6" w:rsidRDefault="00277EE6" w:rsidP="00277EE6">
      <w:pPr>
        <w:rPr>
          <w:ins w:id="1891" w:author="rawlins" w:date="2015-04-03T15:31: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rPr>
          <w:ins w:id="1892" w:author="rawlins" w:date="2015-04-03T15:31:00Z"/>
        </w:trPr>
        <w:tc>
          <w:tcPr>
            <w:tcW w:w="1141" w:type="dxa"/>
            <w:shd w:val="clear" w:color="auto" w:fill="auto"/>
          </w:tcPr>
          <w:p w14:paraId="76C01668" w14:textId="77777777" w:rsidR="00277EE6" w:rsidRDefault="00277EE6" w:rsidP="00050662">
            <w:pPr>
              <w:pStyle w:val="code"/>
              <w:rPr>
                <w:ins w:id="1893" w:author="rawlins" w:date="2015-04-03T15:31:00Z"/>
              </w:rPr>
            </w:pPr>
            <w:ins w:id="1894" w:author="rawlins" w:date="2015-04-03T15:31:00Z">
              <w:r>
                <w:t>&lt;phiw0&gt;</w:t>
              </w:r>
            </w:ins>
          </w:p>
        </w:tc>
        <w:tc>
          <w:tcPr>
            <w:tcW w:w="7247" w:type="dxa"/>
            <w:shd w:val="clear" w:color="auto" w:fill="auto"/>
          </w:tcPr>
          <w:p w14:paraId="42288BE4" w14:textId="77777777" w:rsidR="00277EE6" w:rsidRDefault="00277EE6" w:rsidP="00050662">
            <w:pPr>
              <w:rPr>
                <w:ins w:id="1895" w:author="rawlins" w:date="2015-04-03T15:31:00Z"/>
              </w:rPr>
            </w:pPr>
            <w:ins w:id="1896" w:author="rawlins" w:date="2015-04-03T15:31:00Z">
              <w:r>
                <w:t xml:space="preserve">Fluid volume fraction in reference (strain-free) configuration, </w:t>
              </w:r>
            </w:ins>
            <w:ins w:id="1897" w:author="rawlins" w:date="2015-04-03T15:31:00Z">
              <w:r w:rsidRPr="00315B5A">
                <w:rPr>
                  <w:position w:val="-12"/>
                </w:rPr>
                <w:object w:dxaOrig="320" w:dyaOrig="380" w14:anchorId="27AAE951">
                  <v:shape id="_x0000_i1423" type="#_x0000_t75" style="width:14.25pt;height:21.75pt" o:ole="">
                    <v:imagedata r:id="rId829" o:title=""/>
                  </v:shape>
                  <o:OLEObject Type="Embed" ProgID="Equation.DSMT4" ShapeID="_x0000_i1423" DrawAspect="Content" ObjectID="_1489833208" r:id="rId830"/>
                </w:object>
              </w:r>
            </w:ins>
            <w:ins w:id="1898" w:author="rawlins" w:date="2015-04-03T15:31:00Z">
              <w:r>
                <w:t xml:space="preserve"> </w:t>
              </w:r>
            </w:ins>
          </w:p>
        </w:tc>
        <w:tc>
          <w:tcPr>
            <w:tcW w:w="1188" w:type="dxa"/>
          </w:tcPr>
          <w:p w14:paraId="288B8A43" w14:textId="77777777" w:rsidR="00277EE6" w:rsidRDefault="00277EE6" w:rsidP="00050662">
            <w:pPr>
              <w:rPr>
                <w:ins w:id="1899" w:author="rawlins" w:date="2015-04-03T15:31:00Z"/>
              </w:rPr>
            </w:pPr>
            <w:ins w:id="1900" w:author="rawlins" w:date="2015-04-03T15:31:00Z">
              <w:r>
                <w:t>[ ]</w:t>
              </w:r>
            </w:ins>
          </w:p>
        </w:tc>
      </w:tr>
      <w:tr w:rsidR="00277EE6" w14:paraId="27976E15" w14:textId="77777777" w:rsidTr="00050662">
        <w:trPr>
          <w:ins w:id="1901" w:author="rawlins" w:date="2015-04-03T15:31:00Z"/>
        </w:trPr>
        <w:tc>
          <w:tcPr>
            <w:tcW w:w="1141" w:type="dxa"/>
            <w:shd w:val="clear" w:color="auto" w:fill="auto"/>
          </w:tcPr>
          <w:p w14:paraId="275D9384" w14:textId="77777777" w:rsidR="00277EE6" w:rsidRDefault="00277EE6" w:rsidP="00050662">
            <w:pPr>
              <w:pStyle w:val="code"/>
              <w:rPr>
                <w:ins w:id="1902" w:author="rawlins" w:date="2015-04-03T15:31:00Z"/>
              </w:rPr>
            </w:pPr>
            <w:ins w:id="1903" w:author="rawlins" w:date="2015-04-03T15:31:00Z">
              <w:r>
                <w:t>&lt;cr&gt;</w:t>
              </w:r>
            </w:ins>
          </w:p>
        </w:tc>
        <w:tc>
          <w:tcPr>
            <w:tcW w:w="7247" w:type="dxa"/>
            <w:shd w:val="clear" w:color="auto" w:fill="auto"/>
          </w:tcPr>
          <w:p w14:paraId="4BF0F7C8" w14:textId="77777777" w:rsidR="00277EE6" w:rsidRDefault="00277EE6" w:rsidP="00050662">
            <w:pPr>
              <w:rPr>
                <w:ins w:id="1904" w:author="rawlins" w:date="2015-04-03T15:31:00Z"/>
              </w:rPr>
            </w:pPr>
            <w:ins w:id="1905" w:author="rawlins" w:date="2015-04-03T15:31:00Z">
              <w:r>
                <w:t xml:space="preserve">Concentration of interstitial solute causing the osmotic pressure (moles per volume of the mixture in the reference configuration), </w:t>
              </w:r>
            </w:ins>
            <w:ins w:id="1906" w:author="rawlins" w:date="2015-04-03T15:31:00Z">
              <w:r w:rsidRPr="00315B5A">
                <w:rPr>
                  <w:position w:val="-12"/>
                </w:rPr>
                <w:object w:dxaOrig="240" w:dyaOrig="360" w14:anchorId="62C58830">
                  <v:shape id="_x0000_i1424" type="#_x0000_t75" style="width:14.25pt;height:21.75pt" o:ole="">
                    <v:imagedata r:id="rId831" o:title=""/>
                  </v:shape>
                  <o:OLEObject Type="Embed" ProgID="Equation.DSMT4" ShapeID="_x0000_i1424" DrawAspect="Content" ObjectID="_1489833209" r:id="rId832"/>
                </w:object>
              </w:r>
            </w:ins>
            <w:ins w:id="1907" w:author="rawlins" w:date="2015-04-03T15:31:00Z">
              <w:r>
                <w:t xml:space="preserve">  </w:t>
              </w:r>
            </w:ins>
          </w:p>
        </w:tc>
        <w:tc>
          <w:tcPr>
            <w:tcW w:w="1188" w:type="dxa"/>
          </w:tcPr>
          <w:p w14:paraId="765EA2C6" w14:textId="77777777" w:rsidR="00277EE6" w:rsidRDefault="00277EE6" w:rsidP="00050662">
            <w:pPr>
              <w:rPr>
                <w:ins w:id="1908" w:author="rawlins" w:date="2015-04-03T15:31:00Z"/>
              </w:rPr>
            </w:pPr>
            <w:ins w:id="1909" w:author="rawlins" w:date="2015-04-03T15:31:00Z">
              <w:r>
                <w:t>[</w:t>
              </w:r>
              <w:r w:rsidRPr="008C20E4">
                <w:rPr>
                  <w:b/>
                </w:rPr>
                <w:t>n</w:t>
              </w:r>
              <w:r>
                <w:t>/</w:t>
              </w:r>
              <w:r w:rsidRPr="008C20E4">
                <w:rPr>
                  <w:b/>
                </w:rPr>
                <w:t>L</w:t>
              </w:r>
              <w:r w:rsidRPr="008C20E4">
                <w:rPr>
                  <w:vertAlign w:val="superscript"/>
                </w:rPr>
                <w:t>3</w:t>
              </w:r>
              <w:r>
                <w:t>]</w:t>
              </w:r>
            </w:ins>
          </w:p>
        </w:tc>
      </w:tr>
      <w:tr w:rsidR="00277EE6" w14:paraId="2630D128" w14:textId="77777777" w:rsidTr="00050662">
        <w:trPr>
          <w:ins w:id="1910" w:author="rawlins" w:date="2015-04-03T15:31:00Z"/>
        </w:trPr>
        <w:tc>
          <w:tcPr>
            <w:tcW w:w="1141" w:type="dxa"/>
            <w:shd w:val="clear" w:color="auto" w:fill="auto"/>
          </w:tcPr>
          <w:p w14:paraId="7766E1AF" w14:textId="77777777" w:rsidR="00277EE6" w:rsidRDefault="00277EE6" w:rsidP="00050662">
            <w:pPr>
              <w:pStyle w:val="code"/>
              <w:rPr>
                <w:ins w:id="1911" w:author="rawlins" w:date="2015-04-03T15:31:00Z"/>
              </w:rPr>
            </w:pPr>
            <w:ins w:id="1912" w:author="rawlins" w:date="2015-04-03T15:31:00Z">
              <w:r>
                <w:t>&lt;c1&gt;</w:t>
              </w:r>
            </w:ins>
          </w:p>
        </w:tc>
        <w:tc>
          <w:tcPr>
            <w:tcW w:w="7247" w:type="dxa"/>
            <w:shd w:val="clear" w:color="auto" w:fill="auto"/>
          </w:tcPr>
          <w:p w14:paraId="40ECF068" w14:textId="77777777" w:rsidR="00277EE6" w:rsidRDefault="00277EE6" w:rsidP="00050662">
            <w:pPr>
              <w:rPr>
                <w:ins w:id="1913" w:author="rawlins" w:date="2015-04-03T15:31:00Z"/>
              </w:rPr>
            </w:pPr>
            <w:ins w:id="1914" w:author="rawlins" w:date="2015-04-03T15:31:00Z">
              <w:r>
                <w:t xml:space="preserve">First virial coefficient </w:t>
              </w:r>
            </w:ins>
            <w:ins w:id="1915" w:author="rawlins" w:date="2015-04-03T15:31:00Z">
              <w:r w:rsidRPr="00315B5A">
                <w:rPr>
                  <w:position w:val="-12"/>
                </w:rPr>
                <w:object w:dxaOrig="220" w:dyaOrig="360" w14:anchorId="4F068961">
                  <v:shape id="_x0000_i1425" type="#_x0000_t75" style="width:14.25pt;height:21.75pt" o:ole="">
                    <v:imagedata r:id="rId833" o:title=""/>
                  </v:shape>
                  <o:OLEObject Type="Embed" ProgID="Equation.DSMT4" ShapeID="_x0000_i1425" DrawAspect="Content" ObjectID="_1489833210" r:id="rId834"/>
                </w:object>
              </w:r>
            </w:ins>
            <w:ins w:id="1916" w:author="rawlins" w:date="2015-04-03T15:31:00Z">
              <w:r>
                <w:t xml:space="preserve"> </w:t>
              </w:r>
            </w:ins>
          </w:p>
        </w:tc>
        <w:tc>
          <w:tcPr>
            <w:tcW w:w="1188" w:type="dxa"/>
          </w:tcPr>
          <w:p w14:paraId="5CCFAD1B" w14:textId="77777777" w:rsidR="00277EE6" w:rsidRDefault="00277EE6" w:rsidP="00050662">
            <w:pPr>
              <w:rPr>
                <w:ins w:id="1917" w:author="rawlins" w:date="2015-04-03T15:31:00Z"/>
              </w:rPr>
            </w:pPr>
            <w:ins w:id="1918" w:author="rawlins" w:date="2015-04-03T15:31:00Z">
              <w:r>
                <w:t>[</w:t>
              </w:r>
              <w:r>
                <w:rPr>
                  <w:b/>
                </w:rPr>
                <w:t>F</w:t>
              </w:r>
              <w:r>
                <w:rPr>
                  <w:b/>
                </w:rPr>
                <w:sym w:font="Symbol" w:char="F0D7"/>
              </w:r>
              <w:r w:rsidRPr="002A36CF">
                <w:rPr>
                  <w:b/>
                </w:rPr>
                <w:t>L</w:t>
              </w:r>
              <w:r w:rsidRPr="001304ED">
                <w:t>/</w:t>
              </w:r>
              <w:r w:rsidRPr="001304ED">
                <w:rPr>
                  <w:b/>
                </w:rPr>
                <w:t>n</w:t>
              </w:r>
              <w:r>
                <w:t>]</w:t>
              </w:r>
            </w:ins>
          </w:p>
        </w:tc>
      </w:tr>
      <w:tr w:rsidR="00277EE6" w14:paraId="07C48A5E" w14:textId="77777777" w:rsidTr="00050662">
        <w:trPr>
          <w:ins w:id="1919" w:author="rawlins" w:date="2015-04-03T15:31:00Z"/>
        </w:trPr>
        <w:tc>
          <w:tcPr>
            <w:tcW w:w="1141" w:type="dxa"/>
            <w:shd w:val="clear" w:color="auto" w:fill="auto"/>
          </w:tcPr>
          <w:p w14:paraId="39D4B809" w14:textId="77777777" w:rsidR="00277EE6" w:rsidRDefault="00277EE6" w:rsidP="00050662">
            <w:pPr>
              <w:pStyle w:val="code"/>
              <w:rPr>
                <w:ins w:id="1920" w:author="rawlins" w:date="2015-04-03T15:31:00Z"/>
              </w:rPr>
            </w:pPr>
            <w:ins w:id="1921" w:author="rawlins" w:date="2015-04-03T15:31:00Z">
              <w:r>
                <w:t>&lt;c2&gt;</w:t>
              </w:r>
            </w:ins>
          </w:p>
        </w:tc>
        <w:tc>
          <w:tcPr>
            <w:tcW w:w="7247" w:type="dxa"/>
            <w:shd w:val="clear" w:color="auto" w:fill="auto"/>
          </w:tcPr>
          <w:p w14:paraId="30A4F634" w14:textId="77777777" w:rsidR="00277EE6" w:rsidRDefault="00277EE6" w:rsidP="00050662">
            <w:pPr>
              <w:rPr>
                <w:ins w:id="1922" w:author="rawlins" w:date="2015-04-03T15:31:00Z"/>
              </w:rPr>
            </w:pPr>
            <w:ins w:id="1923" w:author="rawlins" w:date="2015-04-03T15:31:00Z">
              <w:r>
                <w:t xml:space="preserve">Second virial coefficient </w:t>
              </w:r>
            </w:ins>
            <w:ins w:id="1924" w:author="rawlins" w:date="2015-04-03T15:31:00Z">
              <w:r w:rsidRPr="00315B5A">
                <w:rPr>
                  <w:position w:val="-12"/>
                </w:rPr>
                <w:object w:dxaOrig="240" w:dyaOrig="360" w14:anchorId="48D13650">
                  <v:shape id="_x0000_i1426" type="#_x0000_t75" style="width:14.25pt;height:21.75pt" o:ole="">
                    <v:imagedata r:id="rId835" o:title=""/>
                  </v:shape>
                  <o:OLEObject Type="Embed" ProgID="Equation.DSMT4" ShapeID="_x0000_i1426" DrawAspect="Content" ObjectID="_1489833211" r:id="rId836"/>
                </w:object>
              </w:r>
            </w:ins>
            <w:ins w:id="1925" w:author="rawlins" w:date="2015-04-03T15:31:00Z">
              <w:r>
                <w:t xml:space="preserve"> </w:t>
              </w:r>
            </w:ins>
          </w:p>
        </w:tc>
        <w:tc>
          <w:tcPr>
            <w:tcW w:w="1188" w:type="dxa"/>
          </w:tcPr>
          <w:p w14:paraId="438606ED" w14:textId="77777777" w:rsidR="00277EE6" w:rsidRPr="00A003AC" w:rsidRDefault="00277EE6" w:rsidP="00050662">
            <w:pPr>
              <w:rPr>
                <w:ins w:id="1926" w:author="rawlins" w:date="2015-04-03T15:31:00Z"/>
              </w:rPr>
            </w:pPr>
            <w:ins w:id="1927" w:author="rawlins" w:date="2015-04-03T15:31:00Z">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ins>
          </w:p>
        </w:tc>
      </w:tr>
      <w:tr w:rsidR="00277EE6" w14:paraId="76E672E2" w14:textId="77777777" w:rsidTr="00050662">
        <w:trPr>
          <w:ins w:id="1928" w:author="rawlins" w:date="2015-04-03T15:31:00Z"/>
        </w:trPr>
        <w:tc>
          <w:tcPr>
            <w:tcW w:w="1141" w:type="dxa"/>
            <w:shd w:val="clear" w:color="auto" w:fill="auto"/>
          </w:tcPr>
          <w:p w14:paraId="19FCEA94" w14:textId="77777777" w:rsidR="00277EE6" w:rsidRDefault="00277EE6" w:rsidP="00050662">
            <w:pPr>
              <w:pStyle w:val="code"/>
              <w:rPr>
                <w:ins w:id="1929" w:author="rawlins" w:date="2015-04-03T15:31:00Z"/>
              </w:rPr>
            </w:pPr>
            <w:ins w:id="1930" w:author="rawlins" w:date="2015-04-03T15:31:00Z">
              <w:r>
                <w:t>&lt;c3&gt;</w:t>
              </w:r>
            </w:ins>
          </w:p>
        </w:tc>
        <w:tc>
          <w:tcPr>
            <w:tcW w:w="7247" w:type="dxa"/>
            <w:shd w:val="clear" w:color="auto" w:fill="auto"/>
          </w:tcPr>
          <w:p w14:paraId="16BFEC9C" w14:textId="77777777" w:rsidR="00277EE6" w:rsidRDefault="00277EE6" w:rsidP="00050662">
            <w:pPr>
              <w:rPr>
                <w:ins w:id="1931" w:author="rawlins" w:date="2015-04-03T15:31:00Z"/>
              </w:rPr>
            </w:pPr>
            <w:ins w:id="1932" w:author="rawlins" w:date="2015-04-03T15:31:00Z">
              <w:r>
                <w:t xml:space="preserve">Third virial coefficient </w:t>
              </w:r>
            </w:ins>
            <w:ins w:id="1933" w:author="rawlins" w:date="2015-04-03T15:31:00Z">
              <w:r w:rsidRPr="00315B5A">
                <w:rPr>
                  <w:position w:val="-12"/>
                </w:rPr>
                <w:object w:dxaOrig="240" w:dyaOrig="360" w14:anchorId="1D1D805E">
                  <v:shape id="_x0000_i1427" type="#_x0000_t75" style="width:14.25pt;height:21.75pt" o:ole="">
                    <v:imagedata r:id="rId837" o:title=""/>
                  </v:shape>
                  <o:OLEObject Type="Embed" ProgID="Equation.DSMT4" ShapeID="_x0000_i1427" DrawAspect="Content" ObjectID="_1489833212" r:id="rId838"/>
                </w:object>
              </w:r>
            </w:ins>
            <w:ins w:id="1934" w:author="rawlins" w:date="2015-04-03T15:31:00Z">
              <w:r>
                <w:t xml:space="preserve"> </w:t>
              </w:r>
            </w:ins>
          </w:p>
        </w:tc>
        <w:tc>
          <w:tcPr>
            <w:tcW w:w="1188" w:type="dxa"/>
          </w:tcPr>
          <w:p w14:paraId="5BE4E307" w14:textId="77777777" w:rsidR="00277EE6" w:rsidRDefault="00277EE6" w:rsidP="00050662">
            <w:pPr>
              <w:rPr>
                <w:ins w:id="1935" w:author="rawlins" w:date="2015-04-03T15:31:00Z"/>
              </w:rPr>
            </w:pPr>
            <w:ins w:id="1936" w:author="rawlins" w:date="2015-04-03T15:31:00Z">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ins>
          </w:p>
        </w:tc>
      </w:tr>
    </w:tbl>
    <w:p w14:paraId="01D24529" w14:textId="77777777" w:rsidR="00277EE6" w:rsidRDefault="00277EE6" w:rsidP="00277EE6">
      <w:pPr>
        <w:rPr>
          <w:ins w:id="1937" w:author="rawlins" w:date="2015-04-03T15:31:00Z"/>
        </w:rPr>
      </w:pPr>
    </w:p>
    <w:p w14:paraId="7AB3EF83" w14:textId="77777777" w:rsidR="00277EE6" w:rsidRDefault="00277EE6" w:rsidP="00277EE6">
      <w:pPr>
        <w:rPr>
          <w:ins w:id="1938" w:author="rawlins" w:date="2015-04-03T15:31:00Z"/>
        </w:rPr>
      </w:pPr>
      <w:ins w:id="1939" w:author="rawlins" w:date="2015-04-03T15:31:00Z">
        <w:r>
          <w:t>The Cauchy stress for this material is</w:t>
        </w:r>
      </w:ins>
    </w:p>
    <w:p w14:paraId="63F86894" w14:textId="77777777" w:rsidR="00277EE6" w:rsidRDefault="00277EE6" w:rsidP="00277EE6">
      <w:pPr>
        <w:pStyle w:val="MTDisplayEquation"/>
        <w:rPr>
          <w:ins w:id="1940" w:author="rawlins" w:date="2015-04-03T15:31:00Z"/>
        </w:rPr>
      </w:pPr>
      <w:ins w:id="1941" w:author="rawlins" w:date="2015-04-03T15:31:00Z">
        <w:r>
          <w:tab/>
        </w:r>
      </w:ins>
      <w:ins w:id="1942" w:author="rawlins" w:date="2015-04-03T15:31:00Z">
        <w:r w:rsidRPr="00315B5A">
          <w:rPr>
            <w:position w:val="-6"/>
          </w:rPr>
          <w:object w:dxaOrig="900" w:dyaOrig="279" w14:anchorId="0FD25FCE">
            <v:shape id="_x0000_i1428" type="#_x0000_t75" style="width:43.45pt;height:14.25pt" o:ole="">
              <v:imagedata r:id="rId839" o:title=""/>
            </v:shape>
            <o:OLEObject Type="Embed" ProgID="Equation.DSMT4" ShapeID="_x0000_i1428" DrawAspect="Content" ObjectID="_1489833213" r:id="rId840"/>
          </w:object>
        </w:r>
      </w:ins>
      <w:ins w:id="1943" w:author="rawlins" w:date="2015-04-03T15:31:00Z">
        <w:r>
          <w:t>,</w:t>
        </w:r>
      </w:ins>
    </w:p>
    <w:p w14:paraId="4BD0ED93" w14:textId="77777777" w:rsidR="00277EE6" w:rsidRDefault="00277EE6" w:rsidP="00277EE6">
      <w:pPr>
        <w:rPr>
          <w:ins w:id="1944" w:author="rawlins" w:date="2015-04-03T15:31:00Z"/>
        </w:rPr>
      </w:pPr>
      <w:ins w:id="1945" w:author="rawlins" w:date="2015-04-03T15:31:00Z">
        <w:r w:rsidRPr="006D6D0D">
          <w:t xml:space="preserve">where </w:t>
        </w:r>
      </w:ins>
      <w:ins w:id="1946" w:author="rawlins" w:date="2015-04-03T15:31:00Z">
        <w:r w:rsidRPr="00315B5A">
          <w:rPr>
            <w:position w:val="-6"/>
          </w:rPr>
          <w:object w:dxaOrig="220" w:dyaOrig="220" w14:anchorId="14B22A85">
            <v:shape id="_x0000_i1429" type="#_x0000_t75" style="width:14.25pt;height:14.25pt" o:ole="">
              <v:imagedata r:id="rId841" o:title=""/>
            </v:shape>
            <o:OLEObject Type="Embed" ProgID="Equation.DSMT4" ShapeID="_x0000_i1429" DrawAspect="Content" ObjectID="_1489833214" r:id="rId842"/>
          </w:object>
        </w:r>
      </w:ins>
      <w:ins w:id="1947" w:author="rawlins" w:date="2015-04-03T15:31:00Z">
        <w:r w:rsidRPr="006D6D0D">
          <w:t xml:space="preserve"> is the osmotic pressure, given by</w:t>
        </w:r>
      </w:ins>
    </w:p>
    <w:p w14:paraId="29370B40" w14:textId="77777777" w:rsidR="00277EE6" w:rsidRDefault="00277EE6" w:rsidP="00277EE6">
      <w:pPr>
        <w:pStyle w:val="MTDisplayEquation"/>
        <w:rPr>
          <w:ins w:id="1948" w:author="rawlins" w:date="2015-04-03T15:31:00Z"/>
        </w:rPr>
      </w:pPr>
      <w:ins w:id="1949" w:author="rawlins" w:date="2015-04-03T15:31:00Z">
        <w:r>
          <w:tab/>
        </w:r>
      </w:ins>
      <w:ins w:id="1950" w:author="rawlins" w:date="2015-04-03T15:31:00Z">
        <w:r w:rsidRPr="00315B5A">
          <w:rPr>
            <w:position w:val="-30"/>
          </w:rPr>
          <w:object w:dxaOrig="3519" w:dyaOrig="720" w14:anchorId="1215EB23">
            <v:shape id="_x0000_i1430" type="#_x0000_t75" style="width:172.55pt;height:36pt" o:ole="">
              <v:imagedata r:id="rId843" o:title=""/>
            </v:shape>
            <o:OLEObject Type="Embed" ProgID="Equation.DSMT4" ShapeID="_x0000_i1430" DrawAspect="Content" ObjectID="_1489833215" r:id="rId844"/>
          </w:object>
        </w:r>
      </w:ins>
      <w:ins w:id="1951" w:author="rawlins" w:date="2015-04-03T15:31:00Z">
        <w:r>
          <w:t xml:space="preserve"> ,</w:t>
        </w:r>
      </w:ins>
    </w:p>
    <w:p w14:paraId="3FB770D7" w14:textId="77777777" w:rsidR="00277EE6" w:rsidRPr="006D6D0D" w:rsidRDefault="00277EE6" w:rsidP="00277EE6">
      <w:pPr>
        <w:rPr>
          <w:ins w:id="1952" w:author="rawlins" w:date="2015-04-03T15:31:00Z"/>
        </w:rPr>
      </w:pPr>
      <w:ins w:id="1953" w:author="rawlins" w:date="2015-04-03T15:31:00Z">
        <w:r w:rsidRPr="00315B5A">
          <w:rPr>
            <w:position w:val="-6"/>
          </w:rPr>
          <w:object w:dxaOrig="180" w:dyaOrig="220" w14:anchorId="6DEA67BE">
            <v:shape id="_x0000_i1431" type="#_x0000_t75" style="width:7.45pt;height:14.25pt" o:ole="">
              <v:imagedata r:id="rId845" o:title=""/>
            </v:shape>
            <o:OLEObject Type="Embed" ProgID="Equation.DSMT4" ShapeID="_x0000_i1431" DrawAspect="Content" ObjectID="_1489833216" r:id="rId846"/>
          </w:object>
        </w:r>
      </w:ins>
      <w:ins w:id="1954" w:author="rawlins" w:date="2015-04-03T15:31:00Z">
        <w:r>
          <w:t xml:space="preserve"> is the solute concentration in the current configuration, and </w:t>
        </w:r>
      </w:ins>
      <w:ins w:id="1955" w:author="rawlins" w:date="2015-04-03T15:31:00Z">
        <w:r w:rsidRPr="00315B5A">
          <w:rPr>
            <w:position w:val="-6"/>
          </w:rPr>
          <w:object w:dxaOrig="940" w:dyaOrig="279" w14:anchorId="549ACF8B">
            <v:shape id="_x0000_i1432" type="#_x0000_t75" style="width:50.25pt;height:14.25pt" o:ole="">
              <v:imagedata r:id="rId847" o:title=""/>
            </v:shape>
            <o:OLEObject Type="Embed" ProgID="Equation.DSMT4" ShapeID="_x0000_i1432" DrawAspect="Content" ObjectID="_1489833217" r:id="rId848"/>
          </w:object>
        </w:r>
      </w:ins>
      <w:ins w:id="1956" w:author="rawlins" w:date="2015-04-03T15:31:00Z">
        <w:r w:rsidRPr="006D6D0D">
          <w:t xml:space="preserve"> is the relative volume.</w:t>
        </w:r>
      </w:ins>
    </w:p>
    <w:p w14:paraId="7B70B2BB" w14:textId="77777777" w:rsidR="00277EE6" w:rsidRDefault="00277EE6" w:rsidP="00277EE6">
      <w:pPr>
        <w:rPr>
          <w:ins w:id="1957" w:author="rawlins" w:date="2015-04-03T15:31:00Z"/>
        </w:rPr>
      </w:pPr>
    </w:p>
    <w:p w14:paraId="2D85ACD7" w14:textId="77777777" w:rsidR="00277EE6" w:rsidRPr="006D6D0D" w:rsidRDefault="00277EE6" w:rsidP="00277EE6">
      <w:pPr>
        <w:rPr>
          <w:ins w:id="1958" w:author="rawlins" w:date="2015-04-03T15:31:00Z"/>
        </w:rPr>
      </w:pPr>
      <w:ins w:id="1959" w:author="rawlins" w:date="2015-04-03T15:31:00Z">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ins>
    </w:p>
    <w:p w14:paraId="7C448626" w14:textId="77777777" w:rsidR="00277EE6" w:rsidRPr="00242103" w:rsidRDefault="00277EE6" w:rsidP="00277EE6">
      <w:pPr>
        <w:rPr>
          <w:ins w:id="1960" w:author="rawlins" w:date="2015-04-03T15:31:00Z"/>
        </w:rPr>
      </w:pPr>
    </w:p>
    <w:p w14:paraId="6BDB5C09" w14:textId="77777777" w:rsidR="00277EE6" w:rsidRDefault="00277EE6" w:rsidP="00277EE6">
      <w:pPr>
        <w:rPr>
          <w:ins w:id="1961" w:author="rawlins" w:date="2015-04-03T15:31:00Z"/>
        </w:rPr>
      </w:pPr>
      <w:ins w:id="1962" w:author="rawlins" w:date="2015-04-03T15:31:00Z">
        <w:r>
          <w:rPr>
            <w:i/>
          </w:rPr>
          <w:t>Example</w:t>
        </w:r>
        <w:r>
          <w:t>:</w:t>
        </w:r>
      </w:ins>
    </w:p>
    <w:p w14:paraId="5966A567" w14:textId="77777777" w:rsidR="00277EE6" w:rsidRDefault="00277EE6" w:rsidP="00277EE6">
      <w:pPr>
        <w:pStyle w:val="code"/>
        <w:rPr>
          <w:ins w:id="1963" w:author="rawlins" w:date="2015-04-03T15:31:00Z"/>
        </w:rPr>
      </w:pPr>
      <w:ins w:id="1964" w:author="rawlins" w:date="2015-04-03T15:31:00Z">
        <w:r>
          <w:t>&lt;Material&gt;</w:t>
        </w:r>
      </w:ins>
    </w:p>
    <w:p w14:paraId="51E43C0E" w14:textId="77777777" w:rsidR="00277EE6" w:rsidRDefault="00277EE6" w:rsidP="00277EE6">
      <w:pPr>
        <w:pStyle w:val="code"/>
        <w:rPr>
          <w:ins w:id="1965" w:author="rawlins" w:date="2015-04-03T15:31:00Z"/>
        </w:rPr>
      </w:pPr>
      <w:ins w:id="1966" w:author="rawlins" w:date="2015-04-03T15:31:00Z">
        <w:r>
          <w:tab/>
          <w:t>&lt;material id="1" type="solid mixture"&gt;</w:t>
        </w:r>
      </w:ins>
    </w:p>
    <w:p w14:paraId="3BE0C48C" w14:textId="77777777" w:rsidR="00277EE6" w:rsidRDefault="00277EE6" w:rsidP="00277EE6">
      <w:pPr>
        <w:pStyle w:val="code"/>
        <w:rPr>
          <w:ins w:id="1967" w:author="rawlins" w:date="2015-04-03T15:31:00Z"/>
        </w:rPr>
      </w:pPr>
      <w:ins w:id="1968" w:author="rawlins" w:date="2015-04-03T15:31:00Z">
        <w:r>
          <w:tab/>
        </w:r>
        <w:r>
          <w:tab/>
          <w:t>&lt;solid type="osmotic virial expansion"&gt;</w:t>
        </w:r>
      </w:ins>
    </w:p>
    <w:p w14:paraId="38E0F212" w14:textId="77777777" w:rsidR="00277EE6" w:rsidRDefault="00277EE6" w:rsidP="00277EE6">
      <w:pPr>
        <w:pStyle w:val="code"/>
        <w:rPr>
          <w:ins w:id="1969" w:author="rawlins" w:date="2015-04-03T15:31:00Z"/>
        </w:rPr>
      </w:pPr>
      <w:ins w:id="1970" w:author="rawlins" w:date="2015-04-03T15:31:00Z">
        <w:r>
          <w:tab/>
        </w:r>
        <w:r>
          <w:tab/>
        </w:r>
        <w:r>
          <w:tab/>
          <w:t>&lt;phiw0&gt;0.8&lt;/phiw0&gt;</w:t>
        </w:r>
      </w:ins>
    </w:p>
    <w:p w14:paraId="28B373C2" w14:textId="77777777" w:rsidR="00277EE6" w:rsidRDefault="00277EE6" w:rsidP="00277EE6">
      <w:pPr>
        <w:pStyle w:val="code"/>
        <w:rPr>
          <w:ins w:id="1971" w:author="rawlins" w:date="2015-04-03T15:31:00Z"/>
        </w:rPr>
      </w:pPr>
      <w:ins w:id="1972" w:author="rawlins" w:date="2015-04-03T15:31:00Z">
        <w:r>
          <w:tab/>
        </w:r>
        <w:r>
          <w:tab/>
        </w:r>
        <w:r>
          <w:tab/>
          <w:t>&lt;cr lc="1"&gt;100&lt;/cr&gt;</w:t>
        </w:r>
      </w:ins>
    </w:p>
    <w:p w14:paraId="076C9D71" w14:textId="77777777" w:rsidR="00277EE6" w:rsidRDefault="00277EE6" w:rsidP="00277EE6">
      <w:pPr>
        <w:pStyle w:val="code"/>
        <w:rPr>
          <w:ins w:id="1973" w:author="rawlins" w:date="2015-04-03T15:31:00Z"/>
        </w:rPr>
      </w:pPr>
      <w:ins w:id="1974" w:author="rawlins" w:date="2015-04-03T15:31:00Z">
        <w:r>
          <w:tab/>
        </w:r>
        <w:r>
          <w:tab/>
        </w:r>
        <w:r>
          <w:tab/>
          <w:t>&lt;c1&gt;2.436e-6&lt;/c1&gt;</w:t>
        </w:r>
      </w:ins>
    </w:p>
    <w:p w14:paraId="6CE0A1DC" w14:textId="77777777" w:rsidR="00277EE6" w:rsidRDefault="00277EE6" w:rsidP="00277EE6">
      <w:pPr>
        <w:pStyle w:val="code"/>
        <w:rPr>
          <w:ins w:id="1975" w:author="rawlins" w:date="2015-04-03T15:31:00Z"/>
        </w:rPr>
      </w:pPr>
      <w:ins w:id="1976" w:author="rawlins" w:date="2015-04-03T15:31:00Z">
        <w:r>
          <w:tab/>
        </w:r>
        <w:r>
          <w:tab/>
        </w:r>
        <w:r>
          <w:tab/>
          <w:t>&lt;c2&gt;0&lt;/c2&gt;</w:t>
        </w:r>
      </w:ins>
    </w:p>
    <w:p w14:paraId="00AE5C67" w14:textId="77777777" w:rsidR="00277EE6" w:rsidRDefault="00277EE6" w:rsidP="00277EE6">
      <w:pPr>
        <w:pStyle w:val="code"/>
        <w:rPr>
          <w:ins w:id="1977" w:author="rawlins" w:date="2015-04-03T15:31:00Z"/>
        </w:rPr>
      </w:pPr>
      <w:ins w:id="1978" w:author="rawlins" w:date="2015-04-03T15:31:00Z">
        <w:r>
          <w:tab/>
        </w:r>
        <w:r>
          <w:tab/>
        </w:r>
        <w:r>
          <w:tab/>
          <w:t>&lt;c3&gt;0&lt;/c3&gt;</w:t>
        </w:r>
      </w:ins>
    </w:p>
    <w:p w14:paraId="3C1B890D" w14:textId="77777777" w:rsidR="00277EE6" w:rsidRDefault="00277EE6" w:rsidP="00277EE6">
      <w:pPr>
        <w:pStyle w:val="code"/>
        <w:rPr>
          <w:ins w:id="1979" w:author="rawlins" w:date="2015-04-03T15:31:00Z"/>
        </w:rPr>
      </w:pPr>
      <w:ins w:id="1980" w:author="rawlins" w:date="2015-04-03T15:31:00Z">
        <w:r>
          <w:tab/>
        </w:r>
        <w:r>
          <w:tab/>
          <w:t>&lt;/solid&gt;</w:t>
        </w:r>
      </w:ins>
    </w:p>
    <w:p w14:paraId="076582F5" w14:textId="77777777" w:rsidR="00277EE6" w:rsidRDefault="00277EE6" w:rsidP="00277EE6">
      <w:pPr>
        <w:pStyle w:val="code"/>
        <w:rPr>
          <w:ins w:id="1981" w:author="rawlins" w:date="2015-04-03T15:31:00Z"/>
        </w:rPr>
      </w:pPr>
      <w:ins w:id="1982" w:author="rawlins" w:date="2015-04-03T15:31:00Z">
        <w:r>
          <w:tab/>
        </w:r>
        <w:r>
          <w:tab/>
          <w:t>&lt;solid type="spherical fiber distribution"/&gt;</w:t>
        </w:r>
      </w:ins>
    </w:p>
    <w:p w14:paraId="5C5D97AA" w14:textId="77777777" w:rsidR="00277EE6" w:rsidRDefault="00277EE6" w:rsidP="00277EE6">
      <w:pPr>
        <w:pStyle w:val="code"/>
        <w:rPr>
          <w:ins w:id="1983" w:author="rawlins" w:date="2015-04-03T15:31:00Z"/>
        </w:rPr>
      </w:pPr>
      <w:ins w:id="1984" w:author="rawlins" w:date="2015-04-03T15:31:00Z">
        <w:r>
          <w:tab/>
          <w:t>&lt;/material&gt;</w:t>
        </w:r>
      </w:ins>
    </w:p>
    <w:p w14:paraId="0D904A79" w14:textId="77777777" w:rsidR="00277EE6" w:rsidRDefault="00277EE6" w:rsidP="00277EE6">
      <w:pPr>
        <w:pStyle w:val="code"/>
        <w:rPr>
          <w:ins w:id="1985" w:author="rawlins" w:date="2015-04-03T15:31:00Z"/>
        </w:rPr>
      </w:pPr>
      <w:ins w:id="1986" w:author="rawlins" w:date="2015-04-03T15:31:00Z">
        <w:r>
          <w:t>&lt;/Material&gt;</w:t>
        </w:r>
      </w:ins>
    </w:p>
    <w:p w14:paraId="7385C524" w14:textId="77777777" w:rsidR="00277EE6" w:rsidRDefault="00277EE6" w:rsidP="00277EE6">
      <w:pPr>
        <w:pStyle w:val="code"/>
        <w:rPr>
          <w:ins w:id="1987" w:author="rawlins" w:date="2015-04-03T15:31:00Z"/>
        </w:rPr>
      </w:pPr>
      <w:ins w:id="1988" w:author="rawlins" w:date="2015-04-03T15:31:00Z">
        <w:r>
          <w:t>&lt;LoadData&gt;</w:t>
        </w:r>
      </w:ins>
    </w:p>
    <w:p w14:paraId="6DE8F754" w14:textId="77777777" w:rsidR="00277EE6" w:rsidRDefault="00277EE6" w:rsidP="00277EE6">
      <w:pPr>
        <w:pStyle w:val="code"/>
        <w:rPr>
          <w:ins w:id="1989" w:author="rawlins" w:date="2015-04-03T15:31:00Z"/>
        </w:rPr>
      </w:pPr>
      <w:ins w:id="1990" w:author="rawlins" w:date="2015-04-03T15:31:00Z">
        <w:r>
          <w:tab/>
          <w:t>&lt;loadcurve id="1" type="smooth"&gt;</w:t>
        </w:r>
      </w:ins>
    </w:p>
    <w:p w14:paraId="1D653818" w14:textId="77777777" w:rsidR="00277EE6" w:rsidRDefault="00277EE6" w:rsidP="00277EE6">
      <w:pPr>
        <w:pStyle w:val="code"/>
        <w:rPr>
          <w:ins w:id="1991" w:author="rawlins" w:date="2015-04-03T15:31:00Z"/>
        </w:rPr>
      </w:pPr>
      <w:ins w:id="1992" w:author="rawlins" w:date="2015-04-03T15:31:00Z">
        <w:r>
          <w:tab/>
        </w:r>
        <w:r>
          <w:tab/>
          <w:t>&lt;loadpoint&gt;0,0&lt;/loadpoint&gt;</w:t>
        </w:r>
      </w:ins>
    </w:p>
    <w:p w14:paraId="4F25BDD2" w14:textId="77777777" w:rsidR="00277EE6" w:rsidRDefault="00277EE6" w:rsidP="00277EE6">
      <w:pPr>
        <w:pStyle w:val="code"/>
        <w:rPr>
          <w:ins w:id="1993" w:author="rawlins" w:date="2015-04-03T15:31:00Z"/>
        </w:rPr>
      </w:pPr>
      <w:ins w:id="1994" w:author="rawlins" w:date="2015-04-03T15:31:00Z">
        <w:r>
          <w:tab/>
        </w:r>
        <w:r>
          <w:tab/>
          <w:t>&lt;loadpoint&gt;1,1&lt;/loadpoint&gt;</w:t>
        </w:r>
      </w:ins>
    </w:p>
    <w:p w14:paraId="75EFF79A" w14:textId="77777777" w:rsidR="00277EE6" w:rsidRDefault="00277EE6" w:rsidP="00277EE6">
      <w:pPr>
        <w:pStyle w:val="code"/>
        <w:rPr>
          <w:ins w:id="1995" w:author="rawlins" w:date="2015-04-03T15:31:00Z"/>
        </w:rPr>
      </w:pPr>
      <w:ins w:id="1996" w:author="rawlins" w:date="2015-04-03T15:31:00Z">
        <w:r>
          <w:tab/>
          <w:t>&lt;/loadcurve&gt;</w:t>
        </w:r>
      </w:ins>
    </w:p>
    <w:p w14:paraId="11FAD8BE" w14:textId="77777777" w:rsidR="00277EE6" w:rsidRDefault="00277EE6" w:rsidP="00277EE6">
      <w:pPr>
        <w:pStyle w:val="code"/>
        <w:rPr>
          <w:ins w:id="1997" w:author="rawlins" w:date="2015-04-03T15:31:00Z"/>
        </w:rPr>
      </w:pPr>
      <w:ins w:id="1998" w:author="rawlins" w:date="2015-04-03T15:31:00Z">
        <w:r>
          <w:t>&lt;/LoadData&gt;</w:t>
        </w:r>
      </w:ins>
    </w:p>
    <w:p w14:paraId="2628C091" w14:textId="5F59A5FF" w:rsidR="006A0BC1" w:rsidRDefault="00277EE6" w:rsidP="00277EE6">
      <w:pPr>
        <w:pStyle w:val="Heading4"/>
      </w:pPr>
      <w:ins w:id="1999" w:author="rawlins" w:date="2015-04-03T15:31:00Z">
        <w:r w:rsidRPr="0097532C">
          <w:br w:type="page"/>
        </w:r>
      </w:ins>
      <w:bookmarkStart w:id="2000" w:name="_Toc416085804"/>
      <w:r w:rsidR="006A0BC1" w:rsidRPr="008A7ED7">
        <w:lastRenderedPageBreak/>
        <w:t>Neo</w:t>
      </w:r>
      <w:r w:rsidR="006A0BC1">
        <w:t>-Hookean</w:t>
      </w:r>
      <w:bookmarkEnd w:id="1723"/>
      <w:bookmarkEnd w:id="2000"/>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3ADCCBCB" w:rsidR="006A0BC1" w:rsidRDefault="006A0BC1" w:rsidP="006A0BC1">
      <w:pPr>
        <w:pStyle w:val="MTDisplayEquation"/>
      </w:pPr>
      <w:r>
        <w:t xml:space="preserve">This model describes a compressible Neo-Hookean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6C2049" w:rsidP="006A0BC1">
      <w:pPr>
        <w:jc w:val="center"/>
      </w:pPr>
      <w:r w:rsidRPr="006C2049">
        <w:rPr>
          <w:position w:val="-24"/>
        </w:rPr>
        <w:object w:dxaOrig="3260" w:dyaOrig="620" w14:anchorId="0F446A20">
          <v:shape id="_x0000_i1433" type="#_x0000_t75" style="width:165.75pt;height:28.55pt" o:ole="">
            <v:imagedata r:id="rId849" o:title=""/>
          </v:shape>
          <o:OLEObject Type="Embed" ProgID="Equation.DSMT4" ShapeID="_x0000_i1433" DrawAspect="Content" ObjectID="_1489833218" r:id="rId850"/>
        </w:object>
      </w:r>
      <w:r w:rsidR="006A0BC1">
        <w:t>.</w:t>
      </w:r>
    </w:p>
    <w:p w14:paraId="2618C2E7" w14:textId="3C384A9D" w:rsidR="006A0BC1" w:rsidRDefault="006A0BC1" w:rsidP="006A0BC1">
      <w:pPr>
        <w:pStyle w:val="MTDisplayEquation"/>
      </w:pPr>
      <w:r>
        <w:t xml:space="preserve">Here, </w:t>
      </w:r>
      <w:r w:rsidR="006C2049" w:rsidRPr="006C2049">
        <w:rPr>
          <w:position w:val="-12"/>
        </w:rPr>
        <w:object w:dxaOrig="220" w:dyaOrig="360" w14:anchorId="41D4F266">
          <v:shape id="_x0000_i1434" type="#_x0000_t75" style="width:14.25pt;height:21.75pt" o:ole="">
            <v:imagedata r:id="rId851" o:title=""/>
          </v:shape>
          <o:OLEObject Type="Embed" ProgID="Equation.DSMT4" ShapeID="_x0000_i1434" DrawAspect="Content" ObjectID="_1489833219" r:id="rId852"/>
        </w:object>
      </w:r>
      <w:r w:rsidR="00A62945">
        <w:t xml:space="preserve"> </w:t>
      </w:r>
      <w:r>
        <w:t xml:space="preserve">and </w:t>
      </w:r>
      <w:r w:rsidR="006C2049" w:rsidRPr="006C2049">
        <w:rPr>
          <w:position w:val="-12"/>
        </w:rPr>
        <w:object w:dxaOrig="240" w:dyaOrig="360" w14:anchorId="025D4858">
          <v:shape id="_x0000_i1435" type="#_x0000_t75" style="width:14.25pt;height:21.75pt" o:ole="">
            <v:imagedata r:id="rId853" o:title=""/>
          </v:shape>
          <o:OLEObject Type="Embed" ProgID="Equation.DSMT4" ShapeID="_x0000_i1435" DrawAspect="Content" ObjectID="_1489833220" r:id="rId854"/>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1B13CD">
        <w:t xml:space="preserve">4.1.2.7.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rPr>
          <w:ins w:id="2001" w:author="Steve Maas" w:date="2014-07-24T18:34:00Z"/>
        </w:rPr>
      </w:pPr>
      <w:r>
        <w:t>&lt;/material&gt;</w:t>
      </w:r>
    </w:p>
    <w:p w14:paraId="1F870A7D" w14:textId="77777777" w:rsidR="00884421" w:rsidRDefault="00884421" w:rsidP="006A0BC1">
      <w:pPr>
        <w:pStyle w:val="code"/>
        <w:rPr>
          <w:ins w:id="2002" w:author="Steve Maas" w:date="2014-07-24T18:34:00Z"/>
        </w:rPr>
      </w:pPr>
    </w:p>
    <w:p w14:paraId="773439B6" w14:textId="77777777" w:rsidR="00884421" w:rsidRDefault="00884421">
      <w:pPr>
        <w:jc w:val="left"/>
        <w:rPr>
          <w:ins w:id="2003" w:author="Steve Maas" w:date="2014-07-24T18:35:00Z"/>
          <w:b/>
          <w:bCs/>
          <w:sz w:val="28"/>
          <w:szCs w:val="28"/>
        </w:rPr>
      </w:pPr>
      <w:ins w:id="2004" w:author="Steve Maas" w:date="2014-07-24T18:35:00Z">
        <w:r>
          <w:br w:type="page"/>
        </w:r>
      </w:ins>
    </w:p>
    <w:p w14:paraId="1AAA2964" w14:textId="326C137C" w:rsidR="00884421" w:rsidRDefault="00884421">
      <w:pPr>
        <w:pStyle w:val="Heading4"/>
        <w:rPr>
          <w:ins w:id="2005" w:author="Steve Maas" w:date="2014-07-24T18:35:00Z"/>
        </w:rPr>
        <w:pPrChange w:id="2006" w:author="Steve Maas" w:date="2014-07-24T18:35:00Z">
          <w:pPr>
            <w:pStyle w:val="code"/>
          </w:pPr>
        </w:pPrChange>
      </w:pPr>
      <w:bookmarkStart w:id="2007" w:name="_Toc416085805"/>
      <w:ins w:id="2008" w:author="Steve Maas" w:date="2014-07-24T18:35:00Z">
        <w:r>
          <w:lastRenderedPageBreak/>
          <w:t>Coupled Mooney-Rivlin</w:t>
        </w:r>
        <w:bookmarkEnd w:id="2007"/>
      </w:ins>
    </w:p>
    <w:p w14:paraId="091DC1B7" w14:textId="06F7139D" w:rsidR="00884421" w:rsidRDefault="00884421">
      <w:pPr>
        <w:rPr>
          <w:ins w:id="2009" w:author="Steve Maas" w:date="2014-07-24T18:36:00Z"/>
        </w:rPr>
        <w:pPrChange w:id="2010" w:author="Steve Maas" w:date="2014-07-24T18:35:00Z">
          <w:pPr>
            <w:pStyle w:val="code"/>
          </w:pPr>
        </w:pPrChange>
      </w:pPr>
      <w:ins w:id="2011" w:author="Steve Maas" w:date="2014-07-24T18:35:00Z">
        <w:r>
          <w:t xml:space="preserve">The coupled Mooney-Rivlin material describes a compressible formulation of the Mooney-Rivlin material. </w:t>
        </w:r>
      </w:ins>
      <w:ins w:id="2012" w:author="Steve Maas" w:date="2014-07-24T18:36:00Z">
        <w:r>
          <w:t xml:space="preserve">The material type for this material is </w:t>
        </w:r>
        <w:r>
          <w:rPr>
            <w:i/>
          </w:rPr>
          <w:t>coupled Mooney-Rivlin</w:t>
        </w:r>
        <w:r>
          <w:t>. The following material parameters can be defined.</w:t>
        </w:r>
      </w:ins>
    </w:p>
    <w:p w14:paraId="150F4C84" w14:textId="77777777" w:rsidR="00884421" w:rsidRDefault="00884421">
      <w:pPr>
        <w:rPr>
          <w:ins w:id="2013" w:author="Steve Maas" w:date="2014-07-24T18:36:00Z"/>
        </w:rPr>
        <w:pPrChange w:id="2014" w:author="Steve Maas" w:date="2014-07-24T18:35: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rPr>
          <w:ins w:id="2015" w:author="Steve Maas" w:date="2014-07-24T18:37:00Z"/>
        </w:trPr>
        <w:tc>
          <w:tcPr>
            <w:tcW w:w="1000" w:type="pct"/>
            <w:shd w:val="clear" w:color="auto" w:fill="auto"/>
          </w:tcPr>
          <w:p w14:paraId="30048A64" w14:textId="732F0AC9" w:rsidR="00884421" w:rsidRDefault="00884421">
            <w:pPr>
              <w:pStyle w:val="code"/>
              <w:rPr>
                <w:ins w:id="2016" w:author="Steve Maas" w:date="2014-07-24T18:37:00Z"/>
              </w:rPr>
            </w:pPr>
            <w:ins w:id="2017" w:author="Steve Maas" w:date="2014-07-24T18:37:00Z">
              <w:r>
                <w:t>&lt;c1&gt;</w:t>
              </w:r>
            </w:ins>
          </w:p>
        </w:tc>
        <w:tc>
          <w:tcPr>
            <w:tcW w:w="3147" w:type="pct"/>
            <w:shd w:val="clear" w:color="auto" w:fill="auto"/>
          </w:tcPr>
          <w:p w14:paraId="393DEE81" w14:textId="2C661941" w:rsidR="00884421" w:rsidRDefault="00884421">
            <w:pPr>
              <w:rPr>
                <w:ins w:id="2018" w:author="Steve Maas" w:date="2014-07-24T18:37:00Z"/>
              </w:rPr>
            </w:pPr>
            <w:ins w:id="2019" w:author="Steve Maas" w:date="2014-07-24T18:37:00Z">
              <w:r>
                <w:t>Mooney-Rivlin c1 parameter</w:t>
              </w:r>
            </w:ins>
          </w:p>
        </w:tc>
        <w:tc>
          <w:tcPr>
            <w:tcW w:w="853" w:type="pct"/>
          </w:tcPr>
          <w:p w14:paraId="17F38BFB" w14:textId="77777777" w:rsidR="00884421" w:rsidRDefault="00884421" w:rsidP="006D6355">
            <w:pPr>
              <w:rPr>
                <w:ins w:id="2020" w:author="Steve Maas" w:date="2014-07-24T18:37:00Z"/>
              </w:rPr>
            </w:pPr>
            <w:ins w:id="2021" w:author="Steve Maas" w:date="2014-07-24T18:37:00Z">
              <w:r>
                <w:t>[</w:t>
              </w:r>
              <w:r>
                <w:rPr>
                  <w:b/>
                </w:rPr>
                <w:t>P</w:t>
              </w:r>
              <w:r>
                <w:t>]</w:t>
              </w:r>
            </w:ins>
          </w:p>
        </w:tc>
      </w:tr>
      <w:tr w:rsidR="00884421" w14:paraId="37ABCA69" w14:textId="77777777" w:rsidTr="006D6355">
        <w:trPr>
          <w:ins w:id="2022" w:author="Steve Maas" w:date="2014-07-24T18:37:00Z"/>
        </w:trPr>
        <w:tc>
          <w:tcPr>
            <w:tcW w:w="1000" w:type="pct"/>
            <w:shd w:val="clear" w:color="auto" w:fill="auto"/>
          </w:tcPr>
          <w:p w14:paraId="44414248" w14:textId="37D13950" w:rsidR="00884421" w:rsidRDefault="00884421" w:rsidP="00884421">
            <w:pPr>
              <w:pStyle w:val="code"/>
              <w:rPr>
                <w:ins w:id="2023" w:author="Steve Maas" w:date="2014-07-24T18:37:00Z"/>
              </w:rPr>
            </w:pPr>
            <w:ins w:id="2024" w:author="Steve Maas" w:date="2014-07-24T18:37:00Z">
              <w:r>
                <w:t>&lt;c2&gt;</w:t>
              </w:r>
            </w:ins>
          </w:p>
        </w:tc>
        <w:tc>
          <w:tcPr>
            <w:tcW w:w="3147" w:type="pct"/>
            <w:shd w:val="clear" w:color="auto" w:fill="auto"/>
          </w:tcPr>
          <w:p w14:paraId="1698B048" w14:textId="3DCAE954" w:rsidR="00884421" w:rsidRDefault="00884421" w:rsidP="006D6355">
            <w:pPr>
              <w:rPr>
                <w:ins w:id="2025" w:author="Steve Maas" w:date="2014-07-24T18:37:00Z"/>
              </w:rPr>
            </w:pPr>
            <w:ins w:id="2026" w:author="Steve Maas" w:date="2014-07-24T18:37:00Z">
              <w:r>
                <w:t>Mooney-Rivlin c2 parameter</w:t>
              </w:r>
            </w:ins>
          </w:p>
        </w:tc>
        <w:tc>
          <w:tcPr>
            <w:tcW w:w="853" w:type="pct"/>
          </w:tcPr>
          <w:p w14:paraId="7AAF71C0" w14:textId="2BF202A4" w:rsidR="00884421" w:rsidRDefault="00884421" w:rsidP="00884421">
            <w:pPr>
              <w:rPr>
                <w:ins w:id="2027" w:author="Steve Maas" w:date="2014-07-24T18:37:00Z"/>
              </w:rPr>
            </w:pPr>
            <w:ins w:id="2028" w:author="Steve Maas" w:date="2014-07-24T18:37:00Z">
              <w:r>
                <w:t>[</w:t>
              </w:r>
              <w:r>
                <w:rPr>
                  <w:b/>
                </w:rPr>
                <w:t>P</w:t>
              </w:r>
              <w:r>
                <w:t>]</w:t>
              </w:r>
            </w:ins>
          </w:p>
        </w:tc>
      </w:tr>
      <w:tr w:rsidR="00884421" w14:paraId="7A142A32" w14:textId="77777777" w:rsidTr="006D6355">
        <w:trPr>
          <w:ins w:id="2029" w:author="Steve Maas" w:date="2014-07-24T18:37:00Z"/>
        </w:trPr>
        <w:tc>
          <w:tcPr>
            <w:tcW w:w="1000" w:type="pct"/>
            <w:shd w:val="clear" w:color="auto" w:fill="auto"/>
          </w:tcPr>
          <w:p w14:paraId="0FA5F60A" w14:textId="72A3C562" w:rsidR="00884421" w:rsidRDefault="00884421" w:rsidP="00884421">
            <w:pPr>
              <w:pStyle w:val="code"/>
              <w:rPr>
                <w:ins w:id="2030" w:author="Steve Maas" w:date="2014-07-24T18:37:00Z"/>
              </w:rPr>
            </w:pPr>
            <w:ins w:id="2031" w:author="Steve Maas" w:date="2014-07-24T18:37:00Z">
              <w:r>
                <w:t>k</w:t>
              </w:r>
            </w:ins>
          </w:p>
        </w:tc>
        <w:tc>
          <w:tcPr>
            <w:tcW w:w="3147" w:type="pct"/>
            <w:shd w:val="clear" w:color="auto" w:fill="auto"/>
          </w:tcPr>
          <w:p w14:paraId="6CDC8CC3" w14:textId="53E795CE" w:rsidR="00884421" w:rsidRDefault="00884421" w:rsidP="006D6355">
            <w:pPr>
              <w:rPr>
                <w:ins w:id="2032" w:author="Steve Maas" w:date="2014-07-24T18:37:00Z"/>
              </w:rPr>
            </w:pPr>
            <w:ins w:id="2033" w:author="Steve Maas" w:date="2014-07-24T18:37:00Z">
              <w:r>
                <w:t>“Bulk-modulus</w:t>
              </w:r>
            </w:ins>
            <w:ins w:id="2034" w:author="Steve Maas" w:date="2014-07-24T18:38:00Z">
              <w:r>
                <w:t>”</w:t>
              </w:r>
            </w:ins>
          </w:p>
        </w:tc>
        <w:tc>
          <w:tcPr>
            <w:tcW w:w="853" w:type="pct"/>
          </w:tcPr>
          <w:p w14:paraId="6410F858" w14:textId="40234BD5" w:rsidR="00884421" w:rsidRPr="00884421" w:rsidRDefault="00884421" w:rsidP="00884421">
            <w:pPr>
              <w:rPr>
                <w:ins w:id="2035" w:author="Steve Maas" w:date="2014-07-24T18:37:00Z"/>
              </w:rPr>
            </w:pPr>
            <w:ins w:id="2036" w:author="Steve Maas" w:date="2014-07-24T18:38:00Z">
              <w:r>
                <w:t>[</w:t>
              </w:r>
              <w:r>
                <w:rPr>
                  <w:b/>
                </w:rPr>
                <w:t>P</w:t>
              </w:r>
              <w:r>
                <w:t>]</w:t>
              </w:r>
            </w:ins>
          </w:p>
        </w:tc>
      </w:tr>
    </w:tbl>
    <w:p w14:paraId="4FB80F3A" w14:textId="77777777" w:rsidR="00884421" w:rsidRDefault="00884421">
      <w:pPr>
        <w:rPr>
          <w:ins w:id="2037" w:author="Steve Maas" w:date="2014-07-24T18:38:00Z"/>
        </w:rPr>
        <w:pPrChange w:id="2038" w:author="Steve Maas" w:date="2014-07-24T18:35:00Z">
          <w:pPr>
            <w:pStyle w:val="code"/>
          </w:pPr>
        </w:pPrChange>
      </w:pPr>
    </w:p>
    <w:p w14:paraId="2521135B" w14:textId="34800419" w:rsidR="00884421" w:rsidRDefault="00884421">
      <w:pPr>
        <w:rPr>
          <w:ins w:id="2039" w:author="Steve Maas" w:date="2014-07-24T18:38:00Z"/>
        </w:rPr>
        <w:pPrChange w:id="2040" w:author="Steve Maas" w:date="2014-07-24T18:35:00Z">
          <w:pPr>
            <w:pStyle w:val="code"/>
          </w:pPr>
        </w:pPrChange>
      </w:pPr>
      <w:ins w:id="2041" w:author="Steve Maas" w:date="2014-07-24T18:38:00Z">
        <w:r>
          <w:t>The strain-energy function is given by the following expression.</w:t>
        </w:r>
      </w:ins>
    </w:p>
    <w:p w14:paraId="56E54474" w14:textId="77777777" w:rsidR="00884421" w:rsidRDefault="00884421">
      <w:pPr>
        <w:rPr>
          <w:ins w:id="2042" w:author="Steve Maas" w:date="2014-07-24T18:38:00Z"/>
        </w:rPr>
        <w:pPrChange w:id="2043" w:author="Steve Maas" w:date="2014-07-24T18:35:00Z">
          <w:pPr>
            <w:pStyle w:val="code"/>
          </w:pPr>
        </w:pPrChange>
      </w:pPr>
    </w:p>
    <w:p w14:paraId="0B5CEDB3" w14:textId="1C590AB6" w:rsidR="00884421" w:rsidRDefault="00884421">
      <w:pPr>
        <w:pStyle w:val="MTDisplayEquation"/>
        <w:rPr>
          <w:ins w:id="2044" w:author="Steve Maas" w:date="2014-07-24T18:38:00Z"/>
        </w:rPr>
        <w:pPrChange w:id="2045" w:author="Steve Maas" w:date="2014-07-24T18:38:00Z">
          <w:pPr>
            <w:pStyle w:val="code"/>
          </w:pPr>
        </w:pPrChange>
      </w:pPr>
      <w:ins w:id="2046" w:author="Steve Maas" w:date="2014-07-24T18:38:00Z">
        <w:r>
          <w:tab/>
        </w:r>
      </w:ins>
      <w:r w:rsidR="006C2049" w:rsidRPr="006C2049">
        <w:rPr>
          <w:position w:val="-24"/>
        </w:rPr>
        <w:object w:dxaOrig="5240" w:dyaOrig="620" w14:anchorId="7BEAF7FE">
          <v:shape id="_x0000_i1436" type="#_x0000_t75" style="width:258.8pt;height:28.55pt" o:ole="">
            <v:imagedata r:id="rId855" o:title=""/>
          </v:shape>
          <o:OLEObject Type="Embed" ProgID="Equation.DSMT4" ShapeID="_x0000_i1436" DrawAspect="Content" ObjectID="_1489833221" r:id="rId856"/>
        </w:object>
      </w:r>
      <w:ins w:id="2047" w:author="Steve Maas" w:date="2014-07-24T18:38:00Z">
        <w:r>
          <w:t xml:space="preserve"> </w:t>
        </w:r>
      </w:ins>
    </w:p>
    <w:p w14:paraId="2E2A0F18" w14:textId="77777777" w:rsidR="00884421" w:rsidRPr="00884421" w:rsidRDefault="00884421">
      <w:pPr>
        <w:pPrChange w:id="2048" w:author="Steve Maas" w:date="2014-07-24T18:35:00Z">
          <w:pPr>
            <w:pStyle w:val="code"/>
          </w:pPr>
        </w:pPrChange>
      </w:pPr>
    </w:p>
    <w:p w14:paraId="0196B04D" w14:textId="0FF537AC" w:rsidR="00884421" w:rsidRDefault="00884421" w:rsidP="00884421">
      <w:pPr>
        <w:pStyle w:val="MTDisplayEquation"/>
        <w:rPr>
          <w:ins w:id="2049" w:author="Steve Maas" w:date="2014-07-24T18:40:00Z"/>
        </w:rPr>
      </w:pPr>
      <w:ins w:id="2050" w:author="Steve Maas" w:date="2014-07-24T18:40:00Z">
        <w:r>
          <w:t xml:space="preserve">Here, </w:t>
        </w:r>
      </w:ins>
      <w:r w:rsidR="006C2049" w:rsidRPr="006C2049">
        <w:rPr>
          <w:position w:val="-12"/>
        </w:rPr>
        <w:object w:dxaOrig="220" w:dyaOrig="360" w14:anchorId="1158AACD">
          <v:shape id="_x0000_i1437" type="#_x0000_t75" style="width:14.25pt;height:21.75pt" o:ole="">
            <v:imagedata r:id="rId857" o:title=""/>
          </v:shape>
          <o:OLEObject Type="Embed" ProgID="Equation.DSMT4" ShapeID="_x0000_i1437" DrawAspect="Content" ObjectID="_1489833222" r:id="rId858"/>
        </w:object>
      </w:r>
      <w:ins w:id="2051" w:author="Steve Maas" w:date="2014-07-24T18:40:00Z">
        <w:r>
          <w:t xml:space="preserve"> and </w:t>
        </w:r>
      </w:ins>
      <w:r w:rsidR="006C2049" w:rsidRPr="006C2049">
        <w:rPr>
          <w:position w:val="-12"/>
        </w:rPr>
        <w:object w:dxaOrig="240" w:dyaOrig="360" w14:anchorId="397281D7">
          <v:shape id="_x0000_i1438" type="#_x0000_t75" style="width:14.25pt;height:21.75pt" o:ole="">
            <v:imagedata r:id="rId859" o:title=""/>
          </v:shape>
          <o:OLEObject Type="Embed" ProgID="Equation.DSMT4" ShapeID="_x0000_i1438" DrawAspect="Content" ObjectID="_1489833223" r:id="rId860"/>
        </w:object>
      </w:r>
      <w:ins w:id="2052" w:author="Steve Maas" w:date="2014-07-24T18:40: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4F33A387" w14:textId="77777777" w:rsidR="00884421" w:rsidRDefault="00884421">
      <w:pPr>
        <w:rPr>
          <w:ins w:id="2053" w:author="Steve Maas" w:date="2014-07-24T18:40:00Z"/>
        </w:rPr>
        <w:pPrChange w:id="2054" w:author="Steve Maas" w:date="2014-07-24T18:40:00Z">
          <w:pPr>
            <w:pStyle w:val="MTDisplayEquation"/>
          </w:pPr>
        </w:pPrChange>
      </w:pPr>
    </w:p>
    <w:p w14:paraId="4DF84D26" w14:textId="259AF63B" w:rsidR="00884421" w:rsidRDefault="00884421" w:rsidP="00884421">
      <w:pPr>
        <w:pStyle w:val="MTDisplayEquation"/>
        <w:rPr>
          <w:ins w:id="2055" w:author="Steve Maas" w:date="2014-07-24T18:40:00Z"/>
        </w:rPr>
      </w:pPr>
      <w:ins w:id="2056" w:author="Steve Maas" w:date="2014-07-24T18:40: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ins>
      <w:ins w:id="2057" w:author="Steve Maas" w:date="2014-07-24T18:40:00Z">
        <w:r>
          <w:fldChar w:fldCharType="separate"/>
        </w:r>
      </w:ins>
      <w:ins w:id="2058" w:author="Gerard" w:date="2014-07-29T23:58:00Z">
        <w:r w:rsidR="001B13CD">
          <w:t xml:space="preserve">4.1.2.7. </w:t>
        </w:r>
      </w:ins>
      <w:ins w:id="2059" w:author="Steve Maas" w:date="2014-07-24T18:40:00Z">
        <w:r>
          <w:fldChar w:fldCharType="end"/>
        </w:r>
      </w:ins>
    </w:p>
    <w:p w14:paraId="49B486E4" w14:textId="77777777" w:rsidR="00884421" w:rsidRPr="008234BB" w:rsidRDefault="00884421" w:rsidP="00884421">
      <w:pPr>
        <w:rPr>
          <w:ins w:id="2060" w:author="Steve Maas" w:date="2014-07-24T18:40:00Z"/>
        </w:rPr>
      </w:pPr>
    </w:p>
    <w:p w14:paraId="2DA7BBBC" w14:textId="77777777" w:rsidR="00884421" w:rsidRDefault="00884421" w:rsidP="00884421">
      <w:pPr>
        <w:rPr>
          <w:ins w:id="2061" w:author="Steve Maas" w:date="2014-07-24T18:40:00Z"/>
        </w:rPr>
      </w:pPr>
      <w:ins w:id="2062" w:author="Steve Maas" w:date="2014-07-24T18:40:00Z">
        <w:r>
          <w:rPr>
            <w:i/>
          </w:rPr>
          <w:t>Example:</w:t>
        </w:r>
      </w:ins>
    </w:p>
    <w:p w14:paraId="16D9EC26" w14:textId="77777777" w:rsidR="00884421" w:rsidRDefault="00884421" w:rsidP="00884421">
      <w:pPr>
        <w:rPr>
          <w:ins w:id="2063" w:author="Steve Maas" w:date="2014-07-24T18:40:00Z"/>
        </w:rPr>
      </w:pPr>
    </w:p>
    <w:p w14:paraId="414520E8" w14:textId="286FBA17" w:rsidR="00884421" w:rsidRDefault="00884421" w:rsidP="00884421">
      <w:pPr>
        <w:pStyle w:val="code"/>
        <w:rPr>
          <w:ins w:id="2064" w:author="Steve Maas" w:date="2014-07-24T18:40:00Z"/>
        </w:rPr>
      </w:pPr>
      <w:ins w:id="2065" w:author="Steve Maas" w:date="2014-07-24T18:40:00Z">
        <w:r>
          <w:t>&lt;material id="1" type="coupled Mooney-Rivlin"&gt;</w:t>
        </w:r>
      </w:ins>
    </w:p>
    <w:p w14:paraId="140C397A" w14:textId="18DB6EF8" w:rsidR="00884421" w:rsidRDefault="00884421" w:rsidP="00884421">
      <w:pPr>
        <w:pStyle w:val="code"/>
        <w:rPr>
          <w:ins w:id="2066" w:author="Steve Maas" w:date="2014-07-24T18:41:00Z"/>
        </w:rPr>
      </w:pPr>
      <w:ins w:id="2067" w:author="Steve Maas" w:date="2014-07-24T18:40:00Z">
        <w:r>
          <w:tab/>
          <w:t>&lt;</w:t>
        </w:r>
      </w:ins>
      <w:ins w:id="2068" w:author="Steve Maas" w:date="2014-07-24T18:41:00Z">
        <w:r>
          <w:t>c1</w:t>
        </w:r>
      </w:ins>
      <w:ins w:id="2069" w:author="Steve Maas" w:date="2014-07-24T18:40:00Z">
        <w:r>
          <w:t>&gt;10.0&lt;/</w:t>
        </w:r>
      </w:ins>
      <w:ins w:id="2070" w:author="Steve Maas" w:date="2014-07-24T18:41:00Z">
        <w:r>
          <w:t>c1</w:t>
        </w:r>
      </w:ins>
      <w:ins w:id="2071" w:author="Steve Maas" w:date="2014-07-24T18:40:00Z">
        <w:r>
          <w:t>&gt;</w:t>
        </w:r>
      </w:ins>
    </w:p>
    <w:p w14:paraId="353CCFC0" w14:textId="46B05C15" w:rsidR="00884421" w:rsidRDefault="00884421" w:rsidP="00884421">
      <w:pPr>
        <w:pStyle w:val="code"/>
        <w:rPr>
          <w:ins w:id="2072" w:author="Steve Maas" w:date="2014-07-24T18:40:00Z"/>
        </w:rPr>
      </w:pPr>
      <w:ins w:id="2073" w:author="Steve Maas" w:date="2014-07-24T18:41:00Z">
        <w:r>
          <w:tab/>
          <w:t>&lt;c2&gt;1.0&lt;/c2&gt;</w:t>
        </w:r>
      </w:ins>
    </w:p>
    <w:p w14:paraId="3405C4F4" w14:textId="57A60F12" w:rsidR="00884421" w:rsidRDefault="00884421" w:rsidP="00884421">
      <w:pPr>
        <w:pStyle w:val="code"/>
        <w:rPr>
          <w:ins w:id="2074" w:author="Steve Maas" w:date="2014-07-24T18:40:00Z"/>
        </w:rPr>
      </w:pPr>
      <w:ins w:id="2075" w:author="Steve Maas" w:date="2014-07-24T18:40:00Z">
        <w:r>
          <w:tab/>
          <w:t>&lt;</w:t>
        </w:r>
      </w:ins>
      <w:ins w:id="2076" w:author="Steve Maas" w:date="2014-07-24T18:41:00Z">
        <w:r>
          <w:t>k</w:t>
        </w:r>
      </w:ins>
      <w:ins w:id="2077" w:author="Steve Maas" w:date="2014-07-24T18:40:00Z">
        <w:r>
          <w:t>&gt;</w:t>
        </w:r>
      </w:ins>
      <w:ins w:id="2078" w:author="Steve Maas" w:date="2014-07-24T18:41:00Z">
        <w:r>
          <w:t>100</w:t>
        </w:r>
      </w:ins>
      <w:ins w:id="2079" w:author="Steve Maas" w:date="2014-07-24T18:40:00Z">
        <w:r>
          <w:t>.</w:t>
        </w:r>
      </w:ins>
      <w:ins w:id="2080" w:author="Steve Maas" w:date="2014-07-24T18:41:00Z">
        <w:r>
          <w:t>0</w:t>
        </w:r>
      </w:ins>
      <w:ins w:id="2081" w:author="Steve Maas" w:date="2014-07-24T18:40:00Z">
        <w:r>
          <w:t>&lt;/</w:t>
        </w:r>
      </w:ins>
      <w:ins w:id="2082" w:author="Steve Maas" w:date="2014-07-24T18:41:00Z">
        <w:r>
          <w:t>k</w:t>
        </w:r>
      </w:ins>
      <w:ins w:id="2083" w:author="Steve Maas" w:date="2014-07-24T18:40:00Z">
        <w:r>
          <w:t>&gt;</w:t>
        </w:r>
      </w:ins>
    </w:p>
    <w:p w14:paraId="5C6190FE" w14:textId="77777777" w:rsidR="00884421" w:rsidRDefault="00884421" w:rsidP="00884421">
      <w:pPr>
        <w:pStyle w:val="code"/>
        <w:rPr>
          <w:ins w:id="2084" w:author="Steve Maas" w:date="2014-07-24T18:40:00Z"/>
        </w:rPr>
      </w:pPr>
      <w:ins w:id="2085" w:author="Steve Maas" w:date="2014-07-24T18:40:00Z">
        <w:r>
          <w:t>&lt;/material&gt;</w:t>
        </w:r>
      </w:ins>
    </w:p>
    <w:p w14:paraId="26043DA3" w14:textId="77777777" w:rsidR="00884421" w:rsidRDefault="00884421" w:rsidP="00884421">
      <w:pPr>
        <w:pStyle w:val="code"/>
        <w:rPr>
          <w:ins w:id="2086" w:author="Steve Maas" w:date="2014-07-24T18:42:00Z"/>
        </w:rPr>
      </w:pPr>
    </w:p>
    <w:p w14:paraId="23932D85" w14:textId="77777777" w:rsidR="00884421" w:rsidRDefault="00884421">
      <w:pPr>
        <w:jc w:val="left"/>
        <w:rPr>
          <w:ins w:id="2087" w:author="Steve Maas" w:date="2014-07-24T18:42:00Z"/>
          <w:b/>
          <w:bCs/>
          <w:sz w:val="28"/>
          <w:szCs w:val="28"/>
        </w:rPr>
      </w:pPr>
      <w:ins w:id="2088" w:author="Steve Maas" w:date="2014-07-24T18:42:00Z">
        <w:r>
          <w:br w:type="page"/>
        </w:r>
      </w:ins>
    </w:p>
    <w:p w14:paraId="189D060D" w14:textId="66429676" w:rsidR="00884421" w:rsidRDefault="00884421">
      <w:pPr>
        <w:pStyle w:val="Heading4"/>
        <w:rPr>
          <w:ins w:id="2089" w:author="Steve Maas" w:date="2014-07-24T18:42:00Z"/>
        </w:rPr>
        <w:pPrChange w:id="2090" w:author="Steve Maas" w:date="2014-07-24T18:42:00Z">
          <w:pPr>
            <w:pStyle w:val="code"/>
          </w:pPr>
        </w:pPrChange>
      </w:pPr>
      <w:bookmarkStart w:id="2091" w:name="_Toc416085806"/>
      <w:ins w:id="2092" w:author="Steve Maas" w:date="2014-07-24T18:42:00Z">
        <w:r>
          <w:lastRenderedPageBreak/>
          <w:t>Coupled Veronda-Westmann</w:t>
        </w:r>
        <w:bookmarkEnd w:id="2091"/>
      </w:ins>
    </w:p>
    <w:p w14:paraId="273CE28B" w14:textId="3B3463B6" w:rsidR="00884421" w:rsidRDefault="00884421">
      <w:pPr>
        <w:rPr>
          <w:ins w:id="2093" w:author="Steve Maas" w:date="2014-07-24T18:42:00Z"/>
        </w:rPr>
        <w:pPrChange w:id="2094" w:author="Steve Maas" w:date="2014-07-24T18:42:00Z">
          <w:pPr>
            <w:pStyle w:val="code"/>
          </w:pPr>
        </w:pPrChange>
      </w:pPr>
      <w:ins w:id="2095" w:author="Steve Maas" w:date="2014-07-24T18:42:00Z">
        <w:r>
          <w:t xml:space="preserve">The material type for the coupled Veronda-Westmann material is </w:t>
        </w:r>
        <w:r>
          <w:rPr>
            <w:i/>
          </w:rPr>
          <w:t>coupled Veronda-Westmann</w:t>
        </w:r>
        <w:r>
          <w:t>. The following material parameters can be defined.</w:t>
        </w:r>
      </w:ins>
    </w:p>
    <w:p w14:paraId="485D37D9" w14:textId="77777777" w:rsidR="00884421" w:rsidRDefault="00884421">
      <w:pPr>
        <w:rPr>
          <w:ins w:id="2096" w:author="Steve Maas" w:date="2014-07-24T18:43:00Z"/>
        </w:rPr>
        <w:pPrChange w:id="2097" w:author="Steve Maas" w:date="2014-07-24T18:42: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rPr>
          <w:ins w:id="2098" w:author="Steve Maas" w:date="2014-07-24T18:43:00Z"/>
        </w:trPr>
        <w:tc>
          <w:tcPr>
            <w:tcW w:w="1000" w:type="pct"/>
            <w:shd w:val="clear" w:color="auto" w:fill="auto"/>
          </w:tcPr>
          <w:p w14:paraId="798E80FE" w14:textId="77777777" w:rsidR="00884421" w:rsidRDefault="00884421" w:rsidP="006D6355">
            <w:pPr>
              <w:pStyle w:val="code"/>
              <w:rPr>
                <w:ins w:id="2099" w:author="Steve Maas" w:date="2014-07-24T18:43:00Z"/>
              </w:rPr>
            </w:pPr>
            <w:ins w:id="2100" w:author="Steve Maas" w:date="2014-07-24T18:43:00Z">
              <w:r>
                <w:t>&lt;c1&gt;</w:t>
              </w:r>
            </w:ins>
          </w:p>
        </w:tc>
        <w:tc>
          <w:tcPr>
            <w:tcW w:w="3147" w:type="pct"/>
            <w:shd w:val="clear" w:color="auto" w:fill="auto"/>
          </w:tcPr>
          <w:p w14:paraId="6AF78E4D" w14:textId="534492CD" w:rsidR="00884421" w:rsidRDefault="00884421" w:rsidP="006D6355">
            <w:pPr>
              <w:rPr>
                <w:ins w:id="2101" w:author="Steve Maas" w:date="2014-07-24T18:43:00Z"/>
              </w:rPr>
            </w:pPr>
            <w:ins w:id="2102" w:author="Steve Maas" w:date="2014-07-24T18:43:00Z">
              <w:r>
                <w:t>Veronda-Westmann c1 parameter</w:t>
              </w:r>
            </w:ins>
          </w:p>
        </w:tc>
        <w:tc>
          <w:tcPr>
            <w:tcW w:w="853" w:type="pct"/>
          </w:tcPr>
          <w:p w14:paraId="361B0DE5" w14:textId="77777777" w:rsidR="00884421" w:rsidRDefault="00884421" w:rsidP="006D6355">
            <w:pPr>
              <w:rPr>
                <w:ins w:id="2103" w:author="Steve Maas" w:date="2014-07-24T18:43:00Z"/>
              </w:rPr>
            </w:pPr>
            <w:ins w:id="2104" w:author="Steve Maas" w:date="2014-07-24T18:43:00Z">
              <w:r>
                <w:t>[</w:t>
              </w:r>
              <w:r>
                <w:rPr>
                  <w:b/>
                </w:rPr>
                <w:t>P</w:t>
              </w:r>
              <w:r>
                <w:t>]</w:t>
              </w:r>
            </w:ins>
          </w:p>
        </w:tc>
      </w:tr>
      <w:tr w:rsidR="00884421" w14:paraId="30D8DCDD" w14:textId="77777777" w:rsidTr="006D6355">
        <w:trPr>
          <w:ins w:id="2105" w:author="Steve Maas" w:date="2014-07-24T18:43:00Z"/>
        </w:trPr>
        <w:tc>
          <w:tcPr>
            <w:tcW w:w="1000" w:type="pct"/>
            <w:shd w:val="clear" w:color="auto" w:fill="auto"/>
          </w:tcPr>
          <w:p w14:paraId="1F5AFBC2" w14:textId="77777777" w:rsidR="00884421" w:rsidRDefault="00884421" w:rsidP="006D6355">
            <w:pPr>
              <w:pStyle w:val="code"/>
              <w:rPr>
                <w:ins w:id="2106" w:author="Steve Maas" w:date="2014-07-24T18:43:00Z"/>
              </w:rPr>
            </w:pPr>
            <w:ins w:id="2107" w:author="Steve Maas" w:date="2014-07-24T18:43:00Z">
              <w:r>
                <w:t>&lt;c2&gt;</w:t>
              </w:r>
            </w:ins>
          </w:p>
        </w:tc>
        <w:tc>
          <w:tcPr>
            <w:tcW w:w="3147" w:type="pct"/>
            <w:shd w:val="clear" w:color="auto" w:fill="auto"/>
          </w:tcPr>
          <w:p w14:paraId="0078FCE6" w14:textId="0E12410E" w:rsidR="00884421" w:rsidRDefault="00884421" w:rsidP="006D6355">
            <w:pPr>
              <w:rPr>
                <w:ins w:id="2108" w:author="Steve Maas" w:date="2014-07-24T18:43:00Z"/>
              </w:rPr>
            </w:pPr>
            <w:ins w:id="2109" w:author="Steve Maas" w:date="2014-07-24T18:43:00Z">
              <w:r>
                <w:t>Veronda-Westmann c2 parameter</w:t>
              </w:r>
            </w:ins>
          </w:p>
        </w:tc>
        <w:tc>
          <w:tcPr>
            <w:tcW w:w="853" w:type="pct"/>
          </w:tcPr>
          <w:p w14:paraId="3C8AB89B" w14:textId="77777777" w:rsidR="00884421" w:rsidRDefault="00884421" w:rsidP="006D6355">
            <w:pPr>
              <w:rPr>
                <w:ins w:id="2110" w:author="Steve Maas" w:date="2014-07-24T18:43:00Z"/>
              </w:rPr>
            </w:pPr>
            <w:ins w:id="2111" w:author="Steve Maas" w:date="2014-07-24T18:43:00Z">
              <w:r>
                <w:t>[</w:t>
              </w:r>
              <w:r>
                <w:rPr>
                  <w:b/>
                </w:rPr>
                <w:t>P</w:t>
              </w:r>
              <w:r>
                <w:t>]</w:t>
              </w:r>
            </w:ins>
          </w:p>
        </w:tc>
      </w:tr>
      <w:tr w:rsidR="00884421" w14:paraId="20A0B379" w14:textId="77777777" w:rsidTr="006D6355">
        <w:trPr>
          <w:ins w:id="2112" w:author="Steve Maas" w:date="2014-07-24T18:43:00Z"/>
        </w:trPr>
        <w:tc>
          <w:tcPr>
            <w:tcW w:w="1000" w:type="pct"/>
            <w:shd w:val="clear" w:color="auto" w:fill="auto"/>
          </w:tcPr>
          <w:p w14:paraId="0A9DE554" w14:textId="77777777" w:rsidR="00884421" w:rsidRDefault="00884421" w:rsidP="006D6355">
            <w:pPr>
              <w:pStyle w:val="code"/>
              <w:rPr>
                <w:ins w:id="2113" w:author="Steve Maas" w:date="2014-07-24T18:43:00Z"/>
              </w:rPr>
            </w:pPr>
            <w:ins w:id="2114" w:author="Steve Maas" w:date="2014-07-24T18:43:00Z">
              <w:r>
                <w:t>k</w:t>
              </w:r>
            </w:ins>
          </w:p>
        </w:tc>
        <w:tc>
          <w:tcPr>
            <w:tcW w:w="3147" w:type="pct"/>
            <w:shd w:val="clear" w:color="auto" w:fill="auto"/>
          </w:tcPr>
          <w:p w14:paraId="66736F3A" w14:textId="77777777" w:rsidR="00884421" w:rsidRDefault="00884421" w:rsidP="006D6355">
            <w:pPr>
              <w:rPr>
                <w:ins w:id="2115" w:author="Steve Maas" w:date="2014-07-24T18:43:00Z"/>
              </w:rPr>
            </w:pPr>
            <w:ins w:id="2116" w:author="Steve Maas" w:date="2014-07-24T18:43:00Z">
              <w:r>
                <w:t>“Bulk-modulus”</w:t>
              </w:r>
            </w:ins>
          </w:p>
        </w:tc>
        <w:tc>
          <w:tcPr>
            <w:tcW w:w="853" w:type="pct"/>
          </w:tcPr>
          <w:p w14:paraId="757EE83F" w14:textId="77777777" w:rsidR="00884421" w:rsidRPr="002C52C4" w:rsidRDefault="00884421" w:rsidP="006D6355">
            <w:pPr>
              <w:rPr>
                <w:ins w:id="2117" w:author="Steve Maas" w:date="2014-07-24T18:43:00Z"/>
              </w:rPr>
            </w:pPr>
            <w:ins w:id="2118" w:author="Steve Maas" w:date="2014-07-24T18:43:00Z">
              <w:r>
                <w:t>[</w:t>
              </w:r>
              <w:r>
                <w:rPr>
                  <w:b/>
                </w:rPr>
                <w:t>P</w:t>
              </w:r>
              <w:r>
                <w:t>]</w:t>
              </w:r>
            </w:ins>
          </w:p>
        </w:tc>
      </w:tr>
    </w:tbl>
    <w:p w14:paraId="63E21BD3" w14:textId="77777777" w:rsidR="00884421" w:rsidRPr="00884421" w:rsidRDefault="00884421">
      <w:pPr>
        <w:rPr>
          <w:ins w:id="2119" w:author="Steve Maas" w:date="2014-07-24T18:40:00Z"/>
        </w:rPr>
        <w:pPrChange w:id="2120" w:author="Steve Maas" w:date="2014-07-24T18:42:00Z">
          <w:pPr>
            <w:pStyle w:val="code"/>
          </w:pPr>
        </w:pPrChange>
      </w:pPr>
    </w:p>
    <w:p w14:paraId="0B155F5E" w14:textId="28DCF6D0" w:rsidR="00884421" w:rsidRDefault="00884421">
      <w:pPr>
        <w:rPr>
          <w:ins w:id="2121" w:author="Steve Maas" w:date="2014-07-24T18:43:00Z"/>
        </w:rPr>
        <w:pPrChange w:id="2122" w:author="Steve Maas" w:date="2014-07-24T18:40:00Z">
          <w:pPr>
            <w:pStyle w:val="MTDisplayEquation"/>
          </w:pPr>
        </w:pPrChange>
      </w:pPr>
      <w:ins w:id="2123" w:author="Steve Maas" w:date="2014-07-24T18:43:00Z">
        <w:r>
          <w:t>The coupled Veronda-Westmann material is a compressible formulation of the Veronda-Westmann material and is defined by the following strain-energy function.</w:t>
        </w:r>
      </w:ins>
    </w:p>
    <w:p w14:paraId="6D567540" w14:textId="77777777" w:rsidR="00884421" w:rsidRDefault="00884421">
      <w:pPr>
        <w:rPr>
          <w:ins w:id="2124" w:author="Steve Maas" w:date="2014-07-24T18:44:00Z"/>
        </w:rPr>
        <w:pPrChange w:id="2125" w:author="Steve Maas" w:date="2014-07-24T18:40:00Z">
          <w:pPr>
            <w:pStyle w:val="MTDisplayEquation"/>
          </w:pPr>
        </w:pPrChange>
      </w:pPr>
    </w:p>
    <w:p w14:paraId="7888144A" w14:textId="66D4B1A7" w:rsidR="00884421" w:rsidRPr="00884421" w:rsidRDefault="00884421">
      <w:pPr>
        <w:pStyle w:val="MTDisplayEquation"/>
        <w:rPr>
          <w:ins w:id="2126" w:author="Steve Maas" w:date="2014-07-24T18:40:00Z"/>
        </w:rPr>
      </w:pPr>
      <w:ins w:id="2127" w:author="Steve Maas" w:date="2014-07-24T18:44:00Z">
        <w:r>
          <w:tab/>
        </w:r>
      </w:ins>
      <w:r w:rsidR="007B6A14" w:rsidRPr="006C2049">
        <w:rPr>
          <w:position w:val="-24"/>
        </w:rPr>
        <w:object w:dxaOrig="4120" w:dyaOrig="660" w14:anchorId="2C03971F">
          <v:shape id="_x0000_i1439" type="#_x0000_t75" style="width:209.2pt;height:36pt" o:ole="">
            <v:imagedata r:id="rId861" o:title=""/>
          </v:shape>
          <o:OLEObject Type="Embed" ProgID="Equation.DSMT4" ShapeID="_x0000_i1439" DrawAspect="Content" ObjectID="_1489833224" r:id="rId862"/>
        </w:object>
      </w:r>
      <w:ins w:id="2128" w:author="Steve Maas" w:date="2014-07-24T18:44:00Z">
        <w:r>
          <w:t xml:space="preserve"> </w:t>
        </w:r>
      </w:ins>
    </w:p>
    <w:p w14:paraId="38B53D72" w14:textId="77777777" w:rsidR="00884421" w:rsidRDefault="00884421" w:rsidP="006A0BC1">
      <w:pPr>
        <w:rPr>
          <w:ins w:id="2129" w:author="Steve Maas" w:date="2014-07-24T18:44:00Z"/>
        </w:rPr>
      </w:pPr>
    </w:p>
    <w:p w14:paraId="00DAB588" w14:textId="7B7D5BAF" w:rsidR="00884421" w:rsidRDefault="00884421" w:rsidP="00884421">
      <w:pPr>
        <w:pStyle w:val="MTDisplayEquation"/>
        <w:rPr>
          <w:ins w:id="2130" w:author="Steve Maas" w:date="2014-07-24T18:44:00Z"/>
        </w:rPr>
      </w:pPr>
      <w:ins w:id="2131" w:author="Steve Maas" w:date="2014-07-24T18:44:00Z">
        <w:r>
          <w:t xml:space="preserve">Here, </w:t>
        </w:r>
      </w:ins>
      <w:r w:rsidR="006C2049" w:rsidRPr="006C2049">
        <w:rPr>
          <w:position w:val="-12"/>
        </w:rPr>
        <w:object w:dxaOrig="220" w:dyaOrig="360" w14:anchorId="7D788125">
          <v:shape id="_x0000_i1440" type="#_x0000_t75" style="width:14.25pt;height:21.75pt" o:ole="">
            <v:imagedata r:id="rId863" o:title=""/>
          </v:shape>
          <o:OLEObject Type="Embed" ProgID="Equation.DSMT4" ShapeID="_x0000_i1440" DrawAspect="Content" ObjectID="_1489833225" r:id="rId864"/>
        </w:object>
      </w:r>
      <w:ins w:id="2132" w:author="Steve Maas" w:date="2014-07-24T18:44:00Z">
        <w:r>
          <w:t xml:space="preserve"> and </w:t>
        </w:r>
      </w:ins>
      <w:r w:rsidR="006C2049" w:rsidRPr="006C2049">
        <w:rPr>
          <w:position w:val="-12"/>
        </w:rPr>
        <w:object w:dxaOrig="240" w:dyaOrig="360" w14:anchorId="2D7EBB3C">
          <v:shape id="_x0000_i1441" type="#_x0000_t75" style="width:14.25pt;height:21.75pt" o:ole="">
            <v:imagedata r:id="rId865" o:title=""/>
          </v:shape>
          <o:OLEObject Type="Embed" ProgID="Equation.DSMT4" ShapeID="_x0000_i1441" DrawAspect="Content" ObjectID="_1489833226" r:id="rId866"/>
        </w:object>
      </w:r>
      <w:ins w:id="2133" w:author="Steve Maas" w:date="2014-07-24T18:44: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6172DE0C" w14:textId="77777777" w:rsidR="00884421" w:rsidRDefault="00884421" w:rsidP="00884421">
      <w:pPr>
        <w:rPr>
          <w:ins w:id="2134" w:author="Steve Maas" w:date="2014-07-24T18:44:00Z"/>
        </w:rPr>
      </w:pPr>
    </w:p>
    <w:p w14:paraId="0EBD62AE" w14:textId="73E9143C" w:rsidR="00884421" w:rsidRDefault="00884421" w:rsidP="00884421">
      <w:pPr>
        <w:pStyle w:val="MTDisplayEquation"/>
        <w:rPr>
          <w:ins w:id="2135" w:author="Steve Maas" w:date="2014-07-24T18:44:00Z"/>
        </w:rPr>
      </w:pPr>
      <w:ins w:id="2136" w:author="Steve Maas" w:date="2014-07-24T18:44: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ins>
      <w:ins w:id="2137" w:author="Steve Maas" w:date="2014-07-24T18:44:00Z">
        <w:r>
          <w:fldChar w:fldCharType="separate"/>
        </w:r>
      </w:ins>
      <w:ins w:id="2138" w:author="Gerard" w:date="2014-07-29T23:58:00Z">
        <w:r w:rsidR="001B13CD">
          <w:t xml:space="preserve">4.1.2.7. </w:t>
        </w:r>
      </w:ins>
      <w:ins w:id="2139" w:author="Steve Maas" w:date="2014-07-24T18:45:00Z">
        <w:del w:id="2140" w:author="Gerard" w:date="2014-07-29T23:58:00Z">
          <w:r w:rsidDel="001B13CD">
            <w:fldChar w:fldCharType="begin"/>
          </w:r>
          <w:r w:rsidDel="001B13CD">
            <w:delInstrText xml:space="preserve"> REF _Ref393990843 \r \h </w:delInstrText>
          </w:r>
        </w:del>
      </w:ins>
      <w:del w:id="2141" w:author="Gerard" w:date="2014-07-29T23:58:00Z">
        <w:r w:rsidDel="001B13CD">
          <w:fldChar w:fldCharType="separate"/>
        </w:r>
      </w:del>
      <w:ins w:id="2142" w:author="Gerard" w:date="2014-07-29T23:58:00Z">
        <w:r w:rsidR="001B13CD">
          <w:t xml:space="preserve">4.1.2.15. </w:t>
        </w:r>
      </w:ins>
      <w:ins w:id="2143" w:author="Steve Maas" w:date="2014-07-24T18:45:00Z">
        <w:del w:id="2144" w:author="Gerard" w:date="2014-07-29T23:58:00Z">
          <w:r w:rsidDel="001B13CD">
            <w:delText xml:space="preserve">4.1.2.15.. </w:delText>
          </w:r>
          <w:r w:rsidDel="001B13CD">
            <w:fldChar w:fldCharType="end"/>
          </w:r>
        </w:del>
      </w:ins>
      <w:ins w:id="2145" w:author="Steve Maas" w:date="2014-07-24T18:44:00Z">
        <w:del w:id="2146" w:author="Gerard" w:date="2014-07-29T23:58:00Z">
          <w:r w:rsidDel="001B13CD">
            <w:delText xml:space="preserve"> </w:delText>
          </w:r>
        </w:del>
        <w:r>
          <w:fldChar w:fldCharType="end"/>
        </w:r>
      </w:ins>
    </w:p>
    <w:p w14:paraId="127F76DE" w14:textId="77777777" w:rsidR="00884421" w:rsidRPr="008234BB" w:rsidRDefault="00884421" w:rsidP="00884421">
      <w:pPr>
        <w:rPr>
          <w:ins w:id="2147" w:author="Steve Maas" w:date="2014-07-24T18:44:00Z"/>
        </w:rPr>
      </w:pPr>
    </w:p>
    <w:p w14:paraId="3EFFEB54" w14:textId="77777777" w:rsidR="00884421" w:rsidRDefault="00884421" w:rsidP="00884421">
      <w:pPr>
        <w:rPr>
          <w:ins w:id="2148" w:author="Steve Maas" w:date="2014-07-24T18:44:00Z"/>
        </w:rPr>
      </w:pPr>
      <w:ins w:id="2149" w:author="Steve Maas" w:date="2014-07-24T18:44:00Z">
        <w:r>
          <w:rPr>
            <w:i/>
          </w:rPr>
          <w:t>Example:</w:t>
        </w:r>
      </w:ins>
    </w:p>
    <w:p w14:paraId="7AF3D6B2" w14:textId="77777777" w:rsidR="00884421" w:rsidRDefault="00884421" w:rsidP="00884421">
      <w:pPr>
        <w:rPr>
          <w:ins w:id="2150" w:author="Steve Maas" w:date="2014-07-24T18:44:00Z"/>
        </w:rPr>
      </w:pPr>
    </w:p>
    <w:p w14:paraId="77805B0E" w14:textId="2059E406" w:rsidR="00884421" w:rsidRDefault="00884421" w:rsidP="00884421">
      <w:pPr>
        <w:pStyle w:val="code"/>
        <w:rPr>
          <w:ins w:id="2151" w:author="Steve Maas" w:date="2014-07-24T18:44:00Z"/>
        </w:rPr>
      </w:pPr>
      <w:ins w:id="2152" w:author="Steve Maas" w:date="2014-07-24T18:44:00Z">
        <w:r>
          <w:t xml:space="preserve">&lt;material id="1" type="coupled </w:t>
        </w:r>
      </w:ins>
      <w:ins w:id="2153" w:author="Steve Maas" w:date="2014-07-24T18:45:00Z">
        <w:r>
          <w:t>Veronda-Westmann</w:t>
        </w:r>
      </w:ins>
      <w:ins w:id="2154" w:author="Steve Maas" w:date="2014-07-24T18:44:00Z">
        <w:r>
          <w:t>"&gt;</w:t>
        </w:r>
      </w:ins>
    </w:p>
    <w:p w14:paraId="1232139C" w14:textId="77777777" w:rsidR="00884421" w:rsidRDefault="00884421" w:rsidP="00884421">
      <w:pPr>
        <w:pStyle w:val="code"/>
        <w:rPr>
          <w:ins w:id="2155" w:author="Steve Maas" w:date="2014-07-24T18:44:00Z"/>
        </w:rPr>
      </w:pPr>
      <w:ins w:id="2156" w:author="Steve Maas" w:date="2014-07-24T18:44:00Z">
        <w:r>
          <w:tab/>
          <w:t>&lt;c1&gt;10.0&lt;/c1&gt;</w:t>
        </w:r>
      </w:ins>
    </w:p>
    <w:p w14:paraId="26271453" w14:textId="77777777" w:rsidR="00884421" w:rsidRDefault="00884421" w:rsidP="00884421">
      <w:pPr>
        <w:pStyle w:val="code"/>
        <w:rPr>
          <w:ins w:id="2157" w:author="Steve Maas" w:date="2014-07-24T18:44:00Z"/>
        </w:rPr>
      </w:pPr>
      <w:ins w:id="2158" w:author="Steve Maas" w:date="2014-07-24T18:44:00Z">
        <w:r>
          <w:tab/>
          <w:t>&lt;c2&gt;1.0&lt;/c2&gt;</w:t>
        </w:r>
      </w:ins>
    </w:p>
    <w:p w14:paraId="44438706" w14:textId="77777777" w:rsidR="00884421" w:rsidRDefault="00884421" w:rsidP="00884421">
      <w:pPr>
        <w:pStyle w:val="code"/>
        <w:rPr>
          <w:ins w:id="2159" w:author="Steve Maas" w:date="2014-07-24T18:44:00Z"/>
        </w:rPr>
      </w:pPr>
      <w:ins w:id="2160" w:author="Steve Maas" w:date="2014-07-24T18:44:00Z">
        <w:r>
          <w:tab/>
          <w:t>&lt;k&gt;100.0&lt;/k&gt;</w:t>
        </w:r>
      </w:ins>
    </w:p>
    <w:p w14:paraId="6D9FC6F8" w14:textId="77777777" w:rsidR="00884421" w:rsidRDefault="00884421" w:rsidP="00884421">
      <w:pPr>
        <w:pStyle w:val="code"/>
        <w:rPr>
          <w:ins w:id="2161" w:author="Steve Maas" w:date="2014-07-24T18:44:00Z"/>
        </w:rPr>
      </w:pPr>
      <w:ins w:id="2162" w:author="Steve Maas" w:date="2014-07-24T18:44:00Z">
        <w:r>
          <w:t>&lt;/material&gt;</w:t>
        </w:r>
      </w:ins>
    </w:p>
    <w:p w14:paraId="25A11779" w14:textId="77777777" w:rsidR="00884421" w:rsidRDefault="00884421" w:rsidP="00884421">
      <w:pPr>
        <w:pStyle w:val="code"/>
        <w:rPr>
          <w:ins w:id="2163" w:author="Steve Maas" w:date="2014-07-24T18:44:00Z"/>
        </w:rPr>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2164" w:name="_Ref173929713"/>
      <w:bookmarkStart w:id="2165" w:name="_Toc416085807"/>
      <w:r>
        <w:lastRenderedPageBreak/>
        <w:t>Ogden Unconstrained</w:t>
      </w:r>
      <w:bookmarkEnd w:id="2164"/>
      <w:bookmarkEnd w:id="2165"/>
    </w:p>
    <w:p w14:paraId="5A9BEFB4" w14:textId="091FC3AB" w:rsidR="006A0BC1" w:rsidRDefault="006A0BC1" w:rsidP="006A0BC1">
      <w:r>
        <w:t xml:space="preserve">This material describes a compressible (unconstrained)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6C2049" w:rsidRPr="006C2049">
        <w:rPr>
          <w:position w:val="-30"/>
        </w:rPr>
        <w:object w:dxaOrig="6280" w:dyaOrig="700" w14:anchorId="2789204B">
          <v:shape id="_x0000_i1442" type="#_x0000_t75" style="width:316.55pt;height:36pt" o:ole="">
            <v:imagedata r:id="rId867" o:title=""/>
          </v:shape>
          <o:OLEObject Type="Embed" ProgID="Equation.DSMT4" ShapeID="_x0000_i1442" DrawAspect="Content" ObjectID="_1489833227" r:id="rId868"/>
        </w:object>
      </w:r>
      <w:r>
        <w:t>.</w:t>
      </w:r>
    </w:p>
    <w:p w14:paraId="550C19E4" w14:textId="09E33AEA" w:rsidR="006A0BC1" w:rsidRDefault="006A0BC1" w:rsidP="006A0BC1">
      <w:r>
        <w:t xml:space="preserve">Here, </w:t>
      </w:r>
      <w:r w:rsidR="006C2049" w:rsidRPr="006C2049">
        <w:rPr>
          <w:position w:val="-12"/>
        </w:rPr>
        <w:object w:dxaOrig="300" w:dyaOrig="380" w14:anchorId="0DD825F7">
          <v:shape id="_x0000_i1443" type="#_x0000_t75" style="width:14.25pt;height:21.75pt" o:ole="">
            <v:imagedata r:id="rId869" o:title=""/>
          </v:shape>
          <o:OLEObject Type="Embed" ProgID="Equation.DSMT4" ShapeID="_x0000_i1443" DrawAspect="Content" ObjectID="_1489833228" r:id="rId870"/>
        </w:object>
      </w:r>
      <w:r w:rsidR="00A62945">
        <w:t xml:space="preserve"> </w:t>
      </w:r>
      <w:r>
        <w:t xml:space="preserve">are the eigenvalues of the right or left Cauchy deformation tensor, </w:t>
      </w:r>
      <w:r w:rsidR="006C2049" w:rsidRPr="006C2049">
        <w:rPr>
          <w:position w:val="-14"/>
        </w:rPr>
        <w:object w:dxaOrig="279" w:dyaOrig="380" w14:anchorId="050CA624">
          <v:shape id="_x0000_i1444" type="#_x0000_t75" style="width:14.25pt;height:21.75pt" o:ole="">
            <v:imagedata r:id="rId871" o:title=""/>
          </v:shape>
          <o:OLEObject Type="Embed" ProgID="Equation.DSMT4" ShapeID="_x0000_i1444" DrawAspect="Content" ObjectID="_1489833229" r:id="rId872"/>
        </w:object>
      </w:r>
      <w:r>
        <w:t xml:space="preserve">, </w:t>
      </w:r>
      <w:r w:rsidR="006C2049" w:rsidRPr="006C2049">
        <w:rPr>
          <w:position w:val="-12"/>
        </w:rPr>
        <w:object w:dxaOrig="220" w:dyaOrig="360" w14:anchorId="4DBAD98A">
          <v:shape id="_x0000_i1445" type="#_x0000_t75" style="width:14.25pt;height:21.75pt" o:ole="">
            <v:imagedata r:id="rId873" o:title=""/>
          </v:shape>
          <o:OLEObject Type="Embed" ProgID="Equation.DSMT4" ShapeID="_x0000_i1445" DrawAspect="Content" ObjectID="_1489833230" r:id="rId874"/>
        </w:object>
      </w:r>
      <w:r w:rsidR="00A62945">
        <w:t xml:space="preserve"> </w:t>
      </w:r>
      <w:r>
        <w:t xml:space="preserve">and </w:t>
      </w:r>
      <w:r w:rsidR="006C2049" w:rsidRPr="006C2049">
        <w:rPr>
          <w:position w:val="-12"/>
        </w:rPr>
        <w:object w:dxaOrig="279" w:dyaOrig="360" w14:anchorId="4B3EEDC8">
          <v:shape id="_x0000_i1446" type="#_x0000_t75" style="width:14.25pt;height:21.75pt" o:ole="">
            <v:imagedata r:id="rId875" o:title=""/>
          </v:shape>
          <o:OLEObject Type="Embed" ProgID="Equation.DSMT4" ShapeID="_x0000_i1446" DrawAspect="Content" ObjectID="_1489833231" r:id="rId876"/>
        </w:object>
      </w:r>
      <w:r>
        <w:t xml:space="preserve">are material coefficients and </w:t>
      </w:r>
      <w:r w:rsidR="006C2049" w:rsidRPr="006C2049">
        <w:rPr>
          <w:position w:val="-6"/>
        </w:rPr>
        <w:object w:dxaOrig="279" w:dyaOrig="279" w14:anchorId="312DF980">
          <v:shape id="_x0000_i1447" type="#_x0000_t75" style="width:14.25pt;height:14.25pt" o:ole="">
            <v:imagedata r:id="rId877" o:title=""/>
          </v:shape>
          <o:OLEObject Type="Embed" ProgID="Equation.DSMT4" ShapeID="_x0000_i1447" DrawAspect="Content" ObjectID="_1489833232" r:id="rId878"/>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2166" w:name="_Ref167525452"/>
    </w:p>
    <w:p w14:paraId="09C7EB17" w14:textId="77777777" w:rsidR="00F304F2" w:rsidRDefault="00F304F2" w:rsidP="007E6082">
      <w:pPr>
        <w:pStyle w:val="Heading4"/>
      </w:pPr>
      <w:bookmarkStart w:id="2167" w:name="_Toc416085808"/>
      <w:r>
        <w:lastRenderedPageBreak/>
        <w:t>Perfect Osmometer Equilibrium Osmotic Pressure</w:t>
      </w:r>
      <w:bookmarkEnd w:id="2167"/>
    </w:p>
    <w:p w14:paraId="559297B6" w14:textId="77777777" w:rsidR="007E6082" w:rsidRPr="007E6082" w:rsidRDefault="007E6082" w:rsidP="007E6082"/>
    <w:p w14:paraId="73D31075" w14:textId="12150E42"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ins w:id="2168" w:author="Gerard" w:date="2014-07-29T23:58:00Z">
        <w:r w:rsidR="001B13CD">
          <w:t xml:space="preserve">4.1.3.17. </w:t>
        </w:r>
      </w:ins>
      <w:del w:id="2169" w:author="Gerard" w:date="2014-07-29T23:58:00Z">
        <w:r w:rsidR="00976D6B" w:rsidDel="001B13CD">
          <w:delText xml:space="preserve">4.1.3.14. </w:delText>
        </w:r>
      </w:del>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6C2049" w:rsidRPr="006C2049">
              <w:rPr>
                <w:position w:val="-12"/>
              </w:rPr>
              <w:object w:dxaOrig="320" w:dyaOrig="380" w14:anchorId="68A818D9">
                <v:shape id="_x0000_i1448" type="#_x0000_t75" style="width:14.25pt;height:21.75pt" o:ole="">
                  <v:imagedata r:id="rId879" o:title=""/>
                </v:shape>
                <o:OLEObject Type="Embed" ProgID="Equation.DSMT4" ShapeID="_x0000_i1448" DrawAspect="Content" ObjectID="_1489833233" r:id="rId880"/>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6C2049" w:rsidRPr="006C2049">
              <w:rPr>
                <w:position w:val="-12"/>
              </w:rPr>
              <w:object w:dxaOrig="240" w:dyaOrig="360" w14:anchorId="21632F66">
                <v:shape id="_x0000_i1449" type="#_x0000_t75" style="width:14.25pt;height:21.75pt" o:ole="">
                  <v:imagedata r:id="rId881" o:title=""/>
                </v:shape>
                <o:OLEObject Type="Embed" ProgID="Equation.DSMT4" ShapeID="_x0000_i1449" DrawAspect="Content" ObjectID="_1489833234" r:id="rId882"/>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6C2049" w:rsidRPr="006C2049">
              <w:rPr>
                <w:position w:val="-6"/>
              </w:rPr>
              <w:object w:dxaOrig="279" w:dyaOrig="320" w14:anchorId="59389756">
                <v:shape id="_x0000_i1450" type="#_x0000_t75" style="width:14.25pt;height:14.25pt" o:ole="">
                  <v:imagedata r:id="rId883" o:title=""/>
                </v:shape>
                <o:OLEObject Type="Embed" ProgID="Equation.DSMT4" ShapeID="_x0000_i1450" DrawAspect="Content" ObjectID="_1489833235" r:id="rId884"/>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6C2049" w:rsidRPr="006C2049">
        <w:rPr>
          <w:position w:val="-6"/>
        </w:rPr>
        <w:object w:dxaOrig="859" w:dyaOrig="279" w14:anchorId="3AE38FAF">
          <v:shape id="_x0000_i1451" type="#_x0000_t75" style="width:43.45pt;height:14.25pt" o:ole="">
            <v:imagedata r:id="rId885" o:title=""/>
          </v:shape>
          <o:OLEObject Type="Embed" ProgID="Equation.DSMT4" ShapeID="_x0000_i1451" DrawAspect="Content" ObjectID="_1489833236" r:id="rId886"/>
        </w:object>
      </w:r>
      <w:r>
        <w:t>,</w:t>
      </w:r>
    </w:p>
    <w:p w14:paraId="4D77DB27" w14:textId="4AEA7E40" w:rsidR="00F304F2" w:rsidRDefault="00F304F2" w:rsidP="00F304F2">
      <w:r>
        <w:t xml:space="preserve">where </w:t>
      </w:r>
      <w:r w:rsidR="006C2049" w:rsidRPr="006C2049">
        <w:rPr>
          <w:position w:val="-6"/>
        </w:rPr>
        <w:object w:dxaOrig="220" w:dyaOrig="220" w14:anchorId="19864203">
          <v:shape id="_x0000_i1452" type="#_x0000_t75" style="width:14.25pt;height:14.25pt" o:ole="">
            <v:imagedata r:id="rId887" o:title=""/>
          </v:shape>
          <o:OLEObject Type="Embed" ProgID="Equation.DSMT4" ShapeID="_x0000_i1452" DrawAspect="Content" ObjectID="_1489833237" r:id="rId888"/>
        </w:object>
      </w:r>
      <w:r>
        <w:t xml:space="preserve"> is the osmotic pressure, given by</w:t>
      </w:r>
    </w:p>
    <w:p w14:paraId="0A1F4476" w14:textId="1E162462" w:rsidR="00F304F2" w:rsidRDefault="00F304F2" w:rsidP="00F304F2">
      <w:pPr>
        <w:pStyle w:val="MTDisplayEquation"/>
      </w:pPr>
      <w:r>
        <w:tab/>
      </w:r>
      <w:r w:rsidR="006C2049" w:rsidRPr="006C2049">
        <w:rPr>
          <w:position w:val="-16"/>
        </w:rPr>
        <w:object w:dxaOrig="1560" w:dyaOrig="440" w14:anchorId="2DD26E80">
          <v:shape id="_x0000_i1453" type="#_x0000_t75" style="width:79.45pt;height:21.75pt" o:ole="">
            <v:imagedata r:id="rId889" o:title=""/>
          </v:shape>
          <o:OLEObject Type="Embed" ProgID="Equation.DSMT4" ShapeID="_x0000_i1453" DrawAspect="Content" ObjectID="_1489833238" r:id="rId890"/>
        </w:object>
      </w:r>
      <w:r>
        <w:t>.</w:t>
      </w:r>
    </w:p>
    <w:p w14:paraId="6C920C73" w14:textId="7D9A8F7C" w:rsidR="00F304F2" w:rsidRDefault="006C2049" w:rsidP="00F304F2">
      <w:r w:rsidRPr="006C2049">
        <w:rPr>
          <w:position w:val="-6"/>
        </w:rPr>
        <w:object w:dxaOrig="220" w:dyaOrig="260" w14:anchorId="7B63B4AB">
          <v:shape id="_x0000_i1454" type="#_x0000_t75" style="width:14.25pt;height:14.25pt" o:ole="">
            <v:imagedata r:id="rId891" o:title=""/>
          </v:shape>
          <o:OLEObject Type="Embed" ProgID="Equation.DSMT4" ShapeID="_x0000_i1454" DrawAspect="Content" ObjectID="_1489833239" r:id="rId892"/>
        </w:obje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6C2049" w:rsidRPr="006C2049">
        <w:rPr>
          <w:position w:val="-30"/>
        </w:rPr>
        <w:object w:dxaOrig="1620" w:dyaOrig="720" w14:anchorId="764EB15E">
          <v:shape id="_x0000_i1455" type="#_x0000_t75" style="width:79.45pt;height:36pt" o:ole="">
            <v:imagedata r:id="rId893" o:title=""/>
          </v:shape>
          <o:OLEObject Type="Embed" ProgID="Equation.DSMT4" ShapeID="_x0000_i1455" DrawAspect="Content" ObjectID="_1489833240" r:id="rId894"/>
        </w:object>
      </w:r>
    </w:p>
    <w:p w14:paraId="7660768C" w14:textId="549BF3D8" w:rsidR="00F304F2" w:rsidRDefault="00F304F2" w:rsidP="00F304F2">
      <w:r>
        <w:t xml:space="preserve">where </w:t>
      </w:r>
      <w:r w:rsidR="006C2049" w:rsidRPr="006C2049">
        <w:rPr>
          <w:position w:val="-6"/>
        </w:rPr>
        <w:object w:dxaOrig="940" w:dyaOrig="279" w14:anchorId="5A15A20E">
          <v:shape id="_x0000_i1456" type="#_x0000_t75" style="width:50.25pt;height:14.25pt" o:ole="">
            <v:imagedata r:id="rId895" o:title=""/>
          </v:shape>
          <o:OLEObject Type="Embed" ProgID="Equation.DSMT4" ShapeID="_x0000_i1456" DrawAspect="Content" ObjectID="_1489833241" r:id="rId896"/>
        </w:object>
      </w:r>
      <w:r>
        <w:t xml:space="preserve"> is the relative volume.  The values of the universal gas constant </w:t>
      </w:r>
      <w:r w:rsidR="006C2049" w:rsidRPr="006C2049">
        <w:rPr>
          <w:position w:val="-4"/>
        </w:rPr>
        <w:object w:dxaOrig="240" w:dyaOrig="260" w14:anchorId="42070A51">
          <v:shape id="_x0000_i1457" type="#_x0000_t75" style="width:14.25pt;height:14.25pt" o:ole="">
            <v:imagedata r:id="rId897" o:title=""/>
          </v:shape>
          <o:OLEObject Type="Embed" ProgID="Equation.DSMT4" ShapeID="_x0000_i1457" DrawAspect="Content" ObjectID="_1489833242" r:id="rId898"/>
        </w:object>
      </w:r>
      <w:r>
        <w:t xml:space="preserve"> and absolute temperature </w:t>
      </w:r>
      <w:r w:rsidR="006C2049" w:rsidRPr="006C2049">
        <w:rPr>
          <w:position w:val="-4"/>
        </w:rPr>
        <w:object w:dxaOrig="220" w:dyaOrig="260" w14:anchorId="5886AF2B">
          <v:shape id="_x0000_i1458" type="#_x0000_t75" style="width:14.25pt;height:14.25pt" o:ole="">
            <v:imagedata r:id="rId899" o:title=""/>
          </v:shape>
          <o:OLEObject Type="Embed" ProgID="Equation.DSMT4" ShapeID="_x0000_i1458" DrawAspect="Content" ObjectID="_1489833243" r:id="rId900"/>
        </w:object>
      </w:r>
      <w:r>
        <w:t xml:space="preserve"> must be specified as global constants.</w:t>
      </w:r>
    </w:p>
    <w:p w14:paraId="6DB0D04B" w14:textId="77777777" w:rsidR="00F304F2" w:rsidRDefault="00F304F2" w:rsidP="00F304F2"/>
    <w:p w14:paraId="3333BBC4" w14:textId="7B75DA00"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r w:rsidR="001B13CD">
        <w:t>4.4</w:t>
      </w:r>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2170" w:name="_Ref173928732"/>
      <w:bookmarkStart w:id="2171" w:name="_Ref173928733"/>
      <w:bookmarkStart w:id="2172" w:name="_Ref173928734"/>
      <w:bookmarkStart w:id="2173" w:name="_Ref173928735"/>
      <w:bookmarkStart w:id="2174" w:name="_Toc416085809"/>
      <w:r>
        <w:lastRenderedPageBreak/>
        <w:t>Solid Mixture</w:t>
      </w:r>
      <w:bookmarkEnd w:id="2166"/>
      <w:bookmarkEnd w:id="2170"/>
      <w:bookmarkEnd w:id="2171"/>
      <w:bookmarkEnd w:id="2172"/>
      <w:bookmarkEnd w:id="2173"/>
      <w:bookmarkEnd w:id="2174"/>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1B13CD">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Pr>
        <w:rPr>
          <w:ins w:id="2175" w:author="Gerard" w:date="2014-08-21T16:30:00Z"/>
        </w:rPr>
      </w:pPr>
    </w:p>
    <w:p w14:paraId="38F8BF95" w14:textId="77777777" w:rsidR="00860559" w:rsidRDefault="00860559" w:rsidP="00860559">
      <w:pPr>
        <w:rPr>
          <w:ins w:id="2176" w:author="Gerard" w:date="2014-08-21T16:30:00Z"/>
        </w:rPr>
      </w:pPr>
      <w:ins w:id="2177" w:author="Gerard" w:date="2014-08-21T16:30:00Z">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ins>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rPr>
          <w:ins w:id="2178" w:author="Gerard" w:date="2014-08-21T16:31:00Z"/>
        </w:rPr>
      </w:pPr>
      <w:r>
        <w:tab/>
        <w:t>&lt;solid type=</w:t>
      </w:r>
      <w:r w:rsidR="007F5C53">
        <w:t>"</w:t>
      </w:r>
      <w:r>
        <w:t>ellipsoidal fiber distribution</w:t>
      </w:r>
      <w:r w:rsidR="007F5C53">
        <w:t>"</w:t>
      </w:r>
      <w:r>
        <w:t>&gt;</w:t>
      </w:r>
    </w:p>
    <w:p w14:paraId="73463477" w14:textId="0D24D3E6" w:rsidR="00860559" w:rsidRDefault="00860559" w:rsidP="006F720E">
      <w:pPr>
        <w:pStyle w:val="code"/>
        <w:rPr>
          <w:ins w:id="2179" w:author="Gerard" w:date="2014-08-21T16:31:00Z"/>
        </w:rPr>
      </w:pPr>
      <w:ins w:id="2180" w:author="Gerard" w:date="2014-08-21T16:31:00Z">
        <w:r>
          <w:tab/>
        </w:r>
        <w:r>
          <w:tab/>
          <w:t>&lt;mat_axis type=”vector”&gt;</w:t>
        </w:r>
      </w:ins>
    </w:p>
    <w:p w14:paraId="6D6D1754" w14:textId="1D076D63" w:rsidR="00860559" w:rsidRDefault="00860559" w:rsidP="006F720E">
      <w:pPr>
        <w:pStyle w:val="code"/>
        <w:rPr>
          <w:ins w:id="2181" w:author="Gerard" w:date="2014-08-21T16:31:00Z"/>
        </w:rPr>
      </w:pPr>
      <w:ins w:id="2182" w:author="Gerard" w:date="2014-08-21T16:31:00Z">
        <w:r>
          <w:tab/>
        </w:r>
        <w:r>
          <w:tab/>
        </w:r>
        <w:r>
          <w:tab/>
          <w:t>&lt;a&gt;0.8660254, 0.5, 0&lt;/a&gt;</w:t>
        </w:r>
      </w:ins>
    </w:p>
    <w:p w14:paraId="6D1D6DBA" w14:textId="24CA8ED4" w:rsidR="00860559" w:rsidRDefault="00860559" w:rsidP="006F720E">
      <w:pPr>
        <w:pStyle w:val="code"/>
        <w:rPr>
          <w:ins w:id="2183" w:author="Gerard" w:date="2014-08-21T16:31:00Z"/>
        </w:rPr>
      </w:pPr>
      <w:ins w:id="2184" w:author="Gerard" w:date="2014-08-21T16:31:00Z">
        <w:r>
          <w:tab/>
        </w:r>
        <w:r>
          <w:tab/>
        </w:r>
        <w:r>
          <w:tab/>
          <w:t>&lt;d&gt;0,0,1&lt;/d&gt;</w:t>
        </w:r>
      </w:ins>
    </w:p>
    <w:p w14:paraId="40FC2956" w14:textId="09D6128B" w:rsidR="00860559" w:rsidRDefault="00860559" w:rsidP="006F720E">
      <w:pPr>
        <w:pStyle w:val="code"/>
      </w:pPr>
      <w:ins w:id="2185" w:author="Gerard" w:date="2014-08-21T16:31:00Z">
        <w:r>
          <w:tab/>
        </w:r>
        <w:r>
          <w:tab/>
          <w:t>&lt;/mat_axis&gt;</w:t>
        </w:r>
      </w:ins>
    </w:p>
    <w:p w14:paraId="587AEC9F" w14:textId="55E18C74" w:rsidR="006A0BC1" w:rsidRPr="002C61D2" w:rsidRDefault="006A0BC1" w:rsidP="006A0BC1">
      <w:pPr>
        <w:pStyle w:val="code"/>
        <w:rPr>
          <w:lang w:val="nl-BE"/>
        </w:rPr>
      </w:pPr>
      <w:r>
        <w:tab/>
      </w:r>
      <w:r>
        <w:tab/>
      </w:r>
      <w:r w:rsidRPr="002C61D2">
        <w:rPr>
          <w:lang w:val="nl-BE"/>
        </w:rPr>
        <w:t>&lt;ksi&gt;</w:t>
      </w:r>
      <w:del w:id="2186" w:author="Gerard" w:date="2014-08-21T16:32:00Z">
        <w:r w:rsidRPr="002C61D2" w:rsidDel="00860559">
          <w:rPr>
            <w:lang w:val="nl-BE"/>
          </w:rPr>
          <w:delText>10</w:delText>
        </w:r>
      </w:del>
      <w:ins w:id="2187" w:author="Gerard" w:date="2014-08-21T16:32:00Z">
        <w:r w:rsidR="00860559">
          <w:rPr>
            <w:lang w:val="nl-BE"/>
          </w:rPr>
          <w:t>5</w:t>
        </w:r>
      </w:ins>
      <w:r w:rsidRPr="002C61D2">
        <w:rPr>
          <w:lang w:val="nl-BE"/>
        </w:rPr>
        <w:t>, 1</w:t>
      </w:r>
      <w:del w:id="2188" w:author="Gerard" w:date="2014-08-21T16:32:00Z">
        <w:r w:rsidRPr="002C61D2" w:rsidDel="00860559">
          <w:rPr>
            <w:lang w:val="nl-BE"/>
          </w:rPr>
          <w:delText>2</w:delText>
        </w:r>
      </w:del>
      <w:r w:rsidRPr="002C61D2">
        <w:rPr>
          <w:lang w:val="nl-BE"/>
        </w:rPr>
        <w:t>, 1</w:t>
      </w:r>
      <w:del w:id="2189" w:author="Gerard" w:date="2014-08-21T16:32:00Z">
        <w:r w:rsidRPr="002C61D2" w:rsidDel="00860559">
          <w:rPr>
            <w:lang w:val="nl-BE"/>
          </w:rPr>
          <w:delText>5</w:delText>
        </w:r>
      </w:del>
      <w:r w:rsidRPr="002C61D2">
        <w:rPr>
          <w:lang w:val="nl-BE"/>
        </w:rPr>
        <w:t>&lt;/ksi&gt;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rPr>
          <w:ins w:id="2190" w:author="Gerard" w:date="2014-08-21T16:31:00Z"/>
        </w:rPr>
      </w:pPr>
      <w:ins w:id="2191" w:author="Gerard" w:date="2014-08-21T16:31:00Z">
        <w:r>
          <w:tab/>
          <w:t>&lt;solid type="ellipsoidal fiber distribution"&gt;</w:t>
        </w:r>
      </w:ins>
    </w:p>
    <w:p w14:paraId="23A53EB9" w14:textId="77777777" w:rsidR="00860559" w:rsidRDefault="00860559" w:rsidP="00860559">
      <w:pPr>
        <w:pStyle w:val="code"/>
        <w:rPr>
          <w:ins w:id="2192" w:author="Gerard" w:date="2014-08-21T16:32:00Z"/>
        </w:rPr>
      </w:pPr>
      <w:ins w:id="2193" w:author="Gerard" w:date="2014-08-21T16:32:00Z">
        <w:r>
          <w:tab/>
        </w:r>
        <w:r>
          <w:tab/>
          <w:t>&lt;mat_axis type=”vector”&gt;</w:t>
        </w:r>
      </w:ins>
    </w:p>
    <w:p w14:paraId="15641275" w14:textId="5D568D06" w:rsidR="00860559" w:rsidRDefault="00860559" w:rsidP="00860559">
      <w:pPr>
        <w:pStyle w:val="code"/>
        <w:rPr>
          <w:ins w:id="2194" w:author="Gerard" w:date="2014-08-21T16:32:00Z"/>
        </w:rPr>
      </w:pPr>
      <w:ins w:id="2195" w:author="Gerard" w:date="2014-08-21T16:32:00Z">
        <w:r>
          <w:tab/>
        </w:r>
        <w:r>
          <w:tab/>
        </w:r>
        <w:r>
          <w:tab/>
          <w:t>&lt;a&gt;0.8660254,-0.5, 0&lt;/a&gt;</w:t>
        </w:r>
      </w:ins>
    </w:p>
    <w:p w14:paraId="3B24BE6A" w14:textId="77777777" w:rsidR="00860559" w:rsidRDefault="00860559" w:rsidP="00860559">
      <w:pPr>
        <w:pStyle w:val="code"/>
        <w:rPr>
          <w:ins w:id="2196" w:author="Gerard" w:date="2014-08-21T16:32:00Z"/>
        </w:rPr>
      </w:pPr>
      <w:ins w:id="2197" w:author="Gerard" w:date="2014-08-21T16:32:00Z">
        <w:r>
          <w:tab/>
        </w:r>
        <w:r>
          <w:tab/>
        </w:r>
        <w:r>
          <w:tab/>
          <w:t>&lt;d&gt;0,0,1&lt;/d&gt;</w:t>
        </w:r>
      </w:ins>
    </w:p>
    <w:p w14:paraId="0BA9ACEC" w14:textId="77777777" w:rsidR="00860559" w:rsidRDefault="00860559" w:rsidP="00860559">
      <w:pPr>
        <w:pStyle w:val="code"/>
        <w:rPr>
          <w:ins w:id="2198" w:author="Gerard" w:date="2014-08-21T16:32:00Z"/>
        </w:rPr>
      </w:pPr>
      <w:ins w:id="2199" w:author="Gerard" w:date="2014-08-21T16:32:00Z">
        <w:r>
          <w:tab/>
        </w:r>
        <w:r>
          <w:tab/>
          <w:t>&lt;/mat_axis&gt;</w:t>
        </w:r>
      </w:ins>
    </w:p>
    <w:p w14:paraId="77C29C35" w14:textId="1FF15C38" w:rsidR="00860559" w:rsidRPr="002C61D2" w:rsidRDefault="00860559" w:rsidP="00860559">
      <w:pPr>
        <w:pStyle w:val="code"/>
        <w:rPr>
          <w:ins w:id="2200" w:author="Gerard" w:date="2014-08-21T16:31:00Z"/>
          <w:lang w:val="nl-BE"/>
        </w:rPr>
      </w:pPr>
      <w:ins w:id="2201" w:author="Gerard" w:date="2014-08-21T16:31:00Z">
        <w:r>
          <w:tab/>
        </w:r>
        <w:r>
          <w:tab/>
        </w:r>
        <w:r w:rsidRPr="002C61D2">
          <w:rPr>
            <w:lang w:val="nl-BE"/>
          </w:rPr>
          <w:t>&lt;ksi&gt;</w:t>
        </w:r>
      </w:ins>
      <w:ins w:id="2202" w:author="Gerard" w:date="2014-08-21T16:32:00Z">
        <w:r>
          <w:rPr>
            <w:lang w:val="nl-BE"/>
          </w:rPr>
          <w:t>5</w:t>
        </w:r>
      </w:ins>
      <w:ins w:id="2203" w:author="Gerard" w:date="2014-08-21T16:31:00Z">
        <w:r w:rsidRPr="002C61D2">
          <w:rPr>
            <w:lang w:val="nl-BE"/>
          </w:rPr>
          <w:t>,</w:t>
        </w:r>
        <w:r>
          <w:rPr>
            <w:lang w:val="nl-BE"/>
          </w:rPr>
          <w:t xml:space="preserve"> 1, 1</w:t>
        </w:r>
        <w:r w:rsidRPr="002C61D2">
          <w:rPr>
            <w:lang w:val="nl-BE"/>
          </w:rPr>
          <w:t>&lt;/ksi&gt;</w:t>
        </w:r>
      </w:ins>
    </w:p>
    <w:p w14:paraId="7FEFA731" w14:textId="77777777" w:rsidR="00860559" w:rsidRPr="002C61D2" w:rsidRDefault="00860559" w:rsidP="00860559">
      <w:pPr>
        <w:pStyle w:val="code"/>
        <w:rPr>
          <w:ins w:id="2204" w:author="Gerard" w:date="2014-08-21T16:31:00Z"/>
          <w:lang w:val="nl-BE"/>
        </w:rPr>
      </w:pPr>
      <w:ins w:id="2205" w:author="Gerard" w:date="2014-08-21T16:31:00Z">
        <w:r w:rsidRPr="002C61D2">
          <w:rPr>
            <w:lang w:val="nl-BE"/>
          </w:rPr>
          <w:tab/>
        </w:r>
        <w:r w:rsidRPr="002C61D2">
          <w:rPr>
            <w:lang w:val="nl-BE"/>
          </w:rPr>
          <w:tab/>
          <w:t>&lt;beta&gt;2.5, 3, 3&lt;/beta&gt;</w:t>
        </w:r>
      </w:ins>
    </w:p>
    <w:p w14:paraId="27EE1271" w14:textId="77777777" w:rsidR="00860559" w:rsidRPr="002C61D2" w:rsidRDefault="00860559" w:rsidP="00860559">
      <w:pPr>
        <w:pStyle w:val="code"/>
        <w:rPr>
          <w:ins w:id="2206" w:author="Gerard" w:date="2014-08-21T16:31:00Z"/>
          <w:lang w:val="nl-BE"/>
        </w:rPr>
      </w:pPr>
      <w:ins w:id="2207" w:author="Gerard" w:date="2014-08-21T16:31:00Z">
        <w:r w:rsidRPr="002C61D2">
          <w:rPr>
            <w:lang w:val="nl-BE"/>
          </w:rPr>
          <w:tab/>
          <w:t>&lt;/solid&gt;</w:t>
        </w:r>
      </w:ins>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2208" w:name="_Toc416085810"/>
      <w:r>
        <w:lastRenderedPageBreak/>
        <w:t>Spherical</w:t>
      </w:r>
      <w:r w:rsidRPr="0097532C">
        <w:t xml:space="preserve"> Fiber Distribution</w:t>
      </w:r>
      <w:bookmarkEnd w:id="2208"/>
    </w:p>
    <w:p w14:paraId="4339D7D9" w14:textId="7339301A"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209" w:author="Gerard" w:date="2014-07-29T23:58:00Z">
        <w:r w:rsidR="001B13CD">
          <w:t xml:space="preserve">4.1.3.17. </w:t>
        </w:r>
      </w:ins>
      <w:del w:id="2210" w:author="Gerard" w:date="2014-07-29T23:58:00Z">
        <w:r w:rsidR="00976D6B" w:rsidDel="001B13CD">
          <w:delText xml:space="preserve">4.1.3.14. </w:delText>
        </w:r>
      </w:del>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6C2049" w:rsidRPr="006C2049">
              <w:rPr>
                <w:position w:val="-6"/>
              </w:rPr>
              <w:object w:dxaOrig="240" w:dyaOrig="220" w14:anchorId="7B11ED1F">
                <v:shape id="_x0000_i1459" type="#_x0000_t75" style="width:14.25pt;height:14.25pt" o:ole="">
                  <v:imagedata r:id="rId901" o:title=""/>
                </v:shape>
                <o:OLEObject Type="Embed" ProgID="Equation.DSMT4" ShapeID="_x0000_i1459" DrawAspect="Content" ObjectID="_1489833244" r:id="rId902"/>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6C2049" w:rsidRPr="006C2049">
              <w:rPr>
                <w:position w:val="-10"/>
              </w:rPr>
              <w:object w:dxaOrig="240" w:dyaOrig="320" w14:anchorId="335AB5A9">
                <v:shape id="_x0000_i1460" type="#_x0000_t75" style="width:14.25pt;height:14.25pt" o:ole="">
                  <v:imagedata r:id="rId903" o:title=""/>
                </v:shape>
                <o:OLEObject Type="Embed" ProgID="Equation.DSMT4" ShapeID="_x0000_i1460" DrawAspect="Content" ObjectID="_1489833245" r:id="rId904"/>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6C2049" w:rsidRPr="006C2049">
              <w:rPr>
                <w:position w:val="-10"/>
              </w:rPr>
              <w:object w:dxaOrig="200" w:dyaOrig="320" w14:anchorId="7424F7C4">
                <v:shape id="_x0000_i1461" type="#_x0000_t75" style="width:7.45pt;height:14.25pt" o:ole="">
                  <v:imagedata r:id="rId905" o:title=""/>
                </v:shape>
                <o:OLEObject Type="Embed" ProgID="Equation.DSMT4" ShapeID="_x0000_i1461" DrawAspect="Content" ObjectID="_1489833246" r:id="rId906"/>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6A90865"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5190653F" w14:textId="1C2B3F73" w:rsidR="00F84EC6" w:rsidRDefault="00F84EC6" w:rsidP="00941062">
      <w:pPr>
        <w:pStyle w:val="MTDisplayEquation"/>
      </w:pPr>
      <w:r>
        <w:tab/>
      </w:r>
      <w:r w:rsidR="006C2049" w:rsidRPr="006C2049">
        <w:rPr>
          <w:position w:val="-18"/>
        </w:rPr>
        <w:object w:dxaOrig="3640" w:dyaOrig="520" w14:anchorId="4808CD4F">
          <v:shape id="_x0000_i1462" type="#_x0000_t75" style="width:180pt;height:28.55pt" o:ole="">
            <v:imagedata r:id="rId907" o:title=""/>
          </v:shape>
          <o:OLEObject Type="Embed" ProgID="Equation.DSMT4" ShapeID="_x0000_i1462" DrawAspect="Content" ObjectID="_1489833247" r:id="rId908"/>
        </w:object>
      </w:r>
      <w:r>
        <w:t>.</w:t>
      </w:r>
    </w:p>
    <w:p w14:paraId="2B890A0A" w14:textId="7C040180" w:rsidR="00F84EC6" w:rsidRDefault="00F84EC6" w:rsidP="00F84EC6">
      <w:r>
        <w:t xml:space="preserve">Here, </w:t>
      </w:r>
      <w:r w:rsidR="006C2049" w:rsidRPr="006C2049">
        <w:rPr>
          <w:position w:val="-12"/>
        </w:rPr>
        <w:object w:dxaOrig="1760" w:dyaOrig="380" w14:anchorId="4C629E08">
          <v:shape id="_x0000_i1463" type="#_x0000_t75" style="width:86.25pt;height:21.75pt" o:ole="">
            <v:imagedata r:id="rId909" o:title=""/>
          </v:shape>
          <o:OLEObject Type="Embed" ProgID="Equation.DSMT4" ShapeID="_x0000_i1463" DrawAspect="Content" ObjectID="_1489833248" r:id="rId910"/>
        </w:object>
      </w:r>
      <w:r>
        <w:t xml:space="preserve"> is the square of the fiber stretch </w:t>
      </w:r>
      <w:r w:rsidR="006C2049" w:rsidRPr="006C2049">
        <w:rPr>
          <w:position w:val="-12"/>
        </w:rPr>
        <w:object w:dxaOrig="279" w:dyaOrig="360" w14:anchorId="3C7B4FD9">
          <v:shape id="_x0000_i1464" type="#_x0000_t75" style="width:14.25pt;height:21.75pt" o:ole="">
            <v:imagedata r:id="rId911" o:title=""/>
          </v:shape>
          <o:OLEObject Type="Embed" ProgID="Equation.DSMT4" ShapeID="_x0000_i1464" DrawAspect="Content" ObjectID="_1489833249" r:id="rId912"/>
        </w:object>
      </w:r>
      <w:r>
        <w:t xml:space="preserve">, </w:t>
      </w:r>
      <w:r w:rsidR="006C2049" w:rsidRPr="006C2049">
        <w:rPr>
          <w:position w:val="-6"/>
        </w:rPr>
        <w:object w:dxaOrig="260" w:dyaOrig="279" w14:anchorId="468A96F0">
          <v:shape id="_x0000_i1465" type="#_x0000_t75" style="width:14.25pt;height:14.25pt" o:ole="">
            <v:imagedata r:id="rId913" o:title=""/>
          </v:shape>
          <o:OLEObject Type="Embed" ProgID="Equation.DSMT4" ShapeID="_x0000_i1465" DrawAspect="Content" ObjectID="_1489833250" r:id="rId914"/>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14C5B8A7">
          <v:shape id="_x0000_i1466" type="#_x0000_t75" style="width:28.55pt;height:21.75pt" o:ole="">
            <v:imagedata r:id="rId915" o:title=""/>
          </v:shape>
          <o:OLEObject Type="Embed" ProgID="Equation.DSMT4" ShapeID="_x0000_i1466" DrawAspect="Content" ObjectID="_1489833251" r:id="rId916"/>
        </w:object>
      </w:r>
      <w:r>
        <w:t xml:space="preserve">, </w:t>
      </w:r>
      <w:r w:rsidR="006C2049" w:rsidRPr="006C2049">
        <w:rPr>
          <w:position w:val="-12"/>
        </w:rPr>
        <w:object w:dxaOrig="1340" w:dyaOrig="360" w14:anchorId="1D100BDF">
          <v:shape id="_x0000_i1467" type="#_x0000_t75" style="width:64.55pt;height:21.75pt" o:ole="">
            <v:imagedata r:id="rId917" o:title=""/>
          </v:shape>
          <o:OLEObject Type="Embed" ProgID="Equation.DSMT4" ShapeID="_x0000_i1467" DrawAspect="Content" ObjectID="_1489833252" r:id="rId918"/>
        </w:object>
      </w:r>
      <w:r>
        <w:t xml:space="preserve">, and </w:t>
      </w:r>
      <w:r w:rsidR="006C2049" w:rsidRPr="006C2049">
        <w:rPr>
          <w:position w:val="-14"/>
        </w:rPr>
        <w:object w:dxaOrig="540" w:dyaOrig="400" w14:anchorId="195B3648">
          <v:shape id="_x0000_i1468" type="#_x0000_t75" style="width:28.55pt;height:21.75pt" o:ole="">
            <v:imagedata r:id="rId919" o:title=""/>
          </v:shape>
          <o:OLEObject Type="Embed" ProgID="Equation.DSMT4" ShapeID="_x0000_i1468" DrawAspect="Content" ObjectID="_1489833253" r:id="rId920"/>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6C2049" w:rsidRPr="006C2049">
        <w:rPr>
          <w:position w:val="-30"/>
        </w:rPr>
        <w:object w:dxaOrig="1860" w:dyaOrig="680" w14:anchorId="06BE9A31">
          <v:shape id="_x0000_i1469" type="#_x0000_t75" style="width:93.75pt;height:36pt" o:ole="">
            <v:imagedata r:id="rId921" o:title=""/>
          </v:shape>
          <o:OLEObject Type="Embed" ProgID="Equation.DSMT4" ShapeID="_x0000_i1469" DrawAspect="Content" ObjectID="_1489833254" r:id="rId922"/>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6C2049" w:rsidRPr="006C2049">
        <w:rPr>
          <w:position w:val="-24"/>
        </w:rPr>
        <w:object w:dxaOrig="2799" w:dyaOrig="620" w14:anchorId="1D45DBA1">
          <v:shape id="_x0000_i1470" type="#_x0000_t75" style="width:136.55pt;height:28.55pt" o:ole="">
            <v:imagedata r:id="rId923" o:title=""/>
          </v:shape>
          <o:OLEObject Type="Embed" ProgID="Equation.DSMT4" ShapeID="_x0000_i1470" DrawAspect="Content" ObjectID="_1489833255" r:id="rId924"/>
        </w:obje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6C2049" w:rsidRPr="006C2049">
        <w:rPr>
          <w:position w:val="-10"/>
        </w:rPr>
        <w:object w:dxaOrig="560" w:dyaOrig="320" w14:anchorId="058DA5C8">
          <v:shape id="_x0000_i1471" type="#_x0000_t75" style="width:28.55pt;height:14.25pt" o:ole="">
            <v:imagedata r:id="rId925" o:title=""/>
          </v:shape>
          <o:OLEObject Type="Embed" ProgID="Equation.DSMT4" ShapeID="_x0000_i1471" DrawAspect="Content" ObjectID="_1489833256" r:id="rId926"/>
        </w:object>
      </w:r>
      <w:r w:rsidRPr="000230DC">
        <w:t xml:space="preserve">, </w:t>
      </w:r>
      <w:r w:rsidR="006C2049" w:rsidRPr="006C2049">
        <w:rPr>
          <w:position w:val="-6"/>
        </w:rPr>
        <w:object w:dxaOrig="580" w:dyaOrig="279" w14:anchorId="42205098">
          <v:shape id="_x0000_i1472" type="#_x0000_t75" style="width:28.55pt;height:14.25pt" o:ole="">
            <v:imagedata r:id="rId927" o:title=""/>
          </v:shape>
          <o:OLEObject Type="Embed" ProgID="Equation.DSMT4" ShapeID="_x0000_i1472" DrawAspect="Content" ObjectID="_1489833257" r:id="rId928"/>
        </w:object>
      </w:r>
      <w:r w:rsidRPr="000230DC">
        <w:t xml:space="preserve">, and </w:t>
      </w:r>
      <w:r w:rsidR="006C2049" w:rsidRPr="006C2049">
        <w:rPr>
          <w:position w:val="-10"/>
        </w:rPr>
        <w:object w:dxaOrig="600" w:dyaOrig="320" w14:anchorId="12723B6B">
          <v:shape id="_x0000_i1473" type="#_x0000_t75" style="width:28.55pt;height:14.25pt" o:ole="">
            <v:imagedata r:id="rId929" o:title=""/>
          </v:shape>
          <o:OLEObject Type="Embed" ProgID="Equation.DSMT4" ShapeID="_x0000_i1473" DrawAspect="Content" ObjectID="_1489833258" r:id="rId930"/>
        </w:obje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6C2049" w:rsidRPr="006C2049">
        <w:rPr>
          <w:position w:val="-6"/>
        </w:rPr>
        <w:object w:dxaOrig="680" w:dyaOrig="279" w14:anchorId="51FB6452">
          <v:shape id="_x0000_i1474" type="#_x0000_t75" style="width:36pt;height:14.25pt" o:ole="">
            <v:imagedata r:id="rId931" o:title=""/>
          </v:shape>
          <o:OLEObject Type="Embed" ProgID="Equation.DSMT4" ShapeID="_x0000_i1474" DrawAspect="Content" ObjectID="_1489833259" r:id="rId932"/>
        </w:object>
      </w:r>
      <w:r>
        <w:t>, this expressions produces a power law,</w:t>
      </w:r>
    </w:p>
    <w:p w14:paraId="505AD592" w14:textId="2552E2EC" w:rsidR="00376BD9" w:rsidRDefault="00376BD9" w:rsidP="000C6D02">
      <w:pPr>
        <w:pStyle w:val="MTDisplayEquation"/>
      </w:pPr>
      <w:r>
        <w:tab/>
      </w:r>
      <w:r w:rsidR="006C2049" w:rsidRPr="006C2049">
        <w:rPr>
          <w:position w:val="-20"/>
        </w:rPr>
        <w:object w:dxaOrig="1860" w:dyaOrig="499" w14:anchorId="4CDDDC17">
          <v:shape id="_x0000_i1475" type="#_x0000_t75" style="width:93.75pt;height:21.75pt" o:ole="">
            <v:imagedata r:id="rId933" o:title=""/>
          </v:shape>
          <o:OLEObject Type="Embed" ProgID="Equation.DSMT4" ShapeID="_x0000_i1475" DrawAspect="Content" ObjectID="_1489833260" r:id="rId934"/>
        </w:object>
      </w:r>
    </w:p>
    <w:p w14:paraId="47C02877" w14:textId="0D3A96BA" w:rsidR="00376BD9" w:rsidRPr="0097532C" w:rsidRDefault="00376BD9" w:rsidP="00376BD9">
      <w:r w:rsidRPr="0097532C">
        <w:t xml:space="preserve">Note: When </w:t>
      </w:r>
      <w:r w:rsidR="006C2049" w:rsidRPr="006C2049">
        <w:rPr>
          <w:position w:val="-10"/>
        </w:rPr>
        <w:object w:dxaOrig="600" w:dyaOrig="320" w14:anchorId="41084476">
          <v:shape id="_x0000_i1476" type="#_x0000_t75" style="width:28.55pt;height:14.25pt" o:ole="">
            <v:imagedata r:id="rId935" o:title=""/>
          </v:shape>
          <o:OLEObject Type="Embed" ProgID="Equation.DSMT4" ShapeID="_x0000_i1476" DrawAspect="Content" ObjectID="_1489833261" r:id="rId936"/>
        </w:object>
      </w:r>
      <w:r w:rsidRPr="0097532C">
        <w:t>, the fiber modulus is zero at the strain origin (</w:t>
      </w:r>
      <w:r w:rsidR="006C2049" w:rsidRPr="006C2049">
        <w:rPr>
          <w:position w:val="-12"/>
        </w:rPr>
        <w:object w:dxaOrig="600" w:dyaOrig="360" w14:anchorId="000EE61A">
          <v:shape id="_x0000_i1477" type="#_x0000_t75" style="width:28.55pt;height:21.75pt" o:ole="">
            <v:imagedata r:id="rId937" o:title=""/>
          </v:shape>
          <o:OLEObject Type="Embed" ProgID="Equation.DSMT4" ShapeID="_x0000_i1477" DrawAspect="Content" ObjectID="_1489833262" r:id="rId938"/>
        </w:object>
      </w:r>
      <w:r w:rsidRPr="0097532C">
        <w:t xml:space="preserve">).  Therefore, use </w:t>
      </w:r>
      <w:r w:rsidR="006C2049" w:rsidRPr="006C2049">
        <w:rPr>
          <w:position w:val="-10"/>
        </w:rPr>
        <w:object w:dxaOrig="600" w:dyaOrig="320" w14:anchorId="03AD44BB">
          <v:shape id="_x0000_i1478" type="#_x0000_t75" style="width:28.55pt;height:14.25pt" o:ole="">
            <v:imagedata r:id="rId939" o:title=""/>
          </v:shape>
          <o:OLEObject Type="Embed" ProgID="Equation.DSMT4" ShapeID="_x0000_i1478" DrawAspect="Content" ObjectID="_1489833263" r:id="rId940"/>
        </w:object>
      </w:r>
      <w:r w:rsidRPr="0097532C">
        <w:t xml:space="preserve"> when a smooth transition in the stress is desired from compression to tension.</w:t>
      </w:r>
    </w:p>
    <w:p w14:paraId="0CD81AFD" w14:textId="77E2830C" w:rsidR="00F84EC6" w:rsidRPr="0097532C" w:rsidRDefault="006C2049" w:rsidP="00F84EC6">
      <w:r w:rsidRPr="006C2049">
        <w:rPr>
          <w:position w:val="-14"/>
        </w:rPr>
        <w:object w:dxaOrig="2079" w:dyaOrig="440" w14:anchorId="5C8DEF7F">
          <v:shape id="_x0000_i1479" type="#_x0000_t75" style="width:100.55pt;height:21.75pt" o:ole="">
            <v:imagedata r:id="rId941" o:title=""/>
          </v:shape>
          <o:OLEObject Type="Embed" ProgID="Equation.DSMT4" ShapeID="_x0000_i1479" DrawAspect="Content" ObjectID="_1489833264" r:id="rId942"/>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2211" w:name="_Toc416085811"/>
      <w:r>
        <w:t>Spherical</w:t>
      </w:r>
      <w:r w:rsidRPr="0097532C">
        <w:t xml:space="preserve"> Fiber Distribution</w:t>
      </w:r>
      <w:r>
        <w:t xml:space="preserve"> from Solid-Bound Molecule</w:t>
      </w:r>
      <w:bookmarkEnd w:id="2211"/>
    </w:p>
    <w:p w14:paraId="6D3810CD" w14:textId="27047325"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212" w:author="Gerard" w:date="2014-07-29T23:58:00Z">
        <w:r w:rsidR="001B13CD">
          <w:t xml:space="preserve">4.1.3.17. </w:t>
        </w:r>
      </w:ins>
      <w:del w:id="2213" w:author="Gerard" w:date="2014-07-29T23:58:00Z">
        <w:r w:rsidR="00976D6B" w:rsidDel="001B13CD">
          <w:delText xml:space="preserve">4.1.3.14. </w:delText>
        </w:r>
      </w:del>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6C2049" w:rsidRPr="006C2049">
              <w:rPr>
                <w:position w:val="-6"/>
              </w:rPr>
              <w:object w:dxaOrig="240" w:dyaOrig="220" w14:anchorId="0641991A">
                <v:shape id="_x0000_i1480" type="#_x0000_t75" style="width:14.25pt;height:14.25pt" o:ole="">
                  <v:imagedata r:id="rId943" o:title=""/>
                </v:shape>
                <o:OLEObject Type="Embed" ProgID="Equation.DSMT4" ShapeID="_x0000_i1480" DrawAspect="Content" ObjectID="_1489833265" r:id="rId944"/>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6C2049" w:rsidRPr="006C2049">
              <w:rPr>
                <w:position w:val="-10"/>
              </w:rPr>
              <w:object w:dxaOrig="240" w:dyaOrig="320" w14:anchorId="43671261">
                <v:shape id="_x0000_i1481" type="#_x0000_t75" style="width:14.25pt;height:14.25pt" o:ole="">
                  <v:imagedata r:id="rId945" o:title=""/>
                </v:shape>
                <o:OLEObject Type="Embed" ProgID="Equation.DSMT4" ShapeID="_x0000_i1481" DrawAspect="Content" ObjectID="_1489833266" r:id="rId946"/>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6C2049" w:rsidRPr="006C2049">
              <w:rPr>
                <w:position w:val="-12"/>
              </w:rPr>
              <w:object w:dxaOrig="260" w:dyaOrig="360" w14:anchorId="6BB23F74">
                <v:shape id="_x0000_i1482" type="#_x0000_t75" style="width:14.25pt;height:21.75pt" o:ole="">
                  <v:imagedata r:id="rId947" o:title=""/>
                </v:shape>
                <o:OLEObject Type="Embed" ProgID="Equation.DSMT4" ShapeID="_x0000_i1482" DrawAspect="Content" ObjectID="_1489833267" r:id="rId948"/>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6C2049" w:rsidRPr="006C2049">
              <w:rPr>
                <w:position w:val="-10"/>
              </w:rPr>
              <w:object w:dxaOrig="200" w:dyaOrig="260" w14:anchorId="370DC91C">
                <v:shape id="_x0000_i1483" type="#_x0000_t75" style="width:7.45pt;height:14.25pt" o:ole="">
                  <v:imagedata r:id="rId949" o:title=""/>
                </v:shape>
                <o:OLEObject Type="Embed" ProgID="Equation.DSMT4" ShapeID="_x0000_i1483" DrawAspect="Content" ObjectID="_1489833268" r:id="rId950"/>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6C2049" w:rsidRPr="006C2049">
              <w:rPr>
                <w:position w:val="-12"/>
              </w:rPr>
              <w:object w:dxaOrig="300" w:dyaOrig="360" w14:anchorId="0A88BE5C">
                <v:shape id="_x0000_i1484" type="#_x0000_t75" style="width:14.25pt;height:21.75pt" o:ole="">
                  <v:imagedata r:id="rId951" o:title=""/>
                </v:shape>
                <o:OLEObject Type="Embed" ProgID="Equation.DSMT4" ShapeID="_x0000_i1484" DrawAspect="Content" ObjectID="_1489833269" r:id="rId952"/>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6C2049" w:rsidRPr="006C2049">
              <w:rPr>
                <w:position w:val="-6"/>
              </w:rPr>
              <w:object w:dxaOrig="240" w:dyaOrig="220" w14:anchorId="28850789">
                <v:shape id="_x0000_i1485" type="#_x0000_t75" style="width:14.25pt;height:14.25pt" o:ole="">
                  <v:imagedata r:id="rId953" o:title=""/>
                </v:shape>
                <o:OLEObject Type="Embed" ProgID="Equation.DSMT4" ShapeID="_x0000_i1485" DrawAspect="Content" ObjectID="_1489833270" r:id="rId954"/>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410E661D"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9220ABE" w14:textId="7912ADB7" w:rsidR="00941062" w:rsidRDefault="00941062" w:rsidP="00941062">
      <w:pPr>
        <w:pStyle w:val="MTDisplayEquation"/>
      </w:pPr>
      <w:r>
        <w:tab/>
      </w:r>
      <w:r w:rsidR="006C2049" w:rsidRPr="006C2049">
        <w:rPr>
          <w:position w:val="-18"/>
        </w:rPr>
        <w:object w:dxaOrig="3640" w:dyaOrig="520" w14:anchorId="64E96DFF">
          <v:shape id="_x0000_i1486" type="#_x0000_t75" style="width:180pt;height:28.55pt" o:ole="">
            <v:imagedata r:id="rId955" o:title=""/>
          </v:shape>
          <o:OLEObject Type="Embed" ProgID="Equation.DSMT4" ShapeID="_x0000_i1486" DrawAspect="Content" ObjectID="_1489833271" r:id="rId956"/>
        </w:object>
      </w:r>
      <w:r>
        <w:t>.</w:t>
      </w:r>
    </w:p>
    <w:p w14:paraId="1A02E07C" w14:textId="5256EE91" w:rsidR="00941062" w:rsidRDefault="00941062" w:rsidP="00941062">
      <w:r>
        <w:t xml:space="preserve">Here, </w:t>
      </w:r>
      <w:r w:rsidR="006C2049" w:rsidRPr="006C2049">
        <w:rPr>
          <w:position w:val="-12"/>
        </w:rPr>
        <w:object w:dxaOrig="1760" w:dyaOrig="380" w14:anchorId="54147DFE">
          <v:shape id="_x0000_i1487" type="#_x0000_t75" style="width:86.25pt;height:21.75pt" o:ole="">
            <v:imagedata r:id="rId957" o:title=""/>
          </v:shape>
          <o:OLEObject Type="Embed" ProgID="Equation.DSMT4" ShapeID="_x0000_i1487" DrawAspect="Content" ObjectID="_1489833272" r:id="rId958"/>
        </w:object>
      </w:r>
      <w:r>
        <w:t xml:space="preserve"> is the square of the fiber stretch </w:t>
      </w:r>
      <w:r w:rsidR="006C2049" w:rsidRPr="006C2049">
        <w:rPr>
          <w:position w:val="-12"/>
        </w:rPr>
        <w:object w:dxaOrig="279" w:dyaOrig="360" w14:anchorId="62EE15F7">
          <v:shape id="_x0000_i1488" type="#_x0000_t75" style="width:14.25pt;height:21.75pt" o:ole="">
            <v:imagedata r:id="rId959" o:title=""/>
          </v:shape>
          <o:OLEObject Type="Embed" ProgID="Equation.DSMT4" ShapeID="_x0000_i1488" DrawAspect="Content" ObjectID="_1489833273" r:id="rId960"/>
        </w:object>
      </w:r>
      <w:r>
        <w:t xml:space="preserve">, </w:t>
      </w:r>
      <w:r w:rsidR="006C2049" w:rsidRPr="006C2049">
        <w:rPr>
          <w:position w:val="-6"/>
        </w:rPr>
        <w:object w:dxaOrig="260" w:dyaOrig="279" w14:anchorId="641B81D3">
          <v:shape id="_x0000_i1489" type="#_x0000_t75" style="width:14.25pt;height:14.25pt" o:ole="">
            <v:imagedata r:id="rId961" o:title=""/>
          </v:shape>
          <o:OLEObject Type="Embed" ProgID="Equation.DSMT4" ShapeID="_x0000_i1489" DrawAspect="Content" ObjectID="_1489833274" r:id="rId962"/>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469EFCB4">
          <v:shape id="_x0000_i1490" type="#_x0000_t75" style="width:28.55pt;height:21.75pt" o:ole="">
            <v:imagedata r:id="rId963" o:title=""/>
          </v:shape>
          <o:OLEObject Type="Embed" ProgID="Equation.DSMT4" ShapeID="_x0000_i1490" DrawAspect="Content" ObjectID="_1489833275" r:id="rId964"/>
        </w:object>
      </w:r>
      <w:r>
        <w:t xml:space="preserve">, </w:t>
      </w:r>
      <w:r w:rsidR="006C2049" w:rsidRPr="006C2049">
        <w:rPr>
          <w:position w:val="-12"/>
        </w:rPr>
        <w:object w:dxaOrig="1340" w:dyaOrig="360" w14:anchorId="5C85717E">
          <v:shape id="_x0000_i1491" type="#_x0000_t75" style="width:64.55pt;height:21.75pt" o:ole="">
            <v:imagedata r:id="rId965" o:title=""/>
          </v:shape>
          <o:OLEObject Type="Embed" ProgID="Equation.DSMT4" ShapeID="_x0000_i1491" DrawAspect="Content" ObjectID="_1489833276" r:id="rId966"/>
        </w:object>
      </w:r>
      <w:r>
        <w:t xml:space="preserve">, and </w:t>
      </w:r>
      <w:r w:rsidR="006C2049" w:rsidRPr="006C2049">
        <w:rPr>
          <w:position w:val="-14"/>
        </w:rPr>
        <w:object w:dxaOrig="540" w:dyaOrig="400" w14:anchorId="24D28F83">
          <v:shape id="_x0000_i1492" type="#_x0000_t75" style="width:28.55pt;height:21.75pt" o:ole="">
            <v:imagedata r:id="rId967" o:title=""/>
          </v:shape>
          <o:OLEObject Type="Embed" ProgID="Equation.DSMT4" ShapeID="_x0000_i1492" DrawAspect="Content" ObjectID="_1489833277" r:id="rId968"/>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6C2049" w:rsidRPr="006C2049">
        <w:rPr>
          <w:position w:val="-30"/>
        </w:rPr>
        <w:object w:dxaOrig="1860" w:dyaOrig="680" w14:anchorId="1EED996C">
          <v:shape id="_x0000_i1493" type="#_x0000_t75" style="width:93.75pt;height:36pt" o:ole="">
            <v:imagedata r:id="rId969" o:title=""/>
          </v:shape>
          <o:OLEObject Type="Embed" ProgID="Equation.DSMT4" ShapeID="_x0000_i1493" DrawAspect="Content" ObjectID="_1489833278" r:id="rId970"/>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6C2049" w:rsidRPr="006C2049">
        <w:rPr>
          <w:position w:val="-24"/>
        </w:rPr>
        <w:object w:dxaOrig="2799" w:dyaOrig="620" w14:anchorId="10193B3B">
          <v:shape id="_x0000_i1494" type="#_x0000_t75" style="width:136.55pt;height:28.55pt" o:ole="">
            <v:imagedata r:id="rId971" o:title=""/>
          </v:shape>
          <o:OLEObject Type="Embed" ProgID="Equation.DSMT4" ShapeID="_x0000_i1494" DrawAspect="Content" ObjectID="_1489833279" r:id="rId972"/>
        </w:obje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6C2049" w:rsidRPr="006C2049">
        <w:rPr>
          <w:position w:val="-10"/>
        </w:rPr>
        <w:object w:dxaOrig="560" w:dyaOrig="320" w14:anchorId="3C0AA78F">
          <v:shape id="_x0000_i1495" type="#_x0000_t75" style="width:28.55pt;height:14.25pt" o:ole="">
            <v:imagedata r:id="rId973" o:title=""/>
          </v:shape>
          <o:OLEObject Type="Embed" ProgID="Equation.DSMT4" ShapeID="_x0000_i1495" DrawAspect="Content" ObjectID="_1489833280" r:id="rId974"/>
        </w:object>
      </w:r>
      <w:r w:rsidRPr="000230DC">
        <w:t xml:space="preserve">, </w:t>
      </w:r>
      <w:r w:rsidR="006C2049" w:rsidRPr="006C2049">
        <w:rPr>
          <w:position w:val="-6"/>
        </w:rPr>
        <w:object w:dxaOrig="580" w:dyaOrig="279" w14:anchorId="30A7D703">
          <v:shape id="_x0000_i1496" type="#_x0000_t75" style="width:28.55pt;height:14.25pt" o:ole="">
            <v:imagedata r:id="rId975" o:title=""/>
          </v:shape>
          <o:OLEObject Type="Embed" ProgID="Equation.DSMT4" ShapeID="_x0000_i1496" DrawAspect="Content" ObjectID="_1489833281" r:id="rId976"/>
        </w:object>
      </w:r>
      <w:r w:rsidRPr="000230DC">
        <w:t xml:space="preserve">, and </w:t>
      </w:r>
      <w:r w:rsidR="006C2049" w:rsidRPr="006C2049">
        <w:rPr>
          <w:position w:val="-10"/>
        </w:rPr>
        <w:object w:dxaOrig="600" w:dyaOrig="320" w14:anchorId="2702DC82">
          <v:shape id="_x0000_i1497" type="#_x0000_t75" style="width:28.55pt;height:14.25pt" o:ole="">
            <v:imagedata r:id="rId977" o:title=""/>
          </v:shape>
          <o:OLEObject Type="Embed" ProgID="Equation.DSMT4" ShapeID="_x0000_i1497" DrawAspect="Content" ObjectID="_1489833282" r:id="rId978"/>
        </w:object>
      </w:r>
      <w:r w:rsidRPr="000230DC">
        <w:t>.</w:t>
      </w:r>
      <w:r>
        <w:t xml:space="preserve">  The fiber modulus is dependent on the solid-bound molecule referential density </w:t>
      </w:r>
      <w:r w:rsidR="006C2049" w:rsidRPr="006C2049">
        <w:rPr>
          <w:position w:val="-12"/>
        </w:rPr>
        <w:object w:dxaOrig="340" w:dyaOrig="380" w14:anchorId="36933F7E">
          <v:shape id="_x0000_i1498" type="#_x0000_t75" style="width:14.25pt;height:21.75pt" o:ole="">
            <v:imagedata r:id="rId979" o:title=""/>
          </v:shape>
          <o:OLEObject Type="Embed" ProgID="Equation.DSMT4" ShapeID="_x0000_i1498" DrawAspect="Content" ObjectID="_1489833283" r:id="rId980"/>
        </w:object>
      </w:r>
      <w:r>
        <w:t xml:space="preserve"> according to the power law relation</w:t>
      </w:r>
    </w:p>
    <w:p w14:paraId="2F131550" w14:textId="11EFCD9E" w:rsidR="000C6D02" w:rsidRDefault="000C6D02" w:rsidP="0016320C">
      <w:pPr>
        <w:pStyle w:val="MTDisplayEquation"/>
      </w:pPr>
      <w:r>
        <w:tab/>
      </w:r>
      <w:r w:rsidR="006C2049" w:rsidRPr="006C2049">
        <w:rPr>
          <w:position w:val="-32"/>
        </w:rPr>
        <w:object w:dxaOrig="1340" w:dyaOrig="800" w14:anchorId="09EB509E">
          <v:shape id="_x0000_i1499" type="#_x0000_t75" style="width:64.55pt;height:43.45pt" o:ole="">
            <v:imagedata r:id="rId981" o:title=""/>
          </v:shape>
          <o:OLEObject Type="Embed" ProgID="Equation.DSMT4" ShapeID="_x0000_i1499" DrawAspect="Content" ObjectID="_1489833284" r:id="rId982"/>
        </w:object>
      </w:r>
      <w:r>
        <w:t xml:space="preserve"> ,</w:t>
      </w:r>
    </w:p>
    <w:p w14:paraId="3B5A2B88" w14:textId="0AF52B71" w:rsidR="000C6D02" w:rsidRPr="000C6D02" w:rsidRDefault="000C6D02">
      <w:r>
        <w:t xml:space="preserve">where </w:t>
      </w:r>
      <w:r w:rsidR="006C2049" w:rsidRPr="006C2049">
        <w:rPr>
          <w:position w:val="-12"/>
        </w:rPr>
        <w:object w:dxaOrig="300" w:dyaOrig="360" w14:anchorId="124D98C8">
          <v:shape id="_x0000_i1500" type="#_x0000_t75" style="width:14.25pt;height:21.75pt" o:ole="">
            <v:imagedata r:id="rId983" o:title=""/>
          </v:shape>
          <o:OLEObject Type="Embed" ProgID="Equation.DSMT4" ShapeID="_x0000_i1500" DrawAspect="Content" ObjectID="_1489833285" r:id="rId984"/>
        </w:object>
      </w:r>
      <w:r>
        <w:t xml:space="preserve"> is the density at which </w:t>
      </w:r>
      <w:r w:rsidR="006C2049" w:rsidRPr="006C2049">
        <w:rPr>
          <w:position w:val="-12"/>
        </w:rPr>
        <w:object w:dxaOrig="639" w:dyaOrig="360" w14:anchorId="2F4513C5">
          <v:shape id="_x0000_i1501" type="#_x0000_t75" style="width:28.55pt;height:21.75pt" o:ole="">
            <v:imagedata r:id="rId985" o:title=""/>
          </v:shape>
          <o:OLEObject Type="Embed" ProgID="Equation.DSMT4" ShapeID="_x0000_i1501" DrawAspect="Content" ObjectID="_1489833286" r:id="rId986"/>
        </w:object>
      </w:r>
      <w:r>
        <w:t>.</w:t>
      </w:r>
    </w:p>
    <w:p w14:paraId="4726A635" w14:textId="77777777" w:rsidR="000C6D02" w:rsidRDefault="000C6D02" w:rsidP="000C6D02"/>
    <w:p w14:paraId="7131FE62" w14:textId="68C60846" w:rsidR="002D5305" w:rsidRPr="006C5D58" w:rsidRDefault="002D5305" w:rsidP="002D5305">
      <w:pPr>
        <w:pStyle w:val="MTDisplayEquation"/>
      </w:pPr>
      <w:r>
        <w:t xml:space="preserve">This type of material references a solid-bound molecule that belongs to a multiphasic mixture.  Therefore this material may only be used as the solid (or a component of the solid) in a </w:t>
      </w:r>
      <w:r>
        <w:lastRenderedPageBreak/>
        <w:t>multiphasic mixture (Section </w:t>
      </w:r>
      <w:r>
        <w:fldChar w:fldCharType="begin"/>
      </w:r>
      <w:r>
        <w:instrText xml:space="preserve"> REF _Ref240797910 \r \h </w:instrText>
      </w:r>
      <w:r>
        <w:fldChar w:fldCharType="separate"/>
      </w:r>
      <w:r w:rsidR="001B13CD">
        <w:t>4.6</w:t>
      </w:r>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ins w:id="2214" w:author="Gerard" w:date="2014-07-29T23:58:00Z">
        <w:r w:rsidR="001B13CD">
          <w:t>3.6.3</w:t>
        </w:r>
      </w:ins>
      <w:del w:id="2215" w:author="Gerard" w:date="2014-06-20T17:32:00Z">
        <w:r w:rsidR="00873D59" w:rsidDel="00976D6B">
          <w:delText>3.12.3</w:delText>
        </w:r>
      </w:del>
      <w:r>
        <w:fldChar w:fldCharType="end"/>
      </w:r>
      <w:r>
        <w:t xml:space="preserve">) and must be included in the multiphasic mixture using a </w:t>
      </w:r>
      <w:r w:rsidRPr="00450154">
        <w:rPr>
          <w:rStyle w:val="CodeChar0"/>
        </w:rPr>
        <w:t>&lt;solid_bound&gt;</w:t>
      </w:r>
      <w:r>
        <w:t xml:space="preserve"> tag.  The parameter </w:t>
      </w:r>
      <w:r>
        <w:rPr>
          <w:i/>
        </w:rPr>
        <w:t>sbm</w:t>
      </w:r>
      <w:r>
        <w:t xml:space="preserve"> must refer to the global index of that solid-bound molecule.  The value of </w:t>
      </w:r>
      <w:r w:rsidR="006C2049" w:rsidRPr="006C2049">
        <w:rPr>
          <w:position w:val="-12"/>
        </w:rPr>
        <w:object w:dxaOrig="340" w:dyaOrig="380" w14:anchorId="54F6BC03">
          <v:shape id="_x0000_i1502" type="#_x0000_t75" style="width:14.25pt;height:21.75pt" o:ole="">
            <v:imagedata r:id="rId987" o:title=""/>
          </v:shape>
          <o:OLEObject Type="Embed" ProgID="Equation.DSMT4" ShapeID="_x0000_i1502" DrawAspect="Content" ObjectID="_1489833287" r:id="rId988"/>
        </w:object>
      </w:r>
      <w:r>
        <w:t xml:space="preserve"> is specified within the </w:t>
      </w:r>
      <w:r w:rsidRPr="00DA6B48">
        <w:rPr>
          <w:rStyle w:val="CodeChar0"/>
        </w:rPr>
        <w:t>&lt;solid_bound&gt;</w:t>
      </w:r>
      <w:r>
        <w:t xml:space="preserve"> tag.  If a chemical reaction is defined within that multiphasic mixture that alters the value of </w:t>
      </w:r>
      <w:r w:rsidR="006C2049" w:rsidRPr="006C2049">
        <w:rPr>
          <w:position w:val="-12"/>
        </w:rPr>
        <w:object w:dxaOrig="340" w:dyaOrig="380" w14:anchorId="666761A9">
          <v:shape id="_x0000_i1503" type="#_x0000_t75" style="width:14.25pt;height:21.75pt" o:ole="">
            <v:imagedata r:id="rId989" o:title=""/>
          </v:shape>
          <o:OLEObject Type="Embed" ProgID="Equation.DSMT4" ShapeID="_x0000_i1503" DrawAspect="Content" ObjectID="_1489833288" r:id="rId990"/>
        </w:object>
      </w:r>
      <w:r>
        <w:t xml:space="preserve">, lower and upper bounds may be specified for this referential density within the </w:t>
      </w:r>
      <w:r w:rsidRPr="00DA6B48">
        <w:rPr>
          <w:rStyle w:val="CodeChar0"/>
        </w:rPr>
        <w:t>&lt;solid_bound&gt;</w:t>
      </w:r>
      <w:r>
        <w:t xml:space="preserve"> tag to prevent </w:t>
      </w:r>
      <w:r w:rsidR="006C2049" w:rsidRPr="006C2049">
        <w:rPr>
          <w:position w:val="-10"/>
        </w:rPr>
        <w:object w:dxaOrig="200" w:dyaOrig="320" w14:anchorId="2094A3E5">
          <v:shape id="_x0000_i1504" type="#_x0000_t75" style="width:7.45pt;height:14.25pt" o:ole="">
            <v:imagedata r:id="rId991" o:title=""/>
          </v:shape>
          <o:OLEObject Type="Embed" ProgID="Equation.DSMT4" ShapeID="_x0000_i1504" DrawAspect="Content" ObjectID="_1489833289" r:id="rId992"/>
        </w:obje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6C2049" w:rsidRPr="006C2049">
        <w:rPr>
          <w:position w:val="-6"/>
        </w:rPr>
        <w:object w:dxaOrig="680" w:dyaOrig="279" w14:anchorId="328759F1">
          <v:shape id="_x0000_i1505" type="#_x0000_t75" style="width:36pt;height:14.25pt" o:ole="">
            <v:imagedata r:id="rId993" o:title=""/>
          </v:shape>
          <o:OLEObject Type="Embed" ProgID="Equation.DSMT4" ShapeID="_x0000_i1505" DrawAspect="Content" ObjectID="_1489833290" r:id="rId994"/>
        </w:object>
      </w:r>
      <w:r w:rsidR="002D5305">
        <w:t>, the expression</w:t>
      </w:r>
      <w:r>
        <w:t xml:space="preserve"> </w:t>
      </w:r>
      <w:r w:rsidR="002D5305">
        <w:t xml:space="preserve">for </w:t>
      </w:r>
      <w:r w:rsidR="006C2049" w:rsidRPr="006C2049">
        <w:rPr>
          <w:position w:val="-4"/>
        </w:rPr>
        <w:object w:dxaOrig="279" w:dyaOrig="260" w14:anchorId="1178C37C">
          <v:shape id="_x0000_i1506" type="#_x0000_t75" style="width:14.25pt;height:14.25pt" o:ole="">
            <v:imagedata r:id="rId995" o:title=""/>
          </v:shape>
          <o:OLEObject Type="Embed" ProgID="Equation.DSMT4" ShapeID="_x0000_i1506" DrawAspect="Content" ObjectID="_1489833291" r:id="rId996"/>
        </w:object>
      </w:r>
      <w:r w:rsidR="002D5305">
        <w:t xml:space="preserve"> </w:t>
      </w:r>
      <w:r>
        <w:t>produces a power law,</w:t>
      </w:r>
    </w:p>
    <w:p w14:paraId="455939E7" w14:textId="7436B11A" w:rsidR="000C6D02" w:rsidRDefault="000C6D02" w:rsidP="000C6D02">
      <w:pPr>
        <w:pStyle w:val="MTDisplayEquation"/>
      </w:pPr>
      <w:r>
        <w:tab/>
      </w:r>
      <w:r w:rsidR="006C2049" w:rsidRPr="006C2049">
        <w:rPr>
          <w:position w:val="-20"/>
        </w:rPr>
        <w:object w:dxaOrig="1860" w:dyaOrig="499" w14:anchorId="10B99951">
          <v:shape id="_x0000_i1507" type="#_x0000_t75" style="width:93.75pt;height:21.75pt" o:ole="">
            <v:imagedata r:id="rId997" o:title=""/>
          </v:shape>
          <o:OLEObject Type="Embed" ProgID="Equation.DSMT4" ShapeID="_x0000_i1507" DrawAspect="Content" ObjectID="_1489833292" r:id="rId998"/>
        </w:object>
      </w:r>
    </w:p>
    <w:p w14:paraId="0B0F2D23" w14:textId="5A70E379" w:rsidR="000C6D02" w:rsidRPr="0097532C" w:rsidRDefault="000C6D02" w:rsidP="000C6D02">
      <w:r w:rsidRPr="0097532C">
        <w:t xml:space="preserve">Note: When </w:t>
      </w:r>
      <w:r w:rsidR="006C2049" w:rsidRPr="006C2049">
        <w:rPr>
          <w:position w:val="-10"/>
        </w:rPr>
        <w:object w:dxaOrig="600" w:dyaOrig="320" w14:anchorId="49B22867">
          <v:shape id="_x0000_i1508" type="#_x0000_t75" style="width:28.55pt;height:14.25pt" o:ole="">
            <v:imagedata r:id="rId999" o:title=""/>
          </v:shape>
          <o:OLEObject Type="Embed" ProgID="Equation.DSMT4" ShapeID="_x0000_i1508" DrawAspect="Content" ObjectID="_1489833293" r:id="rId1000"/>
        </w:object>
      </w:r>
      <w:r w:rsidRPr="0097532C">
        <w:t>, the fiber modulus is zero at the strain origin (</w:t>
      </w:r>
      <w:r w:rsidR="006C2049" w:rsidRPr="006C2049">
        <w:rPr>
          <w:position w:val="-12"/>
        </w:rPr>
        <w:object w:dxaOrig="600" w:dyaOrig="360" w14:anchorId="0793792D">
          <v:shape id="_x0000_i1509" type="#_x0000_t75" style="width:28.55pt;height:21.75pt" o:ole="">
            <v:imagedata r:id="rId1001" o:title=""/>
          </v:shape>
          <o:OLEObject Type="Embed" ProgID="Equation.DSMT4" ShapeID="_x0000_i1509" DrawAspect="Content" ObjectID="_1489833294" r:id="rId1002"/>
        </w:object>
      </w:r>
      <w:r w:rsidRPr="0097532C">
        <w:t xml:space="preserve">).  Therefore, use </w:t>
      </w:r>
      <w:r w:rsidR="006C2049" w:rsidRPr="006C2049">
        <w:rPr>
          <w:position w:val="-10"/>
        </w:rPr>
        <w:object w:dxaOrig="600" w:dyaOrig="320" w14:anchorId="2ADEDFF2">
          <v:shape id="_x0000_i1510" type="#_x0000_t75" style="width:28.55pt;height:14.25pt" o:ole="">
            <v:imagedata r:id="rId1003" o:title=""/>
          </v:shape>
          <o:OLEObject Type="Embed" ProgID="Equation.DSMT4" ShapeID="_x0000_i1510" DrawAspect="Content" ObjectID="_1489833295" r:id="rId1004"/>
        </w:object>
      </w:r>
      <w:r w:rsidRPr="0097532C">
        <w:t xml:space="preserve"> when a smooth transition in the stress is desired from compression to tension.</w:t>
      </w:r>
    </w:p>
    <w:p w14:paraId="2D21A805" w14:textId="7C723731" w:rsidR="00941062" w:rsidRPr="0097532C" w:rsidRDefault="006C2049" w:rsidP="00941062">
      <w:r w:rsidRPr="006C2049">
        <w:rPr>
          <w:position w:val="-14"/>
        </w:rPr>
        <w:object w:dxaOrig="2079" w:dyaOrig="440" w14:anchorId="31CE37D4">
          <v:shape id="_x0000_i1511" type="#_x0000_t75" style="width:100.55pt;height:21.75pt" o:ole="">
            <v:imagedata r:id="rId1005" o:title=""/>
          </v:shape>
          <o:OLEObject Type="Embed" ProgID="Equation.DSMT4" ShapeID="_x0000_i1511" DrawAspect="Content" ObjectID="_1489833296" r:id="rId1006"/>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2216" w:name="_Toc416085812"/>
      <w:r>
        <w:lastRenderedPageBreak/>
        <w:t>Coupled Transversely Isotropic Mooney-Rivlin</w:t>
      </w:r>
      <w:bookmarkEnd w:id="2216"/>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6C2049" w:rsidRPr="006C2049">
        <w:rPr>
          <w:position w:val="-14"/>
        </w:rPr>
        <w:object w:dxaOrig="5300" w:dyaOrig="400" w14:anchorId="4C9E37CF">
          <v:shape id="_x0000_i1512" type="#_x0000_t75" style="width:266.25pt;height:21.75pt" o:ole="">
            <v:imagedata r:id="rId1007" o:title=""/>
          </v:shape>
          <o:OLEObject Type="Embed" ProgID="Equation.DSMT4" ShapeID="_x0000_i1512" DrawAspect="Content" ObjectID="_1489833297" r:id="rId1008"/>
        </w:object>
      </w:r>
    </w:p>
    <w:p w14:paraId="49B54FD1" w14:textId="44CB77BD" w:rsidR="00A1636E" w:rsidRDefault="00A1636E" w:rsidP="00A1636E">
      <w:r>
        <w:t xml:space="preserve">The first </w:t>
      </w:r>
      <w:del w:id="2217" w:author="Steve Maas" w:date="2014-07-24T18:31:00Z">
        <w:r w:rsidDel="00B47983">
          <w:delText xml:space="preserve">two </w:delText>
        </w:r>
      </w:del>
      <w:ins w:id="2218" w:author="Steve Maas" w:date="2014-07-24T18:31:00Z">
        <w:r w:rsidR="00B47983">
          <w:t xml:space="preserve">three </w:t>
        </w:r>
      </w:ins>
      <w:r>
        <w:t xml:space="preserve">terms define the </w:t>
      </w:r>
      <w:ins w:id="2219" w:author="Steve Maas" w:date="2014-07-24T18:31:00Z">
        <w:r w:rsidR="00B47983">
          <w:t xml:space="preserve">coupled </w:t>
        </w:r>
      </w:ins>
      <w:r>
        <w:t xml:space="preserve">Mooney-Rivlin matrix response. The third term is the fiber response which is a function of the fiber stretch </w:t>
      </w:r>
      <w:r w:rsidR="006C2049" w:rsidRPr="006C2049">
        <w:rPr>
          <w:position w:val="-6"/>
        </w:rPr>
        <w:object w:dxaOrig="220" w:dyaOrig="279" w14:anchorId="7BE9538D">
          <v:shape id="_x0000_i1513" type="#_x0000_t75" style="width:14.25pt;height:14.25pt" o:ole="">
            <v:imagedata r:id="rId1009" o:title=""/>
          </v:shape>
          <o:OLEObject Type="Embed" ProgID="Equation.DSMT4" ShapeID="_x0000_i1513" DrawAspect="Content" ObjectID="_1489833298" r:id="rId1010"/>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6C2049" w:rsidRPr="006C2049">
        <w:rPr>
          <w:position w:val="-24"/>
        </w:rPr>
        <w:object w:dxaOrig="1840" w:dyaOrig="620" w14:anchorId="0F2AC87A">
          <v:shape id="_x0000_i1514" type="#_x0000_t75" style="width:93.75pt;height:28.55pt" o:ole="">
            <v:imagedata r:id="rId1011" o:title=""/>
          </v:shape>
          <o:OLEObject Type="Embed" ProgID="Equation.DSMT4" ShapeID="_x0000_i1514" DrawAspect="Content" ObjectID="_1489833299" r:id="rId1012"/>
        </w:object>
      </w:r>
    </w:p>
    <w:p w14:paraId="3717566A" w14:textId="58D78A2B" w:rsidR="00E11CA7" w:rsidRDefault="00A1636E" w:rsidP="007D6F0D">
      <w:pPr>
        <w:jc w:val="left"/>
      </w:pPr>
      <w:r>
        <w:t xml:space="preserve">where </w:t>
      </w:r>
      <w:r w:rsidR="006C2049" w:rsidRPr="006C2049">
        <w:rPr>
          <w:position w:val="-6"/>
        </w:rPr>
        <w:object w:dxaOrig="940" w:dyaOrig="279" w14:anchorId="32CE55EF">
          <v:shape id="_x0000_i1515" type="#_x0000_t75" style="width:50.25pt;height:14.25pt" o:ole="">
            <v:imagedata r:id="rId1013" o:title=""/>
          </v:shape>
          <o:OLEObject Type="Embed" ProgID="Equation.DSMT4" ShapeID="_x0000_i1515" DrawAspect="Content" ObjectID="_1489833300" r:id="rId1014"/>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2220" w:name="_Toc416085813"/>
      <w:r>
        <w:lastRenderedPageBreak/>
        <w:t>Coupled Transversely Isotropic Veronda-Westmann</w:t>
      </w:r>
      <w:bookmarkEnd w:id="2220"/>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7B6A14" w:rsidRPr="006C2049">
        <w:rPr>
          <w:position w:val="-24"/>
        </w:rPr>
        <w:object w:dxaOrig="4720" w:dyaOrig="660" w14:anchorId="762BA82E">
          <v:shape id="_x0000_i1516" type="#_x0000_t75" style="width:237.75pt;height:36pt" o:ole="">
            <v:imagedata r:id="rId1015" o:title=""/>
          </v:shape>
          <o:OLEObject Type="Embed" ProgID="Equation.DSMT4" ShapeID="_x0000_i1516" DrawAspect="Content" ObjectID="_1489833301" r:id="rId1016"/>
        </w:object>
      </w:r>
    </w:p>
    <w:p w14:paraId="04C16060" w14:textId="19B60012" w:rsidR="00241B41" w:rsidRDefault="00241B41" w:rsidP="00241B41">
      <w:r>
        <w:t xml:space="preserve">The first two terms define the </w:t>
      </w:r>
      <w:ins w:id="2221" w:author="Steve Maas" w:date="2014-07-24T18:32:00Z">
        <w:r w:rsidR="00B47983">
          <w:t xml:space="preserve">coupled </w:t>
        </w:r>
      </w:ins>
      <w:r w:rsidR="00AE38BC">
        <w:t xml:space="preserve">Veronda-Westmann </w:t>
      </w:r>
      <w:r>
        <w:t xml:space="preserve">matrix response. The third term is the fiber response which is a function of the fiber stretch </w:t>
      </w:r>
      <w:r w:rsidR="006C2049" w:rsidRPr="006C2049">
        <w:rPr>
          <w:position w:val="-6"/>
        </w:rPr>
        <w:object w:dxaOrig="220" w:dyaOrig="279" w14:anchorId="365E7BF2">
          <v:shape id="_x0000_i1517" type="#_x0000_t75" style="width:14.25pt;height:14.25pt" o:ole="">
            <v:imagedata r:id="rId1017" o:title=""/>
          </v:shape>
          <o:OLEObject Type="Embed" ProgID="Equation.DSMT4" ShapeID="_x0000_i1517" DrawAspect="Content" ObjectID="_1489833302" r:id="rId1018"/>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6C2049" w:rsidRPr="006C2049">
        <w:rPr>
          <w:position w:val="-24"/>
        </w:rPr>
        <w:object w:dxaOrig="1840" w:dyaOrig="620" w14:anchorId="59E9D0FD">
          <v:shape id="_x0000_i1518" type="#_x0000_t75" style="width:93.75pt;height:28.55pt" o:ole="">
            <v:imagedata r:id="rId1019" o:title=""/>
          </v:shape>
          <o:OLEObject Type="Embed" ProgID="Equation.DSMT4" ShapeID="_x0000_i1518" DrawAspect="Content" ObjectID="_1489833303" r:id="rId1020"/>
        </w:object>
      </w:r>
    </w:p>
    <w:p w14:paraId="18C44E0D" w14:textId="05D4F653" w:rsidR="00241B41" w:rsidRDefault="00241B41" w:rsidP="00241B41">
      <w:pPr>
        <w:jc w:val="left"/>
      </w:pPr>
      <w:r>
        <w:t xml:space="preserve">where </w:t>
      </w:r>
      <w:r w:rsidR="006C2049" w:rsidRPr="006C2049">
        <w:rPr>
          <w:position w:val="-6"/>
        </w:rPr>
        <w:object w:dxaOrig="940" w:dyaOrig="279" w14:anchorId="5F971CFC">
          <v:shape id="_x0000_i1519" type="#_x0000_t75" style="width:50.25pt;height:14.25pt" o:ole="">
            <v:imagedata r:id="rId1021" o:title=""/>
          </v:shape>
          <o:OLEObject Type="Embed" ProgID="Equation.DSMT4" ShapeID="_x0000_i1519" DrawAspect="Content" ObjectID="_1489833304" r:id="rId1022"/>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rPr>
          <w:ins w:id="2222" w:author="rawlins" w:date="2015-04-03T15:36:00Z"/>
        </w:rPr>
      </w:pPr>
      <w:bookmarkStart w:id="2223" w:name="_Toc410636372"/>
      <w:bookmarkStart w:id="2224" w:name="_Toc416085814"/>
      <w:ins w:id="2225" w:author="rawlins" w:date="2015-04-03T15:36:00Z">
        <w:r>
          <w:lastRenderedPageBreak/>
          <w:t>Continuous Fiber Distribution</w:t>
        </w:r>
        <w:bookmarkEnd w:id="2223"/>
        <w:bookmarkEnd w:id="2224"/>
      </w:ins>
    </w:p>
    <w:p w14:paraId="59B8D788" w14:textId="77777777" w:rsidR="00277EE6" w:rsidRDefault="00277EE6" w:rsidP="00277EE6">
      <w:pPr>
        <w:rPr>
          <w:ins w:id="2226" w:author="rawlins" w:date="2015-04-03T15:36:00Z"/>
        </w:rPr>
      </w:pPr>
      <w:ins w:id="2227" w:author="rawlins" w:date="2015-04-03T15:36:00Z">
        <w:r>
          <w:t>A continuous fiber distribution has a strain energy density that integrates the contributions from fiber bundles oriented along all directions emanating from a point in the continuum,</w:t>
        </w:r>
      </w:ins>
    </w:p>
    <w:p w14:paraId="23316A2E" w14:textId="2B858609" w:rsidR="00277EE6" w:rsidRDefault="00277EE6" w:rsidP="00277EE6">
      <w:pPr>
        <w:pStyle w:val="MTDisplayEquation"/>
        <w:rPr>
          <w:ins w:id="2228" w:author="rawlins" w:date="2015-04-03T15:36:00Z"/>
        </w:rPr>
      </w:pPr>
      <w:ins w:id="2229" w:author="rawlins" w:date="2015-04-03T15:36:00Z">
        <w:r>
          <w:tab/>
        </w:r>
        <w:r>
          <w:rPr>
            <w:noProof/>
            <w:position w:val="-18"/>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ins>
    </w:p>
    <w:p w14:paraId="39C31E29" w14:textId="1CF4E459" w:rsidR="00277EE6" w:rsidRDefault="00277EE6" w:rsidP="00277EE6">
      <w:pPr>
        <w:rPr>
          <w:ins w:id="2230" w:author="rawlins" w:date="2015-04-03T15:36:00Z"/>
        </w:rPr>
      </w:pPr>
      <w:ins w:id="2231" w:author="rawlins" w:date="2015-04-03T15:36:00Z">
        <w:r>
          <w:t xml:space="preserve">where </w:t>
        </w:r>
        <w:r>
          <w:rPr>
            <w:noProof/>
            <w:position w:val="-4"/>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Pr>
            <w:noProof/>
            <w:position w:val="-12"/>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Pr>
            <w:noProof/>
            <w:position w:val="-6"/>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Pr>
            <w:noProof/>
            <w:position w:val="-4"/>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Pr>
            <w:noProof/>
            <w:position w:val="-4"/>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Pr>
            <w:noProof/>
            <w:position w:val="-4"/>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Pr>
            <w:noProof/>
            <w:position w:val="-12"/>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Pr>
            <w:noProof/>
            <w:position w:val="-4"/>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Pr>
            <w:noProof/>
            <w:position w:val="-4"/>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Pr>
            <w:noProof/>
            <w:position w:val="-4"/>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ins>
    </w:p>
    <w:p w14:paraId="0D68CE42" w14:textId="229E09F4" w:rsidR="00277EE6" w:rsidRDefault="00277EE6" w:rsidP="00277EE6">
      <w:pPr>
        <w:pStyle w:val="MTDisplayEquation"/>
        <w:rPr>
          <w:ins w:id="2232" w:author="rawlins" w:date="2015-04-03T15:36:00Z"/>
        </w:rPr>
      </w:pPr>
      <w:ins w:id="2233" w:author="rawlins" w:date="2015-04-03T15:36:00Z">
        <w:r>
          <w:tab/>
        </w:r>
        <w:r>
          <w:rPr>
            <w:noProof/>
            <w:position w:val="-18"/>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ins>
    </w:p>
    <w:p w14:paraId="08BD78C5" w14:textId="77777777" w:rsidR="00277EE6" w:rsidRDefault="00277EE6" w:rsidP="00277EE6">
      <w:pPr>
        <w:rPr>
          <w:ins w:id="2234" w:author="rawlins" w:date="2015-04-03T15:36:00Z"/>
        </w:rPr>
      </w:pPr>
      <w:ins w:id="2235" w:author="rawlins" w:date="2015-04-03T15:36:00Z">
        <w:r>
          <w:t>For a material with an uncoupled strain energy density the corresponding expression is</w:t>
        </w:r>
      </w:ins>
    </w:p>
    <w:p w14:paraId="67CED948" w14:textId="4E41DBA4" w:rsidR="00277EE6" w:rsidRDefault="00277EE6" w:rsidP="00277EE6">
      <w:pPr>
        <w:pStyle w:val="MTDisplayEquation"/>
        <w:rPr>
          <w:ins w:id="2236" w:author="rawlins" w:date="2015-04-03T15:36:00Z"/>
        </w:rPr>
      </w:pPr>
      <w:ins w:id="2237" w:author="rawlins" w:date="2015-04-03T15:36:00Z">
        <w:r>
          <w:tab/>
        </w:r>
        <w:r>
          <w:rPr>
            <w:noProof/>
            <w:position w:val="-18"/>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ins>
    </w:p>
    <w:p w14:paraId="05729672" w14:textId="116DE7C7" w:rsidR="00277EE6" w:rsidRDefault="00277EE6" w:rsidP="00277EE6">
      <w:pPr>
        <w:rPr>
          <w:ins w:id="2238" w:author="rawlins" w:date="2015-04-03T15:36:00Z"/>
        </w:rPr>
      </w:pPr>
      <w:ins w:id="2239" w:author="rawlins" w:date="2015-04-03T15:36:00Z">
        <w:r>
          <w:t xml:space="preserve">where </w:t>
        </w:r>
        <w:r>
          <w:rPr>
            <w:noProof/>
            <w:position w:val="-12"/>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ins>
    </w:p>
    <w:p w14:paraId="18024D7C" w14:textId="77777777" w:rsidR="00277EE6" w:rsidRDefault="00277EE6" w:rsidP="00277EE6">
      <w:pPr>
        <w:jc w:val="left"/>
        <w:rPr>
          <w:ins w:id="2240" w:author="rawlins" w:date="2015-04-03T15:36:00Z"/>
        </w:rPr>
      </w:pPr>
      <w:ins w:id="2241" w:author="rawlins" w:date="2015-04-03T15:36:00Z">
        <w:r>
          <w:br w:type="page"/>
        </w:r>
      </w:ins>
    </w:p>
    <w:p w14:paraId="2B635F1F" w14:textId="77777777" w:rsidR="00277EE6" w:rsidRDefault="00277EE6" w:rsidP="00277EE6">
      <w:pPr>
        <w:pStyle w:val="Heading3"/>
        <w:rPr>
          <w:ins w:id="2242" w:author="rawlins" w:date="2015-04-03T15:36:00Z"/>
        </w:rPr>
      </w:pPr>
      <w:bookmarkStart w:id="2243" w:name="_Toc410636373"/>
      <w:bookmarkStart w:id="2244" w:name="_Toc416085815"/>
      <w:ins w:id="2245" w:author="rawlins" w:date="2015-04-03T15:36:00Z">
        <w:r>
          <w:lastRenderedPageBreak/>
          <w:t>Compressible Continuous Fiber Distribution</w:t>
        </w:r>
        <w:bookmarkEnd w:id="2243"/>
        <w:bookmarkEnd w:id="2244"/>
      </w:ins>
    </w:p>
    <w:p w14:paraId="1E44F045" w14:textId="77777777" w:rsidR="00277EE6" w:rsidRDefault="00277EE6" w:rsidP="00277EE6">
      <w:pPr>
        <w:rPr>
          <w:ins w:id="2246" w:author="rawlins" w:date="2015-04-03T15:36:00Z"/>
        </w:rPr>
      </w:pPr>
      <w:ins w:id="2247" w:author="rawlins" w:date="2015-04-03T15:36:00Z">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ins>
    </w:p>
    <w:p w14:paraId="55C24FE5" w14:textId="77777777" w:rsidR="00277EE6" w:rsidRDefault="00277EE6" w:rsidP="00277EE6">
      <w:pPr>
        <w:rPr>
          <w:ins w:id="2248"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79"/>
        <w:gridCol w:w="222"/>
      </w:tblGrid>
      <w:tr w:rsidR="00277EE6" w14:paraId="4963CB58" w14:textId="77777777" w:rsidTr="00050662">
        <w:trPr>
          <w:ins w:id="2249" w:author="rawlins" w:date="2015-04-03T15:36:00Z"/>
        </w:trPr>
        <w:tc>
          <w:tcPr>
            <w:tcW w:w="0" w:type="auto"/>
            <w:shd w:val="clear" w:color="auto" w:fill="auto"/>
          </w:tcPr>
          <w:p w14:paraId="1A7FF350" w14:textId="77777777" w:rsidR="00277EE6" w:rsidRDefault="00277EE6" w:rsidP="00050662">
            <w:pPr>
              <w:pStyle w:val="code"/>
              <w:rPr>
                <w:ins w:id="2250" w:author="rawlins" w:date="2015-04-03T15:36:00Z"/>
              </w:rPr>
            </w:pPr>
            <w:ins w:id="2251" w:author="rawlins" w:date="2015-04-03T15:36:00Z">
              <w:r>
                <w:t>&lt;fibers&gt;</w:t>
              </w:r>
            </w:ins>
          </w:p>
        </w:tc>
        <w:tc>
          <w:tcPr>
            <w:tcW w:w="0" w:type="auto"/>
            <w:shd w:val="clear" w:color="auto" w:fill="auto"/>
          </w:tcPr>
          <w:p w14:paraId="39A605DA" w14:textId="77777777" w:rsidR="00277EE6" w:rsidRPr="000B272C" w:rsidRDefault="00277EE6" w:rsidP="00050662">
            <w:pPr>
              <w:rPr>
                <w:ins w:id="2252" w:author="rawlins" w:date="2015-04-03T15:36:00Z"/>
                <w:i/>
              </w:rPr>
            </w:pPr>
            <w:ins w:id="2253" w:author="rawlins" w:date="2015-04-03T15:36:00Z">
              <w:r w:rsidRPr="000B272C">
                <w:t xml:space="preserve">Specification of the </w:t>
              </w:r>
              <w:r>
                <w:t xml:space="preserve">fiber material response </w:t>
              </w:r>
            </w:ins>
            <w:ins w:id="2254" w:author="rawlins" w:date="2015-04-03T15:36:00Z">
              <w:r w:rsidRPr="00315B5A">
                <w:rPr>
                  <w:position w:val="-14"/>
                </w:rPr>
                <w:object w:dxaOrig="800" w:dyaOrig="400" w14:anchorId="1343D218">
                  <v:shape id="_x0000_i1520" type="#_x0000_t75" style="width:43.45pt;height:21.75pt" o:ole="">
                    <v:imagedata r:id="rId1037" o:title=""/>
                  </v:shape>
                  <o:OLEObject Type="Embed" ProgID="Equation.DSMT4" ShapeID="_x0000_i1520" DrawAspect="Content" ObjectID="_1489833305" r:id="rId1038"/>
                </w:object>
              </w:r>
            </w:ins>
            <w:ins w:id="2255" w:author="rawlins" w:date="2015-04-03T15:36:00Z">
              <w:r>
                <w:t xml:space="preserve"> </w:t>
              </w:r>
            </w:ins>
          </w:p>
        </w:tc>
        <w:tc>
          <w:tcPr>
            <w:tcW w:w="0" w:type="auto"/>
          </w:tcPr>
          <w:p w14:paraId="313B421B" w14:textId="77777777" w:rsidR="00277EE6" w:rsidRPr="000B272C" w:rsidRDefault="00277EE6" w:rsidP="00050662">
            <w:pPr>
              <w:rPr>
                <w:ins w:id="2256" w:author="rawlins" w:date="2015-04-03T15:36:00Z"/>
              </w:rPr>
            </w:pPr>
          </w:p>
        </w:tc>
      </w:tr>
      <w:tr w:rsidR="00277EE6" w14:paraId="0D55B23A" w14:textId="77777777" w:rsidTr="00050662">
        <w:trPr>
          <w:ins w:id="2257" w:author="rawlins" w:date="2015-04-03T15:36:00Z"/>
        </w:trPr>
        <w:tc>
          <w:tcPr>
            <w:tcW w:w="0" w:type="auto"/>
            <w:shd w:val="clear" w:color="auto" w:fill="auto"/>
          </w:tcPr>
          <w:p w14:paraId="147CB807" w14:textId="77777777" w:rsidR="00277EE6" w:rsidRDefault="00277EE6" w:rsidP="00050662">
            <w:pPr>
              <w:pStyle w:val="code"/>
              <w:rPr>
                <w:ins w:id="2258" w:author="rawlins" w:date="2015-04-03T15:36:00Z"/>
              </w:rPr>
            </w:pPr>
            <w:ins w:id="2259" w:author="rawlins" w:date="2015-04-03T15:36:00Z">
              <w:r>
                <w:t>&lt;distribution&gt;</w:t>
              </w:r>
            </w:ins>
          </w:p>
        </w:tc>
        <w:tc>
          <w:tcPr>
            <w:tcW w:w="0" w:type="auto"/>
            <w:shd w:val="clear" w:color="auto" w:fill="auto"/>
          </w:tcPr>
          <w:p w14:paraId="0FAC9BD8" w14:textId="77777777" w:rsidR="00277EE6" w:rsidRPr="000B272C" w:rsidRDefault="00277EE6" w:rsidP="00050662">
            <w:pPr>
              <w:rPr>
                <w:ins w:id="2260" w:author="rawlins" w:date="2015-04-03T15:36:00Z"/>
                <w:i/>
              </w:rPr>
            </w:pPr>
            <w:ins w:id="2261" w:author="rawlins" w:date="2015-04-03T15:36:00Z">
              <w:r>
                <w:t xml:space="preserve">Specification of the fiber density distribution </w:t>
              </w:r>
            </w:ins>
            <w:ins w:id="2262" w:author="rawlins" w:date="2015-04-03T15:36:00Z">
              <w:r w:rsidRPr="00315B5A">
                <w:rPr>
                  <w:position w:val="-14"/>
                </w:rPr>
                <w:object w:dxaOrig="580" w:dyaOrig="400" w14:anchorId="2BDF95BF">
                  <v:shape id="_x0000_i1521" type="#_x0000_t75" style="width:28.55pt;height:21.75pt" o:ole="">
                    <v:imagedata r:id="rId1039" o:title=""/>
                  </v:shape>
                  <o:OLEObject Type="Embed" ProgID="Equation.DSMT4" ShapeID="_x0000_i1521" DrawAspect="Content" ObjectID="_1489833306" r:id="rId1040"/>
                </w:object>
              </w:r>
            </w:ins>
            <w:ins w:id="2263" w:author="rawlins" w:date="2015-04-03T15:36:00Z">
              <w:r>
                <w:t xml:space="preserve"> </w:t>
              </w:r>
            </w:ins>
          </w:p>
        </w:tc>
        <w:tc>
          <w:tcPr>
            <w:tcW w:w="0" w:type="auto"/>
          </w:tcPr>
          <w:p w14:paraId="6BE362E4" w14:textId="77777777" w:rsidR="00277EE6" w:rsidRPr="000B272C" w:rsidRDefault="00277EE6" w:rsidP="00050662">
            <w:pPr>
              <w:rPr>
                <w:ins w:id="2264" w:author="rawlins" w:date="2015-04-03T15:36:00Z"/>
              </w:rPr>
            </w:pPr>
          </w:p>
        </w:tc>
      </w:tr>
      <w:tr w:rsidR="00277EE6" w14:paraId="6AED389C" w14:textId="77777777" w:rsidTr="00050662">
        <w:trPr>
          <w:ins w:id="2265" w:author="rawlins" w:date="2015-04-03T15:36:00Z"/>
        </w:trPr>
        <w:tc>
          <w:tcPr>
            <w:tcW w:w="0" w:type="auto"/>
            <w:shd w:val="clear" w:color="auto" w:fill="auto"/>
          </w:tcPr>
          <w:p w14:paraId="2BA3160A" w14:textId="77777777" w:rsidR="00277EE6" w:rsidRDefault="00277EE6" w:rsidP="00050662">
            <w:pPr>
              <w:pStyle w:val="code"/>
              <w:rPr>
                <w:ins w:id="2266" w:author="rawlins" w:date="2015-04-03T15:36:00Z"/>
              </w:rPr>
            </w:pPr>
            <w:ins w:id="2267" w:author="rawlins" w:date="2015-04-03T15:36:00Z">
              <w:r>
                <w:t>&lt;scheme&gt;</w:t>
              </w:r>
            </w:ins>
          </w:p>
        </w:tc>
        <w:tc>
          <w:tcPr>
            <w:tcW w:w="0" w:type="auto"/>
            <w:shd w:val="clear" w:color="auto" w:fill="auto"/>
          </w:tcPr>
          <w:p w14:paraId="2A91559A" w14:textId="77777777" w:rsidR="00277EE6" w:rsidRPr="000B272C" w:rsidRDefault="00277EE6" w:rsidP="00050662">
            <w:pPr>
              <w:rPr>
                <w:ins w:id="2268" w:author="rawlins" w:date="2015-04-03T15:36:00Z"/>
              </w:rPr>
            </w:pPr>
            <w:ins w:id="2269" w:author="rawlins" w:date="2015-04-03T15:36:00Z">
              <w:r>
                <w:t>Numerical integration scheme</w:t>
              </w:r>
            </w:ins>
          </w:p>
        </w:tc>
        <w:tc>
          <w:tcPr>
            <w:tcW w:w="0" w:type="auto"/>
          </w:tcPr>
          <w:p w14:paraId="248DB1DD" w14:textId="77777777" w:rsidR="00277EE6" w:rsidRDefault="00277EE6" w:rsidP="00050662">
            <w:pPr>
              <w:rPr>
                <w:ins w:id="2270" w:author="rawlins" w:date="2015-04-03T15:36:00Z"/>
              </w:rPr>
            </w:pPr>
          </w:p>
        </w:tc>
      </w:tr>
    </w:tbl>
    <w:p w14:paraId="29A1A3E5" w14:textId="77777777" w:rsidR="00277EE6" w:rsidRDefault="00277EE6" w:rsidP="00277EE6">
      <w:pPr>
        <w:rPr>
          <w:ins w:id="2271" w:author="rawlins" w:date="2015-04-03T15:36:00Z"/>
        </w:rPr>
      </w:pPr>
    </w:p>
    <w:p w14:paraId="39195F55" w14:textId="77777777" w:rsidR="00277EE6" w:rsidRDefault="00277EE6" w:rsidP="00277EE6">
      <w:pPr>
        <w:rPr>
          <w:ins w:id="2272" w:author="rawlins" w:date="2015-04-03T15:36:00Z"/>
        </w:rPr>
      </w:pPr>
      <w:ins w:id="2273" w:author="rawlins" w:date="2015-04-03T15:36: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ins>
      <w:ins w:id="2274" w:author="rawlins" w:date="2015-04-03T15:36:00Z">
        <w:r>
          <w:fldChar w:fldCharType="separate"/>
        </w:r>
        <w:r>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ins>
      <w:ins w:id="2275" w:author="rawlins" w:date="2015-04-03T15:36:00Z">
        <w:r>
          <w:fldChar w:fldCharType="separate"/>
        </w:r>
        <w:r>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ins>
      <w:ins w:id="2276" w:author="rawlins" w:date="2015-04-03T15:36:00Z">
        <w:r>
          <w:fldChar w:fldCharType="separate"/>
        </w:r>
        <w:r>
          <w:t>4.2.5</w:t>
        </w:r>
        <w:r>
          <w:fldChar w:fldCharType="end"/>
        </w:r>
        <w:r>
          <w:t>.</w:t>
        </w:r>
      </w:ins>
    </w:p>
    <w:p w14:paraId="1D6B233C" w14:textId="77777777" w:rsidR="00277EE6" w:rsidRDefault="00277EE6" w:rsidP="00277EE6">
      <w:pPr>
        <w:rPr>
          <w:ins w:id="2277" w:author="rawlins" w:date="2015-04-03T15:36:00Z"/>
        </w:rPr>
      </w:pPr>
    </w:p>
    <w:p w14:paraId="32338918" w14:textId="77777777" w:rsidR="00277EE6" w:rsidRDefault="00277EE6" w:rsidP="00277EE6">
      <w:pPr>
        <w:rPr>
          <w:ins w:id="2278" w:author="rawlins" w:date="2015-04-03T15:36:00Z"/>
        </w:rPr>
      </w:pPr>
      <w:ins w:id="2279" w:author="rawlins" w:date="2015-04-03T15:36:00Z">
        <w:r>
          <w:rPr>
            <w:i/>
          </w:rPr>
          <w:t>Example</w:t>
        </w:r>
        <w:r>
          <w:t>:</w:t>
        </w:r>
      </w:ins>
    </w:p>
    <w:p w14:paraId="7E1F1E74" w14:textId="77777777" w:rsidR="00277EE6" w:rsidRPr="008A39E7" w:rsidRDefault="00277EE6" w:rsidP="00277EE6">
      <w:pPr>
        <w:rPr>
          <w:ins w:id="2280" w:author="rawlins" w:date="2015-04-03T15:36:00Z"/>
          <w:rFonts w:ascii="Courier New" w:hAnsi="Courier New"/>
          <w:sz w:val="22"/>
        </w:rPr>
      </w:pPr>
      <w:ins w:id="2281" w:author="rawlins" w:date="2015-04-03T15:36:00Z">
        <w:r>
          <w:rPr>
            <w:rFonts w:ascii="Courier New" w:hAnsi="Courier New"/>
            <w:sz w:val="22"/>
          </w:rPr>
          <w:t>&lt;material id="1" name="Material</w:t>
        </w:r>
        <w:r w:rsidRPr="008A39E7">
          <w:rPr>
            <w:rFonts w:ascii="Courier New" w:hAnsi="Courier New"/>
            <w:sz w:val="22"/>
          </w:rPr>
          <w:t>" type="solid mixture"&gt;</w:t>
        </w:r>
      </w:ins>
    </w:p>
    <w:p w14:paraId="0AE045F3" w14:textId="77777777" w:rsidR="00277EE6" w:rsidRPr="008A39E7" w:rsidRDefault="00277EE6" w:rsidP="00277EE6">
      <w:pPr>
        <w:rPr>
          <w:ins w:id="2282" w:author="rawlins" w:date="2015-04-03T15:36:00Z"/>
          <w:rFonts w:ascii="Courier New" w:hAnsi="Courier New"/>
          <w:sz w:val="22"/>
        </w:rPr>
      </w:pPr>
      <w:ins w:id="2283" w:author="rawlins" w:date="2015-04-03T15:36:00Z">
        <w:r w:rsidRPr="008A39E7">
          <w:rPr>
            <w:rFonts w:ascii="Courier New" w:hAnsi="Courier New"/>
            <w:sz w:val="22"/>
          </w:rPr>
          <w:tab/>
          <w:t>&lt;solid type="neo-Hookean"&gt;</w:t>
        </w:r>
      </w:ins>
    </w:p>
    <w:p w14:paraId="58E82DDA" w14:textId="77777777" w:rsidR="00277EE6" w:rsidRPr="008A39E7" w:rsidRDefault="00277EE6" w:rsidP="00277EE6">
      <w:pPr>
        <w:rPr>
          <w:ins w:id="2284" w:author="rawlins" w:date="2015-04-03T15:36:00Z"/>
          <w:rFonts w:ascii="Courier New" w:hAnsi="Courier New"/>
          <w:sz w:val="22"/>
        </w:rPr>
      </w:pPr>
      <w:ins w:id="2285" w:author="rawlins" w:date="2015-04-03T15:36:00Z">
        <w:r w:rsidRPr="008A39E7">
          <w:rPr>
            <w:rFonts w:ascii="Courier New" w:hAnsi="Courier New"/>
            <w:sz w:val="22"/>
          </w:rPr>
          <w:tab/>
        </w:r>
        <w:r w:rsidRPr="008A39E7">
          <w:rPr>
            <w:rFonts w:ascii="Courier New" w:hAnsi="Courier New"/>
            <w:sz w:val="22"/>
          </w:rPr>
          <w:tab/>
          <w:t>&lt;density&gt;1&lt;/density&gt;</w:t>
        </w:r>
      </w:ins>
    </w:p>
    <w:p w14:paraId="5E33F556" w14:textId="77777777" w:rsidR="00277EE6" w:rsidRPr="008A39E7" w:rsidRDefault="00277EE6" w:rsidP="00277EE6">
      <w:pPr>
        <w:rPr>
          <w:ins w:id="2286" w:author="rawlins" w:date="2015-04-03T15:36:00Z"/>
          <w:rFonts w:ascii="Courier New" w:hAnsi="Courier New"/>
          <w:sz w:val="22"/>
        </w:rPr>
      </w:pPr>
      <w:ins w:id="2287" w:author="rawlins" w:date="2015-04-03T15:36:00Z">
        <w:r w:rsidRPr="008A39E7">
          <w:rPr>
            <w:rFonts w:ascii="Courier New" w:hAnsi="Courier New"/>
            <w:sz w:val="22"/>
          </w:rPr>
          <w:tab/>
        </w:r>
        <w:r w:rsidRPr="008A39E7">
          <w:rPr>
            <w:rFonts w:ascii="Courier New" w:hAnsi="Courier New"/>
            <w:sz w:val="22"/>
          </w:rPr>
          <w:tab/>
          <w:t>&lt;E&gt;1&lt;/E&gt;</w:t>
        </w:r>
      </w:ins>
    </w:p>
    <w:p w14:paraId="0A57C8BA" w14:textId="77777777" w:rsidR="00277EE6" w:rsidRPr="008A39E7" w:rsidRDefault="00277EE6" w:rsidP="00277EE6">
      <w:pPr>
        <w:rPr>
          <w:ins w:id="2288" w:author="rawlins" w:date="2015-04-03T15:36:00Z"/>
          <w:rFonts w:ascii="Courier New" w:hAnsi="Courier New"/>
          <w:sz w:val="22"/>
        </w:rPr>
      </w:pPr>
      <w:ins w:id="2289" w:author="rawlins" w:date="2015-04-03T15:36:00Z">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ins>
    </w:p>
    <w:p w14:paraId="64BC2AEF" w14:textId="77777777" w:rsidR="00277EE6" w:rsidRPr="008A39E7" w:rsidRDefault="00277EE6" w:rsidP="00277EE6">
      <w:pPr>
        <w:rPr>
          <w:ins w:id="2290" w:author="rawlins" w:date="2015-04-03T15:36:00Z"/>
          <w:rFonts w:ascii="Courier New" w:hAnsi="Courier New"/>
          <w:sz w:val="22"/>
        </w:rPr>
      </w:pPr>
      <w:ins w:id="2291" w:author="rawlins" w:date="2015-04-03T15:36:00Z">
        <w:r w:rsidRPr="008A39E7">
          <w:rPr>
            <w:rFonts w:ascii="Courier New" w:hAnsi="Courier New"/>
            <w:sz w:val="22"/>
          </w:rPr>
          <w:tab/>
          <w:t>&lt;/solid&gt;</w:t>
        </w:r>
      </w:ins>
    </w:p>
    <w:p w14:paraId="21C808D7" w14:textId="77777777" w:rsidR="00277EE6" w:rsidRPr="008A39E7" w:rsidRDefault="00277EE6" w:rsidP="00277EE6">
      <w:pPr>
        <w:rPr>
          <w:ins w:id="2292" w:author="rawlins" w:date="2015-04-03T15:36:00Z"/>
          <w:rFonts w:ascii="Courier New" w:hAnsi="Courier New"/>
          <w:sz w:val="22"/>
        </w:rPr>
      </w:pPr>
      <w:ins w:id="2293" w:author="rawlins" w:date="2015-04-03T15:36:00Z">
        <w:r w:rsidRPr="008A39E7">
          <w:rPr>
            <w:rFonts w:ascii="Courier New" w:hAnsi="Courier New"/>
            <w:sz w:val="22"/>
          </w:rPr>
          <w:tab/>
          <w:t>&lt;solid type="continuous fiber distribution"&gt;</w:t>
        </w:r>
      </w:ins>
    </w:p>
    <w:p w14:paraId="1207D6CE" w14:textId="77777777" w:rsidR="00277EE6" w:rsidRPr="008A39E7" w:rsidRDefault="00277EE6" w:rsidP="00277EE6">
      <w:pPr>
        <w:rPr>
          <w:ins w:id="2294" w:author="rawlins" w:date="2015-04-03T15:36:00Z"/>
          <w:rFonts w:ascii="Courier New" w:hAnsi="Courier New"/>
          <w:sz w:val="22"/>
        </w:rPr>
      </w:pPr>
      <w:ins w:id="2295"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ins>
    </w:p>
    <w:p w14:paraId="51C8673D" w14:textId="77777777" w:rsidR="00277EE6" w:rsidRPr="008A39E7" w:rsidRDefault="00277EE6" w:rsidP="00277EE6">
      <w:pPr>
        <w:rPr>
          <w:ins w:id="2296" w:author="rawlins" w:date="2015-04-03T15:36:00Z"/>
          <w:rFonts w:ascii="Courier New" w:hAnsi="Courier New"/>
          <w:sz w:val="22"/>
        </w:rPr>
      </w:pPr>
      <w:ins w:id="2297"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ins>
    </w:p>
    <w:p w14:paraId="102D772A" w14:textId="77777777" w:rsidR="00277EE6" w:rsidRPr="008A39E7" w:rsidRDefault="00277EE6" w:rsidP="00277EE6">
      <w:pPr>
        <w:rPr>
          <w:ins w:id="2298" w:author="rawlins" w:date="2015-04-03T15:36:00Z"/>
          <w:rFonts w:ascii="Courier New" w:hAnsi="Courier New"/>
          <w:sz w:val="22"/>
        </w:rPr>
      </w:pPr>
      <w:ins w:id="2299"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ins>
    </w:p>
    <w:p w14:paraId="3B413E3B" w14:textId="77777777" w:rsidR="00277EE6" w:rsidRPr="008A39E7" w:rsidRDefault="00277EE6" w:rsidP="00277EE6">
      <w:pPr>
        <w:rPr>
          <w:ins w:id="2300" w:author="rawlins" w:date="2015-04-03T15:36:00Z"/>
          <w:rFonts w:ascii="Courier New" w:hAnsi="Courier New"/>
          <w:sz w:val="22"/>
        </w:rPr>
      </w:pPr>
      <w:ins w:id="2301"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ins>
    </w:p>
    <w:p w14:paraId="50FD2B35" w14:textId="77777777" w:rsidR="00277EE6" w:rsidRPr="008A39E7" w:rsidRDefault="00277EE6" w:rsidP="00277EE6">
      <w:pPr>
        <w:rPr>
          <w:ins w:id="2302" w:author="rawlins" w:date="2015-04-03T15:36:00Z"/>
          <w:rFonts w:ascii="Courier New" w:hAnsi="Courier New"/>
          <w:sz w:val="22"/>
        </w:rPr>
      </w:pPr>
      <w:ins w:id="2303"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&lt;/fibers&gt;</w:t>
        </w:r>
      </w:ins>
    </w:p>
    <w:p w14:paraId="1B6F7EED" w14:textId="77777777" w:rsidR="00277EE6" w:rsidRPr="008A39E7" w:rsidRDefault="00277EE6" w:rsidP="00277EE6">
      <w:pPr>
        <w:rPr>
          <w:ins w:id="2304" w:author="rawlins" w:date="2015-04-03T15:36:00Z"/>
          <w:rFonts w:ascii="Courier New" w:hAnsi="Courier New"/>
          <w:sz w:val="22"/>
        </w:rPr>
      </w:pPr>
      <w:ins w:id="2305"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1F650871" w14:textId="77777777" w:rsidR="00277EE6" w:rsidRPr="008A39E7" w:rsidRDefault="00277EE6" w:rsidP="00277EE6">
      <w:pPr>
        <w:rPr>
          <w:ins w:id="2306" w:author="rawlins" w:date="2015-04-03T15:36:00Z"/>
          <w:rFonts w:ascii="Courier New" w:hAnsi="Courier New"/>
          <w:sz w:val="22"/>
        </w:rPr>
      </w:pPr>
      <w:ins w:id="2307"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02018F53" w14:textId="77777777" w:rsidR="00277EE6" w:rsidRPr="008A39E7" w:rsidRDefault="00277EE6" w:rsidP="00277EE6">
      <w:pPr>
        <w:rPr>
          <w:ins w:id="2308" w:author="rawlins" w:date="2015-04-03T15:36:00Z"/>
          <w:rFonts w:ascii="Courier New" w:hAnsi="Courier New"/>
          <w:sz w:val="22"/>
        </w:rPr>
      </w:pPr>
      <w:ins w:id="2309"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ins>
    </w:p>
    <w:p w14:paraId="10E42671" w14:textId="77777777" w:rsidR="00277EE6" w:rsidRPr="008A39E7" w:rsidRDefault="00277EE6" w:rsidP="00277EE6">
      <w:pPr>
        <w:rPr>
          <w:ins w:id="2310" w:author="rawlins" w:date="2015-04-03T15:36:00Z"/>
          <w:rFonts w:ascii="Courier New" w:hAnsi="Courier New"/>
          <w:sz w:val="22"/>
        </w:rPr>
      </w:pPr>
      <w:ins w:id="2311"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ins>
    </w:p>
    <w:p w14:paraId="1BA374E1" w14:textId="77777777" w:rsidR="00277EE6" w:rsidRPr="008A39E7" w:rsidRDefault="00277EE6" w:rsidP="00277EE6">
      <w:pPr>
        <w:rPr>
          <w:ins w:id="2312" w:author="rawlins" w:date="2015-04-03T15:36:00Z"/>
          <w:rFonts w:ascii="Courier New" w:hAnsi="Courier New"/>
          <w:sz w:val="22"/>
        </w:rPr>
      </w:pPr>
      <w:ins w:id="2313"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ins>
    </w:p>
    <w:p w14:paraId="68C78C37" w14:textId="77777777" w:rsidR="00277EE6" w:rsidRPr="008A39E7" w:rsidRDefault="00277EE6" w:rsidP="00277EE6">
      <w:pPr>
        <w:rPr>
          <w:ins w:id="2314" w:author="rawlins" w:date="2015-04-03T15:36:00Z"/>
          <w:rFonts w:ascii="Courier New" w:hAnsi="Courier New"/>
          <w:sz w:val="22"/>
        </w:rPr>
      </w:pPr>
      <w:ins w:id="2315"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4A5B07D3" w14:textId="77777777" w:rsidR="00277EE6" w:rsidRPr="008A39E7" w:rsidRDefault="00277EE6" w:rsidP="00277EE6">
      <w:pPr>
        <w:rPr>
          <w:ins w:id="2316" w:author="rawlins" w:date="2015-04-03T15:36:00Z"/>
          <w:rFonts w:ascii="Courier New" w:hAnsi="Courier New"/>
          <w:sz w:val="22"/>
        </w:rPr>
      </w:pPr>
      <w:ins w:id="2317" w:author="rawlins" w:date="2015-04-03T15:36:00Z">
        <w:r w:rsidRPr="008A39E7">
          <w:rPr>
            <w:rFonts w:ascii="Courier New" w:hAnsi="Courier New"/>
            <w:sz w:val="22"/>
          </w:rPr>
          <w:tab/>
          <w:t>&lt;/solid&gt;</w:t>
        </w:r>
      </w:ins>
    </w:p>
    <w:p w14:paraId="21480E6F" w14:textId="77777777" w:rsidR="00277EE6" w:rsidRPr="008A39E7" w:rsidRDefault="00277EE6" w:rsidP="00277EE6">
      <w:pPr>
        <w:rPr>
          <w:ins w:id="2318" w:author="rawlins" w:date="2015-04-03T15:36:00Z"/>
          <w:rFonts w:ascii="Courier New" w:hAnsi="Courier New"/>
          <w:sz w:val="22"/>
        </w:rPr>
      </w:pPr>
      <w:ins w:id="2319" w:author="rawlins" w:date="2015-04-03T15:36:00Z">
        <w:r w:rsidRPr="008A39E7">
          <w:rPr>
            <w:rFonts w:ascii="Courier New" w:hAnsi="Courier New"/>
            <w:sz w:val="22"/>
          </w:rPr>
          <w:t>&lt;/material&gt;</w:t>
        </w:r>
      </w:ins>
    </w:p>
    <w:p w14:paraId="645E7790" w14:textId="77777777" w:rsidR="00277EE6" w:rsidRDefault="00277EE6" w:rsidP="00277EE6">
      <w:pPr>
        <w:rPr>
          <w:ins w:id="2320" w:author="rawlins" w:date="2015-04-03T15:36:00Z"/>
        </w:rPr>
      </w:pPr>
    </w:p>
    <w:p w14:paraId="171DB4D8" w14:textId="77777777" w:rsidR="00277EE6" w:rsidRDefault="00277EE6" w:rsidP="00277EE6">
      <w:pPr>
        <w:jc w:val="left"/>
        <w:rPr>
          <w:ins w:id="2321" w:author="rawlins" w:date="2015-04-03T15:36:00Z"/>
        </w:rPr>
      </w:pPr>
      <w:ins w:id="2322" w:author="rawlins" w:date="2015-04-03T15:36:00Z">
        <w:r>
          <w:br w:type="page"/>
        </w:r>
      </w:ins>
    </w:p>
    <w:p w14:paraId="69AF7AAA" w14:textId="77777777" w:rsidR="00277EE6" w:rsidRDefault="00277EE6" w:rsidP="00277EE6">
      <w:pPr>
        <w:pStyle w:val="Heading3"/>
        <w:rPr>
          <w:ins w:id="2323" w:author="rawlins" w:date="2015-04-03T15:36:00Z"/>
        </w:rPr>
      </w:pPr>
      <w:bookmarkStart w:id="2324" w:name="_Toc410636374"/>
      <w:bookmarkStart w:id="2325" w:name="_Toc416085816"/>
      <w:bookmarkStart w:id="2326" w:name="_Ref280606960"/>
      <w:ins w:id="2327" w:author="rawlins" w:date="2015-04-03T15:36:00Z">
        <w:r>
          <w:lastRenderedPageBreak/>
          <w:t>Uncoupled Continuous Fiber Distribution</w:t>
        </w:r>
        <w:bookmarkEnd w:id="2324"/>
        <w:bookmarkEnd w:id="2325"/>
      </w:ins>
    </w:p>
    <w:p w14:paraId="0C01AE71" w14:textId="77777777" w:rsidR="00277EE6" w:rsidRDefault="00277EE6" w:rsidP="00277EE6">
      <w:pPr>
        <w:rPr>
          <w:ins w:id="2328" w:author="rawlins" w:date="2015-04-03T15:36:00Z"/>
        </w:rPr>
      </w:pPr>
      <w:ins w:id="2329" w:author="rawlins" w:date="2015-04-03T15:36:00Z">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ins>
    </w:p>
    <w:p w14:paraId="378DE0FF" w14:textId="77777777" w:rsidR="00277EE6" w:rsidRDefault="00277EE6" w:rsidP="00277EE6">
      <w:pPr>
        <w:rPr>
          <w:ins w:id="2330"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79"/>
        <w:gridCol w:w="222"/>
      </w:tblGrid>
      <w:tr w:rsidR="00277EE6" w14:paraId="769F769B" w14:textId="77777777" w:rsidTr="00050662">
        <w:trPr>
          <w:ins w:id="2331" w:author="rawlins" w:date="2015-04-03T15:36:00Z"/>
        </w:trPr>
        <w:tc>
          <w:tcPr>
            <w:tcW w:w="0" w:type="auto"/>
            <w:shd w:val="clear" w:color="auto" w:fill="auto"/>
          </w:tcPr>
          <w:p w14:paraId="58FD561A" w14:textId="77777777" w:rsidR="00277EE6" w:rsidRDefault="00277EE6" w:rsidP="00050662">
            <w:pPr>
              <w:pStyle w:val="code"/>
              <w:rPr>
                <w:ins w:id="2332" w:author="rawlins" w:date="2015-04-03T15:36:00Z"/>
              </w:rPr>
            </w:pPr>
            <w:ins w:id="2333" w:author="rawlins" w:date="2015-04-03T15:36:00Z">
              <w:r>
                <w:t>&lt;fibers&gt;</w:t>
              </w:r>
            </w:ins>
          </w:p>
        </w:tc>
        <w:tc>
          <w:tcPr>
            <w:tcW w:w="0" w:type="auto"/>
            <w:shd w:val="clear" w:color="auto" w:fill="auto"/>
          </w:tcPr>
          <w:p w14:paraId="09DCF785" w14:textId="77777777" w:rsidR="00277EE6" w:rsidRPr="000B272C" w:rsidRDefault="00277EE6" w:rsidP="00050662">
            <w:pPr>
              <w:rPr>
                <w:ins w:id="2334" w:author="rawlins" w:date="2015-04-03T15:36:00Z"/>
                <w:i/>
              </w:rPr>
            </w:pPr>
            <w:ins w:id="2335" w:author="rawlins" w:date="2015-04-03T15:36:00Z">
              <w:r w:rsidRPr="000B272C">
                <w:t xml:space="preserve">Specification of the </w:t>
              </w:r>
              <w:r>
                <w:t xml:space="preserve">fiber material response </w:t>
              </w:r>
            </w:ins>
            <w:ins w:id="2336" w:author="rawlins" w:date="2015-04-03T15:36:00Z">
              <w:r w:rsidRPr="00315B5A">
                <w:rPr>
                  <w:position w:val="-16"/>
                </w:rPr>
                <w:object w:dxaOrig="800" w:dyaOrig="440" w14:anchorId="3B808E9D">
                  <v:shape id="_x0000_i1522" type="#_x0000_t75" style="width:43.45pt;height:21.75pt" o:ole="">
                    <v:imagedata r:id="rId1041" o:title=""/>
                  </v:shape>
                  <o:OLEObject Type="Embed" ProgID="Equation.DSMT4" ShapeID="_x0000_i1522" DrawAspect="Content" ObjectID="_1489833307" r:id="rId1042"/>
                </w:object>
              </w:r>
            </w:ins>
            <w:ins w:id="2337" w:author="rawlins" w:date="2015-04-03T15:36:00Z">
              <w:r>
                <w:t xml:space="preserve"> </w:t>
              </w:r>
            </w:ins>
          </w:p>
        </w:tc>
        <w:tc>
          <w:tcPr>
            <w:tcW w:w="0" w:type="auto"/>
          </w:tcPr>
          <w:p w14:paraId="7D105525" w14:textId="77777777" w:rsidR="00277EE6" w:rsidRPr="000B272C" w:rsidRDefault="00277EE6" w:rsidP="00050662">
            <w:pPr>
              <w:rPr>
                <w:ins w:id="2338" w:author="rawlins" w:date="2015-04-03T15:36:00Z"/>
              </w:rPr>
            </w:pPr>
          </w:p>
        </w:tc>
      </w:tr>
      <w:tr w:rsidR="00277EE6" w14:paraId="5C28B25F" w14:textId="77777777" w:rsidTr="00050662">
        <w:trPr>
          <w:ins w:id="2339" w:author="rawlins" w:date="2015-04-03T15:36:00Z"/>
        </w:trPr>
        <w:tc>
          <w:tcPr>
            <w:tcW w:w="0" w:type="auto"/>
            <w:shd w:val="clear" w:color="auto" w:fill="auto"/>
          </w:tcPr>
          <w:p w14:paraId="5E961669" w14:textId="77777777" w:rsidR="00277EE6" w:rsidRDefault="00277EE6" w:rsidP="00050662">
            <w:pPr>
              <w:pStyle w:val="code"/>
              <w:rPr>
                <w:ins w:id="2340" w:author="rawlins" w:date="2015-04-03T15:36:00Z"/>
              </w:rPr>
            </w:pPr>
            <w:ins w:id="2341" w:author="rawlins" w:date="2015-04-03T15:36:00Z">
              <w:r>
                <w:t>&lt;distribution&gt;</w:t>
              </w:r>
            </w:ins>
          </w:p>
        </w:tc>
        <w:tc>
          <w:tcPr>
            <w:tcW w:w="0" w:type="auto"/>
            <w:shd w:val="clear" w:color="auto" w:fill="auto"/>
          </w:tcPr>
          <w:p w14:paraId="3EE6AEF5" w14:textId="77777777" w:rsidR="00277EE6" w:rsidRPr="000B272C" w:rsidRDefault="00277EE6" w:rsidP="00050662">
            <w:pPr>
              <w:rPr>
                <w:ins w:id="2342" w:author="rawlins" w:date="2015-04-03T15:36:00Z"/>
                <w:i/>
              </w:rPr>
            </w:pPr>
            <w:ins w:id="2343" w:author="rawlins" w:date="2015-04-03T15:36:00Z">
              <w:r>
                <w:t xml:space="preserve">Specification of the fiber density distribution </w:t>
              </w:r>
            </w:ins>
            <w:ins w:id="2344" w:author="rawlins" w:date="2015-04-03T15:36:00Z">
              <w:r w:rsidRPr="00315B5A">
                <w:rPr>
                  <w:position w:val="-14"/>
                </w:rPr>
                <w:object w:dxaOrig="580" w:dyaOrig="400" w14:anchorId="4DEBE8CA">
                  <v:shape id="_x0000_i1523" type="#_x0000_t75" style="width:28.55pt;height:21.75pt" o:ole="">
                    <v:imagedata r:id="rId1043" o:title=""/>
                  </v:shape>
                  <o:OLEObject Type="Embed" ProgID="Equation.DSMT4" ShapeID="_x0000_i1523" DrawAspect="Content" ObjectID="_1489833308" r:id="rId1044"/>
                </w:object>
              </w:r>
            </w:ins>
            <w:ins w:id="2345" w:author="rawlins" w:date="2015-04-03T15:36:00Z">
              <w:r>
                <w:t xml:space="preserve"> </w:t>
              </w:r>
            </w:ins>
          </w:p>
        </w:tc>
        <w:tc>
          <w:tcPr>
            <w:tcW w:w="0" w:type="auto"/>
          </w:tcPr>
          <w:p w14:paraId="32D2CDAA" w14:textId="77777777" w:rsidR="00277EE6" w:rsidRPr="000B272C" w:rsidRDefault="00277EE6" w:rsidP="00050662">
            <w:pPr>
              <w:rPr>
                <w:ins w:id="2346" w:author="rawlins" w:date="2015-04-03T15:36:00Z"/>
              </w:rPr>
            </w:pPr>
          </w:p>
        </w:tc>
      </w:tr>
      <w:tr w:rsidR="00277EE6" w14:paraId="6FAE7375" w14:textId="77777777" w:rsidTr="00050662">
        <w:trPr>
          <w:ins w:id="2347" w:author="rawlins" w:date="2015-04-03T15:36:00Z"/>
        </w:trPr>
        <w:tc>
          <w:tcPr>
            <w:tcW w:w="0" w:type="auto"/>
            <w:shd w:val="clear" w:color="auto" w:fill="auto"/>
          </w:tcPr>
          <w:p w14:paraId="204FC885" w14:textId="77777777" w:rsidR="00277EE6" w:rsidRDefault="00277EE6" w:rsidP="00050662">
            <w:pPr>
              <w:pStyle w:val="code"/>
              <w:rPr>
                <w:ins w:id="2348" w:author="rawlins" w:date="2015-04-03T15:36:00Z"/>
              </w:rPr>
            </w:pPr>
            <w:ins w:id="2349" w:author="rawlins" w:date="2015-04-03T15:36:00Z">
              <w:r>
                <w:t>&lt;scheme&gt;</w:t>
              </w:r>
            </w:ins>
          </w:p>
        </w:tc>
        <w:tc>
          <w:tcPr>
            <w:tcW w:w="0" w:type="auto"/>
            <w:shd w:val="clear" w:color="auto" w:fill="auto"/>
          </w:tcPr>
          <w:p w14:paraId="2FCC6046" w14:textId="77777777" w:rsidR="00277EE6" w:rsidRPr="000B272C" w:rsidRDefault="00277EE6" w:rsidP="00050662">
            <w:pPr>
              <w:rPr>
                <w:ins w:id="2350" w:author="rawlins" w:date="2015-04-03T15:36:00Z"/>
              </w:rPr>
            </w:pPr>
            <w:ins w:id="2351" w:author="rawlins" w:date="2015-04-03T15:36:00Z">
              <w:r>
                <w:t>Numerical integration scheme</w:t>
              </w:r>
            </w:ins>
          </w:p>
        </w:tc>
        <w:tc>
          <w:tcPr>
            <w:tcW w:w="0" w:type="auto"/>
          </w:tcPr>
          <w:p w14:paraId="4E961B9F" w14:textId="77777777" w:rsidR="00277EE6" w:rsidRDefault="00277EE6" w:rsidP="00050662">
            <w:pPr>
              <w:rPr>
                <w:ins w:id="2352" w:author="rawlins" w:date="2015-04-03T15:36:00Z"/>
              </w:rPr>
            </w:pPr>
          </w:p>
        </w:tc>
      </w:tr>
    </w:tbl>
    <w:p w14:paraId="12904166" w14:textId="77777777" w:rsidR="00277EE6" w:rsidRDefault="00277EE6" w:rsidP="00277EE6">
      <w:pPr>
        <w:rPr>
          <w:ins w:id="2353" w:author="rawlins" w:date="2015-04-03T15:36:00Z"/>
        </w:rPr>
      </w:pPr>
    </w:p>
    <w:p w14:paraId="43299D21" w14:textId="77777777" w:rsidR="00277EE6" w:rsidRDefault="00277EE6" w:rsidP="00277EE6">
      <w:pPr>
        <w:rPr>
          <w:ins w:id="2354" w:author="rawlins" w:date="2015-04-03T15:36:00Z"/>
        </w:rPr>
      </w:pPr>
      <w:ins w:id="2355" w:author="rawlins" w:date="2015-04-03T15:36: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ins>
      <w:ins w:id="2356" w:author="rawlins" w:date="2015-04-03T15:36:00Z">
        <w:r>
          <w:fldChar w:fldCharType="separate"/>
        </w:r>
        <w:r>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ins>
      <w:ins w:id="2357" w:author="rawlins" w:date="2015-04-03T15:36:00Z">
        <w:r>
          <w:fldChar w:fldCharType="separate"/>
        </w:r>
        <w:r>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ins>
      <w:ins w:id="2358" w:author="rawlins" w:date="2015-04-03T15:36:00Z">
        <w:r>
          <w:fldChar w:fldCharType="separate"/>
        </w:r>
        <w:r>
          <w:t>4.2.5</w:t>
        </w:r>
        <w:r>
          <w:fldChar w:fldCharType="end"/>
        </w:r>
        <w:r>
          <w:t>.</w:t>
        </w:r>
      </w:ins>
    </w:p>
    <w:p w14:paraId="2E7DC1DF" w14:textId="77777777" w:rsidR="00277EE6" w:rsidRDefault="00277EE6" w:rsidP="00277EE6">
      <w:pPr>
        <w:rPr>
          <w:ins w:id="2359" w:author="rawlins" w:date="2015-04-03T15:36:00Z"/>
        </w:rPr>
      </w:pPr>
    </w:p>
    <w:p w14:paraId="29835B69" w14:textId="77777777" w:rsidR="00277EE6" w:rsidRDefault="00277EE6" w:rsidP="00277EE6">
      <w:pPr>
        <w:rPr>
          <w:ins w:id="2360" w:author="rawlins" w:date="2015-04-03T15:36:00Z"/>
        </w:rPr>
      </w:pPr>
      <w:ins w:id="2361" w:author="rawlins" w:date="2015-04-03T15:36:00Z">
        <w:r>
          <w:rPr>
            <w:i/>
          </w:rPr>
          <w:t>Example</w:t>
        </w:r>
        <w:r>
          <w:t>:</w:t>
        </w:r>
      </w:ins>
    </w:p>
    <w:p w14:paraId="2F5684FE" w14:textId="77777777" w:rsidR="00277EE6" w:rsidRPr="008A39E7" w:rsidRDefault="00277EE6" w:rsidP="00277EE6">
      <w:pPr>
        <w:rPr>
          <w:ins w:id="2362" w:author="rawlins" w:date="2015-04-03T15:36:00Z"/>
          <w:rFonts w:ascii="Courier New" w:hAnsi="Courier New"/>
          <w:sz w:val="22"/>
        </w:rPr>
      </w:pPr>
      <w:ins w:id="2363" w:author="rawlins" w:date="2015-04-03T15:36:00Z">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ins>
    </w:p>
    <w:p w14:paraId="2538C071" w14:textId="77777777" w:rsidR="00277EE6" w:rsidRPr="008A39E7" w:rsidRDefault="00277EE6" w:rsidP="00277EE6">
      <w:pPr>
        <w:rPr>
          <w:ins w:id="2364" w:author="rawlins" w:date="2015-04-03T15:36:00Z"/>
          <w:rFonts w:ascii="Courier New" w:hAnsi="Courier New"/>
          <w:sz w:val="22"/>
        </w:rPr>
      </w:pPr>
      <w:ins w:id="2365" w:author="rawlins" w:date="2015-04-03T15:36:00Z">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ins>
    </w:p>
    <w:p w14:paraId="0D3B836C" w14:textId="77777777" w:rsidR="00277EE6" w:rsidRPr="008A39E7" w:rsidRDefault="00277EE6" w:rsidP="00277EE6">
      <w:pPr>
        <w:rPr>
          <w:ins w:id="2366" w:author="rawlins" w:date="2015-04-03T15:36:00Z"/>
          <w:rFonts w:ascii="Courier New" w:hAnsi="Courier New"/>
          <w:sz w:val="22"/>
        </w:rPr>
      </w:pPr>
      <w:ins w:id="2367" w:author="rawlins" w:date="2015-04-03T15:36:00Z">
        <w:r w:rsidRPr="008A39E7">
          <w:rPr>
            <w:rFonts w:ascii="Courier New" w:hAnsi="Courier New"/>
            <w:sz w:val="22"/>
          </w:rPr>
          <w:tab/>
        </w:r>
        <w:r w:rsidRPr="008A39E7">
          <w:rPr>
            <w:rFonts w:ascii="Courier New" w:hAnsi="Courier New"/>
            <w:sz w:val="22"/>
          </w:rPr>
          <w:tab/>
          <w:t>&lt;density&gt;1&lt;/density&gt;</w:t>
        </w:r>
      </w:ins>
    </w:p>
    <w:p w14:paraId="3F2D8DF1" w14:textId="77777777" w:rsidR="00277EE6" w:rsidRPr="008A39E7" w:rsidRDefault="00277EE6" w:rsidP="00277EE6">
      <w:pPr>
        <w:rPr>
          <w:ins w:id="2368" w:author="rawlins" w:date="2015-04-03T15:36:00Z"/>
          <w:rFonts w:ascii="Courier New" w:hAnsi="Courier New"/>
          <w:sz w:val="22"/>
        </w:rPr>
      </w:pPr>
      <w:ins w:id="2369" w:author="rawlins" w:date="2015-04-03T15:36:00Z">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ins>
    </w:p>
    <w:p w14:paraId="51AB29DF" w14:textId="77777777" w:rsidR="00277EE6" w:rsidRPr="008A39E7" w:rsidRDefault="00277EE6" w:rsidP="00277EE6">
      <w:pPr>
        <w:rPr>
          <w:ins w:id="2370" w:author="rawlins" w:date="2015-04-03T15:36:00Z"/>
          <w:rFonts w:ascii="Courier New" w:hAnsi="Courier New"/>
          <w:sz w:val="22"/>
        </w:rPr>
      </w:pPr>
      <w:ins w:id="2371" w:author="rawlins" w:date="2015-04-03T15:36:00Z">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ins>
    </w:p>
    <w:p w14:paraId="2E722941" w14:textId="77777777" w:rsidR="00277EE6" w:rsidRPr="008A39E7" w:rsidRDefault="00277EE6" w:rsidP="00277EE6">
      <w:pPr>
        <w:rPr>
          <w:ins w:id="2372" w:author="rawlins" w:date="2015-04-03T15:36:00Z"/>
          <w:rFonts w:ascii="Courier New" w:hAnsi="Courier New"/>
          <w:sz w:val="22"/>
        </w:rPr>
      </w:pPr>
      <w:ins w:id="2373" w:author="rawlins" w:date="2015-04-03T15:36:00Z">
        <w:r w:rsidRPr="008A39E7">
          <w:rPr>
            <w:rFonts w:ascii="Courier New" w:hAnsi="Courier New"/>
            <w:sz w:val="22"/>
          </w:rPr>
          <w:tab/>
          <w:t>&lt;/solid&gt;</w:t>
        </w:r>
      </w:ins>
    </w:p>
    <w:p w14:paraId="6CA562E6" w14:textId="77777777" w:rsidR="00277EE6" w:rsidRPr="008A39E7" w:rsidRDefault="00277EE6" w:rsidP="00277EE6">
      <w:pPr>
        <w:rPr>
          <w:ins w:id="2374" w:author="rawlins" w:date="2015-04-03T15:36:00Z"/>
          <w:rFonts w:ascii="Courier New" w:hAnsi="Courier New"/>
          <w:sz w:val="22"/>
        </w:rPr>
      </w:pPr>
      <w:ins w:id="2375" w:author="rawlins" w:date="2015-04-03T15:36:00Z">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ins>
    </w:p>
    <w:p w14:paraId="1FD00BEA" w14:textId="77777777" w:rsidR="00277EE6" w:rsidRPr="008A39E7" w:rsidRDefault="00277EE6" w:rsidP="00277EE6">
      <w:pPr>
        <w:rPr>
          <w:ins w:id="2376" w:author="rawlins" w:date="2015-04-03T15:36:00Z"/>
          <w:rFonts w:ascii="Courier New" w:hAnsi="Courier New"/>
          <w:sz w:val="22"/>
        </w:rPr>
      </w:pPr>
      <w:ins w:id="2377"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0B65DB50" w14:textId="77777777" w:rsidR="00277EE6" w:rsidRPr="008A39E7" w:rsidRDefault="00277EE6" w:rsidP="00277EE6">
      <w:pPr>
        <w:rPr>
          <w:ins w:id="2378" w:author="rawlins" w:date="2015-04-03T15:36:00Z"/>
          <w:rFonts w:ascii="Courier New" w:hAnsi="Courier New"/>
          <w:sz w:val="22"/>
        </w:rPr>
      </w:pPr>
      <w:ins w:id="2379"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ins>
    </w:p>
    <w:p w14:paraId="5D9B5497" w14:textId="77777777" w:rsidR="00277EE6" w:rsidRPr="008A39E7" w:rsidRDefault="00277EE6" w:rsidP="00277EE6">
      <w:pPr>
        <w:rPr>
          <w:ins w:id="2380" w:author="rawlins" w:date="2015-04-03T15:36:00Z"/>
          <w:rFonts w:ascii="Courier New" w:hAnsi="Courier New"/>
          <w:sz w:val="22"/>
        </w:rPr>
      </w:pPr>
      <w:ins w:id="2381"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ins>
    </w:p>
    <w:p w14:paraId="2B091E77" w14:textId="77777777" w:rsidR="00277EE6" w:rsidRPr="008A39E7" w:rsidRDefault="00277EE6" w:rsidP="00277EE6">
      <w:pPr>
        <w:rPr>
          <w:ins w:id="2382" w:author="rawlins" w:date="2015-04-03T15:36:00Z"/>
          <w:rFonts w:ascii="Courier New" w:hAnsi="Courier New"/>
          <w:sz w:val="22"/>
        </w:rPr>
      </w:pPr>
      <w:ins w:id="2383"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ins>
    </w:p>
    <w:p w14:paraId="17E28D81" w14:textId="77777777" w:rsidR="00277EE6" w:rsidRPr="008A39E7" w:rsidRDefault="00277EE6" w:rsidP="00277EE6">
      <w:pPr>
        <w:rPr>
          <w:ins w:id="2384" w:author="rawlins" w:date="2015-04-03T15:36:00Z"/>
          <w:rFonts w:ascii="Courier New" w:hAnsi="Courier New"/>
          <w:sz w:val="22"/>
        </w:rPr>
      </w:pPr>
      <w:ins w:id="2385"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&lt;/fibers&gt;</w:t>
        </w:r>
      </w:ins>
    </w:p>
    <w:p w14:paraId="695B5245" w14:textId="77777777" w:rsidR="00277EE6" w:rsidRPr="008A39E7" w:rsidRDefault="00277EE6" w:rsidP="00277EE6">
      <w:pPr>
        <w:rPr>
          <w:ins w:id="2386" w:author="rawlins" w:date="2015-04-03T15:36:00Z"/>
          <w:rFonts w:ascii="Courier New" w:hAnsi="Courier New"/>
          <w:sz w:val="22"/>
        </w:rPr>
      </w:pPr>
      <w:ins w:id="2387"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6F701B0C" w14:textId="77777777" w:rsidR="00277EE6" w:rsidRPr="008A39E7" w:rsidRDefault="00277EE6" w:rsidP="00277EE6">
      <w:pPr>
        <w:rPr>
          <w:ins w:id="2388" w:author="rawlins" w:date="2015-04-03T15:36:00Z"/>
          <w:rFonts w:ascii="Courier New" w:hAnsi="Courier New"/>
          <w:sz w:val="22"/>
        </w:rPr>
      </w:pPr>
      <w:ins w:id="2389"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3ACA9079" w14:textId="77777777" w:rsidR="00277EE6" w:rsidRPr="008A39E7" w:rsidRDefault="00277EE6" w:rsidP="00277EE6">
      <w:pPr>
        <w:rPr>
          <w:ins w:id="2390" w:author="rawlins" w:date="2015-04-03T15:36:00Z"/>
          <w:rFonts w:ascii="Courier New" w:hAnsi="Courier New"/>
          <w:sz w:val="22"/>
        </w:rPr>
      </w:pPr>
      <w:ins w:id="2391"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08154834" w14:textId="77777777" w:rsidR="00277EE6" w:rsidRPr="008A39E7" w:rsidRDefault="00277EE6" w:rsidP="00277EE6">
      <w:pPr>
        <w:rPr>
          <w:ins w:id="2392" w:author="rawlins" w:date="2015-04-03T15:36:00Z"/>
          <w:rFonts w:ascii="Courier New" w:hAnsi="Courier New"/>
          <w:sz w:val="22"/>
        </w:rPr>
      </w:pPr>
      <w:ins w:id="2393"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ins>
    </w:p>
    <w:p w14:paraId="337FA8FD" w14:textId="77777777" w:rsidR="00277EE6" w:rsidRPr="008A39E7" w:rsidRDefault="00277EE6" w:rsidP="00277EE6">
      <w:pPr>
        <w:rPr>
          <w:ins w:id="2394" w:author="rawlins" w:date="2015-04-03T15:36:00Z"/>
          <w:rFonts w:ascii="Courier New" w:hAnsi="Courier New"/>
          <w:sz w:val="22"/>
        </w:rPr>
      </w:pPr>
      <w:ins w:id="2395"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ins>
    </w:p>
    <w:p w14:paraId="4382D14B" w14:textId="77777777" w:rsidR="00277EE6" w:rsidRPr="008A39E7" w:rsidRDefault="00277EE6" w:rsidP="00277EE6">
      <w:pPr>
        <w:rPr>
          <w:ins w:id="2396" w:author="rawlins" w:date="2015-04-03T15:36:00Z"/>
          <w:rFonts w:ascii="Courier New" w:hAnsi="Courier New"/>
          <w:sz w:val="22"/>
        </w:rPr>
      </w:pPr>
      <w:ins w:id="2397"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0CA40CDB" w14:textId="77777777" w:rsidR="00277EE6" w:rsidRPr="008A39E7" w:rsidRDefault="00277EE6" w:rsidP="00277EE6">
      <w:pPr>
        <w:rPr>
          <w:ins w:id="2398" w:author="rawlins" w:date="2015-04-03T15:36:00Z"/>
          <w:rFonts w:ascii="Courier New" w:hAnsi="Courier New"/>
          <w:sz w:val="22"/>
        </w:rPr>
      </w:pPr>
      <w:ins w:id="2399" w:author="rawlins" w:date="2015-04-03T15:36:00Z">
        <w:r w:rsidRPr="008A39E7">
          <w:rPr>
            <w:rFonts w:ascii="Courier New" w:hAnsi="Courier New"/>
            <w:sz w:val="22"/>
          </w:rPr>
          <w:tab/>
          <w:t>&lt;/solid&gt;</w:t>
        </w:r>
      </w:ins>
    </w:p>
    <w:p w14:paraId="0C8DE289" w14:textId="77777777" w:rsidR="00277EE6" w:rsidRPr="008A39E7" w:rsidRDefault="00277EE6" w:rsidP="00277EE6">
      <w:pPr>
        <w:rPr>
          <w:ins w:id="2400" w:author="rawlins" w:date="2015-04-03T15:36:00Z"/>
          <w:rFonts w:ascii="Courier New" w:hAnsi="Courier New"/>
          <w:sz w:val="22"/>
        </w:rPr>
      </w:pPr>
      <w:ins w:id="2401" w:author="rawlins" w:date="2015-04-03T15:36:00Z">
        <w:r w:rsidRPr="008A39E7">
          <w:rPr>
            <w:rFonts w:ascii="Courier New" w:hAnsi="Courier New"/>
            <w:sz w:val="22"/>
          </w:rPr>
          <w:t>&lt;/material&gt;</w:t>
        </w:r>
      </w:ins>
    </w:p>
    <w:p w14:paraId="3A38655B" w14:textId="77777777" w:rsidR="00277EE6" w:rsidRDefault="00277EE6" w:rsidP="00277EE6">
      <w:pPr>
        <w:rPr>
          <w:ins w:id="2402" w:author="rawlins" w:date="2015-04-03T15:36:00Z"/>
        </w:rPr>
      </w:pPr>
    </w:p>
    <w:p w14:paraId="209527C1" w14:textId="77777777" w:rsidR="00277EE6" w:rsidRPr="00A54C11" w:rsidRDefault="00277EE6" w:rsidP="00277EE6">
      <w:pPr>
        <w:rPr>
          <w:ins w:id="2403" w:author="rawlins" w:date="2015-04-03T15:36:00Z"/>
        </w:rPr>
      </w:pPr>
    </w:p>
    <w:p w14:paraId="1522ECD6" w14:textId="77777777" w:rsidR="00277EE6" w:rsidRDefault="00277EE6" w:rsidP="00277EE6">
      <w:pPr>
        <w:jc w:val="left"/>
        <w:rPr>
          <w:ins w:id="2404" w:author="rawlins" w:date="2015-04-03T15:36:00Z"/>
        </w:rPr>
      </w:pPr>
      <w:ins w:id="2405" w:author="rawlins" w:date="2015-04-03T15:36:00Z">
        <w:r>
          <w:br w:type="page"/>
        </w:r>
      </w:ins>
    </w:p>
    <w:p w14:paraId="77E4796C" w14:textId="77777777" w:rsidR="00277EE6" w:rsidRDefault="00277EE6" w:rsidP="00277EE6">
      <w:pPr>
        <w:pStyle w:val="Heading3"/>
        <w:rPr>
          <w:ins w:id="2406" w:author="rawlins" w:date="2015-04-03T15:36:00Z"/>
        </w:rPr>
      </w:pPr>
      <w:bookmarkStart w:id="2407" w:name="_Toc410636375"/>
      <w:bookmarkStart w:id="2408" w:name="_Toc416085817"/>
      <w:ins w:id="2409" w:author="rawlins" w:date="2015-04-03T15:36:00Z">
        <w:r>
          <w:lastRenderedPageBreak/>
          <w:t>Fibers</w:t>
        </w:r>
        <w:bookmarkEnd w:id="2326"/>
        <w:bookmarkEnd w:id="2407"/>
        <w:bookmarkEnd w:id="2408"/>
      </w:ins>
    </w:p>
    <w:p w14:paraId="13132078" w14:textId="77777777" w:rsidR="00277EE6" w:rsidRDefault="00277EE6" w:rsidP="00277EE6">
      <w:pPr>
        <w:rPr>
          <w:ins w:id="2410" w:author="rawlins" w:date="2015-04-03T15:36:00Z"/>
        </w:rPr>
      </w:pPr>
      <w:ins w:id="2411" w:author="rawlins" w:date="2015-04-03T15:36:00Z">
        <w:r>
          <w:t>A fiber material is needed in the specification of a continuous fiber distribution.  Use the uncoupled version of the fiber material when modeling an uncoupled continuous fiber distribution.</w:t>
        </w:r>
      </w:ins>
    </w:p>
    <w:p w14:paraId="5FD1555D" w14:textId="77777777" w:rsidR="00277EE6" w:rsidRDefault="00277EE6" w:rsidP="00277EE6">
      <w:pPr>
        <w:jc w:val="left"/>
        <w:rPr>
          <w:ins w:id="2412" w:author="rawlins" w:date="2015-04-03T15:36:00Z"/>
        </w:rPr>
      </w:pPr>
      <w:ins w:id="2413" w:author="rawlins" w:date="2015-04-03T15:36:00Z">
        <w:r>
          <w:br w:type="page"/>
        </w:r>
      </w:ins>
    </w:p>
    <w:p w14:paraId="7CC4AC58" w14:textId="77777777" w:rsidR="00277EE6" w:rsidRDefault="00277EE6" w:rsidP="00277EE6">
      <w:pPr>
        <w:pStyle w:val="Heading4"/>
        <w:rPr>
          <w:ins w:id="2414" w:author="rawlins" w:date="2015-04-03T15:36:00Z"/>
        </w:rPr>
      </w:pPr>
      <w:bookmarkStart w:id="2415" w:name="_Toc410636376"/>
      <w:bookmarkStart w:id="2416" w:name="_Toc416085818"/>
      <w:ins w:id="2417" w:author="rawlins" w:date="2015-04-03T15:36:00Z">
        <w:r>
          <w:lastRenderedPageBreak/>
          <w:t>Fiber with Exponential-Power Law</w:t>
        </w:r>
        <w:bookmarkEnd w:id="2415"/>
        <w:bookmarkEnd w:id="2416"/>
      </w:ins>
    </w:p>
    <w:p w14:paraId="2014AAD3" w14:textId="77777777" w:rsidR="00277EE6" w:rsidRDefault="00277EE6" w:rsidP="00277EE6">
      <w:pPr>
        <w:rPr>
          <w:ins w:id="2418" w:author="rawlins" w:date="2015-04-03T15:36:00Z"/>
        </w:rPr>
      </w:pPr>
      <w:ins w:id="2419" w:author="rawlins" w:date="2015-04-03T15:36:00Z">
        <w:r>
          <w:t>This material type is “</w:t>
        </w:r>
        <w:r w:rsidRPr="00E27E43">
          <w:rPr>
            <w:i/>
          </w:rPr>
          <w:t>fiber-exponential-power-law</w:t>
        </w:r>
        <w:r>
          <w:t>”.  The following material parameters need to be defined:</w:t>
        </w:r>
      </w:ins>
    </w:p>
    <w:p w14:paraId="53EA280F" w14:textId="77777777" w:rsidR="00277EE6" w:rsidRDefault="00277EE6" w:rsidP="00277EE6">
      <w:pPr>
        <w:rPr>
          <w:ins w:id="2420"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06"/>
        <w:gridCol w:w="523"/>
      </w:tblGrid>
      <w:tr w:rsidR="00277EE6" w14:paraId="6047CCCA" w14:textId="77777777" w:rsidTr="00050662">
        <w:trPr>
          <w:ins w:id="2421" w:author="rawlins" w:date="2015-04-03T15:36:00Z"/>
        </w:trPr>
        <w:tc>
          <w:tcPr>
            <w:tcW w:w="0" w:type="auto"/>
            <w:shd w:val="clear" w:color="auto" w:fill="auto"/>
          </w:tcPr>
          <w:p w14:paraId="590FA542" w14:textId="77777777" w:rsidR="00277EE6" w:rsidRDefault="00277EE6" w:rsidP="00050662">
            <w:pPr>
              <w:pStyle w:val="code"/>
              <w:rPr>
                <w:ins w:id="2422" w:author="rawlins" w:date="2015-04-03T15:36:00Z"/>
              </w:rPr>
            </w:pPr>
            <w:ins w:id="2423" w:author="rawlins" w:date="2015-04-03T15:36:00Z">
              <w:r>
                <w:t>&lt;ksi&gt;</w:t>
              </w:r>
            </w:ins>
          </w:p>
        </w:tc>
        <w:tc>
          <w:tcPr>
            <w:tcW w:w="0" w:type="auto"/>
            <w:shd w:val="clear" w:color="auto" w:fill="auto"/>
          </w:tcPr>
          <w:p w14:paraId="4843BEB3" w14:textId="77777777" w:rsidR="00277EE6" w:rsidRDefault="00277EE6" w:rsidP="00050662">
            <w:pPr>
              <w:rPr>
                <w:ins w:id="2424" w:author="rawlins" w:date="2015-04-03T15:36:00Z"/>
              </w:rPr>
            </w:pPr>
            <w:ins w:id="2425" w:author="rawlins" w:date="2015-04-03T15:36:00Z">
              <w:r w:rsidRPr="00315B5A">
                <w:rPr>
                  <w:position w:val="-10"/>
                </w:rPr>
                <w:object w:dxaOrig="200" w:dyaOrig="320" w14:anchorId="6E4E595C">
                  <v:shape id="_x0000_i1524" type="#_x0000_t75" style="width:7.45pt;height:14.25pt" o:ole="">
                    <v:imagedata r:id="rId1045" o:title=""/>
                  </v:shape>
                  <o:OLEObject Type="Embed" ProgID="Equation.DSMT4" ShapeID="_x0000_i1524" DrawAspect="Content" ObjectID="_1489833309" r:id="rId1046"/>
                </w:object>
              </w:r>
            </w:ins>
            <w:ins w:id="2426" w:author="rawlins" w:date="2015-04-03T15:36:00Z">
              <w:r>
                <w:t>, representing a measure of the fiber modulus</w:t>
              </w:r>
            </w:ins>
          </w:p>
        </w:tc>
        <w:tc>
          <w:tcPr>
            <w:tcW w:w="0" w:type="auto"/>
          </w:tcPr>
          <w:p w14:paraId="69F7BE2E" w14:textId="77777777" w:rsidR="00277EE6" w:rsidRPr="00AF2221" w:rsidRDefault="00277EE6" w:rsidP="00050662">
            <w:pPr>
              <w:rPr>
                <w:ins w:id="2427" w:author="rawlins" w:date="2015-04-03T15:36:00Z"/>
                <w:position w:val="-10"/>
              </w:rPr>
            </w:pPr>
            <w:ins w:id="2428" w:author="rawlins" w:date="2015-04-03T15:36:00Z">
              <w:r>
                <w:rPr>
                  <w:position w:val="-10"/>
                </w:rPr>
                <w:t>[</w:t>
              </w:r>
              <w:r>
                <w:rPr>
                  <w:b/>
                  <w:position w:val="-10"/>
                </w:rPr>
                <w:t>P</w:t>
              </w:r>
              <w:r>
                <w:rPr>
                  <w:position w:val="-10"/>
                </w:rPr>
                <w:t>]</w:t>
              </w:r>
            </w:ins>
          </w:p>
        </w:tc>
      </w:tr>
      <w:tr w:rsidR="00277EE6" w14:paraId="043D0B68" w14:textId="77777777" w:rsidTr="00050662">
        <w:trPr>
          <w:ins w:id="2429" w:author="rawlins" w:date="2015-04-03T15:36:00Z"/>
        </w:trPr>
        <w:tc>
          <w:tcPr>
            <w:tcW w:w="0" w:type="auto"/>
            <w:shd w:val="clear" w:color="auto" w:fill="auto"/>
          </w:tcPr>
          <w:p w14:paraId="3D8858AB" w14:textId="77777777" w:rsidR="00277EE6" w:rsidRDefault="00277EE6" w:rsidP="00050662">
            <w:pPr>
              <w:pStyle w:val="code"/>
              <w:rPr>
                <w:ins w:id="2430" w:author="rawlins" w:date="2015-04-03T15:36:00Z"/>
              </w:rPr>
            </w:pPr>
            <w:ins w:id="2431" w:author="rawlins" w:date="2015-04-03T15:36:00Z">
              <w:r>
                <w:t>&lt;alpha&gt;</w:t>
              </w:r>
            </w:ins>
          </w:p>
        </w:tc>
        <w:tc>
          <w:tcPr>
            <w:tcW w:w="0" w:type="auto"/>
            <w:shd w:val="clear" w:color="auto" w:fill="auto"/>
          </w:tcPr>
          <w:p w14:paraId="32BE788E" w14:textId="77777777" w:rsidR="00277EE6" w:rsidRDefault="00277EE6" w:rsidP="00050662">
            <w:pPr>
              <w:rPr>
                <w:ins w:id="2432" w:author="rawlins" w:date="2015-04-03T15:36:00Z"/>
              </w:rPr>
            </w:pPr>
            <w:ins w:id="2433" w:author="rawlins" w:date="2015-04-03T15:36:00Z">
              <w:r w:rsidRPr="00315B5A">
                <w:rPr>
                  <w:position w:val="-6"/>
                </w:rPr>
                <w:object w:dxaOrig="240" w:dyaOrig="220" w14:anchorId="4EC6FF4E">
                  <v:shape id="_x0000_i1525" type="#_x0000_t75" style="width:14.25pt;height:14.25pt" o:ole="">
                    <v:imagedata r:id="rId1047" o:title=""/>
                  </v:shape>
                  <o:OLEObject Type="Embed" ProgID="Equation.DSMT4" ShapeID="_x0000_i1525" DrawAspect="Content" ObjectID="_1489833310" r:id="rId1048"/>
                </w:object>
              </w:r>
            </w:ins>
            <w:ins w:id="2434" w:author="rawlins" w:date="2015-04-03T15:36:00Z">
              <w:r>
                <w:t>, coefficient of exponential argument</w:t>
              </w:r>
            </w:ins>
          </w:p>
        </w:tc>
        <w:tc>
          <w:tcPr>
            <w:tcW w:w="0" w:type="auto"/>
          </w:tcPr>
          <w:p w14:paraId="5023B0A8" w14:textId="77777777" w:rsidR="00277EE6" w:rsidRPr="00AF2221" w:rsidRDefault="00277EE6" w:rsidP="00050662">
            <w:pPr>
              <w:rPr>
                <w:ins w:id="2435" w:author="rawlins" w:date="2015-04-03T15:36:00Z"/>
                <w:position w:val="-6"/>
              </w:rPr>
            </w:pPr>
            <w:ins w:id="2436" w:author="rawlins" w:date="2015-04-03T15:36:00Z">
              <w:r>
                <w:rPr>
                  <w:position w:val="-6"/>
                </w:rPr>
                <w:t>[ ]</w:t>
              </w:r>
            </w:ins>
          </w:p>
        </w:tc>
      </w:tr>
      <w:tr w:rsidR="00277EE6" w14:paraId="68F416DC" w14:textId="77777777" w:rsidTr="00050662">
        <w:trPr>
          <w:ins w:id="2437" w:author="rawlins" w:date="2015-04-03T15:36:00Z"/>
        </w:trPr>
        <w:tc>
          <w:tcPr>
            <w:tcW w:w="0" w:type="auto"/>
            <w:shd w:val="clear" w:color="auto" w:fill="auto"/>
          </w:tcPr>
          <w:p w14:paraId="34EB3740" w14:textId="77777777" w:rsidR="00277EE6" w:rsidRDefault="00277EE6" w:rsidP="00050662">
            <w:pPr>
              <w:pStyle w:val="code"/>
              <w:rPr>
                <w:ins w:id="2438" w:author="rawlins" w:date="2015-04-03T15:36:00Z"/>
              </w:rPr>
            </w:pPr>
            <w:ins w:id="2439" w:author="rawlins" w:date="2015-04-03T15:36:00Z">
              <w:r>
                <w:t>&lt;beta&gt;</w:t>
              </w:r>
            </w:ins>
          </w:p>
        </w:tc>
        <w:tc>
          <w:tcPr>
            <w:tcW w:w="0" w:type="auto"/>
            <w:shd w:val="clear" w:color="auto" w:fill="auto"/>
          </w:tcPr>
          <w:p w14:paraId="3EB35B01" w14:textId="77777777" w:rsidR="00277EE6" w:rsidRDefault="00277EE6" w:rsidP="00050662">
            <w:pPr>
              <w:rPr>
                <w:ins w:id="2440" w:author="rawlins" w:date="2015-04-03T15:36:00Z"/>
              </w:rPr>
            </w:pPr>
            <w:ins w:id="2441" w:author="rawlins" w:date="2015-04-03T15:36:00Z">
              <w:r w:rsidRPr="00315B5A">
                <w:rPr>
                  <w:position w:val="-10"/>
                </w:rPr>
                <w:object w:dxaOrig="240" w:dyaOrig="320" w14:anchorId="433D27EE">
                  <v:shape id="_x0000_i1526" type="#_x0000_t75" style="width:14.25pt;height:14.25pt" o:ole="">
                    <v:imagedata r:id="rId1049" o:title=""/>
                  </v:shape>
                  <o:OLEObject Type="Embed" ProgID="Equation.DSMT4" ShapeID="_x0000_i1526" DrawAspect="Content" ObjectID="_1489833311" r:id="rId1050"/>
                </w:object>
              </w:r>
            </w:ins>
            <w:ins w:id="2442" w:author="rawlins" w:date="2015-04-03T15:36:00Z">
              <w:r>
                <w:t>, power of exponential argument</w:t>
              </w:r>
            </w:ins>
          </w:p>
        </w:tc>
        <w:tc>
          <w:tcPr>
            <w:tcW w:w="0" w:type="auto"/>
          </w:tcPr>
          <w:p w14:paraId="01B71D85" w14:textId="77777777" w:rsidR="00277EE6" w:rsidRPr="00AF2221" w:rsidRDefault="00277EE6" w:rsidP="00050662">
            <w:pPr>
              <w:rPr>
                <w:ins w:id="2443" w:author="rawlins" w:date="2015-04-03T15:36:00Z"/>
                <w:position w:val="-10"/>
              </w:rPr>
            </w:pPr>
            <w:ins w:id="2444" w:author="rawlins" w:date="2015-04-03T15:36:00Z">
              <w:r>
                <w:rPr>
                  <w:position w:val="-10"/>
                </w:rPr>
                <w:t>[ ]</w:t>
              </w:r>
            </w:ins>
          </w:p>
        </w:tc>
      </w:tr>
    </w:tbl>
    <w:p w14:paraId="771DE1D1" w14:textId="77777777" w:rsidR="00277EE6" w:rsidRDefault="00277EE6" w:rsidP="00277EE6">
      <w:pPr>
        <w:rPr>
          <w:ins w:id="2445" w:author="rawlins" w:date="2015-04-03T15:36:00Z"/>
        </w:rPr>
      </w:pPr>
    </w:p>
    <w:p w14:paraId="506D1559" w14:textId="77777777" w:rsidR="00277EE6" w:rsidRDefault="00277EE6" w:rsidP="00277EE6">
      <w:pPr>
        <w:rPr>
          <w:ins w:id="2446" w:author="rawlins" w:date="2015-04-03T15:36:00Z"/>
        </w:rPr>
      </w:pPr>
      <w:ins w:id="2447" w:author="rawlins" w:date="2015-04-03T15:36:00Z">
        <w:r>
          <w:t>The fiber strain energy density is given by</w:t>
        </w:r>
      </w:ins>
    </w:p>
    <w:p w14:paraId="03D8CC14" w14:textId="77777777" w:rsidR="00277EE6" w:rsidRDefault="00277EE6" w:rsidP="00277EE6">
      <w:pPr>
        <w:pStyle w:val="MTDisplayEquation"/>
        <w:rPr>
          <w:ins w:id="2448" w:author="rawlins" w:date="2015-04-03T15:36:00Z"/>
        </w:rPr>
      </w:pPr>
      <w:ins w:id="2449" w:author="rawlins" w:date="2015-04-03T15:36:00Z">
        <w:r>
          <w:tab/>
        </w:r>
      </w:ins>
      <w:ins w:id="2450" w:author="rawlins" w:date="2015-04-03T15:36:00Z">
        <w:r w:rsidRPr="00315B5A">
          <w:rPr>
            <w:position w:val="-28"/>
          </w:rPr>
          <w:object w:dxaOrig="3460" w:dyaOrig="660" w14:anchorId="1C31B213">
            <v:shape id="_x0000_i1527" type="#_x0000_t75" style="width:172.55pt;height:36pt" o:ole="">
              <v:imagedata r:id="rId1051" o:title=""/>
            </v:shape>
            <o:OLEObject Type="Embed" ProgID="Equation.DSMT4" ShapeID="_x0000_i1527" DrawAspect="Content" ObjectID="_1489833312" r:id="rId1052"/>
          </w:object>
        </w:r>
      </w:ins>
      <w:ins w:id="2451" w:author="rawlins" w:date="2015-04-03T15:36:00Z">
        <w:r>
          <w:t xml:space="preserve"> ,</w:t>
        </w:r>
      </w:ins>
    </w:p>
    <w:p w14:paraId="2F19DF74" w14:textId="77777777" w:rsidR="00277EE6" w:rsidRDefault="00277EE6" w:rsidP="00277EE6">
      <w:pPr>
        <w:pStyle w:val="MTDisplayEquation"/>
        <w:rPr>
          <w:ins w:id="2452" w:author="rawlins" w:date="2015-04-03T15:36:00Z"/>
        </w:rPr>
      </w:pPr>
      <w:ins w:id="2453" w:author="rawlins" w:date="2015-04-03T15:36:00Z">
        <w:r>
          <w:tab/>
          <w:t>,</w:t>
        </w:r>
      </w:ins>
    </w:p>
    <w:p w14:paraId="0E9E23DC" w14:textId="77777777" w:rsidR="00277EE6" w:rsidRPr="000230DC" w:rsidRDefault="00277EE6" w:rsidP="00277EE6">
      <w:pPr>
        <w:rPr>
          <w:ins w:id="2454" w:author="rawlins" w:date="2015-04-03T15:36:00Z"/>
        </w:rPr>
      </w:pPr>
      <w:ins w:id="2455" w:author="rawlins" w:date="2015-04-03T15:36:00Z">
        <w:r w:rsidRPr="000230DC">
          <w:t xml:space="preserve">where </w:t>
        </w:r>
      </w:ins>
      <w:ins w:id="2456" w:author="rawlins" w:date="2015-04-03T15:36:00Z">
        <w:r w:rsidRPr="00315B5A">
          <w:rPr>
            <w:position w:val="-10"/>
          </w:rPr>
          <w:object w:dxaOrig="560" w:dyaOrig="320" w14:anchorId="398949DC">
            <v:shape id="_x0000_i1528" type="#_x0000_t75" style="width:28.55pt;height:14.25pt" o:ole="">
              <v:imagedata r:id="rId1053" o:title=""/>
            </v:shape>
            <o:OLEObject Type="Embed" ProgID="Equation.DSMT4" ShapeID="_x0000_i1528" DrawAspect="Content" ObjectID="_1489833313" r:id="rId1054"/>
          </w:object>
        </w:r>
      </w:ins>
      <w:ins w:id="2457" w:author="rawlins" w:date="2015-04-03T15:36:00Z">
        <w:r w:rsidRPr="000230DC">
          <w:t xml:space="preserve">, </w:t>
        </w:r>
      </w:ins>
      <w:ins w:id="2458" w:author="rawlins" w:date="2015-04-03T15:36:00Z">
        <w:r w:rsidRPr="00315B5A">
          <w:rPr>
            <w:position w:val="-6"/>
          </w:rPr>
          <w:object w:dxaOrig="580" w:dyaOrig="279" w14:anchorId="62E35749">
            <v:shape id="_x0000_i1529" type="#_x0000_t75" style="width:28.55pt;height:14.25pt" o:ole="">
              <v:imagedata r:id="rId1055" o:title=""/>
            </v:shape>
            <o:OLEObject Type="Embed" ProgID="Equation.DSMT4" ShapeID="_x0000_i1529" DrawAspect="Content" ObjectID="_1489833314" r:id="rId1056"/>
          </w:object>
        </w:r>
      </w:ins>
      <w:ins w:id="2459" w:author="rawlins" w:date="2015-04-03T15:36:00Z">
        <w:r w:rsidRPr="000230DC">
          <w:t xml:space="preserve">, and </w:t>
        </w:r>
      </w:ins>
      <w:ins w:id="2460" w:author="rawlins" w:date="2015-04-03T15:36:00Z">
        <w:r w:rsidRPr="00315B5A">
          <w:rPr>
            <w:position w:val="-10"/>
          </w:rPr>
          <w:object w:dxaOrig="600" w:dyaOrig="320" w14:anchorId="4698679B">
            <v:shape id="_x0000_i1530" type="#_x0000_t75" style="width:28.55pt;height:14.25pt" o:ole="">
              <v:imagedata r:id="rId1057" o:title=""/>
            </v:shape>
            <o:OLEObject Type="Embed" ProgID="Equation.DSMT4" ShapeID="_x0000_i1530" DrawAspect="Content" ObjectID="_1489833315" r:id="rId1058"/>
          </w:object>
        </w:r>
      </w:ins>
      <w:ins w:id="2461" w:author="rawlins" w:date="2015-04-03T15:36:00Z">
        <w:r w:rsidRPr="000230DC">
          <w:t>.</w:t>
        </w:r>
      </w:ins>
    </w:p>
    <w:p w14:paraId="63D263AB" w14:textId="77777777" w:rsidR="00277EE6" w:rsidRPr="000230DC" w:rsidRDefault="00277EE6" w:rsidP="00277EE6">
      <w:pPr>
        <w:rPr>
          <w:ins w:id="2462" w:author="rawlins" w:date="2015-04-03T15:36:00Z"/>
        </w:rPr>
      </w:pPr>
    </w:p>
    <w:p w14:paraId="19469288" w14:textId="77777777" w:rsidR="00277EE6" w:rsidRDefault="00277EE6" w:rsidP="00277EE6">
      <w:pPr>
        <w:rPr>
          <w:ins w:id="2463" w:author="rawlins" w:date="2015-04-03T15:36:00Z"/>
        </w:rPr>
      </w:pPr>
      <w:ins w:id="2464" w:author="rawlins" w:date="2015-04-03T15:36:00Z">
        <w:r>
          <w:t xml:space="preserve">Note: In the limit when </w:t>
        </w:r>
      </w:ins>
      <w:ins w:id="2465" w:author="rawlins" w:date="2015-04-03T15:36:00Z">
        <w:r w:rsidRPr="00315B5A">
          <w:rPr>
            <w:position w:val="-6"/>
          </w:rPr>
          <w:object w:dxaOrig="680" w:dyaOrig="279" w14:anchorId="5FCB8836">
            <v:shape id="_x0000_i1531" type="#_x0000_t75" style="width:36pt;height:14.25pt" o:ole="">
              <v:imagedata r:id="rId1059" o:title=""/>
            </v:shape>
            <o:OLEObject Type="Embed" ProgID="Equation.DSMT4" ShapeID="_x0000_i1531" DrawAspect="Content" ObjectID="_1489833316" r:id="rId1060"/>
          </w:object>
        </w:r>
      </w:ins>
      <w:ins w:id="2466" w:author="rawlins" w:date="2015-04-03T15:36:00Z">
        <w:r>
          <w:t>, this expressions produces a power law,</w:t>
        </w:r>
      </w:ins>
    </w:p>
    <w:p w14:paraId="4370251A" w14:textId="77777777" w:rsidR="00277EE6" w:rsidRDefault="00277EE6" w:rsidP="00277EE6">
      <w:pPr>
        <w:pStyle w:val="MTDisplayEquation"/>
        <w:rPr>
          <w:ins w:id="2467" w:author="rawlins" w:date="2015-04-03T15:36:00Z"/>
        </w:rPr>
      </w:pPr>
      <w:ins w:id="2468" w:author="rawlins" w:date="2015-04-03T15:36:00Z">
        <w:r>
          <w:tab/>
        </w:r>
      </w:ins>
      <w:ins w:id="2469" w:author="rawlins" w:date="2015-04-03T15:36:00Z">
        <w:r w:rsidRPr="00315B5A">
          <w:rPr>
            <w:position w:val="-28"/>
          </w:rPr>
          <w:object w:dxaOrig="2400" w:dyaOrig="660" w14:anchorId="1E3576D5">
            <v:shape id="_x0000_i1532" type="#_x0000_t75" style="width:122.25pt;height:36pt" o:ole="">
              <v:imagedata r:id="rId1061" o:title=""/>
            </v:shape>
            <o:OLEObject Type="Embed" ProgID="Equation.DSMT4" ShapeID="_x0000_i1532" DrawAspect="Content" ObjectID="_1489833317" r:id="rId1062"/>
          </w:object>
        </w:r>
      </w:ins>
      <w:ins w:id="2470" w:author="rawlins" w:date="2015-04-03T15:36:00Z">
        <w:r>
          <w:t xml:space="preserve"> .</w:t>
        </w:r>
      </w:ins>
    </w:p>
    <w:p w14:paraId="404C2B0A" w14:textId="77777777" w:rsidR="00277EE6" w:rsidRDefault="00277EE6" w:rsidP="00277EE6">
      <w:pPr>
        <w:rPr>
          <w:ins w:id="2471" w:author="rawlins" w:date="2015-04-03T15:36:00Z"/>
        </w:rPr>
      </w:pPr>
      <w:ins w:id="2472" w:author="rawlins" w:date="2015-04-03T15:36:00Z">
        <w:r w:rsidRPr="0097532C">
          <w:t xml:space="preserve">Note: When </w:t>
        </w:r>
      </w:ins>
      <w:ins w:id="2473" w:author="rawlins" w:date="2015-04-03T15:36:00Z">
        <w:r w:rsidRPr="00315B5A">
          <w:rPr>
            <w:position w:val="-10"/>
          </w:rPr>
          <w:object w:dxaOrig="600" w:dyaOrig="320" w14:anchorId="041C7C7C">
            <v:shape id="_x0000_i1533" type="#_x0000_t75" style="width:28.55pt;height:14.25pt" o:ole="">
              <v:imagedata r:id="rId1063" o:title=""/>
            </v:shape>
            <o:OLEObject Type="Embed" ProgID="Equation.DSMT4" ShapeID="_x0000_i1533" DrawAspect="Content" ObjectID="_1489833318" r:id="rId1064"/>
          </w:object>
        </w:r>
      </w:ins>
      <w:ins w:id="2474" w:author="rawlins" w:date="2015-04-03T15:36:00Z">
        <w:r w:rsidRPr="0097532C">
          <w:t>, the fiber modulus is zero at the strain origin (</w:t>
        </w:r>
      </w:ins>
      <w:ins w:id="2475" w:author="rawlins" w:date="2015-04-03T15:36:00Z">
        <w:r w:rsidRPr="00315B5A">
          <w:rPr>
            <w:position w:val="-12"/>
          </w:rPr>
          <w:object w:dxaOrig="580" w:dyaOrig="360" w14:anchorId="53E04FE0">
            <v:shape id="_x0000_i1534" type="#_x0000_t75" style="width:28.55pt;height:21.75pt" o:ole="">
              <v:imagedata r:id="rId1065" o:title=""/>
            </v:shape>
            <o:OLEObject Type="Embed" ProgID="Equation.DSMT4" ShapeID="_x0000_i1534" DrawAspect="Content" ObjectID="_1489833319" r:id="rId1066"/>
          </w:object>
        </w:r>
      </w:ins>
      <w:ins w:id="2476" w:author="rawlins" w:date="2015-04-03T15:36:00Z">
        <w:r w:rsidRPr="0097532C">
          <w:t xml:space="preserve">).  Therefore, use </w:t>
        </w:r>
      </w:ins>
      <w:ins w:id="2477" w:author="rawlins" w:date="2015-04-03T15:36:00Z">
        <w:r w:rsidRPr="00315B5A">
          <w:rPr>
            <w:position w:val="-10"/>
          </w:rPr>
          <w:object w:dxaOrig="600" w:dyaOrig="320" w14:anchorId="5F65325E">
            <v:shape id="_x0000_i1535" type="#_x0000_t75" style="width:28.55pt;height:14.25pt" o:ole="">
              <v:imagedata r:id="rId1067" o:title=""/>
            </v:shape>
            <o:OLEObject Type="Embed" ProgID="Equation.DSMT4" ShapeID="_x0000_i1535" DrawAspect="Content" ObjectID="_1489833320" r:id="rId1068"/>
          </w:object>
        </w:r>
      </w:ins>
      <w:ins w:id="2478" w:author="rawlins" w:date="2015-04-03T15:36:00Z">
        <w:r w:rsidRPr="0097532C">
          <w:t xml:space="preserve"> when a smooth transition in the stress is desired from compression to tension.</w:t>
        </w:r>
      </w:ins>
    </w:p>
    <w:p w14:paraId="451BFB3F" w14:textId="77777777" w:rsidR="00277EE6" w:rsidRDefault="00277EE6" w:rsidP="00277EE6">
      <w:pPr>
        <w:rPr>
          <w:ins w:id="2479" w:author="rawlins" w:date="2015-04-03T15:36:00Z"/>
        </w:rPr>
      </w:pPr>
    </w:p>
    <w:p w14:paraId="5D8266D8" w14:textId="77777777" w:rsidR="00277EE6" w:rsidRDefault="00277EE6" w:rsidP="00277EE6">
      <w:pPr>
        <w:rPr>
          <w:ins w:id="2480" w:author="rawlins" w:date="2015-04-03T15:36:00Z"/>
        </w:rPr>
      </w:pPr>
      <w:ins w:id="2481" w:author="rawlins" w:date="2015-04-03T15:36:00Z">
        <w:r>
          <w:rPr>
            <w:i/>
          </w:rPr>
          <w:t>Example</w:t>
        </w:r>
        <w:r>
          <w:t>:</w:t>
        </w:r>
      </w:ins>
    </w:p>
    <w:p w14:paraId="6EB046D4" w14:textId="77777777" w:rsidR="00277EE6" w:rsidRPr="008A39E7" w:rsidRDefault="00277EE6" w:rsidP="00277EE6">
      <w:pPr>
        <w:rPr>
          <w:ins w:id="2482" w:author="rawlins" w:date="2015-04-03T15:36:00Z"/>
          <w:rFonts w:ascii="Courier New" w:hAnsi="Courier New"/>
          <w:sz w:val="22"/>
        </w:rPr>
      </w:pPr>
      <w:ins w:id="2483" w:author="rawlins" w:date="2015-04-03T15:36:00Z">
        <w:r w:rsidRPr="008A39E7">
          <w:rPr>
            <w:rFonts w:ascii="Courier New" w:hAnsi="Courier New"/>
            <w:sz w:val="22"/>
          </w:rPr>
          <w:t>&lt;fibers type="fiber-exponential-power-law"&gt;</w:t>
        </w:r>
      </w:ins>
    </w:p>
    <w:p w14:paraId="7B9A3576" w14:textId="77777777" w:rsidR="00277EE6" w:rsidRPr="008A39E7" w:rsidRDefault="00277EE6" w:rsidP="00277EE6">
      <w:pPr>
        <w:rPr>
          <w:ins w:id="2484" w:author="rawlins" w:date="2015-04-03T15:36:00Z"/>
          <w:rFonts w:ascii="Courier New" w:hAnsi="Courier New"/>
          <w:sz w:val="22"/>
        </w:rPr>
      </w:pPr>
      <w:ins w:id="2485" w:author="rawlins" w:date="2015-04-03T15:36:00Z">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ins>
    </w:p>
    <w:p w14:paraId="6601F935" w14:textId="77777777" w:rsidR="00277EE6" w:rsidRPr="008A39E7" w:rsidRDefault="00277EE6" w:rsidP="00277EE6">
      <w:pPr>
        <w:rPr>
          <w:ins w:id="2486" w:author="rawlins" w:date="2015-04-03T15:36:00Z"/>
          <w:rFonts w:ascii="Courier New" w:hAnsi="Courier New"/>
          <w:sz w:val="22"/>
        </w:rPr>
      </w:pPr>
      <w:ins w:id="2487" w:author="rawlins" w:date="2015-04-03T15:36:00Z">
        <w:r>
          <w:rPr>
            <w:rFonts w:ascii="Courier New" w:hAnsi="Courier New"/>
            <w:sz w:val="22"/>
          </w:rPr>
          <w:tab/>
        </w:r>
        <w:r w:rsidRPr="008A39E7">
          <w:rPr>
            <w:rFonts w:ascii="Courier New" w:hAnsi="Courier New"/>
            <w:sz w:val="22"/>
          </w:rPr>
          <w:t>&lt;beta&gt;2&lt;/beta&gt;</w:t>
        </w:r>
      </w:ins>
    </w:p>
    <w:p w14:paraId="74C26481" w14:textId="77777777" w:rsidR="00277EE6" w:rsidRPr="008A39E7" w:rsidRDefault="00277EE6" w:rsidP="00277EE6">
      <w:pPr>
        <w:rPr>
          <w:ins w:id="2488" w:author="rawlins" w:date="2015-04-03T15:36:00Z"/>
          <w:rFonts w:ascii="Courier New" w:hAnsi="Courier New"/>
          <w:sz w:val="22"/>
        </w:rPr>
      </w:pPr>
      <w:ins w:id="2489" w:author="rawlins" w:date="2015-04-03T15:36:00Z">
        <w:r>
          <w:rPr>
            <w:rFonts w:ascii="Courier New" w:hAnsi="Courier New"/>
            <w:sz w:val="22"/>
          </w:rPr>
          <w:tab/>
        </w:r>
        <w:r w:rsidRPr="008A39E7">
          <w:rPr>
            <w:rFonts w:ascii="Courier New" w:hAnsi="Courier New"/>
            <w:sz w:val="22"/>
          </w:rPr>
          <w:t>&lt;ksi&gt;1&lt;/ksi&gt;</w:t>
        </w:r>
      </w:ins>
    </w:p>
    <w:p w14:paraId="6096AB89" w14:textId="77777777" w:rsidR="00277EE6" w:rsidRPr="008A39E7" w:rsidRDefault="00277EE6" w:rsidP="00277EE6">
      <w:pPr>
        <w:rPr>
          <w:ins w:id="2490" w:author="rawlins" w:date="2015-04-03T15:36:00Z"/>
          <w:rFonts w:ascii="Courier New" w:hAnsi="Courier New"/>
          <w:sz w:val="22"/>
        </w:rPr>
      </w:pPr>
      <w:ins w:id="2491" w:author="rawlins" w:date="2015-04-03T15:36:00Z">
        <w:r w:rsidRPr="008A39E7">
          <w:rPr>
            <w:rFonts w:ascii="Courier New" w:hAnsi="Courier New"/>
            <w:sz w:val="22"/>
          </w:rPr>
          <w:t>&lt;/fibers&gt;</w:t>
        </w:r>
      </w:ins>
    </w:p>
    <w:p w14:paraId="0F3F9E95" w14:textId="77777777" w:rsidR="00277EE6" w:rsidRPr="0097532C" w:rsidRDefault="00277EE6" w:rsidP="00277EE6">
      <w:pPr>
        <w:rPr>
          <w:ins w:id="2492" w:author="rawlins" w:date="2015-04-03T15:36:00Z"/>
        </w:rPr>
      </w:pPr>
    </w:p>
    <w:p w14:paraId="16B37E9E" w14:textId="77777777" w:rsidR="00277EE6" w:rsidRDefault="00277EE6" w:rsidP="00277EE6">
      <w:pPr>
        <w:jc w:val="left"/>
        <w:rPr>
          <w:ins w:id="2493" w:author="rawlins" w:date="2015-04-03T15:36:00Z"/>
        </w:rPr>
      </w:pPr>
      <w:ins w:id="2494" w:author="rawlins" w:date="2015-04-03T15:36:00Z">
        <w:r>
          <w:br w:type="page"/>
        </w:r>
      </w:ins>
    </w:p>
    <w:p w14:paraId="7F0D279F" w14:textId="77777777" w:rsidR="00277EE6" w:rsidRDefault="00277EE6" w:rsidP="00277EE6">
      <w:pPr>
        <w:pStyle w:val="Heading4"/>
        <w:rPr>
          <w:ins w:id="2495" w:author="rawlins" w:date="2015-04-03T15:36:00Z"/>
        </w:rPr>
      </w:pPr>
      <w:bookmarkStart w:id="2496" w:name="_Toc410636377"/>
      <w:bookmarkStart w:id="2497" w:name="_Toc416085819"/>
      <w:ins w:id="2498" w:author="rawlins" w:date="2015-04-03T15:36:00Z">
        <w:r>
          <w:lastRenderedPageBreak/>
          <w:t>Fiber with Neo-Hookean Law</w:t>
        </w:r>
        <w:bookmarkEnd w:id="2496"/>
        <w:bookmarkEnd w:id="2497"/>
      </w:ins>
    </w:p>
    <w:p w14:paraId="36B5EFC1" w14:textId="77777777" w:rsidR="00277EE6" w:rsidRDefault="00277EE6" w:rsidP="00277EE6">
      <w:pPr>
        <w:rPr>
          <w:ins w:id="2499" w:author="rawlins" w:date="2015-04-03T15:36:00Z"/>
        </w:rPr>
      </w:pPr>
      <w:ins w:id="2500" w:author="rawlins" w:date="2015-04-03T15:36:00Z">
        <w:r>
          <w:t>This material type is “</w:t>
        </w:r>
        <w:r w:rsidRPr="00E27E43">
          <w:rPr>
            <w:i/>
          </w:rPr>
          <w:t>fiber-</w:t>
        </w:r>
        <w:r>
          <w:rPr>
            <w:i/>
          </w:rPr>
          <w:t>NH</w:t>
        </w:r>
        <w:r>
          <w:t>”.  The following material parameters need to be defined:</w:t>
        </w:r>
      </w:ins>
    </w:p>
    <w:p w14:paraId="7CBB95A7" w14:textId="77777777" w:rsidR="00277EE6" w:rsidRDefault="00277EE6" w:rsidP="00277EE6">
      <w:pPr>
        <w:rPr>
          <w:ins w:id="2501"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50"/>
        <w:gridCol w:w="523"/>
      </w:tblGrid>
      <w:tr w:rsidR="00277EE6" w14:paraId="216E2973" w14:textId="77777777" w:rsidTr="00050662">
        <w:trPr>
          <w:ins w:id="2502" w:author="rawlins" w:date="2015-04-03T15:36:00Z"/>
        </w:trPr>
        <w:tc>
          <w:tcPr>
            <w:tcW w:w="0" w:type="auto"/>
            <w:shd w:val="clear" w:color="auto" w:fill="auto"/>
          </w:tcPr>
          <w:p w14:paraId="43692001" w14:textId="77777777" w:rsidR="00277EE6" w:rsidRDefault="00277EE6" w:rsidP="00050662">
            <w:pPr>
              <w:pStyle w:val="code"/>
              <w:rPr>
                <w:ins w:id="2503" w:author="rawlins" w:date="2015-04-03T15:36:00Z"/>
              </w:rPr>
            </w:pPr>
            <w:ins w:id="2504" w:author="rawlins" w:date="2015-04-03T15:36:00Z">
              <w:r>
                <w:t>&lt;mu&gt;</w:t>
              </w:r>
            </w:ins>
          </w:p>
        </w:tc>
        <w:tc>
          <w:tcPr>
            <w:tcW w:w="0" w:type="auto"/>
            <w:shd w:val="clear" w:color="auto" w:fill="auto"/>
          </w:tcPr>
          <w:p w14:paraId="32FD956A" w14:textId="77777777" w:rsidR="00277EE6" w:rsidRDefault="00277EE6" w:rsidP="00050662">
            <w:pPr>
              <w:rPr>
                <w:ins w:id="2505" w:author="rawlins" w:date="2015-04-03T15:36:00Z"/>
              </w:rPr>
            </w:pPr>
            <w:ins w:id="2506" w:author="rawlins" w:date="2015-04-03T15:36:00Z">
              <w:r w:rsidRPr="00315B5A">
                <w:rPr>
                  <w:position w:val="-10"/>
                </w:rPr>
                <w:object w:dxaOrig="240" w:dyaOrig="260" w14:anchorId="484A32DD">
                  <v:shape id="_x0000_i1536" type="#_x0000_t75" style="width:14.25pt;height:14.25pt" o:ole="">
                    <v:imagedata r:id="rId1069" o:title=""/>
                  </v:shape>
                  <o:OLEObject Type="Embed" ProgID="Equation.DSMT4" ShapeID="_x0000_i1536" DrawAspect="Content" ObjectID="_1489833321" r:id="rId1070"/>
                </w:object>
              </w:r>
            </w:ins>
            <w:ins w:id="2507" w:author="rawlins" w:date="2015-04-03T15:36:00Z">
              <w:r>
                <w:t>, representing a measure of the fiber modulus</w:t>
              </w:r>
            </w:ins>
          </w:p>
        </w:tc>
        <w:tc>
          <w:tcPr>
            <w:tcW w:w="0" w:type="auto"/>
          </w:tcPr>
          <w:p w14:paraId="4559CF2F" w14:textId="77777777" w:rsidR="00277EE6" w:rsidRPr="00AF2221" w:rsidRDefault="00277EE6" w:rsidP="00050662">
            <w:pPr>
              <w:rPr>
                <w:ins w:id="2508" w:author="rawlins" w:date="2015-04-03T15:36:00Z"/>
                <w:position w:val="-10"/>
              </w:rPr>
            </w:pPr>
            <w:ins w:id="2509" w:author="rawlins" w:date="2015-04-03T15:36:00Z">
              <w:r>
                <w:rPr>
                  <w:position w:val="-10"/>
                </w:rPr>
                <w:t>[</w:t>
              </w:r>
              <w:r>
                <w:rPr>
                  <w:b/>
                  <w:position w:val="-10"/>
                </w:rPr>
                <w:t>P</w:t>
              </w:r>
              <w:r>
                <w:rPr>
                  <w:position w:val="-10"/>
                </w:rPr>
                <w:t>]</w:t>
              </w:r>
            </w:ins>
          </w:p>
        </w:tc>
      </w:tr>
    </w:tbl>
    <w:p w14:paraId="1A38DF6C" w14:textId="77777777" w:rsidR="00277EE6" w:rsidRDefault="00277EE6" w:rsidP="00277EE6">
      <w:pPr>
        <w:rPr>
          <w:ins w:id="2510" w:author="rawlins" w:date="2015-04-03T15:36:00Z"/>
        </w:rPr>
      </w:pPr>
    </w:p>
    <w:p w14:paraId="12DFE005" w14:textId="77777777" w:rsidR="00277EE6" w:rsidRDefault="00277EE6" w:rsidP="00277EE6">
      <w:pPr>
        <w:rPr>
          <w:ins w:id="2511" w:author="rawlins" w:date="2015-04-03T15:36:00Z"/>
        </w:rPr>
      </w:pPr>
      <w:ins w:id="2512" w:author="rawlins" w:date="2015-04-03T15:36:00Z">
        <w:r>
          <w:t>The fiber strain energy density is given by</w:t>
        </w:r>
      </w:ins>
    </w:p>
    <w:p w14:paraId="31A1D29E" w14:textId="77777777" w:rsidR="00277EE6" w:rsidRDefault="00277EE6" w:rsidP="00277EE6">
      <w:pPr>
        <w:pStyle w:val="MTDisplayEquation"/>
        <w:rPr>
          <w:ins w:id="2513" w:author="rawlins" w:date="2015-04-03T15:36:00Z"/>
        </w:rPr>
      </w:pPr>
      <w:ins w:id="2514" w:author="rawlins" w:date="2015-04-03T15:36:00Z">
        <w:r>
          <w:tab/>
        </w:r>
      </w:ins>
      <w:ins w:id="2515" w:author="rawlins" w:date="2015-04-03T15:36:00Z">
        <w:r w:rsidRPr="00315B5A">
          <w:rPr>
            <w:position w:val="-24"/>
          </w:rPr>
          <w:object w:dxaOrig="2020" w:dyaOrig="620" w14:anchorId="618E25A5">
            <v:shape id="_x0000_i1537" type="#_x0000_t75" style="width:100.55pt;height:28.55pt" o:ole="">
              <v:imagedata r:id="rId1071" o:title=""/>
            </v:shape>
            <o:OLEObject Type="Embed" ProgID="Equation.DSMT4" ShapeID="_x0000_i1537" DrawAspect="Content" ObjectID="_1489833322" r:id="rId1072"/>
          </w:object>
        </w:r>
      </w:ins>
      <w:ins w:id="2516" w:author="rawlins" w:date="2015-04-03T15:36:00Z">
        <w:r>
          <w:t xml:space="preserve"> ,</w:t>
        </w:r>
      </w:ins>
    </w:p>
    <w:p w14:paraId="2819D715" w14:textId="77777777" w:rsidR="00277EE6" w:rsidRDefault="00277EE6" w:rsidP="00277EE6">
      <w:pPr>
        <w:rPr>
          <w:ins w:id="2517" w:author="rawlins" w:date="2015-04-03T15:36:00Z"/>
        </w:rPr>
      </w:pPr>
      <w:ins w:id="2518" w:author="rawlins" w:date="2015-04-03T15:36:00Z">
        <w:r w:rsidRPr="000230DC">
          <w:t xml:space="preserve">where </w:t>
        </w:r>
      </w:ins>
      <w:ins w:id="2519" w:author="rawlins" w:date="2015-04-03T15:36:00Z">
        <w:r w:rsidRPr="00315B5A">
          <w:rPr>
            <w:position w:val="-10"/>
          </w:rPr>
          <w:object w:dxaOrig="600" w:dyaOrig="320" w14:anchorId="25471138">
            <v:shape id="_x0000_i1538" type="#_x0000_t75" style="width:28.55pt;height:14.25pt" o:ole="">
              <v:imagedata r:id="rId1073" o:title=""/>
            </v:shape>
            <o:OLEObject Type="Embed" ProgID="Equation.DSMT4" ShapeID="_x0000_i1538" DrawAspect="Content" ObjectID="_1489833323" r:id="rId1074"/>
          </w:object>
        </w:r>
      </w:ins>
      <w:ins w:id="2520" w:author="rawlins" w:date="2015-04-03T15:36:00Z">
        <w:r w:rsidRPr="000230DC">
          <w:t>.</w:t>
        </w:r>
      </w:ins>
    </w:p>
    <w:p w14:paraId="025D18C0" w14:textId="77777777" w:rsidR="00277EE6" w:rsidRDefault="00277EE6" w:rsidP="00277EE6">
      <w:pPr>
        <w:rPr>
          <w:ins w:id="2521" w:author="rawlins" w:date="2015-04-03T15:36:00Z"/>
        </w:rPr>
      </w:pPr>
    </w:p>
    <w:p w14:paraId="488B223D" w14:textId="77777777" w:rsidR="00277EE6" w:rsidRDefault="00277EE6" w:rsidP="00277EE6">
      <w:pPr>
        <w:rPr>
          <w:ins w:id="2522" w:author="rawlins" w:date="2015-04-03T15:36:00Z"/>
        </w:rPr>
      </w:pPr>
      <w:ins w:id="2523" w:author="rawlins" w:date="2015-04-03T15:36:00Z">
        <w:r>
          <w:rPr>
            <w:i/>
          </w:rPr>
          <w:t>Example</w:t>
        </w:r>
        <w:r>
          <w:t>:</w:t>
        </w:r>
      </w:ins>
    </w:p>
    <w:p w14:paraId="1CAD699D" w14:textId="77777777" w:rsidR="00277EE6" w:rsidRPr="008A39E7" w:rsidRDefault="00277EE6" w:rsidP="00277EE6">
      <w:pPr>
        <w:rPr>
          <w:ins w:id="2524" w:author="rawlins" w:date="2015-04-03T15:36:00Z"/>
          <w:rFonts w:ascii="Courier New" w:hAnsi="Courier New"/>
          <w:sz w:val="22"/>
        </w:rPr>
      </w:pPr>
      <w:ins w:id="2525" w:author="rawlins" w:date="2015-04-03T15:36:00Z">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ins>
    </w:p>
    <w:p w14:paraId="43B96249" w14:textId="77777777" w:rsidR="00277EE6" w:rsidRPr="008A39E7" w:rsidRDefault="00277EE6" w:rsidP="00277EE6">
      <w:pPr>
        <w:rPr>
          <w:ins w:id="2526" w:author="rawlins" w:date="2015-04-03T15:36:00Z"/>
          <w:rFonts w:ascii="Courier New" w:hAnsi="Courier New"/>
          <w:sz w:val="22"/>
        </w:rPr>
      </w:pPr>
      <w:ins w:id="2527" w:author="rawlins" w:date="2015-04-03T15:36: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39FC517A" w14:textId="77777777" w:rsidR="00277EE6" w:rsidRPr="008A39E7" w:rsidRDefault="00277EE6" w:rsidP="00277EE6">
      <w:pPr>
        <w:rPr>
          <w:ins w:id="2528" w:author="rawlins" w:date="2015-04-03T15:36:00Z"/>
          <w:rFonts w:ascii="Courier New" w:hAnsi="Courier New"/>
          <w:sz w:val="22"/>
        </w:rPr>
      </w:pPr>
      <w:ins w:id="2529" w:author="rawlins" w:date="2015-04-03T15:36:00Z">
        <w:r w:rsidRPr="008A39E7">
          <w:rPr>
            <w:rFonts w:ascii="Courier New" w:hAnsi="Courier New"/>
            <w:sz w:val="22"/>
          </w:rPr>
          <w:t>&lt;/fibers&gt;</w:t>
        </w:r>
      </w:ins>
    </w:p>
    <w:p w14:paraId="1FCE8FB0" w14:textId="77777777" w:rsidR="00277EE6" w:rsidRDefault="00277EE6" w:rsidP="00277EE6">
      <w:pPr>
        <w:rPr>
          <w:ins w:id="2530" w:author="rawlins" w:date="2015-04-03T15:36:00Z"/>
        </w:rPr>
      </w:pPr>
    </w:p>
    <w:p w14:paraId="526B08A9" w14:textId="77777777" w:rsidR="00277EE6" w:rsidRDefault="00277EE6" w:rsidP="00277EE6">
      <w:pPr>
        <w:jc w:val="left"/>
        <w:rPr>
          <w:ins w:id="2531" w:author="rawlins" w:date="2015-04-03T15:36:00Z"/>
        </w:rPr>
      </w:pPr>
      <w:ins w:id="2532" w:author="rawlins" w:date="2015-04-03T15:36:00Z">
        <w:r>
          <w:br w:type="page"/>
        </w:r>
      </w:ins>
    </w:p>
    <w:p w14:paraId="6F381E4C" w14:textId="77777777" w:rsidR="00277EE6" w:rsidRDefault="00277EE6" w:rsidP="00277EE6">
      <w:pPr>
        <w:pStyle w:val="Heading4"/>
        <w:rPr>
          <w:ins w:id="2533" w:author="rawlins" w:date="2015-04-03T15:36:00Z"/>
        </w:rPr>
      </w:pPr>
      <w:bookmarkStart w:id="2534" w:name="_Toc410636378"/>
      <w:bookmarkStart w:id="2535" w:name="_Toc416085820"/>
      <w:ins w:id="2536" w:author="rawlins" w:date="2015-04-03T15:36:00Z">
        <w:r>
          <w:lastRenderedPageBreak/>
          <w:t>Fiber with Exponential-Power Law Uncoupled</w:t>
        </w:r>
        <w:bookmarkEnd w:id="2534"/>
        <w:bookmarkEnd w:id="2535"/>
      </w:ins>
    </w:p>
    <w:p w14:paraId="56EF40D2" w14:textId="77777777" w:rsidR="00277EE6" w:rsidRDefault="00277EE6" w:rsidP="00277EE6">
      <w:pPr>
        <w:rPr>
          <w:ins w:id="2537" w:author="rawlins" w:date="2015-04-03T15:36:00Z"/>
        </w:rPr>
      </w:pPr>
      <w:ins w:id="2538" w:author="rawlins" w:date="2015-04-03T15:36:00Z">
        <w:r>
          <w:t>This material type is “</w:t>
        </w:r>
        <w:r w:rsidRPr="00E27E43">
          <w:rPr>
            <w:i/>
          </w:rPr>
          <w:t>fiber-exponential-power-law</w:t>
        </w:r>
        <w:r>
          <w:rPr>
            <w:i/>
          </w:rPr>
          <w:t>-uncoupled</w:t>
        </w:r>
        <w:r>
          <w:t>”.  The following material parameters need to be defined:</w:t>
        </w:r>
      </w:ins>
    </w:p>
    <w:p w14:paraId="339691D4" w14:textId="77777777" w:rsidR="00277EE6" w:rsidRDefault="00277EE6" w:rsidP="00277EE6">
      <w:pPr>
        <w:rPr>
          <w:ins w:id="2539"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06"/>
        <w:gridCol w:w="523"/>
      </w:tblGrid>
      <w:tr w:rsidR="00277EE6" w14:paraId="2529852A" w14:textId="77777777" w:rsidTr="00050662">
        <w:trPr>
          <w:ins w:id="2540" w:author="rawlins" w:date="2015-04-03T15:36:00Z"/>
        </w:trPr>
        <w:tc>
          <w:tcPr>
            <w:tcW w:w="0" w:type="auto"/>
            <w:shd w:val="clear" w:color="auto" w:fill="auto"/>
          </w:tcPr>
          <w:p w14:paraId="32654E2E" w14:textId="77777777" w:rsidR="00277EE6" w:rsidRDefault="00277EE6" w:rsidP="00050662">
            <w:pPr>
              <w:pStyle w:val="code"/>
              <w:rPr>
                <w:ins w:id="2541" w:author="rawlins" w:date="2015-04-03T15:36:00Z"/>
              </w:rPr>
            </w:pPr>
            <w:ins w:id="2542" w:author="rawlins" w:date="2015-04-03T15:36:00Z">
              <w:r>
                <w:t>&lt;ksi&gt;</w:t>
              </w:r>
            </w:ins>
          </w:p>
        </w:tc>
        <w:tc>
          <w:tcPr>
            <w:tcW w:w="0" w:type="auto"/>
            <w:shd w:val="clear" w:color="auto" w:fill="auto"/>
          </w:tcPr>
          <w:p w14:paraId="7374FE38" w14:textId="77777777" w:rsidR="00277EE6" w:rsidRDefault="00277EE6" w:rsidP="00050662">
            <w:pPr>
              <w:rPr>
                <w:ins w:id="2543" w:author="rawlins" w:date="2015-04-03T15:36:00Z"/>
              </w:rPr>
            </w:pPr>
            <w:ins w:id="2544" w:author="rawlins" w:date="2015-04-03T15:36:00Z">
              <w:r w:rsidRPr="00315B5A">
                <w:rPr>
                  <w:position w:val="-10"/>
                </w:rPr>
                <w:object w:dxaOrig="200" w:dyaOrig="320" w14:anchorId="326C68DC">
                  <v:shape id="_x0000_i1539" type="#_x0000_t75" style="width:7.45pt;height:14.25pt" o:ole="">
                    <v:imagedata r:id="rId1075" o:title=""/>
                  </v:shape>
                  <o:OLEObject Type="Embed" ProgID="Equation.DSMT4" ShapeID="_x0000_i1539" DrawAspect="Content" ObjectID="_1489833324" r:id="rId1076"/>
                </w:object>
              </w:r>
            </w:ins>
            <w:ins w:id="2545" w:author="rawlins" w:date="2015-04-03T15:36:00Z">
              <w:r>
                <w:t>, representing a measure of the fiber modulus</w:t>
              </w:r>
            </w:ins>
          </w:p>
        </w:tc>
        <w:tc>
          <w:tcPr>
            <w:tcW w:w="0" w:type="auto"/>
          </w:tcPr>
          <w:p w14:paraId="6A499D6E" w14:textId="77777777" w:rsidR="00277EE6" w:rsidRPr="00AF2221" w:rsidRDefault="00277EE6" w:rsidP="00050662">
            <w:pPr>
              <w:rPr>
                <w:ins w:id="2546" w:author="rawlins" w:date="2015-04-03T15:36:00Z"/>
                <w:position w:val="-10"/>
              </w:rPr>
            </w:pPr>
            <w:ins w:id="2547" w:author="rawlins" w:date="2015-04-03T15:36:00Z">
              <w:r>
                <w:rPr>
                  <w:position w:val="-10"/>
                </w:rPr>
                <w:t>[</w:t>
              </w:r>
              <w:r>
                <w:rPr>
                  <w:b/>
                  <w:position w:val="-10"/>
                </w:rPr>
                <w:t>P</w:t>
              </w:r>
              <w:r>
                <w:rPr>
                  <w:position w:val="-10"/>
                </w:rPr>
                <w:t>]</w:t>
              </w:r>
            </w:ins>
          </w:p>
        </w:tc>
      </w:tr>
      <w:tr w:rsidR="00277EE6" w14:paraId="560DEBFC" w14:textId="77777777" w:rsidTr="00050662">
        <w:trPr>
          <w:ins w:id="2548" w:author="rawlins" w:date="2015-04-03T15:36:00Z"/>
        </w:trPr>
        <w:tc>
          <w:tcPr>
            <w:tcW w:w="0" w:type="auto"/>
            <w:shd w:val="clear" w:color="auto" w:fill="auto"/>
          </w:tcPr>
          <w:p w14:paraId="44E66DEE" w14:textId="77777777" w:rsidR="00277EE6" w:rsidRDefault="00277EE6" w:rsidP="00050662">
            <w:pPr>
              <w:pStyle w:val="code"/>
              <w:rPr>
                <w:ins w:id="2549" w:author="rawlins" w:date="2015-04-03T15:36:00Z"/>
              </w:rPr>
            </w:pPr>
            <w:ins w:id="2550" w:author="rawlins" w:date="2015-04-03T15:36:00Z">
              <w:r>
                <w:t>&lt;alpha&gt;</w:t>
              </w:r>
            </w:ins>
          </w:p>
        </w:tc>
        <w:tc>
          <w:tcPr>
            <w:tcW w:w="0" w:type="auto"/>
            <w:shd w:val="clear" w:color="auto" w:fill="auto"/>
          </w:tcPr>
          <w:p w14:paraId="57141CD9" w14:textId="77777777" w:rsidR="00277EE6" w:rsidRDefault="00277EE6" w:rsidP="00050662">
            <w:pPr>
              <w:rPr>
                <w:ins w:id="2551" w:author="rawlins" w:date="2015-04-03T15:36:00Z"/>
              </w:rPr>
            </w:pPr>
            <w:ins w:id="2552" w:author="rawlins" w:date="2015-04-03T15:36:00Z">
              <w:r w:rsidRPr="00315B5A">
                <w:rPr>
                  <w:position w:val="-6"/>
                </w:rPr>
                <w:object w:dxaOrig="240" w:dyaOrig="220" w14:anchorId="03FF9FC2">
                  <v:shape id="_x0000_i1540" type="#_x0000_t75" style="width:14.25pt;height:14.25pt" o:ole="">
                    <v:imagedata r:id="rId1077" o:title=""/>
                  </v:shape>
                  <o:OLEObject Type="Embed" ProgID="Equation.DSMT4" ShapeID="_x0000_i1540" DrawAspect="Content" ObjectID="_1489833325" r:id="rId1078"/>
                </w:object>
              </w:r>
            </w:ins>
            <w:ins w:id="2553" w:author="rawlins" w:date="2015-04-03T15:36:00Z">
              <w:r>
                <w:t>, coefficient of exponential argument</w:t>
              </w:r>
            </w:ins>
          </w:p>
        </w:tc>
        <w:tc>
          <w:tcPr>
            <w:tcW w:w="0" w:type="auto"/>
          </w:tcPr>
          <w:p w14:paraId="39A3A56C" w14:textId="77777777" w:rsidR="00277EE6" w:rsidRPr="00AF2221" w:rsidRDefault="00277EE6" w:rsidP="00050662">
            <w:pPr>
              <w:rPr>
                <w:ins w:id="2554" w:author="rawlins" w:date="2015-04-03T15:36:00Z"/>
                <w:position w:val="-6"/>
              </w:rPr>
            </w:pPr>
            <w:ins w:id="2555" w:author="rawlins" w:date="2015-04-03T15:36:00Z">
              <w:r>
                <w:rPr>
                  <w:position w:val="-6"/>
                </w:rPr>
                <w:t>[ ]</w:t>
              </w:r>
            </w:ins>
          </w:p>
        </w:tc>
      </w:tr>
      <w:tr w:rsidR="00277EE6" w14:paraId="371FD3B6" w14:textId="77777777" w:rsidTr="00050662">
        <w:trPr>
          <w:ins w:id="2556" w:author="rawlins" w:date="2015-04-03T15:36:00Z"/>
        </w:trPr>
        <w:tc>
          <w:tcPr>
            <w:tcW w:w="0" w:type="auto"/>
            <w:shd w:val="clear" w:color="auto" w:fill="auto"/>
          </w:tcPr>
          <w:p w14:paraId="6F2314E3" w14:textId="77777777" w:rsidR="00277EE6" w:rsidRDefault="00277EE6" w:rsidP="00050662">
            <w:pPr>
              <w:pStyle w:val="code"/>
              <w:rPr>
                <w:ins w:id="2557" w:author="rawlins" w:date="2015-04-03T15:36:00Z"/>
              </w:rPr>
            </w:pPr>
            <w:ins w:id="2558" w:author="rawlins" w:date="2015-04-03T15:36:00Z">
              <w:r>
                <w:t>&lt;beta&gt;</w:t>
              </w:r>
            </w:ins>
          </w:p>
        </w:tc>
        <w:tc>
          <w:tcPr>
            <w:tcW w:w="0" w:type="auto"/>
            <w:shd w:val="clear" w:color="auto" w:fill="auto"/>
          </w:tcPr>
          <w:p w14:paraId="2FE52959" w14:textId="77777777" w:rsidR="00277EE6" w:rsidRDefault="00277EE6" w:rsidP="00050662">
            <w:pPr>
              <w:rPr>
                <w:ins w:id="2559" w:author="rawlins" w:date="2015-04-03T15:36:00Z"/>
              </w:rPr>
            </w:pPr>
            <w:ins w:id="2560" w:author="rawlins" w:date="2015-04-03T15:36:00Z">
              <w:r w:rsidRPr="00315B5A">
                <w:rPr>
                  <w:position w:val="-10"/>
                </w:rPr>
                <w:object w:dxaOrig="240" w:dyaOrig="320" w14:anchorId="00A0952B">
                  <v:shape id="_x0000_i1541" type="#_x0000_t75" style="width:14.25pt;height:14.25pt" o:ole="">
                    <v:imagedata r:id="rId1079" o:title=""/>
                  </v:shape>
                  <o:OLEObject Type="Embed" ProgID="Equation.DSMT4" ShapeID="_x0000_i1541" DrawAspect="Content" ObjectID="_1489833326" r:id="rId1080"/>
                </w:object>
              </w:r>
            </w:ins>
            <w:ins w:id="2561" w:author="rawlins" w:date="2015-04-03T15:36:00Z">
              <w:r>
                <w:t>, power of exponential argument</w:t>
              </w:r>
            </w:ins>
          </w:p>
        </w:tc>
        <w:tc>
          <w:tcPr>
            <w:tcW w:w="0" w:type="auto"/>
          </w:tcPr>
          <w:p w14:paraId="05700FEE" w14:textId="77777777" w:rsidR="00277EE6" w:rsidRPr="00AF2221" w:rsidRDefault="00277EE6" w:rsidP="00050662">
            <w:pPr>
              <w:rPr>
                <w:ins w:id="2562" w:author="rawlins" w:date="2015-04-03T15:36:00Z"/>
                <w:position w:val="-10"/>
              </w:rPr>
            </w:pPr>
            <w:ins w:id="2563" w:author="rawlins" w:date="2015-04-03T15:36:00Z">
              <w:r>
                <w:rPr>
                  <w:position w:val="-10"/>
                </w:rPr>
                <w:t>[ ]</w:t>
              </w:r>
            </w:ins>
          </w:p>
        </w:tc>
      </w:tr>
    </w:tbl>
    <w:p w14:paraId="5B09B413" w14:textId="77777777" w:rsidR="00277EE6" w:rsidRDefault="00277EE6" w:rsidP="00277EE6">
      <w:pPr>
        <w:rPr>
          <w:ins w:id="2564" w:author="rawlins" w:date="2015-04-03T15:36:00Z"/>
        </w:rPr>
      </w:pPr>
    </w:p>
    <w:p w14:paraId="1E4E1745" w14:textId="77777777" w:rsidR="00277EE6" w:rsidRDefault="00277EE6" w:rsidP="00277EE6">
      <w:pPr>
        <w:rPr>
          <w:ins w:id="2565" w:author="rawlins" w:date="2015-04-03T15:36:00Z"/>
        </w:rPr>
      </w:pPr>
      <w:ins w:id="2566" w:author="rawlins" w:date="2015-04-03T15:36:00Z">
        <w:r>
          <w:t>The fiber strain energy density is given by</w:t>
        </w:r>
      </w:ins>
    </w:p>
    <w:p w14:paraId="34DF67CA" w14:textId="77777777" w:rsidR="00277EE6" w:rsidRDefault="00277EE6" w:rsidP="00277EE6">
      <w:pPr>
        <w:pStyle w:val="MTDisplayEquation"/>
        <w:rPr>
          <w:ins w:id="2567" w:author="rawlins" w:date="2015-04-03T15:36:00Z"/>
        </w:rPr>
      </w:pPr>
      <w:ins w:id="2568" w:author="rawlins" w:date="2015-04-03T15:36:00Z">
        <w:r>
          <w:tab/>
        </w:r>
      </w:ins>
      <w:ins w:id="2569" w:author="rawlins" w:date="2015-04-03T15:36:00Z">
        <w:r w:rsidRPr="00315B5A">
          <w:rPr>
            <w:position w:val="-28"/>
          </w:rPr>
          <w:object w:dxaOrig="3440" w:dyaOrig="660" w14:anchorId="2B87553C">
            <v:shape id="_x0000_i1542" type="#_x0000_t75" style="width:172.55pt;height:36pt" o:ole="">
              <v:imagedata r:id="rId1081" o:title=""/>
            </v:shape>
            <o:OLEObject Type="Embed" ProgID="Equation.DSMT4" ShapeID="_x0000_i1542" DrawAspect="Content" ObjectID="_1489833327" r:id="rId1082"/>
          </w:object>
        </w:r>
      </w:ins>
      <w:ins w:id="2570" w:author="rawlins" w:date="2015-04-03T15:36:00Z">
        <w:r>
          <w:t xml:space="preserve"> ,</w:t>
        </w:r>
      </w:ins>
    </w:p>
    <w:p w14:paraId="799D9349" w14:textId="77777777" w:rsidR="00277EE6" w:rsidRDefault="00277EE6" w:rsidP="00277EE6">
      <w:pPr>
        <w:pStyle w:val="MTDisplayEquation"/>
        <w:rPr>
          <w:ins w:id="2571" w:author="rawlins" w:date="2015-04-03T15:36:00Z"/>
        </w:rPr>
      </w:pPr>
      <w:ins w:id="2572" w:author="rawlins" w:date="2015-04-03T15:36:00Z">
        <w:r>
          <w:tab/>
          <w:t>,</w:t>
        </w:r>
      </w:ins>
    </w:p>
    <w:p w14:paraId="2D284EBB" w14:textId="77777777" w:rsidR="00277EE6" w:rsidRPr="000230DC" w:rsidRDefault="00277EE6" w:rsidP="00277EE6">
      <w:pPr>
        <w:rPr>
          <w:ins w:id="2573" w:author="rawlins" w:date="2015-04-03T15:36:00Z"/>
        </w:rPr>
      </w:pPr>
      <w:ins w:id="2574" w:author="rawlins" w:date="2015-04-03T15:36:00Z">
        <w:r w:rsidRPr="000230DC">
          <w:t xml:space="preserve">where </w:t>
        </w:r>
      </w:ins>
      <w:ins w:id="2575" w:author="rawlins" w:date="2015-04-03T15:36:00Z">
        <w:r w:rsidRPr="00315B5A">
          <w:rPr>
            <w:position w:val="-10"/>
          </w:rPr>
          <w:object w:dxaOrig="560" w:dyaOrig="320" w14:anchorId="01DDA4A3">
            <v:shape id="_x0000_i1543" type="#_x0000_t75" style="width:28.55pt;height:14.25pt" o:ole="">
              <v:imagedata r:id="rId1083" o:title=""/>
            </v:shape>
            <o:OLEObject Type="Embed" ProgID="Equation.DSMT4" ShapeID="_x0000_i1543" DrawAspect="Content" ObjectID="_1489833328" r:id="rId1084"/>
          </w:object>
        </w:r>
      </w:ins>
      <w:ins w:id="2576" w:author="rawlins" w:date="2015-04-03T15:36:00Z">
        <w:r w:rsidRPr="000230DC">
          <w:t xml:space="preserve">, </w:t>
        </w:r>
      </w:ins>
      <w:ins w:id="2577" w:author="rawlins" w:date="2015-04-03T15:36:00Z">
        <w:r w:rsidRPr="00315B5A">
          <w:rPr>
            <w:position w:val="-6"/>
          </w:rPr>
          <w:object w:dxaOrig="580" w:dyaOrig="279" w14:anchorId="2F01A4EB">
            <v:shape id="_x0000_i1544" type="#_x0000_t75" style="width:28.55pt;height:14.25pt" o:ole="">
              <v:imagedata r:id="rId1085" o:title=""/>
            </v:shape>
            <o:OLEObject Type="Embed" ProgID="Equation.DSMT4" ShapeID="_x0000_i1544" DrawAspect="Content" ObjectID="_1489833329" r:id="rId1086"/>
          </w:object>
        </w:r>
      </w:ins>
      <w:ins w:id="2578" w:author="rawlins" w:date="2015-04-03T15:36:00Z">
        <w:r w:rsidRPr="000230DC">
          <w:t xml:space="preserve">, and </w:t>
        </w:r>
      </w:ins>
      <w:ins w:id="2579" w:author="rawlins" w:date="2015-04-03T15:36:00Z">
        <w:r w:rsidRPr="00315B5A">
          <w:rPr>
            <w:position w:val="-10"/>
          </w:rPr>
          <w:object w:dxaOrig="600" w:dyaOrig="320" w14:anchorId="6D20A732">
            <v:shape id="_x0000_i1545" type="#_x0000_t75" style="width:28.55pt;height:14.25pt" o:ole="">
              <v:imagedata r:id="rId1087" o:title=""/>
            </v:shape>
            <o:OLEObject Type="Embed" ProgID="Equation.DSMT4" ShapeID="_x0000_i1545" DrawAspect="Content" ObjectID="_1489833330" r:id="rId1088"/>
          </w:object>
        </w:r>
      </w:ins>
      <w:ins w:id="2580" w:author="rawlins" w:date="2015-04-03T15:36:00Z">
        <w:r w:rsidRPr="000230DC">
          <w:t>.</w:t>
        </w:r>
      </w:ins>
    </w:p>
    <w:p w14:paraId="7E613578" w14:textId="77777777" w:rsidR="00277EE6" w:rsidRPr="000230DC" w:rsidRDefault="00277EE6" w:rsidP="00277EE6">
      <w:pPr>
        <w:rPr>
          <w:ins w:id="2581" w:author="rawlins" w:date="2015-04-03T15:36:00Z"/>
        </w:rPr>
      </w:pPr>
    </w:p>
    <w:p w14:paraId="724D3F1E" w14:textId="77777777" w:rsidR="00277EE6" w:rsidRDefault="00277EE6" w:rsidP="00277EE6">
      <w:pPr>
        <w:rPr>
          <w:ins w:id="2582" w:author="rawlins" w:date="2015-04-03T15:36:00Z"/>
        </w:rPr>
      </w:pPr>
      <w:ins w:id="2583" w:author="rawlins" w:date="2015-04-03T15:36:00Z">
        <w:r>
          <w:t xml:space="preserve">Note: In the limit when </w:t>
        </w:r>
      </w:ins>
      <w:ins w:id="2584" w:author="rawlins" w:date="2015-04-03T15:36:00Z">
        <w:r w:rsidRPr="00315B5A">
          <w:rPr>
            <w:position w:val="-6"/>
          </w:rPr>
          <w:object w:dxaOrig="680" w:dyaOrig="279" w14:anchorId="18BB1DDE">
            <v:shape id="_x0000_i1546" type="#_x0000_t75" style="width:36pt;height:14.25pt" o:ole="">
              <v:imagedata r:id="rId1089" o:title=""/>
            </v:shape>
            <o:OLEObject Type="Embed" ProgID="Equation.DSMT4" ShapeID="_x0000_i1546" DrawAspect="Content" ObjectID="_1489833331" r:id="rId1090"/>
          </w:object>
        </w:r>
      </w:ins>
      <w:ins w:id="2585" w:author="rawlins" w:date="2015-04-03T15:36:00Z">
        <w:r>
          <w:t>, this expressions produces a power law,</w:t>
        </w:r>
      </w:ins>
    </w:p>
    <w:p w14:paraId="187B4BED" w14:textId="77777777" w:rsidR="00277EE6" w:rsidRDefault="00277EE6" w:rsidP="00277EE6">
      <w:pPr>
        <w:pStyle w:val="MTDisplayEquation"/>
        <w:rPr>
          <w:ins w:id="2586" w:author="rawlins" w:date="2015-04-03T15:36:00Z"/>
        </w:rPr>
      </w:pPr>
      <w:ins w:id="2587" w:author="rawlins" w:date="2015-04-03T15:36:00Z">
        <w:r>
          <w:tab/>
        </w:r>
      </w:ins>
      <w:ins w:id="2588" w:author="rawlins" w:date="2015-04-03T15:36:00Z">
        <w:r w:rsidRPr="00315B5A">
          <w:rPr>
            <w:position w:val="-28"/>
          </w:rPr>
          <w:object w:dxaOrig="2400" w:dyaOrig="660" w14:anchorId="5D7590B5">
            <v:shape id="_x0000_i1547" type="#_x0000_t75" style="width:122.25pt;height:36pt" o:ole="">
              <v:imagedata r:id="rId1091" o:title=""/>
            </v:shape>
            <o:OLEObject Type="Embed" ProgID="Equation.DSMT4" ShapeID="_x0000_i1547" DrawAspect="Content" ObjectID="_1489833332" r:id="rId1092"/>
          </w:object>
        </w:r>
      </w:ins>
      <w:ins w:id="2589" w:author="rawlins" w:date="2015-04-03T15:36:00Z">
        <w:r>
          <w:t xml:space="preserve"> .</w:t>
        </w:r>
      </w:ins>
    </w:p>
    <w:p w14:paraId="4D1C7779" w14:textId="77777777" w:rsidR="00277EE6" w:rsidRDefault="00277EE6" w:rsidP="00277EE6">
      <w:pPr>
        <w:rPr>
          <w:ins w:id="2590" w:author="rawlins" w:date="2015-04-03T15:36:00Z"/>
        </w:rPr>
      </w:pPr>
      <w:ins w:id="2591" w:author="rawlins" w:date="2015-04-03T15:36:00Z">
        <w:r w:rsidRPr="0097532C">
          <w:t xml:space="preserve">Note: When </w:t>
        </w:r>
      </w:ins>
      <w:ins w:id="2592" w:author="rawlins" w:date="2015-04-03T15:36:00Z">
        <w:r w:rsidRPr="00315B5A">
          <w:rPr>
            <w:position w:val="-10"/>
          </w:rPr>
          <w:object w:dxaOrig="600" w:dyaOrig="320" w14:anchorId="023D5F67">
            <v:shape id="_x0000_i1548" type="#_x0000_t75" style="width:28.55pt;height:14.25pt" o:ole="">
              <v:imagedata r:id="rId1093" o:title=""/>
            </v:shape>
            <o:OLEObject Type="Embed" ProgID="Equation.DSMT4" ShapeID="_x0000_i1548" DrawAspect="Content" ObjectID="_1489833333" r:id="rId1094"/>
          </w:object>
        </w:r>
      </w:ins>
      <w:ins w:id="2593" w:author="rawlins" w:date="2015-04-03T15:36:00Z">
        <w:r w:rsidRPr="0097532C">
          <w:t>, the fiber modulus is zero at the strain origin (</w:t>
        </w:r>
      </w:ins>
      <w:ins w:id="2594" w:author="rawlins" w:date="2015-04-03T15:36:00Z">
        <w:r w:rsidRPr="00315B5A">
          <w:rPr>
            <w:position w:val="-12"/>
          </w:rPr>
          <w:object w:dxaOrig="580" w:dyaOrig="380" w14:anchorId="07819843">
            <v:shape id="_x0000_i1549" type="#_x0000_t75" style="width:28.55pt;height:21.75pt" o:ole="">
              <v:imagedata r:id="rId1095" o:title=""/>
            </v:shape>
            <o:OLEObject Type="Embed" ProgID="Equation.DSMT4" ShapeID="_x0000_i1549" DrawAspect="Content" ObjectID="_1489833334" r:id="rId1096"/>
          </w:object>
        </w:r>
      </w:ins>
      <w:ins w:id="2595" w:author="rawlins" w:date="2015-04-03T15:36:00Z">
        <w:r w:rsidRPr="0097532C">
          <w:t xml:space="preserve">).  Therefore, use </w:t>
        </w:r>
      </w:ins>
      <w:ins w:id="2596" w:author="rawlins" w:date="2015-04-03T15:36:00Z">
        <w:r w:rsidRPr="00315B5A">
          <w:rPr>
            <w:position w:val="-10"/>
          </w:rPr>
          <w:object w:dxaOrig="600" w:dyaOrig="320" w14:anchorId="11BAEB68">
            <v:shape id="_x0000_i1550" type="#_x0000_t75" style="width:28.55pt;height:14.25pt" o:ole="">
              <v:imagedata r:id="rId1097" o:title=""/>
            </v:shape>
            <o:OLEObject Type="Embed" ProgID="Equation.DSMT4" ShapeID="_x0000_i1550" DrawAspect="Content" ObjectID="_1489833335" r:id="rId1098"/>
          </w:object>
        </w:r>
      </w:ins>
      <w:ins w:id="2597" w:author="rawlins" w:date="2015-04-03T15:36:00Z">
        <w:r w:rsidRPr="0097532C">
          <w:t xml:space="preserve"> when a smooth transition in the stress is desired from compression to tension.</w:t>
        </w:r>
      </w:ins>
    </w:p>
    <w:p w14:paraId="58203585" w14:textId="77777777" w:rsidR="00277EE6" w:rsidRDefault="00277EE6" w:rsidP="00277EE6">
      <w:pPr>
        <w:rPr>
          <w:ins w:id="2598" w:author="rawlins" w:date="2015-04-03T15:36:00Z"/>
        </w:rPr>
      </w:pPr>
    </w:p>
    <w:p w14:paraId="66B223FA" w14:textId="77777777" w:rsidR="00277EE6" w:rsidRDefault="00277EE6" w:rsidP="00277EE6">
      <w:pPr>
        <w:rPr>
          <w:ins w:id="2599" w:author="rawlins" w:date="2015-04-03T15:36:00Z"/>
        </w:rPr>
      </w:pPr>
      <w:ins w:id="2600" w:author="rawlins" w:date="2015-04-03T15:36:00Z">
        <w:r>
          <w:rPr>
            <w:i/>
          </w:rPr>
          <w:t>Example</w:t>
        </w:r>
        <w:r>
          <w:t>:</w:t>
        </w:r>
      </w:ins>
    </w:p>
    <w:p w14:paraId="5B1B26E7" w14:textId="77777777" w:rsidR="00277EE6" w:rsidRPr="008A39E7" w:rsidRDefault="00277EE6" w:rsidP="00277EE6">
      <w:pPr>
        <w:rPr>
          <w:ins w:id="2601" w:author="rawlins" w:date="2015-04-03T15:36:00Z"/>
          <w:rFonts w:ascii="Courier New" w:hAnsi="Courier New"/>
          <w:sz w:val="22"/>
        </w:rPr>
      </w:pPr>
      <w:ins w:id="2602" w:author="rawlins" w:date="2015-04-03T15:36:00Z">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3BB05A23" w14:textId="77777777" w:rsidR="00277EE6" w:rsidRPr="008A39E7" w:rsidRDefault="00277EE6" w:rsidP="00277EE6">
      <w:pPr>
        <w:rPr>
          <w:ins w:id="2603" w:author="rawlins" w:date="2015-04-03T15:36:00Z"/>
          <w:rFonts w:ascii="Courier New" w:hAnsi="Courier New"/>
          <w:sz w:val="22"/>
        </w:rPr>
      </w:pPr>
      <w:ins w:id="2604" w:author="rawlins" w:date="2015-04-03T15:36:00Z">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ins>
    </w:p>
    <w:p w14:paraId="777ED1F8" w14:textId="77777777" w:rsidR="00277EE6" w:rsidRPr="008A39E7" w:rsidRDefault="00277EE6" w:rsidP="00277EE6">
      <w:pPr>
        <w:rPr>
          <w:ins w:id="2605" w:author="rawlins" w:date="2015-04-03T15:36:00Z"/>
          <w:rFonts w:ascii="Courier New" w:hAnsi="Courier New"/>
          <w:sz w:val="22"/>
        </w:rPr>
      </w:pPr>
      <w:ins w:id="2606" w:author="rawlins" w:date="2015-04-03T15:36:00Z">
        <w:r>
          <w:rPr>
            <w:rFonts w:ascii="Courier New" w:hAnsi="Courier New"/>
            <w:sz w:val="22"/>
          </w:rPr>
          <w:tab/>
        </w:r>
        <w:r w:rsidRPr="008A39E7">
          <w:rPr>
            <w:rFonts w:ascii="Courier New" w:hAnsi="Courier New"/>
            <w:sz w:val="22"/>
          </w:rPr>
          <w:t>&lt;beta&gt;2&lt;/beta&gt;</w:t>
        </w:r>
      </w:ins>
    </w:p>
    <w:p w14:paraId="574A0E74" w14:textId="77777777" w:rsidR="00277EE6" w:rsidRPr="008A39E7" w:rsidRDefault="00277EE6" w:rsidP="00277EE6">
      <w:pPr>
        <w:rPr>
          <w:ins w:id="2607" w:author="rawlins" w:date="2015-04-03T15:36:00Z"/>
          <w:rFonts w:ascii="Courier New" w:hAnsi="Courier New"/>
          <w:sz w:val="22"/>
        </w:rPr>
      </w:pPr>
      <w:ins w:id="2608" w:author="rawlins" w:date="2015-04-03T15:36:00Z">
        <w:r>
          <w:rPr>
            <w:rFonts w:ascii="Courier New" w:hAnsi="Courier New"/>
            <w:sz w:val="22"/>
          </w:rPr>
          <w:tab/>
        </w:r>
        <w:r w:rsidRPr="008A39E7">
          <w:rPr>
            <w:rFonts w:ascii="Courier New" w:hAnsi="Courier New"/>
            <w:sz w:val="22"/>
          </w:rPr>
          <w:t>&lt;ksi&gt;1&lt;/ksi&gt;</w:t>
        </w:r>
      </w:ins>
    </w:p>
    <w:p w14:paraId="4F195F9E" w14:textId="77777777" w:rsidR="00277EE6" w:rsidRPr="008A39E7" w:rsidRDefault="00277EE6" w:rsidP="00277EE6">
      <w:pPr>
        <w:rPr>
          <w:ins w:id="2609" w:author="rawlins" w:date="2015-04-03T15:36:00Z"/>
          <w:rFonts w:ascii="Courier New" w:hAnsi="Courier New"/>
          <w:sz w:val="22"/>
        </w:rPr>
      </w:pPr>
      <w:ins w:id="2610" w:author="rawlins" w:date="2015-04-03T15:36:00Z">
        <w:r w:rsidRPr="008A39E7">
          <w:rPr>
            <w:rFonts w:ascii="Courier New" w:hAnsi="Courier New"/>
            <w:sz w:val="22"/>
          </w:rPr>
          <w:t>&lt;/fibers&gt;</w:t>
        </w:r>
      </w:ins>
    </w:p>
    <w:p w14:paraId="1B760452" w14:textId="77777777" w:rsidR="00277EE6" w:rsidRPr="0097532C" w:rsidRDefault="00277EE6" w:rsidP="00277EE6">
      <w:pPr>
        <w:rPr>
          <w:ins w:id="2611" w:author="rawlins" w:date="2015-04-03T15:36:00Z"/>
        </w:rPr>
      </w:pPr>
    </w:p>
    <w:p w14:paraId="1990820D" w14:textId="77777777" w:rsidR="00277EE6" w:rsidRDefault="00277EE6" w:rsidP="00277EE6">
      <w:pPr>
        <w:jc w:val="left"/>
        <w:rPr>
          <w:ins w:id="2612" w:author="rawlins" w:date="2015-04-03T15:36:00Z"/>
        </w:rPr>
      </w:pPr>
      <w:ins w:id="2613" w:author="rawlins" w:date="2015-04-03T15:36:00Z">
        <w:r>
          <w:br w:type="page"/>
        </w:r>
      </w:ins>
    </w:p>
    <w:p w14:paraId="57D9F268" w14:textId="77777777" w:rsidR="00277EE6" w:rsidRDefault="00277EE6" w:rsidP="00277EE6">
      <w:pPr>
        <w:pStyle w:val="Heading4"/>
        <w:rPr>
          <w:ins w:id="2614" w:author="rawlins" w:date="2015-04-03T15:36:00Z"/>
        </w:rPr>
      </w:pPr>
      <w:bookmarkStart w:id="2615" w:name="_Toc410636379"/>
      <w:bookmarkStart w:id="2616" w:name="_Toc416085821"/>
      <w:ins w:id="2617" w:author="rawlins" w:date="2015-04-03T15:36:00Z">
        <w:r>
          <w:lastRenderedPageBreak/>
          <w:t>Fiber with Neo-Hookean Law Uncoupled</w:t>
        </w:r>
        <w:bookmarkEnd w:id="2615"/>
        <w:bookmarkEnd w:id="2616"/>
      </w:ins>
    </w:p>
    <w:p w14:paraId="5F3556C5" w14:textId="77777777" w:rsidR="00277EE6" w:rsidRDefault="00277EE6" w:rsidP="00277EE6">
      <w:pPr>
        <w:rPr>
          <w:ins w:id="2618" w:author="rawlins" w:date="2015-04-03T15:36:00Z"/>
        </w:rPr>
      </w:pPr>
      <w:ins w:id="2619" w:author="rawlins" w:date="2015-04-03T15:36:00Z">
        <w:r>
          <w:t>This material type is “</w:t>
        </w:r>
        <w:r w:rsidRPr="00E27E43">
          <w:rPr>
            <w:i/>
          </w:rPr>
          <w:t>fiber-</w:t>
        </w:r>
        <w:r>
          <w:rPr>
            <w:i/>
          </w:rPr>
          <w:t>NH-uncoupled</w:t>
        </w:r>
        <w:r>
          <w:t>”.  The following material parameters need to be defined:</w:t>
        </w:r>
      </w:ins>
    </w:p>
    <w:p w14:paraId="1C4EBF5A" w14:textId="77777777" w:rsidR="00277EE6" w:rsidRDefault="00277EE6" w:rsidP="00277EE6">
      <w:pPr>
        <w:rPr>
          <w:ins w:id="2620"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50"/>
        <w:gridCol w:w="523"/>
      </w:tblGrid>
      <w:tr w:rsidR="00277EE6" w14:paraId="3974C2C3" w14:textId="77777777" w:rsidTr="00050662">
        <w:trPr>
          <w:ins w:id="2621" w:author="rawlins" w:date="2015-04-03T15:36:00Z"/>
        </w:trPr>
        <w:tc>
          <w:tcPr>
            <w:tcW w:w="0" w:type="auto"/>
            <w:shd w:val="clear" w:color="auto" w:fill="auto"/>
          </w:tcPr>
          <w:p w14:paraId="140F95DF" w14:textId="77777777" w:rsidR="00277EE6" w:rsidRDefault="00277EE6" w:rsidP="00050662">
            <w:pPr>
              <w:pStyle w:val="code"/>
              <w:rPr>
                <w:ins w:id="2622" w:author="rawlins" w:date="2015-04-03T15:36:00Z"/>
              </w:rPr>
            </w:pPr>
            <w:ins w:id="2623" w:author="rawlins" w:date="2015-04-03T15:36:00Z">
              <w:r>
                <w:t>&lt;mu&gt;</w:t>
              </w:r>
            </w:ins>
          </w:p>
        </w:tc>
        <w:tc>
          <w:tcPr>
            <w:tcW w:w="0" w:type="auto"/>
            <w:shd w:val="clear" w:color="auto" w:fill="auto"/>
          </w:tcPr>
          <w:p w14:paraId="34F54C00" w14:textId="77777777" w:rsidR="00277EE6" w:rsidRDefault="00277EE6" w:rsidP="00050662">
            <w:pPr>
              <w:rPr>
                <w:ins w:id="2624" w:author="rawlins" w:date="2015-04-03T15:36:00Z"/>
              </w:rPr>
            </w:pPr>
            <w:ins w:id="2625" w:author="rawlins" w:date="2015-04-03T15:36:00Z">
              <w:r w:rsidRPr="00315B5A">
                <w:rPr>
                  <w:position w:val="-10"/>
                </w:rPr>
                <w:object w:dxaOrig="240" w:dyaOrig="260" w14:anchorId="4AE5AD91">
                  <v:shape id="_x0000_i1551" type="#_x0000_t75" style="width:14.25pt;height:14.25pt" o:ole="">
                    <v:imagedata r:id="rId1099" o:title=""/>
                  </v:shape>
                  <o:OLEObject Type="Embed" ProgID="Equation.DSMT4" ShapeID="_x0000_i1551" DrawAspect="Content" ObjectID="_1489833336" r:id="rId1100"/>
                </w:object>
              </w:r>
            </w:ins>
            <w:ins w:id="2626" w:author="rawlins" w:date="2015-04-03T15:36:00Z">
              <w:r>
                <w:t>, representing a measure of the fiber modulus</w:t>
              </w:r>
            </w:ins>
          </w:p>
        </w:tc>
        <w:tc>
          <w:tcPr>
            <w:tcW w:w="0" w:type="auto"/>
          </w:tcPr>
          <w:p w14:paraId="41717A7C" w14:textId="77777777" w:rsidR="00277EE6" w:rsidRPr="00AF2221" w:rsidRDefault="00277EE6" w:rsidP="00050662">
            <w:pPr>
              <w:rPr>
                <w:ins w:id="2627" w:author="rawlins" w:date="2015-04-03T15:36:00Z"/>
                <w:position w:val="-10"/>
              </w:rPr>
            </w:pPr>
            <w:ins w:id="2628" w:author="rawlins" w:date="2015-04-03T15:36:00Z">
              <w:r>
                <w:rPr>
                  <w:position w:val="-10"/>
                </w:rPr>
                <w:t>[</w:t>
              </w:r>
              <w:r>
                <w:rPr>
                  <w:b/>
                  <w:position w:val="-10"/>
                </w:rPr>
                <w:t>P</w:t>
              </w:r>
              <w:r>
                <w:rPr>
                  <w:position w:val="-10"/>
                </w:rPr>
                <w:t>]</w:t>
              </w:r>
            </w:ins>
          </w:p>
        </w:tc>
      </w:tr>
    </w:tbl>
    <w:p w14:paraId="4F6072E7" w14:textId="77777777" w:rsidR="00277EE6" w:rsidRDefault="00277EE6" w:rsidP="00277EE6">
      <w:pPr>
        <w:rPr>
          <w:ins w:id="2629" w:author="rawlins" w:date="2015-04-03T15:36:00Z"/>
        </w:rPr>
      </w:pPr>
    </w:p>
    <w:p w14:paraId="4224ED5F" w14:textId="77777777" w:rsidR="00277EE6" w:rsidRDefault="00277EE6" w:rsidP="00277EE6">
      <w:pPr>
        <w:rPr>
          <w:ins w:id="2630" w:author="rawlins" w:date="2015-04-03T15:36:00Z"/>
        </w:rPr>
      </w:pPr>
      <w:ins w:id="2631" w:author="rawlins" w:date="2015-04-03T15:36:00Z">
        <w:r>
          <w:t>The fiber strain energy density is given by</w:t>
        </w:r>
      </w:ins>
    </w:p>
    <w:p w14:paraId="1DB32D1B" w14:textId="77777777" w:rsidR="00277EE6" w:rsidRDefault="00277EE6" w:rsidP="00277EE6">
      <w:pPr>
        <w:pStyle w:val="MTDisplayEquation"/>
        <w:rPr>
          <w:ins w:id="2632" w:author="rawlins" w:date="2015-04-03T15:36:00Z"/>
        </w:rPr>
      </w:pPr>
      <w:ins w:id="2633" w:author="rawlins" w:date="2015-04-03T15:36:00Z">
        <w:r>
          <w:tab/>
        </w:r>
      </w:ins>
      <w:ins w:id="2634" w:author="rawlins" w:date="2015-04-03T15:36:00Z">
        <w:r w:rsidRPr="00315B5A">
          <w:rPr>
            <w:position w:val="-24"/>
          </w:rPr>
          <w:object w:dxaOrig="2020" w:dyaOrig="620" w14:anchorId="6840787D">
            <v:shape id="_x0000_i1552" type="#_x0000_t75" style="width:100.55pt;height:28.55pt" o:ole="">
              <v:imagedata r:id="rId1101" o:title=""/>
            </v:shape>
            <o:OLEObject Type="Embed" ProgID="Equation.DSMT4" ShapeID="_x0000_i1552" DrawAspect="Content" ObjectID="_1489833337" r:id="rId1102"/>
          </w:object>
        </w:r>
      </w:ins>
      <w:ins w:id="2635" w:author="rawlins" w:date="2015-04-03T15:36:00Z">
        <w:r>
          <w:t xml:space="preserve"> ,</w:t>
        </w:r>
      </w:ins>
    </w:p>
    <w:p w14:paraId="7DD6253E" w14:textId="77777777" w:rsidR="00277EE6" w:rsidRDefault="00277EE6" w:rsidP="00277EE6">
      <w:pPr>
        <w:rPr>
          <w:ins w:id="2636" w:author="rawlins" w:date="2015-04-03T15:36:00Z"/>
        </w:rPr>
      </w:pPr>
      <w:ins w:id="2637" w:author="rawlins" w:date="2015-04-03T15:36:00Z">
        <w:r w:rsidRPr="000230DC">
          <w:t xml:space="preserve">where </w:t>
        </w:r>
      </w:ins>
      <w:ins w:id="2638" w:author="rawlins" w:date="2015-04-03T15:36:00Z">
        <w:r w:rsidRPr="00315B5A">
          <w:rPr>
            <w:position w:val="-10"/>
          </w:rPr>
          <w:object w:dxaOrig="600" w:dyaOrig="320" w14:anchorId="0C5B4FA5">
            <v:shape id="_x0000_i1553" type="#_x0000_t75" style="width:28.55pt;height:14.25pt" o:ole="">
              <v:imagedata r:id="rId1103" o:title=""/>
            </v:shape>
            <o:OLEObject Type="Embed" ProgID="Equation.DSMT4" ShapeID="_x0000_i1553" DrawAspect="Content" ObjectID="_1489833338" r:id="rId1104"/>
          </w:object>
        </w:r>
      </w:ins>
      <w:ins w:id="2639" w:author="rawlins" w:date="2015-04-03T15:36:00Z">
        <w:r w:rsidRPr="000230DC">
          <w:t>.</w:t>
        </w:r>
      </w:ins>
    </w:p>
    <w:p w14:paraId="1B5FC3D2" w14:textId="77777777" w:rsidR="00277EE6" w:rsidRDefault="00277EE6" w:rsidP="00277EE6">
      <w:pPr>
        <w:rPr>
          <w:ins w:id="2640" w:author="rawlins" w:date="2015-04-03T15:36:00Z"/>
        </w:rPr>
      </w:pPr>
    </w:p>
    <w:p w14:paraId="43E8125A" w14:textId="77777777" w:rsidR="00277EE6" w:rsidRDefault="00277EE6" w:rsidP="00277EE6">
      <w:pPr>
        <w:rPr>
          <w:ins w:id="2641" w:author="rawlins" w:date="2015-04-03T15:36:00Z"/>
        </w:rPr>
      </w:pPr>
      <w:ins w:id="2642" w:author="rawlins" w:date="2015-04-03T15:36:00Z">
        <w:r>
          <w:rPr>
            <w:i/>
          </w:rPr>
          <w:t>Example</w:t>
        </w:r>
        <w:r>
          <w:t>:</w:t>
        </w:r>
      </w:ins>
    </w:p>
    <w:p w14:paraId="3914CFFA" w14:textId="77777777" w:rsidR="00277EE6" w:rsidRPr="008A39E7" w:rsidRDefault="00277EE6" w:rsidP="00277EE6">
      <w:pPr>
        <w:rPr>
          <w:ins w:id="2643" w:author="rawlins" w:date="2015-04-03T15:36:00Z"/>
          <w:rFonts w:ascii="Courier New" w:hAnsi="Courier New"/>
          <w:sz w:val="22"/>
        </w:rPr>
      </w:pPr>
      <w:ins w:id="2644" w:author="rawlins" w:date="2015-04-03T15:36:00Z">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ins>
    </w:p>
    <w:p w14:paraId="6E7B7605" w14:textId="77777777" w:rsidR="00277EE6" w:rsidRPr="008A39E7" w:rsidRDefault="00277EE6" w:rsidP="00277EE6">
      <w:pPr>
        <w:rPr>
          <w:ins w:id="2645" w:author="rawlins" w:date="2015-04-03T15:36:00Z"/>
          <w:rFonts w:ascii="Courier New" w:hAnsi="Courier New"/>
          <w:sz w:val="22"/>
        </w:rPr>
      </w:pPr>
      <w:ins w:id="2646" w:author="rawlins" w:date="2015-04-03T15:36: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116B939B" w14:textId="77777777" w:rsidR="00277EE6" w:rsidRPr="008A39E7" w:rsidRDefault="00277EE6" w:rsidP="00277EE6">
      <w:pPr>
        <w:rPr>
          <w:ins w:id="2647" w:author="rawlins" w:date="2015-04-03T15:36:00Z"/>
          <w:rFonts w:ascii="Courier New" w:hAnsi="Courier New"/>
          <w:sz w:val="22"/>
        </w:rPr>
      </w:pPr>
      <w:ins w:id="2648" w:author="rawlins" w:date="2015-04-03T15:36:00Z">
        <w:r w:rsidRPr="008A39E7">
          <w:rPr>
            <w:rFonts w:ascii="Courier New" w:hAnsi="Courier New"/>
            <w:sz w:val="22"/>
          </w:rPr>
          <w:t>&lt;/fibers&gt;</w:t>
        </w:r>
      </w:ins>
    </w:p>
    <w:p w14:paraId="670A6976" w14:textId="77777777" w:rsidR="00277EE6" w:rsidRDefault="00277EE6" w:rsidP="00277EE6">
      <w:pPr>
        <w:rPr>
          <w:ins w:id="2649" w:author="rawlins" w:date="2015-04-03T15:36:00Z"/>
        </w:rPr>
      </w:pPr>
    </w:p>
    <w:p w14:paraId="157CD100" w14:textId="77777777" w:rsidR="00277EE6" w:rsidRDefault="00277EE6" w:rsidP="00277EE6">
      <w:pPr>
        <w:jc w:val="left"/>
        <w:rPr>
          <w:ins w:id="2650" w:author="rawlins" w:date="2015-04-03T15:36:00Z"/>
        </w:rPr>
      </w:pPr>
      <w:ins w:id="2651" w:author="rawlins" w:date="2015-04-03T15:36:00Z">
        <w:r>
          <w:br w:type="page"/>
        </w:r>
      </w:ins>
    </w:p>
    <w:p w14:paraId="706AAD83" w14:textId="77777777" w:rsidR="00277EE6" w:rsidRDefault="00277EE6" w:rsidP="00277EE6">
      <w:pPr>
        <w:pStyle w:val="Heading3"/>
        <w:rPr>
          <w:ins w:id="2652" w:author="rawlins" w:date="2015-04-03T15:36:00Z"/>
        </w:rPr>
      </w:pPr>
      <w:bookmarkStart w:id="2653" w:name="_Ref280612869"/>
      <w:bookmarkStart w:id="2654" w:name="_Toc410636380"/>
      <w:bookmarkStart w:id="2655" w:name="_Toc416085822"/>
      <w:ins w:id="2656" w:author="rawlins" w:date="2015-04-03T15:36:00Z">
        <w:r>
          <w:lastRenderedPageBreak/>
          <w:t>Distribution</w:t>
        </w:r>
        <w:bookmarkEnd w:id="2653"/>
        <w:bookmarkEnd w:id="2654"/>
        <w:bookmarkEnd w:id="2655"/>
      </w:ins>
    </w:p>
    <w:p w14:paraId="478F637D" w14:textId="77777777" w:rsidR="00277EE6" w:rsidRDefault="00277EE6" w:rsidP="00277EE6">
      <w:pPr>
        <w:rPr>
          <w:ins w:id="2657" w:author="rawlins" w:date="2015-04-03T15:36:00Z"/>
        </w:rPr>
      </w:pPr>
      <w:ins w:id="2658" w:author="rawlins" w:date="2015-04-03T15:36:00Z">
        <w:r>
          <w:t>A fiber density distribution function is needed in the specification of a continuous fiber distribution.</w:t>
        </w:r>
      </w:ins>
    </w:p>
    <w:p w14:paraId="62E897A3" w14:textId="77777777" w:rsidR="00277EE6" w:rsidRDefault="00277EE6" w:rsidP="00277EE6">
      <w:pPr>
        <w:jc w:val="left"/>
        <w:rPr>
          <w:ins w:id="2659" w:author="rawlins" w:date="2015-04-03T15:36:00Z"/>
        </w:rPr>
      </w:pPr>
      <w:ins w:id="2660" w:author="rawlins" w:date="2015-04-03T15:36:00Z">
        <w:r>
          <w:br w:type="page"/>
        </w:r>
      </w:ins>
    </w:p>
    <w:p w14:paraId="100E3144" w14:textId="77777777" w:rsidR="00277EE6" w:rsidRDefault="00277EE6" w:rsidP="00277EE6">
      <w:pPr>
        <w:pStyle w:val="Heading4"/>
        <w:rPr>
          <w:ins w:id="2661" w:author="rawlins" w:date="2015-04-03T15:36:00Z"/>
        </w:rPr>
      </w:pPr>
      <w:bookmarkStart w:id="2662" w:name="_Toc410636381"/>
      <w:bookmarkStart w:id="2663" w:name="_Toc416085823"/>
      <w:ins w:id="2664" w:author="rawlins" w:date="2015-04-03T15:36:00Z">
        <w:r>
          <w:lastRenderedPageBreak/>
          <w:t>Spherical</w:t>
        </w:r>
        <w:bookmarkEnd w:id="2662"/>
        <w:bookmarkEnd w:id="2663"/>
      </w:ins>
    </w:p>
    <w:p w14:paraId="0B84CA82" w14:textId="77777777" w:rsidR="00277EE6" w:rsidRDefault="00277EE6" w:rsidP="00277EE6">
      <w:pPr>
        <w:rPr>
          <w:ins w:id="2665" w:author="rawlins" w:date="2015-04-03T15:36:00Z"/>
        </w:rPr>
      </w:pPr>
      <w:ins w:id="2666" w:author="rawlins" w:date="2015-04-03T15:36:00Z">
        <w:r>
          <w:t>The fiber density distribution type “</w:t>
        </w:r>
        <w:r w:rsidRPr="001D6363">
          <w:rPr>
            <w:i/>
          </w:rPr>
          <w:t>spherical</w:t>
        </w:r>
        <w:r>
          <w:t>” models an isotropic 3D distribution.  This distribution corresponds to</w:t>
        </w:r>
      </w:ins>
    </w:p>
    <w:p w14:paraId="005997AD" w14:textId="77777777" w:rsidR="00277EE6" w:rsidRDefault="00277EE6" w:rsidP="00277EE6">
      <w:pPr>
        <w:pStyle w:val="MTDisplayEquation"/>
        <w:rPr>
          <w:ins w:id="2667" w:author="rawlins" w:date="2015-04-03T15:36:00Z"/>
        </w:rPr>
      </w:pPr>
      <w:ins w:id="2668" w:author="rawlins" w:date="2015-04-03T15:36:00Z">
        <w:r>
          <w:tab/>
        </w:r>
      </w:ins>
      <w:ins w:id="2669" w:author="rawlins" w:date="2015-04-03T15:36:00Z">
        <w:r w:rsidRPr="00315B5A">
          <w:rPr>
            <w:position w:val="-14"/>
          </w:rPr>
          <w:object w:dxaOrig="1260" w:dyaOrig="400" w14:anchorId="260B2690">
            <v:shape id="_x0000_i1554" type="#_x0000_t75" style="width:64.55pt;height:21.75pt" o:ole="">
              <v:imagedata r:id="rId1105" o:title=""/>
            </v:shape>
            <o:OLEObject Type="Embed" ProgID="Equation.DSMT4" ShapeID="_x0000_i1554" DrawAspect="Content" ObjectID="_1489833339" r:id="rId1106"/>
          </w:object>
        </w:r>
      </w:ins>
      <w:ins w:id="2670" w:author="rawlins" w:date="2015-04-03T15:36:00Z">
        <w:r>
          <w:t xml:space="preserve"> .</w:t>
        </w:r>
      </w:ins>
    </w:p>
    <w:p w14:paraId="081C6F0A" w14:textId="77777777" w:rsidR="00277EE6" w:rsidRDefault="00277EE6" w:rsidP="00277EE6">
      <w:pPr>
        <w:rPr>
          <w:ins w:id="2671" w:author="rawlins" w:date="2015-04-03T15:36:00Z"/>
        </w:rPr>
      </w:pPr>
      <w:ins w:id="2672" w:author="rawlins" w:date="2015-04-03T15:36:00Z">
        <w:r>
          <w:t>It requires no additional parameters.</w:t>
        </w:r>
      </w:ins>
    </w:p>
    <w:p w14:paraId="45DC8609" w14:textId="77777777" w:rsidR="00277EE6" w:rsidRDefault="00277EE6" w:rsidP="00277EE6">
      <w:pPr>
        <w:rPr>
          <w:ins w:id="2673" w:author="rawlins" w:date="2015-04-03T15:36:00Z"/>
        </w:rPr>
      </w:pPr>
      <w:ins w:id="2674" w:author="rawlins" w:date="2015-04-03T15:36:00Z">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07"/>
                      <a:stretch>
                        <a:fillRect/>
                      </a:stretch>
                    </pic:blipFill>
                    <pic:spPr>
                      <a:xfrm>
                        <a:off x="0" y="0"/>
                        <a:ext cx="2633472" cy="2743200"/>
                      </a:xfrm>
                      <a:prstGeom prst="rect">
                        <a:avLst/>
                      </a:prstGeom>
                    </pic:spPr>
                  </pic:pic>
                </a:graphicData>
              </a:graphic>
            </wp:inline>
          </w:drawing>
        </w:r>
      </w:ins>
    </w:p>
    <w:p w14:paraId="380EE05A" w14:textId="77777777" w:rsidR="00277EE6" w:rsidRDefault="00277EE6" w:rsidP="00277EE6">
      <w:pPr>
        <w:rPr>
          <w:ins w:id="2675" w:author="rawlins" w:date="2015-04-03T15:36:00Z"/>
        </w:rPr>
      </w:pPr>
    </w:p>
    <w:p w14:paraId="2DC1A620" w14:textId="77777777" w:rsidR="00277EE6" w:rsidRDefault="00277EE6" w:rsidP="00277EE6">
      <w:pPr>
        <w:rPr>
          <w:ins w:id="2676" w:author="rawlins" w:date="2015-04-03T15:36:00Z"/>
        </w:rPr>
      </w:pPr>
      <w:ins w:id="2677" w:author="rawlins" w:date="2015-04-03T15:36:00Z">
        <w:r>
          <w:rPr>
            <w:i/>
          </w:rPr>
          <w:t>Example</w:t>
        </w:r>
        <w:r>
          <w:t>:</w:t>
        </w:r>
      </w:ins>
    </w:p>
    <w:p w14:paraId="790EF3C3" w14:textId="77777777" w:rsidR="00277EE6" w:rsidRPr="008A39E7" w:rsidRDefault="00277EE6" w:rsidP="00277EE6">
      <w:pPr>
        <w:rPr>
          <w:ins w:id="2678" w:author="rawlins" w:date="2015-04-03T15:36:00Z"/>
          <w:rFonts w:ascii="Courier New" w:hAnsi="Courier New"/>
          <w:sz w:val="22"/>
        </w:rPr>
      </w:pPr>
      <w:ins w:id="2679" w:author="rawlins" w:date="2015-04-03T15:36:00Z">
        <w:r w:rsidRPr="008A39E7">
          <w:rPr>
            <w:rFonts w:ascii="Courier New" w:hAnsi="Courier New"/>
            <w:sz w:val="22"/>
          </w:rPr>
          <w:t>&lt;distribution type="spherical"&gt;</w:t>
        </w:r>
      </w:ins>
    </w:p>
    <w:p w14:paraId="4DAA6D62" w14:textId="77777777" w:rsidR="00277EE6" w:rsidRPr="008A39E7" w:rsidRDefault="00277EE6" w:rsidP="00277EE6">
      <w:pPr>
        <w:rPr>
          <w:ins w:id="2680" w:author="rawlins" w:date="2015-04-03T15:36:00Z"/>
          <w:rFonts w:ascii="Courier New" w:hAnsi="Courier New"/>
          <w:sz w:val="22"/>
        </w:rPr>
      </w:pPr>
      <w:ins w:id="2681" w:author="rawlins" w:date="2015-04-03T15:36:00Z">
        <w:r w:rsidRPr="008A39E7">
          <w:rPr>
            <w:rFonts w:ascii="Courier New" w:hAnsi="Courier New"/>
            <w:sz w:val="22"/>
          </w:rPr>
          <w:t>&lt;/distribution&gt;</w:t>
        </w:r>
      </w:ins>
    </w:p>
    <w:p w14:paraId="1E333806" w14:textId="77777777" w:rsidR="00277EE6" w:rsidRDefault="00277EE6" w:rsidP="00277EE6">
      <w:pPr>
        <w:rPr>
          <w:ins w:id="2682" w:author="rawlins" w:date="2015-04-03T15:36:00Z"/>
        </w:rPr>
      </w:pPr>
    </w:p>
    <w:p w14:paraId="2DF8F57A" w14:textId="77777777" w:rsidR="00277EE6" w:rsidRDefault="00277EE6" w:rsidP="00277EE6">
      <w:pPr>
        <w:jc w:val="left"/>
        <w:rPr>
          <w:ins w:id="2683" w:author="rawlins" w:date="2015-04-03T15:36:00Z"/>
        </w:rPr>
      </w:pPr>
      <w:ins w:id="2684" w:author="rawlins" w:date="2015-04-03T15:36:00Z">
        <w:r>
          <w:br w:type="page"/>
        </w:r>
      </w:ins>
    </w:p>
    <w:p w14:paraId="42EE251C" w14:textId="77777777" w:rsidR="00277EE6" w:rsidRDefault="00277EE6" w:rsidP="00277EE6">
      <w:pPr>
        <w:pStyle w:val="Heading4"/>
        <w:rPr>
          <w:ins w:id="2685" w:author="rawlins" w:date="2015-04-03T15:36:00Z"/>
        </w:rPr>
      </w:pPr>
      <w:bookmarkStart w:id="2686" w:name="_Toc410636382"/>
      <w:bookmarkStart w:id="2687" w:name="_Toc416085824"/>
      <w:ins w:id="2688" w:author="rawlins" w:date="2015-04-03T15:36:00Z">
        <w:r>
          <w:lastRenderedPageBreak/>
          <w:t>Ellipsoidal</w:t>
        </w:r>
        <w:bookmarkEnd w:id="2686"/>
        <w:bookmarkEnd w:id="2687"/>
      </w:ins>
    </w:p>
    <w:p w14:paraId="45126A34" w14:textId="77777777" w:rsidR="00277EE6" w:rsidRDefault="00277EE6" w:rsidP="00277EE6">
      <w:pPr>
        <w:rPr>
          <w:ins w:id="2689" w:author="rawlins" w:date="2015-04-03T15:36:00Z"/>
        </w:rPr>
      </w:pPr>
      <w:ins w:id="2690" w:author="rawlins" w:date="2015-04-03T15:36:00Z">
        <w:r>
          <w:t>The fiber density distribution type “</w:t>
        </w:r>
        <w:r>
          <w:rPr>
            <w:i/>
          </w:rPr>
          <w:t>ellipsoidal</w:t>
        </w:r>
        <w:r>
          <w:t>” models a generally orthotropic 3D distribution.  It corresponds to</w:t>
        </w:r>
      </w:ins>
    </w:p>
    <w:p w14:paraId="6E812E38" w14:textId="77777777" w:rsidR="00277EE6" w:rsidRDefault="00277EE6" w:rsidP="00277EE6">
      <w:pPr>
        <w:pStyle w:val="MTDisplayEquation"/>
        <w:rPr>
          <w:ins w:id="2691" w:author="rawlins" w:date="2015-04-03T15:36:00Z"/>
        </w:rPr>
      </w:pPr>
      <w:ins w:id="2692" w:author="rawlins" w:date="2015-04-03T15:36:00Z">
        <w:r>
          <w:tab/>
        </w:r>
      </w:ins>
      <w:ins w:id="2693" w:author="rawlins" w:date="2015-04-03T15:36:00Z">
        <w:r w:rsidRPr="00315B5A">
          <w:rPr>
            <w:position w:val="-36"/>
          </w:rPr>
          <w:object w:dxaOrig="3820" w:dyaOrig="880" w14:anchorId="14D32FF1">
            <v:shape id="_x0000_i1555" type="#_x0000_t75" style="width:194.25pt;height:43.45pt" o:ole="">
              <v:imagedata r:id="rId1108" o:title=""/>
            </v:shape>
            <o:OLEObject Type="Embed" ProgID="Equation.DSMT4" ShapeID="_x0000_i1555" DrawAspect="Content" ObjectID="_1489833340" r:id="rId1109"/>
          </w:object>
        </w:r>
      </w:ins>
      <w:ins w:id="2694" w:author="rawlins" w:date="2015-04-03T15:36:00Z">
        <w:r>
          <w:t xml:space="preserve"> ,</w:t>
        </w:r>
      </w:ins>
    </w:p>
    <w:p w14:paraId="6CD718AC" w14:textId="77777777" w:rsidR="00277EE6" w:rsidRDefault="00277EE6" w:rsidP="00277EE6">
      <w:pPr>
        <w:rPr>
          <w:ins w:id="2695" w:author="rawlins" w:date="2015-04-03T15:36:00Z"/>
        </w:rPr>
      </w:pPr>
      <w:ins w:id="2696" w:author="rawlins" w:date="2015-04-03T15:36:00Z">
        <w:r>
          <w:t xml:space="preserve">where </w:t>
        </w:r>
      </w:ins>
      <w:ins w:id="2697" w:author="rawlins" w:date="2015-04-03T15:36:00Z">
        <w:r w:rsidRPr="00315B5A">
          <w:rPr>
            <w:position w:val="-14"/>
          </w:rPr>
          <w:object w:dxaOrig="1040" w:dyaOrig="400" w14:anchorId="04E2EAED">
            <v:shape id="_x0000_i1556" type="#_x0000_t75" style="width:50.25pt;height:21.75pt" o:ole="">
              <v:imagedata r:id="rId1110" o:title=""/>
            </v:shape>
            <o:OLEObject Type="Embed" ProgID="Equation.DSMT4" ShapeID="_x0000_i1556" DrawAspect="Content" ObjectID="_1489833341" r:id="rId1111"/>
          </w:object>
        </w:r>
      </w:ins>
      <w:ins w:id="2698" w:author="rawlins" w:date="2015-04-03T15:36:00Z">
        <w:r>
          <w:t xml:space="preserve"> are the components of </w:t>
        </w:r>
      </w:ins>
      <w:ins w:id="2699" w:author="rawlins" w:date="2015-04-03T15:36:00Z">
        <w:r w:rsidRPr="00025957">
          <w:rPr>
            <w:position w:val="-4"/>
          </w:rPr>
          <w:object w:dxaOrig="200" w:dyaOrig="200" w14:anchorId="105B2652">
            <v:shape id="_x0000_i1557" type="#_x0000_t75" style="width:7.45pt;height:7.45pt" o:ole="">
              <v:imagedata r:id="rId1112" o:title=""/>
            </v:shape>
            <o:OLEObject Type="Embed" ProgID="Equation.DSMT4" ShapeID="_x0000_i1557" DrawAspect="Content" ObjectID="_1489833342" r:id="rId1113"/>
          </w:object>
        </w:r>
      </w:ins>
      <w:ins w:id="2700" w:author="rawlins" w:date="2015-04-03T15:36:00Z">
        <w:r>
          <w:t xml:space="preserve"> and </w:t>
        </w:r>
      </w:ins>
      <w:ins w:id="2701" w:author="rawlins" w:date="2015-04-03T15:36:00Z">
        <w:r w:rsidRPr="00315B5A">
          <w:rPr>
            <w:position w:val="-6"/>
          </w:rPr>
          <w:object w:dxaOrig="240" w:dyaOrig="279" w14:anchorId="13D9CF50">
            <v:shape id="_x0000_i1558" type="#_x0000_t75" style="width:14.25pt;height:14.25pt" o:ole="">
              <v:imagedata r:id="rId1114" o:title=""/>
            </v:shape>
            <o:OLEObject Type="Embed" ProgID="Equation.DSMT4" ShapeID="_x0000_i1558" DrawAspect="Content" ObjectID="_1489833343" r:id="rId1115"/>
          </w:object>
        </w:r>
      </w:ins>
      <w:ins w:id="2702" w:author="rawlins" w:date="2015-04-03T15:36:00Z">
        <w:r>
          <w:t xml:space="preserve"> is calculated to satisfy the integration constraint on </w:t>
        </w:r>
      </w:ins>
      <w:ins w:id="2703" w:author="rawlins" w:date="2015-04-03T15:36:00Z">
        <w:r w:rsidRPr="00315B5A">
          <w:rPr>
            <w:position w:val="-14"/>
          </w:rPr>
          <w:object w:dxaOrig="580" w:dyaOrig="400" w14:anchorId="25F2FA65">
            <v:shape id="_x0000_i1559" type="#_x0000_t75" style="width:28.55pt;height:21.75pt" o:ole="">
              <v:imagedata r:id="rId1116" o:title=""/>
            </v:shape>
            <o:OLEObject Type="Embed" ProgID="Equation.DSMT4" ShapeID="_x0000_i1559" DrawAspect="Content" ObjectID="_1489833344" r:id="rId1117"/>
          </w:object>
        </w:r>
      </w:ins>
      <w:ins w:id="2704" w:author="rawlins" w:date="2015-04-03T15:36:00Z">
        <w:r>
          <w:t xml:space="preserve">.  The parameters </w:t>
        </w:r>
      </w:ins>
      <w:ins w:id="2705" w:author="rawlins" w:date="2015-04-03T15:36:00Z">
        <w:r w:rsidRPr="00315B5A">
          <w:rPr>
            <w:position w:val="-14"/>
          </w:rPr>
          <w:object w:dxaOrig="780" w:dyaOrig="400" w14:anchorId="757CAF5B">
            <v:shape id="_x0000_i1560" type="#_x0000_t75" style="width:36pt;height:21.75pt" o:ole="">
              <v:imagedata r:id="rId1118" o:title=""/>
            </v:shape>
            <o:OLEObject Type="Embed" ProgID="Equation.DSMT4" ShapeID="_x0000_i1560" DrawAspect="Content" ObjectID="_1489833345" r:id="rId1119"/>
          </w:object>
        </w:r>
      </w:ins>
      <w:ins w:id="2706" w:author="rawlins" w:date="2015-04-03T15:36:00Z">
        <w:r>
          <w:t xml:space="preserve"> represents the semi-principal axes of the ellipsoid and must be positive. The following material parameters need to be defined:</w:t>
        </w:r>
      </w:ins>
    </w:p>
    <w:p w14:paraId="12DA61EB" w14:textId="77777777" w:rsidR="00277EE6" w:rsidRDefault="00277EE6" w:rsidP="00277EE6">
      <w:pPr>
        <w:rPr>
          <w:ins w:id="2707"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62"/>
        <w:gridCol w:w="376"/>
      </w:tblGrid>
      <w:tr w:rsidR="00277EE6" w14:paraId="2DB7CEF8" w14:textId="77777777" w:rsidTr="00050662">
        <w:trPr>
          <w:ins w:id="2708" w:author="rawlins" w:date="2015-04-03T15:36:00Z"/>
        </w:trPr>
        <w:tc>
          <w:tcPr>
            <w:tcW w:w="0" w:type="auto"/>
            <w:shd w:val="clear" w:color="auto" w:fill="auto"/>
          </w:tcPr>
          <w:p w14:paraId="5EEB2958" w14:textId="77777777" w:rsidR="00277EE6" w:rsidRDefault="00277EE6" w:rsidP="00050662">
            <w:pPr>
              <w:pStyle w:val="code"/>
              <w:rPr>
                <w:ins w:id="2709" w:author="rawlins" w:date="2015-04-03T15:36:00Z"/>
              </w:rPr>
            </w:pPr>
            <w:ins w:id="2710" w:author="rawlins" w:date="2015-04-03T15:36:00Z">
              <w:r>
                <w:t>&lt;spa&gt;</w:t>
              </w:r>
            </w:ins>
          </w:p>
        </w:tc>
        <w:tc>
          <w:tcPr>
            <w:tcW w:w="0" w:type="auto"/>
            <w:shd w:val="clear" w:color="auto" w:fill="auto"/>
          </w:tcPr>
          <w:p w14:paraId="7E9DFEEA" w14:textId="77777777" w:rsidR="00277EE6" w:rsidRDefault="00277EE6" w:rsidP="00050662">
            <w:pPr>
              <w:rPr>
                <w:ins w:id="2711" w:author="rawlins" w:date="2015-04-03T15:36:00Z"/>
              </w:rPr>
            </w:pPr>
            <w:ins w:id="2712" w:author="rawlins" w:date="2015-04-03T15:36:00Z">
              <w:r>
                <w:t xml:space="preserve">The semi-principal axes </w:t>
              </w:r>
            </w:ins>
            <w:ins w:id="2713" w:author="rawlins" w:date="2015-04-03T15:36:00Z">
              <w:r w:rsidRPr="00315B5A">
                <w:rPr>
                  <w:position w:val="-14"/>
                </w:rPr>
                <w:object w:dxaOrig="780" w:dyaOrig="400" w14:anchorId="4B603EE1">
                  <v:shape id="_x0000_i1561" type="#_x0000_t75" style="width:36pt;height:21.75pt" o:ole="">
                    <v:imagedata r:id="rId1120" o:title=""/>
                  </v:shape>
                  <o:OLEObject Type="Embed" ProgID="Equation.DSMT4" ShapeID="_x0000_i1561" DrawAspect="Content" ObjectID="_1489833346" r:id="rId1121"/>
                </w:object>
              </w:r>
            </w:ins>
            <w:ins w:id="2714" w:author="rawlins" w:date="2015-04-03T15:36:00Z">
              <w:r>
                <w:t xml:space="preserve">  of the ellipsoid</w:t>
              </w:r>
            </w:ins>
          </w:p>
        </w:tc>
        <w:tc>
          <w:tcPr>
            <w:tcW w:w="0" w:type="auto"/>
          </w:tcPr>
          <w:p w14:paraId="0E495112" w14:textId="77777777" w:rsidR="00277EE6" w:rsidRPr="00AF2221" w:rsidRDefault="00277EE6" w:rsidP="00050662">
            <w:pPr>
              <w:rPr>
                <w:ins w:id="2715" w:author="rawlins" w:date="2015-04-03T15:36:00Z"/>
                <w:position w:val="-10"/>
              </w:rPr>
            </w:pPr>
            <w:ins w:id="2716" w:author="rawlins" w:date="2015-04-03T15:36:00Z">
              <w:r>
                <w:rPr>
                  <w:position w:val="-10"/>
                </w:rPr>
                <w:t>[]</w:t>
              </w:r>
            </w:ins>
          </w:p>
        </w:tc>
      </w:tr>
    </w:tbl>
    <w:p w14:paraId="7F8BD91B" w14:textId="77777777" w:rsidR="00277EE6" w:rsidRDefault="00277EE6" w:rsidP="00277EE6">
      <w:pPr>
        <w:rPr>
          <w:ins w:id="2717" w:author="rawlins" w:date="2015-04-03T15:36:00Z"/>
        </w:rPr>
      </w:pPr>
    </w:p>
    <w:p w14:paraId="3314D8EB" w14:textId="77777777" w:rsidR="00277EE6" w:rsidRDefault="00277EE6" w:rsidP="00277EE6">
      <w:pPr>
        <w:rPr>
          <w:ins w:id="2718" w:author="rawlins" w:date="2015-04-03T15:36:00Z"/>
        </w:rPr>
      </w:pPr>
      <w:ins w:id="2719" w:author="rawlins" w:date="2015-04-03T15:36:00Z">
        <w:r>
          <w:t xml:space="preserve">The value of </w:t>
        </w:r>
      </w:ins>
      <w:ins w:id="2720" w:author="rawlins" w:date="2015-04-03T15:36:00Z">
        <w:r w:rsidRPr="00315B5A">
          <w:rPr>
            <w:position w:val="-6"/>
          </w:rPr>
          <w:object w:dxaOrig="240" w:dyaOrig="279" w14:anchorId="46590B4A">
            <v:shape id="_x0000_i1562" type="#_x0000_t75" style="width:14.25pt;height:14.25pt" o:ole="">
              <v:imagedata r:id="rId1122" o:title=""/>
            </v:shape>
            <o:OLEObject Type="Embed" ProgID="Equation.DSMT4" ShapeID="_x0000_i1562" DrawAspect="Content" ObjectID="_1489833347" r:id="rId1123"/>
          </w:object>
        </w:r>
      </w:ins>
      <w:ins w:id="2721" w:author="rawlins" w:date="2015-04-03T15:36:00Z">
        <w:r>
          <w:t xml:space="preserve"> is automatically adjusted to account for the values of the semi-principal axes </w:t>
        </w:r>
      </w:ins>
      <w:ins w:id="2722" w:author="rawlins" w:date="2015-04-03T15:36:00Z">
        <w:r w:rsidRPr="00315B5A">
          <w:rPr>
            <w:position w:val="-14"/>
          </w:rPr>
          <w:object w:dxaOrig="780" w:dyaOrig="400" w14:anchorId="6112EFA5">
            <v:shape id="_x0000_i1563" type="#_x0000_t75" style="width:36pt;height:21.75pt" o:ole="">
              <v:imagedata r:id="rId1124" o:title=""/>
            </v:shape>
            <o:OLEObject Type="Embed" ProgID="Equation.DSMT4" ShapeID="_x0000_i1563" DrawAspect="Content" ObjectID="_1489833348" r:id="rId1125"/>
          </w:object>
        </w:r>
      </w:ins>
      <w:ins w:id="2723" w:author="rawlins" w:date="2015-04-03T15:36:00Z">
        <w:r>
          <w:t>. Therefore, only the relative ratios of these parameters matter.</w:t>
        </w:r>
      </w:ins>
    </w:p>
    <w:p w14:paraId="41D28FCE" w14:textId="77777777" w:rsidR="00277EE6" w:rsidRDefault="00277EE6" w:rsidP="00277EE6">
      <w:pPr>
        <w:rPr>
          <w:ins w:id="2724" w:author="rawlins" w:date="2015-04-03T15:36:00Z"/>
        </w:rPr>
      </w:pPr>
      <w:ins w:id="2725" w:author="rawlins" w:date="2015-04-03T15:36:00Z">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107"/>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126"/>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127"/>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128"/>
                            <a:stretch>
                              <a:fillRect/>
                            </a:stretch>
                          </pic:blipFill>
                          <pic:spPr>
                            <a:xfrm>
                              <a:off x="2864356" y="320346"/>
                              <a:ext cx="2622296" cy="1502664"/>
                            </a:xfrm>
                            <a:prstGeom prst="rect">
                              <a:avLst/>
                            </a:prstGeom>
                          </pic:spPr>
                        </pic:pic>
                      </wpg:wgp>
                    </a:graphicData>
                  </a:graphic>
                </wp:inline>
              </w:drawing>
            </mc:Choice>
            <mc:Fallback xmlns:w15="http://schemas.microsoft.com/office/word/2012/wordml">
              <w:pict>
                <v:group w14:anchorId="79F30841"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129"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130"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131"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132" o:title=""/>
                    <v:path arrowok="t"/>
                  </v:shape>
                  <w10:anchorlock/>
                </v:group>
              </w:pict>
            </mc:Fallback>
          </mc:AlternateContent>
        </w:r>
      </w:ins>
    </w:p>
    <w:p w14:paraId="45E3A2E9" w14:textId="77777777" w:rsidR="00277EE6" w:rsidRDefault="00277EE6" w:rsidP="00277EE6">
      <w:pPr>
        <w:rPr>
          <w:ins w:id="2726" w:author="rawlins" w:date="2015-04-03T15:36:00Z"/>
        </w:rPr>
      </w:pPr>
    </w:p>
    <w:p w14:paraId="48ED8CA7" w14:textId="77777777" w:rsidR="00277EE6" w:rsidRDefault="00277EE6" w:rsidP="00277EE6">
      <w:pPr>
        <w:rPr>
          <w:ins w:id="2727" w:author="rawlins" w:date="2015-04-03T15:36:00Z"/>
        </w:rPr>
      </w:pPr>
      <w:ins w:id="2728" w:author="rawlins" w:date="2015-04-03T15:36:00Z">
        <w:r>
          <w:rPr>
            <w:i/>
          </w:rPr>
          <w:t>Example</w:t>
        </w:r>
        <w:r>
          <w:t>:</w:t>
        </w:r>
      </w:ins>
    </w:p>
    <w:p w14:paraId="5C39AB7F" w14:textId="77777777" w:rsidR="00277EE6" w:rsidRDefault="00277EE6" w:rsidP="00277EE6">
      <w:pPr>
        <w:rPr>
          <w:ins w:id="2729" w:author="rawlins" w:date="2015-04-03T15:36:00Z"/>
          <w:rFonts w:ascii="Courier New" w:hAnsi="Courier New"/>
          <w:sz w:val="22"/>
        </w:rPr>
      </w:pPr>
      <w:ins w:id="2730" w:author="rawlins" w:date="2015-04-03T15:36:00Z">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ins>
    </w:p>
    <w:p w14:paraId="2B751642" w14:textId="77777777" w:rsidR="00277EE6" w:rsidRPr="008A39E7" w:rsidRDefault="00277EE6" w:rsidP="00277EE6">
      <w:pPr>
        <w:rPr>
          <w:ins w:id="2731" w:author="rawlins" w:date="2015-04-03T15:36:00Z"/>
          <w:rFonts w:ascii="Courier New" w:hAnsi="Courier New"/>
          <w:sz w:val="22"/>
        </w:rPr>
      </w:pPr>
      <w:ins w:id="2732" w:author="rawlins" w:date="2015-04-03T15:36:00Z">
        <w:r>
          <w:rPr>
            <w:rFonts w:ascii="Courier New" w:hAnsi="Courier New"/>
            <w:sz w:val="22"/>
          </w:rPr>
          <w:tab/>
          <w:t>&lt;spa&gt;3,2,1&lt;/spa&gt;</w:t>
        </w:r>
      </w:ins>
    </w:p>
    <w:p w14:paraId="45E3A3C3" w14:textId="77777777" w:rsidR="00277EE6" w:rsidRPr="008A39E7" w:rsidRDefault="00277EE6" w:rsidP="00277EE6">
      <w:pPr>
        <w:rPr>
          <w:ins w:id="2733" w:author="rawlins" w:date="2015-04-03T15:36:00Z"/>
          <w:rFonts w:ascii="Courier New" w:hAnsi="Courier New"/>
          <w:sz w:val="22"/>
        </w:rPr>
      </w:pPr>
      <w:ins w:id="2734" w:author="rawlins" w:date="2015-04-03T15:36:00Z">
        <w:r w:rsidRPr="008A39E7">
          <w:rPr>
            <w:rFonts w:ascii="Courier New" w:hAnsi="Courier New"/>
            <w:sz w:val="22"/>
          </w:rPr>
          <w:t>&lt;/distribution&gt;</w:t>
        </w:r>
      </w:ins>
    </w:p>
    <w:p w14:paraId="490E5C1C" w14:textId="77777777" w:rsidR="00277EE6" w:rsidRDefault="00277EE6" w:rsidP="00277EE6">
      <w:pPr>
        <w:rPr>
          <w:ins w:id="2735" w:author="rawlins" w:date="2015-04-03T15:36:00Z"/>
        </w:rPr>
      </w:pPr>
    </w:p>
    <w:p w14:paraId="46F08A12" w14:textId="77777777" w:rsidR="00277EE6" w:rsidRDefault="00277EE6" w:rsidP="00277EE6">
      <w:pPr>
        <w:jc w:val="left"/>
        <w:rPr>
          <w:ins w:id="2736" w:author="rawlins" w:date="2015-04-03T15:36:00Z"/>
        </w:rPr>
      </w:pPr>
      <w:ins w:id="2737" w:author="rawlins" w:date="2015-04-03T15:36:00Z">
        <w:r>
          <w:br w:type="page"/>
        </w:r>
      </w:ins>
    </w:p>
    <w:p w14:paraId="14ED9D99" w14:textId="77777777" w:rsidR="00277EE6" w:rsidRDefault="00277EE6" w:rsidP="00277EE6">
      <w:pPr>
        <w:pStyle w:val="Heading4"/>
        <w:rPr>
          <w:ins w:id="2738" w:author="rawlins" w:date="2015-04-03T15:36:00Z"/>
        </w:rPr>
      </w:pPr>
      <w:bookmarkStart w:id="2739" w:name="_Toc410636383"/>
      <w:bookmarkStart w:id="2740" w:name="_Toc416085825"/>
      <w:ins w:id="2741" w:author="rawlins" w:date="2015-04-03T15:36:00Z">
        <w:r>
          <w:lastRenderedPageBreak/>
          <w:t>π-Periodic von Mises Distribution</w:t>
        </w:r>
        <w:bookmarkEnd w:id="2739"/>
        <w:bookmarkEnd w:id="2740"/>
      </w:ins>
    </w:p>
    <w:p w14:paraId="7AC3ADE0" w14:textId="77777777" w:rsidR="00277EE6" w:rsidRDefault="00277EE6" w:rsidP="00277EE6">
      <w:pPr>
        <w:rPr>
          <w:ins w:id="2742" w:author="rawlins" w:date="2015-04-03T15:36:00Z"/>
        </w:rPr>
      </w:pPr>
      <w:ins w:id="2743" w:author="rawlins" w:date="2015-04-03T15:36:00Z">
        <w:r>
          <w:t>The fiber density distribution type “</w:t>
        </w:r>
        <w:r>
          <w:rPr>
            <w:i/>
          </w:rPr>
          <w:t>von-Mises-3d</w:t>
        </w:r>
        <w:r>
          <w:t>” models a transversely isotropic 3D distribution.  It corresponds to</w:t>
        </w:r>
      </w:ins>
    </w:p>
    <w:p w14:paraId="3FF26C87" w14:textId="77777777" w:rsidR="00277EE6" w:rsidRDefault="00277EE6" w:rsidP="00277EE6">
      <w:pPr>
        <w:pStyle w:val="MTDisplayEquation"/>
        <w:rPr>
          <w:ins w:id="2744" w:author="rawlins" w:date="2015-04-03T15:36:00Z"/>
        </w:rPr>
      </w:pPr>
      <w:ins w:id="2745" w:author="rawlins" w:date="2015-04-03T15:36:00Z">
        <w:r>
          <w:tab/>
        </w:r>
      </w:ins>
      <w:ins w:id="2746" w:author="rawlins" w:date="2015-04-03T15:36:00Z">
        <w:r w:rsidRPr="00315B5A">
          <w:rPr>
            <w:position w:val="-42"/>
          </w:rPr>
          <w:object w:dxaOrig="2620" w:dyaOrig="900" w14:anchorId="2E807E02">
            <v:shape id="_x0000_i1564" type="#_x0000_t75" style="width:129.75pt;height:43.45pt" o:ole="">
              <v:imagedata r:id="rId1133" o:title=""/>
            </v:shape>
            <o:OLEObject Type="Embed" ProgID="Equation.DSMT4" ShapeID="_x0000_i1564" DrawAspect="Content" ObjectID="_1489833349" r:id="rId1134"/>
          </w:object>
        </w:r>
      </w:ins>
      <w:ins w:id="2747" w:author="rawlins" w:date="2015-04-03T15:36:00Z">
        <w:r>
          <w:t xml:space="preserve"> ,</w:t>
        </w:r>
      </w:ins>
    </w:p>
    <w:p w14:paraId="523A3E26" w14:textId="77777777" w:rsidR="00277EE6" w:rsidRDefault="00277EE6" w:rsidP="00277EE6">
      <w:pPr>
        <w:rPr>
          <w:ins w:id="2748" w:author="rawlins" w:date="2015-04-03T15:36:00Z"/>
        </w:rPr>
      </w:pPr>
      <w:ins w:id="2749" w:author="rawlins" w:date="2015-04-03T15:36:00Z">
        <w:r>
          <w:t xml:space="preserve">where </w:t>
        </w:r>
      </w:ins>
      <w:ins w:id="2750" w:author="rawlins" w:date="2015-04-03T15:36:00Z">
        <w:r w:rsidRPr="00315B5A">
          <w:rPr>
            <w:position w:val="-14"/>
          </w:rPr>
          <w:object w:dxaOrig="1040" w:dyaOrig="400" w14:anchorId="126EF03D">
            <v:shape id="_x0000_i1565" type="#_x0000_t75" style="width:50.25pt;height:21.75pt" o:ole="">
              <v:imagedata r:id="rId1135" o:title=""/>
            </v:shape>
            <o:OLEObject Type="Embed" ProgID="Equation.DSMT4" ShapeID="_x0000_i1565" DrawAspect="Content" ObjectID="_1489833350" r:id="rId1136"/>
          </w:object>
        </w:r>
      </w:ins>
      <w:ins w:id="2751" w:author="rawlins" w:date="2015-04-03T15:36:00Z">
        <w:r>
          <w:t xml:space="preserve"> are the components of </w:t>
        </w:r>
      </w:ins>
      <w:ins w:id="2752" w:author="rawlins" w:date="2015-04-03T15:36:00Z">
        <w:r w:rsidRPr="00025957">
          <w:rPr>
            <w:position w:val="-4"/>
          </w:rPr>
          <w:object w:dxaOrig="200" w:dyaOrig="200" w14:anchorId="45032203">
            <v:shape id="_x0000_i1566" type="#_x0000_t75" style="width:7.45pt;height:7.45pt" o:ole="">
              <v:imagedata r:id="rId1137" o:title=""/>
            </v:shape>
            <o:OLEObject Type="Embed" ProgID="Equation.DSMT4" ShapeID="_x0000_i1566" DrawAspect="Content" ObjectID="_1489833351" r:id="rId1138"/>
          </w:object>
        </w:r>
      </w:ins>
      <w:ins w:id="2753" w:author="rawlins" w:date="2015-04-03T15:36:00Z">
        <w:r>
          <w:t xml:space="preserve"> and </w:t>
        </w:r>
      </w:ins>
      <w:ins w:id="2754" w:author="rawlins" w:date="2015-04-03T15:36:00Z">
        <w:r w:rsidRPr="00315B5A">
          <w:rPr>
            <w:position w:val="-6"/>
          </w:rPr>
          <w:object w:dxaOrig="200" w:dyaOrig="279" w14:anchorId="243C9C5E">
            <v:shape id="_x0000_i1567" type="#_x0000_t75" style="width:7.45pt;height:14.25pt" o:ole="">
              <v:imagedata r:id="rId1139" o:title=""/>
            </v:shape>
            <o:OLEObject Type="Embed" ProgID="Equation.DSMT4" ShapeID="_x0000_i1567" DrawAspect="Content" ObjectID="_1489833352" r:id="rId1140"/>
          </w:object>
        </w:r>
      </w:ins>
      <w:ins w:id="2755" w:author="rawlins" w:date="2015-04-03T15:36:00Z">
        <w:r>
          <w:t xml:space="preserve"> is the concentration parameter (</w:t>
        </w:r>
      </w:ins>
      <w:ins w:id="2756" w:author="rawlins" w:date="2015-04-03T15:36:00Z">
        <w:r w:rsidRPr="00315B5A">
          <w:rPr>
            <w:position w:val="-6"/>
          </w:rPr>
          <w:object w:dxaOrig="540" w:dyaOrig="279" w14:anchorId="44477C5E">
            <v:shape id="_x0000_i1568" type="#_x0000_t75" style="width:28.55pt;height:14.25pt" o:ole="">
              <v:imagedata r:id="rId1141" o:title=""/>
            </v:shape>
            <o:OLEObject Type="Embed" ProgID="Equation.DSMT4" ShapeID="_x0000_i1568" DrawAspect="Content" ObjectID="_1489833353" r:id="rId1142"/>
          </w:object>
        </w:r>
      </w:ins>
      <w:ins w:id="2757" w:author="rawlins" w:date="2015-04-03T15:36:00Z">
        <w:r>
          <w:t>).  The following material parameters need to be defined:</w:t>
        </w:r>
      </w:ins>
    </w:p>
    <w:p w14:paraId="1F6F201B" w14:textId="77777777" w:rsidR="00277EE6" w:rsidRDefault="00277EE6" w:rsidP="00277EE6">
      <w:pPr>
        <w:rPr>
          <w:ins w:id="2758"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79"/>
        <w:gridCol w:w="376"/>
      </w:tblGrid>
      <w:tr w:rsidR="00277EE6" w14:paraId="787D779E" w14:textId="77777777" w:rsidTr="00050662">
        <w:trPr>
          <w:ins w:id="2759" w:author="rawlins" w:date="2015-04-03T15:36:00Z"/>
        </w:trPr>
        <w:tc>
          <w:tcPr>
            <w:tcW w:w="0" w:type="auto"/>
            <w:shd w:val="clear" w:color="auto" w:fill="auto"/>
          </w:tcPr>
          <w:p w14:paraId="052F7FA8" w14:textId="77777777" w:rsidR="00277EE6" w:rsidRDefault="00277EE6" w:rsidP="00050662">
            <w:pPr>
              <w:pStyle w:val="code"/>
              <w:rPr>
                <w:ins w:id="2760" w:author="rawlins" w:date="2015-04-03T15:36:00Z"/>
              </w:rPr>
            </w:pPr>
            <w:ins w:id="2761" w:author="rawlins" w:date="2015-04-03T15:36:00Z">
              <w:r>
                <w:t>&lt;b&gt;</w:t>
              </w:r>
            </w:ins>
          </w:p>
        </w:tc>
        <w:tc>
          <w:tcPr>
            <w:tcW w:w="0" w:type="auto"/>
            <w:shd w:val="clear" w:color="auto" w:fill="auto"/>
          </w:tcPr>
          <w:p w14:paraId="0A410D54" w14:textId="77777777" w:rsidR="00277EE6" w:rsidRDefault="00277EE6" w:rsidP="00050662">
            <w:pPr>
              <w:rPr>
                <w:ins w:id="2762" w:author="rawlins" w:date="2015-04-03T15:36:00Z"/>
              </w:rPr>
            </w:pPr>
            <w:ins w:id="2763" w:author="rawlins" w:date="2015-04-03T15:36:00Z">
              <w:r>
                <w:t xml:space="preserve">The concentration parameter </w:t>
              </w:r>
            </w:ins>
            <w:ins w:id="2764" w:author="rawlins" w:date="2015-04-03T15:36:00Z">
              <w:r w:rsidRPr="00315B5A">
                <w:rPr>
                  <w:position w:val="-6"/>
                </w:rPr>
                <w:object w:dxaOrig="200" w:dyaOrig="279" w14:anchorId="057B0129">
                  <v:shape id="_x0000_i1569" type="#_x0000_t75" style="width:7.45pt;height:14.25pt" o:ole="">
                    <v:imagedata r:id="rId1143" o:title=""/>
                  </v:shape>
                  <o:OLEObject Type="Embed" ProgID="Equation.DSMT4" ShapeID="_x0000_i1569" DrawAspect="Content" ObjectID="_1489833354" r:id="rId1144"/>
                </w:object>
              </w:r>
            </w:ins>
            <w:ins w:id="2765" w:author="rawlins" w:date="2015-04-03T15:36:00Z">
              <w:r>
                <w:t xml:space="preserve"> </w:t>
              </w:r>
            </w:ins>
          </w:p>
        </w:tc>
        <w:tc>
          <w:tcPr>
            <w:tcW w:w="0" w:type="auto"/>
          </w:tcPr>
          <w:p w14:paraId="7CA8F2F4" w14:textId="77777777" w:rsidR="00277EE6" w:rsidRPr="00AF2221" w:rsidRDefault="00277EE6" w:rsidP="00050662">
            <w:pPr>
              <w:rPr>
                <w:ins w:id="2766" w:author="rawlins" w:date="2015-04-03T15:36:00Z"/>
                <w:position w:val="-10"/>
              </w:rPr>
            </w:pPr>
            <w:ins w:id="2767" w:author="rawlins" w:date="2015-04-03T15:36:00Z">
              <w:r>
                <w:rPr>
                  <w:position w:val="-10"/>
                </w:rPr>
                <w:t>[]</w:t>
              </w:r>
            </w:ins>
          </w:p>
        </w:tc>
      </w:tr>
    </w:tbl>
    <w:p w14:paraId="0062E7B5" w14:textId="77777777" w:rsidR="00277EE6" w:rsidRDefault="00277EE6" w:rsidP="00277EE6">
      <w:pPr>
        <w:rPr>
          <w:ins w:id="2768" w:author="rawlins" w:date="2015-04-03T15:36:00Z"/>
        </w:rPr>
      </w:pPr>
      <w:ins w:id="2769" w:author="rawlins" w:date="2015-04-03T15:36:00Z">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107"/>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145"/>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146"/>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147"/>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148"/>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149"/>
                            <a:stretch>
                              <a:fillRect/>
                            </a:stretch>
                          </pic:blipFill>
                          <pic:spPr>
                            <a:xfrm>
                              <a:off x="4737100" y="2966212"/>
                              <a:ext cx="317500" cy="165100"/>
                            </a:xfrm>
                            <a:prstGeom prst="rect">
                              <a:avLst/>
                            </a:prstGeom>
                          </pic:spPr>
                        </pic:pic>
                      </wpg:wgp>
                    </a:graphicData>
                  </a:graphic>
                </wp:inline>
              </w:drawing>
            </mc:Choice>
            <mc:Fallback xmlns:w15="http://schemas.microsoft.com/office/word/2012/wordml">
              <w:pict>
                <v:group w14:anchorId="12B58B7D"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129"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150"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151"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152"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153"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154" o:title=""/>
                  </v:shape>
                  <w10:anchorlock/>
                </v:group>
              </w:pict>
            </mc:Fallback>
          </mc:AlternateContent>
        </w:r>
      </w:ins>
    </w:p>
    <w:p w14:paraId="6D5FAF3E" w14:textId="77777777" w:rsidR="00277EE6" w:rsidRDefault="00277EE6" w:rsidP="00277EE6">
      <w:pPr>
        <w:rPr>
          <w:ins w:id="2770" w:author="rawlins" w:date="2015-04-03T15:36:00Z"/>
        </w:rPr>
      </w:pPr>
    </w:p>
    <w:p w14:paraId="0AD2C8FA" w14:textId="77777777" w:rsidR="00277EE6" w:rsidRDefault="00277EE6" w:rsidP="00277EE6">
      <w:pPr>
        <w:rPr>
          <w:ins w:id="2771" w:author="rawlins" w:date="2015-04-03T15:36:00Z"/>
        </w:rPr>
      </w:pPr>
      <w:ins w:id="2772" w:author="rawlins" w:date="2015-04-03T15:36:00Z">
        <w:r>
          <w:rPr>
            <w:i/>
          </w:rPr>
          <w:t>Example</w:t>
        </w:r>
        <w:r>
          <w:t>:</w:t>
        </w:r>
      </w:ins>
    </w:p>
    <w:p w14:paraId="5374CC73" w14:textId="77777777" w:rsidR="00277EE6" w:rsidRDefault="00277EE6" w:rsidP="00277EE6">
      <w:pPr>
        <w:rPr>
          <w:ins w:id="2773" w:author="rawlins" w:date="2015-04-03T15:36:00Z"/>
          <w:rFonts w:ascii="Courier New" w:hAnsi="Courier New"/>
          <w:sz w:val="22"/>
        </w:rPr>
      </w:pPr>
      <w:ins w:id="2774" w:author="rawlins" w:date="2015-04-03T15:36:00Z">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ins>
    </w:p>
    <w:p w14:paraId="42D4495E" w14:textId="77777777" w:rsidR="00277EE6" w:rsidRPr="008A39E7" w:rsidRDefault="00277EE6" w:rsidP="00277EE6">
      <w:pPr>
        <w:rPr>
          <w:ins w:id="2775" w:author="rawlins" w:date="2015-04-03T15:36:00Z"/>
          <w:rFonts w:ascii="Courier New" w:hAnsi="Courier New"/>
          <w:sz w:val="22"/>
        </w:rPr>
      </w:pPr>
      <w:ins w:id="2776" w:author="rawlins" w:date="2015-04-03T15:36:00Z">
        <w:r>
          <w:rPr>
            <w:rFonts w:ascii="Courier New" w:hAnsi="Courier New"/>
            <w:sz w:val="22"/>
          </w:rPr>
          <w:tab/>
          <w:t>&lt;b&gt;0.5&lt;/b&gt;</w:t>
        </w:r>
      </w:ins>
    </w:p>
    <w:p w14:paraId="650F8312" w14:textId="77777777" w:rsidR="00277EE6" w:rsidRPr="008A39E7" w:rsidRDefault="00277EE6" w:rsidP="00277EE6">
      <w:pPr>
        <w:rPr>
          <w:ins w:id="2777" w:author="rawlins" w:date="2015-04-03T15:36:00Z"/>
          <w:rFonts w:ascii="Courier New" w:hAnsi="Courier New"/>
          <w:sz w:val="22"/>
        </w:rPr>
      </w:pPr>
      <w:ins w:id="2778" w:author="rawlins" w:date="2015-04-03T15:36:00Z">
        <w:r w:rsidRPr="008A39E7">
          <w:rPr>
            <w:rFonts w:ascii="Courier New" w:hAnsi="Courier New"/>
            <w:sz w:val="22"/>
          </w:rPr>
          <w:t>&lt;/distribution&gt;</w:t>
        </w:r>
      </w:ins>
    </w:p>
    <w:p w14:paraId="1F244745" w14:textId="77777777" w:rsidR="00277EE6" w:rsidRDefault="00277EE6" w:rsidP="00277EE6">
      <w:pPr>
        <w:rPr>
          <w:ins w:id="2779" w:author="rawlins" w:date="2015-04-03T15:36:00Z"/>
        </w:rPr>
      </w:pPr>
    </w:p>
    <w:p w14:paraId="4DCEF3F6" w14:textId="77777777" w:rsidR="00277EE6" w:rsidRDefault="00277EE6" w:rsidP="00277EE6">
      <w:pPr>
        <w:jc w:val="left"/>
        <w:rPr>
          <w:ins w:id="2780" w:author="rawlins" w:date="2015-04-03T15:36:00Z"/>
        </w:rPr>
      </w:pPr>
      <w:ins w:id="2781" w:author="rawlins" w:date="2015-04-03T15:36:00Z">
        <w:r>
          <w:br w:type="page"/>
        </w:r>
      </w:ins>
    </w:p>
    <w:p w14:paraId="177212AA" w14:textId="77777777" w:rsidR="00277EE6" w:rsidRDefault="00277EE6" w:rsidP="00277EE6">
      <w:pPr>
        <w:pStyle w:val="Heading4"/>
        <w:rPr>
          <w:ins w:id="2782" w:author="rawlins" w:date="2015-04-03T15:36:00Z"/>
        </w:rPr>
      </w:pPr>
      <w:bookmarkStart w:id="2783" w:name="_Toc410636384"/>
      <w:bookmarkStart w:id="2784" w:name="_Toc416085826"/>
      <w:ins w:id="2785" w:author="rawlins" w:date="2015-04-03T15:36:00Z">
        <w:r>
          <w:lastRenderedPageBreak/>
          <w:t>Circular</w:t>
        </w:r>
        <w:bookmarkEnd w:id="2783"/>
        <w:bookmarkEnd w:id="2784"/>
      </w:ins>
    </w:p>
    <w:p w14:paraId="0E42C5A0" w14:textId="77777777" w:rsidR="00277EE6" w:rsidRDefault="00277EE6" w:rsidP="00277EE6">
      <w:pPr>
        <w:rPr>
          <w:ins w:id="2786" w:author="rawlins" w:date="2015-04-03T15:36:00Z"/>
        </w:rPr>
      </w:pPr>
      <w:ins w:id="2787" w:author="rawlins" w:date="2015-04-03T15:36:00Z">
        <w:r>
          <w:t>The fiber density distribution type “</w:t>
        </w:r>
        <w:r>
          <w:rPr>
            <w:i/>
          </w:rPr>
          <w:t>circular</w:t>
        </w:r>
        <w:r>
          <w:t>” models a transversely isotropic 2D distribution.  This distribution corresponds to</w:t>
        </w:r>
      </w:ins>
    </w:p>
    <w:p w14:paraId="32A431A4" w14:textId="77777777" w:rsidR="00277EE6" w:rsidRDefault="00277EE6" w:rsidP="00277EE6">
      <w:pPr>
        <w:pStyle w:val="MTDisplayEquation"/>
        <w:rPr>
          <w:ins w:id="2788" w:author="rawlins" w:date="2015-04-03T15:36:00Z"/>
        </w:rPr>
      </w:pPr>
      <w:ins w:id="2789" w:author="rawlins" w:date="2015-04-03T15:36:00Z">
        <w:r>
          <w:tab/>
        </w:r>
      </w:ins>
      <w:ins w:id="2790" w:author="rawlins" w:date="2015-04-03T15:36:00Z">
        <w:r w:rsidRPr="00315B5A">
          <w:rPr>
            <w:position w:val="-14"/>
          </w:rPr>
          <w:object w:dxaOrig="1260" w:dyaOrig="400" w14:anchorId="5AE841A8">
            <v:shape id="_x0000_i1570" type="#_x0000_t75" style="width:64.55pt;height:21.75pt" o:ole="">
              <v:imagedata r:id="rId1155" o:title=""/>
            </v:shape>
            <o:OLEObject Type="Embed" ProgID="Equation.DSMT4" ShapeID="_x0000_i1570" DrawAspect="Content" ObjectID="_1489833355" r:id="rId1156"/>
          </w:object>
        </w:r>
      </w:ins>
      <w:ins w:id="2791" w:author="rawlins" w:date="2015-04-03T15:36:00Z">
        <w:r>
          <w:t xml:space="preserve"> </w:t>
        </w:r>
      </w:ins>
    </w:p>
    <w:p w14:paraId="601121FD" w14:textId="77777777" w:rsidR="00277EE6" w:rsidRDefault="00277EE6" w:rsidP="00277EE6">
      <w:pPr>
        <w:rPr>
          <w:ins w:id="2792" w:author="rawlins" w:date="2015-04-03T15:36:00Z"/>
        </w:rPr>
      </w:pPr>
      <w:ins w:id="2793" w:author="rawlins" w:date="2015-04-03T15:36:00Z">
        <w:r>
          <w:t>It requires no additional parameters.</w:t>
        </w:r>
      </w:ins>
    </w:p>
    <w:p w14:paraId="0C51D6B5" w14:textId="77777777" w:rsidR="00277EE6" w:rsidRDefault="00277EE6" w:rsidP="00277EE6">
      <w:pPr>
        <w:rPr>
          <w:ins w:id="2794" w:author="rawlins" w:date="2015-04-03T15:36:00Z"/>
        </w:rPr>
      </w:pPr>
    </w:p>
    <w:p w14:paraId="3AA69188" w14:textId="77777777" w:rsidR="00277EE6" w:rsidRDefault="00277EE6" w:rsidP="00277EE6">
      <w:pPr>
        <w:rPr>
          <w:ins w:id="2795" w:author="rawlins" w:date="2015-04-03T15:36:00Z"/>
        </w:rPr>
      </w:pPr>
      <w:ins w:id="2796" w:author="rawlins" w:date="2015-04-03T15:36:00Z">
        <w:r>
          <w:rPr>
            <w:i/>
          </w:rPr>
          <w:t>Example</w:t>
        </w:r>
        <w:r>
          <w:t>:</w:t>
        </w:r>
      </w:ins>
    </w:p>
    <w:p w14:paraId="2329D597" w14:textId="77777777" w:rsidR="00277EE6" w:rsidRDefault="00277EE6" w:rsidP="00277EE6">
      <w:pPr>
        <w:rPr>
          <w:ins w:id="2797" w:author="rawlins" w:date="2015-04-03T15:36:00Z"/>
          <w:rFonts w:ascii="Courier New" w:hAnsi="Courier New"/>
          <w:sz w:val="22"/>
        </w:rPr>
      </w:pPr>
      <w:ins w:id="2798" w:author="rawlins" w:date="2015-04-03T15:36:00Z">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ins>
    </w:p>
    <w:p w14:paraId="16F3CAC3" w14:textId="77777777" w:rsidR="00277EE6" w:rsidRPr="008A39E7" w:rsidRDefault="00277EE6" w:rsidP="00277EE6">
      <w:pPr>
        <w:rPr>
          <w:ins w:id="2799" w:author="rawlins" w:date="2015-04-03T15:36:00Z"/>
          <w:rFonts w:ascii="Courier New" w:hAnsi="Courier New"/>
          <w:sz w:val="22"/>
        </w:rPr>
      </w:pPr>
      <w:ins w:id="2800" w:author="rawlins" w:date="2015-04-03T15:36:00Z">
        <w:r w:rsidRPr="008A39E7">
          <w:rPr>
            <w:rFonts w:ascii="Courier New" w:hAnsi="Courier New"/>
            <w:sz w:val="22"/>
          </w:rPr>
          <w:t>&lt;/distribution&gt;</w:t>
        </w:r>
      </w:ins>
    </w:p>
    <w:p w14:paraId="21B66A91" w14:textId="77777777" w:rsidR="00277EE6" w:rsidRDefault="00277EE6" w:rsidP="00277EE6">
      <w:pPr>
        <w:rPr>
          <w:ins w:id="2801" w:author="rawlins" w:date="2015-04-03T15:36:00Z"/>
        </w:rPr>
      </w:pPr>
    </w:p>
    <w:p w14:paraId="6E22FA57" w14:textId="77777777" w:rsidR="00277EE6" w:rsidRDefault="00277EE6" w:rsidP="00277EE6">
      <w:pPr>
        <w:jc w:val="left"/>
        <w:rPr>
          <w:ins w:id="2802" w:author="rawlins" w:date="2015-04-03T15:36:00Z"/>
        </w:rPr>
      </w:pPr>
      <w:ins w:id="2803" w:author="rawlins" w:date="2015-04-03T15:36:00Z">
        <w:r>
          <w:br w:type="page"/>
        </w:r>
      </w:ins>
    </w:p>
    <w:p w14:paraId="4EEAC840" w14:textId="77777777" w:rsidR="00277EE6" w:rsidRDefault="00277EE6" w:rsidP="00277EE6">
      <w:pPr>
        <w:pStyle w:val="Heading4"/>
        <w:rPr>
          <w:ins w:id="2804" w:author="rawlins" w:date="2015-04-03T15:36:00Z"/>
        </w:rPr>
      </w:pPr>
      <w:bookmarkStart w:id="2805" w:name="_Toc410636385"/>
      <w:bookmarkStart w:id="2806" w:name="_Toc416085827"/>
      <w:ins w:id="2807" w:author="rawlins" w:date="2015-04-03T15:36:00Z">
        <w:r>
          <w:lastRenderedPageBreak/>
          <w:t>Elliptical</w:t>
        </w:r>
        <w:bookmarkEnd w:id="2805"/>
        <w:bookmarkEnd w:id="2806"/>
      </w:ins>
    </w:p>
    <w:p w14:paraId="201127C7" w14:textId="77777777" w:rsidR="00277EE6" w:rsidRDefault="00277EE6" w:rsidP="00277EE6">
      <w:pPr>
        <w:rPr>
          <w:ins w:id="2808" w:author="rawlins" w:date="2015-04-03T15:36:00Z"/>
        </w:rPr>
      </w:pPr>
      <w:ins w:id="2809" w:author="rawlins" w:date="2015-04-03T15:36:00Z">
        <w:r>
          <w:t>The fiber density distribution type “</w:t>
        </w:r>
        <w:r>
          <w:rPr>
            <w:i/>
          </w:rPr>
          <w:t>elliptical</w:t>
        </w:r>
        <w:r>
          <w:t>” models an orthotropic 2D distribution.  This distribution corresponds to</w:t>
        </w:r>
      </w:ins>
    </w:p>
    <w:p w14:paraId="4D2FBFAE" w14:textId="77777777" w:rsidR="00277EE6" w:rsidRDefault="00277EE6" w:rsidP="00277EE6">
      <w:pPr>
        <w:pStyle w:val="MTDisplayEquation"/>
        <w:rPr>
          <w:ins w:id="2810" w:author="rawlins" w:date="2015-04-03T15:36:00Z"/>
        </w:rPr>
      </w:pPr>
      <w:ins w:id="2811" w:author="rawlins" w:date="2015-04-03T15:36:00Z">
        <w:r>
          <w:tab/>
        </w:r>
      </w:ins>
      <w:ins w:id="2812" w:author="rawlins" w:date="2015-04-03T15:36:00Z">
        <w:r w:rsidRPr="00315B5A">
          <w:rPr>
            <w:position w:val="-36"/>
          </w:rPr>
          <w:object w:dxaOrig="3040" w:dyaOrig="880" w14:anchorId="1B2BB9FA">
            <v:shape id="_x0000_i1571" type="#_x0000_t75" style="width:151.45pt;height:43.45pt" o:ole="">
              <v:imagedata r:id="rId1157" o:title=""/>
            </v:shape>
            <o:OLEObject Type="Embed" ProgID="Equation.DSMT4" ShapeID="_x0000_i1571" DrawAspect="Content" ObjectID="_1489833356" r:id="rId1158"/>
          </w:object>
        </w:r>
      </w:ins>
      <w:ins w:id="2813" w:author="rawlins" w:date="2015-04-03T15:36:00Z">
        <w:r>
          <w:t xml:space="preserve"> </w:t>
        </w:r>
      </w:ins>
    </w:p>
    <w:p w14:paraId="3BD94D81" w14:textId="77777777" w:rsidR="00277EE6" w:rsidRDefault="00277EE6" w:rsidP="00277EE6">
      <w:pPr>
        <w:rPr>
          <w:ins w:id="2814" w:author="rawlins" w:date="2015-04-03T15:36:00Z"/>
        </w:rPr>
      </w:pPr>
      <w:ins w:id="2815" w:author="rawlins" w:date="2015-04-03T15:36:00Z">
        <w:r>
          <w:t xml:space="preserve">where </w:t>
        </w:r>
      </w:ins>
      <w:ins w:id="2816" w:author="rawlins" w:date="2015-04-03T15:36:00Z">
        <w:r w:rsidRPr="00315B5A">
          <w:rPr>
            <w:position w:val="-14"/>
          </w:rPr>
          <w:object w:dxaOrig="1040" w:dyaOrig="400" w14:anchorId="778A6D88">
            <v:shape id="_x0000_i1572" type="#_x0000_t75" style="width:50.25pt;height:21.75pt" o:ole="">
              <v:imagedata r:id="rId1159" o:title=""/>
            </v:shape>
            <o:OLEObject Type="Embed" ProgID="Equation.DSMT4" ShapeID="_x0000_i1572" DrawAspect="Content" ObjectID="_1489833357" r:id="rId1160"/>
          </w:object>
        </w:r>
      </w:ins>
      <w:ins w:id="2817" w:author="rawlins" w:date="2015-04-03T15:36:00Z">
        <w:r>
          <w:t xml:space="preserve">  are the components of </w:t>
        </w:r>
      </w:ins>
      <w:ins w:id="2818" w:author="rawlins" w:date="2015-04-03T15:36:00Z">
        <w:r w:rsidRPr="00025957">
          <w:rPr>
            <w:position w:val="-4"/>
          </w:rPr>
          <w:object w:dxaOrig="200" w:dyaOrig="200" w14:anchorId="1498DFB6">
            <v:shape id="_x0000_i1573" type="#_x0000_t75" style="width:7.45pt;height:7.45pt" o:ole="">
              <v:imagedata r:id="rId1161" o:title=""/>
            </v:shape>
            <o:OLEObject Type="Embed" ProgID="Equation.DSMT4" ShapeID="_x0000_i1573" DrawAspect="Content" ObjectID="_1489833358" r:id="rId1162"/>
          </w:object>
        </w:r>
      </w:ins>
      <w:ins w:id="2819" w:author="rawlins" w:date="2015-04-03T15:36:00Z">
        <w:r>
          <w:t xml:space="preserve"> and </w:t>
        </w:r>
      </w:ins>
      <w:ins w:id="2820" w:author="rawlins" w:date="2015-04-03T15:36:00Z">
        <w:r w:rsidRPr="00315B5A">
          <w:rPr>
            <w:position w:val="-14"/>
          </w:rPr>
          <w:object w:dxaOrig="580" w:dyaOrig="400" w14:anchorId="47CB12C6">
            <v:shape id="_x0000_i1574" type="#_x0000_t75" style="width:28.55pt;height:21.75pt" o:ole="">
              <v:imagedata r:id="rId1163" o:title=""/>
            </v:shape>
            <o:OLEObject Type="Embed" ProgID="Equation.DSMT4" ShapeID="_x0000_i1574" DrawAspect="Content" ObjectID="_1489833359" r:id="rId1164"/>
          </w:object>
        </w:r>
      </w:ins>
      <w:ins w:id="2821" w:author="rawlins" w:date="2015-04-03T15:36:00Z">
        <w:r>
          <w:t xml:space="preserve"> are the semi-principal axes of the ellipse.  Here, </w:t>
        </w:r>
      </w:ins>
      <w:ins w:id="2822" w:author="rawlins" w:date="2015-04-03T15:36:00Z">
        <w:r w:rsidRPr="00315B5A">
          <w:rPr>
            <w:position w:val="-14"/>
          </w:rPr>
          <w:object w:dxaOrig="1219" w:dyaOrig="400" w14:anchorId="549BFE9C">
            <v:shape id="_x0000_i1575" type="#_x0000_t75" style="width:57.75pt;height:21.75pt" o:ole="">
              <v:imagedata r:id="rId1165" o:title=""/>
            </v:shape>
            <o:OLEObject Type="Embed" ProgID="Equation.DSMT4" ShapeID="_x0000_i1575" DrawAspect="Content" ObjectID="_1489833360" r:id="rId1166"/>
          </w:object>
        </w:r>
      </w:ins>
      <w:ins w:id="2823" w:author="rawlins" w:date="2015-04-03T15:36:00Z">
        <w:r>
          <w:t xml:space="preserve"> where </w:t>
        </w:r>
      </w:ins>
      <w:ins w:id="2824" w:author="rawlins" w:date="2015-04-03T15:36:00Z">
        <w:r w:rsidRPr="00025957">
          <w:rPr>
            <w:position w:val="-4"/>
          </w:rPr>
          <w:object w:dxaOrig="260" w:dyaOrig="260" w14:anchorId="7F8387DA">
            <v:shape id="_x0000_i1576" type="#_x0000_t75" style="width:14.25pt;height:14.25pt" o:ole="">
              <v:imagedata r:id="rId1167" o:title=""/>
            </v:shape>
            <o:OLEObject Type="Embed" ProgID="Equation.DSMT4" ShapeID="_x0000_i1576" DrawAspect="Content" ObjectID="_1489833361" r:id="rId1168"/>
          </w:object>
        </w:r>
      </w:ins>
      <w:ins w:id="2825" w:author="rawlins" w:date="2015-04-03T15:36:00Z">
        <w:r>
          <w:t xml:space="preserve"> </w:t>
        </w:r>
        <w:r w:rsidRPr="0048651F">
          <w:t>is the complete elliptic integral of the first kind</w:t>
        </w:r>
        <w:r>
          <w:t xml:space="preserve"> and </w:t>
        </w:r>
      </w:ins>
    </w:p>
    <w:p w14:paraId="1A7F18CB" w14:textId="77777777" w:rsidR="00277EE6" w:rsidRDefault="00277EE6" w:rsidP="00277EE6">
      <w:pPr>
        <w:pStyle w:val="MTDisplayEquation"/>
        <w:rPr>
          <w:ins w:id="2826" w:author="rawlins" w:date="2015-04-03T15:36:00Z"/>
        </w:rPr>
      </w:pPr>
      <w:ins w:id="2827" w:author="rawlins" w:date="2015-04-03T15:36:00Z">
        <w:r>
          <w:tab/>
        </w:r>
      </w:ins>
      <w:ins w:id="2828" w:author="rawlins" w:date="2015-04-03T15:36:00Z">
        <w:r w:rsidRPr="00315B5A">
          <w:rPr>
            <w:position w:val="-26"/>
          </w:rPr>
          <w:object w:dxaOrig="1160" w:dyaOrig="720" w14:anchorId="73FFA696">
            <v:shape id="_x0000_i1577" type="#_x0000_t75" style="width:57.75pt;height:36pt" o:ole="">
              <v:imagedata r:id="rId1169" o:title=""/>
            </v:shape>
            <o:OLEObject Type="Embed" ProgID="Equation.DSMT4" ShapeID="_x0000_i1577" DrawAspect="Content" ObjectID="_1489833362" r:id="rId1170"/>
          </w:object>
        </w:r>
      </w:ins>
      <w:ins w:id="2829" w:author="rawlins" w:date="2015-04-03T15:36:00Z">
        <w:r>
          <w:t xml:space="preserve"> </w:t>
        </w:r>
      </w:ins>
    </w:p>
    <w:p w14:paraId="18E6EFCD" w14:textId="77777777" w:rsidR="00277EE6" w:rsidRDefault="00277EE6" w:rsidP="00277EE6">
      <w:pPr>
        <w:rPr>
          <w:ins w:id="2830" w:author="rawlins" w:date="2015-04-03T15:36:00Z"/>
        </w:rPr>
      </w:pPr>
      <w:ins w:id="2831" w:author="rawlins" w:date="2015-04-03T15:36:00Z">
        <w:r>
          <w:t>is the ellipse eccentricity.  The following material parameters need to be defined:</w:t>
        </w:r>
      </w:ins>
    </w:p>
    <w:p w14:paraId="6E8A4CF5" w14:textId="77777777" w:rsidR="00277EE6" w:rsidRDefault="00277EE6" w:rsidP="00277EE6">
      <w:pPr>
        <w:rPr>
          <w:ins w:id="2832"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3986"/>
        <w:gridCol w:w="376"/>
      </w:tblGrid>
      <w:tr w:rsidR="00277EE6" w14:paraId="642933FA" w14:textId="77777777" w:rsidTr="00050662">
        <w:trPr>
          <w:ins w:id="2833" w:author="rawlins" w:date="2015-04-03T15:36:00Z"/>
        </w:trPr>
        <w:tc>
          <w:tcPr>
            <w:tcW w:w="0" w:type="auto"/>
            <w:shd w:val="clear" w:color="auto" w:fill="auto"/>
          </w:tcPr>
          <w:p w14:paraId="4AB749C4" w14:textId="77777777" w:rsidR="00277EE6" w:rsidRDefault="00277EE6" w:rsidP="00050662">
            <w:pPr>
              <w:pStyle w:val="code"/>
              <w:rPr>
                <w:ins w:id="2834" w:author="rawlins" w:date="2015-04-03T15:36:00Z"/>
              </w:rPr>
            </w:pPr>
            <w:ins w:id="2835" w:author="rawlins" w:date="2015-04-03T15:36:00Z">
              <w:r>
                <w:t>&lt;spa1&gt;</w:t>
              </w:r>
            </w:ins>
          </w:p>
        </w:tc>
        <w:tc>
          <w:tcPr>
            <w:tcW w:w="0" w:type="auto"/>
            <w:shd w:val="clear" w:color="auto" w:fill="auto"/>
          </w:tcPr>
          <w:p w14:paraId="7495BA4B" w14:textId="77777777" w:rsidR="00277EE6" w:rsidRDefault="00277EE6" w:rsidP="00050662">
            <w:pPr>
              <w:rPr>
                <w:ins w:id="2836" w:author="rawlins" w:date="2015-04-03T15:36:00Z"/>
              </w:rPr>
            </w:pPr>
            <w:ins w:id="2837" w:author="rawlins" w:date="2015-04-03T15:36:00Z">
              <w:r>
                <w:t xml:space="preserve">The semi-principal axis </w:t>
              </w:r>
            </w:ins>
            <w:ins w:id="2838" w:author="rawlins" w:date="2015-04-03T15:36:00Z">
              <w:r w:rsidRPr="00315B5A">
                <w:rPr>
                  <w:position w:val="-6"/>
                </w:rPr>
                <w:object w:dxaOrig="200" w:dyaOrig="220" w14:anchorId="31A6B404">
                  <v:shape id="_x0000_i1578" type="#_x0000_t75" style="width:7.45pt;height:14.25pt" o:ole="">
                    <v:imagedata r:id="rId1171" o:title=""/>
                  </v:shape>
                  <o:OLEObject Type="Embed" ProgID="Equation.DSMT4" ShapeID="_x0000_i1578" DrawAspect="Content" ObjectID="_1489833363" r:id="rId1172"/>
                </w:object>
              </w:r>
            </w:ins>
            <w:ins w:id="2839" w:author="rawlins" w:date="2015-04-03T15:36:00Z">
              <w:r>
                <w:t xml:space="preserve"> of the ellipse</w:t>
              </w:r>
            </w:ins>
          </w:p>
        </w:tc>
        <w:tc>
          <w:tcPr>
            <w:tcW w:w="0" w:type="auto"/>
          </w:tcPr>
          <w:p w14:paraId="2F18C423" w14:textId="77777777" w:rsidR="00277EE6" w:rsidRPr="00AF2221" w:rsidRDefault="00277EE6" w:rsidP="00050662">
            <w:pPr>
              <w:rPr>
                <w:ins w:id="2840" w:author="rawlins" w:date="2015-04-03T15:36:00Z"/>
                <w:position w:val="-10"/>
              </w:rPr>
            </w:pPr>
            <w:ins w:id="2841" w:author="rawlins" w:date="2015-04-03T15:36:00Z">
              <w:r>
                <w:rPr>
                  <w:position w:val="-10"/>
                </w:rPr>
                <w:t>[]</w:t>
              </w:r>
            </w:ins>
          </w:p>
        </w:tc>
      </w:tr>
      <w:tr w:rsidR="00277EE6" w14:paraId="2E84FF99" w14:textId="77777777" w:rsidTr="00050662">
        <w:trPr>
          <w:ins w:id="2842" w:author="rawlins" w:date="2015-04-03T15:36:00Z"/>
        </w:trPr>
        <w:tc>
          <w:tcPr>
            <w:tcW w:w="0" w:type="auto"/>
            <w:shd w:val="clear" w:color="auto" w:fill="auto"/>
          </w:tcPr>
          <w:p w14:paraId="1BBBDFAE" w14:textId="77777777" w:rsidR="00277EE6" w:rsidRDefault="00277EE6" w:rsidP="00050662">
            <w:pPr>
              <w:pStyle w:val="code"/>
              <w:rPr>
                <w:ins w:id="2843" w:author="rawlins" w:date="2015-04-03T15:36:00Z"/>
              </w:rPr>
            </w:pPr>
            <w:ins w:id="2844" w:author="rawlins" w:date="2015-04-03T15:36:00Z">
              <w:r>
                <w:t>&lt;spa2&gt;</w:t>
              </w:r>
            </w:ins>
          </w:p>
        </w:tc>
        <w:tc>
          <w:tcPr>
            <w:tcW w:w="0" w:type="auto"/>
            <w:shd w:val="clear" w:color="auto" w:fill="auto"/>
          </w:tcPr>
          <w:p w14:paraId="1180D23B" w14:textId="77777777" w:rsidR="00277EE6" w:rsidRDefault="00277EE6" w:rsidP="00050662">
            <w:pPr>
              <w:rPr>
                <w:ins w:id="2845" w:author="rawlins" w:date="2015-04-03T15:36:00Z"/>
              </w:rPr>
            </w:pPr>
            <w:ins w:id="2846" w:author="rawlins" w:date="2015-04-03T15:36:00Z">
              <w:r>
                <w:t xml:space="preserve">The semi-principal axis </w:t>
              </w:r>
            </w:ins>
            <w:ins w:id="2847" w:author="rawlins" w:date="2015-04-03T15:36:00Z">
              <w:r w:rsidRPr="00315B5A">
                <w:rPr>
                  <w:position w:val="-6"/>
                </w:rPr>
                <w:object w:dxaOrig="200" w:dyaOrig="279" w14:anchorId="6354CA1A">
                  <v:shape id="_x0000_i1579" type="#_x0000_t75" style="width:7.45pt;height:14.25pt" o:ole="">
                    <v:imagedata r:id="rId1173" o:title=""/>
                  </v:shape>
                  <o:OLEObject Type="Embed" ProgID="Equation.DSMT4" ShapeID="_x0000_i1579" DrawAspect="Content" ObjectID="_1489833364" r:id="rId1174"/>
                </w:object>
              </w:r>
            </w:ins>
            <w:ins w:id="2848" w:author="rawlins" w:date="2015-04-03T15:36:00Z">
              <w:r>
                <w:t xml:space="preserve"> of the ellipse</w:t>
              </w:r>
            </w:ins>
          </w:p>
        </w:tc>
        <w:tc>
          <w:tcPr>
            <w:tcW w:w="0" w:type="auto"/>
          </w:tcPr>
          <w:p w14:paraId="160DE7DE" w14:textId="77777777" w:rsidR="00277EE6" w:rsidRDefault="00277EE6" w:rsidP="00050662">
            <w:pPr>
              <w:rPr>
                <w:ins w:id="2849" w:author="rawlins" w:date="2015-04-03T15:36:00Z"/>
                <w:position w:val="-10"/>
              </w:rPr>
            </w:pPr>
            <w:ins w:id="2850" w:author="rawlins" w:date="2015-04-03T15:36:00Z">
              <w:r>
                <w:rPr>
                  <w:position w:val="-10"/>
                </w:rPr>
                <w:t>[]</w:t>
              </w:r>
            </w:ins>
          </w:p>
        </w:tc>
      </w:tr>
    </w:tbl>
    <w:p w14:paraId="3F4E6327" w14:textId="77777777" w:rsidR="00277EE6" w:rsidRDefault="00277EE6" w:rsidP="00277EE6">
      <w:pPr>
        <w:rPr>
          <w:ins w:id="2851" w:author="rawlins" w:date="2015-04-03T15:36:00Z"/>
        </w:rPr>
      </w:pPr>
      <w:ins w:id="2852" w:author="rawlins" w:date="2015-04-03T15:36:00Z">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175"/>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176"/>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AC04E1" w:rsidRDefault="00AC04E1"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AC04E1" w:rsidRDefault="00AC04E1"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xmlns:w15="http://schemas.microsoft.com/office/word/2012/wordml">
              <w:pict>
                <v:group w14:anchorId="6A5A9713"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177"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178"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AC04E1" w:rsidRDefault="00AC04E1"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AC04E1" w:rsidRDefault="00AC04E1" w:rsidP="00277EE6">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3D3EAF74" w14:textId="77777777" w:rsidR="00277EE6" w:rsidRDefault="00277EE6" w:rsidP="00277EE6">
      <w:pPr>
        <w:rPr>
          <w:ins w:id="2853" w:author="rawlins" w:date="2015-04-03T15:36:00Z"/>
        </w:rPr>
      </w:pPr>
    </w:p>
    <w:p w14:paraId="28DDB847" w14:textId="77777777" w:rsidR="00277EE6" w:rsidRDefault="00277EE6" w:rsidP="00277EE6">
      <w:pPr>
        <w:rPr>
          <w:ins w:id="2854" w:author="rawlins" w:date="2015-04-03T15:36:00Z"/>
        </w:rPr>
      </w:pPr>
      <w:ins w:id="2855" w:author="rawlins" w:date="2015-04-03T15:36:00Z">
        <w:r>
          <w:rPr>
            <w:i/>
          </w:rPr>
          <w:t>Example</w:t>
        </w:r>
        <w:r>
          <w:t>:</w:t>
        </w:r>
      </w:ins>
    </w:p>
    <w:p w14:paraId="5CF34C0A" w14:textId="77777777" w:rsidR="00277EE6" w:rsidRDefault="00277EE6" w:rsidP="00277EE6">
      <w:pPr>
        <w:rPr>
          <w:ins w:id="2856" w:author="rawlins" w:date="2015-04-03T15:36:00Z"/>
          <w:rFonts w:ascii="Courier New" w:hAnsi="Courier New"/>
          <w:sz w:val="22"/>
        </w:rPr>
      </w:pPr>
      <w:ins w:id="2857" w:author="rawlins" w:date="2015-04-03T15:36:00Z">
        <w:r w:rsidRPr="008A39E7">
          <w:rPr>
            <w:rFonts w:ascii="Courier New" w:hAnsi="Courier New"/>
            <w:sz w:val="22"/>
          </w:rPr>
          <w:lastRenderedPageBreak/>
          <w:t>&lt;distribution type="</w:t>
        </w:r>
        <w:r>
          <w:rPr>
            <w:rFonts w:ascii="Courier New" w:hAnsi="Courier New"/>
            <w:sz w:val="22"/>
          </w:rPr>
          <w:t>elliptical</w:t>
        </w:r>
        <w:r w:rsidRPr="008A39E7">
          <w:rPr>
            <w:rFonts w:ascii="Courier New" w:hAnsi="Courier New"/>
            <w:sz w:val="22"/>
          </w:rPr>
          <w:t>"&gt;</w:t>
        </w:r>
      </w:ins>
    </w:p>
    <w:p w14:paraId="7CB90A13" w14:textId="77777777" w:rsidR="00277EE6" w:rsidRPr="008A39E7" w:rsidRDefault="00277EE6" w:rsidP="00277EE6">
      <w:pPr>
        <w:rPr>
          <w:ins w:id="2858" w:author="rawlins" w:date="2015-04-03T15:36:00Z"/>
          <w:rFonts w:ascii="Courier New" w:hAnsi="Courier New"/>
          <w:sz w:val="22"/>
        </w:rPr>
      </w:pPr>
      <w:ins w:id="2859" w:author="rawlins" w:date="2015-04-03T15:36:00Z">
        <w:r>
          <w:rPr>
            <w:rFonts w:ascii="Courier New" w:hAnsi="Courier New"/>
            <w:sz w:val="22"/>
          </w:rPr>
          <w:tab/>
          <w:t>&lt;spa1&gt;8&lt;/spa1&gt;</w:t>
        </w:r>
      </w:ins>
    </w:p>
    <w:p w14:paraId="61C47110" w14:textId="77777777" w:rsidR="00277EE6" w:rsidRPr="008A39E7" w:rsidRDefault="00277EE6" w:rsidP="00277EE6">
      <w:pPr>
        <w:rPr>
          <w:ins w:id="2860" w:author="rawlins" w:date="2015-04-03T15:36:00Z"/>
          <w:rFonts w:ascii="Courier New" w:hAnsi="Courier New"/>
          <w:sz w:val="22"/>
        </w:rPr>
      </w:pPr>
      <w:ins w:id="2861" w:author="rawlins" w:date="2015-04-03T15:36:00Z">
        <w:r>
          <w:rPr>
            <w:rFonts w:ascii="Courier New" w:hAnsi="Courier New"/>
            <w:sz w:val="22"/>
          </w:rPr>
          <w:tab/>
          <w:t>&lt;spa2&gt;1&lt;/spa2&gt;</w:t>
        </w:r>
      </w:ins>
    </w:p>
    <w:p w14:paraId="48325DE3" w14:textId="77777777" w:rsidR="00277EE6" w:rsidRPr="008A39E7" w:rsidRDefault="00277EE6" w:rsidP="00277EE6">
      <w:pPr>
        <w:rPr>
          <w:ins w:id="2862" w:author="rawlins" w:date="2015-04-03T15:36:00Z"/>
          <w:rFonts w:ascii="Courier New" w:hAnsi="Courier New"/>
          <w:sz w:val="22"/>
        </w:rPr>
      </w:pPr>
      <w:ins w:id="2863" w:author="rawlins" w:date="2015-04-03T15:36:00Z">
        <w:r w:rsidRPr="008A39E7">
          <w:rPr>
            <w:rFonts w:ascii="Courier New" w:hAnsi="Courier New"/>
            <w:sz w:val="22"/>
          </w:rPr>
          <w:t>&lt;/distribution&gt;</w:t>
        </w:r>
      </w:ins>
    </w:p>
    <w:p w14:paraId="4F489698" w14:textId="77777777" w:rsidR="00277EE6" w:rsidRDefault="00277EE6" w:rsidP="00277EE6">
      <w:pPr>
        <w:rPr>
          <w:ins w:id="2864" w:author="rawlins" w:date="2015-04-03T15:36:00Z"/>
        </w:rPr>
      </w:pPr>
    </w:p>
    <w:p w14:paraId="2EC629D9" w14:textId="77777777" w:rsidR="00277EE6" w:rsidRDefault="00277EE6" w:rsidP="00277EE6">
      <w:pPr>
        <w:jc w:val="left"/>
        <w:rPr>
          <w:ins w:id="2865" w:author="rawlins" w:date="2015-04-03T15:36:00Z"/>
        </w:rPr>
      </w:pPr>
      <w:ins w:id="2866" w:author="rawlins" w:date="2015-04-03T15:36:00Z">
        <w:r>
          <w:br w:type="page"/>
        </w:r>
      </w:ins>
    </w:p>
    <w:p w14:paraId="03404181" w14:textId="77777777" w:rsidR="00277EE6" w:rsidRDefault="00277EE6" w:rsidP="00277EE6">
      <w:pPr>
        <w:pStyle w:val="Heading4"/>
        <w:rPr>
          <w:ins w:id="2867" w:author="rawlins" w:date="2015-04-03T15:36:00Z"/>
        </w:rPr>
      </w:pPr>
      <w:bookmarkStart w:id="2868" w:name="_Toc410636386"/>
      <w:bookmarkStart w:id="2869" w:name="_Toc416085828"/>
      <w:ins w:id="2870" w:author="rawlins" w:date="2015-04-03T15:36:00Z">
        <w:r>
          <w:lastRenderedPageBreak/>
          <w:t>von Mises Distribution</w:t>
        </w:r>
        <w:bookmarkEnd w:id="2868"/>
        <w:bookmarkEnd w:id="2869"/>
      </w:ins>
    </w:p>
    <w:p w14:paraId="531D92E8" w14:textId="77777777" w:rsidR="00277EE6" w:rsidRDefault="00277EE6" w:rsidP="00277EE6">
      <w:pPr>
        <w:rPr>
          <w:ins w:id="2871" w:author="rawlins" w:date="2015-04-03T15:36:00Z"/>
        </w:rPr>
      </w:pPr>
      <w:ins w:id="2872" w:author="rawlins" w:date="2015-04-03T15:36:00Z">
        <w:r>
          <w:t>The fiber density distribution type “</w:t>
        </w:r>
        <w:r>
          <w:rPr>
            <w:i/>
          </w:rPr>
          <w:t>von-Mises-2d</w:t>
        </w:r>
        <w:r>
          <w:t>” models an orthotropic 2D distribution.  This distribution corresponds to</w:t>
        </w:r>
      </w:ins>
    </w:p>
    <w:p w14:paraId="3099AC18" w14:textId="77777777" w:rsidR="00277EE6" w:rsidRDefault="00277EE6" w:rsidP="00277EE6">
      <w:pPr>
        <w:pStyle w:val="MTDisplayEquation"/>
        <w:rPr>
          <w:ins w:id="2873" w:author="rawlins" w:date="2015-04-03T15:36:00Z"/>
        </w:rPr>
      </w:pPr>
      <w:ins w:id="2874" w:author="rawlins" w:date="2015-04-03T15:36:00Z">
        <w:r>
          <w:tab/>
        </w:r>
      </w:ins>
      <w:ins w:id="2875" w:author="rawlins" w:date="2015-04-03T15:36:00Z">
        <w:r w:rsidRPr="00315B5A">
          <w:rPr>
            <w:position w:val="-32"/>
          </w:rPr>
          <w:object w:dxaOrig="2420" w:dyaOrig="840" w14:anchorId="46DA40AE">
            <v:shape id="_x0000_i1580" type="#_x0000_t75" style="width:122.25pt;height:43.45pt" o:ole="">
              <v:imagedata r:id="rId1179" o:title=""/>
            </v:shape>
            <o:OLEObject Type="Embed" ProgID="Equation.DSMT4" ShapeID="_x0000_i1580" DrawAspect="Content" ObjectID="_1489833365" r:id="rId1180"/>
          </w:object>
        </w:r>
      </w:ins>
      <w:ins w:id="2876" w:author="rawlins" w:date="2015-04-03T15:36:00Z">
        <w:r>
          <w:t xml:space="preserve"> </w:t>
        </w:r>
      </w:ins>
    </w:p>
    <w:p w14:paraId="126BEF16" w14:textId="77777777" w:rsidR="00277EE6" w:rsidRDefault="00277EE6" w:rsidP="00277EE6">
      <w:pPr>
        <w:rPr>
          <w:ins w:id="2877" w:author="rawlins" w:date="2015-04-03T15:36:00Z"/>
        </w:rPr>
      </w:pPr>
      <w:ins w:id="2878" w:author="rawlins" w:date="2015-04-03T15:36:00Z">
        <w:r>
          <w:t xml:space="preserve">where </w:t>
        </w:r>
      </w:ins>
      <w:ins w:id="2879" w:author="rawlins" w:date="2015-04-03T15:36:00Z">
        <w:r w:rsidRPr="00315B5A">
          <w:rPr>
            <w:position w:val="-14"/>
          </w:rPr>
          <w:object w:dxaOrig="1040" w:dyaOrig="400" w14:anchorId="3DF02901">
            <v:shape id="_x0000_i1581" type="#_x0000_t75" style="width:50.25pt;height:21.75pt" o:ole="">
              <v:imagedata r:id="rId1181" o:title=""/>
            </v:shape>
            <o:OLEObject Type="Embed" ProgID="Equation.DSMT4" ShapeID="_x0000_i1581" DrawAspect="Content" ObjectID="_1489833366" r:id="rId1182"/>
          </w:object>
        </w:r>
      </w:ins>
      <w:ins w:id="2880" w:author="rawlins" w:date="2015-04-03T15:36:00Z">
        <w:r>
          <w:t xml:space="preserve"> are the components of </w:t>
        </w:r>
      </w:ins>
      <w:ins w:id="2881" w:author="rawlins" w:date="2015-04-03T15:36:00Z">
        <w:r w:rsidRPr="00025957">
          <w:rPr>
            <w:position w:val="-4"/>
          </w:rPr>
          <w:object w:dxaOrig="200" w:dyaOrig="200" w14:anchorId="4161E461">
            <v:shape id="_x0000_i1582" type="#_x0000_t75" style="width:7.45pt;height:7.45pt" o:ole="">
              <v:imagedata r:id="rId1183" o:title=""/>
            </v:shape>
            <o:OLEObject Type="Embed" ProgID="Equation.DSMT4" ShapeID="_x0000_i1582" DrawAspect="Content" ObjectID="_1489833367" r:id="rId1184"/>
          </w:object>
        </w:r>
      </w:ins>
      <w:ins w:id="2882" w:author="rawlins" w:date="2015-04-03T15:36:00Z">
        <w:r>
          <w:t xml:space="preserve"> and </w:t>
        </w:r>
      </w:ins>
      <w:ins w:id="2883" w:author="rawlins" w:date="2015-04-03T15:36:00Z">
        <w:r w:rsidRPr="00315B5A">
          <w:rPr>
            <w:position w:val="-6"/>
          </w:rPr>
          <w:object w:dxaOrig="200" w:dyaOrig="279" w14:anchorId="63832EFC">
            <v:shape id="_x0000_i1583" type="#_x0000_t75" style="width:7.45pt;height:14.25pt" o:ole="">
              <v:imagedata r:id="rId1185" o:title=""/>
            </v:shape>
            <o:OLEObject Type="Embed" ProgID="Equation.DSMT4" ShapeID="_x0000_i1583" DrawAspect="Content" ObjectID="_1489833368" r:id="rId1186"/>
          </w:object>
        </w:r>
      </w:ins>
      <w:ins w:id="2884" w:author="rawlins" w:date="2015-04-03T15:36:00Z">
        <w:r>
          <w:t xml:space="preserve"> is the concentration parameter (</w:t>
        </w:r>
      </w:ins>
      <w:ins w:id="2885" w:author="rawlins" w:date="2015-04-03T15:36:00Z">
        <w:r w:rsidRPr="00315B5A">
          <w:rPr>
            <w:position w:val="-6"/>
          </w:rPr>
          <w:object w:dxaOrig="540" w:dyaOrig="279" w14:anchorId="3AAE59E8">
            <v:shape id="_x0000_i1584" type="#_x0000_t75" style="width:28.55pt;height:14.25pt" o:ole="">
              <v:imagedata r:id="rId1187" o:title=""/>
            </v:shape>
            <o:OLEObject Type="Embed" ProgID="Equation.DSMT4" ShapeID="_x0000_i1584" DrawAspect="Content" ObjectID="_1489833369" r:id="rId1188"/>
          </w:object>
        </w:r>
      </w:ins>
      <w:ins w:id="2886" w:author="rawlins" w:date="2015-04-03T15:36:00Z">
        <w:r>
          <w:t xml:space="preserve">).  </w:t>
        </w:r>
      </w:ins>
      <w:ins w:id="2887" w:author="rawlins" w:date="2015-04-03T15:36:00Z">
        <w:r w:rsidRPr="00315B5A">
          <w:rPr>
            <w:position w:val="-12"/>
          </w:rPr>
          <w:object w:dxaOrig="240" w:dyaOrig="360" w14:anchorId="4DBBE363">
            <v:shape id="_x0000_i1585" type="#_x0000_t75" style="width:14.25pt;height:21.75pt" o:ole="">
              <v:imagedata r:id="rId1189" o:title=""/>
            </v:shape>
            <o:OLEObject Type="Embed" ProgID="Equation.DSMT4" ShapeID="_x0000_i1585" DrawAspect="Content" ObjectID="_1489833370" r:id="rId1190"/>
          </w:object>
        </w:r>
      </w:ins>
      <w:ins w:id="2888" w:author="rawlins" w:date="2015-04-03T15:36:00Z">
        <w:r>
          <w:t xml:space="preserve"> is the </w:t>
        </w:r>
        <w:r w:rsidRPr="00BA2F7D">
          <w:t>modified Bessel function of the first kind of order 0</w:t>
        </w:r>
        <w:r>
          <w:t>.  The following material parameters need to be defined:</w:t>
        </w:r>
      </w:ins>
    </w:p>
    <w:p w14:paraId="51BFD4B7" w14:textId="77777777" w:rsidR="00277EE6" w:rsidRDefault="00277EE6" w:rsidP="00277EE6">
      <w:pPr>
        <w:rPr>
          <w:ins w:id="2889"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79"/>
        <w:gridCol w:w="376"/>
      </w:tblGrid>
      <w:tr w:rsidR="00277EE6" w14:paraId="1D76A7E4" w14:textId="77777777" w:rsidTr="00050662">
        <w:trPr>
          <w:ins w:id="2890" w:author="rawlins" w:date="2015-04-03T15:36:00Z"/>
        </w:trPr>
        <w:tc>
          <w:tcPr>
            <w:tcW w:w="0" w:type="auto"/>
            <w:shd w:val="clear" w:color="auto" w:fill="auto"/>
          </w:tcPr>
          <w:p w14:paraId="47505363" w14:textId="77777777" w:rsidR="00277EE6" w:rsidRDefault="00277EE6" w:rsidP="00050662">
            <w:pPr>
              <w:pStyle w:val="code"/>
              <w:rPr>
                <w:ins w:id="2891" w:author="rawlins" w:date="2015-04-03T15:36:00Z"/>
              </w:rPr>
            </w:pPr>
            <w:ins w:id="2892" w:author="rawlins" w:date="2015-04-03T15:36:00Z">
              <w:r>
                <w:t>&lt;b&gt;</w:t>
              </w:r>
            </w:ins>
          </w:p>
        </w:tc>
        <w:tc>
          <w:tcPr>
            <w:tcW w:w="0" w:type="auto"/>
            <w:shd w:val="clear" w:color="auto" w:fill="auto"/>
          </w:tcPr>
          <w:p w14:paraId="6F9BCDCF" w14:textId="77777777" w:rsidR="00277EE6" w:rsidRDefault="00277EE6" w:rsidP="00050662">
            <w:pPr>
              <w:rPr>
                <w:ins w:id="2893" w:author="rawlins" w:date="2015-04-03T15:36:00Z"/>
              </w:rPr>
            </w:pPr>
            <w:ins w:id="2894" w:author="rawlins" w:date="2015-04-03T15:36:00Z">
              <w:r>
                <w:t xml:space="preserve">The concentration parameter </w:t>
              </w:r>
            </w:ins>
            <w:ins w:id="2895" w:author="rawlins" w:date="2015-04-03T15:36:00Z">
              <w:r w:rsidRPr="00315B5A">
                <w:rPr>
                  <w:position w:val="-6"/>
                </w:rPr>
                <w:object w:dxaOrig="200" w:dyaOrig="279" w14:anchorId="3C0F1918">
                  <v:shape id="_x0000_i1586" type="#_x0000_t75" style="width:7.45pt;height:14.25pt" o:ole="">
                    <v:imagedata r:id="rId1191" o:title=""/>
                  </v:shape>
                  <o:OLEObject Type="Embed" ProgID="Equation.DSMT4" ShapeID="_x0000_i1586" DrawAspect="Content" ObjectID="_1489833371" r:id="rId1192"/>
                </w:object>
              </w:r>
            </w:ins>
            <w:ins w:id="2896" w:author="rawlins" w:date="2015-04-03T15:36:00Z">
              <w:r>
                <w:t xml:space="preserve"> </w:t>
              </w:r>
            </w:ins>
          </w:p>
        </w:tc>
        <w:tc>
          <w:tcPr>
            <w:tcW w:w="0" w:type="auto"/>
          </w:tcPr>
          <w:p w14:paraId="47337E07" w14:textId="77777777" w:rsidR="00277EE6" w:rsidRPr="00AF2221" w:rsidRDefault="00277EE6" w:rsidP="00050662">
            <w:pPr>
              <w:rPr>
                <w:ins w:id="2897" w:author="rawlins" w:date="2015-04-03T15:36:00Z"/>
                <w:position w:val="-10"/>
              </w:rPr>
            </w:pPr>
            <w:ins w:id="2898" w:author="rawlins" w:date="2015-04-03T15:36:00Z">
              <w:r>
                <w:rPr>
                  <w:position w:val="-10"/>
                </w:rPr>
                <w:t>[]</w:t>
              </w:r>
            </w:ins>
          </w:p>
        </w:tc>
      </w:tr>
    </w:tbl>
    <w:p w14:paraId="6C138508" w14:textId="77777777" w:rsidR="00277EE6" w:rsidRDefault="00277EE6" w:rsidP="00277EE6">
      <w:pPr>
        <w:rPr>
          <w:ins w:id="2899" w:author="rawlins" w:date="2015-04-03T15:36:00Z"/>
        </w:rPr>
      </w:pPr>
      <w:ins w:id="2900" w:author="rawlins" w:date="2015-04-03T15:36:00Z">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193"/>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194"/>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AC04E1" w:rsidRDefault="00AC04E1"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AC04E1" w:rsidRDefault="00AC04E1"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xmlns:w15="http://schemas.microsoft.com/office/word/2012/wordml">
              <w:pict>
                <v:group w14:anchorId="55DDBEE5"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195"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196"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AC04E1" w:rsidRDefault="00AC04E1"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AC04E1" w:rsidRDefault="00AC04E1" w:rsidP="00277EE6">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43E36E61" w14:textId="77777777" w:rsidR="00277EE6" w:rsidRDefault="00277EE6" w:rsidP="00277EE6">
      <w:pPr>
        <w:rPr>
          <w:ins w:id="2901" w:author="rawlins" w:date="2015-04-03T15:36:00Z"/>
        </w:rPr>
      </w:pPr>
    </w:p>
    <w:p w14:paraId="070E5D6D" w14:textId="77777777" w:rsidR="00277EE6" w:rsidRDefault="00277EE6" w:rsidP="00277EE6">
      <w:pPr>
        <w:rPr>
          <w:ins w:id="2902" w:author="rawlins" w:date="2015-04-03T15:36:00Z"/>
        </w:rPr>
      </w:pPr>
      <w:ins w:id="2903" w:author="rawlins" w:date="2015-04-03T15:36:00Z">
        <w:r>
          <w:rPr>
            <w:i/>
          </w:rPr>
          <w:t>Example</w:t>
        </w:r>
        <w:r>
          <w:t>:</w:t>
        </w:r>
      </w:ins>
    </w:p>
    <w:p w14:paraId="4D22DE70" w14:textId="77777777" w:rsidR="00277EE6" w:rsidRDefault="00277EE6" w:rsidP="00277EE6">
      <w:pPr>
        <w:rPr>
          <w:ins w:id="2904" w:author="rawlins" w:date="2015-04-03T15:36:00Z"/>
          <w:rFonts w:ascii="Courier New" w:hAnsi="Courier New"/>
          <w:sz w:val="22"/>
        </w:rPr>
      </w:pPr>
      <w:ins w:id="2905" w:author="rawlins" w:date="2015-04-03T15:36:00Z">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ins>
    </w:p>
    <w:p w14:paraId="4DBC3F3C" w14:textId="77777777" w:rsidR="00277EE6" w:rsidRPr="008A39E7" w:rsidRDefault="00277EE6" w:rsidP="00277EE6">
      <w:pPr>
        <w:rPr>
          <w:ins w:id="2906" w:author="rawlins" w:date="2015-04-03T15:36:00Z"/>
          <w:rFonts w:ascii="Courier New" w:hAnsi="Courier New"/>
          <w:sz w:val="22"/>
        </w:rPr>
      </w:pPr>
      <w:ins w:id="2907" w:author="rawlins" w:date="2015-04-03T15:36:00Z">
        <w:r>
          <w:rPr>
            <w:rFonts w:ascii="Courier New" w:hAnsi="Courier New"/>
            <w:sz w:val="22"/>
          </w:rPr>
          <w:tab/>
          <w:t>&lt;b&gt;3&lt;/b&gt;</w:t>
        </w:r>
      </w:ins>
    </w:p>
    <w:p w14:paraId="49D2C4C0" w14:textId="77777777" w:rsidR="00277EE6" w:rsidRPr="008A39E7" w:rsidRDefault="00277EE6" w:rsidP="00277EE6">
      <w:pPr>
        <w:rPr>
          <w:ins w:id="2908" w:author="rawlins" w:date="2015-04-03T15:36:00Z"/>
          <w:rFonts w:ascii="Courier New" w:hAnsi="Courier New"/>
          <w:sz w:val="22"/>
        </w:rPr>
      </w:pPr>
      <w:ins w:id="2909" w:author="rawlins" w:date="2015-04-03T15:36:00Z">
        <w:r w:rsidRPr="008A39E7">
          <w:rPr>
            <w:rFonts w:ascii="Courier New" w:hAnsi="Courier New"/>
            <w:sz w:val="22"/>
          </w:rPr>
          <w:t>&lt;/distribution&gt;</w:t>
        </w:r>
      </w:ins>
    </w:p>
    <w:p w14:paraId="35D2DF6E" w14:textId="77777777" w:rsidR="00277EE6" w:rsidRDefault="00277EE6" w:rsidP="00277EE6">
      <w:pPr>
        <w:jc w:val="left"/>
        <w:rPr>
          <w:ins w:id="2910" w:author="rawlins" w:date="2015-04-03T15:36:00Z"/>
        </w:rPr>
      </w:pPr>
      <w:ins w:id="2911" w:author="rawlins" w:date="2015-04-03T15:36:00Z">
        <w:r>
          <w:br w:type="page"/>
        </w:r>
      </w:ins>
    </w:p>
    <w:p w14:paraId="75D24517" w14:textId="77777777" w:rsidR="00277EE6" w:rsidRDefault="00277EE6" w:rsidP="00277EE6">
      <w:pPr>
        <w:pStyle w:val="Heading3"/>
        <w:rPr>
          <w:ins w:id="2912" w:author="rawlins" w:date="2015-04-03T15:36:00Z"/>
        </w:rPr>
      </w:pPr>
      <w:bookmarkStart w:id="2913" w:name="_Ref280622817"/>
      <w:bookmarkStart w:id="2914" w:name="_Ref280622818"/>
      <w:bookmarkStart w:id="2915" w:name="_Toc410636387"/>
      <w:bookmarkStart w:id="2916" w:name="_Toc416085829"/>
      <w:ins w:id="2917" w:author="rawlins" w:date="2015-04-03T15:36:00Z">
        <w:r>
          <w:lastRenderedPageBreak/>
          <w:t>Scheme</w:t>
        </w:r>
        <w:bookmarkEnd w:id="2913"/>
        <w:bookmarkEnd w:id="2914"/>
        <w:bookmarkEnd w:id="2915"/>
        <w:bookmarkEnd w:id="2916"/>
      </w:ins>
    </w:p>
    <w:p w14:paraId="1EB18429" w14:textId="77777777" w:rsidR="00277EE6" w:rsidRDefault="00277EE6" w:rsidP="00277EE6">
      <w:pPr>
        <w:rPr>
          <w:ins w:id="2918" w:author="rawlins" w:date="2015-04-03T15:36:00Z"/>
        </w:rPr>
      </w:pPr>
      <w:ins w:id="2919" w:author="rawlins" w:date="2015-04-03T15:36:00Z">
        <w:r>
          <w:t>A numerical integration scheme is needed in the specification of a continuous fiber distribution to perform the integration over the unit sphere (3D) or the unit circle (2D).  Use the uncoupled version of the scheme when modeling an uncoupled continuous fiber distribution.</w:t>
        </w:r>
      </w:ins>
    </w:p>
    <w:p w14:paraId="1B27D5AA" w14:textId="77777777" w:rsidR="00277EE6" w:rsidRDefault="00277EE6" w:rsidP="00277EE6">
      <w:pPr>
        <w:jc w:val="left"/>
        <w:rPr>
          <w:ins w:id="2920" w:author="rawlins" w:date="2015-04-03T15:36:00Z"/>
        </w:rPr>
      </w:pPr>
      <w:ins w:id="2921" w:author="rawlins" w:date="2015-04-03T15:36:00Z">
        <w:r>
          <w:br w:type="page"/>
        </w:r>
      </w:ins>
    </w:p>
    <w:p w14:paraId="623C9A25" w14:textId="77777777" w:rsidR="00277EE6" w:rsidRDefault="00277EE6" w:rsidP="00277EE6">
      <w:pPr>
        <w:pStyle w:val="Heading4"/>
        <w:rPr>
          <w:ins w:id="2922" w:author="rawlins" w:date="2015-04-03T15:36:00Z"/>
        </w:rPr>
      </w:pPr>
      <w:bookmarkStart w:id="2923" w:name="_Toc410636388"/>
      <w:bookmarkStart w:id="2924" w:name="_Toc416085830"/>
      <w:ins w:id="2925" w:author="rawlins" w:date="2015-04-03T15:36:00Z">
        <w:r>
          <w:lastRenderedPageBreak/>
          <w:t>Gauss-Kronrod Trapezoidal Rule</w:t>
        </w:r>
        <w:bookmarkEnd w:id="2923"/>
        <w:bookmarkEnd w:id="2924"/>
      </w:ins>
    </w:p>
    <w:p w14:paraId="49F270E8" w14:textId="77777777" w:rsidR="00277EE6" w:rsidRDefault="00277EE6" w:rsidP="00277EE6">
      <w:pPr>
        <w:rPr>
          <w:ins w:id="2926" w:author="rawlins" w:date="2015-04-03T15:36:00Z"/>
        </w:rPr>
      </w:pPr>
      <w:ins w:id="2927" w:author="rawlins" w:date="2015-04-03T15:36:00Z">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ins>
    </w:p>
    <w:p w14:paraId="74E24A99" w14:textId="77777777" w:rsidR="00277EE6" w:rsidRDefault="00277EE6" w:rsidP="00277EE6">
      <w:pPr>
        <w:rPr>
          <w:ins w:id="2928"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rPr>
          <w:ins w:id="2929" w:author="rawlins" w:date="2015-04-03T15:36:00Z"/>
        </w:trPr>
        <w:tc>
          <w:tcPr>
            <w:tcW w:w="0" w:type="auto"/>
            <w:shd w:val="clear" w:color="auto" w:fill="auto"/>
          </w:tcPr>
          <w:p w14:paraId="2854B303" w14:textId="77777777" w:rsidR="00277EE6" w:rsidRDefault="00277EE6" w:rsidP="00050662">
            <w:pPr>
              <w:pStyle w:val="code"/>
              <w:rPr>
                <w:ins w:id="2930" w:author="rawlins" w:date="2015-04-03T15:36:00Z"/>
              </w:rPr>
            </w:pPr>
            <w:ins w:id="2931" w:author="rawlins" w:date="2015-04-03T15:36:00Z">
              <w:r>
                <w:t>&lt;nph&gt;</w:t>
              </w:r>
            </w:ins>
          </w:p>
        </w:tc>
        <w:tc>
          <w:tcPr>
            <w:tcW w:w="0" w:type="auto"/>
            <w:shd w:val="clear" w:color="auto" w:fill="auto"/>
          </w:tcPr>
          <w:p w14:paraId="5464556D" w14:textId="77777777" w:rsidR="00277EE6" w:rsidRDefault="00277EE6" w:rsidP="00050662">
            <w:pPr>
              <w:rPr>
                <w:ins w:id="2932" w:author="rawlins" w:date="2015-04-03T15:36:00Z"/>
              </w:rPr>
            </w:pPr>
            <w:ins w:id="2933" w:author="rawlins" w:date="2015-04-03T15:36:00Z">
              <w:r>
                <w:t>Number of integration points across latitudes</w:t>
              </w:r>
            </w:ins>
          </w:p>
        </w:tc>
        <w:tc>
          <w:tcPr>
            <w:tcW w:w="0" w:type="auto"/>
          </w:tcPr>
          <w:p w14:paraId="282E208C" w14:textId="77777777" w:rsidR="00277EE6" w:rsidRPr="00AF2221" w:rsidRDefault="00277EE6" w:rsidP="00050662">
            <w:pPr>
              <w:rPr>
                <w:ins w:id="2934" w:author="rawlins" w:date="2015-04-03T15:36:00Z"/>
                <w:position w:val="-10"/>
              </w:rPr>
            </w:pPr>
            <w:ins w:id="2935" w:author="rawlins" w:date="2015-04-03T15:36:00Z">
              <w:r>
                <w:rPr>
                  <w:position w:val="-10"/>
                </w:rPr>
                <w:t>[</w:t>
              </w:r>
              <w:r>
                <w:rPr>
                  <w:b/>
                  <w:position w:val="-10"/>
                </w:rPr>
                <w:t xml:space="preserve"> </w:t>
              </w:r>
              <w:r>
                <w:rPr>
                  <w:position w:val="-10"/>
                </w:rPr>
                <w:t>]</w:t>
              </w:r>
            </w:ins>
          </w:p>
        </w:tc>
      </w:tr>
      <w:tr w:rsidR="00277EE6" w14:paraId="4E187D72" w14:textId="77777777" w:rsidTr="00050662">
        <w:trPr>
          <w:ins w:id="2936" w:author="rawlins" w:date="2015-04-03T15:36:00Z"/>
        </w:trPr>
        <w:tc>
          <w:tcPr>
            <w:tcW w:w="0" w:type="auto"/>
            <w:shd w:val="clear" w:color="auto" w:fill="auto"/>
          </w:tcPr>
          <w:p w14:paraId="74D5134D" w14:textId="77777777" w:rsidR="00277EE6" w:rsidRDefault="00277EE6" w:rsidP="00050662">
            <w:pPr>
              <w:pStyle w:val="code"/>
              <w:rPr>
                <w:ins w:id="2937" w:author="rawlins" w:date="2015-04-03T15:36:00Z"/>
              </w:rPr>
            </w:pPr>
            <w:ins w:id="2938" w:author="rawlins" w:date="2015-04-03T15:36:00Z">
              <w:r>
                <w:t>&lt;nth&gt;</w:t>
              </w:r>
            </w:ins>
          </w:p>
        </w:tc>
        <w:tc>
          <w:tcPr>
            <w:tcW w:w="0" w:type="auto"/>
            <w:shd w:val="clear" w:color="auto" w:fill="auto"/>
          </w:tcPr>
          <w:p w14:paraId="2D526962" w14:textId="77777777" w:rsidR="00277EE6" w:rsidRDefault="00277EE6" w:rsidP="00050662">
            <w:pPr>
              <w:rPr>
                <w:ins w:id="2939" w:author="rawlins" w:date="2015-04-03T15:36:00Z"/>
              </w:rPr>
            </w:pPr>
            <w:ins w:id="2940" w:author="rawlins" w:date="2015-04-03T15:36:00Z">
              <w:r>
                <w:t>Number of integration points across longitudes</w:t>
              </w:r>
            </w:ins>
          </w:p>
        </w:tc>
        <w:tc>
          <w:tcPr>
            <w:tcW w:w="0" w:type="auto"/>
          </w:tcPr>
          <w:p w14:paraId="4DA1AA8B" w14:textId="77777777" w:rsidR="00277EE6" w:rsidRPr="00AF2221" w:rsidRDefault="00277EE6" w:rsidP="00050662">
            <w:pPr>
              <w:rPr>
                <w:ins w:id="2941" w:author="rawlins" w:date="2015-04-03T15:36:00Z"/>
                <w:position w:val="-6"/>
              </w:rPr>
            </w:pPr>
            <w:ins w:id="2942" w:author="rawlins" w:date="2015-04-03T15:36:00Z">
              <w:r>
                <w:rPr>
                  <w:position w:val="-6"/>
                </w:rPr>
                <w:t>[ ]</w:t>
              </w:r>
            </w:ins>
          </w:p>
        </w:tc>
      </w:tr>
    </w:tbl>
    <w:p w14:paraId="1C916E49" w14:textId="77777777" w:rsidR="00277EE6" w:rsidRDefault="00277EE6" w:rsidP="00277EE6">
      <w:pPr>
        <w:rPr>
          <w:ins w:id="2943" w:author="rawlins" w:date="2015-04-03T15:36:00Z"/>
        </w:rPr>
      </w:pPr>
    </w:p>
    <w:p w14:paraId="1240A144" w14:textId="77777777" w:rsidR="00277EE6" w:rsidRDefault="00277EE6" w:rsidP="00277EE6">
      <w:pPr>
        <w:rPr>
          <w:ins w:id="2944" w:author="rawlins" w:date="2015-04-03T15:36:00Z"/>
        </w:rPr>
      </w:pPr>
      <w:ins w:id="2945" w:author="rawlins" w:date="2015-04-03T15:36:00Z">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ins>
    </w:p>
    <w:p w14:paraId="547770C3" w14:textId="77777777" w:rsidR="00277EE6" w:rsidRDefault="00277EE6" w:rsidP="00277EE6">
      <w:pPr>
        <w:rPr>
          <w:ins w:id="2946" w:author="rawlins" w:date="2015-04-03T15:36:00Z"/>
        </w:rPr>
      </w:pPr>
    </w:p>
    <w:p w14:paraId="052DD87D" w14:textId="77777777" w:rsidR="00277EE6" w:rsidRDefault="00277EE6" w:rsidP="00277EE6">
      <w:pPr>
        <w:rPr>
          <w:ins w:id="2947" w:author="rawlins" w:date="2015-04-03T15:36:00Z"/>
        </w:rPr>
      </w:pPr>
      <w:ins w:id="2948" w:author="rawlins" w:date="2015-04-03T15:36:00Z">
        <w:r>
          <w:rPr>
            <w:i/>
          </w:rPr>
          <w:t>Example (compressible)</w:t>
        </w:r>
        <w:r>
          <w:t>:</w:t>
        </w:r>
      </w:ins>
    </w:p>
    <w:p w14:paraId="4AD6D940" w14:textId="77777777" w:rsidR="00277EE6" w:rsidRPr="008A39E7" w:rsidRDefault="00277EE6" w:rsidP="00277EE6">
      <w:pPr>
        <w:rPr>
          <w:ins w:id="2949" w:author="rawlins" w:date="2015-04-03T15:36:00Z"/>
          <w:rFonts w:ascii="Courier New" w:hAnsi="Courier New"/>
          <w:sz w:val="22"/>
        </w:rPr>
      </w:pPr>
      <w:ins w:id="2950" w:author="rawlins" w:date="2015-04-03T15:36:00Z">
        <w:r w:rsidRPr="008A39E7">
          <w:rPr>
            <w:rFonts w:ascii="Courier New" w:hAnsi="Courier New"/>
            <w:sz w:val="22"/>
          </w:rPr>
          <w:t>&lt;scheme type="fibers-3d-gkt"&gt;</w:t>
        </w:r>
      </w:ins>
    </w:p>
    <w:p w14:paraId="2F593BAD" w14:textId="77777777" w:rsidR="00277EE6" w:rsidRPr="008A39E7" w:rsidRDefault="00277EE6" w:rsidP="00277EE6">
      <w:pPr>
        <w:rPr>
          <w:ins w:id="2951" w:author="rawlins" w:date="2015-04-03T15:36:00Z"/>
          <w:rFonts w:ascii="Courier New" w:hAnsi="Courier New"/>
          <w:sz w:val="22"/>
        </w:rPr>
      </w:pPr>
      <w:ins w:id="2952" w:author="rawlins" w:date="2015-04-03T15:36:00Z">
        <w:r>
          <w:rPr>
            <w:rFonts w:ascii="Courier New" w:hAnsi="Courier New"/>
            <w:sz w:val="22"/>
          </w:rPr>
          <w:tab/>
        </w:r>
        <w:r w:rsidRPr="008A39E7">
          <w:rPr>
            <w:rFonts w:ascii="Courier New" w:hAnsi="Courier New"/>
            <w:sz w:val="22"/>
          </w:rPr>
          <w:t>&lt;nph&gt;7&lt;/nph&gt;</w:t>
        </w:r>
      </w:ins>
    </w:p>
    <w:p w14:paraId="0D532402" w14:textId="77777777" w:rsidR="00277EE6" w:rsidRPr="008A39E7" w:rsidRDefault="00277EE6" w:rsidP="00277EE6">
      <w:pPr>
        <w:rPr>
          <w:ins w:id="2953" w:author="rawlins" w:date="2015-04-03T15:36:00Z"/>
          <w:rFonts w:ascii="Courier New" w:hAnsi="Courier New"/>
          <w:sz w:val="22"/>
        </w:rPr>
      </w:pPr>
      <w:ins w:id="2954"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49991121" w14:textId="77777777" w:rsidR="00277EE6" w:rsidRPr="008A39E7" w:rsidRDefault="00277EE6" w:rsidP="00277EE6">
      <w:pPr>
        <w:rPr>
          <w:ins w:id="2955" w:author="rawlins" w:date="2015-04-03T15:36:00Z"/>
          <w:rFonts w:ascii="Courier New" w:hAnsi="Courier New"/>
          <w:sz w:val="22"/>
        </w:rPr>
      </w:pPr>
      <w:ins w:id="2956" w:author="rawlins" w:date="2015-04-03T15:36:00Z">
        <w:r w:rsidRPr="008A39E7">
          <w:rPr>
            <w:rFonts w:ascii="Courier New" w:hAnsi="Courier New"/>
            <w:sz w:val="22"/>
          </w:rPr>
          <w:t>&lt;/scheme&gt;</w:t>
        </w:r>
      </w:ins>
    </w:p>
    <w:p w14:paraId="103305DE" w14:textId="77777777" w:rsidR="00277EE6" w:rsidRDefault="00277EE6" w:rsidP="00277EE6">
      <w:pPr>
        <w:rPr>
          <w:ins w:id="2957" w:author="rawlins" w:date="2015-04-03T15:36:00Z"/>
        </w:rPr>
      </w:pPr>
    </w:p>
    <w:p w14:paraId="1074D830" w14:textId="77777777" w:rsidR="00277EE6" w:rsidRDefault="00277EE6" w:rsidP="00277EE6">
      <w:pPr>
        <w:rPr>
          <w:ins w:id="2958" w:author="rawlins" w:date="2015-04-03T15:36:00Z"/>
        </w:rPr>
      </w:pPr>
      <w:ins w:id="2959" w:author="rawlins" w:date="2015-04-03T15:36:00Z">
        <w:r>
          <w:rPr>
            <w:i/>
          </w:rPr>
          <w:t>Example (uncoupled)</w:t>
        </w:r>
        <w:r>
          <w:t>:</w:t>
        </w:r>
      </w:ins>
    </w:p>
    <w:p w14:paraId="6D96684D" w14:textId="77777777" w:rsidR="00277EE6" w:rsidRPr="008A39E7" w:rsidRDefault="00277EE6" w:rsidP="00277EE6">
      <w:pPr>
        <w:rPr>
          <w:ins w:id="2960" w:author="rawlins" w:date="2015-04-03T15:36:00Z"/>
          <w:rFonts w:ascii="Courier New" w:hAnsi="Courier New"/>
          <w:sz w:val="22"/>
        </w:rPr>
      </w:pPr>
      <w:ins w:id="2961" w:author="rawlins" w:date="2015-04-03T15:36:00Z">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3E2C3B06" w14:textId="77777777" w:rsidR="00277EE6" w:rsidRPr="008A39E7" w:rsidRDefault="00277EE6" w:rsidP="00277EE6">
      <w:pPr>
        <w:rPr>
          <w:ins w:id="2962" w:author="rawlins" w:date="2015-04-03T15:36:00Z"/>
          <w:rFonts w:ascii="Courier New" w:hAnsi="Courier New"/>
          <w:sz w:val="22"/>
        </w:rPr>
      </w:pPr>
      <w:ins w:id="2963" w:author="rawlins" w:date="2015-04-03T15:36:00Z">
        <w:r>
          <w:rPr>
            <w:rFonts w:ascii="Courier New" w:hAnsi="Courier New"/>
            <w:sz w:val="22"/>
          </w:rPr>
          <w:tab/>
        </w:r>
        <w:r w:rsidRPr="008A39E7">
          <w:rPr>
            <w:rFonts w:ascii="Courier New" w:hAnsi="Courier New"/>
            <w:sz w:val="22"/>
          </w:rPr>
          <w:t>&lt;nph&gt;7&lt;/nph&gt;</w:t>
        </w:r>
      </w:ins>
    </w:p>
    <w:p w14:paraId="41E12222" w14:textId="77777777" w:rsidR="00277EE6" w:rsidRPr="008A39E7" w:rsidRDefault="00277EE6" w:rsidP="00277EE6">
      <w:pPr>
        <w:rPr>
          <w:ins w:id="2964" w:author="rawlins" w:date="2015-04-03T15:36:00Z"/>
          <w:rFonts w:ascii="Courier New" w:hAnsi="Courier New"/>
          <w:sz w:val="22"/>
        </w:rPr>
      </w:pPr>
      <w:ins w:id="2965"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74E73ABB" w14:textId="77777777" w:rsidR="00277EE6" w:rsidRPr="008A39E7" w:rsidRDefault="00277EE6" w:rsidP="00277EE6">
      <w:pPr>
        <w:rPr>
          <w:ins w:id="2966" w:author="rawlins" w:date="2015-04-03T15:36:00Z"/>
          <w:rFonts w:ascii="Courier New" w:hAnsi="Courier New"/>
          <w:sz w:val="22"/>
        </w:rPr>
      </w:pPr>
      <w:ins w:id="2967" w:author="rawlins" w:date="2015-04-03T15:36:00Z">
        <w:r w:rsidRPr="008A39E7">
          <w:rPr>
            <w:rFonts w:ascii="Courier New" w:hAnsi="Courier New"/>
            <w:sz w:val="22"/>
          </w:rPr>
          <w:t>&lt;/scheme&gt;</w:t>
        </w:r>
      </w:ins>
    </w:p>
    <w:p w14:paraId="65C5039B" w14:textId="77777777" w:rsidR="00277EE6" w:rsidRDefault="00277EE6" w:rsidP="00277EE6">
      <w:pPr>
        <w:jc w:val="left"/>
        <w:rPr>
          <w:ins w:id="2968" w:author="rawlins" w:date="2015-04-03T15:36:00Z"/>
        </w:rPr>
      </w:pPr>
      <w:ins w:id="2969" w:author="rawlins" w:date="2015-04-03T15:36:00Z">
        <w:r>
          <w:br w:type="page"/>
        </w:r>
      </w:ins>
    </w:p>
    <w:p w14:paraId="52282BE5" w14:textId="77777777" w:rsidR="00277EE6" w:rsidRDefault="00277EE6" w:rsidP="00277EE6">
      <w:pPr>
        <w:pStyle w:val="Heading4"/>
        <w:rPr>
          <w:ins w:id="2970" w:author="rawlins" w:date="2015-04-03T15:36:00Z"/>
        </w:rPr>
      </w:pPr>
      <w:bookmarkStart w:id="2971" w:name="_Toc410636389"/>
      <w:bookmarkStart w:id="2972" w:name="_Toc416085831"/>
      <w:ins w:id="2973" w:author="rawlins" w:date="2015-04-03T15:36:00Z">
        <w:r>
          <w:lastRenderedPageBreak/>
          <w:t>Finite Element Integration Rule</w:t>
        </w:r>
        <w:bookmarkEnd w:id="2971"/>
        <w:bookmarkEnd w:id="2972"/>
      </w:ins>
    </w:p>
    <w:p w14:paraId="6A28E12E" w14:textId="77777777" w:rsidR="00277EE6" w:rsidRDefault="00277EE6" w:rsidP="00277EE6">
      <w:pPr>
        <w:rPr>
          <w:ins w:id="2974" w:author="rawlins" w:date="2015-04-03T15:36:00Z"/>
        </w:rPr>
      </w:pPr>
      <w:ins w:id="2975" w:author="rawlins" w:date="2015-04-03T15:36:00Z">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ins>
      <w:ins w:id="2976" w:author="rawlins" w:date="2015-04-03T15:36:00Z">
        <w:r w:rsidRPr="00025957">
          <w:rPr>
            <w:position w:val="-4"/>
          </w:rPr>
          <w:object w:dxaOrig="200" w:dyaOrig="200" w14:anchorId="2A42762D">
            <v:shape id="_x0000_i1587" type="#_x0000_t75" style="width:7.45pt;height:7.45pt" o:ole="">
              <v:imagedata r:id="rId1197" o:title=""/>
            </v:shape>
            <o:OLEObject Type="Embed" ProgID="Equation.DSMT4" ShapeID="_x0000_i1587" DrawAspect="Content" ObjectID="_1489833372" r:id="rId1198"/>
          </w:object>
        </w:r>
      </w:ins>
      <w:ins w:id="2977" w:author="rawlins" w:date="2015-04-03T15:36:00Z">
        <w:r>
          <w:t xml:space="preserve"> passes through the centroid of each surface element. The integration is performed as a summation over </w:t>
        </w:r>
        <w:r w:rsidRPr="001D6363">
          <w:rPr>
            <w:i/>
          </w:rPr>
          <w:t>N</w:t>
        </w:r>
        <w:r>
          <w:t xml:space="preserve">.  For each direction </w:t>
        </w:r>
      </w:ins>
      <w:ins w:id="2978" w:author="rawlins" w:date="2015-04-03T15:36:00Z">
        <w:r w:rsidRPr="00025957">
          <w:rPr>
            <w:position w:val="-4"/>
          </w:rPr>
          <w:object w:dxaOrig="200" w:dyaOrig="200" w14:anchorId="52BC68A0">
            <v:shape id="_x0000_i1588" type="#_x0000_t75" style="width:7.45pt;height:7.45pt" o:ole="">
              <v:imagedata r:id="rId1199" o:title=""/>
            </v:shape>
            <o:OLEObject Type="Embed" ProgID="Equation.DSMT4" ShapeID="_x0000_i1588" DrawAspect="Content" ObjectID="_1489833373" r:id="rId1200"/>
          </w:object>
        </w:r>
      </w:ins>
      <w:ins w:id="2979" w:author="rawlins" w:date="2015-04-03T15:36:00Z">
        <w:r>
          <w:t xml:space="preserve"> the stress is evaluated only if the fiber bundle is in tension along that direction.  The following material parameters need to be defined:</w:t>
        </w:r>
      </w:ins>
    </w:p>
    <w:p w14:paraId="3D539E9E" w14:textId="77777777" w:rsidR="00277EE6" w:rsidRDefault="00277EE6" w:rsidP="00277EE6">
      <w:pPr>
        <w:rPr>
          <w:ins w:id="2980"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rPr>
          <w:ins w:id="2981" w:author="rawlins" w:date="2015-04-03T15:36:00Z"/>
        </w:trPr>
        <w:tc>
          <w:tcPr>
            <w:tcW w:w="0" w:type="auto"/>
            <w:shd w:val="clear" w:color="auto" w:fill="auto"/>
          </w:tcPr>
          <w:p w14:paraId="4BF8E55F" w14:textId="77777777" w:rsidR="00277EE6" w:rsidRDefault="00277EE6" w:rsidP="00050662">
            <w:pPr>
              <w:pStyle w:val="code"/>
              <w:rPr>
                <w:ins w:id="2982" w:author="rawlins" w:date="2015-04-03T15:36:00Z"/>
              </w:rPr>
            </w:pPr>
            <w:ins w:id="2983" w:author="rawlins" w:date="2015-04-03T15:36:00Z">
              <w:r>
                <w:t>&lt;resolution&gt;</w:t>
              </w:r>
            </w:ins>
          </w:p>
        </w:tc>
        <w:tc>
          <w:tcPr>
            <w:tcW w:w="0" w:type="auto"/>
            <w:shd w:val="clear" w:color="auto" w:fill="auto"/>
          </w:tcPr>
          <w:p w14:paraId="26843C6A" w14:textId="77777777" w:rsidR="00277EE6" w:rsidRDefault="00277EE6" w:rsidP="00050662">
            <w:pPr>
              <w:rPr>
                <w:ins w:id="2984" w:author="rawlins" w:date="2015-04-03T15:36:00Z"/>
              </w:rPr>
            </w:pPr>
            <w:ins w:id="2985" w:author="rawlins" w:date="2015-04-03T15:36:00Z">
              <w:r>
                <w:t xml:space="preserve">the number of integration points </w:t>
              </w:r>
              <w:r w:rsidRPr="001D6363">
                <w:rPr>
                  <w:i/>
                </w:rPr>
                <w:t>N</w:t>
              </w:r>
            </w:ins>
          </w:p>
        </w:tc>
        <w:tc>
          <w:tcPr>
            <w:tcW w:w="0" w:type="auto"/>
          </w:tcPr>
          <w:p w14:paraId="3A0E6C40" w14:textId="77777777" w:rsidR="00277EE6" w:rsidRPr="00AF2221" w:rsidRDefault="00277EE6" w:rsidP="00050662">
            <w:pPr>
              <w:rPr>
                <w:ins w:id="2986" w:author="rawlins" w:date="2015-04-03T15:36:00Z"/>
                <w:position w:val="-10"/>
              </w:rPr>
            </w:pPr>
            <w:ins w:id="2987" w:author="rawlins" w:date="2015-04-03T15:36:00Z">
              <w:r>
                <w:rPr>
                  <w:position w:val="-10"/>
                </w:rPr>
                <w:t>[</w:t>
              </w:r>
              <w:r>
                <w:rPr>
                  <w:b/>
                  <w:position w:val="-10"/>
                </w:rPr>
                <w:t xml:space="preserve"> </w:t>
              </w:r>
              <w:r>
                <w:rPr>
                  <w:position w:val="-10"/>
                </w:rPr>
                <w:t>]</w:t>
              </w:r>
            </w:ins>
          </w:p>
        </w:tc>
      </w:tr>
    </w:tbl>
    <w:p w14:paraId="142932C2" w14:textId="77777777" w:rsidR="00277EE6" w:rsidRDefault="00277EE6" w:rsidP="00277EE6">
      <w:pPr>
        <w:rPr>
          <w:ins w:id="2988" w:author="rawlins" w:date="2015-04-03T15:36:00Z"/>
        </w:rPr>
      </w:pPr>
    </w:p>
    <w:p w14:paraId="0B8CF14E" w14:textId="77777777" w:rsidR="00277EE6" w:rsidRDefault="00277EE6" w:rsidP="00277EE6">
      <w:pPr>
        <w:rPr>
          <w:ins w:id="2989" w:author="rawlins" w:date="2015-04-03T15:36:00Z"/>
        </w:rPr>
      </w:pPr>
      <w:ins w:id="2990" w:author="rawlins" w:date="2015-04-03T15:36:00Z">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ins>
    </w:p>
    <w:p w14:paraId="3911F2FC" w14:textId="77777777" w:rsidR="00277EE6" w:rsidRDefault="00277EE6" w:rsidP="00277EE6">
      <w:pPr>
        <w:rPr>
          <w:ins w:id="2991" w:author="rawlins" w:date="2015-04-03T15:36:00Z"/>
        </w:rPr>
      </w:pPr>
      <w:ins w:id="2992" w:author="rawlins" w:date="2015-04-03T15:36:00Z">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201"/>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202"/>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203"/>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AC04E1" w:rsidRDefault="00AC04E1" w:rsidP="00277EE6"/>
                            </w:txbxContent>
                          </wps:txbx>
                          <wps:bodyPr rtlCol="0" anchor="ctr"/>
                        </wps:wsp>
                        <pic:pic xmlns:pic="http://schemas.openxmlformats.org/drawingml/2006/picture">
                          <pic:nvPicPr>
                            <pic:cNvPr id="74" name="Picture 74"/>
                            <pic:cNvPicPr/>
                          </pic:nvPicPr>
                          <pic:blipFill>
                            <a:blip r:embed="rId1204"/>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xmlns:w15="http://schemas.microsoft.com/office/word/2012/wordml">
              <w:pict>
                <v:group w14:anchorId="5D071C2E"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205"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206"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207"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AC04E1" w:rsidRDefault="00AC04E1"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208"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ins>
    </w:p>
    <w:p w14:paraId="00A3897D" w14:textId="77777777" w:rsidR="00277EE6" w:rsidRDefault="00277EE6" w:rsidP="00277EE6">
      <w:pPr>
        <w:rPr>
          <w:ins w:id="2993" w:author="rawlins" w:date="2015-04-03T15:36:00Z"/>
        </w:rPr>
      </w:pPr>
    </w:p>
    <w:p w14:paraId="1CDE2F05" w14:textId="77777777" w:rsidR="00277EE6" w:rsidRDefault="00277EE6" w:rsidP="00277EE6">
      <w:pPr>
        <w:rPr>
          <w:ins w:id="2994" w:author="rawlins" w:date="2015-04-03T15:36:00Z"/>
        </w:rPr>
      </w:pPr>
      <w:ins w:id="2995" w:author="rawlins" w:date="2015-04-03T15:36:00Z">
        <w:r>
          <w:rPr>
            <w:i/>
          </w:rPr>
          <w:t>Example (compressible)</w:t>
        </w:r>
        <w:r>
          <w:t>:</w:t>
        </w:r>
      </w:ins>
    </w:p>
    <w:p w14:paraId="12BE858C" w14:textId="77777777" w:rsidR="00277EE6" w:rsidRPr="008A39E7" w:rsidRDefault="00277EE6" w:rsidP="00277EE6">
      <w:pPr>
        <w:rPr>
          <w:ins w:id="2996" w:author="rawlins" w:date="2015-04-03T15:36:00Z"/>
          <w:rFonts w:ascii="Courier New" w:hAnsi="Courier New"/>
          <w:sz w:val="22"/>
        </w:rPr>
      </w:pPr>
      <w:ins w:id="2997" w:author="rawlins" w:date="2015-04-03T15:36:00Z">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ins>
    </w:p>
    <w:p w14:paraId="321609B7" w14:textId="77777777" w:rsidR="00277EE6" w:rsidRPr="008A39E7" w:rsidRDefault="00277EE6" w:rsidP="00277EE6">
      <w:pPr>
        <w:rPr>
          <w:ins w:id="2998" w:author="rawlins" w:date="2015-04-03T15:36:00Z"/>
          <w:rFonts w:ascii="Courier New" w:hAnsi="Courier New"/>
          <w:sz w:val="22"/>
        </w:rPr>
      </w:pPr>
      <w:ins w:id="2999" w:author="rawlins" w:date="2015-04-03T15:36: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127F7601" w14:textId="77777777" w:rsidR="00277EE6" w:rsidRPr="008A39E7" w:rsidRDefault="00277EE6" w:rsidP="00277EE6">
      <w:pPr>
        <w:rPr>
          <w:ins w:id="3000" w:author="rawlins" w:date="2015-04-03T15:36:00Z"/>
          <w:rFonts w:ascii="Courier New" w:hAnsi="Courier New"/>
          <w:sz w:val="22"/>
        </w:rPr>
      </w:pPr>
      <w:ins w:id="3001" w:author="rawlins" w:date="2015-04-03T15:36:00Z">
        <w:r w:rsidRPr="008A39E7">
          <w:rPr>
            <w:rFonts w:ascii="Courier New" w:hAnsi="Courier New"/>
            <w:sz w:val="22"/>
          </w:rPr>
          <w:t>&lt;/scheme&gt;</w:t>
        </w:r>
      </w:ins>
    </w:p>
    <w:p w14:paraId="3EDECF41" w14:textId="77777777" w:rsidR="00277EE6" w:rsidRDefault="00277EE6" w:rsidP="00277EE6">
      <w:pPr>
        <w:rPr>
          <w:ins w:id="3002" w:author="rawlins" w:date="2015-04-03T15:36:00Z"/>
        </w:rPr>
      </w:pPr>
    </w:p>
    <w:p w14:paraId="04C1CC5E" w14:textId="77777777" w:rsidR="00277EE6" w:rsidRDefault="00277EE6" w:rsidP="00277EE6">
      <w:pPr>
        <w:rPr>
          <w:ins w:id="3003" w:author="rawlins" w:date="2015-04-03T15:36:00Z"/>
        </w:rPr>
      </w:pPr>
      <w:ins w:id="3004" w:author="rawlins" w:date="2015-04-03T15:36:00Z">
        <w:r>
          <w:rPr>
            <w:i/>
          </w:rPr>
          <w:t>Example (uncoupled)</w:t>
        </w:r>
        <w:r>
          <w:t>:</w:t>
        </w:r>
      </w:ins>
    </w:p>
    <w:p w14:paraId="19C9E28E" w14:textId="77777777" w:rsidR="00277EE6" w:rsidRPr="008A39E7" w:rsidRDefault="00277EE6" w:rsidP="00277EE6">
      <w:pPr>
        <w:rPr>
          <w:ins w:id="3005" w:author="rawlins" w:date="2015-04-03T15:36:00Z"/>
          <w:rFonts w:ascii="Courier New" w:hAnsi="Courier New"/>
          <w:sz w:val="22"/>
        </w:rPr>
      </w:pPr>
      <w:ins w:id="3006" w:author="rawlins" w:date="2015-04-03T15:36:00Z">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ins>
    </w:p>
    <w:p w14:paraId="71052219" w14:textId="77777777" w:rsidR="00277EE6" w:rsidRPr="008A39E7" w:rsidRDefault="00277EE6" w:rsidP="00277EE6">
      <w:pPr>
        <w:rPr>
          <w:ins w:id="3007" w:author="rawlins" w:date="2015-04-03T15:36:00Z"/>
          <w:rFonts w:ascii="Courier New" w:hAnsi="Courier New"/>
          <w:sz w:val="22"/>
        </w:rPr>
      </w:pPr>
      <w:ins w:id="3008" w:author="rawlins" w:date="2015-04-03T15:36: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6CFA01FB" w14:textId="77777777" w:rsidR="00277EE6" w:rsidRPr="008A39E7" w:rsidRDefault="00277EE6" w:rsidP="00277EE6">
      <w:pPr>
        <w:rPr>
          <w:ins w:id="3009" w:author="rawlins" w:date="2015-04-03T15:36:00Z"/>
          <w:rFonts w:ascii="Courier New" w:hAnsi="Courier New"/>
          <w:sz w:val="22"/>
        </w:rPr>
      </w:pPr>
      <w:ins w:id="3010" w:author="rawlins" w:date="2015-04-03T15:36:00Z">
        <w:r w:rsidRPr="008A39E7">
          <w:rPr>
            <w:rFonts w:ascii="Courier New" w:hAnsi="Courier New"/>
            <w:sz w:val="22"/>
          </w:rPr>
          <w:t>&lt;/scheme&gt;</w:t>
        </w:r>
      </w:ins>
    </w:p>
    <w:p w14:paraId="4E2ADF69" w14:textId="77777777" w:rsidR="00277EE6" w:rsidRDefault="00277EE6" w:rsidP="00277EE6">
      <w:pPr>
        <w:jc w:val="left"/>
        <w:rPr>
          <w:ins w:id="3011" w:author="rawlins" w:date="2015-04-03T15:36:00Z"/>
        </w:rPr>
      </w:pPr>
      <w:ins w:id="3012" w:author="rawlins" w:date="2015-04-03T15:36:00Z">
        <w:r>
          <w:br w:type="page"/>
        </w:r>
      </w:ins>
    </w:p>
    <w:p w14:paraId="5DC9A844" w14:textId="77777777" w:rsidR="00277EE6" w:rsidRDefault="00277EE6" w:rsidP="00277EE6">
      <w:pPr>
        <w:pStyle w:val="Heading4"/>
        <w:rPr>
          <w:ins w:id="3013" w:author="rawlins" w:date="2015-04-03T15:36:00Z"/>
        </w:rPr>
      </w:pPr>
      <w:bookmarkStart w:id="3014" w:name="_Toc410636390"/>
      <w:bookmarkStart w:id="3015" w:name="_Toc416085832"/>
      <w:ins w:id="3016" w:author="rawlins" w:date="2015-04-03T15:36:00Z">
        <w:r>
          <w:lastRenderedPageBreak/>
          <w:t>Trapezoidal Rule</w:t>
        </w:r>
        <w:bookmarkEnd w:id="3014"/>
        <w:bookmarkEnd w:id="3015"/>
      </w:ins>
    </w:p>
    <w:p w14:paraId="1C4932D7" w14:textId="77777777" w:rsidR="00277EE6" w:rsidRDefault="00277EE6" w:rsidP="00277EE6">
      <w:pPr>
        <w:rPr>
          <w:ins w:id="3017" w:author="rawlins" w:date="2015-04-03T15:36:00Z"/>
        </w:rPr>
      </w:pPr>
      <w:ins w:id="3018" w:author="rawlins" w:date="2015-04-03T15:36:00Z">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ins>
      <w:ins w:id="3019" w:author="rawlins" w:date="2015-04-03T15:36:00Z">
        <w:r w:rsidRPr="00025957">
          <w:rPr>
            <w:position w:val="-4"/>
          </w:rPr>
          <w:object w:dxaOrig="200" w:dyaOrig="200" w14:anchorId="21069885">
            <v:shape id="_x0000_i1589" type="#_x0000_t75" style="width:7.45pt;height:7.45pt" o:ole="">
              <v:imagedata r:id="rId1209" o:title=""/>
            </v:shape>
            <o:OLEObject Type="Embed" ProgID="Equation.DSMT4" ShapeID="_x0000_i1589" DrawAspect="Content" ObjectID="_1489833374" r:id="rId1210"/>
          </w:object>
        </w:r>
      </w:ins>
      <w:ins w:id="3020" w:author="rawlins" w:date="2015-04-03T15:36:00Z">
        <w:r>
          <w:t xml:space="preserve"> passes through the centroid of each arc element. The integration is performed as a summation over </w:t>
        </w:r>
        <w:r w:rsidRPr="0092328F">
          <w:rPr>
            <w:i/>
          </w:rPr>
          <w:t>N</w:t>
        </w:r>
        <w:r>
          <w:t xml:space="preserve">.  For each direction </w:t>
        </w:r>
      </w:ins>
      <w:ins w:id="3021" w:author="rawlins" w:date="2015-04-03T15:36:00Z">
        <w:r w:rsidRPr="00025957">
          <w:rPr>
            <w:position w:val="-4"/>
          </w:rPr>
          <w:object w:dxaOrig="200" w:dyaOrig="200" w14:anchorId="1515EA5B">
            <v:shape id="_x0000_i1590" type="#_x0000_t75" style="width:7.45pt;height:7.45pt" o:ole="">
              <v:imagedata r:id="rId1211" o:title=""/>
            </v:shape>
            <o:OLEObject Type="Embed" ProgID="Equation.DSMT4" ShapeID="_x0000_i1590" DrawAspect="Content" ObjectID="_1489833375" r:id="rId1212"/>
          </w:object>
        </w:r>
      </w:ins>
      <w:ins w:id="3022" w:author="rawlins" w:date="2015-04-03T15:36:00Z">
        <w:r>
          <w:t xml:space="preserve"> the stress is evaluated only if the fiber bundle is in tension along that direction. The following material parameters need to be defined:</w:t>
        </w:r>
      </w:ins>
    </w:p>
    <w:p w14:paraId="3F30186E" w14:textId="77777777" w:rsidR="00277EE6" w:rsidRDefault="00277EE6" w:rsidP="00277EE6">
      <w:pPr>
        <w:rPr>
          <w:ins w:id="3023"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277EE6" w14:paraId="0044D85E" w14:textId="77777777" w:rsidTr="00050662">
        <w:trPr>
          <w:ins w:id="3024" w:author="rawlins" w:date="2015-04-03T15:36:00Z"/>
        </w:trPr>
        <w:tc>
          <w:tcPr>
            <w:tcW w:w="0" w:type="auto"/>
            <w:shd w:val="clear" w:color="auto" w:fill="auto"/>
          </w:tcPr>
          <w:p w14:paraId="332601E3" w14:textId="77777777" w:rsidR="00277EE6" w:rsidRDefault="00277EE6" w:rsidP="00050662">
            <w:pPr>
              <w:pStyle w:val="code"/>
              <w:rPr>
                <w:ins w:id="3025" w:author="rawlins" w:date="2015-04-03T15:36:00Z"/>
              </w:rPr>
            </w:pPr>
            <w:ins w:id="3026" w:author="rawlins" w:date="2015-04-03T15:36:00Z">
              <w:r>
                <w:t>&lt;nth&gt;</w:t>
              </w:r>
            </w:ins>
          </w:p>
        </w:tc>
        <w:tc>
          <w:tcPr>
            <w:tcW w:w="0" w:type="auto"/>
            <w:shd w:val="clear" w:color="auto" w:fill="auto"/>
          </w:tcPr>
          <w:p w14:paraId="542337B5" w14:textId="77777777" w:rsidR="00277EE6" w:rsidRDefault="00277EE6" w:rsidP="00050662">
            <w:pPr>
              <w:rPr>
                <w:ins w:id="3027" w:author="rawlins" w:date="2015-04-03T15:36:00Z"/>
              </w:rPr>
            </w:pPr>
            <w:ins w:id="3028" w:author="rawlins" w:date="2015-04-03T15:36:00Z">
              <w:r>
                <w:t xml:space="preserve">Number of integration points </w:t>
              </w:r>
              <w:r w:rsidRPr="0092328F">
                <w:rPr>
                  <w:i/>
                </w:rPr>
                <w:t>N</w:t>
              </w:r>
            </w:ins>
          </w:p>
        </w:tc>
        <w:tc>
          <w:tcPr>
            <w:tcW w:w="0" w:type="auto"/>
          </w:tcPr>
          <w:p w14:paraId="661CF737" w14:textId="77777777" w:rsidR="00277EE6" w:rsidRPr="00AF2221" w:rsidRDefault="00277EE6" w:rsidP="00050662">
            <w:pPr>
              <w:rPr>
                <w:ins w:id="3029" w:author="rawlins" w:date="2015-04-03T15:36:00Z"/>
                <w:position w:val="-10"/>
              </w:rPr>
            </w:pPr>
            <w:ins w:id="3030" w:author="rawlins" w:date="2015-04-03T15:36:00Z">
              <w:r>
                <w:rPr>
                  <w:position w:val="-10"/>
                </w:rPr>
                <w:t>[</w:t>
              </w:r>
              <w:r>
                <w:rPr>
                  <w:b/>
                  <w:position w:val="-10"/>
                </w:rPr>
                <w:t xml:space="preserve"> </w:t>
              </w:r>
              <w:r>
                <w:rPr>
                  <w:position w:val="-10"/>
                </w:rPr>
                <w:t>]</w:t>
              </w:r>
            </w:ins>
          </w:p>
        </w:tc>
      </w:tr>
    </w:tbl>
    <w:p w14:paraId="6C2D4A63" w14:textId="77777777" w:rsidR="00277EE6" w:rsidRDefault="00277EE6" w:rsidP="00277EE6">
      <w:pPr>
        <w:rPr>
          <w:ins w:id="3031" w:author="rawlins" w:date="2015-04-03T15:36:00Z"/>
        </w:rPr>
      </w:pPr>
    </w:p>
    <w:p w14:paraId="208BB9AB" w14:textId="77777777" w:rsidR="00277EE6" w:rsidRDefault="00277EE6" w:rsidP="00277EE6">
      <w:pPr>
        <w:rPr>
          <w:ins w:id="3032" w:author="rawlins" w:date="2015-04-03T15:36:00Z"/>
        </w:rPr>
      </w:pPr>
      <w:ins w:id="3033" w:author="rawlins" w:date="2015-04-03T15:36:00Z">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ins>
    </w:p>
    <w:p w14:paraId="2B5EA72B" w14:textId="77777777" w:rsidR="00277EE6" w:rsidRDefault="00277EE6" w:rsidP="00277EE6">
      <w:pPr>
        <w:rPr>
          <w:ins w:id="3034" w:author="rawlins" w:date="2015-04-03T15:36:00Z"/>
        </w:rPr>
      </w:pPr>
    </w:p>
    <w:p w14:paraId="693FF27D" w14:textId="77777777" w:rsidR="00277EE6" w:rsidRDefault="00277EE6" w:rsidP="00277EE6">
      <w:pPr>
        <w:rPr>
          <w:ins w:id="3035" w:author="rawlins" w:date="2015-04-03T15:36:00Z"/>
        </w:rPr>
      </w:pPr>
      <w:ins w:id="3036" w:author="rawlins" w:date="2015-04-03T15:36:00Z">
        <w:r>
          <w:rPr>
            <w:i/>
          </w:rPr>
          <w:t>Example (compressible)</w:t>
        </w:r>
        <w:r>
          <w:t>:</w:t>
        </w:r>
      </w:ins>
    </w:p>
    <w:p w14:paraId="55468564" w14:textId="77777777" w:rsidR="00277EE6" w:rsidRPr="008A39E7" w:rsidRDefault="00277EE6" w:rsidP="00277EE6">
      <w:pPr>
        <w:rPr>
          <w:ins w:id="3037" w:author="rawlins" w:date="2015-04-03T15:36:00Z"/>
          <w:rFonts w:ascii="Courier New" w:hAnsi="Courier New"/>
          <w:sz w:val="22"/>
        </w:rPr>
      </w:pPr>
      <w:ins w:id="3038" w:author="rawlins" w:date="2015-04-03T15:36: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ins>
    </w:p>
    <w:p w14:paraId="0D784152" w14:textId="77777777" w:rsidR="00277EE6" w:rsidRPr="008A39E7" w:rsidRDefault="00277EE6" w:rsidP="00277EE6">
      <w:pPr>
        <w:rPr>
          <w:ins w:id="3039" w:author="rawlins" w:date="2015-04-03T15:36:00Z"/>
          <w:rFonts w:ascii="Courier New" w:hAnsi="Courier New"/>
          <w:sz w:val="22"/>
        </w:rPr>
      </w:pPr>
      <w:ins w:id="3040"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596EA128" w14:textId="77777777" w:rsidR="00277EE6" w:rsidRDefault="00277EE6" w:rsidP="00277EE6">
      <w:pPr>
        <w:rPr>
          <w:ins w:id="3041" w:author="rawlins" w:date="2015-04-03T15:36:00Z"/>
          <w:rFonts w:ascii="Courier New" w:hAnsi="Courier New"/>
          <w:sz w:val="22"/>
        </w:rPr>
      </w:pPr>
      <w:ins w:id="3042" w:author="rawlins" w:date="2015-04-03T15:36:00Z">
        <w:r w:rsidRPr="008A39E7">
          <w:rPr>
            <w:rFonts w:ascii="Courier New" w:hAnsi="Courier New"/>
            <w:sz w:val="22"/>
          </w:rPr>
          <w:t>&lt;/scheme&gt;</w:t>
        </w:r>
      </w:ins>
    </w:p>
    <w:p w14:paraId="0429687B" w14:textId="77777777" w:rsidR="00277EE6" w:rsidRDefault="00277EE6" w:rsidP="00277EE6">
      <w:pPr>
        <w:rPr>
          <w:ins w:id="3043" w:author="rawlins" w:date="2015-04-03T15:36:00Z"/>
        </w:rPr>
      </w:pPr>
    </w:p>
    <w:p w14:paraId="4399EE35" w14:textId="77777777" w:rsidR="00277EE6" w:rsidRDefault="00277EE6" w:rsidP="00277EE6">
      <w:pPr>
        <w:rPr>
          <w:ins w:id="3044" w:author="rawlins" w:date="2015-04-03T15:36:00Z"/>
        </w:rPr>
      </w:pPr>
      <w:ins w:id="3045" w:author="rawlins" w:date="2015-04-03T15:36:00Z">
        <w:r>
          <w:rPr>
            <w:i/>
          </w:rPr>
          <w:t>Example (uncoupled)</w:t>
        </w:r>
        <w:r>
          <w:t>:</w:t>
        </w:r>
      </w:ins>
    </w:p>
    <w:p w14:paraId="03543196" w14:textId="77777777" w:rsidR="00277EE6" w:rsidRPr="008A39E7" w:rsidRDefault="00277EE6" w:rsidP="00277EE6">
      <w:pPr>
        <w:rPr>
          <w:ins w:id="3046" w:author="rawlins" w:date="2015-04-03T15:36:00Z"/>
          <w:rFonts w:ascii="Courier New" w:hAnsi="Courier New"/>
          <w:sz w:val="22"/>
        </w:rPr>
      </w:pPr>
      <w:ins w:id="3047" w:author="rawlins" w:date="2015-04-03T15:36: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ins>
    </w:p>
    <w:p w14:paraId="4FFF0229" w14:textId="77777777" w:rsidR="00277EE6" w:rsidRPr="008A39E7" w:rsidRDefault="00277EE6" w:rsidP="00277EE6">
      <w:pPr>
        <w:rPr>
          <w:ins w:id="3048" w:author="rawlins" w:date="2015-04-03T15:36:00Z"/>
          <w:rFonts w:ascii="Courier New" w:hAnsi="Courier New"/>
          <w:sz w:val="22"/>
        </w:rPr>
      </w:pPr>
      <w:ins w:id="3049"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0502C15B" w14:textId="77777777" w:rsidR="00277EE6" w:rsidRPr="008A39E7" w:rsidRDefault="00277EE6" w:rsidP="00277EE6">
      <w:pPr>
        <w:rPr>
          <w:ins w:id="3050" w:author="rawlins" w:date="2015-04-03T15:36:00Z"/>
          <w:rFonts w:ascii="Courier New" w:hAnsi="Courier New"/>
          <w:sz w:val="22"/>
        </w:rPr>
      </w:pPr>
      <w:ins w:id="3051" w:author="rawlins" w:date="2015-04-03T15:36:00Z">
        <w:r w:rsidRPr="008A39E7">
          <w:rPr>
            <w:rFonts w:ascii="Courier New" w:hAnsi="Courier New"/>
            <w:sz w:val="22"/>
          </w:rPr>
          <w:t>&lt;/scheme&gt;</w:t>
        </w:r>
      </w:ins>
    </w:p>
    <w:p w14:paraId="55C07E19" w14:textId="77777777" w:rsidR="00277EE6" w:rsidRPr="008A39E7" w:rsidRDefault="00277EE6" w:rsidP="00277EE6">
      <w:pPr>
        <w:rPr>
          <w:ins w:id="3052" w:author="rawlins" w:date="2015-04-03T15:36:00Z"/>
          <w:rFonts w:ascii="Courier New" w:hAnsi="Courier New"/>
          <w:sz w:val="22"/>
        </w:rPr>
      </w:pPr>
    </w:p>
    <w:p w14:paraId="54B26E35" w14:textId="77777777" w:rsidR="00277EE6" w:rsidRDefault="00277EE6" w:rsidP="00277EE6">
      <w:pPr>
        <w:jc w:val="left"/>
        <w:rPr>
          <w:ins w:id="3053" w:author="rawlins" w:date="2015-04-03T15:36:00Z"/>
        </w:rPr>
      </w:pPr>
      <w:ins w:id="3054" w:author="rawlins" w:date="2015-04-03T15:36:00Z">
        <w:r>
          <w:br w:type="page"/>
        </w:r>
      </w:ins>
    </w:p>
    <w:p w14:paraId="52864F58" w14:textId="77777777" w:rsidR="006A0BC1" w:rsidRPr="005A3C4B" w:rsidRDefault="006A0BC1" w:rsidP="006A0BC1">
      <w:pPr>
        <w:pStyle w:val="Heading2"/>
      </w:pPr>
      <w:bookmarkStart w:id="3055" w:name="_Toc416085833"/>
      <w:r w:rsidRPr="005A3C4B">
        <w:lastRenderedPageBreak/>
        <w:t>Viscoelastic Solids</w:t>
      </w:r>
      <w:bookmarkEnd w:id="3055"/>
    </w:p>
    <w:p w14:paraId="059EB5C5" w14:textId="77777777" w:rsidR="006A0BC1" w:rsidRPr="0097532C" w:rsidRDefault="0095496A" w:rsidP="006A0BC1">
      <w:pPr>
        <w:pStyle w:val="Heading3"/>
      </w:pPr>
      <w:bookmarkStart w:id="3056" w:name="_Toc416085834"/>
      <w:r>
        <w:t>Uncoupled</w:t>
      </w:r>
      <w:r w:rsidR="006A0BC1" w:rsidRPr="0097532C">
        <w:t xml:space="preserve"> Viscoelastic Materials</w:t>
      </w:r>
      <w:bookmarkEnd w:id="3056"/>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1B13CD">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10002BDE" w:rsidR="009F2D41" w:rsidRPr="00690318" w:rsidRDefault="006C2049" w:rsidP="009F2D41">
      <w:r w:rsidRPr="006C2049">
        <w:rPr>
          <w:position w:val="-30"/>
        </w:rPr>
        <w:object w:dxaOrig="2400" w:dyaOrig="720" w14:anchorId="034963E4">
          <v:shape id="_x0000_i1591" type="#_x0000_t75" style="width:122.25pt;height:36pt" o:ole="">
            <v:imagedata r:id="rId1213" o:title=""/>
          </v:shape>
          <o:OLEObject Type="Embed" ProgID="Equation.DSMT4" ShapeID="_x0000_i1591" DrawAspect="Content" ObjectID="_1489833376" r:id="rId1214"/>
        </w:object>
      </w:r>
      <w:r w:rsidR="009F2D41" w:rsidRPr="00690318">
        <w:t xml:space="preserve">For a uncoupled viscoelastic material, the second Piola Kirchhoff stress can be written as follows </w:t>
      </w:r>
      <w:r w:rsidR="009F2D41"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182A67">
          <w:rPr>
            <w:noProof/>
          </w:rPr>
          <w:t>17</w:t>
        </w:r>
      </w:hyperlink>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6C2049" w:rsidRPr="006C2049">
        <w:rPr>
          <w:position w:val="-30"/>
        </w:rPr>
        <w:object w:dxaOrig="4599" w:dyaOrig="840" w14:anchorId="518CF12A">
          <v:shape id="_x0000_i1592" type="#_x0000_t75" style="width:230.25pt;height:43.45pt" o:ole="">
            <v:imagedata r:id="rId1215" o:title=""/>
          </v:shape>
          <o:OLEObject Type="Embed" ProgID="Equation.DSMT4" ShapeID="_x0000_i1592" DrawAspect="Content" ObjectID="_1489833377" r:id="rId1216"/>
        </w:object>
      </w:r>
      <w:r w:rsidRPr="00690318">
        <w:t>,</w:t>
      </w:r>
    </w:p>
    <w:p w14:paraId="7DC30EBB" w14:textId="70BD0A7C" w:rsidR="009F2D41" w:rsidRPr="00690318" w:rsidRDefault="009F2D41" w:rsidP="009F2D41">
      <w:r w:rsidRPr="00690318">
        <w:t xml:space="preserve">where </w:t>
      </w:r>
      <w:r w:rsidR="006C2049" w:rsidRPr="006C2049">
        <w:rPr>
          <w:position w:val="-6"/>
        </w:rPr>
        <w:object w:dxaOrig="279" w:dyaOrig="320" w14:anchorId="66D2F4D6">
          <v:shape id="_x0000_i1593" type="#_x0000_t75" style="width:14.25pt;height:14.25pt" o:ole="">
            <v:imagedata r:id="rId1217" o:title=""/>
          </v:shape>
          <o:OLEObject Type="Embed" ProgID="Equation.DSMT4" ShapeID="_x0000_i1593" DrawAspect="Content" ObjectID="_1489833378" r:id="rId1218"/>
        </w:object>
      </w:r>
      <w:r w:rsidR="006C2049" w:rsidRPr="006C2049">
        <w:rPr>
          <w:position w:val="-6"/>
        </w:rPr>
        <w:object w:dxaOrig="279" w:dyaOrig="340" w14:anchorId="311F73C8">
          <v:shape id="_x0000_i1594" type="#_x0000_t75" style="width:14.25pt;height:14.25pt" o:ole="">
            <v:imagedata r:id="rId1219" o:title=""/>
          </v:shape>
          <o:OLEObject Type="Embed" ProgID="Equation.DSMT4" ShapeID="_x0000_i1594" DrawAspect="Content" ObjectID="_1489833379" r:id="rId1220"/>
        </w:object>
      </w:r>
      <w:r w:rsidRPr="00690318">
        <w:t xml:space="preserve"> is the elastic stress derived from </w:t>
      </w:r>
      <w:r w:rsidR="006C2049" w:rsidRPr="006C2049">
        <w:rPr>
          <w:position w:val="-18"/>
        </w:rPr>
        <w:object w:dxaOrig="660" w:dyaOrig="480" w14:anchorId="5F5AC2B1">
          <v:shape id="_x0000_i1595" type="#_x0000_t75" style="width:36pt;height:21.75pt" o:ole="">
            <v:imagedata r:id="rId1221" o:title=""/>
          </v:shape>
          <o:OLEObject Type="Embed" ProgID="Equation.DSMT4" ShapeID="_x0000_i1595" DrawAspect="Content" ObjectID="_1489833380" r:id="rId1222"/>
        </w:object>
      </w:r>
      <w:r w:rsidRPr="00690318">
        <w:t xml:space="preserve"> (see Section </w:t>
      </w:r>
      <w:r w:rsidRPr="00690318">
        <w:fldChar w:fldCharType="begin"/>
      </w:r>
      <w:r w:rsidRPr="00690318">
        <w:instrText xml:space="preserve"> REF _Ref167375095 \r \h </w:instrText>
      </w:r>
      <w:r w:rsidRPr="00690318">
        <w:fldChar w:fldCharType="separate"/>
      </w:r>
      <w:r w:rsidR="001B13CD">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6C2049" w:rsidRPr="006C2049">
        <w:rPr>
          <w:position w:val="-28"/>
        </w:rPr>
        <w:object w:dxaOrig="2659" w:dyaOrig="680" w14:anchorId="50BF231D">
          <v:shape id="_x0000_i1596" type="#_x0000_t75" style="width:129.75pt;height:36pt" o:ole="">
            <v:imagedata r:id="rId1223" o:title=""/>
          </v:shape>
          <o:OLEObject Type="Embed" ProgID="Equation.DSMT4" ShapeID="_x0000_i1596" DrawAspect="Content" ObjectID="_1489833381" r:id="rId1224"/>
        </w:object>
      </w:r>
      <w:r w:rsidRPr="00690318">
        <w:t>,</w:t>
      </w:r>
    </w:p>
    <w:p w14:paraId="41509CC6" w14:textId="6A6AB511" w:rsidR="009F2D41" w:rsidRPr="00690318" w:rsidRDefault="009F2D41" w:rsidP="009F2D41">
      <w:r w:rsidRPr="00690318">
        <w:t xml:space="preserve">Note that the user does not have to enter all the </w:t>
      </w:r>
      <w:r w:rsidR="006C2049" w:rsidRPr="006C2049">
        <w:rPr>
          <w:position w:val="-12"/>
        </w:rPr>
        <w:object w:dxaOrig="220" w:dyaOrig="360" w14:anchorId="6E115EFF">
          <v:shape id="_x0000_i1597" type="#_x0000_t75" style="width:14.25pt;height:21.75pt" o:ole="">
            <v:imagedata r:id="rId1225" o:title=""/>
          </v:shape>
          <o:OLEObject Type="Embed" ProgID="Equation.DSMT4" ShapeID="_x0000_i1597" DrawAspect="Content" ObjectID="_1489833382" r:id="rId1226"/>
        </w:object>
      </w:r>
      <w:r w:rsidRPr="00690318">
        <w:t xml:space="preserve"> and </w:t>
      </w:r>
      <w:r w:rsidR="006C2049" w:rsidRPr="006C2049">
        <w:rPr>
          <w:position w:val="-12"/>
        </w:rPr>
        <w:object w:dxaOrig="240" w:dyaOrig="360" w14:anchorId="248404C7">
          <v:shape id="_x0000_i1598" type="#_x0000_t75" style="width:14.25pt;height:21.75pt" o:ole="">
            <v:imagedata r:id="rId1227" o:title=""/>
          </v:shape>
          <o:OLEObject Type="Embed" ProgID="Equation.DSMT4" ShapeID="_x0000_i1598" DrawAspect="Content" ObjectID="_1489833383" r:id="rId1228"/>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37FBE1BB">
          <v:shape id="_x0000_i1599" type="#_x0000_t75" style="width:14.25pt;height:21.75pt" o:ole="">
            <v:imagedata r:id="rId1229" o:title=""/>
          </v:shape>
          <o:OLEObject Type="Embed" ProgID="Equation.DSMT4" ShapeID="_x0000_i1599" DrawAspect="Content" ObjectID="_1489833384" r:id="rId1230"/>
        </w:object>
      </w:r>
      <w:r w:rsidRPr="00690318">
        <w:t xml:space="preserve">, </w:t>
      </w:r>
      <w:r w:rsidR="006C2049" w:rsidRPr="006C2049">
        <w:rPr>
          <w:position w:val="-12"/>
        </w:rPr>
        <w:object w:dxaOrig="260" w:dyaOrig="360" w14:anchorId="66FB8A23">
          <v:shape id="_x0000_i1600" type="#_x0000_t75" style="width:14.25pt;height:21.75pt" o:ole="">
            <v:imagedata r:id="rId1231" o:title=""/>
          </v:shape>
          <o:OLEObject Type="Embed" ProgID="Equation.DSMT4" ShapeID="_x0000_i1600" DrawAspect="Content" ObjectID="_1489833385" r:id="rId1232"/>
        </w:object>
      </w:r>
      <w:r w:rsidRPr="00690318">
        <w:t xml:space="preserve">, </w:t>
      </w:r>
      <w:r w:rsidR="006C2049" w:rsidRPr="006C2049">
        <w:rPr>
          <w:position w:val="-12"/>
        </w:rPr>
        <w:object w:dxaOrig="240" w:dyaOrig="360" w14:anchorId="5BC5A9DF">
          <v:shape id="_x0000_i1601" type="#_x0000_t75" style="width:14.25pt;height:21.75pt" o:ole="">
            <v:imagedata r:id="rId1233" o:title=""/>
          </v:shape>
          <o:OLEObject Type="Embed" ProgID="Equation.DSMT4" ShapeID="_x0000_i1601" DrawAspect="Content" ObjectID="_1489833386" r:id="rId1234"/>
        </w:object>
      </w:r>
      <w:r w:rsidRPr="00690318">
        <w:t xml:space="preserve"> and </w:t>
      </w:r>
      <w:r w:rsidR="006C2049" w:rsidRPr="006C2049">
        <w:rPr>
          <w:position w:val="-12"/>
        </w:rPr>
        <w:object w:dxaOrig="260" w:dyaOrig="360" w14:anchorId="58D3B16E">
          <v:shape id="_x0000_i1602" type="#_x0000_t75" style="width:14.25pt;height:21.75pt" o:ole="">
            <v:imagedata r:id="rId1235" o:title=""/>
          </v:shape>
          <o:OLEObject Type="Embed" ProgID="Equation.DSMT4" ShapeID="_x0000_i1602" DrawAspect="Content" ObjectID="_1489833387" r:id="rId1236"/>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1B13CD">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3057" w:name="_Toc337555811"/>
      <w:bookmarkStart w:id="3058" w:name="_Toc350247046"/>
      <w:bookmarkStart w:id="3059" w:name="_Toc350354932"/>
      <w:bookmarkStart w:id="3060" w:name="_Toc350439890"/>
      <w:bookmarkStart w:id="3061" w:name="_Toc352596296"/>
      <w:bookmarkStart w:id="3062" w:name="_Toc363725069"/>
      <w:bookmarkStart w:id="3063" w:name="_Toc337555812"/>
      <w:bookmarkStart w:id="3064" w:name="_Toc350247047"/>
      <w:bookmarkStart w:id="3065" w:name="_Toc350354933"/>
      <w:bookmarkStart w:id="3066" w:name="_Toc350439891"/>
      <w:bookmarkStart w:id="3067" w:name="_Toc352596297"/>
      <w:bookmarkStart w:id="3068" w:name="_Toc363725070"/>
      <w:bookmarkStart w:id="3069" w:name="_Toc200951632"/>
      <w:bookmarkStart w:id="3070" w:name="_Toc416085835"/>
      <w:bookmarkEnd w:id="3057"/>
      <w:bookmarkEnd w:id="3058"/>
      <w:bookmarkEnd w:id="3059"/>
      <w:bookmarkEnd w:id="3060"/>
      <w:bookmarkEnd w:id="3061"/>
      <w:bookmarkEnd w:id="3062"/>
      <w:bookmarkEnd w:id="3063"/>
      <w:bookmarkEnd w:id="3064"/>
      <w:bookmarkEnd w:id="3065"/>
      <w:bookmarkEnd w:id="3066"/>
      <w:bookmarkEnd w:id="3067"/>
      <w:bookmarkEnd w:id="3068"/>
      <w:r w:rsidRPr="00690318">
        <w:lastRenderedPageBreak/>
        <w:t>Compressible Viscoelastic Materials</w:t>
      </w:r>
      <w:bookmarkEnd w:id="3069"/>
      <w:bookmarkEnd w:id="3070"/>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3DA37D88" w:rsidR="009F2D41" w:rsidRPr="00690318" w:rsidRDefault="009F2D41" w:rsidP="009F2D41">
      <w:r w:rsidRPr="00690318">
        <w:t xml:space="preserve">For a viscoelastic material, the second Piola Kirchhoff stress can be written as follows </w:t>
      </w:r>
      <w:r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182A67">
          <w:rPr>
            <w:noProof/>
          </w:rPr>
          <w:t>17</w:t>
        </w:r>
      </w:hyperlink>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6C2049" w:rsidRPr="006C2049">
        <w:rPr>
          <w:position w:val="-30"/>
        </w:rPr>
        <w:object w:dxaOrig="2400" w:dyaOrig="720" w14:anchorId="6B73F0AF">
          <v:shape id="_x0000_i1603" type="#_x0000_t75" style="width:122.25pt;height:36pt" o:ole="">
            <v:imagedata r:id="rId1237" o:title=""/>
          </v:shape>
          <o:OLEObject Type="Embed" ProgID="Equation.DSMT4" ShapeID="_x0000_i1603" DrawAspect="Content" ObjectID="_1489833388" r:id="rId1238"/>
        </w:object>
      </w:r>
      <w:r w:rsidRPr="00690318">
        <w:t>,</w:t>
      </w:r>
    </w:p>
    <w:p w14:paraId="3ECB88A4" w14:textId="63C88DD3" w:rsidR="009F2D41" w:rsidRPr="00690318" w:rsidRDefault="009F2D41" w:rsidP="009F2D41">
      <w:r w:rsidRPr="00690318">
        <w:t xml:space="preserve">where </w:t>
      </w:r>
      <w:r w:rsidR="006C2049" w:rsidRPr="006C2049">
        <w:rPr>
          <w:position w:val="-6"/>
        </w:rPr>
        <w:object w:dxaOrig="279" w:dyaOrig="320" w14:anchorId="10EF3454">
          <v:shape id="_x0000_i1604" type="#_x0000_t75" style="width:14.25pt;height:14.25pt" o:ole="">
            <v:imagedata r:id="rId1239" o:title=""/>
          </v:shape>
          <o:OLEObject Type="Embed" ProgID="Equation.DSMT4" ShapeID="_x0000_i1604" DrawAspect="Content" ObjectID="_1489833389" r:id="rId1240"/>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6C2049" w:rsidRPr="006C2049">
        <w:rPr>
          <w:position w:val="-28"/>
        </w:rPr>
        <w:object w:dxaOrig="2659" w:dyaOrig="680" w14:anchorId="4BBE8B41">
          <v:shape id="_x0000_i1605" type="#_x0000_t75" style="width:129.75pt;height:36pt" o:ole="">
            <v:imagedata r:id="rId1241" o:title=""/>
          </v:shape>
          <o:OLEObject Type="Embed" ProgID="Equation.DSMT4" ShapeID="_x0000_i1605" DrawAspect="Content" ObjectID="_1489833390" r:id="rId1242"/>
        </w:object>
      </w:r>
      <w:r w:rsidRPr="00690318">
        <w:t>,</w:t>
      </w:r>
    </w:p>
    <w:p w14:paraId="0DD46A29" w14:textId="3A121301" w:rsidR="009F2D41" w:rsidRPr="00690318" w:rsidRDefault="009F2D41" w:rsidP="009F2D41">
      <w:r w:rsidRPr="00690318">
        <w:t xml:space="preserve">Note that the user does not have to enter all the </w:t>
      </w:r>
      <w:r w:rsidR="006C2049" w:rsidRPr="006C2049">
        <w:rPr>
          <w:position w:val="-12"/>
        </w:rPr>
        <w:object w:dxaOrig="220" w:dyaOrig="360" w14:anchorId="1042FDC1">
          <v:shape id="_x0000_i1606" type="#_x0000_t75" style="width:14.25pt;height:21.75pt" o:ole="">
            <v:imagedata r:id="rId1243" o:title=""/>
          </v:shape>
          <o:OLEObject Type="Embed" ProgID="Equation.DSMT4" ShapeID="_x0000_i1606" DrawAspect="Content" ObjectID="_1489833391" r:id="rId1244"/>
        </w:object>
      </w:r>
      <w:r w:rsidRPr="00690318">
        <w:t xml:space="preserve"> and </w:t>
      </w:r>
      <w:r w:rsidR="006C2049" w:rsidRPr="006C2049">
        <w:rPr>
          <w:position w:val="-12"/>
        </w:rPr>
        <w:object w:dxaOrig="240" w:dyaOrig="360" w14:anchorId="0B2E8E41">
          <v:shape id="_x0000_i1607" type="#_x0000_t75" style="width:14.25pt;height:21.75pt" o:ole="">
            <v:imagedata r:id="rId1245" o:title=""/>
          </v:shape>
          <o:OLEObject Type="Embed" ProgID="Equation.DSMT4" ShapeID="_x0000_i1607" DrawAspect="Content" ObjectID="_1489833392" r:id="rId1246"/>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1A33E2E4">
          <v:shape id="_x0000_i1608" type="#_x0000_t75" style="width:14.25pt;height:21.75pt" o:ole="">
            <v:imagedata r:id="rId1247" o:title=""/>
          </v:shape>
          <o:OLEObject Type="Embed" ProgID="Equation.DSMT4" ShapeID="_x0000_i1608" DrawAspect="Content" ObjectID="_1489833393" r:id="rId1248"/>
        </w:object>
      </w:r>
      <w:r w:rsidRPr="00690318">
        <w:t xml:space="preserve">, </w:t>
      </w:r>
      <w:r w:rsidR="006C2049" w:rsidRPr="006C2049">
        <w:rPr>
          <w:position w:val="-12"/>
        </w:rPr>
        <w:object w:dxaOrig="260" w:dyaOrig="360" w14:anchorId="52C94B67">
          <v:shape id="_x0000_i1609" type="#_x0000_t75" style="width:14.25pt;height:21.75pt" o:ole="">
            <v:imagedata r:id="rId1249" o:title=""/>
          </v:shape>
          <o:OLEObject Type="Embed" ProgID="Equation.DSMT4" ShapeID="_x0000_i1609" DrawAspect="Content" ObjectID="_1489833394" r:id="rId1250"/>
        </w:object>
      </w:r>
      <w:r w:rsidRPr="00690318">
        <w:t xml:space="preserve">, </w:t>
      </w:r>
      <w:r w:rsidR="006C2049" w:rsidRPr="006C2049">
        <w:rPr>
          <w:position w:val="-12"/>
        </w:rPr>
        <w:object w:dxaOrig="240" w:dyaOrig="360" w14:anchorId="21F832DD">
          <v:shape id="_x0000_i1610" type="#_x0000_t75" style="width:14.25pt;height:21.75pt" o:ole="">
            <v:imagedata r:id="rId1251" o:title=""/>
          </v:shape>
          <o:OLEObject Type="Embed" ProgID="Equation.DSMT4" ShapeID="_x0000_i1610" DrawAspect="Content" ObjectID="_1489833395" r:id="rId1252"/>
        </w:object>
      </w:r>
      <w:r w:rsidRPr="00690318">
        <w:t xml:space="preserve"> and </w:t>
      </w:r>
      <w:r w:rsidR="006C2049" w:rsidRPr="006C2049">
        <w:rPr>
          <w:position w:val="-12"/>
        </w:rPr>
        <w:object w:dxaOrig="260" w:dyaOrig="360" w14:anchorId="01C032C1">
          <v:shape id="_x0000_i1611" type="#_x0000_t75" style="width:14.25pt;height:21.75pt" o:ole="">
            <v:imagedata r:id="rId1253" o:title=""/>
          </v:shape>
          <o:OLEObject Type="Embed" ProgID="Equation.DSMT4" ShapeID="_x0000_i1611" DrawAspect="Content" ObjectID="_1489833396" r:id="rId1254"/>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1B13CD">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Pr="00690318" w:rsidRDefault="009F2D41" w:rsidP="007D6F0D">
      <w:pPr>
        <w:pStyle w:val="code"/>
      </w:pPr>
      <w:r w:rsidRPr="00690318">
        <w:t>&lt;/material&gt;</w:t>
      </w:r>
    </w:p>
    <w:p w14:paraId="3D43B25E" w14:textId="77777777" w:rsidR="006E3A74" w:rsidRPr="00690318" w:rsidRDefault="006E3A74" w:rsidP="006E3A74">
      <w:pPr>
        <w:pStyle w:val="Heading2"/>
      </w:pPr>
      <w:bookmarkStart w:id="3071" w:name="_Toc200951633"/>
      <w:bookmarkStart w:id="3072" w:name="_Toc416085836"/>
      <w:r w:rsidRPr="00690318">
        <w:t>Multigeneration Solids</w:t>
      </w:r>
      <w:bookmarkEnd w:id="3071"/>
      <w:bookmarkEnd w:id="3072"/>
    </w:p>
    <w:p w14:paraId="691E895A" w14:textId="4AB313C3" w:rsidR="006E3A74" w:rsidRPr="00690318" w:rsidRDefault="006E3A74" w:rsidP="006E3A74">
      <w:r w:rsidRPr="00690318">
        <w:t xml:space="preserve">This type of material </w:t>
      </w:r>
      <w:r w:rsidRPr="00690318">
        <w:fldChar w:fldCharType="begin"/>
      </w:r>
      <w:r w:rsidR="00182A67">
        <w:instrText xml:space="preserve"> ADDIN EN.CITE &lt;EndNote&gt;&lt;Cite&gt;&lt;Author&gt;Ateshian&lt;/Author&gt;&lt;Year&gt;2010&lt;/Year&gt;&lt;RecNum&gt;67&lt;/RecNum&gt;&lt;DisplayText&gt;[32]&lt;/DisplayText&gt;&lt;record&gt;&lt;rec-number&gt;67&lt;/rec-number&gt;&lt;foreign-keys&gt;&lt;key app="EN" db-id="r5wf5rzd9s599yezes8xwx5r29wwtfetp0e5"&gt;67&lt;/key&gt;&lt;/foreign-keys&gt;&lt;ref-type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182A67">
        <w:rPr>
          <w:noProof/>
        </w:rPr>
        <w:t>[</w:t>
      </w:r>
      <w:hyperlink w:anchor="_ENREF_32" w:tooltip="Ateshian, 2010 #67" w:history="1">
        <w:r w:rsidR="00182A67">
          <w:rPr>
            <w:noProof/>
          </w:rPr>
          <w:t>32</w:t>
        </w:r>
      </w:hyperlink>
      <w:r w:rsidR="00182A67">
        <w:rPr>
          <w:noProof/>
        </w:rPr>
        <w:t>]</w:t>
      </w:r>
      <w:r w:rsidRPr="00690318">
        <w:fldChar w:fldCharType="end"/>
      </w:r>
      <w:r w:rsidRPr="00690318">
        <w:t xml:space="preserve"> implements a mechanism for multigenerational interstitial growth of solids whereby each growth generation </w:t>
      </w:r>
      <w:r w:rsidR="006C2049" w:rsidRPr="006C2049">
        <w:rPr>
          <w:position w:val="-10"/>
        </w:rPr>
        <w:object w:dxaOrig="200" w:dyaOrig="260" w14:anchorId="027EA534">
          <v:shape id="_x0000_i1612" type="#_x0000_t75" style="width:7.45pt;height:14.25pt" o:ole="">
            <v:imagedata r:id="rId1255" o:title=""/>
          </v:shape>
          <o:OLEObject Type="Embed" ProgID="Equation.DSMT4" ShapeID="_x0000_i1612" DrawAspect="Content" ObjectID="_1489833397" r:id="rId1256"/>
        </w:object>
      </w:r>
      <w:r w:rsidRPr="00690318">
        <w:t xml:space="preserve"> has a distinct reference configuration </w:t>
      </w:r>
      <w:r w:rsidR="006C2049" w:rsidRPr="006C2049">
        <w:rPr>
          <w:position w:val="-4"/>
        </w:rPr>
        <w:object w:dxaOrig="340" w:dyaOrig="300" w14:anchorId="75D876C0">
          <v:shape id="_x0000_i1613" type="#_x0000_t75" style="width:14.25pt;height:14.25pt" o:ole="">
            <v:imagedata r:id="rId1257" o:title=""/>
          </v:shape>
          <o:OLEObject Type="Embed" ProgID="Equation.DSMT4" ShapeID="_x0000_i1613" DrawAspect="Content" ObjectID="_1489833398" r:id="rId1258"/>
        </w:object>
      </w:r>
      <w:r w:rsidRPr="00690318">
        <w:t xml:space="preserve"> determined at the time </w:t>
      </w:r>
      <w:r w:rsidR="006C2049" w:rsidRPr="006C2049">
        <w:rPr>
          <w:position w:val="-6"/>
        </w:rPr>
        <w:object w:dxaOrig="240" w:dyaOrig="320" w14:anchorId="384AEB74">
          <v:shape id="_x0000_i1614" type="#_x0000_t75" style="width:14.25pt;height:14.25pt" o:ole="">
            <v:imagedata r:id="rId1259" o:title=""/>
          </v:shape>
          <o:OLEObject Type="Embed" ProgID="Equation.DSMT4" ShapeID="_x0000_i1614" DrawAspect="Content" ObjectID="_1489833399" r:id="rId1260"/>
        </w:object>
      </w:r>
      <w:r w:rsidRPr="00690318">
        <w:t xml:space="preserve"> of its deposition. Therefore, the solid matrix of a growing material consists of a multiplicity of intermingled porous bodies, each representing a generation </w:t>
      </w:r>
      <w:r w:rsidR="006C2049" w:rsidRPr="006C2049">
        <w:rPr>
          <w:position w:val="-10"/>
        </w:rPr>
        <w:object w:dxaOrig="200" w:dyaOrig="260" w14:anchorId="4DFE897B">
          <v:shape id="_x0000_i1615" type="#_x0000_t75" style="width:7.45pt;height:14.25pt" o:ole="">
            <v:imagedata r:id="rId1261" o:title=""/>
          </v:shape>
          <o:OLEObject Type="Embed" ProgID="Equation.DSMT4" ShapeID="_x0000_i1615" DrawAspect="Content" ObjectID="_1489833400" r:id="rId1262"/>
        </w:object>
      </w:r>
      <w:r w:rsidRPr="00690318">
        <w:t xml:space="preserve">, all of which are constrained to move together in the current configuration </w:t>
      </w:r>
      <w:r w:rsidR="006C2049" w:rsidRPr="006C2049">
        <w:rPr>
          <w:position w:val="-4"/>
        </w:rPr>
        <w:object w:dxaOrig="200" w:dyaOrig="200" w14:anchorId="0D6E742C">
          <v:shape id="_x0000_i1616" type="#_x0000_t75" style="width:7.45pt;height:7.45pt" o:ole="">
            <v:imagedata r:id="rId1263" o:title=""/>
          </v:shape>
          <o:OLEObject Type="Embed" ProgID="Equation.DSMT4" ShapeID="_x0000_i1616" DrawAspect="Content" ObjectID="_1489833401" r:id="rId1264"/>
        </w:object>
      </w:r>
      <w:r w:rsidRPr="00690318">
        <w:t xml:space="preserve">.  The deformation gradient of each generation is </w:t>
      </w:r>
      <w:r w:rsidR="006C2049" w:rsidRPr="006C2049">
        <w:rPr>
          <w:position w:val="-10"/>
        </w:rPr>
        <w:object w:dxaOrig="1320" w:dyaOrig="360" w14:anchorId="725A8BA8">
          <v:shape id="_x0000_i1617" type="#_x0000_t75" style="width:64.55pt;height:21.75pt" o:ole="">
            <v:imagedata r:id="rId1265" o:title=""/>
          </v:shape>
          <o:OLEObject Type="Embed" ProgID="Equation.DSMT4" ShapeID="_x0000_i1617" DrawAspect="Content" ObjectID="_1489833402" r:id="rId1266"/>
        </w:object>
      </w:r>
      <w:r w:rsidRPr="00690318">
        <w:t>.  The first generation (</w:t>
      </w:r>
      <w:r w:rsidR="006C2049" w:rsidRPr="006C2049">
        <w:rPr>
          <w:position w:val="-10"/>
        </w:rPr>
        <w:object w:dxaOrig="520" w:dyaOrig="320" w14:anchorId="6B6F85E8">
          <v:shape id="_x0000_i1618" type="#_x0000_t75" style="width:28.55pt;height:14.25pt" o:ole="">
            <v:imagedata r:id="rId1267" o:title=""/>
          </v:shape>
          <o:OLEObject Type="Embed" ProgID="Equation.DSMT4" ShapeID="_x0000_i1618" DrawAspect="Content" ObjectID="_1489833403" r:id="rId1268"/>
        </w:object>
      </w:r>
      <w:r w:rsidRPr="00690318">
        <w:t xml:space="preserve">) is assumed to be present at time </w:t>
      </w:r>
      <w:r w:rsidR="006C2049" w:rsidRPr="006C2049">
        <w:rPr>
          <w:position w:val="-6"/>
        </w:rPr>
        <w:object w:dxaOrig="580" w:dyaOrig="320" w14:anchorId="166B3A52">
          <v:shape id="_x0000_i1619" type="#_x0000_t75" style="width:28.55pt;height:14.25pt" o:ole="">
            <v:imagedata r:id="rId1269" o:title=""/>
          </v:shape>
          <o:OLEObject Type="Embed" ProgID="Equation.DSMT4" ShapeID="_x0000_i1619" DrawAspect="Content" ObjectID="_1489833404" r:id="rId1270"/>
        </w:object>
      </w:r>
      <w:r w:rsidRPr="00690318">
        <w:t xml:space="preserve">, therefore its reference configuration is </w:t>
      </w:r>
      <w:r w:rsidR="006C2049" w:rsidRPr="006C2049">
        <w:rPr>
          <w:position w:val="-4"/>
        </w:rPr>
        <w:object w:dxaOrig="760" w:dyaOrig="300" w14:anchorId="10CD9FAA">
          <v:shape id="_x0000_i1620" type="#_x0000_t75" style="width:36pt;height:14.25pt" o:ole="">
            <v:imagedata r:id="rId1271" o:title=""/>
          </v:shape>
          <o:OLEObject Type="Embed" ProgID="Equation.DSMT4" ShapeID="_x0000_i1620" DrawAspect="Content" ObjectID="_1489833405" r:id="rId1272"/>
        </w:object>
      </w:r>
      <w:r w:rsidRPr="00690318">
        <w:t xml:space="preserve"> and its deformation gradient </w:t>
      </w:r>
      <w:r w:rsidR="006C2049" w:rsidRPr="006C2049">
        <w:rPr>
          <w:position w:val="-10"/>
        </w:rPr>
        <w:object w:dxaOrig="1240" w:dyaOrig="360" w14:anchorId="22BD4497">
          <v:shape id="_x0000_i1621" type="#_x0000_t75" style="width:64.55pt;height:21.75pt" o:ole="">
            <v:imagedata r:id="rId1273" o:title=""/>
          </v:shape>
          <o:OLEObject Type="Embed" ProgID="Equation.DSMT4" ShapeID="_x0000_i1621" DrawAspect="Content" ObjectID="_1489833406" r:id="rId1274"/>
        </w:object>
      </w:r>
      <w:r w:rsidRPr="00690318">
        <w:t xml:space="preserve"> is equivalent to </w:t>
      </w:r>
      <w:r w:rsidR="006C2049" w:rsidRPr="006C2049">
        <w:rPr>
          <w:position w:val="-10"/>
        </w:rPr>
        <w:object w:dxaOrig="1080" w:dyaOrig="340" w14:anchorId="425C5869">
          <v:shape id="_x0000_i1622" type="#_x0000_t75" style="width:57.75pt;height:14.25pt" o:ole="">
            <v:imagedata r:id="rId1275" o:title=""/>
          </v:shape>
          <o:OLEObject Type="Embed" ProgID="Equation.DSMT4" ShapeID="_x0000_i1622" DrawAspect="Content" ObjectID="_1489833407" r:id="rId1276"/>
        </w:object>
      </w:r>
      <w:r w:rsidRPr="00690318">
        <w:t xml:space="preserve">.  Each generation's reference configuration </w:t>
      </w:r>
      <w:r w:rsidR="006C2049" w:rsidRPr="006C2049">
        <w:rPr>
          <w:position w:val="-4"/>
        </w:rPr>
        <w:object w:dxaOrig="340" w:dyaOrig="300" w14:anchorId="68949A81">
          <v:shape id="_x0000_i1623" type="#_x0000_t75" style="width:14.25pt;height:14.25pt" o:ole="">
            <v:imagedata r:id="rId1277" o:title=""/>
          </v:shape>
          <o:OLEObject Type="Embed" ProgID="Equation.DSMT4" ShapeID="_x0000_i1623" DrawAspect="Content" ObjectID="_1489833408" r:id="rId1278"/>
        </w:object>
      </w:r>
      <w:r w:rsidRPr="00690318">
        <w:t xml:space="preserve"> has a one-to-one mapping </w:t>
      </w:r>
      <w:r w:rsidR="006C2049" w:rsidRPr="006C2049">
        <w:rPr>
          <w:position w:val="-10"/>
        </w:rPr>
        <w:object w:dxaOrig="1500" w:dyaOrig="360" w14:anchorId="5A16FDFC">
          <v:shape id="_x0000_i1624" type="#_x0000_t75" style="width:1in;height:21.75pt" o:ole="">
            <v:imagedata r:id="rId1279" o:title=""/>
          </v:shape>
          <o:OLEObject Type="Embed" ProgID="Equation.DSMT4" ShapeID="_x0000_i1624" DrawAspect="Content" ObjectID="_1489833409" r:id="rId1280"/>
        </w:object>
      </w:r>
      <w:r w:rsidRPr="00690318">
        <w:t xml:space="preserve"> with the master reference configuration </w:t>
      </w:r>
      <w:r w:rsidR="006C2049" w:rsidRPr="006C2049">
        <w:rPr>
          <w:position w:val="-4"/>
        </w:rPr>
        <w:object w:dxaOrig="300" w:dyaOrig="300" w14:anchorId="5D7D0F69">
          <v:shape id="_x0000_i1625" type="#_x0000_t75" style="width:14.25pt;height:14.25pt" o:ole="">
            <v:imagedata r:id="rId1281" o:title=""/>
          </v:shape>
          <o:OLEObject Type="Embed" ProgID="Equation.DSMT4" ShapeID="_x0000_i1625" DrawAspect="Content" ObjectID="_1489833410" r:id="rId1282"/>
        </w:object>
      </w:r>
      <w:r w:rsidRPr="00690318">
        <w:t xml:space="preserve">, which is that of the first generation. This mapping is postulated based on a constitutive assumption with regard to that </w:t>
      </w:r>
      <w:r w:rsidRPr="00690318">
        <w:lastRenderedPageBreak/>
        <w:t xml:space="preserve">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6C2049" w:rsidRPr="006C2049">
        <w:rPr>
          <w:position w:val="-10"/>
        </w:rPr>
        <w:object w:dxaOrig="200" w:dyaOrig="260" w14:anchorId="66FF6B04">
          <v:shape id="_x0000_i1626" type="#_x0000_t75" style="width:7.45pt;height:14.25pt" o:ole="">
            <v:imagedata r:id="rId1283" o:title=""/>
          </v:shape>
          <o:OLEObject Type="Embed" ProgID="Equation.DSMT4" ShapeID="_x0000_i1626" DrawAspect="Content" ObjectID="_1489833411" r:id="rId1284"/>
        </w:object>
      </w:r>
      <w:r w:rsidRPr="00690318">
        <w:t xml:space="preserve"> and the first generation is simply </w:t>
      </w:r>
      <w:r w:rsidR="006C2049" w:rsidRPr="006C2049">
        <w:rPr>
          <w:position w:val="-16"/>
        </w:rPr>
        <w:object w:dxaOrig="2640" w:dyaOrig="440" w14:anchorId="3D82FC8A">
          <v:shape id="_x0000_i1627" type="#_x0000_t75" style="width:129.75pt;height:21.75pt" o:ole="">
            <v:imagedata r:id="rId1285" o:title=""/>
          </v:shape>
          <o:OLEObject Type="Embed" ProgID="Equation.DSMT4" ShapeID="_x0000_i1627" DrawAspect="Content" ObjectID="_1489833412" r:id="rId1286"/>
        </w:object>
      </w:r>
      <w:r w:rsidRPr="00690318">
        <w:t xml:space="preserve">.  In other words, when generation </w:t>
      </w:r>
      <w:r w:rsidR="006C2049" w:rsidRPr="006C2049">
        <w:rPr>
          <w:position w:val="-10"/>
        </w:rPr>
        <w:object w:dxaOrig="200" w:dyaOrig="260" w14:anchorId="3ECD0F46">
          <v:shape id="_x0000_i1628" type="#_x0000_t75" style="width:7.45pt;height:14.25pt" o:ole="">
            <v:imagedata r:id="rId1287" o:title=""/>
          </v:shape>
          <o:OLEObject Type="Embed" ProgID="Equation.DSMT4" ShapeID="_x0000_i1628" DrawAspect="Content" ObjectID="_1489833413" r:id="rId1288"/>
        </w:object>
      </w:r>
      <w:r w:rsidRPr="00690318">
        <w:t xml:space="preserve"> first comes into existence, its reference configuration is the current configuration at time </w:t>
      </w:r>
      <w:r w:rsidR="006C2049" w:rsidRPr="006C2049">
        <w:rPr>
          <w:position w:val="-6"/>
        </w:rPr>
        <w:object w:dxaOrig="240" w:dyaOrig="320" w14:anchorId="59DE87FA">
          <v:shape id="_x0000_i1629" type="#_x0000_t75" style="width:14.25pt;height:14.25pt" o:ole="">
            <v:imagedata r:id="rId1289" o:title=""/>
          </v:shape>
          <o:OLEObject Type="Embed" ProgID="Equation.DSMT4" ShapeID="_x0000_i1629" DrawAspect="Content" ObjectID="_1489833414" r:id="rId1290"/>
        </w:object>
      </w:r>
      <w:r w:rsidRPr="00690318">
        <w:t xml:space="preserve">. Note that </w:t>
      </w:r>
      <w:r w:rsidR="006C2049" w:rsidRPr="006C2049">
        <w:rPr>
          <w:position w:val="-4"/>
        </w:rPr>
        <w:object w:dxaOrig="360" w:dyaOrig="300" w14:anchorId="1FA783F9">
          <v:shape id="_x0000_i1630" type="#_x0000_t75" style="width:21.75pt;height:14.25pt" o:ole="">
            <v:imagedata r:id="rId1291" o:title=""/>
          </v:shape>
          <o:OLEObject Type="Embed" ProgID="Equation.DSMT4" ShapeID="_x0000_i1630" DrawAspect="Content" ObjectID="_1489833415" r:id="rId1292"/>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6C2049" w:rsidRPr="006C2049">
        <w:rPr>
          <w:position w:val="-30"/>
        </w:rPr>
        <w:object w:dxaOrig="1860" w:dyaOrig="680" w14:anchorId="30CE2941">
          <v:shape id="_x0000_i1631" type="#_x0000_t75" style="width:93.75pt;height:36pt" o:ole="">
            <v:imagedata r:id="rId1293" o:title=""/>
          </v:shape>
          <o:OLEObject Type="Embed" ProgID="Equation.DSMT4" ShapeID="_x0000_i1631" DrawAspect="Content" ObjectID="_1489833416" r:id="rId1294"/>
        </w:object>
      </w:r>
      <w:r w:rsidRPr="00690318">
        <w:t xml:space="preserve"> </w:t>
      </w:r>
    </w:p>
    <w:p w14:paraId="78EA0D54" w14:textId="6291828C" w:rsidR="006E3A74" w:rsidRPr="00690318" w:rsidRDefault="006E3A74" w:rsidP="006E3A74">
      <w:r w:rsidRPr="00690318">
        <w:t xml:space="preserve">where </w:t>
      </w:r>
      <w:r w:rsidR="006C2049" w:rsidRPr="006C2049">
        <w:rPr>
          <w:position w:val="-16"/>
        </w:rPr>
        <w:object w:dxaOrig="800" w:dyaOrig="440" w14:anchorId="370C4C04">
          <v:shape id="_x0000_i1632" type="#_x0000_t75" style="width:43.45pt;height:21.75pt" o:ole="">
            <v:imagedata r:id="rId1295" o:title=""/>
          </v:shape>
          <o:OLEObject Type="Embed" ProgID="Equation.DSMT4" ShapeID="_x0000_i1632" DrawAspect="Content" ObjectID="_1489833417" r:id="rId1296"/>
        </w:object>
      </w:r>
      <w:r w:rsidRPr="00690318">
        <w:t xml:space="preserve"> is the state of stress in the generation </w:t>
      </w:r>
      <w:r w:rsidR="006C2049" w:rsidRPr="006C2049">
        <w:rPr>
          <w:position w:val="-10"/>
        </w:rPr>
        <w:object w:dxaOrig="200" w:dyaOrig="260" w14:anchorId="1B82B2F8">
          <v:shape id="_x0000_i1633" type="#_x0000_t75" style="width:7.45pt;height:14.25pt" o:ole="">
            <v:imagedata r:id="rId1297" o:title=""/>
          </v:shape>
          <o:OLEObject Type="Embed" ProgID="Equation.DSMT4" ShapeID="_x0000_i1633" DrawAspect="Content" ObjectID="_1489833418" r:id="rId1298"/>
        </w:object>
      </w:r>
      <w:r w:rsidRPr="00690318">
        <w:t xml:space="preserve">, as would be evaluated from a strain energy density function whose reference configuration is </w:t>
      </w:r>
      <w:r w:rsidR="006C2049" w:rsidRPr="006C2049">
        <w:rPr>
          <w:position w:val="-4"/>
        </w:rPr>
        <w:object w:dxaOrig="340" w:dyaOrig="300" w14:anchorId="3DE57D07">
          <v:shape id="_x0000_i1634" type="#_x0000_t75" style="width:14.25pt;height:14.25pt" o:ole="">
            <v:imagedata r:id="rId1299" o:title=""/>
          </v:shape>
          <o:OLEObject Type="Embed" ProgID="Equation.DSMT4" ShapeID="_x0000_i1634" DrawAspect="Content" ObjectID="_1489833419" r:id="rId1300"/>
        </w:object>
      </w:r>
      <w:r w:rsidRPr="00690318">
        <w:t xml:space="preserve">. In the above equation, </w:t>
      </w:r>
      <w:r w:rsidR="006C2049" w:rsidRPr="006C2049">
        <w:rPr>
          <w:position w:val="-6"/>
        </w:rPr>
        <w:object w:dxaOrig="1240" w:dyaOrig="320" w14:anchorId="0127C9D3">
          <v:shape id="_x0000_i1635" type="#_x0000_t75" style="width:64.55pt;height:14.25pt" o:ole="">
            <v:imagedata r:id="rId1301" o:title=""/>
          </v:shape>
          <o:OLEObject Type="Embed" ProgID="Equation.DSMT4" ShapeID="_x0000_i1635" DrawAspect="Content" ObjectID="_1489833420" r:id="rId1302"/>
        </w:object>
      </w:r>
      <w:r w:rsidRPr="00690318">
        <w:t xml:space="preserve"> and the factor </w:t>
      </w:r>
      <w:r w:rsidR="006C2049" w:rsidRPr="006C2049">
        <w:rPr>
          <w:position w:val="-10"/>
        </w:rPr>
        <w:object w:dxaOrig="560" w:dyaOrig="360" w14:anchorId="4097510A">
          <v:shape id="_x0000_i1636" type="#_x0000_t75" style="width:28.55pt;height:21.75pt" o:ole="">
            <v:imagedata r:id="rId1303" o:title=""/>
          </v:shape>
          <o:OLEObject Type="Embed" ProgID="Equation.DSMT4" ShapeID="_x0000_i1636" DrawAspect="Content" ObjectID="_1489833421" r:id="rId1304"/>
        </w:object>
      </w:r>
      <w:r w:rsidRPr="00690318">
        <w:t xml:space="preserve"> ensures that the strain energy density of each generation is properly normalized the volume of the material in the master reference configuration </w:t>
      </w:r>
      <w:r w:rsidR="006C2049" w:rsidRPr="006C2049">
        <w:rPr>
          <w:position w:val="-4"/>
        </w:rPr>
        <w:object w:dxaOrig="300" w:dyaOrig="300" w14:anchorId="5625157F">
          <v:shape id="_x0000_i1637" type="#_x0000_t75" style="width:14.25pt;height:14.25pt" o:ole="">
            <v:imagedata r:id="rId1305" o:title=""/>
          </v:shape>
          <o:OLEObject Type="Embed" ProgID="Equation.DSMT4" ShapeID="_x0000_i1637" DrawAspect="Content" ObjectID="_1489833422" r:id="rId1306"/>
        </w:obje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6C2049" w:rsidRPr="006C2049">
        <w:rPr>
          <w:position w:val="-4"/>
        </w:rPr>
        <w:object w:dxaOrig="360" w:dyaOrig="300" w14:anchorId="72CDCD32">
          <v:shape id="_x0000_i1638" type="#_x0000_t75" style="width:21.75pt;height:14.25pt" o:ole="">
            <v:imagedata r:id="rId1307" o:title=""/>
          </v:shape>
          <o:OLEObject Type="Embed" ProgID="Equation.DSMT4" ShapeID="_x0000_i1638" DrawAspect="Content" ObjectID="_1489833423" r:id="rId1308"/>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3073" w:name="_Toc200951634"/>
      <w:bookmarkStart w:id="3074" w:name="_Toc416085837"/>
      <w:r w:rsidRPr="00690318">
        <w:t>General Specification of Multigeneration Solids</w:t>
      </w:r>
      <w:bookmarkEnd w:id="3073"/>
      <w:bookmarkEnd w:id="3074"/>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lastRenderedPageBreak/>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6C2049" w:rsidRPr="006C2049">
        <w:rPr>
          <w:position w:val="-6"/>
        </w:rPr>
        <w:object w:dxaOrig="240" w:dyaOrig="320" w14:anchorId="12B21E53">
          <v:shape id="_x0000_i1639" type="#_x0000_t75" style="width:14.25pt;height:14.25pt" o:ole="">
            <v:imagedata r:id="rId1309" o:title=""/>
          </v:shape>
          <o:OLEObject Type="Embed" ProgID="Equation.DSMT4" ShapeID="_x0000_i1639" DrawAspect="Content" ObjectID="_1489833424" r:id="rId1310"/>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3075" w:name="_Ref162415183"/>
      <w:bookmarkStart w:id="3076" w:name="_Toc416085838"/>
      <w:r w:rsidRPr="0097532C">
        <w:lastRenderedPageBreak/>
        <w:t>Biphasic Materials</w:t>
      </w:r>
      <w:bookmarkEnd w:id="3075"/>
      <w:bookmarkEnd w:id="3076"/>
    </w:p>
    <w:p w14:paraId="4334DD1E" w14:textId="77777777"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1B13CD">
        <w:t>4.1.3</w:t>
      </w:r>
      <w:r w:rsidRPr="00B27FE9">
        <w:fldChar w:fldCharType="end"/>
      </w:r>
      <w:r w:rsidRPr="00B27FE9">
        <w:t>.</w:t>
      </w:r>
      <w:r w:rsidR="008B53FE">
        <w:t xml:space="preserve">  The user is referred to the </w:t>
      </w:r>
      <w:hyperlink r:id="rId1311"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6C2049" w:rsidRPr="006C2049">
        <w:rPr>
          <w:position w:val="-6"/>
        </w:rPr>
        <w:object w:dxaOrig="260" w:dyaOrig="220" w14:anchorId="3E8A723C">
          <v:shape id="_x0000_i1640" type="#_x0000_t75" style="width:14.25pt;height:14.25pt" o:ole="">
            <v:imagedata r:id="rId1312" o:title=""/>
          </v:shape>
          <o:OLEObject Type="Embed" ProgID="Equation.DSMT4" ShapeID="_x0000_i1640" DrawAspect="Content" ObjectID="_1489833425" r:id="rId1313"/>
        </w:object>
      </w:r>
      <w:r>
        <w:t xml:space="preserve">, to the interstitial fluid pressure gradient, </w:t>
      </w:r>
      <w:r w:rsidR="006C2049" w:rsidRPr="006C2049">
        <w:rPr>
          <w:position w:val="-10"/>
        </w:rPr>
        <w:object w:dxaOrig="360" w:dyaOrig="320" w14:anchorId="4A18880E">
          <v:shape id="_x0000_i1641" type="#_x0000_t75" style="width:21.75pt;height:14.25pt" o:ole="">
            <v:imagedata r:id="rId1314" o:title=""/>
          </v:shape>
          <o:OLEObject Type="Embed" ProgID="Equation.DSMT4" ShapeID="_x0000_i1641" DrawAspect="Content" ObjectID="_1489833426" r:id="rId1315"/>
        </w:object>
      </w:r>
      <w:r>
        <w:t>, according to</w:t>
      </w:r>
    </w:p>
    <w:p w14:paraId="59F9C55E" w14:textId="1FCF6065" w:rsidR="006A0BC1" w:rsidRDefault="006A0BC1" w:rsidP="006A0BC1">
      <w:pPr>
        <w:pStyle w:val="MTDisplayEquation"/>
      </w:pPr>
      <w:r>
        <w:tab/>
      </w:r>
      <w:r w:rsidR="006C2049" w:rsidRPr="006C2049">
        <w:rPr>
          <w:position w:val="-10"/>
        </w:rPr>
        <w:object w:dxaOrig="1180" w:dyaOrig="320" w14:anchorId="2EAB5A85">
          <v:shape id="_x0000_i1642" type="#_x0000_t75" style="width:57.75pt;height:14.25pt" o:ole="">
            <v:imagedata r:id="rId1316" o:title=""/>
          </v:shape>
          <o:OLEObject Type="Embed" ProgID="Equation.DSMT4" ShapeID="_x0000_i1642" DrawAspect="Content" ObjectID="_1489833427" r:id="rId1317"/>
        </w:object>
      </w:r>
    </w:p>
    <w:p w14:paraId="5E15882E" w14:textId="090471F8" w:rsidR="006A0BC1" w:rsidRDefault="006A0BC1" w:rsidP="006A0BC1">
      <w:r>
        <w:t xml:space="preserve">where </w:t>
      </w:r>
      <w:r w:rsidR="006C2049" w:rsidRPr="006C2049">
        <w:rPr>
          <w:position w:val="-4"/>
        </w:rPr>
        <w:object w:dxaOrig="220" w:dyaOrig="260" w14:anchorId="65C6EE68">
          <v:shape id="_x0000_i1643" type="#_x0000_t75" style="width:14.25pt;height:14.25pt" o:ole="">
            <v:imagedata r:id="rId1318" o:title=""/>
          </v:shape>
          <o:OLEObject Type="Embed" ProgID="Equation.DSMT4" ShapeID="_x0000_i1643" DrawAspect="Content" ObjectID="_1489833428" r:id="rId1319"/>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3077" w:name="_Toc416085839"/>
      <w:r w:rsidRPr="0097532C">
        <w:lastRenderedPageBreak/>
        <w:t>General Specification of Biphasic Materials</w:t>
      </w:r>
      <w:bookmarkEnd w:id="3077"/>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51"/>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6C2049" w:rsidRPr="006C2049">
              <w:rPr>
                <w:position w:val="-12"/>
              </w:rPr>
              <w:object w:dxaOrig="300" w:dyaOrig="380" w14:anchorId="585B456D">
                <v:shape id="_x0000_i1644" type="#_x0000_t75" style="width:14.25pt;height:21.75pt" o:ole="">
                  <v:imagedata r:id="rId1320" o:title=""/>
                </v:shape>
                <o:OLEObject Type="Embed" ProgID="Equation.DSMT4" ShapeID="_x0000_i1644" DrawAspect="Content" ObjectID="_1489833429" r:id="rId1321"/>
              </w:object>
            </w:r>
            <w:r w:rsidRPr="000B272C">
              <w:t xml:space="preserve"> in the reference configuration (</w:t>
            </w:r>
            <w:r w:rsidR="006C2049" w:rsidRPr="006C2049">
              <w:rPr>
                <w:position w:val="-12"/>
              </w:rPr>
              <w:object w:dxaOrig="980" w:dyaOrig="380" w14:anchorId="3CA26833">
                <v:shape id="_x0000_i1645" type="#_x0000_t75" style="width:50.25pt;height:21.75pt" o:ole="">
                  <v:imagedata r:id="rId1322" o:title=""/>
                </v:shape>
                <o:OLEObject Type="Embed" ProgID="Equation.DSMT4" ShapeID="_x0000_i1645" DrawAspect="Content" ObjectID="_1489833430" r:id="rId1323"/>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rPr>
          <w:ins w:id="3078" w:author="Gerard" w:date="2014-11-13T18:57:00Z"/>
        </w:trPr>
        <w:tc>
          <w:tcPr>
            <w:tcW w:w="0" w:type="auto"/>
            <w:shd w:val="clear" w:color="auto" w:fill="auto"/>
          </w:tcPr>
          <w:p w14:paraId="60B973D3" w14:textId="2438296E" w:rsidR="006D6FC2" w:rsidRDefault="006D6FC2" w:rsidP="00A92C16">
            <w:pPr>
              <w:pStyle w:val="code"/>
              <w:rPr>
                <w:ins w:id="3079" w:author="Gerard" w:date="2014-11-13T18:57:00Z"/>
              </w:rPr>
            </w:pPr>
            <w:ins w:id="3080" w:author="Gerard" w:date="2014-11-13T18:57:00Z">
              <w:r>
                <w:t>&lt;fluid_density&gt;</w:t>
              </w:r>
            </w:ins>
          </w:p>
        </w:tc>
        <w:tc>
          <w:tcPr>
            <w:tcW w:w="0" w:type="auto"/>
            <w:shd w:val="clear" w:color="auto" w:fill="auto"/>
          </w:tcPr>
          <w:p w14:paraId="459D421D" w14:textId="1F1297E4" w:rsidR="006D6FC2" w:rsidRPr="000B272C" w:rsidRDefault="006D6FC2" w:rsidP="006C2049">
            <w:pPr>
              <w:rPr>
                <w:ins w:id="3081" w:author="Gerard" w:date="2014-11-13T18:57:00Z"/>
              </w:rPr>
            </w:pPr>
            <w:ins w:id="3082" w:author="Gerard" w:date="2014-11-13T18:58:00Z">
              <w:r>
                <w:t>F</w:t>
              </w:r>
            </w:ins>
            <w:ins w:id="3083" w:author="Gerard" w:date="2014-11-13T18:57:00Z">
              <w:r>
                <w:t>luid</w:t>
              </w:r>
            </w:ins>
            <w:ins w:id="3084" w:author="Gerard" w:date="2014-11-13T18:58:00Z">
              <w:r>
                <w:t xml:space="preserve"> density</w:t>
              </w:r>
            </w:ins>
            <w:ins w:id="3085" w:author="Gerard" w:date="2014-11-13T18:57:00Z">
              <w:r>
                <w:t xml:space="preserve"> </w:t>
              </w:r>
            </w:ins>
            <w:ins w:id="3086" w:author="Gerard" w:date="2014-11-13T18:57:00Z">
              <w:r w:rsidRPr="00AC04E1">
                <w:rPr>
                  <w:position w:val="-12"/>
                </w:rPr>
                <w:object w:dxaOrig="340" w:dyaOrig="400" w14:anchorId="4C502D56">
                  <v:shape id="_x0000_i1646" type="#_x0000_t75" style="width:14.25pt;height:21.75pt" o:ole="">
                    <v:imagedata r:id="rId1324" o:title=""/>
                  </v:shape>
                  <o:OLEObject Type="Embed" ProgID="Equation.DSMT4" ShapeID="_x0000_i1646" DrawAspect="Content" ObjectID="_1489833431" r:id="rId1325"/>
                </w:object>
              </w:r>
            </w:ins>
            <w:ins w:id="3087" w:author="Gerard" w:date="2014-11-13T18:57:00Z">
              <w:r>
                <w:t xml:space="preserve"> </w:t>
              </w:r>
            </w:ins>
          </w:p>
        </w:tc>
        <w:tc>
          <w:tcPr>
            <w:tcW w:w="0" w:type="auto"/>
          </w:tcPr>
          <w:p w14:paraId="3CFE3D62" w14:textId="77777777" w:rsidR="006D6FC2" w:rsidRDefault="006D6FC2" w:rsidP="00AF2221">
            <w:pPr>
              <w:rPr>
                <w:ins w:id="3088" w:author="Gerard" w:date="2014-11-13T18:57:00Z"/>
              </w:rPr>
            </w:pPr>
          </w:p>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6C2049" w:rsidRPr="006C2049">
              <w:rPr>
                <w:position w:val="-10"/>
              </w:rPr>
              <w:object w:dxaOrig="320" w:dyaOrig="360" w14:anchorId="177CCF47">
                <v:shape id="_x0000_i1647" type="#_x0000_t75" style="width:14.25pt;height:21.75pt" o:ole="">
                  <v:imagedata r:id="rId1326" o:title=""/>
                </v:shape>
                <o:OLEObject Type="Embed" ProgID="Equation.DSMT4" ShapeID="_x0000_i1647" DrawAspect="Content" ObjectID="_1489833432" r:id="rId1327"/>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E0A104D" w:rsidR="009B7DA4" w:rsidRPr="00B27FE9" w:rsidRDefault="006A0BC1" w:rsidP="009B7DA4">
      <w:r>
        <w:t xml:space="preserve">The </w:t>
      </w:r>
      <w:r w:rsidRPr="006D6FC2">
        <w:rPr>
          <w:rStyle w:val="CodeChar0"/>
          <w:rPrChange w:id="3089" w:author="Gerard" w:date="2014-11-13T18:58:00Z">
            <w:rPr/>
          </w:rPrChange>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1B13CD">
        <w:t>4.1.3</w:t>
      </w:r>
      <w:r>
        <w:fldChar w:fldCharType="end"/>
      </w:r>
      <w:r>
        <w:t xml:space="preserve">.  The </w:t>
      </w:r>
      <w:r w:rsidRPr="006D6FC2">
        <w:rPr>
          <w:rStyle w:val="CodeChar0"/>
          <w:rPrChange w:id="3090" w:author="Gerard" w:date="2014-11-13T18:58:00Z">
            <w:rPr/>
          </w:rPrChange>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1B13CD">
        <w:t>4.4.2</w:t>
      </w:r>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6C2049" w:rsidRPr="006C2049">
        <w:rPr>
          <w:position w:val="-12"/>
        </w:rPr>
        <w:object w:dxaOrig="580" w:dyaOrig="380" w14:anchorId="22439813">
          <v:shape id="_x0000_i1648" type="#_x0000_t75" style="width:28.55pt;height:21.75pt" o:ole="">
            <v:imagedata r:id="rId1328" o:title=""/>
          </v:shape>
          <o:OLEObject Type="Embed" ProgID="Equation.DSMT4" ShapeID="_x0000_i1648" DrawAspect="Content" ObjectID="_1489833433" r:id="rId1329"/>
        </w:object>
      </w:r>
      <w:r w:rsidR="009B7DA4" w:rsidRPr="00B27FE9">
        <w:t>.</w:t>
      </w:r>
      <w:ins w:id="3091" w:author="Gerard" w:date="2014-11-13T18:58:00Z">
        <w:r w:rsidR="006D6FC2">
          <w:t xml:space="preserve"> The fluid density </w:t>
        </w:r>
      </w:ins>
      <w:ins w:id="3092" w:author="Gerard" w:date="2014-11-13T19:28:00Z">
        <w:r w:rsidR="000F379E" w:rsidRPr="00AC04E1">
          <w:rPr>
            <w:position w:val="-12"/>
          </w:rPr>
          <w:object w:dxaOrig="340" w:dyaOrig="400" w14:anchorId="68C70899">
            <v:shape id="_x0000_i1649" type="#_x0000_t75" style="width:14.25pt;height:21.75pt" o:ole="">
              <v:imagedata r:id="rId1330" o:title=""/>
            </v:shape>
            <o:OLEObject Type="Embed" ProgID="Equation.DSMT4" ShapeID="_x0000_i1649" DrawAspect="Content" ObjectID="_1489833434" r:id="rId1331"/>
          </w:object>
        </w:r>
      </w:ins>
      <w:ins w:id="3093" w:author="Gerard" w:date="2014-11-13T19:28:00Z">
        <w:r w:rsidR="000F379E">
          <w:t xml:space="preserve"> specified </w:t>
        </w:r>
      </w:ins>
      <w:ins w:id="3094" w:author="Gerard" w:date="2014-11-13T18:59:00Z">
        <w:r w:rsidR="006D6FC2">
          <w:t xml:space="preserve">in </w:t>
        </w:r>
        <w:r w:rsidR="006D6FC2" w:rsidRPr="006D6FC2">
          <w:rPr>
            <w:rStyle w:val="CodeChar0"/>
            <w:rPrChange w:id="3095" w:author="Gerard" w:date="2014-11-13T18:59:00Z">
              <w:rPr/>
            </w:rPrChange>
          </w:rPr>
          <w:t>&lt;fluid_density&gt;</w:t>
        </w:r>
        <w:r w:rsidR="006D6FC2">
          <w:t xml:space="preserve"> and the solid density</w:t>
        </w:r>
      </w:ins>
      <w:ins w:id="3096" w:author="Gerard" w:date="2014-11-13T19:28:00Z">
        <w:r w:rsidR="000F379E">
          <w:t xml:space="preserve"> </w:t>
        </w:r>
      </w:ins>
      <w:ins w:id="3097" w:author="Gerard" w:date="2014-11-13T19:28:00Z">
        <w:r w:rsidR="000F379E" w:rsidRPr="00AC04E1">
          <w:rPr>
            <w:position w:val="-12"/>
          </w:rPr>
          <w:object w:dxaOrig="320" w:dyaOrig="400" w14:anchorId="59EB7A00">
            <v:shape id="_x0000_i1650" type="#_x0000_t75" style="width:14.25pt;height:21.75pt" o:ole="">
              <v:imagedata r:id="rId1332" o:title=""/>
            </v:shape>
            <o:OLEObject Type="Embed" ProgID="Equation.DSMT4" ShapeID="_x0000_i1650" DrawAspect="Content" ObjectID="_1489833435" r:id="rId1333"/>
          </w:object>
        </w:r>
      </w:ins>
      <w:ins w:id="3098" w:author="Gerard" w:date="2014-11-13T19:28:00Z">
        <w:r w:rsidR="000F379E">
          <w:t xml:space="preserve"> specified </w:t>
        </w:r>
      </w:ins>
      <w:ins w:id="3099" w:author="Gerard" w:date="2014-11-13T18:59:00Z">
        <w:r w:rsidR="000F379E">
          <w:t xml:space="preserve">in </w:t>
        </w:r>
      </w:ins>
      <w:ins w:id="3100" w:author="Gerard" w:date="2014-11-13T19:25:00Z">
        <w:r w:rsidR="009A48DF" w:rsidRPr="009A48DF">
          <w:rPr>
            <w:rStyle w:val="CodeChar0"/>
            <w:rPrChange w:id="3101" w:author="Gerard" w:date="2014-11-13T19:26:00Z">
              <w:rPr/>
            </w:rPrChange>
          </w:rPr>
          <w:t>&lt;density&gt;</w:t>
        </w:r>
        <w:r w:rsidR="009A48DF">
          <w:t xml:space="preserve"> within the </w:t>
        </w:r>
        <w:r w:rsidR="009A48DF" w:rsidRPr="009A48DF">
          <w:rPr>
            <w:rStyle w:val="CodeChar0"/>
            <w:rPrChange w:id="3102" w:author="Gerard" w:date="2014-11-13T19:26:00Z">
              <w:rPr/>
            </w:rPrChange>
          </w:rPr>
          <w:t>&lt;solid&gt;</w:t>
        </w:r>
        <w:r w:rsidR="009A48DF">
          <w:t xml:space="preserve"> tag are needed only when body forces are prescribed.</w:t>
        </w:r>
      </w:ins>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3103" w:name="_Ref162413399"/>
      <w:bookmarkStart w:id="3104" w:name="_Toc416085840"/>
      <w:r w:rsidRPr="0097532C">
        <w:lastRenderedPageBreak/>
        <w:t>Permeability Materials</w:t>
      </w:r>
      <w:bookmarkEnd w:id="3103"/>
      <w:bookmarkEnd w:id="3104"/>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3105" w:name="_Ref288636620"/>
      <w:bookmarkStart w:id="3106" w:name="_Toc416085841"/>
      <w:r>
        <w:lastRenderedPageBreak/>
        <w:t>Constant Isotropic Permeability</w:t>
      </w:r>
      <w:bookmarkEnd w:id="3105"/>
      <w:bookmarkEnd w:id="3106"/>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3662EBE5"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 </w:instrText>
      </w:r>
      <w:r w:rsidR="00182A67">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EN.CITE.DATA </w:instrText>
      </w:r>
      <w:r w:rsidR="00182A67">
        <w:fldChar w:fldCharType="end"/>
      </w:r>
      <w:r>
        <w:fldChar w:fldCharType="separate"/>
      </w:r>
      <w:r w:rsidR="00182A67">
        <w:rPr>
          <w:noProof/>
        </w:rPr>
        <w:t>[</w:t>
      </w:r>
      <w:hyperlink w:anchor="_ENREF_33" w:tooltip="Mow, 1980 #263" w:history="1">
        <w:r w:rsidR="00182A67">
          <w:rPr>
            <w:noProof/>
          </w:rPr>
          <w:t>33</w:t>
        </w:r>
      </w:hyperlink>
      <w:r w:rsidR="00182A67">
        <w:rPr>
          <w:noProof/>
        </w:rPr>
        <w:t xml:space="preserve">, </w:t>
      </w:r>
      <w:hyperlink w:anchor="_ENREF_34" w:tooltip="Mow, 1985 #166" w:history="1">
        <w:r w:rsidR="00182A67">
          <w:rPr>
            <w:noProof/>
          </w:rPr>
          <w:t>34</w:t>
        </w:r>
      </w:hyperlink>
      <w:r w:rsidR="00182A67">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6C2049" w:rsidRPr="006C2049">
        <w:rPr>
          <w:position w:val="-10"/>
        </w:rPr>
        <w:object w:dxaOrig="720" w:dyaOrig="320" w14:anchorId="3B0AB260">
          <v:shape id="_x0000_i1651" type="#_x0000_t75" style="width:36pt;height:14.25pt" o:ole="">
            <v:imagedata r:id="rId1334" o:title=""/>
          </v:shape>
          <o:OLEObject Type="Embed" ProgID="Equation.DSMT4" ShapeID="_x0000_i1651" DrawAspect="Content" ObjectID="_1489833436" r:id="rId1335"/>
        </w:object>
      </w:r>
    </w:p>
    <w:p w14:paraId="578B5721" w14:textId="01A633F7" w:rsidR="006A0BC1" w:rsidRDefault="006A0BC1" w:rsidP="006A0BC1">
      <w:r>
        <w:t xml:space="preserve">For this material model, </w:t>
      </w:r>
      <w:r w:rsidR="006C2049" w:rsidRPr="006C2049">
        <w:rPr>
          <w:position w:val="-6"/>
        </w:rPr>
        <w:object w:dxaOrig="200" w:dyaOrig="279" w14:anchorId="7C88010A">
          <v:shape id="_x0000_i1652" type="#_x0000_t75" style="width:7.45pt;height:14.25pt" o:ole="">
            <v:imagedata r:id="rId1336" o:title=""/>
          </v:shape>
          <o:OLEObject Type="Embed" ProgID="Equation.DSMT4" ShapeID="_x0000_i1652" DrawAspect="Content" ObjectID="_1489833437" r:id="rId1337"/>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3107" w:name="_Toc416085842"/>
      <w:r>
        <w:lastRenderedPageBreak/>
        <w:t>Holmes-Mow</w:t>
      </w:r>
      <w:bookmarkEnd w:id="3107"/>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6C2049" w:rsidRPr="006C2049">
              <w:rPr>
                <w:position w:val="-12"/>
              </w:rPr>
              <w:object w:dxaOrig="260" w:dyaOrig="360" w14:anchorId="1C660367">
                <v:shape id="_x0000_i1653" type="#_x0000_t75" style="width:14.25pt;height:21.75pt" o:ole="">
                  <v:imagedata r:id="rId1338" o:title=""/>
                </v:shape>
                <o:OLEObject Type="Embed" ProgID="Equation.DSMT4" ShapeID="_x0000_i1653" DrawAspect="Content" ObjectID="_1489833438" r:id="rId1339"/>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6C2049" w:rsidRPr="006C2049">
              <w:rPr>
                <w:position w:val="-4"/>
              </w:rPr>
              <w:object w:dxaOrig="320" w:dyaOrig="260" w14:anchorId="56F44F22">
                <v:shape id="_x0000_i1654" type="#_x0000_t75" style="width:14.25pt;height:14.25pt" o:ole="">
                  <v:imagedata r:id="rId1340" o:title=""/>
                </v:shape>
                <o:OLEObject Type="Embed" ProgID="Equation.DSMT4" ShapeID="_x0000_i1654" DrawAspect="Content" ObjectID="_1489833439" r:id="rId1341"/>
              </w:object>
            </w:r>
            <w:r w:rsidDel="00C526D6">
              <w:t xml:space="preserve"> (</w:t>
            </w:r>
            <w:r w:rsidR="006C2049" w:rsidRPr="006C2049">
              <w:rPr>
                <w:position w:val="-6"/>
              </w:rPr>
              <w:object w:dxaOrig="680" w:dyaOrig="279" w14:anchorId="69BBD6E1">
                <v:shape id="_x0000_i1655" type="#_x0000_t75" style="width:36pt;height:14.25pt" o:ole="">
                  <v:imagedata r:id="rId1342" o:title=""/>
                </v:shape>
                <o:OLEObject Type="Embed" ProgID="Equation.DSMT4" ShapeID="_x0000_i1655" DrawAspect="Content" ObjectID="_1489833440" r:id="rId1343"/>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6C2049" w:rsidRPr="006C2049">
              <w:rPr>
                <w:position w:val="-6"/>
              </w:rPr>
              <w:object w:dxaOrig="240" w:dyaOrig="220" w14:anchorId="6EF10E32">
                <v:shape id="_x0000_i1656" type="#_x0000_t75" style="width:14.25pt;height:14.25pt" o:ole="">
                  <v:imagedata r:id="rId1344" o:title=""/>
                </v:shape>
                <o:OLEObject Type="Embed" ProgID="Equation.DSMT4" ShapeID="_x0000_i1656" DrawAspect="Content" ObjectID="_1489833441" r:id="rId1345"/>
              </w:object>
            </w:r>
            <w:r>
              <w:t xml:space="preserve"> </w:t>
            </w:r>
            <w:r w:rsidR="006C2049" w:rsidRPr="006C2049">
              <w:rPr>
                <w:position w:val="-14"/>
              </w:rPr>
              <w:object w:dxaOrig="780" w:dyaOrig="400" w14:anchorId="7587000E">
                <v:shape id="_x0000_i1657" type="#_x0000_t75" style="width:36pt;height:21.75pt" o:ole="">
                  <v:imagedata r:id="rId1346" o:title=""/>
                </v:shape>
                <o:OLEObject Type="Embed" ProgID="Equation.DSMT4" ShapeID="_x0000_i1657" DrawAspect="Content" ObjectID="_1489833442" r:id="rId1347"/>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13B111EA"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0BF3FE39" w14:textId="24BA8ED7" w:rsidR="006A0BC1" w:rsidRDefault="006A0BC1" w:rsidP="006A0BC1">
      <w:pPr>
        <w:pStyle w:val="MTDisplayEquation"/>
      </w:pPr>
      <w:r>
        <w:tab/>
      </w:r>
      <w:r w:rsidR="006C2049" w:rsidRPr="006C2049">
        <w:rPr>
          <w:position w:val="-14"/>
        </w:rPr>
        <w:object w:dxaOrig="1080" w:dyaOrig="400" w14:anchorId="529C4FA0">
          <v:shape id="_x0000_i1658" type="#_x0000_t75" style="width:57.75pt;height:21.75pt" o:ole="">
            <v:imagedata r:id="rId1348" o:title=""/>
          </v:shape>
          <o:OLEObject Type="Embed" ProgID="Equation.DSMT4" ShapeID="_x0000_i1658" DrawAspect="Content" ObjectID="_1489833443" r:id="rId1349"/>
        </w:obje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6C2049" w:rsidRPr="006C2049">
        <w:rPr>
          <w:position w:val="-32"/>
        </w:rPr>
        <w:object w:dxaOrig="2820" w:dyaOrig="800" w14:anchorId="12A3EB95">
          <v:shape id="_x0000_i1659" type="#_x0000_t75" style="width:2in;height:43.45pt" o:ole="">
            <v:imagedata r:id="rId1350" o:title=""/>
          </v:shape>
          <o:OLEObject Type="Embed" ProgID="Equation.DSMT4" ShapeID="_x0000_i1659" DrawAspect="Content" ObjectID="_1489833444" r:id="rId1351"/>
        </w:obje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6C2049" w:rsidRPr="006C2049">
        <w:rPr>
          <w:position w:val="-6"/>
        </w:rPr>
        <w:object w:dxaOrig="940" w:dyaOrig="279" w14:anchorId="365B8845">
          <v:shape id="_x0000_i1660" type="#_x0000_t75" style="width:50.25pt;height:14.25pt" o:ole="">
            <v:imagedata r:id="rId1352" o:title=""/>
          </v:shape>
          <o:OLEObject Type="Embed" ProgID="Equation.DSMT4" ShapeID="_x0000_i1660" DrawAspect="Content" ObjectID="_1489833445" r:id="rId1353"/>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3108" w:name="_Toc416085843"/>
      <w:r>
        <w:lastRenderedPageBreak/>
        <w:t>Referentially Isotropic Permeability</w:t>
      </w:r>
      <w:bookmarkEnd w:id="3108"/>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6C2049" w:rsidRPr="006C2049">
              <w:rPr>
                <w:position w:val="-12"/>
              </w:rPr>
              <w:object w:dxaOrig="340" w:dyaOrig="360" w14:anchorId="7F4D0809">
                <v:shape id="_x0000_i1661" type="#_x0000_t75" style="width:14.25pt;height:21.75pt" o:ole="">
                  <v:imagedata r:id="rId1354" o:title=""/>
                </v:shape>
                <o:OLEObject Type="Embed" ProgID="Equation.DSMT4" ShapeID="_x0000_i1661" DrawAspect="Content" ObjectID="_1489833446" r:id="rId1355"/>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6C2049" w:rsidRPr="006C2049">
              <w:rPr>
                <w:position w:val="-12"/>
              </w:rPr>
              <w:object w:dxaOrig="300" w:dyaOrig="360" w14:anchorId="02EB84B8">
                <v:shape id="_x0000_i1662" type="#_x0000_t75" style="width:14.25pt;height:21.75pt" o:ole="">
                  <v:imagedata r:id="rId1356" o:title=""/>
                </v:shape>
                <o:OLEObject Type="Embed" ProgID="Equation.DSMT4" ShapeID="_x0000_i1662" DrawAspect="Content" ObjectID="_1489833447" r:id="rId1357"/>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6C2049" w:rsidRPr="006C2049">
              <w:rPr>
                <w:position w:val="-12"/>
              </w:rPr>
              <w:object w:dxaOrig="340" w:dyaOrig="360" w14:anchorId="4A22EC53">
                <v:shape id="_x0000_i1663" type="#_x0000_t75" style="width:14.25pt;height:21.75pt" o:ole="">
                  <v:imagedata r:id="rId1358" o:title=""/>
                </v:shape>
                <o:OLEObject Type="Embed" ProgID="Equation.DSMT4" ShapeID="_x0000_i1663" DrawAspect="Content" ObjectID="_1489833448" r:id="rId1359"/>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6C2049" w:rsidRPr="006C2049">
              <w:rPr>
                <w:position w:val="-4"/>
              </w:rPr>
              <w:object w:dxaOrig="320" w:dyaOrig="260" w14:anchorId="655775B8">
                <v:shape id="_x0000_i1664" type="#_x0000_t75" style="width:14.25pt;height:14.25pt" o:ole="">
                  <v:imagedata r:id="rId1360" o:title=""/>
                </v:shape>
                <o:OLEObject Type="Embed" ProgID="Equation.DSMT4" ShapeID="_x0000_i1664" DrawAspect="Content" ObjectID="_1489833449" r:id="rId1361"/>
              </w:object>
            </w:r>
            <w:r>
              <w:t xml:space="preserve"> (</w:t>
            </w:r>
            <w:r w:rsidR="006C2049" w:rsidRPr="006C2049">
              <w:rPr>
                <w:position w:val="-6"/>
              </w:rPr>
              <w:object w:dxaOrig="680" w:dyaOrig="279" w14:anchorId="77DD1DAD">
                <v:shape id="_x0000_i1665" type="#_x0000_t75" style="width:36pt;height:14.25pt" o:ole="">
                  <v:imagedata r:id="rId1362" o:title=""/>
                </v:shape>
                <o:OLEObject Type="Embed" ProgID="Equation.DSMT4" ShapeID="_x0000_i1665" DrawAspect="Content" ObjectID="_1489833450" r:id="rId1363"/>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6C2049" w:rsidRPr="006C2049">
              <w:rPr>
                <w:position w:val="-6"/>
              </w:rPr>
              <w:object w:dxaOrig="240" w:dyaOrig="220" w14:anchorId="4E3DD4B1">
                <v:shape id="_x0000_i1666" type="#_x0000_t75" style="width:14.25pt;height:14.25pt" o:ole="">
                  <v:imagedata r:id="rId1364" o:title=""/>
                </v:shape>
                <o:OLEObject Type="Embed" ProgID="Equation.DSMT4" ShapeID="_x0000_i1666" DrawAspect="Content" ObjectID="_1489833451" r:id="rId1365"/>
              </w:object>
            </w:r>
            <w:r>
              <w:t xml:space="preserve"> (</w:t>
            </w:r>
            <w:r w:rsidR="006C2049" w:rsidRPr="006C2049">
              <w:rPr>
                <w:position w:val="-6"/>
              </w:rPr>
              <w:object w:dxaOrig="580" w:dyaOrig="279" w14:anchorId="32510678">
                <v:shape id="_x0000_i1667" type="#_x0000_t75" style="width:28.55pt;height:14.25pt" o:ole="">
                  <v:imagedata r:id="rId1366" o:title=""/>
                </v:shape>
                <o:OLEObject Type="Embed" ProgID="Equation.DSMT4" ShapeID="_x0000_i1667" DrawAspect="Content" ObjectID="_1489833452" r:id="rId1367"/>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6C2049" w:rsidRPr="006C2049">
        <w:rPr>
          <w:position w:val="-32"/>
        </w:rPr>
        <w:object w:dxaOrig="4260" w:dyaOrig="760" w14:anchorId="227E278D">
          <v:shape id="_x0000_i1668" type="#_x0000_t75" style="width:3in;height:36pt" o:ole="">
            <v:imagedata r:id="rId1368" o:title=""/>
          </v:shape>
          <o:OLEObject Type="Embed" ProgID="Equation.DSMT4" ShapeID="_x0000_i1668" DrawAspect="Content" ObjectID="_1489833453" r:id="rId1369"/>
        </w:object>
      </w:r>
      <w:r>
        <w:t>,</w:t>
      </w:r>
    </w:p>
    <w:p w14:paraId="66C3626F" w14:textId="0503A8E1" w:rsidR="006A0BC1" w:rsidRDefault="006A0BC1" w:rsidP="006A0BC1">
      <w:r>
        <w:t xml:space="preserve">where </w:t>
      </w:r>
      <w:r w:rsidR="006C2049" w:rsidRPr="006C2049">
        <w:rPr>
          <w:position w:val="-6"/>
        </w:rPr>
        <w:object w:dxaOrig="220" w:dyaOrig="279" w14:anchorId="103B9F89">
          <v:shape id="_x0000_i1669" type="#_x0000_t75" style="width:14.25pt;height:14.25pt" o:ole="">
            <v:imagedata r:id="rId1370" o:title=""/>
          </v:shape>
          <o:OLEObject Type="Embed" ProgID="Equation.DSMT4" ShapeID="_x0000_i1669" DrawAspect="Content" ObjectID="_1489833454" r:id="rId1371"/>
        </w:object>
      </w:r>
      <w:r>
        <w:rPr>
          <w:i/>
        </w:rPr>
        <w:t xml:space="preserve"> </w:t>
      </w:r>
      <w:r>
        <w:t xml:space="preserve">is the </w:t>
      </w:r>
      <w:r w:rsidR="008B53FE">
        <w:t xml:space="preserve">Jacobian </w:t>
      </w:r>
      <w:r>
        <w:t xml:space="preserve">of the deformation, i.e. </w:t>
      </w:r>
      <w:r w:rsidR="006C2049" w:rsidRPr="006C2049">
        <w:rPr>
          <w:position w:val="-6"/>
        </w:rPr>
        <w:object w:dxaOrig="940" w:dyaOrig="279" w14:anchorId="4937C247">
          <v:shape id="_x0000_i1670" type="#_x0000_t75" style="width:50.25pt;height:14.25pt" o:ole="">
            <v:imagedata r:id="rId1372" o:title=""/>
          </v:shape>
          <o:OLEObject Type="Embed" ProgID="Equation.DSMT4" ShapeID="_x0000_i1670" DrawAspect="Content" ObjectID="_1489833455" r:id="rId1373"/>
        </w:object>
      </w:r>
      <w:r>
        <w:t xml:space="preserve"> where </w:t>
      </w:r>
      <w:r w:rsidR="006C2049" w:rsidRPr="006C2049">
        <w:rPr>
          <w:position w:val="-4"/>
        </w:rPr>
        <w:object w:dxaOrig="220" w:dyaOrig="260" w14:anchorId="190D8AEB">
          <v:shape id="_x0000_i1671" type="#_x0000_t75" style="width:14.25pt;height:14.25pt" o:ole="">
            <v:imagedata r:id="rId1374" o:title=""/>
          </v:shape>
          <o:OLEObject Type="Embed" ProgID="Equation.DSMT4" ShapeID="_x0000_i1671" DrawAspect="Content" ObjectID="_1489833456" r:id="rId1375"/>
        </w:object>
      </w:r>
      <w:r>
        <w:rPr>
          <w:b/>
        </w:rPr>
        <w:t xml:space="preserve"> </w:t>
      </w:r>
      <w:r>
        <w:t xml:space="preserve">is the deformation gradient, and </w:t>
      </w:r>
      <w:r w:rsidR="006C2049" w:rsidRPr="006C2049">
        <w:rPr>
          <w:position w:val="-6"/>
        </w:rPr>
        <w:object w:dxaOrig="960" w:dyaOrig="320" w14:anchorId="46A7E36E">
          <v:shape id="_x0000_i1672" type="#_x0000_t75" style="width:50.25pt;height:14.25pt" o:ole="">
            <v:imagedata r:id="rId1376" o:title=""/>
          </v:shape>
          <o:OLEObject Type="Embed" ProgID="Equation.DSMT4" ShapeID="_x0000_i1672" DrawAspect="Content" ObjectID="_1489833457" r:id="rId1377"/>
        </w:object>
      </w:r>
      <w:r>
        <w:t xml:space="preserve"> is the left Cauchy-Green tensor.  Note that the permeability in the reference state (</w:t>
      </w:r>
      <w:r w:rsidR="006C2049" w:rsidRPr="006C2049">
        <w:rPr>
          <w:position w:val="-4"/>
        </w:rPr>
        <w:object w:dxaOrig="560" w:dyaOrig="260" w14:anchorId="24316D54">
          <v:shape id="_x0000_i1673" type="#_x0000_t75" style="width:28.55pt;height:14.25pt" o:ole="">
            <v:imagedata r:id="rId1378" o:title=""/>
          </v:shape>
          <o:OLEObject Type="Embed" ProgID="Equation.DSMT4" ShapeID="_x0000_i1673" DrawAspect="Content" ObjectID="_1489833458" r:id="rId1379"/>
        </w:object>
      </w:r>
      <w:r>
        <w:t xml:space="preserve">) is isotropic and given by </w:t>
      </w:r>
      <w:r w:rsidR="006C2049" w:rsidRPr="006C2049">
        <w:rPr>
          <w:position w:val="-14"/>
        </w:rPr>
        <w:object w:dxaOrig="2020" w:dyaOrig="400" w14:anchorId="28686D5B">
          <v:shape id="_x0000_i1674" type="#_x0000_t75" style="width:100.55pt;height:21.75pt" o:ole="">
            <v:imagedata r:id="rId1380" o:title=""/>
          </v:shape>
          <o:OLEObject Type="Embed" ProgID="Equation.DSMT4" ShapeID="_x0000_i1674" DrawAspect="Content" ObjectID="_1489833459" r:id="rId1381"/>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3109" w:name="_Toc416085844"/>
      <w:r>
        <w:lastRenderedPageBreak/>
        <w:t>Referentially Orthotropic Permeability</w:t>
      </w:r>
      <w:bookmarkEnd w:id="3109"/>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6C2049" w:rsidRPr="006C2049">
              <w:rPr>
                <w:position w:val="-12"/>
              </w:rPr>
              <w:object w:dxaOrig="340" w:dyaOrig="360" w14:anchorId="2A5BB7AA">
                <v:shape id="_x0000_i1675" type="#_x0000_t75" style="width:14.25pt;height:21.75pt" o:ole="">
                  <v:imagedata r:id="rId1382" o:title=""/>
                </v:shape>
                <o:OLEObject Type="Embed" ProgID="Equation.DSMT4" ShapeID="_x0000_i1675" DrawAspect="Content" ObjectID="_1489833460" r:id="rId1383"/>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6C2049" w:rsidRPr="006C2049">
              <w:rPr>
                <w:position w:val="-12"/>
              </w:rPr>
              <w:object w:dxaOrig="300" w:dyaOrig="380" w14:anchorId="14FFA583">
                <v:shape id="_x0000_i1676" type="#_x0000_t75" style="width:14.25pt;height:21.75pt" o:ole="">
                  <v:imagedata r:id="rId1384" o:title=""/>
                </v:shape>
                <o:OLEObject Type="Embed" ProgID="Equation.DSMT4" ShapeID="_x0000_i1676" DrawAspect="Content" ObjectID="_1489833461" r:id="rId1385"/>
              </w:object>
            </w:r>
            <w:r>
              <w:t xml:space="preserve"> along orthogonal directions (</w:t>
            </w:r>
            <w:r w:rsidR="006C2049" w:rsidRPr="006C2049">
              <w:rPr>
                <w:position w:val="-10"/>
              </w:rPr>
              <w:object w:dxaOrig="920" w:dyaOrig="320" w14:anchorId="4C00AD0A">
                <v:shape id="_x0000_i1677" type="#_x0000_t75" style="width:43.45pt;height:14.25pt" o:ole="">
                  <v:imagedata r:id="rId1386" o:title=""/>
                </v:shape>
                <o:OLEObject Type="Embed" ProgID="Equation.DSMT4" ShapeID="_x0000_i1677" DrawAspect="Content" ObjectID="_1489833462" r:id="rId1387"/>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6C2049" w:rsidRPr="006C2049">
              <w:rPr>
                <w:position w:val="-12"/>
              </w:rPr>
              <w:object w:dxaOrig="340" w:dyaOrig="380" w14:anchorId="467C5526">
                <v:shape id="_x0000_i1678" type="#_x0000_t75" style="width:14.25pt;height:21.75pt" o:ole="">
                  <v:imagedata r:id="rId1388" o:title=""/>
                </v:shape>
                <o:OLEObject Type="Embed" ProgID="Equation.DSMT4" ShapeID="_x0000_i1678" DrawAspect="Content" ObjectID="_1489833463" r:id="rId1389"/>
              </w:object>
            </w:r>
            <w:r>
              <w:t xml:space="preserve"> along orthogonal directions (</w:t>
            </w:r>
            <w:r w:rsidR="006C2049" w:rsidRPr="006C2049">
              <w:rPr>
                <w:position w:val="-10"/>
              </w:rPr>
              <w:object w:dxaOrig="920" w:dyaOrig="320" w14:anchorId="425D7378">
                <v:shape id="_x0000_i1679" type="#_x0000_t75" style="width:43.45pt;height:14.25pt" o:ole="">
                  <v:imagedata r:id="rId1390" o:title=""/>
                </v:shape>
                <o:OLEObject Type="Embed" ProgID="Equation.DSMT4" ShapeID="_x0000_i1679" DrawAspect="Content" ObjectID="_1489833464" r:id="rId1391"/>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6C2049" w:rsidRPr="006C2049">
              <w:rPr>
                <w:position w:val="-12"/>
              </w:rPr>
              <w:object w:dxaOrig="380" w:dyaOrig="360" w14:anchorId="467A8827">
                <v:shape id="_x0000_i1680" type="#_x0000_t75" style="width:21.75pt;height:21.75pt" o:ole="">
                  <v:imagedata r:id="rId1392" o:title=""/>
                </v:shape>
                <o:OLEObject Type="Embed" ProgID="Equation.DSMT4" ShapeID="_x0000_i1680" DrawAspect="Content" ObjectID="_1489833465" r:id="rId1393"/>
              </w:object>
            </w:r>
            <w:r>
              <w:t xml:space="preserve"> (</w:t>
            </w:r>
            <w:r w:rsidR="006C2049" w:rsidRPr="006C2049">
              <w:rPr>
                <w:position w:val="-12"/>
              </w:rPr>
              <w:object w:dxaOrig="760" w:dyaOrig="360" w14:anchorId="03DC2DDE">
                <v:shape id="_x0000_i1681" type="#_x0000_t75" style="width:36pt;height:21.75pt" o:ole="">
                  <v:imagedata r:id="rId1394" o:title=""/>
                </v:shape>
                <o:OLEObject Type="Embed" ProgID="Equation.DSMT4" ShapeID="_x0000_i1681" DrawAspect="Content" ObjectID="_1489833466" r:id="rId1395"/>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6C2049" w:rsidRPr="006C2049">
              <w:rPr>
                <w:position w:val="-12"/>
              </w:rPr>
              <w:object w:dxaOrig="380" w:dyaOrig="360" w14:anchorId="529747C4">
                <v:shape id="_x0000_i1682" type="#_x0000_t75" style="width:21.75pt;height:21.75pt" o:ole="">
                  <v:imagedata r:id="rId1396" o:title=""/>
                </v:shape>
                <o:OLEObject Type="Embed" ProgID="Equation.DSMT4" ShapeID="_x0000_i1682" DrawAspect="Content" ObjectID="_1489833467" r:id="rId1397"/>
              </w:object>
            </w:r>
            <w:r>
              <w:t xml:space="preserve"> (</w:t>
            </w:r>
            <w:r w:rsidR="006C2049" w:rsidRPr="006C2049">
              <w:rPr>
                <w:position w:val="-10"/>
              </w:rPr>
              <w:object w:dxaOrig="920" w:dyaOrig="320" w14:anchorId="493B3AC9">
                <v:shape id="_x0000_i1683" type="#_x0000_t75" style="width:43.45pt;height:14.25pt" o:ole="">
                  <v:imagedata r:id="rId1398" o:title=""/>
                </v:shape>
                <o:OLEObject Type="Embed" ProgID="Equation.DSMT4" ShapeID="_x0000_i1683" DrawAspect="Content" ObjectID="_1489833468" r:id="rId1399"/>
              </w:object>
            </w:r>
            <w:r>
              <w:t xml:space="preserve">, </w:t>
            </w:r>
            <w:r w:rsidR="006C2049" w:rsidRPr="006C2049">
              <w:rPr>
                <w:position w:val="-12"/>
              </w:rPr>
              <w:object w:dxaOrig="760" w:dyaOrig="360" w14:anchorId="69DBA484">
                <v:shape id="_x0000_i1684" type="#_x0000_t75" style="width:36pt;height:21.75pt" o:ole="">
                  <v:imagedata r:id="rId1400" o:title=""/>
                </v:shape>
                <o:OLEObject Type="Embed" ProgID="Equation.DSMT4" ShapeID="_x0000_i1684" DrawAspect="Content" ObjectID="_1489833469" r:id="rId1401"/>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6C2049" w:rsidRPr="006C2049">
              <w:rPr>
                <w:position w:val="-12"/>
              </w:rPr>
              <w:object w:dxaOrig="300" w:dyaOrig="360" w14:anchorId="1773AB13">
                <v:shape id="_x0000_i1685" type="#_x0000_t75" style="width:14.25pt;height:21.75pt" o:ole="">
                  <v:imagedata r:id="rId1402" o:title=""/>
                </v:shape>
                <o:OLEObject Type="Embed" ProgID="Equation.DSMT4" ShapeID="_x0000_i1685" DrawAspect="Content" ObjectID="_1489833470" r:id="rId1403"/>
              </w:object>
            </w:r>
            <w:r>
              <w:t xml:space="preserve"> (</w:t>
            </w:r>
            <w:r w:rsidR="006C2049" w:rsidRPr="006C2049">
              <w:rPr>
                <w:position w:val="-12"/>
              </w:rPr>
              <w:object w:dxaOrig="660" w:dyaOrig="360" w14:anchorId="7A17D058">
                <v:shape id="_x0000_i1686" type="#_x0000_t75" style="width:36pt;height:21.75pt" o:ole="">
                  <v:imagedata r:id="rId1404" o:title=""/>
                </v:shape>
                <o:OLEObject Type="Embed" ProgID="Equation.DSMT4" ShapeID="_x0000_i1686" DrawAspect="Content" ObjectID="_1489833471" r:id="rId1405"/>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6C2049" w:rsidRPr="006C2049">
              <w:rPr>
                <w:position w:val="-12"/>
              </w:rPr>
              <w:object w:dxaOrig="300" w:dyaOrig="360" w14:anchorId="580940E2">
                <v:shape id="_x0000_i1687" type="#_x0000_t75" style="width:14.25pt;height:21.75pt" o:ole="">
                  <v:imagedata r:id="rId1406" o:title=""/>
                </v:shape>
                <o:OLEObject Type="Embed" ProgID="Equation.DSMT4" ShapeID="_x0000_i1687" DrawAspect="Content" ObjectID="_1489833472" r:id="rId1407"/>
              </w:object>
            </w:r>
            <w:r>
              <w:t xml:space="preserve"> (</w:t>
            </w:r>
            <w:r w:rsidR="006C2049" w:rsidRPr="006C2049">
              <w:rPr>
                <w:position w:val="-10"/>
              </w:rPr>
              <w:object w:dxaOrig="920" w:dyaOrig="320" w14:anchorId="61FB5953">
                <v:shape id="_x0000_i1688" type="#_x0000_t75" style="width:43.45pt;height:14.25pt" o:ole="">
                  <v:imagedata r:id="rId1408" o:title=""/>
                </v:shape>
                <o:OLEObject Type="Embed" ProgID="Equation.DSMT4" ShapeID="_x0000_i1688" DrawAspect="Content" ObjectID="_1489833473" r:id="rId1409"/>
              </w:object>
            </w:r>
            <w:r>
              <w:t xml:space="preserve">, </w:t>
            </w:r>
            <w:r w:rsidR="006C2049" w:rsidRPr="006C2049">
              <w:rPr>
                <w:position w:val="-12"/>
              </w:rPr>
              <w:object w:dxaOrig="680" w:dyaOrig="360" w14:anchorId="673E4374">
                <v:shape id="_x0000_i1689" type="#_x0000_t75" style="width:36pt;height:21.75pt" o:ole="">
                  <v:imagedata r:id="rId1410" o:title=""/>
                </v:shape>
                <o:OLEObject Type="Embed" ProgID="Equation.DSMT4" ShapeID="_x0000_i1689" DrawAspect="Content" ObjectID="_1489833474" r:id="rId1411"/>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6C2049" w:rsidRPr="006C2049">
        <w:rPr>
          <w:position w:val="-28"/>
        </w:rPr>
        <w:object w:dxaOrig="3760" w:dyaOrig="680" w14:anchorId="129B2C83">
          <v:shape id="_x0000_i1690" type="#_x0000_t75" style="width:187.45pt;height:36pt" o:ole="">
            <v:imagedata r:id="rId1412" o:title=""/>
          </v:shape>
          <o:OLEObject Type="Embed" ProgID="Equation.DSMT4" ShapeID="_x0000_i1690" DrawAspect="Content" ObjectID="_1489833475" r:id="rId1413"/>
        </w:obje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6C2049" w:rsidRPr="006C2049">
        <w:rPr>
          <w:position w:val="-114"/>
        </w:rPr>
        <w:object w:dxaOrig="4099" w:dyaOrig="2439" w14:anchorId="30EB687C">
          <v:shape id="_x0000_i1691" type="#_x0000_t75" style="width:201.75pt;height:122.25pt" o:ole="">
            <v:imagedata r:id="rId1414" o:title=""/>
          </v:shape>
          <o:OLEObject Type="Embed" ProgID="Equation.DSMT4" ShapeID="_x0000_i1691" DrawAspect="Content" ObjectID="_1489833476" r:id="rId1415"/>
        </w:object>
      </w:r>
      <w:r>
        <w:t>,</w:t>
      </w:r>
    </w:p>
    <w:p w14:paraId="4705DC3A" w14:textId="18593C8A" w:rsidR="006A0BC1" w:rsidRDefault="006C2049" w:rsidP="006A0BC1">
      <w:r w:rsidRPr="006C2049">
        <w:rPr>
          <w:position w:val="-6"/>
        </w:rPr>
        <w:object w:dxaOrig="220" w:dyaOrig="279" w14:anchorId="63ED42B8">
          <v:shape id="_x0000_i1692" type="#_x0000_t75" style="width:14.25pt;height:14.25pt" o:ole="">
            <v:imagedata r:id="rId1416" o:title=""/>
          </v:shape>
          <o:OLEObject Type="Embed" ProgID="Equation.DSMT4" ShapeID="_x0000_i1692" DrawAspect="Content" ObjectID="_1489833477" r:id="rId1417"/>
        </w:object>
      </w:r>
      <w:r w:rsidR="006A0BC1" w:rsidRPr="00A16AEB">
        <w:t xml:space="preserve"> </w:t>
      </w:r>
      <w:r w:rsidR="006A0BC1">
        <w:t xml:space="preserve">is the </w:t>
      </w:r>
      <w:r w:rsidR="008B53FE">
        <w:t xml:space="preserve">Jacobian </w:t>
      </w:r>
      <w:r w:rsidR="006A0BC1">
        <w:t xml:space="preserve">of the deformation, i.e. </w:t>
      </w:r>
      <w:r w:rsidRPr="006C2049">
        <w:rPr>
          <w:position w:val="-6"/>
        </w:rPr>
        <w:object w:dxaOrig="940" w:dyaOrig="279" w14:anchorId="4B2FAC94">
          <v:shape id="_x0000_i1693" type="#_x0000_t75" style="width:50.25pt;height:14.25pt" o:ole="">
            <v:imagedata r:id="rId1418" o:title=""/>
          </v:shape>
          <o:OLEObject Type="Embed" ProgID="Equation.DSMT4" ShapeID="_x0000_i1693" DrawAspect="Content" ObjectID="_1489833478" r:id="rId1419"/>
        </w:object>
      </w:r>
      <w:r w:rsidR="006A0BC1">
        <w:t xml:space="preserve"> where</w:t>
      </w:r>
      <w:r w:rsidR="006A0BC1">
        <w:rPr>
          <w:b/>
        </w:rPr>
        <w:t xml:space="preserve"> </w:t>
      </w:r>
      <w:r w:rsidRPr="006C2049">
        <w:rPr>
          <w:b/>
          <w:position w:val="-4"/>
        </w:rPr>
        <w:object w:dxaOrig="220" w:dyaOrig="260" w14:anchorId="4E49B9B5">
          <v:shape id="_x0000_i1694" type="#_x0000_t75" style="width:14.25pt;height:14.25pt" o:ole="">
            <v:imagedata r:id="rId1420" o:title=""/>
          </v:shape>
          <o:OLEObject Type="Embed" ProgID="Equation.DSMT4" ShapeID="_x0000_i1694" DrawAspect="Content" ObjectID="_1489833479" r:id="rId1421"/>
        </w:object>
      </w:r>
      <w:r w:rsidR="006A0BC1" w:rsidRPr="00A16AEB">
        <w:t xml:space="preserve"> </w:t>
      </w:r>
      <w:r w:rsidR="006A0BC1">
        <w:t xml:space="preserve">is the deformation gradient.  </w:t>
      </w:r>
      <w:r w:rsidRPr="006C2049">
        <w:rPr>
          <w:position w:val="-12"/>
        </w:rPr>
        <w:object w:dxaOrig="360" w:dyaOrig="360" w14:anchorId="37B3A793">
          <v:shape id="_x0000_i1695" type="#_x0000_t75" style="width:21.75pt;height:21.75pt" o:ole="">
            <v:imagedata r:id="rId1422" o:title=""/>
          </v:shape>
          <o:OLEObject Type="Embed" ProgID="Equation.DSMT4" ShapeID="_x0000_i1695" DrawAspect="Content" ObjectID="_1489833480" r:id="rId1423"/>
        </w:obje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6C2049" w:rsidRPr="006C2049">
        <w:rPr>
          <w:position w:val="-14"/>
        </w:rPr>
        <w:object w:dxaOrig="3260" w:dyaOrig="400" w14:anchorId="04C84119">
          <v:shape id="_x0000_i1696" type="#_x0000_t75" style="width:165.75pt;height:21.75pt" o:ole="">
            <v:imagedata r:id="rId1424" o:title=""/>
          </v:shape>
          <o:OLEObject Type="Embed" ProgID="Equation.DSMT4" ShapeID="_x0000_i1696" DrawAspect="Content" ObjectID="_1489833481" r:id="rId1425"/>
        </w:object>
      </w:r>
      <w:r>
        <w:t>,</w:t>
      </w:r>
    </w:p>
    <w:p w14:paraId="5FBB37DC" w14:textId="0777723F" w:rsidR="006A0BC1" w:rsidRDefault="006A0BC1" w:rsidP="006A0BC1">
      <w:r>
        <w:t xml:space="preserve">where </w:t>
      </w:r>
      <w:r w:rsidR="006C2049" w:rsidRPr="006C2049">
        <w:rPr>
          <w:position w:val="-12"/>
        </w:rPr>
        <w:object w:dxaOrig="320" w:dyaOrig="360" w14:anchorId="23B8FDF5">
          <v:shape id="_x0000_i1697" type="#_x0000_t75" style="width:14.25pt;height:21.75pt" o:ole="">
            <v:imagedata r:id="rId1426" o:title=""/>
          </v:shape>
          <o:OLEObject Type="Embed" ProgID="Equation.DSMT4" ShapeID="_x0000_i1697" DrawAspect="Content" ObjectID="_1489833482" r:id="rId1427"/>
        </w:object>
      </w:r>
      <w:r>
        <w:t xml:space="preserve"> are orthonormal vectors normal to the planes of symmetry (defined as described in Section </w:t>
      </w:r>
      <w:r>
        <w:fldChar w:fldCharType="begin"/>
      </w:r>
      <w:r>
        <w:instrText xml:space="preserve"> REF _Ref162429694 \r \h </w:instrText>
      </w:r>
      <w:r>
        <w:fldChar w:fldCharType="separate"/>
      </w:r>
      <w:r w:rsidR="001B13CD">
        <w:t>4.1.1</w:t>
      </w:r>
      <w:r>
        <w:fldChar w:fldCharType="end"/>
      </w:r>
      <w:r>
        <w:t>).  Note that the permeability in the reference state (</w:t>
      </w:r>
      <w:r w:rsidR="006C2049" w:rsidRPr="006C2049">
        <w:rPr>
          <w:position w:val="-4"/>
        </w:rPr>
        <w:object w:dxaOrig="560" w:dyaOrig="260" w14:anchorId="528AEE47">
          <v:shape id="_x0000_i1698" type="#_x0000_t75" style="width:28.55pt;height:14.25pt" o:ole="">
            <v:imagedata r:id="rId1428" o:title=""/>
          </v:shape>
          <o:OLEObject Type="Embed" ProgID="Equation.DSMT4" ShapeID="_x0000_i1698" DrawAspect="Content" ObjectID="_1489833483" r:id="rId1429"/>
        </w:object>
      </w:r>
      <w:r>
        <w:t xml:space="preserve">) is given by </w:t>
      </w:r>
      <w:r w:rsidR="006C2049" w:rsidRPr="006C2049">
        <w:rPr>
          <w:position w:val="-28"/>
        </w:rPr>
        <w:object w:dxaOrig="3060" w:dyaOrig="680" w14:anchorId="147BDD7C">
          <v:shape id="_x0000_i1699" type="#_x0000_t75" style="width:151.45pt;height:36pt" o:ole="">
            <v:imagedata r:id="rId1430" o:title=""/>
          </v:shape>
          <o:OLEObject Type="Embed" ProgID="Equation.DSMT4" ShapeID="_x0000_i1699" DrawAspect="Content" ObjectID="_1489833484" r:id="rId1431"/>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lastRenderedPageBreak/>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3110" w:name="_Toc416085845"/>
      <w:r>
        <w:lastRenderedPageBreak/>
        <w:t>Referentially Transversely Isotropic Permeability</w:t>
      </w:r>
      <w:bookmarkEnd w:id="3110"/>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6C2049" w:rsidRPr="006C2049">
              <w:rPr>
                <w:position w:val="-12"/>
              </w:rPr>
              <w:object w:dxaOrig="340" w:dyaOrig="360" w14:anchorId="5C5A6A2D">
                <v:shape id="_x0000_i1700" type="#_x0000_t75" style="width:14.25pt;height:21.75pt" o:ole="">
                  <v:imagedata r:id="rId1432" o:title=""/>
                </v:shape>
                <o:OLEObject Type="Embed" ProgID="Equation.DSMT4" ShapeID="_x0000_i1700" DrawAspect="Content" ObjectID="_1489833485" r:id="rId1433"/>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6C2049" w:rsidRPr="006C2049">
              <w:rPr>
                <w:position w:val="-12"/>
              </w:rPr>
              <w:object w:dxaOrig="300" w:dyaOrig="380" w14:anchorId="4080C161">
                <v:shape id="_x0000_i1701" type="#_x0000_t75" style="width:14.25pt;height:21.75pt" o:ole="">
                  <v:imagedata r:id="rId1434" o:title=""/>
                </v:shape>
                <o:OLEObject Type="Embed" ProgID="Equation.DSMT4" ShapeID="_x0000_i1701" DrawAspect="Content" ObjectID="_1489833486" r:id="rId1435"/>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6C2049" w:rsidRPr="006C2049">
              <w:rPr>
                <w:position w:val="-12"/>
              </w:rPr>
              <w:object w:dxaOrig="340" w:dyaOrig="380" w14:anchorId="336EDE6F">
                <v:shape id="_x0000_i1702" type="#_x0000_t75" style="width:14.25pt;height:21.75pt" o:ole="">
                  <v:imagedata r:id="rId1436" o:title=""/>
                </v:shape>
                <o:OLEObject Type="Embed" ProgID="Equation.DSMT4" ShapeID="_x0000_i1702" DrawAspect="Content" ObjectID="_1489833487" r:id="rId1437"/>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6C2049" w:rsidRPr="006C2049">
              <w:rPr>
                <w:position w:val="-12"/>
              </w:rPr>
              <w:object w:dxaOrig="300" w:dyaOrig="380" w14:anchorId="1C998ACA">
                <v:shape id="_x0000_i1703" type="#_x0000_t75" style="width:14.25pt;height:21.75pt" o:ole="">
                  <v:imagedata r:id="rId1438" o:title=""/>
                </v:shape>
                <o:OLEObject Type="Embed" ProgID="Equation.DSMT4" ShapeID="_x0000_i1703" DrawAspect="Content" ObjectID="_1489833488" r:id="rId1439"/>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6C2049" w:rsidRPr="006C2049">
              <w:rPr>
                <w:position w:val="-12"/>
              </w:rPr>
              <w:object w:dxaOrig="340" w:dyaOrig="380" w14:anchorId="4D104A84">
                <v:shape id="_x0000_i1704" type="#_x0000_t75" style="width:14.25pt;height:21.75pt" o:ole="">
                  <v:imagedata r:id="rId1440" o:title=""/>
                </v:shape>
                <o:OLEObject Type="Embed" ProgID="Equation.DSMT4" ShapeID="_x0000_i1704" DrawAspect="Content" ObjectID="_1489833489" r:id="rId1441"/>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6C2049" w:rsidRPr="006C2049">
              <w:rPr>
                <w:position w:val="-12"/>
              </w:rPr>
              <w:object w:dxaOrig="380" w:dyaOrig="360" w14:anchorId="54758D42">
                <v:shape id="_x0000_i1705" type="#_x0000_t75" style="width:21.75pt;height:21.75pt" o:ole="">
                  <v:imagedata r:id="rId1442" o:title=""/>
                </v:shape>
                <o:OLEObject Type="Embed" ProgID="Equation.DSMT4" ShapeID="_x0000_i1705" DrawAspect="Content" ObjectID="_1489833490" r:id="rId1443"/>
              </w:object>
            </w:r>
            <w:r>
              <w:t xml:space="preserve"> (</w:t>
            </w:r>
            <w:r w:rsidR="006C2049" w:rsidRPr="006C2049">
              <w:rPr>
                <w:position w:val="-12"/>
              </w:rPr>
              <w:object w:dxaOrig="760" w:dyaOrig="360" w14:anchorId="1E31A98B">
                <v:shape id="_x0000_i1706" type="#_x0000_t75" style="width:36pt;height:21.75pt" o:ole="">
                  <v:imagedata r:id="rId1444" o:title=""/>
                </v:shape>
                <o:OLEObject Type="Embed" ProgID="Equation.DSMT4" ShapeID="_x0000_i1706" DrawAspect="Content" ObjectID="_1489833491" r:id="rId1445"/>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6C2049" w:rsidRPr="006C2049">
              <w:rPr>
                <w:position w:val="-12"/>
              </w:rPr>
              <w:object w:dxaOrig="400" w:dyaOrig="360" w14:anchorId="5DB01BAB">
                <v:shape id="_x0000_i1707" type="#_x0000_t75" style="width:21.75pt;height:21.75pt" o:ole="">
                  <v:imagedata r:id="rId1446" o:title=""/>
                </v:shape>
                <o:OLEObject Type="Embed" ProgID="Equation.DSMT4" ShapeID="_x0000_i1707" DrawAspect="Content" ObjectID="_1489833492" r:id="rId1447"/>
              </w:object>
            </w:r>
            <w:r>
              <w:t xml:space="preserve"> (</w:t>
            </w:r>
            <w:r w:rsidR="006C2049" w:rsidRPr="006C2049">
              <w:rPr>
                <w:position w:val="-12"/>
              </w:rPr>
              <w:object w:dxaOrig="780" w:dyaOrig="360" w14:anchorId="1FC33445">
                <v:shape id="_x0000_i1708" type="#_x0000_t75" style="width:36pt;height:21.75pt" o:ole="">
                  <v:imagedata r:id="rId1448" o:title=""/>
                </v:shape>
                <o:OLEObject Type="Embed" ProgID="Equation.DSMT4" ShapeID="_x0000_i1708" DrawAspect="Content" ObjectID="_1489833493" r:id="rId1449"/>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6C2049" w:rsidRPr="006C2049">
              <w:rPr>
                <w:position w:val="-12"/>
              </w:rPr>
              <w:object w:dxaOrig="400" w:dyaOrig="360" w14:anchorId="12E6FA6E">
                <v:shape id="_x0000_i1709" type="#_x0000_t75" style="width:21.75pt;height:21.75pt" o:ole="">
                  <v:imagedata r:id="rId1450" o:title=""/>
                </v:shape>
                <o:OLEObject Type="Embed" ProgID="Equation.DSMT4" ShapeID="_x0000_i1709" DrawAspect="Content" ObjectID="_1489833494" r:id="rId1451"/>
              </w:object>
            </w:r>
            <w:r>
              <w:t xml:space="preserve"> (</w:t>
            </w:r>
            <w:r w:rsidR="006C2049" w:rsidRPr="006C2049">
              <w:rPr>
                <w:position w:val="-12"/>
              </w:rPr>
              <w:object w:dxaOrig="760" w:dyaOrig="360" w14:anchorId="69AD761A">
                <v:shape id="_x0000_i1710" type="#_x0000_t75" style="width:36pt;height:21.75pt" o:ole="">
                  <v:imagedata r:id="rId1452" o:title=""/>
                </v:shape>
                <o:OLEObject Type="Embed" ProgID="Equation.DSMT4" ShapeID="_x0000_i1710" DrawAspect="Content" ObjectID="_1489833495" r:id="rId1453"/>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6C2049" w:rsidRPr="006C2049">
              <w:rPr>
                <w:position w:val="-12"/>
              </w:rPr>
              <w:object w:dxaOrig="300" w:dyaOrig="360" w14:anchorId="7D578658">
                <v:shape id="_x0000_i1711" type="#_x0000_t75" style="width:14.25pt;height:21.75pt" o:ole="">
                  <v:imagedata r:id="rId1454" o:title=""/>
                </v:shape>
                <o:OLEObject Type="Embed" ProgID="Equation.DSMT4" ShapeID="_x0000_i1711" DrawAspect="Content" ObjectID="_1489833496" r:id="rId1455"/>
              </w:object>
            </w:r>
            <w:r>
              <w:t xml:space="preserve"> (</w:t>
            </w:r>
            <w:r w:rsidR="006C2049" w:rsidRPr="006C2049">
              <w:rPr>
                <w:position w:val="-12"/>
              </w:rPr>
              <w:object w:dxaOrig="660" w:dyaOrig="360" w14:anchorId="16349ADD">
                <v:shape id="_x0000_i1712" type="#_x0000_t75" style="width:36pt;height:21.75pt" o:ole="">
                  <v:imagedata r:id="rId1456" o:title=""/>
                </v:shape>
                <o:OLEObject Type="Embed" ProgID="Equation.DSMT4" ShapeID="_x0000_i1712" DrawAspect="Content" ObjectID="_1489833497" r:id="rId1457"/>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6C2049" w:rsidRPr="006C2049">
              <w:rPr>
                <w:position w:val="-12"/>
              </w:rPr>
              <w:object w:dxaOrig="320" w:dyaOrig="360" w14:anchorId="2A2AB332">
                <v:shape id="_x0000_i1713" type="#_x0000_t75" style="width:14.25pt;height:21.75pt" o:ole="">
                  <v:imagedata r:id="rId1458" o:title=""/>
                </v:shape>
                <o:OLEObject Type="Embed" ProgID="Equation.DSMT4" ShapeID="_x0000_i1713" DrawAspect="Content" ObjectID="_1489833498" r:id="rId1459"/>
              </w:object>
            </w:r>
            <w:r>
              <w:t xml:space="preserve"> (</w:t>
            </w:r>
            <w:r w:rsidR="006C2049" w:rsidRPr="006C2049">
              <w:rPr>
                <w:position w:val="-12"/>
              </w:rPr>
              <w:object w:dxaOrig="700" w:dyaOrig="360" w14:anchorId="4D99A018">
                <v:shape id="_x0000_i1714" type="#_x0000_t75" style="width:36pt;height:21.75pt" o:ole="">
                  <v:imagedata r:id="rId1460" o:title=""/>
                </v:shape>
                <o:OLEObject Type="Embed" ProgID="Equation.DSMT4" ShapeID="_x0000_i1714" DrawAspect="Content" ObjectID="_1489833499" r:id="rId1461"/>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6C2049" w:rsidRPr="006C2049">
              <w:rPr>
                <w:position w:val="-12"/>
              </w:rPr>
              <w:object w:dxaOrig="320" w:dyaOrig="360" w14:anchorId="42FDA3D7">
                <v:shape id="_x0000_i1715" type="#_x0000_t75" style="width:14.25pt;height:21.75pt" o:ole="">
                  <v:imagedata r:id="rId1462" o:title=""/>
                </v:shape>
                <o:OLEObject Type="Embed" ProgID="Equation.DSMT4" ShapeID="_x0000_i1715" DrawAspect="Content" ObjectID="_1489833500" r:id="rId1463"/>
              </w:object>
            </w:r>
            <w:r>
              <w:t xml:space="preserve"> (</w:t>
            </w:r>
            <w:r w:rsidR="006C2049" w:rsidRPr="006C2049">
              <w:rPr>
                <w:position w:val="-12"/>
              </w:rPr>
              <w:object w:dxaOrig="680" w:dyaOrig="360" w14:anchorId="4D5BEB38">
                <v:shape id="_x0000_i1716" type="#_x0000_t75" style="width:36pt;height:21.75pt" o:ole="">
                  <v:imagedata r:id="rId1464" o:title=""/>
                </v:shape>
                <o:OLEObject Type="Embed" ProgID="Equation.DSMT4" ShapeID="_x0000_i1716" DrawAspect="Content" ObjectID="_1489833501" r:id="rId1465"/>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6C2049" w:rsidRPr="006C2049">
        <w:rPr>
          <w:position w:val="-114"/>
        </w:rPr>
        <w:object w:dxaOrig="6540" w:dyaOrig="2439" w14:anchorId="60957510">
          <v:shape id="_x0000_i1717" type="#_x0000_t75" style="width:324pt;height:122.25pt" o:ole="">
            <v:imagedata r:id="rId1466" o:title=""/>
          </v:shape>
          <o:OLEObject Type="Embed" ProgID="Equation.DSMT4" ShapeID="_x0000_i1717" DrawAspect="Content" ObjectID="_1489833502" r:id="rId1467"/>
        </w:object>
      </w:r>
      <w:r>
        <w:t>,</w:t>
      </w:r>
    </w:p>
    <w:p w14:paraId="35B6873E" w14:textId="3AAFFFDF" w:rsidR="006A0BC1" w:rsidRDefault="006A0BC1" w:rsidP="006A0BC1">
      <w:r>
        <w:t xml:space="preserve">where </w:t>
      </w:r>
      <w:r w:rsidR="006C2049" w:rsidRPr="006C2049">
        <w:rPr>
          <w:position w:val="-6"/>
        </w:rPr>
        <w:object w:dxaOrig="220" w:dyaOrig="279" w14:anchorId="6B90C830">
          <v:shape id="_x0000_i1718" type="#_x0000_t75" style="width:14.25pt;height:14.25pt" o:ole="">
            <v:imagedata r:id="rId1468" o:title=""/>
          </v:shape>
          <o:OLEObject Type="Embed" ProgID="Equation.DSMT4" ShapeID="_x0000_i1718" DrawAspect="Content" ObjectID="_1489833503" r:id="rId1469"/>
        </w:object>
      </w:r>
      <w:r>
        <w:t xml:space="preserve"> is the </w:t>
      </w:r>
      <w:r w:rsidR="008B53FE">
        <w:t xml:space="preserve">Jacobian </w:t>
      </w:r>
      <w:r>
        <w:t xml:space="preserve">of the deformation, i.e. </w:t>
      </w:r>
      <w:r w:rsidR="006C2049" w:rsidRPr="006C2049">
        <w:rPr>
          <w:position w:val="-6"/>
        </w:rPr>
        <w:object w:dxaOrig="940" w:dyaOrig="279" w14:anchorId="19A73C77">
          <v:shape id="_x0000_i1719" type="#_x0000_t75" style="width:50.25pt;height:14.25pt" o:ole="">
            <v:imagedata r:id="rId1470" o:title=""/>
          </v:shape>
          <o:OLEObject Type="Embed" ProgID="Equation.DSMT4" ShapeID="_x0000_i1719" DrawAspect="Content" ObjectID="_1489833504" r:id="rId1471"/>
        </w:object>
      </w:r>
      <w:r>
        <w:t xml:space="preserve"> where</w:t>
      </w:r>
      <w:r>
        <w:rPr>
          <w:b/>
        </w:rPr>
        <w:t xml:space="preserve"> </w:t>
      </w:r>
      <w:r w:rsidR="006C2049" w:rsidRPr="006C2049">
        <w:rPr>
          <w:b/>
          <w:position w:val="-4"/>
        </w:rPr>
        <w:object w:dxaOrig="220" w:dyaOrig="260" w14:anchorId="145035B2">
          <v:shape id="_x0000_i1720" type="#_x0000_t75" style="width:14.25pt;height:14.25pt" o:ole="">
            <v:imagedata r:id="rId1472" o:title=""/>
          </v:shape>
          <o:OLEObject Type="Embed" ProgID="Equation.DSMT4" ShapeID="_x0000_i1720" DrawAspect="Content" ObjectID="_1489833505" r:id="rId1473"/>
        </w:object>
      </w:r>
      <w:r w:rsidRPr="00C526D6">
        <w:t xml:space="preserve"> </w:t>
      </w:r>
      <w:r>
        <w:t xml:space="preserve">is the deformation gradient, and </w:t>
      </w:r>
      <w:r w:rsidR="006C2049" w:rsidRPr="006C2049">
        <w:rPr>
          <w:position w:val="-6"/>
        </w:rPr>
        <w:object w:dxaOrig="960" w:dyaOrig="320" w14:anchorId="4A85C41C">
          <v:shape id="_x0000_i1721" type="#_x0000_t75" style="width:50.25pt;height:14.25pt" o:ole="">
            <v:imagedata r:id="rId1474" o:title=""/>
          </v:shape>
          <o:OLEObject Type="Embed" ProgID="Equation.DSMT4" ShapeID="_x0000_i1721" DrawAspect="Content" ObjectID="_1489833506" r:id="rId1475"/>
        </w:object>
      </w:r>
      <w:r>
        <w:t xml:space="preserve"> is the left Cauchy-Green tensor.  </w:t>
      </w:r>
      <w:r w:rsidR="006C2049" w:rsidRPr="006C2049">
        <w:rPr>
          <w:position w:val="-4"/>
        </w:rPr>
        <w:object w:dxaOrig="279" w:dyaOrig="200" w14:anchorId="2922AC1E">
          <v:shape id="_x0000_i1722" type="#_x0000_t75" style="width:14.25pt;height:7.45pt" o:ole="">
            <v:imagedata r:id="rId1476" o:title=""/>
          </v:shape>
          <o:OLEObject Type="Embed" ProgID="Equation.DSMT4" ShapeID="_x0000_i1722" DrawAspect="Content" ObjectID="_1489833507" r:id="rId1477"/>
        </w:obje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6C2049" w:rsidRPr="006C2049">
        <w:rPr>
          <w:position w:val="-14"/>
        </w:rPr>
        <w:object w:dxaOrig="1939" w:dyaOrig="400" w14:anchorId="28BBA41A">
          <v:shape id="_x0000_i1723" type="#_x0000_t75" style="width:100.55pt;height:21.75pt" o:ole="">
            <v:imagedata r:id="rId1478" o:title=""/>
          </v:shape>
          <o:OLEObject Type="Embed" ProgID="Equation.DSMT4" ShapeID="_x0000_i1723" DrawAspect="Content" ObjectID="_1489833508" r:id="rId1479"/>
        </w:object>
      </w:r>
      <w:r>
        <w:t>,</w:t>
      </w:r>
    </w:p>
    <w:p w14:paraId="5FAFF487" w14:textId="624F3AC0" w:rsidR="006A0BC1" w:rsidRDefault="006A0BC1" w:rsidP="006A0BC1">
      <w:r>
        <w:t xml:space="preserve">where </w:t>
      </w:r>
      <w:r w:rsidR="006C2049" w:rsidRPr="006C2049">
        <w:rPr>
          <w:position w:val="-6"/>
        </w:rPr>
        <w:object w:dxaOrig="260" w:dyaOrig="279" w14:anchorId="096D2AEB">
          <v:shape id="_x0000_i1724" type="#_x0000_t75" style="width:14.25pt;height:14.25pt" o:ole="">
            <v:imagedata r:id="rId1480" o:title=""/>
          </v:shape>
          <o:OLEObject Type="Embed" ProgID="Equation.DSMT4" ShapeID="_x0000_i1724" DrawAspect="Content" ObjectID="_1489833509" r:id="rId1481"/>
        </w:object>
      </w:r>
      <w:r>
        <w:t xml:space="preserve"> is a unit vector along the axial direction (defined as described in Section </w:t>
      </w:r>
      <w:r>
        <w:fldChar w:fldCharType="begin"/>
      </w:r>
      <w:r>
        <w:instrText xml:space="preserve"> REF _Ref162429694 \r \h </w:instrText>
      </w:r>
      <w:r>
        <w:fldChar w:fldCharType="separate"/>
      </w:r>
      <w:r w:rsidR="001B13CD">
        <w:t>4.1.1</w:t>
      </w:r>
      <w:r>
        <w:fldChar w:fldCharType="end"/>
      </w:r>
      <w:r>
        <w:t>).  Note that the permeability in the reference state (</w:t>
      </w:r>
      <w:r w:rsidR="006C2049" w:rsidRPr="006C2049">
        <w:rPr>
          <w:position w:val="-4"/>
        </w:rPr>
        <w:object w:dxaOrig="560" w:dyaOrig="260" w14:anchorId="144ED08E">
          <v:shape id="_x0000_i1725" type="#_x0000_t75" style="width:28.55pt;height:14.25pt" o:ole="">
            <v:imagedata r:id="rId1482" o:title=""/>
          </v:shape>
          <o:OLEObject Type="Embed" ProgID="Equation.DSMT4" ShapeID="_x0000_i1725" DrawAspect="Content" ObjectID="_1489833510" r:id="rId1483"/>
        </w:object>
      </w:r>
      <w:r>
        <w:t xml:space="preserve">) is given by </w:t>
      </w:r>
      <w:r w:rsidR="006C2049" w:rsidRPr="006C2049">
        <w:rPr>
          <w:position w:val="-16"/>
        </w:rPr>
        <w:object w:dxaOrig="4959" w:dyaOrig="440" w14:anchorId="72E9C7FF">
          <v:shape id="_x0000_i1726" type="#_x0000_t75" style="width:244.55pt;height:21.75pt" o:ole="">
            <v:imagedata r:id="rId1484" o:title=""/>
          </v:shape>
          <o:OLEObject Type="Embed" ProgID="Equation.DSMT4" ShapeID="_x0000_i1726" DrawAspect="Content" ObjectID="_1489833511" r:id="rId1485"/>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lastRenderedPageBreak/>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3111" w:name="_Toc416085846"/>
      <w:r>
        <w:lastRenderedPageBreak/>
        <w:t>Fluid Supply Materials</w:t>
      </w:r>
      <w:bookmarkEnd w:id="3111"/>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6C2049" w:rsidRPr="006C2049">
        <w:rPr>
          <w:position w:val="-10"/>
        </w:rPr>
        <w:object w:dxaOrig="320" w:dyaOrig="360" w14:anchorId="7648F204">
          <v:shape id="_x0000_i1727" type="#_x0000_t75" style="width:14.25pt;height:21.75pt" o:ole="">
            <v:imagedata r:id="rId1486" o:title=""/>
          </v:shape>
          <o:OLEObject Type="Embed" ProgID="Equation.DSMT4" ShapeID="_x0000_i1727" DrawAspect="Content" ObjectID="_1489833512" r:id="rId1487"/>
        </w:object>
      </w:r>
      <w:r>
        <w:t>, appears in the mass balance relation for the mixture,</w:t>
      </w:r>
    </w:p>
    <w:p w14:paraId="1F3E9041" w14:textId="0DEBACBE" w:rsidR="000A3859" w:rsidRDefault="000A3859" w:rsidP="007D6F0D">
      <w:pPr>
        <w:pStyle w:val="MTDisplayEquation"/>
      </w:pPr>
      <w:r>
        <w:tab/>
      </w:r>
      <w:r w:rsidR="006C2049" w:rsidRPr="006C2049">
        <w:rPr>
          <w:position w:val="-16"/>
        </w:rPr>
        <w:object w:dxaOrig="1700" w:dyaOrig="440" w14:anchorId="0E30F160">
          <v:shape id="_x0000_i1728" type="#_x0000_t75" style="width:86.25pt;height:21.75pt" o:ole="">
            <v:imagedata r:id="rId1488" o:title=""/>
          </v:shape>
          <o:OLEObject Type="Embed" ProgID="Equation.DSMT4" ShapeID="_x0000_i1728" DrawAspect="Content" ObjectID="_1489833513" r:id="rId1489"/>
        </w:object>
      </w:r>
      <w:r>
        <w:t xml:space="preserve"> .</w:t>
      </w:r>
    </w:p>
    <w:p w14:paraId="57957E99" w14:textId="44CF9F4A" w:rsidR="00F25218" w:rsidRPr="00F25218" w:rsidRDefault="006C2049">
      <w:r w:rsidRPr="006C2049">
        <w:rPr>
          <w:position w:val="-10"/>
        </w:rPr>
        <w:object w:dxaOrig="320" w:dyaOrig="360" w14:anchorId="0330BDC6">
          <v:shape id="_x0000_i1729" type="#_x0000_t75" style="width:14.25pt;height:21.75pt" o:ole="">
            <v:imagedata r:id="rId1490" o:title=""/>
          </v:shape>
          <o:OLEObject Type="Embed" ProgID="Equation.DSMT4" ShapeID="_x0000_i1729" DrawAspect="Content" ObjectID="_1489833514" r:id="rId1491"/>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3112" w:name="_Toc416085847"/>
      <w:r>
        <w:lastRenderedPageBreak/>
        <w:t>Starling Equation</w:t>
      </w:r>
      <w:bookmarkEnd w:id="3112"/>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6C2049" w:rsidRPr="006C2049">
              <w:rPr>
                <w:position w:val="-14"/>
              </w:rPr>
              <w:object w:dxaOrig="279" w:dyaOrig="380" w14:anchorId="73AA9BBF">
                <v:shape id="_x0000_i1730" type="#_x0000_t75" style="width:14.25pt;height:21.75pt" o:ole="">
                  <v:imagedata r:id="rId1492" o:title=""/>
                </v:shape>
                <o:OLEObject Type="Embed" ProgID="Equation.DSMT4" ShapeID="_x0000_i1730" DrawAspect="Content" ObjectID="_1489833515" r:id="rId1493"/>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6C2049" w:rsidRPr="006C2049">
              <w:rPr>
                <w:position w:val="-12"/>
              </w:rPr>
              <w:object w:dxaOrig="300" w:dyaOrig="360" w14:anchorId="44F8F0CC">
                <v:shape id="_x0000_i1731" type="#_x0000_t75" style="width:14.25pt;height:21.75pt" o:ole="">
                  <v:imagedata r:id="rId1494" o:title=""/>
                </v:shape>
                <o:OLEObject Type="Embed" ProgID="Equation.DSMT4" ShapeID="_x0000_i1731" DrawAspect="Content" ObjectID="_1489833516" r:id="rId1495"/>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6C2049" w:rsidRPr="006C2049">
        <w:rPr>
          <w:position w:val="-14"/>
        </w:rPr>
        <w:object w:dxaOrig="1640" w:dyaOrig="400" w14:anchorId="546FD8D5">
          <v:shape id="_x0000_i1732" type="#_x0000_t75" style="width:79.45pt;height:21.75pt" o:ole="">
            <v:imagedata r:id="rId1496" o:title=""/>
          </v:shape>
          <o:OLEObject Type="Embed" ProgID="Equation.DSMT4" ShapeID="_x0000_i1732" DrawAspect="Content" ObjectID="_1489833517" r:id="rId1497"/>
        </w:object>
      </w:r>
      <w:r>
        <w:t xml:space="preserve"> ,</w:t>
      </w:r>
    </w:p>
    <w:p w14:paraId="1F7417A7" w14:textId="667AF1B1" w:rsidR="00B04CF0" w:rsidRDefault="00F25218" w:rsidP="00B04CF0">
      <w:r>
        <w:t xml:space="preserve">where </w:t>
      </w:r>
      <w:r w:rsidR="006C2049" w:rsidRPr="006C2049">
        <w:rPr>
          <w:position w:val="-10"/>
        </w:rPr>
        <w:object w:dxaOrig="240" w:dyaOrig="260" w14:anchorId="1A6B386B">
          <v:shape id="_x0000_i1733" type="#_x0000_t75" style="width:14.25pt;height:14.25pt" o:ole="">
            <v:imagedata r:id="rId1498" o:title=""/>
          </v:shape>
          <o:OLEObject Type="Embed" ProgID="Equation.DSMT4" ShapeID="_x0000_i1733" DrawAspect="Content" ObjectID="_1489833518" r:id="rId1499"/>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3113" w:name="_Toc416085848"/>
      <w:r>
        <w:t>Biphasic-Solute Materials</w:t>
      </w:r>
      <w:bookmarkEnd w:id="3113"/>
    </w:p>
    <w:p w14:paraId="1D9B3440" w14:textId="77777777"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1B13CD">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1500"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6C2049" w:rsidRPr="006C2049">
        <w:rPr>
          <w:position w:val="-4"/>
        </w:rPr>
        <w:object w:dxaOrig="220" w:dyaOrig="200" w14:anchorId="53187B2B">
          <v:shape id="_x0000_i1734" type="#_x0000_t75" style="width:14.25pt;height:7.45pt" o:ole="">
            <v:imagedata r:id="rId1501" o:title=""/>
          </v:shape>
          <o:OLEObject Type="Embed" ProgID="Equation.DSMT4" ShapeID="_x0000_i1734" DrawAspect="Content" ObjectID="_1489833519" r:id="rId1502"/>
        </w:object>
      </w:r>
      <w:r w:rsidRPr="00B27FE9">
        <w:t xml:space="preserve"> of the pores is able to accommodate a solute of a particular size (</w:t>
      </w:r>
      <w:r w:rsidR="006C2049" w:rsidRPr="006C2049">
        <w:rPr>
          <w:position w:val="-6"/>
        </w:rPr>
        <w:object w:dxaOrig="880" w:dyaOrig="279" w14:anchorId="29309200">
          <v:shape id="_x0000_i1735" type="#_x0000_t75" style="width:43.45pt;height:14.25pt" o:ole="">
            <v:imagedata r:id="rId1503" o:title=""/>
          </v:shape>
          <o:OLEObject Type="Embed" ProgID="Equation.DSMT4" ShapeID="_x0000_i1735" DrawAspect="Content" ObjectID="_1489833520" r:id="rId1504"/>
        </w:object>
      </w:r>
      <w:r w:rsidRPr="00B27FE9">
        <w:t xml:space="preserve">).  Furthermore, the activity </w:t>
      </w:r>
      <w:r w:rsidR="006C2049" w:rsidRPr="006C2049">
        <w:rPr>
          <w:position w:val="-10"/>
        </w:rPr>
        <w:object w:dxaOrig="200" w:dyaOrig="260" w14:anchorId="5F4A78C9">
          <v:shape id="_x0000_i1736" type="#_x0000_t75" style="width:7.45pt;height:14.25pt" o:ole="">
            <v:imagedata r:id="rId1505" o:title=""/>
          </v:shape>
          <o:OLEObject Type="Embed" ProgID="Equation.DSMT4" ShapeID="_x0000_i1736" DrawAspect="Content" ObjectID="_1489833521" r:id="rId1506"/>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840" w:dyaOrig="340" w14:anchorId="0CB31FE7">
          <v:shape id="_x0000_i1737" type="#_x0000_t75" style="width:43.45pt;height:14.25pt" o:ole="">
            <v:imagedata r:id="rId1507" o:title=""/>
          </v:shape>
          <o:OLEObject Type="Embed" ProgID="Equation.DSMT4" ShapeID="_x0000_i1737" DrawAspect="Content" ObjectID="_1489833522" r:id="rId1508"/>
        </w:object>
      </w:r>
      <w:r w:rsidRPr="00B27FE9">
        <w:t xml:space="preserve">, such that the chemical potential </w:t>
      </w:r>
      <w:r w:rsidR="006C2049" w:rsidRPr="006C2049">
        <w:rPr>
          <w:position w:val="-10"/>
        </w:rPr>
        <w:object w:dxaOrig="240" w:dyaOrig="260" w14:anchorId="6BA8246A">
          <v:shape id="_x0000_i1738" type="#_x0000_t75" style="width:14.25pt;height:14.25pt" o:ole="">
            <v:imagedata r:id="rId1509" o:title=""/>
          </v:shape>
          <o:OLEObject Type="Embed" ProgID="Equation.DSMT4" ShapeID="_x0000_i1738" DrawAspect="Content" ObjectID="_1489833523" r:id="rId1510"/>
        </w:object>
      </w:r>
      <w:r w:rsidRPr="00B27FE9">
        <w:t xml:space="preserve"> of the solute is given by</w:t>
      </w:r>
    </w:p>
    <w:p w14:paraId="5DB0E053" w14:textId="0BD673F9" w:rsidR="006A0BC1" w:rsidRPr="00B27FE9" w:rsidRDefault="006A0BC1" w:rsidP="006A0BC1">
      <w:pPr>
        <w:pStyle w:val="MTDisplayEquation"/>
      </w:pPr>
      <w:r w:rsidRPr="00B27FE9">
        <w:tab/>
      </w:r>
      <w:r w:rsidR="006C2049" w:rsidRPr="006C2049">
        <w:rPr>
          <w:position w:val="-24"/>
        </w:rPr>
        <w:object w:dxaOrig="2040" w:dyaOrig="620" w14:anchorId="087C2F7D">
          <v:shape id="_x0000_i1739" type="#_x0000_t75" style="width:100.55pt;height:28.55pt" o:ole="">
            <v:imagedata r:id="rId1511" o:title=""/>
          </v:shape>
          <o:OLEObject Type="Embed" ProgID="Equation.DSMT4" ShapeID="_x0000_i1739" DrawAspect="Content" ObjectID="_1489833524" r:id="rId1512"/>
        </w:object>
      </w:r>
      <w:r w:rsidRPr="00B27FE9">
        <w:t>.</w:t>
      </w:r>
    </w:p>
    <w:p w14:paraId="659AB7B4" w14:textId="7579EBE3" w:rsidR="006A0BC1" w:rsidRPr="00B27FE9" w:rsidRDefault="006A0BC1" w:rsidP="006A0BC1">
      <w:r w:rsidRPr="00B27FE9">
        <w:t xml:space="preserve">In this expression, </w:t>
      </w:r>
      <w:r w:rsidR="006C2049" w:rsidRPr="006C2049">
        <w:rPr>
          <w:position w:val="-12"/>
        </w:rPr>
        <w:object w:dxaOrig="300" w:dyaOrig="360" w14:anchorId="51C9E66A">
          <v:shape id="_x0000_i1740" type="#_x0000_t75" style="width:14.25pt;height:21.75pt" o:ole="">
            <v:imagedata r:id="rId1513" o:title=""/>
          </v:shape>
          <o:OLEObject Type="Embed" ProgID="Equation.DSMT4" ShapeID="_x0000_i1740" DrawAspect="Content" ObjectID="_1489833525" r:id="rId1514"/>
        </w:object>
      </w:r>
      <w:r w:rsidRPr="00B27FE9">
        <w:t xml:space="preserve"> is the solute chemical potential at some reference temperature </w:t>
      </w:r>
      <w:r w:rsidR="006C2049" w:rsidRPr="006C2049">
        <w:rPr>
          <w:position w:val="-6"/>
        </w:rPr>
        <w:object w:dxaOrig="200" w:dyaOrig="279" w14:anchorId="70F901AB">
          <v:shape id="_x0000_i1741" type="#_x0000_t75" style="width:7.45pt;height:14.25pt" o:ole="">
            <v:imagedata r:id="rId1515" o:title=""/>
          </v:shape>
          <o:OLEObject Type="Embed" ProgID="Equation.DSMT4" ShapeID="_x0000_i1741" DrawAspect="Content" ObjectID="_1489833526" r:id="rId1516"/>
        </w:object>
      </w:r>
      <w:r w:rsidRPr="00B27FE9">
        <w:t xml:space="preserve">; </w:t>
      </w:r>
      <w:r w:rsidR="006C2049" w:rsidRPr="006C2049">
        <w:rPr>
          <w:position w:val="-6"/>
        </w:rPr>
        <w:object w:dxaOrig="180" w:dyaOrig="220" w14:anchorId="3EEA9367">
          <v:shape id="_x0000_i1742" type="#_x0000_t75" style="width:7.45pt;height:14.25pt" o:ole="">
            <v:imagedata r:id="rId1517" o:title=""/>
          </v:shape>
          <o:OLEObject Type="Embed" ProgID="Equation.DSMT4" ShapeID="_x0000_i1742" DrawAspect="Content" ObjectID="_1489833527" r:id="rId1518"/>
        </w:object>
      </w:r>
      <w:r w:rsidRPr="00B27FE9">
        <w:t xml:space="preserve"> is the solute concentration on a solution-volume basis (number of moles of solute per volume of interstitial fluid in the mixture); </w:t>
      </w:r>
      <w:r w:rsidR="006C2049" w:rsidRPr="006C2049">
        <w:rPr>
          <w:position w:val="-4"/>
        </w:rPr>
        <w:object w:dxaOrig="320" w:dyaOrig="260" w14:anchorId="693B5F94">
          <v:shape id="_x0000_i1743" type="#_x0000_t75" style="width:14.25pt;height:14.25pt" o:ole="">
            <v:imagedata r:id="rId1519" o:title=""/>
          </v:shape>
          <o:OLEObject Type="Embed" ProgID="Equation.DSMT4" ShapeID="_x0000_i1743" DrawAspect="Content" ObjectID="_1489833528" r:id="rId1520"/>
        </w:object>
      </w:r>
      <w:r w:rsidRPr="00B27FE9">
        <w:t xml:space="preserve"> is the solute molecular weight (an invariant quantity); and </w:t>
      </w:r>
      <w:r w:rsidR="006C2049" w:rsidRPr="006C2049">
        <w:rPr>
          <w:position w:val="-4"/>
        </w:rPr>
        <w:object w:dxaOrig="240" w:dyaOrig="260" w14:anchorId="30A069C5">
          <v:shape id="_x0000_i1744" type="#_x0000_t75" style="width:14.25pt;height:14.25pt" o:ole="">
            <v:imagedata r:id="rId1521" o:title=""/>
          </v:shape>
          <o:OLEObject Type="Embed" ProgID="Equation.DSMT4" ShapeID="_x0000_i1744" DrawAspect="Content" ObjectID="_1489833529" r:id="rId1522"/>
        </w:object>
      </w:r>
      <w:r w:rsidRPr="00B27FE9">
        <w:t xml:space="preserve"> is the universal gas constant.  In a biphasic-solute material, a constitutive relation is needed for </w:t>
      </w:r>
      <w:r w:rsidR="006C2049" w:rsidRPr="006C2049">
        <w:rPr>
          <w:position w:val="-4"/>
        </w:rPr>
        <w:object w:dxaOrig="220" w:dyaOrig="260" w14:anchorId="74029587">
          <v:shape id="_x0000_i1745" type="#_x0000_t75" style="width:14.25pt;height:14.25pt" o:ole="">
            <v:imagedata r:id="rId1523" o:title=""/>
          </v:shape>
          <o:OLEObject Type="Embed" ProgID="Equation.DSMT4" ShapeID="_x0000_i1745" DrawAspect="Content" ObjectID="_1489833530" r:id="rId1524"/>
        </w:object>
      </w:r>
      <w:r w:rsidRPr="00B27FE9">
        <w:t xml:space="preserve">; in general, </w:t>
      </w:r>
      <w:r w:rsidR="006C2049" w:rsidRPr="006C2049">
        <w:rPr>
          <w:position w:val="-4"/>
        </w:rPr>
        <w:object w:dxaOrig="220" w:dyaOrig="260" w14:anchorId="6C064A1D">
          <v:shape id="_x0000_i1746" type="#_x0000_t75" style="width:14.25pt;height:14.25pt" o:ole="">
            <v:imagedata r:id="rId1525" o:title=""/>
          </v:shape>
          <o:OLEObject Type="Embed" ProgID="Equation.DSMT4" ShapeID="_x0000_i1746" DrawAspect="Content" ObjectID="_1489833531" r:id="rId1526"/>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37C5E25F">
          <v:shape id="_x0000_i1747" type="#_x0000_t75" style="width:50.25pt;height:14.25pt" o:ole="">
            <v:imagedata r:id="rId1527" o:title=""/>
          </v:shape>
          <o:OLEObject Type="Embed" ProgID="Equation.DSMT4" ShapeID="_x0000_i1747" DrawAspect="Content" ObjectID="_1489833532" r:id="rId1528"/>
        </w:obje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6C2049" w:rsidRPr="006C2049">
        <w:rPr>
          <w:position w:val="-10"/>
        </w:rPr>
        <w:object w:dxaOrig="240" w:dyaOrig="260" w14:anchorId="094CA57C">
          <v:shape id="_x0000_i1748" type="#_x0000_t75" style="width:14.25pt;height:14.25pt" o:ole="">
            <v:imagedata r:id="rId1529" o:title=""/>
          </v:shape>
          <o:OLEObject Type="Embed" ProgID="Equation.DSMT4" ShapeID="_x0000_i1748" DrawAspect="Content" ObjectID="_1489833533" r:id="rId1530"/>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6C2049" w:rsidRPr="006C2049">
        <w:rPr>
          <w:position w:val="-10"/>
        </w:rPr>
        <w:object w:dxaOrig="340" w:dyaOrig="360" w14:anchorId="32B8B22E">
          <v:shape id="_x0000_i1749" type="#_x0000_t75" style="width:14.25pt;height:21.75pt" o:ole="">
            <v:imagedata r:id="rId1531" o:title=""/>
          </v:shape>
          <o:OLEObject Type="Embed" ProgID="Equation.DSMT4" ShapeID="_x0000_i1749" DrawAspect="Content" ObjectID="_1489833534" r:id="rId1532"/>
        </w:object>
      </w:r>
      <w:r w:rsidRPr="00B27FE9">
        <w:t xml:space="preserve"> is given by</w:t>
      </w:r>
    </w:p>
    <w:p w14:paraId="06E852AC" w14:textId="6A644B0A" w:rsidR="006A0BC1" w:rsidRPr="00B27FE9" w:rsidRDefault="006A0BC1" w:rsidP="006A0BC1">
      <w:pPr>
        <w:pStyle w:val="MTDisplayEquation"/>
      </w:pPr>
      <w:r w:rsidRPr="00B27FE9">
        <w:lastRenderedPageBreak/>
        <w:tab/>
      </w:r>
      <w:r w:rsidR="006C2049" w:rsidRPr="006C2049">
        <w:rPr>
          <w:position w:val="-30"/>
        </w:rPr>
        <w:object w:dxaOrig="2960" w:dyaOrig="680" w14:anchorId="2FC91356">
          <v:shape id="_x0000_i1750" type="#_x0000_t75" style="width:151.45pt;height:36pt" o:ole="">
            <v:imagedata r:id="rId1533" o:title=""/>
          </v:shape>
          <o:OLEObject Type="Embed" ProgID="Equation.DSMT4" ShapeID="_x0000_i1750" DrawAspect="Content" ObjectID="_1489833535" r:id="rId1534"/>
        </w:object>
      </w:r>
      <w:r w:rsidRPr="00B27FE9">
        <w:t>,</w:t>
      </w:r>
    </w:p>
    <w:p w14:paraId="19B83D98" w14:textId="314C0C3F" w:rsidR="006A0BC1" w:rsidRPr="00B27FE9" w:rsidRDefault="006A0BC1" w:rsidP="006A0BC1">
      <w:r w:rsidRPr="00B27FE9">
        <w:t xml:space="preserve">where </w:t>
      </w:r>
      <w:r w:rsidR="006C2049" w:rsidRPr="006C2049">
        <w:rPr>
          <w:position w:val="-12"/>
        </w:rPr>
        <w:object w:dxaOrig="340" w:dyaOrig="380" w14:anchorId="32965F72">
          <v:shape id="_x0000_i1751" type="#_x0000_t75" style="width:14.25pt;height:21.75pt" o:ole="">
            <v:imagedata r:id="rId1535" o:title=""/>
          </v:shape>
          <o:OLEObject Type="Embed" ProgID="Equation.DSMT4" ShapeID="_x0000_i1751" DrawAspect="Content" ObjectID="_1489833536" r:id="rId1536"/>
        </w:object>
      </w:r>
      <w:r w:rsidRPr="00B27FE9">
        <w:t xml:space="preserve"> is the solvent chemical potential at some reference temperature </w:t>
      </w:r>
      <w:r w:rsidR="006C2049" w:rsidRPr="006C2049">
        <w:rPr>
          <w:position w:val="-6"/>
        </w:rPr>
        <w:object w:dxaOrig="200" w:dyaOrig="279" w14:anchorId="0682E176">
          <v:shape id="_x0000_i1752" type="#_x0000_t75" style="width:7.45pt;height:14.25pt" o:ole="">
            <v:imagedata r:id="rId1537" o:title=""/>
          </v:shape>
          <o:OLEObject Type="Embed" ProgID="Equation.DSMT4" ShapeID="_x0000_i1752" DrawAspect="Content" ObjectID="_1489833537" r:id="rId1538"/>
        </w:object>
      </w:r>
      <w:r w:rsidRPr="00B27FE9">
        <w:t xml:space="preserve">; </w:t>
      </w:r>
      <w:r w:rsidR="006C2049" w:rsidRPr="006C2049">
        <w:rPr>
          <w:position w:val="-12"/>
        </w:rPr>
        <w:object w:dxaOrig="340" w:dyaOrig="380" w14:anchorId="557BD84B">
          <v:shape id="_x0000_i1753" type="#_x0000_t75" style="width:14.25pt;height:21.75pt" o:ole="">
            <v:imagedata r:id="rId1539" o:title=""/>
          </v:shape>
          <o:OLEObject Type="Embed" ProgID="Equation.DSMT4" ShapeID="_x0000_i1753" DrawAspect="Content" ObjectID="_1489833538" r:id="rId1540"/>
        </w:object>
      </w:r>
      <w:r w:rsidRPr="00B27FE9">
        <w:t xml:space="preserve"> is the true density of the solvent (an invariant property for an intrinsically incompressible fluid); and </w:t>
      </w:r>
      <w:r w:rsidR="006C2049" w:rsidRPr="006C2049">
        <w:rPr>
          <w:position w:val="-4"/>
        </w:rPr>
        <w:object w:dxaOrig="260" w:dyaOrig="240" w14:anchorId="00A7EBE3">
          <v:shape id="_x0000_i1754" type="#_x0000_t75" style="width:14.25pt;height:14.25pt" o:ole="">
            <v:imagedata r:id="rId1541" o:title=""/>
          </v:shape>
          <o:OLEObject Type="Embed" ProgID="Equation.DSMT4" ShapeID="_x0000_i1754" DrawAspect="Content" ObjectID="_1489833539" r:id="rId1542"/>
        </w:object>
      </w:r>
      <w:r w:rsidRPr="00B27FE9">
        <w:t xml:space="preserve"> is the osmotic coefficient which represents the extent by which the solute concentration influences the solvent chemical potential.  In a biphasic-solute material, a constitutive relation is needed for </w:t>
      </w:r>
      <w:r w:rsidR="006C2049" w:rsidRPr="006C2049">
        <w:rPr>
          <w:position w:val="-4"/>
        </w:rPr>
        <w:object w:dxaOrig="260" w:dyaOrig="240" w14:anchorId="67217FDB">
          <v:shape id="_x0000_i1755" type="#_x0000_t75" style="width:14.25pt;height:14.25pt" o:ole="">
            <v:imagedata r:id="rId1543" o:title=""/>
          </v:shape>
          <o:OLEObject Type="Embed" ProgID="Equation.DSMT4" ShapeID="_x0000_i1755" DrawAspect="Content" ObjectID="_1489833540" r:id="rId1544"/>
        </w:object>
      </w:r>
      <w:r w:rsidRPr="00B27FE9">
        <w:t xml:space="preserve">; in general, </w:t>
      </w:r>
      <w:r w:rsidR="006C2049" w:rsidRPr="006C2049">
        <w:rPr>
          <w:position w:val="-4"/>
        </w:rPr>
        <w:object w:dxaOrig="260" w:dyaOrig="240" w14:anchorId="7A606238">
          <v:shape id="_x0000_i1756" type="#_x0000_t75" style="width:14.25pt;height:14.25pt" o:ole="">
            <v:imagedata r:id="rId1545" o:title=""/>
          </v:shape>
          <o:OLEObject Type="Embed" ProgID="Equation.DSMT4" ShapeID="_x0000_i1756" DrawAspect="Content" ObjectID="_1489833541" r:id="rId1546"/>
        </w:object>
      </w:r>
      <w:r w:rsidRPr="00B27FE9">
        <w:t xml:space="preserve"> may be a function of the solid matrix strain and the solute concentration.  In FEBio, the dependence of the osmotic coefficient on the solid matrix strain is currently constrained to a dependence on </w:t>
      </w:r>
      <w:r w:rsidR="006C2049" w:rsidRPr="006C2049">
        <w:rPr>
          <w:position w:val="-6"/>
        </w:rPr>
        <w:object w:dxaOrig="940" w:dyaOrig="279" w14:anchorId="277E8B36">
          <v:shape id="_x0000_i1757" type="#_x0000_t75" style="width:50.25pt;height:14.25pt" o:ole="">
            <v:imagedata r:id="rId1547" o:title=""/>
          </v:shape>
          <o:OLEObject Type="Embed" ProgID="Equation.DSMT4" ShapeID="_x0000_i1757" DrawAspect="Content" ObjectID="_1489833542" r:id="rId1548"/>
        </w:obje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6C2049" w:rsidRPr="006C2049">
        <w:rPr>
          <w:position w:val="-10"/>
        </w:rPr>
        <w:object w:dxaOrig="240" w:dyaOrig="320" w14:anchorId="275D92D4">
          <v:shape id="_x0000_i1758" type="#_x0000_t75" style="width:14.25pt;height:14.25pt" o:ole="">
            <v:imagedata r:id="rId1549" o:title=""/>
          </v:shape>
          <o:OLEObject Type="Embed" ProgID="Equation.DSMT4" ShapeID="_x0000_i1758" DrawAspect="Content" ObjectID="_1489833543" r:id="rId1550"/>
        </w:object>
      </w:r>
      <w:r w:rsidRPr="00B27FE9">
        <w:t xml:space="preserve"> and solute concentration </w:t>
      </w:r>
      <w:r w:rsidR="006C2049" w:rsidRPr="006C2049">
        <w:rPr>
          <w:position w:val="-6"/>
        </w:rPr>
        <w:object w:dxaOrig="180" w:dyaOrig="279" w14:anchorId="649307BC">
          <v:shape id="_x0000_i1759" type="#_x0000_t75" style="width:7.45pt;height:14.25pt" o:ole="">
            <v:imagedata r:id="rId1551" o:title=""/>
          </v:shape>
          <o:OLEObject Type="Embed" ProgID="Equation.DSMT4" ShapeID="_x0000_i1759" DrawAspect="Content" ObjectID="_1489833544" r:id="rId1552"/>
        </w:object>
      </w:r>
      <w:r w:rsidRPr="00B27FE9">
        <w:t xml:space="preserve"> as</w:t>
      </w:r>
    </w:p>
    <w:p w14:paraId="3F4A1E2C" w14:textId="250DB12D" w:rsidR="006A0BC1" w:rsidRPr="00B27FE9" w:rsidRDefault="006A0BC1" w:rsidP="006A0BC1">
      <w:pPr>
        <w:pStyle w:val="MTDisplayEquation"/>
      </w:pPr>
      <w:r w:rsidRPr="00B27FE9">
        <w:tab/>
      </w:r>
      <w:r w:rsidR="006C2049" w:rsidRPr="006C2049">
        <w:rPr>
          <w:position w:val="-42"/>
        </w:rPr>
        <w:object w:dxaOrig="1400" w:dyaOrig="960" w14:anchorId="0B598A26">
          <v:shape id="_x0000_i1760" type="#_x0000_t75" style="width:1in;height:50.25pt" o:ole="">
            <v:imagedata r:id="rId1553" o:title=""/>
          </v:shape>
          <o:OLEObject Type="Embed" ProgID="Equation.DSMT4" ShapeID="_x0000_i1760" DrawAspect="Content" ObjectID="_1489833545" r:id="rId1554"/>
        </w:object>
      </w:r>
      <w:r w:rsidR="004A1056">
        <w:t>.</w:t>
      </w:r>
    </w:p>
    <w:p w14:paraId="1974423F" w14:textId="669F08A2" w:rsidR="006A0BC1" w:rsidRPr="00B27FE9" w:rsidRDefault="006A0BC1" w:rsidP="006A0BC1">
      <w:r w:rsidRPr="00B27FE9">
        <w:t xml:space="preserve">Therefore, nodal variables in FEBio consist of the solid matrix displacement </w:t>
      </w:r>
      <w:r w:rsidR="006C2049" w:rsidRPr="006C2049">
        <w:rPr>
          <w:position w:val="-6"/>
        </w:rPr>
        <w:object w:dxaOrig="200" w:dyaOrig="220" w14:anchorId="45DF4525">
          <v:shape id="_x0000_i1761" type="#_x0000_t75" style="width:7.45pt;height:14.25pt" o:ole="">
            <v:imagedata r:id="rId1555" o:title=""/>
          </v:shape>
          <o:OLEObject Type="Embed" ProgID="Equation.DSMT4" ShapeID="_x0000_i1761" DrawAspect="Content" ObjectID="_1489833546" r:id="rId1556"/>
        </w:object>
      </w:r>
      <w:r w:rsidRPr="00B27FE9">
        <w:t xml:space="preserve">, the effective fluid pressure </w:t>
      </w:r>
      <w:r w:rsidR="006C2049" w:rsidRPr="006C2049">
        <w:rPr>
          <w:position w:val="-10"/>
        </w:rPr>
        <w:object w:dxaOrig="240" w:dyaOrig="320" w14:anchorId="2BF86784">
          <v:shape id="_x0000_i1762" type="#_x0000_t75" style="width:14.25pt;height:14.25pt" o:ole="">
            <v:imagedata r:id="rId1557" o:title=""/>
          </v:shape>
          <o:OLEObject Type="Embed" ProgID="Equation.DSMT4" ShapeID="_x0000_i1762" DrawAspect="Content" ObjectID="_1489833547" r:id="rId1558"/>
        </w:object>
      </w:r>
      <w:r w:rsidRPr="00B27FE9">
        <w:t xml:space="preserve">, and the effective solute concentration </w:t>
      </w:r>
      <w:r w:rsidR="006C2049" w:rsidRPr="006C2049">
        <w:rPr>
          <w:position w:val="-6"/>
        </w:rPr>
        <w:object w:dxaOrig="180" w:dyaOrig="279" w14:anchorId="7D49F1F9">
          <v:shape id="_x0000_i1763" type="#_x0000_t75" style="width:7.45pt;height:14.25pt" o:ole="">
            <v:imagedata r:id="rId1559" o:title=""/>
          </v:shape>
          <o:OLEObject Type="Embed" ProgID="Equation.DSMT4" ShapeID="_x0000_i1763" DrawAspect="Content" ObjectID="_1489833548" r:id="rId1560"/>
        </w:object>
      </w:r>
      <w:r w:rsidRPr="00B27FE9">
        <w:t xml:space="preserve">.  Essential boundary conditions must be imposed on these variables, and not on the actual pressure </w:t>
      </w:r>
      <w:r w:rsidR="006C2049" w:rsidRPr="006C2049">
        <w:rPr>
          <w:position w:val="-10"/>
        </w:rPr>
        <w:object w:dxaOrig="240" w:dyaOrig="260" w14:anchorId="47DF1572">
          <v:shape id="_x0000_i1764" type="#_x0000_t75" style="width:14.25pt;height:14.25pt" o:ole="">
            <v:imagedata r:id="rId1561" o:title=""/>
          </v:shape>
          <o:OLEObject Type="Embed" ProgID="Equation.DSMT4" ShapeID="_x0000_i1764" DrawAspect="Content" ObjectID="_1489833549" r:id="rId1562"/>
        </w:object>
      </w:r>
      <w:r w:rsidRPr="00B27FE9">
        <w:t xml:space="preserve"> or concentration </w:t>
      </w:r>
      <w:r w:rsidR="006C2049" w:rsidRPr="006C2049">
        <w:rPr>
          <w:position w:val="-6"/>
        </w:rPr>
        <w:object w:dxaOrig="180" w:dyaOrig="220" w14:anchorId="72E0592F">
          <v:shape id="_x0000_i1765" type="#_x0000_t75" style="width:7.45pt;height:14.25pt" o:ole="">
            <v:imagedata r:id="rId1563" o:title=""/>
          </v:shape>
          <o:OLEObject Type="Embed" ProgID="Equation.DSMT4" ShapeID="_x0000_i1765" DrawAspect="Content" ObjectID="_1489833550" r:id="rId1564"/>
        </w:object>
      </w:r>
      <w:r w:rsidRPr="00B27FE9">
        <w:t xml:space="preserve">.  (In a biphasic material however, since </w:t>
      </w:r>
      <w:r w:rsidR="006C2049" w:rsidRPr="006C2049">
        <w:rPr>
          <w:position w:val="-6"/>
        </w:rPr>
        <w:object w:dxaOrig="540" w:dyaOrig="279" w14:anchorId="2FEBE60D">
          <v:shape id="_x0000_i1766" type="#_x0000_t75" style="width:28.55pt;height:14.25pt" o:ole="">
            <v:imagedata r:id="rId1565" o:title=""/>
          </v:shape>
          <o:OLEObject Type="Embed" ProgID="Equation.DSMT4" ShapeID="_x0000_i1766" DrawAspect="Content" ObjectID="_1489833551" r:id="rId1566"/>
        </w:object>
      </w:r>
      <w:r w:rsidRPr="00B27FE9">
        <w:t xml:space="preserve">, the effective and actual fluid pressures are the same, </w:t>
      </w:r>
      <w:r w:rsidR="006C2049" w:rsidRPr="006C2049">
        <w:rPr>
          <w:position w:val="-10"/>
        </w:rPr>
        <w:object w:dxaOrig="620" w:dyaOrig="320" w14:anchorId="2C45B202">
          <v:shape id="_x0000_i1767" type="#_x0000_t75" style="width:28.55pt;height:14.25pt" o:ole="">
            <v:imagedata r:id="rId1567" o:title=""/>
          </v:shape>
          <o:OLEObject Type="Embed" ProgID="Equation.DSMT4" ShapeID="_x0000_i1767" DrawAspect="Content" ObjectID="_1489833552" r:id="rId1568"/>
        </w:obje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6C2049" w:rsidRPr="006C2049">
        <w:rPr>
          <w:position w:val="-10"/>
        </w:rPr>
        <w:object w:dxaOrig="1280" w:dyaOrig="360" w14:anchorId="27236CD3">
          <v:shape id="_x0000_i1768" type="#_x0000_t75" style="width:64.55pt;height:21.75pt" o:ole="">
            <v:imagedata r:id="rId1569" o:title=""/>
          </v:shape>
          <o:OLEObject Type="Embed" ProgID="Equation.DSMT4" ShapeID="_x0000_i1768" DrawAspect="Content" ObjectID="_1489833553" r:id="rId1570"/>
        </w:object>
      </w:r>
      <w:r w:rsidRPr="00B27FE9">
        <w:t xml:space="preserve">, where </w:t>
      </w:r>
      <w:r w:rsidR="006C2049" w:rsidRPr="006C2049">
        <w:rPr>
          <w:position w:val="-6"/>
        </w:rPr>
        <w:object w:dxaOrig="300" w:dyaOrig="320" w14:anchorId="495DCDBB">
          <v:shape id="_x0000_i1769" type="#_x0000_t75" style="width:14.25pt;height:14.25pt" o:ole="">
            <v:imagedata r:id="rId1571" o:title=""/>
          </v:shape>
          <o:OLEObject Type="Embed" ProgID="Equation.DSMT4" ShapeID="_x0000_i1769" DrawAspect="Content" ObjectID="_1489833554" r:id="rId1572"/>
        </w:object>
      </w:r>
      <w:r w:rsidRPr="00B27FE9">
        <w:t xml:space="preserve"> is the stress arising from the solid matrix strain.  The mixture traction on a surface with unit outward normal </w:t>
      </w:r>
      <w:r w:rsidR="006C2049" w:rsidRPr="006C2049">
        <w:rPr>
          <w:position w:val="-4"/>
        </w:rPr>
        <w:object w:dxaOrig="200" w:dyaOrig="200" w14:anchorId="7FF9C334">
          <v:shape id="_x0000_i1770" type="#_x0000_t75" style="width:7.45pt;height:7.45pt" o:ole="">
            <v:imagedata r:id="rId1573" o:title=""/>
          </v:shape>
          <o:OLEObject Type="Embed" ProgID="Equation.DSMT4" ShapeID="_x0000_i1770" DrawAspect="Content" ObjectID="_1489833555" r:id="rId1574"/>
        </w:object>
      </w:r>
      <w:r w:rsidRPr="00B27FE9">
        <w:t xml:space="preserve"> is </w:t>
      </w:r>
      <w:r w:rsidR="006C2049" w:rsidRPr="006C2049">
        <w:rPr>
          <w:position w:val="-6"/>
        </w:rPr>
        <w:object w:dxaOrig="800" w:dyaOrig="260" w14:anchorId="53D33C52">
          <v:shape id="_x0000_i1771" type="#_x0000_t75" style="width:43.45pt;height:14.25pt" o:ole="">
            <v:imagedata r:id="rId1575" o:title=""/>
          </v:shape>
          <o:OLEObject Type="Embed" ProgID="Equation.DSMT4" ShapeID="_x0000_i1771" DrawAspect="Content" ObjectID="_1489833556" r:id="rId1576"/>
        </w:object>
      </w:r>
      <w:r w:rsidRPr="00B27FE9">
        <w:t xml:space="preserve">.  This traction is continuous across the boundary surface.  Therefore, the corresponding natural boundary condition for a biphasic-solute mixture is </w:t>
      </w:r>
      <w:r w:rsidR="006C2049" w:rsidRPr="006C2049">
        <w:rPr>
          <w:position w:val="-6"/>
        </w:rPr>
        <w:object w:dxaOrig="520" w:dyaOrig="279" w14:anchorId="0D9456CE">
          <v:shape id="_x0000_i1772" type="#_x0000_t75" style="width:28.55pt;height:14.25pt" o:ole="">
            <v:imagedata r:id="rId1577" o:title=""/>
          </v:shape>
          <o:OLEObject Type="Embed" ProgID="Equation.DSMT4" ShapeID="_x0000_i1772" DrawAspect="Content" ObjectID="_1489833557" r:id="rId1578"/>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6C2049" w:rsidRPr="006C2049">
        <w:rPr>
          <w:position w:val="-6"/>
        </w:rPr>
        <w:object w:dxaOrig="859" w:dyaOrig="279" w14:anchorId="53842B74">
          <v:shape id="_x0000_i1773" type="#_x0000_t75" style="width:43.45pt;height:14.25pt" o:ole="">
            <v:imagedata r:id="rId1579" o:title=""/>
          </v:shape>
          <o:OLEObject Type="Embed" ProgID="Equation.DSMT4" ShapeID="_x0000_i1773" DrawAspect="Content" ObjectID="_1489833558" r:id="rId1580"/>
        </w:object>
      </w:r>
      <w:r w:rsidRPr="00B27FE9">
        <w:t xml:space="preserve"> and </w:t>
      </w:r>
      <w:r w:rsidR="006C2049" w:rsidRPr="006C2049">
        <w:rPr>
          <w:position w:val="-10"/>
        </w:rPr>
        <w:object w:dxaOrig="760" w:dyaOrig="320" w14:anchorId="393A4069">
          <v:shape id="_x0000_i1774" type="#_x0000_t75" style="width:36pt;height:14.25pt" o:ole="">
            <v:imagedata r:id="rId1581" o:title=""/>
          </v:shape>
          <o:OLEObject Type="Embed" ProgID="Equation.DSMT4" ShapeID="_x0000_i1774" DrawAspect="Content" ObjectID="_1489833559" r:id="rId1582"/>
        </w:object>
      </w:r>
      <w:r w:rsidRPr="00B27FE9">
        <w:t xml:space="preserve">, where </w:t>
      </w:r>
      <w:r w:rsidR="006C2049" w:rsidRPr="006C2049">
        <w:rPr>
          <w:position w:val="-6"/>
        </w:rPr>
        <w:object w:dxaOrig="260" w:dyaOrig="220" w14:anchorId="7A35D4BC">
          <v:shape id="_x0000_i1775" type="#_x0000_t75" style="width:14.25pt;height:14.25pt" o:ole="">
            <v:imagedata r:id="rId1583" o:title=""/>
          </v:shape>
          <o:OLEObject Type="Embed" ProgID="Equation.DSMT4" ShapeID="_x0000_i1775" DrawAspect="Content" ObjectID="_1489833560" r:id="rId1584"/>
        </w:object>
      </w:r>
      <w:r w:rsidRPr="00B27FE9">
        <w:t xml:space="preserve"> is the volumetric flux of solvent relative to the solid and </w:t>
      </w:r>
      <w:r w:rsidR="006C2049" w:rsidRPr="006C2049">
        <w:rPr>
          <w:position w:val="-10"/>
        </w:rPr>
        <w:object w:dxaOrig="160" w:dyaOrig="320" w14:anchorId="01B256CB">
          <v:shape id="_x0000_i1776" type="#_x0000_t75" style="width:7.45pt;height:14.25pt" o:ole="">
            <v:imagedata r:id="rId1585" o:title=""/>
          </v:shape>
          <o:OLEObject Type="Embed" ProgID="Equation.DSMT4" ShapeID="_x0000_i1776" DrawAspect="Content" ObjectID="_1489833561" r:id="rId1586"/>
        </w:object>
      </w:r>
      <w:r w:rsidRPr="00B27FE9">
        <w:t xml:space="preserve"> is the molar flux of solute relative to the solid.  In general, </w:t>
      </w:r>
      <w:r w:rsidR="006C2049" w:rsidRPr="006C2049">
        <w:rPr>
          <w:position w:val="-6"/>
        </w:rPr>
        <w:object w:dxaOrig="260" w:dyaOrig="220" w14:anchorId="32903481">
          <v:shape id="_x0000_i1777" type="#_x0000_t75" style="width:14.25pt;height:14.25pt" o:ole="">
            <v:imagedata r:id="rId1587" o:title=""/>
          </v:shape>
          <o:OLEObject Type="Embed" ProgID="Equation.DSMT4" ShapeID="_x0000_i1777" DrawAspect="Content" ObjectID="_1489833562" r:id="rId1588"/>
        </w:object>
      </w:r>
      <w:r w:rsidRPr="00B27FE9">
        <w:t xml:space="preserve"> and </w:t>
      </w:r>
      <w:r w:rsidR="006C2049" w:rsidRPr="006C2049">
        <w:rPr>
          <w:position w:val="-10"/>
        </w:rPr>
        <w:object w:dxaOrig="160" w:dyaOrig="320" w14:anchorId="389B19E5">
          <v:shape id="_x0000_i1778" type="#_x0000_t75" style="width:7.45pt;height:14.25pt" o:ole="">
            <v:imagedata r:id="rId1589" o:title=""/>
          </v:shape>
          <o:OLEObject Type="Embed" ProgID="Equation.DSMT4" ShapeID="_x0000_i1778" DrawAspect="Content" ObjectID="_1489833563" r:id="rId1590"/>
        </w:object>
      </w:r>
      <w:r w:rsidRPr="00B27FE9">
        <w:t xml:space="preserve"> are given by</w:t>
      </w:r>
    </w:p>
    <w:p w14:paraId="2FEEF24A" w14:textId="38D12FA9" w:rsidR="006A0BC1" w:rsidRPr="00B27FE9" w:rsidRDefault="006A0BC1" w:rsidP="006A0BC1">
      <w:pPr>
        <w:pStyle w:val="MTDisplayEquation"/>
      </w:pPr>
      <w:r w:rsidRPr="00B27FE9">
        <w:tab/>
      </w:r>
      <w:r w:rsidR="006C2049" w:rsidRPr="006C2049">
        <w:rPr>
          <w:position w:val="-70"/>
        </w:rPr>
        <w:object w:dxaOrig="2780" w:dyaOrig="1520" w14:anchorId="45F28761">
          <v:shape id="_x0000_i1779" type="#_x0000_t75" style="width:136.55pt;height:79.45pt" o:ole="">
            <v:imagedata r:id="rId1591" o:title=""/>
          </v:shape>
          <o:OLEObject Type="Embed" ProgID="Equation.DSMT4" ShapeID="_x0000_i1779" DrawAspect="Content" ObjectID="_1489833564" r:id="rId1592"/>
        </w:obje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6C2049" w:rsidRPr="006C2049">
        <w:rPr>
          <w:position w:val="-34"/>
        </w:rPr>
        <w:object w:dxaOrig="2820" w:dyaOrig="840" w14:anchorId="3D7499ED">
          <v:shape id="_x0000_i1780" type="#_x0000_t75" style="width:2in;height:43.45pt" o:ole="">
            <v:imagedata r:id="rId1593" o:title=""/>
          </v:shape>
          <o:OLEObject Type="Embed" ProgID="Equation.DSMT4" ShapeID="_x0000_i1780" DrawAspect="Content" ObjectID="_1489833565" r:id="rId1594"/>
        </w:obje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6C2049" w:rsidRPr="006C2049">
        <w:rPr>
          <w:position w:val="-4"/>
        </w:rPr>
        <w:object w:dxaOrig="220" w:dyaOrig="260" w14:anchorId="646EA3DF">
          <v:shape id="_x0000_i1781" type="#_x0000_t75" style="width:14.25pt;height:14.25pt" o:ole="">
            <v:imagedata r:id="rId1595" o:title=""/>
          </v:shape>
          <o:OLEObject Type="Embed" ProgID="Equation.DSMT4" ShapeID="_x0000_i1781" DrawAspect="Content" ObjectID="_1489833566" r:id="rId1596"/>
        </w:object>
      </w:r>
      <w:r w:rsidRPr="00B27FE9">
        <w:t xml:space="preserve"> is the hydraulic permeability of the solvent through the porous solid matrix; </w:t>
      </w:r>
      <w:r w:rsidR="006C2049" w:rsidRPr="006C2049">
        <w:rPr>
          <w:position w:val="-6"/>
        </w:rPr>
        <w:object w:dxaOrig="200" w:dyaOrig="279" w14:anchorId="495CC30B">
          <v:shape id="_x0000_i1782" type="#_x0000_t75" style="width:7.45pt;height:14.25pt" o:ole="">
            <v:imagedata r:id="rId1597" o:title=""/>
          </v:shape>
          <o:OLEObject Type="Embed" ProgID="Equation.DSMT4" ShapeID="_x0000_i1782" DrawAspect="Content" ObjectID="_1489833567" r:id="rId1598"/>
        </w:object>
      </w:r>
      <w:r w:rsidRPr="00B27FE9">
        <w:t xml:space="preserve"> is the solute diffusivity through the mixture (frictional interactions with solvent and solid); and </w:t>
      </w:r>
      <w:r w:rsidR="006C2049" w:rsidRPr="006C2049">
        <w:rPr>
          <w:position w:val="-12"/>
        </w:rPr>
        <w:object w:dxaOrig="279" w:dyaOrig="360" w14:anchorId="27EB70BE">
          <v:shape id="_x0000_i1783" type="#_x0000_t75" style="width:14.25pt;height:21.75pt" o:ole="">
            <v:imagedata r:id="rId1599" o:title=""/>
          </v:shape>
          <o:OLEObject Type="Embed" ProgID="Equation.DSMT4" ShapeID="_x0000_i1783" DrawAspect="Content" ObjectID="_1489833568" r:id="rId1600"/>
        </w:object>
      </w:r>
      <w:r w:rsidRPr="00B27FE9">
        <w:t xml:space="preserve"> is the solute free diffusivity (frictional interactions with solvent only). </w:t>
      </w:r>
      <w:r w:rsidR="006C2049" w:rsidRPr="006C2049">
        <w:rPr>
          <w:position w:val="-10"/>
        </w:rPr>
        <w:object w:dxaOrig="1080" w:dyaOrig="360" w14:anchorId="1E917B0D">
          <v:shape id="_x0000_i1784" type="#_x0000_t75" style="width:57.75pt;height:21.75pt" o:ole="">
            <v:imagedata r:id="rId1601" o:title=""/>
          </v:shape>
          <o:OLEObject Type="Embed" ProgID="Equation.DSMT4" ShapeID="_x0000_i1784" DrawAspect="Content" ObjectID="_1489833569" r:id="rId1602"/>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3114" w:name="_Toc416085849"/>
      <w:r>
        <w:t>Guidelines for Biphasic-Solute Analyses</w:t>
      </w:r>
      <w:bookmarkEnd w:id="3114"/>
    </w:p>
    <w:p w14:paraId="070AFA22" w14:textId="77777777" w:rsidR="00D71BBF" w:rsidRDefault="00D71BBF" w:rsidP="00D71BBF">
      <w:pPr>
        <w:pStyle w:val="Heading4"/>
      </w:pPr>
      <w:bookmarkStart w:id="3115" w:name="_Ref188327319"/>
      <w:bookmarkStart w:id="3116" w:name="_Toc416085850"/>
      <w:r>
        <w:t>Prescribed Boundary Conditions</w:t>
      </w:r>
      <w:bookmarkEnd w:id="3115"/>
      <w:bookmarkEnd w:id="3116"/>
    </w:p>
    <w:p w14:paraId="4B2AA8C4" w14:textId="4AACA02B" w:rsidR="00D71BBF" w:rsidRDefault="00D71BBF" w:rsidP="00D71BBF">
      <w:r>
        <w:t xml:space="preserve">In most analyses, it may be assumed that the ambient fluid pressure in the external environment is zero, thus </w:t>
      </w:r>
      <w:r w:rsidR="006C2049" w:rsidRPr="006C2049">
        <w:rPr>
          <w:position w:val="-14"/>
        </w:rPr>
        <w:object w:dxaOrig="720" w:dyaOrig="400" w14:anchorId="1C1AE205">
          <v:shape id="_x0000_i1785" type="#_x0000_t75" style="width:36pt;height:21.75pt" o:ole="">
            <v:imagedata r:id="rId1603" o:title=""/>
          </v:shape>
          <o:OLEObject Type="Embed" ProgID="Equation.DSMT4" ShapeID="_x0000_i1785" DrawAspect="Content" ObjectID="_1489833570" r:id="rId1604"/>
        </w:object>
      </w:r>
      <w:r>
        <w:t xml:space="preserve">, where the subscripted asterisk is used to denote environmental conditions.  The ambient solute concentration may be represented by </w:t>
      </w:r>
      <w:r w:rsidR="006C2049" w:rsidRPr="006C2049">
        <w:rPr>
          <w:position w:val="-14"/>
        </w:rPr>
        <w:object w:dxaOrig="240" w:dyaOrig="400" w14:anchorId="7C5C15CC">
          <v:shape id="_x0000_i1786" type="#_x0000_t75" style="width:14.25pt;height:21.75pt" o:ole="">
            <v:imagedata r:id="rId1605" o:title=""/>
          </v:shape>
          <o:OLEObject Type="Embed" ProgID="Equation.DSMT4" ShapeID="_x0000_i1786" DrawAspect="Content" ObjectID="_1489833571" r:id="rId1606"/>
        </w:object>
      </w:r>
      <w:r>
        <w:t xml:space="preserve">.  It follows that the effective fluid pressure in the external environment is </w:t>
      </w:r>
      <w:r w:rsidR="006C2049" w:rsidRPr="006C2049">
        <w:rPr>
          <w:position w:val="-14"/>
        </w:rPr>
        <w:object w:dxaOrig="1460" w:dyaOrig="400" w14:anchorId="5664ECE6">
          <v:shape id="_x0000_i1787" type="#_x0000_t75" style="width:1in;height:21.75pt" o:ole="">
            <v:imagedata r:id="rId1607" o:title=""/>
          </v:shape>
          <o:OLEObject Type="Embed" ProgID="Equation.DSMT4" ShapeID="_x0000_i1787" DrawAspect="Content" ObjectID="_1489833572" r:id="rId1608"/>
        </w:object>
      </w:r>
      <w:r>
        <w:t xml:space="preserve"> and the effective concentration is </w:t>
      </w:r>
      <w:r w:rsidR="006C2049" w:rsidRPr="006C2049">
        <w:rPr>
          <w:position w:val="-18"/>
        </w:rPr>
        <w:object w:dxaOrig="1100" w:dyaOrig="440" w14:anchorId="4680ABE3">
          <v:shape id="_x0000_i1788" type="#_x0000_t75" style="width:57.75pt;height:21.75pt" o:ole="">
            <v:imagedata r:id="rId1609" o:title=""/>
          </v:shape>
          <o:OLEObject Type="Embed" ProgID="Equation.DSMT4" ShapeID="_x0000_i1788" DrawAspect="Content" ObjectID="_1489833573" r:id="rId1610"/>
        </w:object>
      </w:r>
      <w:r>
        <w:t xml:space="preserve">.  Therefore, in biphasic-solute analyses, whenever the external environment contains a solute at a concentration of </w:t>
      </w:r>
      <w:r w:rsidR="006C2049" w:rsidRPr="006C2049">
        <w:rPr>
          <w:position w:val="-14"/>
        </w:rPr>
        <w:object w:dxaOrig="240" w:dyaOrig="400" w14:anchorId="02FA5EB9">
          <v:shape id="_x0000_i1789" type="#_x0000_t75" style="width:14.25pt;height:21.75pt" o:ole="">
            <v:imagedata r:id="rId1611" o:title=""/>
          </v:shape>
          <o:OLEObject Type="Embed" ProgID="Equation.DSMT4" ShapeID="_x0000_i1789" DrawAspect="Content" ObjectID="_1489833574" r:id="rId1612"/>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07F533F1" w:rsidR="00D71BBF" w:rsidRDefault="00D71BBF" w:rsidP="00D71BBF">
      <w:r>
        <w:t xml:space="preserve">Letting </w:t>
      </w:r>
      <w:r w:rsidR="006C2049" w:rsidRPr="006C2049">
        <w:rPr>
          <w:position w:val="-14"/>
        </w:rPr>
        <w:object w:dxaOrig="720" w:dyaOrig="400" w14:anchorId="0420B27B">
          <v:shape id="_x0000_i1790" type="#_x0000_t75" style="width:36pt;height:21.75pt" o:ole="">
            <v:imagedata r:id="rId1613" o:title=""/>
          </v:shape>
          <o:OLEObject Type="Embed" ProgID="Equation.DSMT4" ShapeID="_x0000_i1790" DrawAspect="Content" ObjectID="_1489833575" r:id="rId1614"/>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ins w:id="3117" w:author="Gerard" w:date="2014-07-29T23:58:00Z">
        <w:r w:rsidR="001B13CD">
          <w:t xml:space="preserve">3.11.2.3. </w:t>
        </w:r>
      </w:ins>
      <w:del w:id="3118" w:author="Gerard" w:date="2014-06-20T17:32:00Z">
        <w:r w:rsidR="00873D59" w:rsidDel="00976D6B">
          <w:delText>3.9.3</w:delText>
        </w:r>
      </w:del>
      <w:r w:rsidR="00D03A2A">
        <w:fldChar w:fldCharType="end"/>
      </w:r>
      <w:r>
        <w:t xml:space="preserve">) represent only the traction above ambient conditions.  Note that users are not obligated to assume that </w:t>
      </w:r>
      <w:r w:rsidR="006C2049" w:rsidRPr="006C2049">
        <w:rPr>
          <w:position w:val="-14"/>
        </w:rPr>
        <w:object w:dxaOrig="720" w:dyaOrig="400" w14:anchorId="36109725">
          <v:shape id="_x0000_i1791" type="#_x0000_t75" style="width:36pt;height:21.75pt" o:ole="">
            <v:imagedata r:id="rId1615" o:title=""/>
          </v:shape>
          <o:OLEObject Type="Embed" ProgID="Equation.DSMT4" ShapeID="_x0000_i1791" DrawAspect="Content" ObjectID="_1489833576" r:id="rId1616"/>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3119" w:name="_Toc416085851"/>
      <w:r>
        <w:t>Prescribed Initial Conditions</w:t>
      </w:r>
      <w:bookmarkEnd w:id="3119"/>
    </w:p>
    <w:p w14:paraId="6FDA48A6" w14:textId="7FF82508" w:rsidR="00D71BBF" w:rsidRPr="007036C1" w:rsidRDefault="00D71BBF" w:rsidP="00D71BBF">
      <w:r>
        <w:t xml:space="preserve">When a </w:t>
      </w:r>
      <w:r w:rsidR="001B33E2">
        <w:t>biphasic-solute</w:t>
      </w:r>
      <w:r>
        <w:t xml:space="preserve"> material is initially exposed to a given external environment with effective pressure </w:t>
      </w:r>
      <w:r w:rsidR="006C2049" w:rsidRPr="006C2049">
        <w:rPr>
          <w:position w:val="-14"/>
        </w:rPr>
        <w:object w:dxaOrig="260" w:dyaOrig="400" w14:anchorId="1D8FFBCC">
          <v:shape id="_x0000_i1792" type="#_x0000_t75" style="width:14.25pt;height:21.75pt" o:ole="">
            <v:imagedata r:id="rId1617" o:title=""/>
          </v:shape>
          <o:OLEObject Type="Embed" ProgID="Equation.DSMT4" ShapeID="_x0000_i1792" DrawAspect="Content" ObjectID="_1489833577" r:id="rId1618"/>
        </w:object>
      </w:r>
      <w:r w:rsidR="001B33E2">
        <w:t xml:space="preserve"> and effective concentration</w:t>
      </w:r>
      <w:r>
        <w:t xml:space="preserve"> </w:t>
      </w:r>
      <w:r w:rsidR="006C2049" w:rsidRPr="006C2049">
        <w:rPr>
          <w:position w:val="-14"/>
        </w:rPr>
        <w:object w:dxaOrig="240" w:dyaOrig="400" w14:anchorId="0364B65B">
          <v:shape id="_x0000_i1793" type="#_x0000_t75" style="width:14.25pt;height:21.75pt" o:ole="">
            <v:imagedata r:id="rId1619" o:title=""/>
          </v:shape>
          <o:OLEObject Type="Embed" ProgID="Equation.DSMT4" ShapeID="_x0000_i1793" DrawAspect="Content" ObjectID="_1489833578" r:id="rId1620"/>
        </w:object>
      </w:r>
      <w:r>
        <w:t xml:space="preserve">, the initial conditions inside the material should be set to </w:t>
      </w:r>
      <w:r w:rsidR="006C2049" w:rsidRPr="006C2049">
        <w:rPr>
          <w:position w:val="-14"/>
        </w:rPr>
        <w:object w:dxaOrig="720" w:dyaOrig="400" w14:anchorId="6F2EFC64">
          <v:shape id="_x0000_i1794" type="#_x0000_t75" style="width:36pt;height:21.75pt" o:ole="">
            <v:imagedata r:id="rId1621" o:title=""/>
          </v:shape>
          <o:OLEObject Type="Embed" ProgID="Equation.DSMT4" ShapeID="_x0000_i1794" DrawAspect="Content" ObjectID="_1489833579" r:id="rId1622"/>
        </w:object>
      </w:r>
      <w:r>
        <w:t xml:space="preserve"> and </w:t>
      </w:r>
      <w:r w:rsidR="006C2049" w:rsidRPr="006C2049">
        <w:rPr>
          <w:position w:val="-14"/>
        </w:rPr>
        <w:object w:dxaOrig="660" w:dyaOrig="400" w14:anchorId="647A3685">
          <v:shape id="_x0000_i1795" type="#_x0000_t75" style="width:36pt;height:21.75pt" o:ole="">
            <v:imagedata r:id="rId1623" o:title=""/>
          </v:shape>
          <o:OLEObject Type="Embed" ProgID="Equation.DSMT4" ShapeID="_x0000_i1795" DrawAspect="Content" ObjectID="_1489833580" r:id="rId1624"/>
        </w:object>
      </w:r>
      <w:r>
        <w:t xml:space="preserve"> in order to </w:t>
      </w:r>
      <w:r w:rsidR="001B33E2">
        <w:t>produce the correct initial state</w:t>
      </w:r>
      <w:r>
        <w:t xml:space="preserve">.  The values of </w:t>
      </w:r>
      <w:r w:rsidR="006C2049" w:rsidRPr="006C2049">
        <w:rPr>
          <w:position w:val="-14"/>
        </w:rPr>
        <w:object w:dxaOrig="260" w:dyaOrig="400" w14:anchorId="6BC5465D">
          <v:shape id="_x0000_i1796" type="#_x0000_t75" style="width:14.25pt;height:21.75pt" o:ole="">
            <v:imagedata r:id="rId1625" o:title=""/>
          </v:shape>
          <o:OLEObject Type="Embed" ProgID="Equation.DSMT4" ShapeID="_x0000_i1796" DrawAspect="Content" ObjectID="_1489833581" r:id="rId1626"/>
        </w:object>
      </w:r>
      <w:r>
        <w:t xml:space="preserve"> and </w:t>
      </w:r>
      <w:r w:rsidR="006C2049" w:rsidRPr="006C2049">
        <w:rPr>
          <w:position w:val="-14"/>
        </w:rPr>
        <w:object w:dxaOrig="240" w:dyaOrig="400" w14:anchorId="515F2312">
          <v:shape id="_x0000_i1797" type="#_x0000_t75" style="width:14.25pt;height:21.75pt" o:ole="">
            <v:imagedata r:id="rId1627" o:title=""/>
          </v:shape>
          <o:OLEObject Type="Embed" ProgID="Equation.DSMT4" ShapeID="_x0000_i1797" DrawAspect="Content" ObjectID="_1489833582" r:id="rId1628"/>
        </w:object>
      </w:r>
      <w:r>
        <w:t xml:space="preserve"> should be evaluated as described in Section </w:t>
      </w:r>
      <w:r>
        <w:fldChar w:fldCharType="begin"/>
      </w:r>
      <w:r>
        <w:instrText xml:space="preserve"> REF _Ref188326917 \r \h </w:instrText>
      </w:r>
      <w:r>
        <w:fldChar w:fldCharType="separate"/>
      </w:r>
      <w:ins w:id="3120" w:author="Gerard" w:date="2014-07-29T23:58:00Z">
        <w:r w:rsidR="001B13CD">
          <w:t>8.5.2</w:t>
        </w:r>
      </w:ins>
      <w:del w:id="3121" w:author="Gerard" w:date="2014-06-20T17:32:00Z">
        <w:r w:rsidR="00873D59" w:rsidDel="00976D6B">
          <w:delText xml:space="preserve">4.6.1.2. </w:delText>
        </w:r>
      </w:del>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3122" w:name="_Ref192767660"/>
      <w:bookmarkStart w:id="3123" w:name="_Toc416085852"/>
      <w:r w:rsidRPr="0097532C">
        <w:lastRenderedPageBreak/>
        <w:t>General Specification of Biphasic-Solute Materials</w:t>
      </w:r>
      <w:bookmarkEnd w:id="3122"/>
      <w:bookmarkEnd w:id="3123"/>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6C2049" w:rsidRPr="006C2049">
        <w:rPr>
          <w:position w:val="-4"/>
        </w:rPr>
        <w:object w:dxaOrig="220" w:dyaOrig="260" w14:anchorId="47392615">
          <v:shape id="_x0000_i1798" type="#_x0000_t75" style="width:14.25pt;height:14.25pt" o:ole="">
            <v:imagedata r:id="rId1629" o:title=""/>
          </v:shape>
          <o:OLEObject Type="Embed" ProgID="Equation.DSMT4" ShapeID="_x0000_i1798" DrawAspect="Content" ObjectID="_1489833583" r:id="rId1630"/>
        </w:object>
      </w:r>
      <w:r w:rsidRPr="00B27FE9">
        <w:t xml:space="preserve">, the solute diffusivities </w:t>
      </w:r>
      <w:r w:rsidR="006C2049" w:rsidRPr="006C2049">
        <w:rPr>
          <w:position w:val="-6"/>
        </w:rPr>
        <w:object w:dxaOrig="200" w:dyaOrig="279" w14:anchorId="76635F04">
          <v:shape id="_x0000_i1799" type="#_x0000_t75" style="width:7.45pt;height:14.25pt" o:ole="">
            <v:imagedata r:id="rId1631" o:title=""/>
          </v:shape>
          <o:OLEObject Type="Embed" ProgID="Equation.DSMT4" ShapeID="_x0000_i1799" DrawAspect="Content" ObjectID="_1489833584" r:id="rId1632"/>
        </w:object>
      </w:r>
      <w:r w:rsidRPr="00B27FE9">
        <w:t xml:space="preserve"> and </w:t>
      </w:r>
      <w:r w:rsidR="006C2049" w:rsidRPr="006C2049">
        <w:rPr>
          <w:position w:val="-12"/>
        </w:rPr>
        <w:object w:dxaOrig="279" w:dyaOrig="360" w14:anchorId="42F59649">
          <v:shape id="_x0000_i1800" type="#_x0000_t75" style="width:14.25pt;height:21.75pt" o:ole="">
            <v:imagedata r:id="rId1633" o:title=""/>
          </v:shape>
          <o:OLEObject Type="Embed" ProgID="Equation.DSMT4" ShapeID="_x0000_i1800" DrawAspect="Content" ObjectID="_1489833585" r:id="rId1634"/>
        </w:object>
      </w:r>
      <w:r w:rsidRPr="00B27FE9">
        <w:t xml:space="preserve">, the effective solubility </w:t>
      </w:r>
      <w:r w:rsidR="006C2049" w:rsidRPr="006C2049">
        <w:rPr>
          <w:position w:val="-4"/>
        </w:rPr>
        <w:object w:dxaOrig="220" w:dyaOrig="260" w14:anchorId="28F67EB8">
          <v:shape id="_x0000_i1801" type="#_x0000_t75" style="width:14.25pt;height:14.25pt" o:ole="">
            <v:imagedata r:id="rId1635" o:title=""/>
          </v:shape>
          <o:OLEObject Type="Embed" ProgID="Equation.DSMT4" ShapeID="_x0000_i1801" DrawAspect="Content" ObjectID="_1489833586" r:id="rId1636"/>
        </w:object>
      </w:r>
      <w:r w:rsidRPr="00B27FE9">
        <w:t xml:space="preserve"> and the osmotic coefficient </w:t>
      </w:r>
      <w:r w:rsidR="006C2049" w:rsidRPr="006C2049">
        <w:rPr>
          <w:position w:val="-4"/>
        </w:rPr>
        <w:object w:dxaOrig="260" w:dyaOrig="240" w14:anchorId="44D84E07">
          <v:shape id="_x0000_i1802" type="#_x0000_t75" style="width:14.25pt;height:14.25pt" o:ole="">
            <v:imagedata r:id="rId1637" o:title=""/>
          </v:shape>
          <o:OLEObject Type="Embed" ProgID="Equation.DSMT4" ShapeID="_x0000_i1802" DrawAspect="Content" ObjectID="_1489833587" r:id="rId1638"/>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6C2049" w:rsidRPr="006C2049">
              <w:rPr>
                <w:position w:val="-12"/>
              </w:rPr>
              <w:object w:dxaOrig="300" w:dyaOrig="380" w14:anchorId="0F63E411">
                <v:shape id="_x0000_i1803" type="#_x0000_t75" style="width:14.25pt;height:21.75pt" o:ole="">
                  <v:imagedata r:id="rId1639" o:title=""/>
                </v:shape>
                <o:OLEObject Type="Embed" ProgID="Equation.DSMT4" ShapeID="_x0000_i1803" DrawAspect="Content" ObjectID="_1489833588" r:id="rId1640"/>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6C2049" w:rsidRPr="006C2049">
              <w:rPr>
                <w:position w:val="-4"/>
              </w:rPr>
              <w:object w:dxaOrig="220" w:dyaOrig="260" w14:anchorId="4E209E72">
                <v:shape id="_x0000_i1804" type="#_x0000_t75" style="width:14.25pt;height:14.25pt" o:ole="">
                  <v:imagedata r:id="rId1641" o:title=""/>
                </v:shape>
                <o:OLEObject Type="Embed" ProgID="Equation.DSMT4" ShapeID="_x0000_i1804" DrawAspect="Content" ObjectID="_1489833589" r:id="rId1642"/>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6C2049" w:rsidRPr="006C2049">
              <w:rPr>
                <w:position w:val="-4"/>
              </w:rPr>
              <w:object w:dxaOrig="260" w:dyaOrig="240" w14:anchorId="195B8A13">
                <v:shape id="_x0000_i1805" type="#_x0000_t75" style="width:14.25pt;height:14.25pt" o:ole="">
                  <v:imagedata r:id="rId1643" o:title=""/>
                </v:shape>
                <o:OLEObject Type="Embed" ProgID="Equation.DSMT4" ShapeID="_x0000_i1805" DrawAspect="Content" ObjectID="_1489833590" r:id="rId1644"/>
              </w:object>
            </w:r>
            <w:r w:rsidR="00216706">
              <w:t xml:space="preserve"> </w:t>
            </w:r>
            <w:r w:rsidR="006C2049" w:rsidRPr="006C2049">
              <w:rPr>
                <w:position w:val="-6"/>
              </w:rPr>
              <w:object w:dxaOrig="200" w:dyaOrig="279" w14:anchorId="638E790D">
                <v:shape id="_x0000_i1806" type="#_x0000_t75" style="width:7.45pt;height:14.25pt" o:ole="">
                  <v:imagedata r:id="rId1645" o:title=""/>
                </v:shape>
                <o:OLEObject Type="Embed" ProgID="Equation.DSMT4" ShapeID="_x0000_i1806" DrawAspect="Content" ObjectID="_1489833591" r:id="rId1646"/>
              </w:object>
            </w:r>
            <w:r w:rsidR="006C2049" w:rsidRPr="006C2049">
              <w:rPr>
                <w:position w:val="-12"/>
              </w:rPr>
              <w:object w:dxaOrig="279" w:dyaOrig="360" w14:anchorId="1B5E74C2">
                <v:shape id="_x0000_i1807" type="#_x0000_t75" style="width:14.25pt;height:21.75pt" o:ole="">
                  <v:imagedata r:id="rId1647" o:title=""/>
                </v:shape>
                <o:OLEObject Type="Embed" ProgID="Equation.DSMT4" ShapeID="_x0000_i1807" DrawAspect="Content" ObjectID="_1489833592" r:id="rId1648"/>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64CD4A04"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1B13CD">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6C2049" w:rsidRPr="006C2049">
        <w:rPr>
          <w:position w:val="-12"/>
        </w:rPr>
        <w:object w:dxaOrig="560" w:dyaOrig="360" w14:anchorId="3BEA82F0">
          <v:shape id="_x0000_i1808" type="#_x0000_t75" style="width:28.55pt;height:21.75pt" o:ole="">
            <v:imagedata r:id="rId1649" o:title=""/>
          </v:shape>
          <o:OLEObject Type="Embed" ProgID="Equation.DSMT4" ShapeID="_x0000_i1808" DrawAspect="Content" ObjectID="_1489833593" r:id="rId1650"/>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1B13CD">
        <w:t>4.4.2</w:t>
      </w:r>
      <w:r>
        <w:fldChar w:fldCharType="end"/>
      </w:r>
      <w:r>
        <w:t>.</w:t>
      </w:r>
    </w:p>
    <w:p w14:paraId="167BAF1E" w14:textId="77777777" w:rsidR="006A0BC1" w:rsidRDefault="006A0BC1" w:rsidP="006A0BC1"/>
    <w:p w14:paraId="21F9D1F7" w14:textId="7F82F416"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ins w:id="3124" w:author="Gerard" w:date="2014-07-29T23:58:00Z">
        <w:r w:rsidR="001B13CD">
          <w:t>3.6.2</w:t>
        </w:r>
      </w:ins>
      <w:del w:id="3125" w:author="Gerard" w:date="2014-07-29T23:58:00Z">
        <w:r w:rsidR="00976D6B" w:rsidDel="001B13CD">
          <w:delText>3.5.2</w:delText>
        </w:r>
      </w:del>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6C2049" w:rsidRPr="006C2049">
              <w:rPr>
                <w:position w:val="-6"/>
              </w:rPr>
              <w:object w:dxaOrig="200" w:dyaOrig="279" w14:anchorId="45C033BA">
                <v:shape id="_x0000_i1809" type="#_x0000_t75" style="width:7.45pt;height:14.25pt" o:ole="">
                  <v:imagedata r:id="rId1651" o:title=""/>
                </v:shape>
                <o:OLEObject Type="Embed" ProgID="Equation.DSMT4" ShapeID="_x0000_i1809" DrawAspect="Content" ObjectID="_1489833594" r:id="rId1652"/>
              </w:object>
            </w:r>
            <w:r>
              <w:t xml:space="preserve"> and </w:t>
            </w:r>
            <w:r w:rsidR="006C2049" w:rsidRPr="006C2049">
              <w:rPr>
                <w:position w:val="-12"/>
              </w:rPr>
              <w:object w:dxaOrig="279" w:dyaOrig="360" w14:anchorId="31B0FA6E">
                <v:shape id="_x0000_i1810" type="#_x0000_t75" style="width:14.25pt;height:21.75pt" o:ole="">
                  <v:imagedata r:id="rId1653" o:title=""/>
                </v:shape>
                <o:OLEObject Type="Embed" ProgID="Equation.DSMT4" ShapeID="_x0000_i1810" DrawAspect="Content" ObjectID="_1489833595" r:id="rId1654"/>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6C2049" w:rsidRPr="006C2049">
              <w:rPr>
                <w:position w:val="-4"/>
              </w:rPr>
              <w:object w:dxaOrig="220" w:dyaOrig="260" w14:anchorId="478D828A">
                <v:shape id="_x0000_i1811" type="#_x0000_t75" style="width:14.25pt;height:14.25pt" o:ole="">
                  <v:imagedata r:id="rId1655" o:title=""/>
                </v:shape>
                <o:OLEObject Type="Embed" ProgID="Equation.DSMT4" ShapeID="_x0000_i1811" DrawAspect="Content" ObjectID="_1489833596" r:id="rId1656"/>
              </w:object>
            </w:r>
          </w:p>
        </w:tc>
      </w:tr>
    </w:tbl>
    <w:p w14:paraId="6F56F07E" w14:textId="77777777" w:rsidR="0055509B" w:rsidRDefault="0055509B" w:rsidP="0055509B"/>
    <w:p w14:paraId="7554FC52" w14:textId="2F0A9526"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1B13CD">
        <w:t>4.5.3</w:t>
      </w:r>
      <w:r>
        <w:fldChar w:fldCharType="end"/>
      </w:r>
      <w:r>
        <w:t xml:space="preserve"> and </w:t>
      </w:r>
      <w:r>
        <w:fldChar w:fldCharType="begin"/>
      </w:r>
      <w:r>
        <w:instrText xml:space="preserve"> REF _Ref162420103 \r \h </w:instrText>
      </w:r>
      <w:r>
        <w:fldChar w:fldCharType="separate"/>
      </w:r>
      <w:r w:rsidR="001B13CD">
        <w:t>4.5.4</w:t>
      </w:r>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lastRenderedPageBreak/>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6C2049" w:rsidRPr="006C2049">
        <w:rPr>
          <w:position w:val="-4"/>
        </w:rPr>
        <w:object w:dxaOrig="240" w:dyaOrig="260" w14:anchorId="7C0D1EDD">
          <v:shape id="_x0000_i1812" type="#_x0000_t75" style="width:14.25pt;height:14.25pt" o:ole="">
            <v:imagedata r:id="rId1657" o:title=""/>
          </v:shape>
          <o:OLEObject Type="Embed" ProgID="Equation.DSMT4" ShapeID="_x0000_i1812" DrawAspect="Content" ObjectID="_1489833597" r:id="rId1658"/>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6C2049" w:rsidRPr="006C2049">
        <w:rPr>
          <w:position w:val="-6"/>
        </w:rPr>
        <w:object w:dxaOrig="200" w:dyaOrig="279" w14:anchorId="5CEC36E9">
          <v:shape id="_x0000_i1813" type="#_x0000_t75" style="width:7.45pt;height:14.25pt" o:ole="">
            <v:imagedata r:id="rId1659" o:title=""/>
          </v:shape>
          <o:OLEObject Type="Embed" ProgID="Equation.DSMT4" ShapeID="_x0000_i1813" DrawAspect="Content" ObjectID="_1489833598" r:id="rId1660"/>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3126" w:name="_Ref162420101"/>
      <w:bookmarkStart w:id="3127" w:name="_Toc416085853"/>
      <w:r w:rsidRPr="0097532C">
        <w:lastRenderedPageBreak/>
        <w:t>Diffusivity Materials</w:t>
      </w:r>
      <w:bookmarkEnd w:id="3126"/>
      <w:bookmarkEnd w:id="3127"/>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6C2049" w:rsidRPr="006C2049">
        <w:rPr>
          <w:position w:val="-6"/>
        </w:rPr>
        <w:object w:dxaOrig="200" w:dyaOrig="279" w14:anchorId="11D72268">
          <v:shape id="_x0000_i1814" type="#_x0000_t75" style="width:7.45pt;height:14.25pt" o:ole="">
            <v:imagedata r:id="rId1661" o:title=""/>
          </v:shape>
          <o:OLEObject Type="Embed" ProgID="Equation.DSMT4" ShapeID="_x0000_i1814" DrawAspect="Content" ObjectID="_1489833599" r:id="rId1662"/>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3128" w:name="_Toc416085854"/>
      <w:r w:rsidRPr="00B27FE9">
        <w:t>Constant Isotropic Diffusivity</w:t>
      </w:r>
      <w:bookmarkEnd w:id="3128"/>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6C2049" w:rsidRPr="006C2049">
              <w:rPr>
                <w:position w:val="-12"/>
              </w:rPr>
              <w:object w:dxaOrig="279" w:dyaOrig="360" w14:anchorId="1C55D3F4">
                <v:shape id="_x0000_i1815" type="#_x0000_t75" style="width:14.25pt;height:21.75pt" o:ole="">
                  <v:imagedata r:id="rId1663" o:title=""/>
                </v:shape>
                <o:OLEObject Type="Embed" ProgID="Equation.DSMT4" ShapeID="_x0000_i1815" DrawAspect="Content" ObjectID="_1489833600" r:id="rId1664"/>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6C2049" w:rsidRPr="006C2049">
              <w:rPr>
                <w:position w:val="-6"/>
              </w:rPr>
              <w:object w:dxaOrig="220" w:dyaOrig="279" w14:anchorId="0EC9CFB7">
                <v:shape id="_x0000_i1816" type="#_x0000_t75" style="width:14.25pt;height:14.25pt" o:ole="">
                  <v:imagedata r:id="rId1665" o:title=""/>
                </v:shape>
                <o:OLEObject Type="Embed" ProgID="Equation.DSMT4" ShapeID="_x0000_i1816" DrawAspect="Content" ObjectID="_1489833601" r:id="rId1666"/>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6C2049" w:rsidRPr="006C2049">
        <w:rPr>
          <w:position w:val="-10"/>
        </w:rPr>
        <w:object w:dxaOrig="720" w:dyaOrig="320" w14:anchorId="448523E6">
          <v:shape id="_x0000_i1817" type="#_x0000_t75" style="width:36pt;height:14.25pt" o:ole="">
            <v:imagedata r:id="rId1667" o:title=""/>
          </v:shape>
          <o:OLEObject Type="Embed" ProgID="Equation.DSMT4" ShapeID="_x0000_i1817" DrawAspect="Content" ObjectID="_1489833602" r:id="rId1668"/>
        </w:object>
      </w:r>
    </w:p>
    <w:p w14:paraId="406FD54C" w14:textId="0C0DC4B9" w:rsidR="006A0BC1" w:rsidRDefault="006A0BC1" w:rsidP="006A0BC1">
      <w:r>
        <w:t xml:space="preserve">For this material model, </w:t>
      </w:r>
      <w:r w:rsidR="006C2049" w:rsidRPr="006C2049">
        <w:rPr>
          <w:position w:val="-6"/>
        </w:rPr>
        <w:object w:dxaOrig="220" w:dyaOrig="279" w14:anchorId="0F85AAB6">
          <v:shape id="_x0000_i1818" type="#_x0000_t75" style="width:14.25pt;height:14.25pt" o:ole="">
            <v:imagedata r:id="rId1669" o:title=""/>
          </v:shape>
          <o:OLEObject Type="Embed" ProgID="Equation.DSMT4" ShapeID="_x0000_i1818" DrawAspect="Content" ObjectID="_1489833603" r:id="rId1670"/>
        </w:object>
      </w:r>
      <w:r>
        <w:t xml:space="preserve"> is constant.  </w:t>
      </w:r>
      <w:r w:rsidR="004A1056">
        <w:t xml:space="preserve">This assumption is only true </w:t>
      </w:r>
      <w:r>
        <w:t xml:space="preserve">when strains are small.  Note that the user must specify </w:t>
      </w:r>
      <w:r w:rsidR="006C2049" w:rsidRPr="006C2049">
        <w:rPr>
          <w:position w:val="-12"/>
        </w:rPr>
        <w:object w:dxaOrig="660" w:dyaOrig="360" w14:anchorId="28BC50B3">
          <v:shape id="_x0000_i1819" type="#_x0000_t75" style="width:36pt;height:21.75pt" o:ole="">
            <v:imagedata r:id="rId1671" o:title=""/>
          </v:shape>
          <o:OLEObject Type="Embed" ProgID="Equation.DSMT4" ShapeID="_x0000_i1819" DrawAspect="Content" ObjectID="_1489833604" r:id="rId1672"/>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3129" w:name="_Toc416085855"/>
      <w:r>
        <w:lastRenderedPageBreak/>
        <w:t>Constant Orthotropic Diffusivity</w:t>
      </w:r>
      <w:bookmarkEnd w:id="3129"/>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6C2049" w:rsidRPr="006C2049">
              <w:rPr>
                <w:position w:val="-12"/>
              </w:rPr>
              <w:object w:dxaOrig="279" w:dyaOrig="360" w14:anchorId="656A7FF4">
                <v:shape id="_x0000_i1820" type="#_x0000_t75" style="width:14.25pt;height:21.75pt" o:ole="">
                  <v:imagedata r:id="rId1673" o:title=""/>
                </v:shape>
                <o:OLEObject Type="Embed" ProgID="Equation.DSMT4" ShapeID="_x0000_i1820" DrawAspect="Content" ObjectID="_1489833605" r:id="rId1674"/>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6C2049" w:rsidRPr="006C2049">
              <w:rPr>
                <w:position w:val="-6"/>
              </w:rPr>
              <w:object w:dxaOrig="300" w:dyaOrig="320" w14:anchorId="616FDD53">
                <v:shape id="_x0000_i1821" type="#_x0000_t75" style="width:14.25pt;height:14.25pt" o:ole="">
                  <v:imagedata r:id="rId1675" o:title=""/>
                </v:shape>
                <o:OLEObject Type="Embed" ProgID="Equation.DSMT4" ShapeID="_x0000_i1821" DrawAspect="Content" ObjectID="_1489833606" r:id="rId1676"/>
              </w:object>
            </w:r>
            <w:r>
              <w:t xml:space="preserve"> along orthogonal directions (</w:t>
            </w:r>
            <w:r w:rsidR="006C2049" w:rsidRPr="006C2049">
              <w:rPr>
                <w:position w:val="-10"/>
              </w:rPr>
              <w:object w:dxaOrig="920" w:dyaOrig="320" w14:anchorId="20D760EA">
                <v:shape id="_x0000_i1822" type="#_x0000_t75" style="width:43.45pt;height:14.25pt" o:ole="">
                  <v:imagedata r:id="rId1677" o:title=""/>
                </v:shape>
                <o:OLEObject Type="Embed" ProgID="Equation.DSMT4" ShapeID="_x0000_i1822" DrawAspect="Content" ObjectID="_1489833607" r:id="rId1678"/>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6C2049" w:rsidRPr="006C2049">
        <w:rPr>
          <w:position w:val="-28"/>
        </w:rPr>
        <w:object w:dxaOrig="1740" w:dyaOrig="680" w14:anchorId="57A38A02">
          <v:shape id="_x0000_i1823" type="#_x0000_t75" style="width:86.25pt;height:36pt" o:ole="">
            <v:imagedata r:id="rId1679" o:title=""/>
          </v:shape>
          <o:OLEObject Type="Embed" ProgID="Equation.DSMT4" ShapeID="_x0000_i1823" DrawAspect="Content" ObjectID="_1489833608" r:id="rId1680"/>
        </w:object>
      </w:r>
    </w:p>
    <w:p w14:paraId="52FE8279" w14:textId="2F658F16" w:rsidR="006A0BC1" w:rsidRDefault="006A0BC1" w:rsidP="006A0BC1">
      <w:r>
        <w:t xml:space="preserve">where </w:t>
      </w:r>
      <w:r w:rsidR="006C2049" w:rsidRPr="006C2049">
        <w:rPr>
          <w:position w:val="-12"/>
        </w:rPr>
        <w:object w:dxaOrig="320" w:dyaOrig="360" w14:anchorId="2AEAB6EA">
          <v:shape id="_x0000_i1824" type="#_x0000_t75" style="width:14.25pt;height:21.75pt" o:ole="">
            <v:imagedata r:id="rId1681" o:title=""/>
          </v:shape>
          <o:OLEObject Type="Embed" ProgID="Equation.DSMT4" ShapeID="_x0000_i1824" DrawAspect="Content" ObjectID="_1489833609" r:id="rId1682"/>
        </w:object>
      </w:r>
      <w:r>
        <w:t xml:space="preserve"> are orthonormal vectors normal to the planes of symmetry (defined as described in Section </w:t>
      </w:r>
      <w:r>
        <w:fldChar w:fldCharType="begin"/>
      </w:r>
      <w:r>
        <w:instrText xml:space="preserve"> REF _Ref162429694 \r \h </w:instrText>
      </w:r>
      <w:r>
        <w:fldChar w:fldCharType="separate"/>
      </w:r>
      <w:r w:rsidR="001B13CD">
        <w:t>4.1.1</w:t>
      </w:r>
      <w:r>
        <w:fldChar w:fldCharType="end"/>
      </w:r>
      <w:r>
        <w:t xml:space="preserve">).  For this material model, </w:t>
      </w:r>
      <w:r w:rsidR="006C2049" w:rsidRPr="006C2049">
        <w:rPr>
          <w:position w:val="-6"/>
        </w:rPr>
        <w:object w:dxaOrig="300" w:dyaOrig="320" w14:anchorId="12171133">
          <v:shape id="_x0000_i1825" type="#_x0000_t75" style="width:14.25pt;height:14.25pt" o:ole="">
            <v:imagedata r:id="rId1683" o:title=""/>
          </v:shape>
          <o:OLEObject Type="Embed" ProgID="Equation.DSMT4" ShapeID="_x0000_i1825" DrawAspect="Content" ObjectID="_1489833610" r:id="rId1684"/>
        </w:object>
      </w:r>
      <w:r>
        <w:t xml:space="preserve">’s are constant.  Therefore this model should be used only when strains are small.  Note that the user must specify </w:t>
      </w:r>
      <w:r w:rsidR="006C2049" w:rsidRPr="006C2049">
        <w:rPr>
          <w:position w:val="-12"/>
        </w:rPr>
        <w:object w:dxaOrig="760" w:dyaOrig="380" w14:anchorId="75C94DD5">
          <v:shape id="_x0000_i1826" type="#_x0000_t75" style="width:36pt;height:21.75pt" o:ole="">
            <v:imagedata r:id="rId1685" o:title=""/>
          </v:shape>
          <o:OLEObject Type="Embed" ProgID="Equation.DSMT4" ShapeID="_x0000_i1826" DrawAspect="Content" ObjectID="_1489833611" r:id="rId1686"/>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3130" w:name="_Toc416085856"/>
      <w:r>
        <w:lastRenderedPageBreak/>
        <w:t>Referentially Isotropic Diffusivity</w:t>
      </w:r>
      <w:bookmarkEnd w:id="3130"/>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6C2049" w:rsidRPr="006C2049">
              <w:rPr>
                <w:position w:val="-12"/>
              </w:rPr>
              <w:object w:dxaOrig="279" w:dyaOrig="360" w14:anchorId="711B4EAD">
                <v:shape id="_x0000_i1827" type="#_x0000_t75" style="width:14.25pt;height:21.75pt" o:ole="">
                  <v:imagedata r:id="rId1687" o:title=""/>
                </v:shape>
                <o:OLEObject Type="Embed" ProgID="Equation.DSMT4" ShapeID="_x0000_i1827" DrawAspect="Content" ObjectID="_1489833612" r:id="rId1688"/>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6C2049" w:rsidRPr="006C2049">
              <w:rPr>
                <w:position w:val="-12"/>
              </w:rPr>
              <w:object w:dxaOrig="360" w:dyaOrig="360" w14:anchorId="72AEBF39">
                <v:shape id="_x0000_i1828" type="#_x0000_t75" style="width:21.75pt;height:21.75pt" o:ole="">
                  <v:imagedata r:id="rId1689" o:title=""/>
                </v:shape>
                <o:OLEObject Type="Embed" ProgID="Equation.DSMT4" ShapeID="_x0000_i1828" DrawAspect="Content" ObjectID="_1489833613" r:id="rId1690"/>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6C2049" w:rsidRPr="006C2049">
              <w:rPr>
                <w:position w:val="-12"/>
              </w:rPr>
              <w:object w:dxaOrig="320" w:dyaOrig="360" w14:anchorId="7F6560F6">
                <v:shape id="_x0000_i1829" type="#_x0000_t75" style="width:14.25pt;height:21.75pt" o:ole="">
                  <v:imagedata r:id="rId1691" o:title=""/>
                </v:shape>
                <o:OLEObject Type="Embed" ProgID="Equation.DSMT4" ShapeID="_x0000_i1829" DrawAspect="Content" ObjectID="_1489833614" r:id="rId1692"/>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6C2049" w:rsidRPr="006C2049">
              <w:rPr>
                <w:position w:val="-12"/>
              </w:rPr>
              <w:object w:dxaOrig="360" w:dyaOrig="360" w14:anchorId="1930E728">
                <v:shape id="_x0000_i1830" type="#_x0000_t75" style="width:21.75pt;height:21.75pt" o:ole="">
                  <v:imagedata r:id="rId1693" o:title=""/>
                </v:shape>
                <o:OLEObject Type="Embed" ProgID="Equation.DSMT4" ShapeID="_x0000_i1830" DrawAspect="Content" ObjectID="_1489833615" r:id="rId1694"/>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6C2049" w:rsidRPr="006C2049">
              <w:rPr>
                <w:position w:val="-4"/>
              </w:rPr>
              <w:object w:dxaOrig="320" w:dyaOrig="260" w14:anchorId="411913AB">
                <v:shape id="_x0000_i1831" type="#_x0000_t75" style="width:14.25pt;height:14.25pt" o:ole="">
                  <v:imagedata r:id="rId1695" o:title=""/>
                </v:shape>
                <o:OLEObject Type="Embed" ProgID="Equation.DSMT4" ShapeID="_x0000_i1831" DrawAspect="Content" ObjectID="_1489833616" r:id="rId1696"/>
              </w:object>
            </w:r>
            <w:r>
              <w:t xml:space="preserve"> (</w:t>
            </w:r>
            <w:r w:rsidR="006C2049" w:rsidRPr="006C2049">
              <w:rPr>
                <w:position w:val="-6"/>
              </w:rPr>
              <w:object w:dxaOrig="680" w:dyaOrig="279" w14:anchorId="7B2C66C0">
                <v:shape id="_x0000_i1832" type="#_x0000_t75" style="width:36pt;height:14.25pt" o:ole="">
                  <v:imagedata r:id="rId1697" o:title=""/>
                </v:shape>
                <o:OLEObject Type="Embed" ProgID="Equation.DSMT4" ShapeID="_x0000_i1832" DrawAspect="Content" ObjectID="_1489833617" r:id="rId1698"/>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6C2049" w:rsidRPr="006C2049">
              <w:rPr>
                <w:position w:val="-6"/>
              </w:rPr>
              <w:object w:dxaOrig="240" w:dyaOrig="220" w14:anchorId="035B2431">
                <v:shape id="_x0000_i1833" type="#_x0000_t75" style="width:14.25pt;height:14.25pt" o:ole="">
                  <v:imagedata r:id="rId1699" o:title=""/>
                </v:shape>
                <o:OLEObject Type="Embed" ProgID="Equation.DSMT4" ShapeID="_x0000_i1833" DrawAspect="Content" ObjectID="_1489833618" r:id="rId1700"/>
              </w:object>
            </w:r>
            <w:r>
              <w:t xml:space="preserve"> (</w:t>
            </w:r>
            <w:r w:rsidR="006C2049" w:rsidRPr="006C2049">
              <w:rPr>
                <w:position w:val="-6"/>
              </w:rPr>
              <w:object w:dxaOrig="580" w:dyaOrig="279" w14:anchorId="01098557">
                <v:shape id="_x0000_i1834" type="#_x0000_t75" style="width:28.55pt;height:14.25pt" o:ole="">
                  <v:imagedata r:id="rId1701" o:title=""/>
                </v:shape>
                <o:OLEObject Type="Embed" ProgID="Equation.DSMT4" ShapeID="_x0000_i1834" DrawAspect="Content" ObjectID="_1489833619" r:id="rId1702"/>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6C2049" w:rsidRPr="006C2049">
        <w:rPr>
          <w:position w:val="-32"/>
        </w:rPr>
        <w:object w:dxaOrig="4300" w:dyaOrig="760" w14:anchorId="26B9A3C3">
          <v:shape id="_x0000_i1835" type="#_x0000_t75" style="width:3in;height:36pt" o:ole="">
            <v:imagedata r:id="rId1703" o:title=""/>
          </v:shape>
          <o:OLEObject Type="Embed" ProgID="Equation.DSMT4" ShapeID="_x0000_i1835" DrawAspect="Content" ObjectID="_1489833620" r:id="rId1704"/>
        </w:object>
      </w:r>
      <w:r>
        <w:t>,</w:t>
      </w:r>
    </w:p>
    <w:p w14:paraId="4BB745DF" w14:textId="1A457061" w:rsidR="006A0BC1" w:rsidRDefault="006A0BC1" w:rsidP="006A0BC1">
      <w:r>
        <w:t xml:space="preserve">where </w:t>
      </w:r>
      <w:r w:rsidR="006C2049" w:rsidRPr="006C2049">
        <w:rPr>
          <w:position w:val="-6"/>
        </w:rPr>
        <w:object w:dxaOrig="220" w:dyaOrig="279" w14:anchorId="0C097BA0">
          <v:shape id="_x0000_i1836" type="#_x0000_t75" style="width:14.25pt;height:14.25pt" o:ole="">
            <v:imagedata r:id="rId1705" o:title=""/>
          </v:shape>
          <o:OLEObject Type="Embed" ProgID="Equation.DSMT4" ShapeID="_x0000_i1836" DrawAspect="Content" ObjectID="_1489833621" r:id="rId1706"/>
        </w:object>
      </w:r>
      <w:r>
        <w:rPr>
          <w:i/>
        </w:rPr>
        <w:t xml:space="preserve"> </w:t>
      </w:r>
      <w:r>
        <w:t xml:space="preserve">is the jacobian of the deformation, i.e. </w:t>
      </w:r>
      <w:r w:rsidR="006C2049" w:rsidRPr="006C2049">
        <w:rPr>
          <w:position w:val="-6"/>
        </w:rPr>
        <w:object w:dxaOrig="940" w:dyaOrig="279" w14:anchorId="3773395E">
          <v:shape id="_x0000_i1837" type="#_x0000_t75" style="width:50.25pt;height:14.25pt" o:ole="">
            <v:imagedata r:id="rId1707" o:title=""/>
          </v:shape>
          <o:OLEObject Type="Embed" ProgID="Equation.DSMT4" ShapeID="_x0000_i1837" DrawAspect="Content" ObjectID="_1489833622" r:id="rId1708"/>
        </w:object>
      </w:r>
      <w:r>
        <w:t xml:space="preserve"> where </w:t>
      </w:r>
      <w:r w:rsidR="006C2049" w:rsidRPr="006C2049">
        <w:rPr>
          <w:position w:val="-4"/>
        </w:rPr>
        <w:object w:dxaOrig="220" w:dyaOrig="260" w14:anchorId="10C9BD98">
          <v:shape id="_x0000_i1838" type="#_x0000_t75" style="width:14.25pt;height:14.25pt" o:ole="">
            <v:imagedata r:id="rId1709" o:title=""/>
          </v:shape>
          <o:OLEObject Type="Embed" ProgID="Equation.DSMT4" ShapeID="_x0000_i1838" DrawAspect="Content" ObjectID="_1489833623" r:id="rId1710"/>
        </w:object>
      </w:r>
      <w:r>
        <w:rPr>
          <w:b/>
        </w:rPr>
        <w:t xml:space="preserve"> </w:t>
      </w:r>
      <w:r>
        <w:t xml:space="preserve">is the deformation gradient, and </w:t>
      </w:r>
      <w:r w:rsidR="006C2049" w:rsidRPr="006C2049">
        <w:rPr>
          <w:position w:val="-6"/>
        </w:rPr>
        <w:object w:dxaOrig="960" w:dyaOrig="320" w14:anchorId="089DF242">
          <v:shape id="_x0000_i1839" type="#_x0000_t75" style="width:50.25pt;height:14.25pt" o:ole="">
            <v:imagedata r:id="rId1711" o:title=""/>
          </v:shape>
          <o:OLEObject Type="Embed" ProgID="Equation.DSMT4" ShapeID="_x0000_i1839" DrawAspect="Content" ObjectID="_1489833624" r:id="rId1712"/>
        </w:object>
      </w:r>
      <w:r>
        <w:t xml:space="preserve"> is the left Cauchy-Green tensor.  Note that the diffusivity in the reference state (</w:t>
      </w:r>
      <w:r w:rsidR="006C2049" w:rsidRPr="006C2049">
        <w:rPr>
          <w:position w:val="-4"/>
        </w:rPr>
        <w:object w:dxaOrig="560" w:dyaOrig="260" w14:anchorId="102FCEFB">
          <v:shape id="_x0000_i1840" type="#_x0000_t75" style="width:28.55pt;height:14.25pt" o:ole="">
            <v:imagedata r:id="rId1713" o:title=""/>
          </v:shape>
          <o:OLEObject Type="Embed" ProgID="Equation.DSMT4" ShapeID="_x0000_i1840" DrawAspect="Content" ObjectID="_1489833625" r:id="rId1714"/>
        </w:object>
      </w:r>
      <w:r>
        <w:t xml:space="preserve">) is isotropic and given by </w:t>
      </w:r>
      <w:r w:rsidR="006C2049" w:rsidRPr="006C2049">
        <w:rPr>
          <w:position w:val="-14"/>
        </w:rPr>
        <w:object w:dxaOrig="2060" w:dyaOrig="400" w14:anchorId="7007B024">
          <v:shape id="_x0000_i1841" type="#_x0000_t75" style="width:100.55pt;height:21.75pt" o:ole="">
            <v:imagedata r:id="rId1715" o:title=""/>
          </v:shape>
          <o:OLEObject Type="Embed" ProgID="Equation.DSMT4" ShapeID="_x0000_i1841" DrawAspect="Content" ObjectID="_1489833626" r:id="rId1716"/>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3131" w:name="_Toc416085857"/>
      <w:r>
        <w:lastRenderedPageBreak/>
        <w:t>Referentially Orthotropic Diffusivity</w:t>
      </w:r>
      <w:bookmarkEnd w:id="3131"/>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6C2049" w:rsidRPr="006C2049">
              <w:rPr>
                <w:position w:val="-12"/>
              </w:rPr>
              <w:object w:dxaOrig="279" w:dyaOrig="360" w14:anchorId="42924910">
                <v:shape id="_x0000_i1842" type="#_x0000_t75" style="width:14.25pt;height:21.75pt" o:ole="">
                  <v:imagedata r:id="rId1717" o:title=""/>
                </v:shape>
                <o:OLEObject Type="Embed" ProgID="Equation.DSMT4" ShapeID="_x0000_i1842" DrawAspect="Content" ObjectID="_1489833627" r:id="rId1718"/>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6C2049" w:rsidRPr="006C2049">
              <w:rPr>
                <w:position w:val="-12"/>
              </w:rPr>
              <w:object w:dxaOrig="360" w:dyaOrig="360" w14:anchorId="56C62789">
                <v:shape id="_x0000_i1843" type="#_x0000_t75" style="width:21.75pt;height:21.75pt" o:ole="">
                  <v:imagedata r:id="rId1719" o:title=""/>
                </v:shape>
                <o:OLEObject Type="Embed" ProgID="Equation.DSMT4" ShapeID="_x0000_i1843" DrawAspect="Content" ObjectID="_1489833628" r:id="rId1720"/>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6C2049" w:rsidRPr="006C2049">
              <w:rPr>
                <w:position w:val="-12"/>
              </w:rPr>
              <w:object w:dxaOrig="320" w:dyaOrig="380" w14:anchorId="2A83891E">
                <v:shape id="_x0000_i1844" type="#_x0000_t75" style="width:14.25pt;height:21.75pt" o:ole="">
                  <v:imagedata r:id="rId1721" o:title=""/>
                </v:shape>
                <o:OLEObject Type="Embed" ProgID="Equation.DSMT4" ShapeID="_x0000_i1844" DrawAspect="Content" ObjectID="_1489833629" r:id="rId1722"/>
              </w:object>
            </w:r>
            <w:r>
              <w:t xml:space="preserve"> along orthogonal directions (</w:t>
            </w:r>
            <w:r w:rsidR="006C2049" w:rsidRPr="006C2049">
              <w:rPr>
                <w:position w:val="-10"/>
              </w:rPr>
              <w:object w:dxaOrig="920" w:dyaOrig="320" w14:anchorId="45E884C3">
                <v:shape id="_x0000_i1845" type="#_x0000_t75" style="width:43.45pt;height:14.25pt" o:ole="">
                  <v:imagedata r:id="rId1723" o:title=""/>
                </v:shape>
                <o:OLEObject Type="Embed" ProgID="Equation.DSMT4" ShapeID="_x0000_i1845" DrawAspect="Content" ObjectID="_1489833630" r:id="rId1724"/>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6C2049" w:rsidRPr="006C2049">
              <w:rPr>
                <w:position w:val="-12"/>
              </w:rPr>
              <w:object w:dxaOrig="360" w:dyaOrig="380" w14:anchorId="2D979332">
                <v:shape id="_x0000_i1846" type="#_x0000_t75" style="width:21.75pt;height:21.75pt" o:ole="">
                  <v:imagedata r:id="rId1725" o:title=""/>
                </v:shape>
                <o:OLEObject Type="Embed" ProgID="Equation.DSMT4" ShapeID="_x0000_i1846" DrawAspect="Content" ObjectID="_1489833631" r:id="rId1726"/>
              </w:object>
            </w:r>
            <w:r>
              <w:t xml:space="preserve"> along orthogonal directions (</w:t>
            </w:r>
            <w:r w:rsidR="006C2049" w:rsidRPr="006C2049">
              <w:rPr>
                <w:position w:val="-10"/>
              </w:rPr>
              <w:object w:dxaOrig="920" w:dyaOrig="320" w14:anchorId="73F4E012">
                <v:shape id="_x0000_i1847" type="#_x0000_t75" style="width:43.45pt;height:14.25pt" o:ole="">
                  <v:imagedata r:id="rId1727" o:title=""/>
                </v:shape>
                <o:OLEObject Type="Embed" ProgID="Equation.DSMT4" ShapeID="_x0000_i1847" DrawAspect="Content" ObjectID="_1489833632" r:id="rId1728"/>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6C2049" w:rsidRPr="006C2049">
              <w:rPr>
                <w:position w:val="-12"/>
              </w:rPr>
              <w:object w:dxaOrig="380" w:dyaOrig="360" w14:anchorId="3657AE99">
                <v:shape id="_x0000_i1848" type="#_x0000_t75" style="width:21.75pt;height:21.75pt" o:ole="">
                  <v:imagedata r:id="rId1729" o:title=""/>
                </v:shape>
                <o:OLEObject Type="Embed" ProgID="Equation.DSMT4" ShapeID="_x0000_i1848" DrawAspect="Content" ObjectID="_1489833633" r:id="rId1730"/>
              </w:object>
            </w:r>
            <w:r>
              <w:t xml:space="preserve"> (</w:t>
            </w:r>
            <w:r w:rsidR="006C2049" w:rsidRPr="006C2049">
              <w:rPr>
                <w:position w:val="-12"/>
              </w:rPr>
              <w:object w:dxaOrig="760" w:dyaOrig="360" w14:anchorId="715183C1">
                <v:shape id="_x0000_i1849" type="#_x0000_t75" style="width:36pt;height:21.75pt" o:ole="">
                  <v:imagedata r:id="rId1731" o:title=""/>
                </v:shape>
                <o:OLEObject Type="Embed" ProgID="Equation.DSMT4" ShapeID="_x0000_i1849" DrawAspect="Content" ObjectID="_1489833634" r:id="rId1732"/>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6C2049" w:rsidRPr="006C2049">
              <w:rPr>
                <w:position w:val="-12"/>
              </w:rPr>
              <w:object w:dxaOrig="380" w:dyaOrig="360" w14:anchorId="44398872">
                <v:shape id="_x0000_i1850" type="#_x0000_t75" style="width:21.75pt;height:21.75pt" o:ole="">
                  <v:imagedata r:id="rId1733" o:title=""/>
                </v:shape>
                <o:OLEObject Type="Embed" ProgID="Equation.DSMT4" ShapeID="_x0000_i1850" DrawAspect="Content" ObjectID="_1489833635" r:id="rId1734"/>
              </w:object>
            </w:r>
            <w:r>
              <w:t xml:space="preserve"> (</w:t>
            </w:r>
            <w:r w:rsidR="006C2049" w:rsidRPr="006C2049">
              <w:rPr>
                <w:position w:val="-10"/>
              </w:rPr>
              <w:object w:dxaOrig="920" w:dyaOrig="320" w14:anchorId="45FB35E1">
                <v:shape id="_x0000_i1851" type="#_x0000_t75" style="width:43.45pt;height:14.25pt" o:ole="">
                  <v:imagedata r:id="rId1735" o:title=""/>
                </v:shape>
                <o:OLEObject Type="Embed" ProgID="Equation.DSMT4" ShapeID="_x0000_i1851" DrawAspect="Content" ObjectID="_1489833636" r:id="rId1736"/>
              </w:object>
            </w:r>
            <w:r>
              <w:t xml:space="preserve">, </w:t>
            </w:r>
            <w:r w:rsidR="006C2049" w:rsidRPr="006C2049">
              <w:rPr>
                <w:position w:val="-12"/>
              </w:rPr>
              <w:object w:dxaOrig="760" w:dyaOrig="360" w14:anchorId="173C215F">
                <v:shape id="_x0000_i1852" type="#_x0000_t75" style="width:36pt;height:21.75pt" o:ole="">
                  <v:imagedata r:id="rId1737" o:title=""/>
                </v:shape>
                <o:OLEObject Type="Embed" ProgID="Equation.DSMT4" ShapeID="_x0000_i1852" DrawAspect="Content" ObjectID="_1489833637" r:id="rId1738"/>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6C2049" w:rsidRPr="006C2049">
              <w:rPr>
                <w:position w:val="-12"/>
              </w:rPr>
              <w:object w:dxaOrig="300" w:dyaOrig="360" w14:anchorId="1198B1F4">
                <v:shape id="_x0000_i1853" type="#_x0000_t75" style="width:14.25pt;height:21.75pt" o:ole="">
                  <v:imagedata r:id="rId1739" o:title=""/>
                </v:shape>
                <o:OLEObject Type="Embed" ProgID="Equation.DSMT4" ShapeID="_x0000_i1853" DrawAspect="Content" ObjectID="_1489833638" r:id="rId1740"/>
              </w:object>
            </w:r>
            <w:r>
              <w:t xml:space="preserve"> (</w:t>
            </w:r>
            <w:r w:rsidR="006C2049" w:rsidRPr="006C2049">
              <w:rPr>
                <w:position w:val="-12"/>
              </w:rPr>
              <w:object w:dxaOrig="660" w:dyaOrig="360" w14:anchorId="6BBB1558">
                <v:shape id="_x0000_i1854" type="#_x0000_t75" style="width:36pt;height:21.75pt" o:ole="">
                  <v:imagedata r:id="rId1741" o:title=""/>
                </v:shape>
                <o:OLEObject Type="Embed" ProgID="Equation.DSMT4" ShapeID="_x0000_i1854" DrawAspect="Content" ObjectID="_1489833639" r:id="rId1742"/>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6C2049" w:rsidRPr="006C2049">
              <w:rPr>
                <w:position w:val="-12"/>
              </w:rPr>
              <w:object w:dxaOrig="300" w:dyaOrig="360" w14:anchorId="25603268">
                <v:shape id="_x0000_i1855" type="#_x0000_t75" style="width:14.25pt;height:21.75pt" o:ole="">
                  <v:imagedata r:id="rId1743" o:title=""/>
                </v:shape>
                <o:OLEObject Type="Embed" ProgID="Equation.DSMT4" ShapeID="_x0000_i1855" DrawAspect="Content" ObjectID="_1489833640" r:id="rId1744"/>
              </w:object>
            </w:r>
            <w:r>
              <w:t xml:space="preserve"> (</w:t>
            </w:r>
            <w:r w:rsidR="006C2049" w:rsidRPr="006C2049">
              <w:rPr>
                <w:position w:val="-10"/>
              </w:rPr>
              <w:object w:dxaOrig="920" w:dyaOrig="320" w14:anchorId="7E48D45C">
                <v:shape id="_x0000_i1856" type="#_x0000_t75" style="width:43.45pt;height:14.25pt" o:ole="">
                  <v:imagedata r:id="rId1745" o:title=""/>
                </v:shape>
                <o:OLEObject Type="Embed" ProgID="Equation.DSMT4" ShapeID="_x0000_i1856" DrawAspect="Content" ObjectID="_1489833641" r:id="rId1746"/>
              </w:object>
            </w:r>
            <w:r>
              <w:t xml:space="preserve">, </w:t>
            </w:r>
            <w:r w:rsidR="006C2049" w:rsidRPr="006C2049">
              <w:rPr>
                <w:position w:val="-12"/>
              </w:rPr>
              <w:object w:dxaOrig="680" w:dyaOrig="360" w14:anchorId="51267322">
                <v:shape id="_x0000_i1857" type="#_x0000_t75" style="width:36pt;height:21.75pt" o:ole="">
                  <v:imagedata r:id="rId1747" o:title=""/>
                </v:shape>
                <o:OLEObject Type="Embed" ProgID="Equation.DSMT4" ShapeID="_x0000_i1857" DrawAspect="Content" ObjectID="_1489833642" r:id="rId1748"/>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6C2049" w:rsidRPr="006C2049">
        <w:rPr>
          <w:position w:val="-28"/>
        </w:rPr>
        <w:object w:dxaOrig="3800" w:dyaOrig="680" w14:anchorId="0911CF5C">
          <v:shape id="_x0000_i1858" type="#_x0000_t75" style="width:187.45pt;height:36pt" o:ole="">
            <v:imagedata r:id="rId1749" o:title=""/>
          </v:shape>
          <o:OLEObject Type="Embed" ProgID="Equation.DSMT4" ShapeID="_x0000_i1858" DrawAspect="Content" ObjectID="_1489833643" r:id="rId1750"/>
        </w:obje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6C2049" w:rsidRPr="006C2049">
        <w:rPr>
          <w:position w:val="-114"/>
        </w:rPr>
        <w:object w:dxaOrig="4120" w:dyaOrig="2439" w14:anchorId="333C9527">
          <v:shape id="_x0000_i1859" type="#_x0000_t75" style="width:209.2pt;height:122.25pt" o:ole="">
            <v:imagedata r:id="rId1751" o:title=""/>
          </v:shape>
          <o:OLEObject Type="Embed" ProgID="Equation.DSMT4" ShapeID="_x0000_i1859" DrawAspect="Content" ObjectID="_1489833644" r:id="rId1752"/>
        </w:object>
      </w:r>
      <w:r>
        <w:t>,</w:t>
      </w:r>
    </w:p>
    <w:p w14:paraId="5A484DDC" w14:textId="6F9D0744" w:rsidR="006A0BC1" w:rsidRDefault="006C2049" w:rsidP="006A0BC1">
      <w:r w:rsidRPr="006C2049">
        <w:rPr>
          <w:position w:val="-6"/>
        </w:rPr>
        <w:object w:dxaOrig="220" w:dyaOrig="279" w14:anchorId="17280668">
          <v:shape id="_x0000_i1860" type="#_x0000_t75" style="width:14.25pt;height:14.25pt" o:ole="">
            <v:imagedata r:id="rId1753" o:title=""/>
          </v:shape>
          <o:OLEObject Type="Embed" ProgID="Equation.DSMT4" ShapeID="_x0000_i1860" DrawAspect="Content" ObjectID="_1489833645" r:id="rId1754"/>
        </w:object>
      </w:r>
      <w:r w:rsidR="006A0BC1" w:rsidRPr="00A16AEB">
        <w:t xml:space="preserve"> </w:t>
      </w:r>
      <w:r w:rsidR="006A0BC1">
        <w:t xml:space="preserve">is the </w:t>
      </w:r>
      <w:r w:rsidR="004A1056">
        <w:t xml:space="preserve">Jacobian </w:t>
      </w:r>
      <w:r w:rsidR="006A0BC1">
        <w:t xml:space="preserve">of the deformation, i.e. </w:t>
      </w:r>
      <w:r w:rsidRPr="006C2049">
        <w:rPr>
          <w:position w:val="-6"/>
        </w:rPr>
        <w:object w:dxaOrig="940" w:dyaOrig="279" w14:anchorId="533BF9FC">
          <v:shape id="_x0000_i1861" type="#_x0000_t75" style="width:50.25pt;height:14.25pt" o:ole="">
            <v:imagedata r:id="rId1755" o:title=""/>
          </v:shape>
          <o:OLEObject Type="Embed" ProgID="Equation.DSMT4" ShapeID="_x0000_i1861" DrawAspect="Content" ObjectID="_1489833646" r:id="rId1756"/>
        </w:object>
      </w:r>
      <w:r w:rsidR="006A0BC1">
        <w:t xml:space="preserve"> where</w:t>
      </w:r>
      <w:r w:rsidR="006A0BC1">
        <w:rPr>
          <w:b/>
        </w:rPr>
        <w:t xml:space="preserve"> </w:t>
      </w:r>
      <w:r w:rsidRPr="006C2049">
        <w:rPr>
          <w:b/>
          <w:position w:val="-4"/>
        </w:rPr>
        <w:object w:dxaOrig="220" w:dyaOrig="260" w14:anchorId="2014D149">
          <v:shape id="_x0000_i1862" type="#_x0000_t75" style="width:14.25pt;height:14.25pt" o:ole="">
            <v:imagedata r:id="rId1757" o:title=""/>
          </v:shape>
          <o:OLEObject Type="Embed" ProgID="Equation.DSMT4" ShapeID="_x0000_i1862" DrawAspect="Content" ObjectID="_1489833647" r:id="rId1758"/>
        </w:object>
      </w:r>
      <w:r w:rsidR="006A0BC1" w:rsidRPr="00A16AEB">
        <w:t xml:space="preserve"> </w:t>
      </w:r>
      <w:r w:rsidR="006A0BC1">
        <w:t xml:space="preserve">is the deformation gradient.  </w:t>
      </w:r>
      <w:r w:rsidRPr="006C2049">
        <w:rPr>
          <w:position w:val="-12"/>
        </w:rPr>
        <w:object w:dxaOrig="360" w:dyaOrig="360" w14:anchorId="60D87A8F">
          <v:shape id="_x0000_i1863" type="#_x0000_t75" style="width:21.75pt;height:21.75pt" o:ole="">
            <v:imagedata r:id="rId1759" o:title=""/>
          </v:shape>
          <o:OLEObject Type="Embed" ProgID="Equation.DSMT4" ShapeID="_x0000_i1863" DrawAspect="Content" ObjectID="_1489833648" r:id="rId1760"/>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6C2049" w:rsidRPr="006C2049">
        <w:rPr>
          <w:position w:val="-14"/>
        </w:rPr>
        <w:object w:dxaOrig="3260" w:dyaOrig="400" w14:anchorId="7EF5DB78">
          <v:shape id="_x0000_i1864" type="#_x0000_t75" style="width:165.75pt;height:21.75pt" o:ole="">
            <v:imagedata r:id="rId1761" o:title=""/>
          </v:shape>
          <o:OLEObject Type="Embed" ProgID="Equation.DSMT4" ShapeID="_x0000_i1864" DrawAspect="Content" ObjectID="_1489833649" r:id="rId1762"/>
        </w:object>
      </w:r>
      <w:r>
        <w:t>,</w:t>
      </w:r>
    </w:p>
    <w:p w14:paraId="7F4CE2AE" w14:textId="2B2B6B06" w:rsidR="006A0BC1" w:rsidRDefault="006A0BC1" w:rsidP="006A0BC1">
      <w:r>
        <w:t xml:space="preserve">where </w:t>
      </w:r>
      <w:r w:rsidR="006C2049" w:rsidRPr="006C2049">
        <w:rPr>
          <w:position w:val="-12"/>
        </w:rPr>
        <w:object w:dxaOrig="320" w:dyaOrig="360" w14:anchorId="02508388">
          <v:shape id="_x0000_i1865" type="#_x0000_t75" style="width:14.25pt;height:21.75pt" o:ole="">
            <v:imagedata r:id="rId1763" o:title=""/>
          </v:shape>
          <o:OLEObject Type="Embed" ProgID="Equation.DSMT4" ShapeID="_x0000_i1865" DrawAspect="Content" ObjectID="_1489833650" r:id="rId1764"/>
        </w:object>
      </w:r>
      <w:r>
        <w:t xml:space="preserve"> are orthonormal vectors normal to the planes of symmetry (defined as described in Section </w:t>
      </w:r>
      <w:r>
        <w:fldChar w:fldCharType="begin"/>
      </w:r>
      <w:r>
        <w:instrText xml:space="preserve"> REF _Ref162429694 \r \h </w:instrText>
      </w:r>
      <w:r>
        <w:fldChar w:fldCharType="separate"/>
      </w:r>
      <w:r w:rsidR="001B13CD">
        <w:t>4.1.1</w:t>
      </w:r>
      <w:r>
        <w:fldChar w:fldCharType="end"/>
      </w:r>
      <w:r>
        <w:t xml:space="preserve">).  Note that the </w:t>
      </w:r>
      <w:r w:rsidR="005467AD">
        <w:t xml:space="preserve">diffusivity </w:t>
      </w:r>
      <w:r>
        <w:t>in the reference state (</w:t>
      </w:r>
      <w:r w:rsidR="006C2049" w:rsidRPr="006C2049">
        <w:rPr>
          <w:position w:val="-4"/>
        </w:rPr>
        <w:object w:dxaOrig="560" w:dyaOrig="260" w14:anchorId="1A090235">
          <v:shape id="_x0000_i1866" type="#_x0000_t75" style="width:28.55pt;height:14.25pt" o:ole="">
            <v:imagedata r:id="rId1765" o:title=""/>
          </v:shape>
          <o:OLEObject Type="Embed" ProgID="Equation.DSMT4" ShapeID="_x0000_i1866" DrawAspect="Content" ObjectID="_1489833651" r:id="rId1766"/>
        </w:object>
      </w:r>
      <w:r>
        <w:t xml:space="preserve">) is given by </w:t>
      </w:r>
      <w:r w:rsidR="006C2049" w:rsidRPr="006C2049">
        <w:rPr>
          <w:position w:val="-28"/>
        </w:rPr>
        <w:object w:dxaOrig="3100" w:dyaOrig="680" w14:anchorId="4C8BDAC1">
          <v:shape id="_x0000_i1867" type="#_x0000_t75" style="width:158.25pt;height:36pt" o:ole="">
            <v:imagedata r:id="rId1767" o:title=""/>
          </v:shape>
          <o:OLEObject Type="Embed" ProgID="Equation.DSMT4" ShapeID="_x0000_i1867" DrawAspect="Content" ObjectID="_1489833652" r:id="rId1768"/>
        </w:object>
      </w:r>
      <w:r>
        <w:t>.</w:t>
      </w:r>
    </w:p>
    <w:p w14:paraId="43A126AB" w14:textId="77777777" w:rsidR="006A0BC1" w:rsidRDefault="006A0BC1" w:rsidP="006A0BC1"/>
    <w:p w14:paraId="185558E6" w14:textId="77777777" w:rsidR="006A0BC1" w:rsidRPr="00B27FE9" w:rsidRDefault="006A0BC1" w:rsidP="00026B51">
      <w:pPr>
        <w:pStyle w:val="Example"/>
      </w:pPr>
      <w:r w:rsidRPr="00B27FE9">
        <w:lastRenderedPageBreak/>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3132" w:name="_Toc416085858"/>
      <w:r>
        <w:lastRenderedPageBreak/>
        <w:t>Albro Isotropic Diffusivity</w:t>
      </w:r>
      <w:bookmarkEnd w:id="3132"/>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6C2049" w:rsidRPr="006C2049">
              <w:rPr>
                <w:position w:val="-12"/>
              </w:rPr>
              <w:object w:dxaOrig="279" w:dyaOrig="360" w14:anchorId="6B2E3C1B">
                <v:shape id="_x0000_i1868" type="#_x0000_t75" style="width:14.25pt;height:21.75pt" o:ole="">
                  <v:imagedata r:id="rId1769" o:title=""/>
                </v:shape>
                <o:OLEObject Type="Embed" ProgID="Equation.DSMT4" ShapeID="_x0000_i1868" DrawAspect="Content" ObjectID="_1489833653" r:id="rId1770"/>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6C2049" w:rsidRPr="006C2049">
              <w:rPr>
                <w:position w:val="-12"/>
              </w:rPr>
              <w:object w:dxaOrig="320" w:dyaOrig="380" w14:anchorId="4DF70B63">
                <v:shape id="_x0000_i1869" type="#_x0000_t75" style="width:14.25pt;height:21.75pt" o:ole="">
                  <v:imagedata r:id="rId1771" o:title=""/>
                </v:shape>
                <o:OLEObject Type="Embed" ProgID="Equation.DSMT4" ShapeID="_x0000_i1869" DrawAspect="Content" ObjectID="_1489833654" r:id="rId1772"/>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6C2049" w:rsidRPr="006C2049">
              <w:rPr>
                <w:position w:val="-12"/>
              </w:rPr>
              <w:object w:dxaOrig="340" w:dyaOrig="360" w14:anchorId="6284226B">
                <v:shape id="_x0000_i1870" type="#_x0000_t75" style="width:14.25pt;height:21.75pt" o:ole="">
                  <v:imagedata r:id="rId1773" o:title=""/>
                </v:shape>
                <o:OLEObject Type="Embed" ProgID="Equation.DSMT4" ShapeID="_x0000_i1870" DrawAspect="Content" ObjectID="_1489833655" r:id="rId1774"/>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6C2049" w:rsidRPr="006C2049">
        <w:rPr>
          <w:position w:val="-32"/>
        </w:rPr>
        <w:object w:dxaOrig="2960" w:dyaOrig="760" w14:anchorId="67E9C3D6">
          <v:shape id="_x0000_i1871" type="#_x0000_t75" style="width:151.45pt;height:36pt" o:ole="">
            <v:imagedata r:id="rId1775" o:title=""/>
          </v:shape>
          <o:OLEObject Type="Embed" ProgID="Equation.DSMT4" ShapeID="_x0000_i1871" DrawAspect="Content" ObjectID="_1489833656" r:id="rId1776"/>
        </w:object>
      </w:r>
      <w:r>
        <w:t>,</w:t>
      </w:r>
    </w:p>
    <w:p w14:paraId="3611C788" w14:textId="6CF69A0A" w:rsidR="00C14B72" w:rsidRDefault="00BC495E" w:rsidP="00C14B72">
      <w:r>
        <w:t xml:space="preserve">where </w:t>
      </w:r>
      <w:r w:rsidR="006C2049" w:rsidRPr="006C2049">
        <w:rPr>
          <w:position w:val="-12"/>
        </w:rPr>
        <w:object w:dxaOrig="1040" w:dyaOrig="380" w14:anchorId="0C1F0F53">
          <v:shape id="_x0000_i1872" type="#_x0000_t75" style="width:50.25pt;height:21.75pt" o:ole="">
            <v:imagedata r:id="rId1777" o:title=""/>
          </v:shape>
          <o:OLEObject Type="Embed" ProgID="Equation.DSMT4" ShapeID="_x0000_i1872" DrawAspect="Content" ObjectID="_1489833657" r:id="rId1778"/>
        </w:object>
      </w:r>
      <w:r w:rsidR="005467AD">
        <w:t xml:space="preserve"> and </w:t>
      </w:r>
      <w:r>
        <w:t xml:space="preserve">the porosity </w:t>
      </w:r>
      <w:r w:rsidR="006C2049" w:rsidRPr="006C2049">
        <w:rPr>
          <w:position w:val="-10"/>
        </w:rPr>
        <w:object w:dxaOrig="320" w:dyaOrig="360" w14:anchorId="4D19FF8A">
          <v:shape id="_x0000_i1873" type="#_x0000_t75" style="width:14.25pt;height:21.75pt" o:ole="">
            <v:imagedata r:id="rId1779" o:title=""/>
          </v:shape>
          <o:OLEObject Type="Embed" ProgID="Equation.DSMT4" ShapeID="_x0000_i1873" DrawAspect="Content" ObjectID="_1489833658" r:id="rId1780"/>
        </w:object>
      </w:r>
      <w:r>
        <w:t xml:space="preserve"> varies with deformation according to the kinematic constraint</w:t>
      </w:r>
    </w:p>
    <w:p w14:paraId="63208379" w14:textId="3EDB1A2B" w:rsidR="00C14B72" w:rsidRDefault="00C14B72" w:rsidP="00C14B72">
      <w:pPr>
        <w:pStyle w:val="MTDisplayEquation"/>
      </w:pPr>
      <w:r>
        <w:tab/>
      </w:r>
      <w:r w:rsidR="006C2049" w:rsidRPr="006C2049">
        <w:rPr>
          <w:position w:val="-24"/>
        </w:rPr>
        <w:object w:dxaOrig="1140" w:dyaOrig="660" w14:anchorId="0C4D142A">
          <v:shape id="_x0000_i1874" type="#_x0000_t75" style="width:57.75pt;height:36pt" o:ole="">
            <v:imagedata r:id="rId1781" o:title=""/>
          </v:shape>
          <o:OLEObject Type="Embed" ProgID="Equation.DSMT4" ShapeID="_x0000_i1874" DrawAspect="Content" ObjectID="_1489833659" r:id="rId1782"/>
        </w:object>
      </w:r>
      <w:r w:rsidR="00BC495E">
        <w:t>.</w:t>
      </w:r>
    </w:p>
    <w:p w14:paraId="4E967B54" w14:textId="294B9AD0" w:rsidR="00C14B72" w:rsidRDefault="006C2049" w:rsidP="00BC495E">
      <w:r w:rsidRPr="006C2049">
        <w:rPr>
          <w:position w:val="-6"/>
        </w:rPr>
        <w:object w:dxaOrig="220" w:dyaOrig="279" w14:anchorId="7AC5AAB9">
          <v:shape id="_x0000_i1875" type="#_x0000_t75" style="width:14.25pt;height:14.25pt" o:ole="">
            <v:imagedata r:id="rId1783" o:title=""/>
          </v:shape>
          <o:OLEObject Type="Embed" ProgID="Equation.DSMT4" ShapeID="_x0000_i1875" DrawAspect="Content" ObjectID="_1489833660" r:id="rId1784"/>
        </w:object>
      </w:r>
      <w:r w:rsidR="00C14B72" w:rsidRPr="00A16AEB">
        <w:t xml:space="preserve"> </w:t>
      </w:r>
      <w:r w:rsidR="00C14B72">
        <w:t xml:space="preserve">is the Jacobian of the deformation, i.e. </w:t>
      </w:r>
      <w:r w:rsidRPr="006C2049">
        <w:rPr>
          <w:position w:val="-6"/>
        </w:rPr>
        <w:object w:dxaOrig="940" w:dyaOrig="279" w14:anchorId="53183500">
          <v:shape id="_x0000_i1876" type="#_x0000_t75" style="width:50.25pt;height:14.25pt" o:ole="">
            <v:imagedata r:id="rId1785" o:title=""/>
          </v:shape>
          <o:OLEObject Type="Embed" ProgID="Equation.DSMT4" ShapeID="_x0000_i1876" DrawAspect="Content" ObjectID="_1489833661" r:id="rId1786"/>
        </w:object>
      </w:r>
      <w:r w:rsidR="00C14B72">
        <w:t xml:space="preserve"> where</w:t>
      </w:r>
      <w:r w:rsidR="00C14B72">
        <w:rPr>
          <w:b/>
        </w:rPr>
        <w:t xml:space="preserve"> </w:t>
      </w:r>
      <w:r w:rsidRPr="006C2049">
        <w:rPr>
          <w:b/>
          <w:position w:val="-4"/>
        </w:rPr>
        <w:object w:dxaOrig="220" w:dyaOrig="260" w14:anchorId="27F23029">
          <v:shape id="_x0000_i1877" type="#_x0000_t75" style="width:14.25pt;height:14.25pt" o:ole="">
            <v:imagedata r:id="rId1787" o:title=""/>
          </v:shape>
          <o:OLEObject Type="Embed" ProgID="Equation.DSMT4" ShapeID="_x0000_i1877" DrawAspect="Content" ObjectID="_1489833662" r:id="rId1788"/>
        </w:object>
      </w:r>
      <w:r w:rsidR="00C14B72" w:rsidRPr="00A16AEB">
        <w:t xml:space="preserve"> </w:t>
      </w:r>
      <w:r w:rsidR="00C14B72">
        <w:t>is the deformation gradient</w:t>
      </w:r>
      <w:r w:rsidR="00BC495E">
        <w:t xml:space="preserve"> and </w:t>
      </w:r>
      <w:r w:rsidRPr="006C2049">
        <w:rPr>
          <w:position w:val="-12"/>
        </w:rPr>
        <w:object w:dxaOrig="300" w:dyaOrig="380" w14:anchorId="18286D13">
          <v:shape id="_x0000_i1878" type="#_x0000_t75" style="width:14.25pt;height:21.75pt" o:ole="">
            <v:imagedata r:id="rId1789" o:title=""/>
          </v:shape>
          <o:OLEObject Type="Embed" ProgID="Equation.DSMT4" ShapeID="_x0000_i1878" DrawAspect="Content" ObjectID="_1489833663" r:id="rId1790"/>
        </w:object>
      </w:r>
      <w:r w:rsidR="00BC495E">
        <w:t xml:space="preserve"> is the referential solid volume fraction</w:t>
      </w:r>
      <w:r w:rsidR="00C14B72">
        <w:t>.</w:t>
      </w:r>
      <w:r w:rsidR="005467AD">
        <w:t xml:space="preserve"> Here, </w:t>
      </w:r>
      <w:r w:rsidRPr="006C2049">
        <w:rPr>
          <w:position w:val="-6"/>
        </w:rPr>
        <w:object w:dxaOrig="180" w:dyaOrig="220" w14:anchorId="68C6E7FC">
          <v:shape id="_x0000_i1879" type="#_x0000_t75" style="width:7.45pt;height:14.25pt" o:ole="">
            <v:imagedata r:id="rId1791" o:title=""/>
          </v:shape>
          <o:OLEObject Type="Embed" ProgID="Equation.DSMT4" ShapeID="_x0000_i1879" DrawAspect="Content" ObjectID="_1489833664" r:id="rId1792"/>
        </w:object>
      </w:r>
      <w:r w:rsidR="005467AD">
        <w:t xml:space="preserve"> represents the actual concentration of the solute whose diffusivity is given by </w:t>
      </w:r>
      <w:r w:rsidRPr="006C2049">
        <w:rPr>
          <w:position w:val="-6"/>
        </w:rPr>
        <w:object w:dxaOrig="200" w:dyaOrig="279" w14:anchorId="1C734503">
          <v:shape id="_x0000_i1880" type="#_x0000_t75" style="width:7.45pt;height:14.25pt" o:ole="">
            <v:imagedata r:id="rId1793" o:title=""/>
          </v:shape>
          <o:OLEObject Type="Embed" ProgID="Equation.DSMT4" ShapeID="_x0000_i1880" DrawAspect="Content" ObjectID="_1489833665" r:id="rId1794"/>
        </w:object>
      </w:r>
      <w:r w:rsidR="005467AD">
        <w:t>.  This constitutive relation is based on the experimental findings reported by Albro et al.</w:t>
      </w:r>
      <w:r w:rsidR="00AA6727">
        <w:t xml:space="preserve"> </w:t>
      </w:r>
      <w:r w:rsidR="00711A1D">
        <w:fldChar w:fldCharType="begin"/>
      </w:r>
      <w:r w:rsidR="00182A67">
        <w:instrText xml:space="preserve"> ADDIN EN.CITE &lt;EndNote&gt;&lt;Cite&gt;&lt;Author&gt;Albro&lt;/Author&gt;&lt;Year&gt;2009&lt;/Year&gt;&lt;RecNum&gt;71&lt;/RecNum&gt;&lt;DisplayText&gt;[35]&lt;/DisplayText&gt;&lt;record&gt;&lt;rec-number&gt;71&lt;/rec-number&gt;&lt;foreign-keys&gt;&lt;key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182A67">
        <w:rPr>
          <w:noProof/>
        </w:rPr>
        <w:t>[</w:t>
      </w:r>
      <w:hyperlink w:anchor="_ENREF_35" w:tooltip="Albro, 2009 #71" w:history="1">
        <w:r w:rsidR="00182A67">
          <w:rPr>
            <w:noProof/>
          </w:rPr>
          <w:t>35</w:t>
        </w:r>
      </w:hyperlink>
      <w:r w:rsidR="00182A67">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3133" w:name="_Ref162420103"/>
      <w:bookmarkStart w:id="3134" w:name="_Toc416085859"/>
      <w:r w:rsidRPr="00B27FE9">
        <w:lastRenderedPageBreak/>
        <w:t>Solubility Materials</w:t>
      </w:r>
      <w:bookmarkEnd w:id="3133"/>
      <w:bookmarkEnd w:id="3134"/>
    </w:p>
    <w:p w14:paraId="0B0BD944" w14:textId="77777777" w:rsidR="006A0BC1" w:rsidRPr="00B27FE9" w:rsidRDefault="006A0BC1" w:rsidP="006A0BC1">
      <w:pPr>
        <w:pStyle w:val="Heading4"/>
      </w:pPr>
      <w:bookmarkStart w:id="3135" w:name="_Toc416085860"/>
      <w:r w:rsidRPr="00B27FE9">
        <w:t>Constant Solubility</w:t>
      </w:r>
      <w:bookmarkEnd w:id="3135"/>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6C2049" w:rsidRPr="006C2049">
              <w:rPr>
                <w:position w:val="-4"/>
              </w:rPr>
              <w:object w:dxaOrig="220" w:dyaOrig="260" w14:anchorId="060D6732">
                <v:shape id="_x0000_i1881" type="#_x0000_t75" style="width:14.25pt;height:14.25pt" o:ole="">
                  <v:imagedata r:id="rId1795" o:title=""/>
                </v:shape>
                <o:OLEObject Type="Embed" ProgID="Equation.DSMT4" ShapeID="_x0000_i1881" DrawAspect="Content" ObjectID="_1489833666" r:id="rId1796"/>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6C2049" w:rsidRPr="006C2049">
        <w:rPr>
          <w:position w:val="-4"/>
        </w:rPr>
        <w:object w:dxaOrig="220" w:dyaOrig="260" w14:anchorId="10DD2E23">
          <v:shape id="_x0000_i1882" type="#_x0000_t75" style="width:14.25pt;height:14.25pt" o:ole="">
            <v:imagedata r:id="rId1797" o:title=""/>
          </v:shape>
          <o:OLEObject Type="Embed" ProgID="Equation.DSMT4" ShapeID="_x0000_i1882" DrawAspect="Content" ObjectID="_1489833667" r:id="rId1798"/>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3136" w:name="_Ref162420105"/>
      <w:bookmarkStart w:id="3137" w:name="_Toc416085861"/>
      <w:r w:rsidRPr="00B27FE9">
        <w:lastRenderedPageBreak/>
        <w:t>Osmotic Coefficient Materials</w:t>
      </w:r>
      <w:bookmarkEnd w:id="3136"/>
      <w:bookmarkEnd w:id="3137"/>
    </w:p>
    <w:p w14:paraId="1167F702" w14:textId="77777777" w:rsidR="006A0BC1" w:rsidRPr="00B27FE9" w:rsidRDefault="006A0BC1" w:rsidP="006A0BC1">
      <w:pPr>
        <w:pStyle w:val="Heading4"/>
      </w:pPr>
      <w:bookmarkStart w:id="3138" w:name="_Toc416085862"/>
      <w:r w:rsidRPr="00B27FE9">
        <w:t>Constant Osmotic Coefficient</w:t>
      </w:r>
      <w:bookmarkEnd w:id="3138"/>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6C2049" w:rsidRPr="006C2049">
              <w:rPr>
                <w:position w:val="-4"/>
              </w:rPr>
              <w:object w:dxaOrig="260" w:dyaOrig="240" w14:anchorId="72B83813">
                <v:shape id="_x0000_i1883" type="#_x0000_t75" style="width:14.25pt;height:14.25pt" o:ole="">
                  <v:imagedata r:id="rId1799" o:title=""/>
                </v:shape>
                <o:OLEObject Type="Embed" ProgID="Equation.DSMT4" ShapeID="_x0000_i1883" DrawAspect="Content" ObjectID="_1489833668" r:id="rId1800"/>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6C2049" w:rsidRPr="006C2049">
        <w:rPr>
          <w:position w:val="-4"/>
        </w:rPr>
        <w:object w:dxaOrig="260" w:dyaOrig="240" w14:anchorId="2BD7412F">
          <v:shape id="_x0000_i1884" type="#_x0000_t75" style="width:14.25pt;height:14.25pt" o:ole="">
            <v:imagedata r:id="rId1801" o:title=""/>
          </v:shape>
          <o:OLEObject Type="Embed" ProgID="Equation.DSMT4" ShapeID="_x0000_i1884" DrawAspect="Content" ObjectID="_1489833669" r:id="rId1802"/>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3139" w:name="_Ref366847643"/>
      <w:bookmarkStart w:id="3140" w:name="_Ref240797904"/>
      <w:bookmarkStart w:id="3141" w:name="_Ref240797910"/>
      <w:bookmarkStart w:id="3142" w:name="_Toc416085863"/>
      <w:r>
        <w:lastRenderedPageBreak/>
        <w:t xml:space="preserve">Triphasic </w:t>
      </w:r>
      <w:r w:rsidR="00AC155B">
        <w:t xml:space="preserve">and Multiphasic </w:t>
      </w:r>
      <w:r>
        <w:t>Materials</w:t>
      </w:r>
      <w:bookmarkEnd w:id="3139"/>
      <w:bookmarkEnd w:id="3140"/>
      <w:bookmarkEnd w:id="3141"/>
      <w:bookmarkEnd w:id="3142"/>
    </w:p>
    <w:p w14:paraId="5CF8BCDF" w14:textId="0E62EC79"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1B13CD">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1803"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6C2049" w:rsidRPr="006C2049">
        <w:rPr>
          <w:position w:val="-4"/>
        </w:rPr>
        <w:object w:dxaOrig="220" w:dyaOrig="200" w14:anchorId="4FD351E7">
          <v:shape id="_x0000_i1885" type="#_x0000_t75" style="width:14.25pt;height:7.45pt" o:ole="">
            <v:imagedata r:id="rId1804" o:title=""/>
          </v:shape>
          <o:OLEObject Type="Embed" ProgID="Equation.DSMT4" ShapeID="_x0000_i1885" DrawAspect="Content" ObjectID="_1489833670" r:id="rId1805"/>
        </w:object>
      </w:r>
      <w:r w:rsidRPr="00B27FE9">
        <w:t xml:space="preserve"> </w:t>
      </w:r>
      <w:r w:rsidR="006C2049" w:rsidRPr="006C2049">
        <w:rPr>
          <w:position w:val="-6"/>
        </w:rPr>
        <w:object w:dxaOrig="720" w:dyaOrig="260" w14:anchorId="28068F05">
          <v:shape id="_x0000_i1886" type="#_x0000_t75" style="width:36pt;height:14.25pt" o:ole="">
            <v:imagedata r:id="rId1806" o:title=""/>
          </v:shape>
          <o:OLEObject Type="Embed" ProgID="Equation.DSMT4" ShapeID="_x0000_i1886" DrawAspect="Content" ObjectID="_1489833671" r:id="rId1807"/>
        </w:object>
      </w:r>
      <w:r w:rsidR="006C2049" w:rsidRPr="006C2049">
        <w:rPr>
          <w:position w:val="-4"/>
        </w:rPr>
        <w:object w:dxaOrig="720" w:dyaOrig="200" w14:anchorId="4D97631A">
          <v:shape id="_x0000_i1887" type="#_x0000_t75" style="width:36pt;height:7.45pt" o:ole="">
            <v:imagedata r:id="rId1808" o:title=""/>
          </v:shape>
          <o:OLEObject Type="Embed" ProgID="Equation.DSMT4" ShapeID="_x0000_i1887" DrawAspect="Content" ObjectID="_1489833672" r:id="rId1809"/>
        </w:object>
      </w:r>
      <w:r w:rsidRPr="00B27FE9">
        <w:t xml:space="preserve">may not have access to all of the pores of the solid matrix.  In other words, only a fraction </w:t>
      </w:r>
      <w:r w:rsidR="006C2049" w:rsidRPr="006C2049">
        <w:rPr>
          <w:position w:val="-4"/>
        </w:rPr>
        <w:object w:dxaOrig="320" w:dyaOrig="300" w14:anchorId="1AEA7676">
          <v:shape id="_x0000_i1888" type="#_x0000_t75" style="width:14.25pt;height:14.25pt" o:ole="">
            <v:imagedata r:id="rId1810" o:title=""/>
          </v:shape>
          <o:OLEObject Type="Embed" ProgID="Equation.DSMT4" ShapeID="_x0000_i1888" DrawAspect="Content" ObjectID="_1489833673" r:id="rId1811"/>
        </w:object>
      </w:r>
      <w:r w:rsidRPr="00B27FE9">
        <w:t xml:space="preserve"> of the pores is able to accommodate solute </w:t>
      </w:r>
      <w:r w:rsidR="006C2049" w:rsidRPr="006C2049">
        <w:rPr>
          <w:position w:val="-4"/>
        </w:rPr>
        <w:object w:dxaOrig="220" w:dyaOrig="200" w14:anchorId="19BD59E5">
          <v:shape id="_x0000_i1889" type="#_x0000_t75" style="width:14.25pt;height:7.45pt" o:ole="">
            <v:imagedata r:id="rId1812" o:title=""/>
          </v:shape>
          <o:OLEObject Type="Embed" ProgID="Equation.DSMT4" ShapeID="_x0000_i1889" DrawAspect="Content" ObjectID="_1489833674" r:id="rId1813"/>
        </w:object>
      </w:r>
      <w:r w:rsidR="00AF653F">
        <w:t xml:space="preserve"> </w:t>
      </w:r>
      <w:r w:rsidRPr="00B27FE9">
        <w:t>(</w:t>
      </w:r>
      <w:r w:rsidR="006C2049" w:rsidRPr="006C2049">
        <w:rPr>
          <w:position w:val="-6"/>
        </w:rPr>
        <w:object w:dxaOrig="1020" w:dyaOrig="320" w14:anchorId="30B472A2">
          <v:shape id="_x0000_i1890" type="#_x0000_t75" style="width:50.25pt;height:14.25pt" o:ole="">
            <v:imagedata r:id="rId1814" o:title=""/>
          </v:shape>
          <o:OLEObject Type="Embed" ProgID="Equation.DSMT4" ShapeID="_x0000_i1890" DrawAspect="Content" ObjectID="_1489833675" r:id="rId1815"/>
        </w:object>
      </w:r>
      <w:r w:rsidRPr="00B27FE9">
        <w:t xml:space="preserve">).  Furthermore, the activity </w:t>
      </w:r>
      <w:r w:rsidR="006C2049" w:rsidRPr="006C2049">
        <w:rPr>
          <w:position w:val="-10"/>
        </w:rPr>
        <w:object w:dxaOrig="300" w:dyaOrig="360" w14:anchorId="563F3783">
          <v:shape id="_x0000_i1891" type="#_x0000_t75" style="width:14.25pt;height:21.75pt" o:ole="">
            <v:imagedata r:id="rId1816" o:title=""/>
          </v:shape>
          <o:OLEObject Type="Embed" ProgID="Equation.DSMT4" ShapeID="_x0000_i1891" DrawAspect="Content" ObjectID="_1489833676" r:id="rId1817"/>
        </w:object>
      </w:r>
      <w:r w:rsidRPr="00B27FE9">
        <w:t xml:space="preserve"> of solute </w:t>
      </w:r>
      <w:r w:rsidR="006C2049" w:rsidRPr="006C2049">
        <w:rPr>
          <w:position w:val="-4"/>
        </w:rPr>
        <w:object w:dxaOrig="220" w:dyaOrig="200" w14:anchorId="70AA812C">
          <v:shape id="_x0000_i1892" type="#_x0000_t75" style="width:14.25pt;height:7.45pt" o:ole="">
            <v:imagedata r:id="rId1818" o:title=""/>
          </v:shape>
          <o:OLEObject Type="Embed" ProgID="Equation.DSMT4" ShapeID="_x0000_i1892" DrawAspect="Content" ObjectID="_1489833677" r:id="rId1819"/>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1219" w:dyaOrig="360" w14:anchorId="67430EC4">
          <v:shape id="_x0000_i1893" type="#_x0000_t75" style="width:64.55pt;height:21.75pt" o:ole="">
            <v:imagedata r:id="rId1820" o:title=""/>
          </v:shape>
          <o:OLEObject Type="Embed" ProgID="Equation.DSMT4" ShapeID="_x0000_i1893" DrawAspect="Content" ObjectID="_1489833678" r:id="rId1821"/>
        </w:object>
      </w:r>
      <w:r w:rsidRPr="00B27FE9">
        <w:t xml:space="preserve">, such that the chemical potential </w:t>
      </w:r>
      <w:r w:rsidR="006C2049" w:rsidRPr="006C2049">
        <w:rPr>
          <w:position w:val="-10"/>
        </w:rPr>
        <w:object w:dxaOrig="240" w:dyaOrig="260" w14:anchorId="62AD6659">
          <v:shape id="_x0000_i1894" type="#_x0000_t75" style="width:14.25pt;height:14.25pt" o:ole="">
            <v:imagedata r:id="rId1822" o:title=""/>
          </v:shape>
          <o:OLEObject Type="Embed" ProgID="Equation.DSMT4" ShapeID="_x0000_i1894" DrawAspect="Content" ObjectID="_1489833679" r:id="rId1823"/>
        </w:object>
      </w:r>
      <w:r w:rsidRPr="00B27FE9">
        <w:t xml:space="preserve"> of the solute is given by</w:t>
      </w:r>
    </w:p>
    <w:p w14:paraId="572C768A" w14:textId="627D6C92" w:rsidR="00D40C73" w:rsidRPr="00B27FE9" w:rsidRDefault="00D40C73" w:rsidP="00D40C73">
      <w:pPr>
        <w:pStyle w:val="MTDisplayEquation"/>
      </w:pPr>
      <w:r w:rsidRPr="00B27FE9">
        <w:tab/>
      </w:r>
      <w:r w:rsidR="006C2049" w:rsidRPr="006C2049">
        <w:rPr>
          <w:position w:val="-24"/>
        </w:rPr>
        <w:object w:dxaOrig="2420" w:dyaOrig="660" w14:anchorId="55F1D495">
          <v:shape id="_x0000_i1895" type="#_x0000_t75" style="width:122.25pt;height:36pt" o:ole="">
            <v:imagedata r:id="rId1824" o:title=""/>
          </v:shape>
          <o:OLEObject Type="Embed" ProgID="Equation.DSMT4" ShapeID="_x0000_i1895" DrawAspect="Content" ObjectID="_1489833680" r:id="rId1825"/>
        </w:object>
      </w:r>
      <w:r w:rsidRPr="00B27FE9">
        <w:t>.</w:t>
      </w:r>
    </w:p>
    <w:p w14:paraId="5FCC6658" w14:textId="098A8E47" w:rsidR="00D40C73" w:rsidRDefault="00D40C73" w:rsidP="00D40C73">
      <w:r w:rsidRPr="00B27FE9">
        <w:t xml:space="preserve">In this expression, </w:t>
      </w:r>
      <w:r w:rsidR="006C2049" w:rsidRPr="006C2049">
        <w:rPr>
          <w:position w:val="-12"/>
        </w:rPr>
        <w:object w:dxaOrig="340" w:dyaOrig="380" w14:anchorId="00374BFF">
          <v:shape id="_x0000_i1896" type="#_x0000_t75" style="width:14.25pt;height:21.75pt" o:ole="">
            <v:imagedata r:id="rId1826" o:title=""/>
          </v:shape>
          <o:OLEObject Type="Embed" ProgID="Equation.DSMT4" ShapeID="_x0000_i1896" DrawAspect="Content" ObjectID="_1489833681" r:id="rId1827"/>
        </w:object>
      </w:r>
      <w:r w:rsidRPr="00B27FE9">
        <w:t xml:space="preserve"> is the solute chemical potential at some reference temperature </w:t>
      </w:r>
      <w:r w:rsidR="006C2049" w:rsidRPr="006C2049">
        <w:rPr>
          <w:position w:val="-6"/>
        </w:rPr>
        <w:object w:dxaOrig="200" w:dyaOrig="279" w14:anchorId="32325234">
          <v:shape id="_x0000_i1897" type="#_x0000_t75" style="width:7.45pt;height:14.25pt" o:ole="">
            <v:imagedata r:id="rId1828" o:title=""/>
          </v:shape>
          <o:OLEObject Type="Embed" ProgID="Equation.DSMT4" ShapeID="_x0000_i1897" DrawAspect="Content" ObjectID="_1489833682" r:id="rId1829"/>
        </w:object>
      </w:r>
      <w:r w:rsidRPr="00B27FE9">
        <w:t xml:space="preserve">; </w:t>
      </w:r>
      <w:r w:rsidR="006C2049" w:rsidRPr="006C2049">
        <w:rPr>
          <w:position w:val="-6"/>
        </w:rPr>
        <w:object w:dxaOrig="279" w:dyaOrig="320" w14:anchorId="7CF21F4B">
          <v:shape id="_x0000_i1898" type="#_x0000_t75" style="width:14.25pt;height:14.25pt" o:ole="">
            <v:imagedata r:id="rId1830" o:title=""/>
          </v:shape>
          <o:OLEObject Type="Embed" ProgID="Equation.DSMT4" ShapeID="_x0000_i1898" DrawAspect="Content" ObjectID="_1489833683" r:id="rId1831"/>
        </w:object>
      </w:r>
      <w:r w:rsidRPr="00B27FE9">
        <w:t xml:space="preserve"> is the solute concentration on a solution-volume basis (number of moles of solute per volume of interstitial fluid in the mixture); </w:t>
      </w:r>
      <w:r w:rsidR="006C2049" w:rsidRPr="006C2049">
        <w:rPr>
          <w:position w:val="-4"/>
        </w:rPr>
        <w:object w:dxaOrig="420" w:dyaOrig="300" w14:anchorId="117D2EFA">
          <v:shape id="_x0000_i1899" type="#_x0000_t75" style="width:21.75pt;height:14.25pt" o:ole="">
            <v:imagedata r:id="rId1832" o:title=""/>
          </v:shape>
          <o:OLEObject Type="Embed" ProgID="Equation.DSMT4" ShapeID="_x0000_i1899" DrawAspect="Content" ObjectID="_1489833684" r:id="rId1833"/>
        </w:object>
      </w:r>
      <w:r w:rsidRPr="00B27FE9">
        <w:t xml:space="preserve"> is the solute molecular weight (an invariant quantity); and </w:t>
      </w:r>
      <w:r w:rsidR="006C2049" w:rsidRPr="006C2049">
        <w:rPr>
          <w:position w:val="-4"/>
        </w:rPr>
        <w:object w:dxaOrig="240" w:dyaOrig="260" w14:anchorId="605074E8">
          <v:shape id="_x0000_i1900" type="#_x0000_t75" style="width:14.25pt;height:14.25pt" o:ole="">
            <v:imagedata r:id="rId1834" o:title=""/>
          </v:shape>
          <o:OLEObject Type="Embed" ProgID="Equation.DSMT4" ShapeID="_x0000_i1900" DrawAspect="Content" ObjectID="_1489833685" r:id="rId1835"/>
        </w:object>
      </w:r>
      <w:r w:rsidRPr="00B27FE9">
        <w:t xml:space="preserve"> is the universal gas constant.  In a </w:t>
      </w:r>
      <w:r w:rsidR="00C43F5A">
        <w:t xml:space="preserve">triphasic </w:t>
      </w:r>
      <w:r w:rsidRPr="00B27FE9">
        <w:t xml:space="preserve">material, a constitutive relation is needed for </w:t>
      </w:r>
      <w:r w:rsidR="006C2049" w:rsidRPr="006C2049">
        <w:rPr>
          <w:position w:val="-4"/>
        </w:rPr>
        <w:object w:dxaOrig="320" w:dyaOrig="300" w14:anchorId="21D952CD">
          <v:shape id="_x0000_i1901" type="#_x0000_t75" style="width:14.25pt;height:14.25pt" o:ole="">
            <v:imagedata r:id="rId1836" o:title=""/>
          </v:shape>
          <o:OLEObject Type="Embed" ProgID="Equation.DSMT4" ShapeID="_x0000_i1901" DrawAspect="Content" ObjectID="_1489833686" r:id="rId1837"/>
        </w:object>
      </w:r>
      <w:r w:rsidRPr="00B27FE9">
        <w:t xml:space="preserve">; in general, </w:t>
      </w:r>
      <w:r w:rsidR="006C2049" w:rsidRPr="006C2049">
        <w:rPr>
          <w:position w:val="-4"/>
        </w:rPr>
        <w:object w:dxaOrig="320" w:dyaOrig="300" w14:anchorId="30909DFD">
          <v:shape id="_x0000_i1902" type="#_x0000_t75" style="width:14.25pt;height:14.25pt" o:ole="">
            <v:imagedata r:id="rId1838" o:title=""/>
          </v:shape>
          <o:OLEObject Type="Embed" ProgID="Equation.DSMT4" ShapeID="_x0000_i1902" DrawAspect="Content" ObjectID="_1489833687" r:id="rId1839"/>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0ABAB729">
          <v:shape id="_x0000_i1903" type="#_x0000_t75" style="width:50.25pt;height:14.25pt" o:ole="">
            <v:imagedata r:id="rId1840" o:title=""/>
          </v:shape>
          <o:OLEObject Type="Embed" ProgID="Equation.DSMT4" ShapeID="_x0000_i1903" DrawAspect="Content" ObjectID="_1489833688" r:id="rId1841"/>
        </w:obje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6C2049" w:rsidRPr="006C2049">
        <w:rPr>
          <w:position w:val="-4"/>
        </w:rPr>
        <w:object w:dxaOrig="279" w:dyaOrig="320" w14:anchorId="45DB8E2B">
          <v:shape id="_x0000_i1904" type="#_x0000_t75" style="width:14.25pt;height:14.25pt" o:ole="">
            <v:imagedata r:id="rId1842" o:title=""/>
          </v:shape>
          <o:OLEObject Type="Embed" ProgID="Equation.DSMT4" ShapeID="_x0000_i1904" DrawAspect="Content" ObjectID="_1489833689" r:id="rId1843"/>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77B0F983" w:rsidR="005E4883" w:rsidRDefault="005E4883" w:rsidP="005E4883">
      <w:pPr>
        <w:pStyle w:val="MTDisplayEquation"/>
      </w:pPr>
      <w:r>
        <w:tab/>
      </w:r>
      <w:r w:rsidR="006C2049" w:rsidRPr="006C2049">
        <w:rPr>
          <w:position w:val="-34"/>
        </w:rPr>
        <w:object w:dxaOrig="1579" w:dyaOrig="800" w14:anchorId="1FF0F111">
          <v:shape id="_x0000_i1905" type="#_x0000_t75" style="width:79.45pt;height:43.45pt" o:ole="">
            <v:imagedata r:id="rId1844" o:title=""/>
          </v:shape>
          <o:OLEObject Type="Embed" ProgID="Equation.DSMT4" ShapeID="_x0000_i1905" DrawAspect="Content" ObjectID="_1489833690" r:id="rId1845"/>
        </w:object>
      </w:r>
      <w:r>
        <w:t>,</w:t>
      </w:r>
    </w:p>
    <w:p w14:paraId="47FEF2D4" w14:textId="03B363F5" w:rsidR="00B4198C" w:rsidRDefault="005E4883" w:rsidP="00D40C73">
      <w:r>
        <w:t xml:space="preserve">where </w:t>
      </w:r>
      <w:r w:rsidR="006C2049" w:rsidRPr="006C2049">
        <w:rPr>
          <w:position w:val="-14"/>
        </w:rPr>
        <w:object w:dxaOrig="300" w:dyaOrig="420" w14:anchorId="17C5F8BD">
          <v:shape id="_x0000_i1906" type="#_x0000_t75" style="width:14.25pt;height:21.75pt" o:ole="">
            <v:imagedata r:id="rId1846" o:title=""/>
          </v:shape>
          <o:OLEObject Type="Embed" ProgID="Equation.DSMT4" ShapeID="_x0000_i1906" DrawAspect="Content" ObjectID="_1489833691" r:id="rId1847"/>
        </w:object>
      </w:r>
      <w:r>
        <w:t xml:space="preserve"> is the solid volume fraction and </w:t>
      </w:r>
      <w:r w:rsidR="006C2049" w:rsidRPr="006C2049">
        <w:rPr>
          <w:position w:val="-14"/>
        </w:rPr>
        <w:object w:dxaOrig="279" w:dyaOrig="420" w14:anchorId="52AF4369">
          <v:shape id="_x0000_i1907" type="#_x0000_t75" style="width:14.25pt;height:21.75pt" o:ole="">
            <v:imagedata r:id="rId1848" o:title=""/>
          </v:shape>
          <o:OLEObject Type="Embed" ProgID="Equation.DSMT4" ShapeID="_x0000_i1907" DrawAspect="Content" ObjectID="_1489833692" r:id="rId1849"/>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6C2049" w:rsidRPr="006C2049">
        <w:rPr>
          <w:position w:val="-28"/>
        </w:rPr>
        <w:object w:dxaOrig="1820" w:dyaOrig="560" w14:anchorId="587FF367">
          <v:shape id="_x0000_i1908" type="#_x0000_t75" style="width:93.75pt;height:28.55pt" o:ole="">
            <v:imagedata r:id="rId1850" o:title=""/>
          </v:shape>
          <o:OLEObject Type="Embed" ProgID="Equation.DSMT4" ShapeID="_x0000_i1908" DrawAspect="Content" ObjectID="_1489833693" r:id="rId1851"/>
        </w:object>
      </w:r>
      <w:r>
        <w:t>,</w:t>
      </w:r>
    </w:p>
    <w:p w14:paraId="38027B03" w14:textId="6BAB2C84" w:rsidR="00D40C73" w:rsidRDefault="0038493E" w:rsidP="00D40C73">
      <w:r>
        <w:t xml:space="preserve">where </w:t>
      </w:r>
      <w:r w:rsidR="006C2049" w:rsidRPr="006C2049">
        <w:rPr>
          <w:position w:val="-4"/>
        </w:rPr>
        <w:object w:dxaOrig="279" w:dyaOrig="320" w14:anchorId="283480AB">
          <v:shape id="_x0000_i1909" type="#_x0000_t75" style="width:14.25pt;height:14.25pt" o:ole="">
            <v:imagedata r:id="rId1852" o:title=""/>
          </v:shape>
          <o:OLEObject Type="Embed" ProgID="Equation.DSMT4" ShapeID="_x0000_i1909" DrawAspect="Content" ObjectID="_1489833694" r:id="rId1853"/>
        </w:object>
      </w:r>
      <w:r w:rsidR="00AC56AD">
        <w:t xml:space="preserve"> is the charge number of </w:t>
      </w:r>
      <w:r w:rsidR="006F7C2B">
        <w:t xml:space="preserve">solute </w:t>
      </w:r>
      <w:r w:rsidR="006C2049" w:rsidRPr="006C2049">
        <w:rPr>
          <w:position w:val="-6"/>
        </w:rPr>
        <w:object w:dxaOrig="240" w:dyaOrig="220" w14:anchorId="3C456E77">
          <v:shape id="_x0000_i1910" type="#_x0000_t75" style="width:14.25pt;height:14.25pt" o:ole="">
            <v:imagedata r:id="rId1854" o:title=""/>
          </v:shape>
          <o:OLEObject Type="Embed" ProgID="Equation.DSMT4" ShapeID="_x0000_i1910" DrawAspect="Content" ObjectID="_1489833695" r:id="rId1855"/>
        </w:object>
      </w:r>
      <w:r w:rsidR="006C2049" w:rsidRPr="006C2049">
        <w:rPr>
          <w:position w:val="-4"/>
        </w:rPr>
        <w:object w:dxaOrig="920" w:dyaOrig="320" w14:anchorId="4374010A">
          <v:shape id="_x0000_i1911" type="#_x0000_t75" style="width:43.45pt;height:14.25pt" o:ole="">
            <v:imagedata r:id="rId1856" o:title=""/>
          </v:shape>
          <o:OLEObject Type="Embed" ProgID="Equation.DSMT4" ShapeID="_x0000_i1911" DrawAspect="Content" ObjectID="_1489833696" r:id="rId1857"/>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6C2049" w:rsidRPr="006C2049">
        <w:rPr>
          <w:position w:val="-10"/>
        </w:rPr>
        <w:object w:dxaOrig="240" w:dyaOrig="320" w14:anchorId="4997A512">
          <v:shape id="_x0000_i1912" type="#_x0000_t75" style="width:14.25pt;height:14.25pt" o:ole="">
            <v:imagedata r:id="rId1858" o:title=""/>
          </v:shape>
          <o:OLEObject Type="Embed" ProgID="Equation.DSMT4" ShapeID="_x0000_i1912" DrawAspect="Content" ObjectID="_1489833697" r:id="rId1859"/>
        </w:object>
      </w:r>
      <w:r w:rsidR="00701F72">
        <w:t xml:space="preserve"> and its effect combines with the chemical potential of each solute to produce the electrochemical potential </w:t>
      </w:r>
      <w:r w:rsidR="006C2049" w:rsidRPr="006C2049">
        <w:rPr>
          <w:position w:val="-10"/>
        </w:rPr>
        <w:object w:dxaOrig="320" w:dyaOrig="380" w14:anchorId="0A429C6E">
          <v:shape id="_x0000_i1913" type="#_x0000_t75" style="width:14.25pt;height:21.75pt" o:ole="">
            <v:imagedata r:id="rId1860" o:title=""/>
          </v:shape>
          <o:OLEObject Type="Embed" ProgID="Equation.DSMT4" ShapeID="_x0000_i1913" DrawAspect="Content" ObjectID="_1489833698" r:id="rId1861"/>
        </w:object>
      </w:r>
      <w:r w:rsidR="00701F72">
        <w:t>, where</w:t>
      </w:r>
    </w:p>
    <w:p w14:paraId="5235F5A2" w14:textId="24CDBD59" w:rsidR="00701F72" w:rsidRPr="00B27FE9" w:rsidRDefault="00701F72" w:rsidP="00701F72">
      <w:pPr>
        <w:pStyle w:val="MTDisplayEquation"/>
      </w:pPr>
      <w:r>
        <w:tab/>
      </w:r>
      <w:r w:rsidR="006C2049" w:rsidRPr="006C2049">
        <w:rPr>
          <w:position w:val="-26"/>
        </w:rPr>
        <w:object w:dxaOrig="3600" w:dyaOrig="700" w14:anchorId="04ED2F4F">
          <v:shape id="_x0000_i1914" type="#_x0000_t75" style="width:180pt;height:36pt" o:ole="">
            <v:imagedata r:id="rId1862" o:title=""/>
          </v:shape>
          <o:OLEObject Type="Embed" ProgID="Equation.DSMT4" ShapeID="_x0000_i1914" DrawAspect="Content" ObjectID="_1489833699" r:id="rId1863"/>
        </w:object>
      </w:r>
      <w:r>
        <w:t>.</w:t>
      </w:r>
    </w:p>
    <w:p w14:paraId="7B1D35FE" w14:textId="695B86C5" w:rsidR="00701F72" w:rsidRDefault="00701F72" w:rsidP="00D40C73">
      <w:r>
        <w:t xml:space="preserve">In this expression, </w:t>
      </w:r>
      <w:r w:rsidR="006C2049" w:rsidRPr="006C2049">
        <w:rPr>
          <w:position w:val="-14"/>
        </w:rPr>
        <w:object w:dxaOrig="260" w:dyaOrig="400" w14:anchorId="36165B8F">
          <v:shape id="_x0000_i1915" type="#_x0000_t75" style="width:14.25pt;height:21.75pt" o:ole="">
            <v:imagedata r:id="rId1864" o:title=""/>
          </v:shape>
          <o:OLEObject Type="Embed" ProgID="Equation.DSMT4" ShapeID="_x0000_i1915" DrawAspect="Content" ObjectID="_1489833700" r:id="rId1865"/>
        </w:object>
      </w:r>
      <w:r>
        <w:t xml:space="preserve"> represents Faraday’s constant.  It is also possible to rearrange this expression as</w:t>
      </w:r>
    </w:p>
    <w:p w14:paraId="2AAD51ED" w14:textId="49F6E9CC" w:rsidR="00701F72" w:rsidRDefault="00701F72" w:rsidP="00701F72">
      <w:pPr>
        <w:pStyle w:val="MTDisplayEquation"/>
      </w:pPr>
      <w:r>
        <w:tab/>
      </w:r>
      <w:r w:rsidR="006C2049" w:rsidRPr="006C2049">
        <w:rPr>
          <w:position w:val="-36"/>
        </w:rPr>
        <w:object w:dxaOrig="3900" w:dyaOrig="840" w14:anchorId="4B269D50">
          <v:shape id="_x0000_i1916" type="#_x0000_t75" style="width:194.25pt;height:43.45pt" o:ole="">
            <v:imagedata r:id="rId1866" o:title=""/>
          </v:shape>
          <o:OLEObject Type="Embed" ProgID="Equation.DSMT4" ShapeID="_x0000_i1916" DrawAspect="Content" ObjectID="_1489833701" r:id="rId1867"/>
        </w:obje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6C2049" w:rsidRPr="006C2049">
        <w:rPr>
          <w:position w:val="-10"/>
        </w:rPr>
        <w:object w:dxaOrig="240" w:dyaOrig="260" w14:anchorId="17ADD13C">
          <v:shape id="_x0000_i1917" type="#_x0000_t75" style="width:14.25pt;height:14.25pt" o:ole="">
            <v:imagedata r:id="rId1868" o:title=""/>
          </v:shape>
          <o:OLEObject Type="Embed" ProgID="Equation.DSMT4" ShapeID="_x0000_i1917" DrawAspect="Content" ObjectID="_1489833702" r:id="rId1869"/>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6C2049" w:rsidRPr="006C2049">
        <w:rPr>
          <w:position w:val="-10"/>
        </w:rPr>
        <w:object w:dxaOrig="340" w:dyaOrig="360" w14:anchorId="63E0C430">
          <v:shape id="_x0000_i1918" type="#_x0000_t75" style="width:14.25pt;height:21.75pt" o:ole="">
            <v:imagedata r:id="rId1870" o:title=""/>
          </v:shape>
          <o:OLEObject Type="Embed" ProgID="Equation.DSMT4" ShapeID="_x0000_i1918" DrawAspect="Content" ObjectID="_1489833703" r:id="rId1871"/>
        </w:object>
      </w:r>
      <w:r w:rsidRPr="00B27FE9">
        <w:t xml:space="preserve"> is given by</w:t>
      </w:r>
    </w:p>
    <w:p w14:paraId="74D56E16" w14:textId="69AE713F" w:rsidR="00D40C73" w:rsidRPr="00B27FE9" w:rsidRDefault="00D40C73" w:rsidP="00D40C73">
      <w:pPr>
        <w:pStyle w:val="MTDisplayEquation"/>
      </w:pPr>
      <w:r w:rsidRPr="00B27FE9">
        <w:tab/>
      </w:r>
      <w:r w:rsidR="006C2049" w:rsidRPr="006C2049">
        <w:rPr>
          <w:position w:val="-30"/>
        </w:rPr>
        <w:object w:dxaOrig="3420" w:dyaOrig="720" w14:anchorId="49C533C9">
          <v:shape id="_x0000_i1919" type="#_x0000_t75" style="width:173.2pt;height:36pt" o:ole="">
            <v:imagedata r:id="rId1872" o:title=""/>
          </v:shape>
          <o:OLEObject Type="Embed" ProgID="Equation.DSMT4" ShapeID="_x0000_i1919" DrawAspect="Content" ObjectID="_1489833704" r:id="rId1873"/>
        </w:object>
      </w:r>
      <w:r w:rsidRPr="00B27FE9">
        <w:t>,</w:t>
      </w:r>
    </w:p>
    <w:p w14:paraId="3AED45B7" w14:textId="56136FA0" w:rsidR="00D40C73" w:rsidRPr="00B27FE9" w:rsidRDefault="00D40C73" w:rsidP="00D40C73">
      <w:r w:rsidRPr="00B27FE9">
        <w:t xml:space="preserve">where </w:t>
      </w:r>
      <w:r w:rsidR="006C2049" w:rsidRPr="006C2049">
        <w:rPr>
          <w:position w:val="-12"/>
        </w:rPr>
        <w:object w:dxaOrig="340" w:dyaOrig="380" w14:anchorId="6C0684C3">
          <v:shape id="_x0000_i1920" type="#_x0000_t75" style="width:14.25pt;height:21.75pt" o:ole="">
            <v:imagedata r:id="rId1874" o:title=""/>
          </v:shape>
          <o:OLEObject Type="Embed" ProgID="Equation.DSMT4" ShapeID="_x0000_i1920" DrawAspect="Content" ObjectID="_1489833705" r:id="rId1875"/>
        </w:object>
      </w:r>
      <w:r w:rsidRPr="00B27FE9">
        <w:t xml:space="preserve"> is the solvent chemical potential at some reference temperature </w:t>
      </w:r>
      <w:r w:rsidR="006C2049" w:rsidRPr="006C2049">
        <w:rPr>
          <w:position w:val="-6"/>
        </w:rPr>
        <w:object w:dxaOrig="200" w:dyaOrig="279" w14:anchorId="42E518EF">
          <v:shape id="_x0000_i1921" type="#_x0000_t75" style="width:7.45pt;height:14.25pt" o:ole="">
            <v:imagedata r:id="rId1876" o:title=""/>
          </v:shape>
          <o:OLEObject Type="Embed" ProgID="Equation.DSMT4" ShapeID="_x0000_i1921" DrawAspect="Content" ObjectID="_1489833706" r:id="rId1877"/>
        </w:object>
      </w:r>
      <w:r w:rsidRPr="00B27FE9">
        <w:t xml:space="preserve">; </w:t>
      </w:r>
      <w:r w:rsidR="006C2049" w:rsidRPr="006C2049">
        <w:rPr>
          <w:position w:val="-12"/>
        </w:rPr>
        <w:object w:dxaOrig="340" w:dyaOrig="380" w14:anchorId="2C3F201E">
          <v:shape id="_x0000_i1922" type="#_x0000_t75" style="width:14.25pt;height:21.75pt" o:ole="">
            <v:imagedata r:id="rId1878" o:title=""/>
          </v:shape>
          <o:OLEObject Type="Embed" ProgID="Equation.DSMT4" ShapeID="_x0000_i1922" DrawAspect="Content" ObjectID="_1489833707" r:id="rId1879"/>
        </w:object>
      </w:r>
      <w:r w:rsidRPr="00B27FE9">
        <w:t xml:space="preserve"> is the true density of the solvent (an invariant property for an intrinsically incompressible fluid); and </w:t>
      </w:r>
      <w:r w:rsidR="006C2049" w:rsidRPr="006C2049">
        <w:rPr>
          <w:position w:val="-4"/>
        </w:rPr>
        <w:object w:dxaOrig="260" w:dyaOrig="240" w14:anchorId="0C9CD7BD">
          <v:shape id="_x0000_i1923" type="#_x0000_t75" style="width:14.25pt;height:14.25pt" o:ole="">
            <v:imagedata r:id="rId1880" o:title=""/>
          </v:shape>
          <o:OLEObject Type="Embed" ProgID="Equation.DSMT4" ShapeID="_x0000_i1923" DrawAspect="Content" ObjectID="_1489833708" r:id="rId1881"/>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6C2049" w:rsidRPr="006C2049">
        <w:rPr>
          <w:position w:val="-4"/>
        </w:rPr>
        <w:object w:dxaOrig="260" w:dyaOrig="240" w14:anchorId="5B89FF8B">
          <v:shape id="_x0000_i1924" type="#_x0000_t75" style="width:14.25pt;height:14.25pt" o:ole="">
            <v:imagedata r:id="rId1882" o:title=""/>
          </v:shape>
          <o:OLEObject Type="Embed" ProgID="Equation.DSMT4" ShapeID="_x0000_i1924" DrawAspect="Content" ObjectID="_1489833709" r:id="rId1883"/>
        </w:object>
      </w:r>
      <w:r w:rsidRPr="00B27FE9">
        <w:t xml:space="preserve">; in general, </w:t>
      </w:r>
      <w:r w:rsidR="006C2049" w:rsidRPr="006C2049">
        <w:rPr>
          <w:position w:val="-4"/>
        </w:rPr>
        <w:object w:dxaOrig="260" w:dyaOrig="240" w14:anchorId="04A39CDB">
          <v:shape id="_x0000_i1925" type="#_x0000_t75" style="width:14.25pt;height:14.25pt" o:ole="">
            <v:imagedata r:id="rId1884" o:title=""/>
          </v:shape>
          <o:OLEObject Type="Embed" ProgID="Equation.DSMT4" ShapeID="_x0000_i1925" DrawAspect="Content" ObjectID="_1489833710" r:id="rId1885"/>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6C2049" w:rsidRPr="006C2049">
        <w:rPr>
          <w:position w:val="-6"/>
        </w:rPr>
        <w:object w:dxaOrig="940" w:dyaOrig="279" w14:anchorId="28173FEF">
          <v:shape id="_x0000_i1926" type="#_x0000_t75" style="width:50.25pt;height:14.25pt" o:ole="">
            <v:imagedata r:id="rId1886" o:title=""/>
          </v:shape>
          <o:OLEObject Type="Embed" ProgID="Equation.DSMT4" ShapeID="_x0000_i1926" DrawAspect="Content" ObjectID="_1489833711" r:id="rId1887"/>
        </w:object>
      </w:r>
      <w:r w:rsidRPr="00B27FE9">
        <w:t>.</w:t>
      </w:r>
    </w:p>
    <w:p w14:paraId="3B9863E8" w14:textId="77777777" w:rsidR="00D40C73" w:rsidRPr="00B27FE9" w:rsidRDefault="00D40C73" w:rsidP="00D40C73"/>
    <w:p w14:paraId="603DA0BC" w14:textId="769D5203" w:rsidR="00D40C73" w:rsidRPr="00B27FE9" w:rsidRDefault="00D40C73" w:rsidP="00D40C73">
      <w:r w:rsidRPr="00B27FE9">
        <w:lastRenderedPageBreak/>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6C2049" w:rsidRPr="006C2049">
        <w:rPr>
          <w:position w:val="-10"/>
        </w:rPr>
        <w:object w:dxaOrig="240" w:dyaOrig="320" w14:anchorId="47755532">
          <v:shape id="_x0000_i1927" type="#_x0000_t75" style="width:14.25pt;height:14.25pt" o:ole="">
            <v:imagedata r:id="rId1888" o:title=""/>
          </v:shape>
          <o:OLEObject Type="Embed" ProgID="Equation.DSMT4" ShapeID="_x0000_i1927" DrawAspect="Content" ObjectID="_1489833712" r:id="rId1889"/>
        </w:object>
      </w:r>
      <w:r w:rsidRPr="00B27FE9">
        <w:t xml:space="preserve"> and solute concentration </w:t>
      </w:r>
      <w:r w:rsidR="006C2049" w:rsidRPr="006C2049">
        <w:rPr>
          <w:position w:val="-6"/>
        </w:rPr>
        <w:object w:dxaOrig="300" w:dyaOrig="320" w14:anchorId="0B82BA3B">
          <v:shape id="_x0000_i1928" type="#_x0000_t75" style="width:14.25pt;height:14.25pt" o:ole="">
            <v:imagedata r:id="rId1890" o:title=""/>
          </v:shape>
          <o:OLEObject Type="Embed" ProgID="Equation.DSMT4" ShapeID="_x0000_i1928" DrawAspect="Content" ObjectID="_1489833713" r:id="rId1891"/>
        </w:object>
      </w:r>
      <w:r w:rsidRPr="00B27FE9">
        <w:t xml:space="preserve"> as</w:t>
      </w:r>
    </w:p>
    <w:p w14:paraId="374C23E4" w14:textId="736D26B0" w:rsidR="00D40C73" w:rsidRDefault="00D40C73" w:rsidP="00D40C73">
      <w:pPr>
        <w:pStyle w:val="MTDisplayEquation"/>
      </w:pPr>
      <w:r w:rsidRPr="00B27FE9">
        <w:tab/>
      </w:r>
      <w:r w:rsidR="006C2049" w:rsidRPr="006C2049">
        <w:rPr>
          <w:position w:val="-34"/>
        </w:rPr>
        <w:object w:dxaOrig="2020" w:dyaOrig="800" w14:anchorId="71440FE9">
          <v:shape id="_x0000_i1929" type="#_x0000_t75" style="width:100.55pt;height:43.45pt" o:ole="">
            <v:imagedata r:id="rId1892" o:title=""/>
          </v:shape>
          <o:OLEObject Type="Embed" ProgID="Equation.DSMT4" ShapeID="_x0000_i1929" DrawAspect="Content" ObjectID="_1489833714" r:id="rId1893"/>
        </w:obje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6C2049" w:rsidRPr="006C2049">
        <w:rPr>
          <w:position w:val="-34"/>
        </w:rPr>
        <w:object w:dxaOrig="2340" w:dyaOrig="800" w14:anchorId="35B8F959">
          <v:shape id="_x0000_i1930" type="#_x0000_t75" style="width:115.45pt;height:43.45pt" o:ole="">
            <v:imagedata r:id="rId1894" o:title=""/>
          </v:shape>
          <o:OLEObject Type="Embed" ProgID="Equation.DSMT4" ShapeID="_x0000_i1930" DrawAspect="Content" ObjectID="_1489833715" r:id="rId1895"/>
        </w:object>
      </w:r>
    </w:p>
    <w:p w14:paraId="185CEC47" w14:textId="2EE1A508" w:rsidR="00966EC0" w:rsidRDefault="0051614E" w:rsidP="00D40C73">
      <w:r>
        <w:t xml:space="preserve">is the partition coefficient for solute </w:t>
      </w:r>
      <w:r w:rsidR="006C2049" w:rsidRPr="006C2049">
        <w:rPr>
          <w:position w:val="-4"/>
        </w:rPr>
        <w:object w:dxaOrig="220" w:dyaOrig="200" w14:anchorId="64228ABD">
          <v:shape id="_x0000_i1931" type="#_x0000_t75" style="width:14.25pt;height:7.45pt" o:ole="">
            <v:imagedata r:id="rId1896" o:title=""/>
          </v:shape>
          <o:OLEObject Type="Embed" ProgID="Equation.DSMT4" ShapeID="_x0000_i1931" DrawAspect="Content" ObjectID="_1489833716" r:id="rId1897"/>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6C2049" w:rsidRPr="006C2049">
        <w:rPr>
          <w:position w:val="-6"/>
        </w:rPr>
        <w:object w:dxaOrig="200" w:dyaOrig="220" w14:anchorId="699F0E33">
          <v:shape id="_x0000_i1932" type="#_x0000_t75" style="width:7.45pt;height:14.25pt" o:ole="">
            <v:imagedata r:id="rId1898" o:title=""/>
          </v:shape>
          <o:OLEObject Type="Embed" ProgID="Equation.DSMT4" ShapeID="_x0000_i1932" DrawAspect="Content" ObjectID="_1489833717" r:id="rId1899"/>
        </w:object>
      </w:r>
      <w:r w:rsidR="00D40C73" w:rsidRPr="00B27FE9">
        <w:t xml:space="preserve">, the effective fluid pressure </w:t>
      </w:r>
      <w:r w:rsidR="006C2049" w:rsidRPr="006C2049">
        <w:rPr>
          <w:position w:val="-10"/>
        </w:rPr>
        <w:object w:dxaOrig="240" w:dyaOrig="320" w14:anchorId="01A296AF">
          <v:shape id="_x0000_i1933" type="#_x0000_t75" style="width:14.25pt;height:14.25pt" o:ole="">
            <v:imagedata r:id="rId1900" o:title=""/>
          </v:shape>
          <o:OLEObject Type="Embed" ProgID="Equation.DSMT4" ShapeID="_x0000_i1933" DrawAspect="Content" ObjectID="_1489833718" r:id="rId1901"/>
        </w:object>
      </w:r>
      <w:r w:rsidR="00D40C73" w:rsidRPr="00B27FE9">
        <w:t>, and the effective solute concentration</w:t>
      </w:r>
      <w:r w:rsidR="000C7FD9">
        <w:t>s</w:t>
      </w:r>
      <w:r w:rsidR="00D40C73" w:rsidRPr="00B27FE9">
        <w:t xml:space="preserve"> </w:t>
      </w:r>
      <w:r w:rsidR="006C2049" w:rsidRPr="006C2049">
        <w:rPr>
          <w:position w:val="-6"/>
        </w:rPr>
        <w:object w:dxaOrig="300" w:dyaOrig="320" w14:anchorId="6E343FEA">
          <v:shape id="_x0000_i1934" type="#_x0000_t75" style="width:14.25pt;height:14.25pt" o:ole="">
            <v:imagedata r:id="rId1902" o:title=""/>
          </v:shape>
          <o:OLEObject Type="Embed" ProgID="Equation.DSMT4" ShapeID="_x0000_i1934" DrawAspect="Content" ObjectID="_1489833719" r:id="rId1903"/>
        </w:object>
      </w:r>
      <w:r w:rsidR="00D40C73" w:rsidRPr="00B27FE9">
        <w:t xml:space="preserve">.  Essential boundary conditions must be imposed on these variables, and not on the actual pressure </w:t>
      </w:r>
      <w:r w:rsidR="006C2049" w:rsidRPr="006C2049">
        <w:rPr>
          <w:position w:val="-10"/>
        </w:rPr>
        <w:object w:dxaOrig="240" w:dyaOrig="260" w14:anchorId="786099C0">
          <v:shape id="_x0000_i1935" type="#_x0000_t75" style="width:14.25pt;height:14.25pt" o:ole="">
            <v:imagedata r:id="rId1904" o:title=""/>
          </v:shape>
          <o:OLEObject Type="Embed" ProgID="Equation.DSMT4" ShapeID="_x0000_i1935" DrawAspect="Content" ObjectID="_1489833720" r:id="rId1905"/>
        </w:object>
      </w:r>
      <w:r w:rsidR="00D40C73" w:rsidRPr="00B27FE9">
        <w:t xml:space="preserve"> or concentration</w:t>
      </w:r>
      <w:r w:rsidR="000C7FD9">
        <w:t>s</w:t>
      </w:r>
      <w:r w:rsidR="00D40C73" w:rsidRPr="00B27FE9">
        <w:t xml:space="preserve"> </w:t>
      </w:r>
      <w:r w:rsidR="006C2049" w:rsidRPr="006C2049">
        <w:rPr>
          <w:position w:val="-6"/>
        </w:rPr>
        <w:object w:dxaOrig="279" w:dyaOrig="320" w14:anchorId="5D87CC20">
          <v:shape id="_x0000_i1936" type="#_x0000_t75" style="width:14.25pt;height:14.25pt" o:ole="">
            <v:imagedata r:id="rId1906" o:title=""/>
          </v:shape>
          <o:OLEObject Type="Embed" ProgID="Equation.DSMT4" ShapeID="_x0000_i1936" DrawAspect="Content" ObjectID="_1489833721" r:id="rId1907"/>
        </w:object>
      </w:r>
      <w:r w:rsidR="00D40C73" w:rsidRPr="00B27FE9">
        <w:t xml:space="preserve">.  (In a biphasic material however, since </w:t>
      </w:r>
      <w:r w:rsidR="006C2049" w:rsidRPr="006C2049">
        <w:rPr>
          <w:position w:val="-6"/>
        </w:rPr>
        <w:object w:dxaOrig="660" w:dyaOrig="320" w14:anchorId="2B4F2797">
          <v:shape id="_x0000_i1937" type="#_x0000_t75" style="width:36pt;height:14.25pt" o:ole="">
            <v:imagedata r:id="rId1908" o:title=""/>
          </v:shape>
          <o:OLEObject Type="Embed" ProgID="Equation.DSMT4" ShapeID="_x0000_i1937" DrawAspect="Content" ObjectID="_1489833722" r:id="rId1909"/>
        </w:object>
      </w:r>
      <w:r w:rsidR="00D40C73" w:rsidRPr="00B27FE9">
        <w:t xml:space="preserve">, the effective and actual fluid pressures are the same, </w:t>
      </w:r>
      <w:r w:rsidR="006C2049" w:rsidRPr="006C2049">
        <w:rPr>
          <w:position w:val="-10"/>
        </w:rPr>
        <w:object w:dxaOrig="620" w:dyaOrig="320" w14:anchorId="44790EAF">
          <v:shape id="_x0000_i1938" type="#_x0000_t75" style="width:28.55pt;height:14.25pt" o:ole="">
            <v:imagedata r:id="rId1910" o:title=""/>
          </v:shape>
          <o:OLEObject Type="Embed" ProgID="Equation.DSMT4" ShapeID="_x0000_i1938" DrawAspect="Content" ObjectID="_1489833723" r:id="rId1911"/>
        </w:obje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6C2049" w:rsidRPr="006C2049">
        <w:rPr>
          <w:position w:val="-10"/>
        </w:rPr>
        <w:object w:dxaOrig="1280" w:dyaOrig="360" w14:anchorId="2FAE9552">
          <v:shape id="_x0000_i1939" type="#_x0000_t75" style="width:64.55pt;height:21.75pt" o:ole="">
            <v:imagedata r:id="rId1912" o:title=""/>
          </v:shape>
          <o:OLEObject Type="Embed" ProgID="Equation.DSMT4" ShapeID="_x0000_i1939" DrawAspect="Content" ObjectID="_1489833724" r:id="rId1913"/>
        </w:object>
      </w:r>
      <w:r w:rsidRPr="00B27FE9">
        <w:t xml:space="preserve">, where </w:t>
      </w:r>
      <w:r w:rsidR="006C2049" w:rsidRPr="006C2049">
        <w:rPr>
          <w:position w:val="-6"/>
        </w:rPr>
        <w:object w:dxaOrig="300" w:dyaOrig="320" w14:anchorId="20E83365">
          <v:shape id="_x0000_i1940" type="#_x0000_t75" style="width:14.25pt;height:14.25pt" o:ole="">
            <v:imagedata r:id="rId1914" o:title=""/>
          </v:shape>
          <o:OLEObject Type="Embed" ProgID="Equation.DSMT4" ShapeID="_x0000_i1940" DrawAspect="Content" ObjectID="_1489833725" r:id="rId1915"/>
        </w:object>
      </w:r>
      <w:r w:rsidRPr="00B27FE9">
        <w:t xml:space="preserve"> is the stress arising from the solid matrix strain.  The mixture traction on a surface with unit outward normal </w:t>
      </w:r>
      <w:r w:rsidR="006C2049" w:rsidRPr="006C2049">
        <w:rPr>
          <w:position w:val="-4"/>
        </w:rPr>
        <w:object w:dxaOrig="200" w:dyaOrig="200" w14:anchorId="1C045E1B">
          <v:shape id="_x0000_i1941" type="#_x0000_t75" style="width:7.45pt;height:7.45pt" o:ole="">
            <v:imagedata r:id="rId1916" o:title=""/>
          </v:shape>
          <o:OLEObject Type="Embed" ProgID="Equation.DSMT4" ShapeID="_x0000_i1941" DrawAspect="Content" ObjectID="_1489833726" r:id="rId1917"/>
        </w:object>
      </w:r>
      <w:r w:rsidRPr="00B27FE9">
        <w:t xml:space="preserve"> is </w:t>
      </w:r>
      <w:r w:rsidR="006C2049" w:rsidRPr="006C2049">
        <w:rPr>
          <w:position w:val="-6"/>
        </w:rPr>
        <w:object w:dxaOrig="800" w:dyaOrig="260" w14:anchorId="4635019B">
          <v:shape id="_x0000_i1942" type="#_x0000_t75" style="width:43.45pt;height:14.25pt" o:ole="">
            <v:imagedata r:id="rId1918" o:title=""/>
          </v:shape>
          <o:OLEObject Type="Embed" ProgID="Equation.DSMT4" ShapeID="_x0000_i1942" DrawAspect="Content" ObjectID="_1489833727" r:id="rId1919"/>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6C2049" w:rsidRPr="006C2049">
        <w:rPr>
          <w:position w:val="-6"/>
        </w:rPr>
        <w:object w:dxaOrig="520" w:dyaOrig="279" w14:anchorId="7D162607">
          <v:shape id="_x0000_i1943" type="#_x0000_t75" style="width:28.55pt;height:14.25pt" o:ole="">
            <v:imagedata r:id="rId1920" o:title=""/>
          </v:shape>
          <o:OLEObject Type="Embed" ProgID="Equation.DSMT4" ShapeID="_x0000_i1943" DrawAspect="Content" ObjectID="_1489833728" r:id="rId1921"/>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6C2049" w:rsidRPr="006C2049">
        <w:rPr>
          <w:position w:val="-6"/>
        </w:rPr>
        <w:object w:dxaOrig="859" w:dyaOrig="279" w14:anchorId="22390743">
          <v:shape id="_x0000_i1944" type="#_x0000_t75" style="width:43.45pt;height:14.25pt" o:ole="">
            <v:imagedata r:id="rId1922" o:title=""/>
          </v:shape>
          <o:OLEObject Type="Embed" ProgID="Equation.DSMT4" ShapeID="_x0000_i1944" DrawAspect="Content" ObjectID="_1489833729" r:id="rId1923"/>
        </w:object>
      </w:r>
      <w:r w:rsidRPr="00B27FE9">
        <w:t xml:space="preserve"> and </w:t>
      </w:r>
      <w:r w:rsidR="006C2049" w:rsidRPr="006C2049">
        <w:rPr>
          <w:position w:val="-10"/>
        </w:rPr>
        <w:object w:dxaOrig="880" w:dyaOrig="360" w14:anchorId="037676A5">
          <v:shape id="_x0000_i1945" type="#_x0000_t75" style="width:43.45pt;height:21.75pt" o:ole="">
            <v:imagedata r:id="rId1924" o:title=""/>
          </v:shape>
          <o:OLEObject Type="Embed" ProgID="Equation.DSMT4" ShapeID="_x0000_i1945" DrawAspect="Content" ObjectID="_1489833730" r:id="rId1925"/>
        </w:object>
      </w:r>
      <w:r w:rsidRPr="00B27FE9">
        <w:t xml:space="preserve">, where </w:t>
      </w:r>
      <w:r w:rsidR="006C2049" w:rsidRPr="006C2049">
        <w:rPr>
          <w:position w:val="-6"/>
        </w:rPr>
        <w:object w:dxaOrig="260" w:dyaOrig="220" w14:anchorId="5C2CB2ED">
          <v:shape id="_x0000_i1946" type="#_x0000_t75" style="width:14.25pt;height:14.25pt" o:ole="">
            <v:imagedata r:id="rId1926" o:title=""/>
          </v:shape>
          <o:OLEObject Type="Embed" ProgID="Equation.DSMT4" ShapeID="_x0000_i1946" DrawAspect="Content" ObjectID="_1489833731" r:id="rId1927"/>
        </w:object>
      </w:r>
      <w:r w:rsidRPr="00B27FE9">
        <w:t xml:space="preserve"> is the volumetric flux of solvent relative to the solid and </w:t>
      </w:r>
      <w:r w:rsidR="006C2049" w:rsidRPr="006C2049">
        <w:rPr>
          <w:position w:val="-10"/>
        </w:rPr>
        <w:object w:dxaOrig="260" w:dyaOrig="360" w14:anchorId="6A94FC79">
          <v:shape id="_x0000_i1947" type="#_x0000_t75" style="width:14.25pt;height:21.75pt" o:ole="">
            <v:imagedata r:id="rId1928" o:title=""/>
          </v:shape>
          <o:OLEObject Type="Embed" ProgID="Equation.DSMT4" ShapeID="_x0000_i1947" DrawAspect="Content" ObjectID="_1489833732" r:id="rId1929"/>
        </w:object>
      </w:r>
      <w:r w:rsidRPr="00B27FE9">
        <w:t xml:space="preserve"> is the molar flux of solute </w:t>
      </w:r>
      <w:r w:rsidR="006C2049" w:rsidRPr="006C2049">
        <w:rPr>
          <w:position w:val="-4"/>
        </w:rPr>
        <w:object w:dxaOrig="220" w:dyaOrig="200" w14:anchorId="1E3AD037">
          <v:shape id="_x0000_i1948" type="#_x0000_t75" style="width:14.25pt;height:7.45pt" o:ole="">
            <v:imagedata r:id="rId1930" o:title=""/>
          </v:shape>
          <o:OLEObject Type="Embed" ProgID="Equation.DSMT4" ShapeID="_x0000_i1948" DrawAspect="Content" ObjectID="_1489833733" r:id="rId1931"/>
        </w:object>
      </w:r>
      <w:r w:rsidR="00C669AA">
        <w:t xml:space="preserve"> </w:t>
      </w:r>
      <w:r w:rsidRPr="00B27FE9">
        <w:t xml:space="preserve">relative to the solid.  In general, </w:t>
      </w:r>
      <w:r w:rsidR="006C2049" w:rsidRPr="006C2049">
        <w:rPr>
          <w:position w:val="-6"/>
        </w:rPr>
        <w:object w:dxaOrig="260" w:dyaOrig="220" w14:anchorId="3B53B72C">
          <v:shape id="_x0000_i1949" type="#_x0000_t75" style="width:14.25pt;height:14.25pt" o:ole="">
            <v:imagedata r:id="rId1932" o:title=""/>
          </v:shape>
          <o:OLEObject Type="Embed" ProgID="Equation.DSMT4" ShapeID="_x0000_i1949" DrawAspect="Content" ObjectID="_1489833734" r:id="rId1933"/>
        </w:object>
      </w:r>
      <w:r w:rsidRPr="00B27FE9">
        <w:t xml:space="preserve"> and </w:t>
      </w:r>
      <w:r w:rsidR="006C2049" w:rsidRPr="006C2049">
        <w:rPr>
          <w:position w:val="-10"/>
        </w:rPr>
        <w:object w:dxaOrig="260" w:dyaOrig="360" w14:anchorId="1EE9DF2C">
          <v:shape id="_x0000_i1950" type="#_x0000_t75" style="width:14.25pt;height:21.75pt" o:ole="">
            <v:imagedata r:id="rId1934" o:title=""/>
          </v:shape>
          <o:OLEObject Type="Embed" ProgID="Equation.DSMT4" ShapeID="_x0000_i1950" DrawAspect="Content" ObjectID="_1489833735" r:id="rId1935"/>
        </w:object>
      </w:r>
      <w:r w:rsidRPr="00B27FE9">
        <w:t xml:space="preserve"> are given by</w:t>
      </w:r>
    </w:p>
    <w:p w14:paraId="2FE566EF" w14:textId="26D1FF51" w:rsidR="00D40C73" w:rsidRPr="00B27FE9" w:rsidRDefault="00D40C73" w:rsidP="00D40C73">
      <w:pPr>
        <w:pStyle w:val="MTDisplayEquation"/>
      </w:pPr>
      <w:r w:rsidRPr="00B27FE9">
        <w:tab/>
      </w:r>
      <w:r w:rsidR="006C2049" w:rsidRPr="006C2049">
        <w:rPr>
          <w:position w:val="-70"/>
        </w:rPr>
        <w:object w:dxaOrig="3680" w:dyaOrig="1520" w14:anchorId="5007DCCA">
          <v:shape id="_x0000_i1951" type="#_x0000_t75" style="width:186.8pt;height:79.45pt" o:ole="">
            <v:imagedata r:id="rId1936" o:title=""/>
          </v:shape>
          <o:OLEObject Type="Embed" ProgID="Equation.DSMT4" ShapeID="_x0000_i1951" DrawAspect="Content" ObjectID="_1489833736" r:id="rId1937"/>
        </w:obje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lastRenderedPageBreak/>
        <w:tab/>
      </w:r>
      <w:r w:rsidR="006C2049" w:rsidRPr="006C2049">
        <w:rPr>
          <w:position w:val="-34"/>
        </w:rPr>
        <w:object w:dxaOrig="3400" w:dyaOrig="840" w14:anchorId="5F63658E">
          <v:shape id="_x0000_i1952" type="#_x0000_t75" style="width:172.55pt;height:43.45pt" o:ole="">
            <v:imagedata r:id="rId1938" o:title=""/>
          </v:shape>
          <o:OLEObject Type="Embed" ProgID="Equation.DSMT4" ShapeID="_x0000_i1952" DrawAspect="Content" ObjectID="_1489833737" r:id="rId1939"/>
        </w:obje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6C2049" w:rsidRPr="006C2049">
        <w:rPr>
          <w:position w:val="-4"/>
        </w:rPr>
        <w:object w:dxaOrig="220" w:dyaOrig="260" w14:anchorId="3578F7DC">
          <v:shape id="_x0000_i1953" type="#_x0000_t75" style="width:14.25pt;height:14.25pt" o:ole="">
            <v:imagedata r:id="rId1940" o:title=""/>
          </v:shape>
          <o:OLEObject Type="Embed" ProgID="Equation.DSMT4" ShapeID="_x0000_i1953" DrawAspect="Content" ObjectID="_1489833738" r:id="rId1941"/>
        </w:object>
      </w:r>
      <w:r w:rsidRPr="00B27FE9">
        <w:t xml:space="preserve"> is the hydraulic permeability of the solvent through the porous solid matrix; </w:t>
      </w:r>
      <w:r w:rsidR="006C2049" w:rsidRPr="006C2049">
        <w:rPr>
          <w:position w:val="-6"/>
        </w:rPr>
        <w:object w:dxaOrig="300" w:dyaOrig="320" w14:anchorId="3CC69CFD">
          <v:shape id="_x0000_i1954" type="#_x0000_t75" style="width:14.25pt;height:14.25pt" o:ole="">
            <v:imagedata r:id="rId1942" o:title=""/>
          </v:shape>
          <o:OLEObject Type="Embed" ProgID="Equation.DSMT4" ShapeID="_x0000_i1954" DrawAspect="Content" ObjectID="_1489833739" r:id="rId1943"/>
        </w:object>
      </w:r>
      <w:r w:rsidRPr="00B27FE9">
        <w:t xml:space="preserve"> is the diffusivity </w:t>
      </w:r>
      <w:r w:rsidR="00A84000">
        <w:t xml:space="preserve">of solute </w:t>
      </w:r>
      <w:r w:rsidR="006C2049" w:rsidRPr="006C2049">
        <w:rPr>
          <w:position w:val="-4"/>
        </w:rPr>
        <w:object w:dxaOrig="220" w:dyaOrig="200" w14:anchorId="43604E43">
          <v:shape id="_x0000_i1955" type="#_x0000_t75" style="width:14.25pt;height:7.45pt" o:ole="">
            <v:imagedata r:id="rId1944" o:title=""/>
          </v:shape>
          <o:OLEObject Type="Embed" ProgID="Equation.DSMT4" ShapeID="_x0000_i1955" DrawAspect="Content" ObjectID="_1489833740" r:id="rId1945"/>
        </w:object>
      </w:r>
      <w:r w:rsidR="00A84000">
        <w:t xml:space="preserve"> </w:t>
      </w:r>
      <w:r w:rsidRPr="00B27FE9">
        <w:t xml:space="preserve">through the mixture (frictional interactions with solvent and solid); and </w:t>
      </w:r>
      <w:r w:rsidR="006C2049" w:rsidRPr="006C2049">
        <w:rPr>
          <w:position w:val="-12"/>
        </w:rPr>
        <w:object w:dxaOrig="320" w:dyaOrig="380" w14:anchorId="61E7A67D">
          <v:shape id="_x0000_i1956" type="#_x0000_t75" style="width:14.25pt;height:21.75pt" o:ole="">
            <v:imagedata r:id="rId1946" o:title=""/>
          </v:shape>
          <o:OLEObject Type="Embed" ProgID="Equation.DSMT4" ShapeID="_x0000_i1956" DrawAspect="Content" ObjectID="_1489833741" r:id="rId1947"/>
        </w:object>
      </w:r>
      <w:r w:rsidRPr="00B27FE9">
        <w:t xml:space="preserve"> is </w:t>
      </w:r>
      <w:r w:rsidR="00A84000">
        <w:t xml:space="preserve">its </w:t>
      </w:r>
      <w:r w:rsidRPr="00B27FE9">
        <w:t xml:space="preserve">free diffusivity (frictional interactions with solvent only). </w:t>
      </w:r>
      <w:r w:rsidR="006C2049" w:rsidRPr="006C2049">
        <w:rPr>
          <w:position w:val="-10"/>
        </w:rPr>
        <w:object w:dxaOrig="1080" w:dyaOrig="360" w14:anchorId="2CAFF323">
          <v:shape id="_x0000_i1957" type="#_x0000_t75" style="width:57.75pt;height:21.75pt" o:ole="">
            <v:imagedata r:id="rId1948" o:title=""/>
          </v:shape>
          <o:OLEObject Type="Embed" ProgID="Equation.DSMT4" ShapeID="_x0000_i1957" DrawAspect="Content" ObjectID="_1489833742" r:id="rId1949"/>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pPr>
        <w:rPr>
          <w:ins w:id="3143" w:author="Gerard" w:date="2014-06-20T17:32:00Z"/>
        </w:rPr>
      </w:pPr>
      <w:r>
        <w:t xml:space="preserve">Also see section </w:t>
      </w:r>
      <w:r>
        <w:fldChar w:fldCharType="begin"/>
      </w:r>
      <w:r>
        <w:instrText xml:space="preserve"> REF _Ref376431879 \r \h </w:instrText>
      </w:r>
      <w:r>
        <w:fldChar w:fldCharType="separate"/>
      </w:r>
      <w:r w:rsidR="001B13CD">
        <w:t>8.5</w:t>
      </w:r>
      <w:r>
        <w:fldChar w:fldCharType="end"/>
      </w:r>
      <w:r>
        <w:t xml:space="preserve"> for additional guidelines for running multiphasic materials.</w:t>
      </w:r>
    </w:p>
    <w:p w14:paraId="7F2C3D19" w14:textId="5F30E98E" w:rsidR="00976D6B" w:rsidRPr="00B27FE9" w:rsidRDefault="00976D6B" w:rsidP="009339D1">
      <w:ins w:id="3144" w:author="Gerard" w:date="2014-06-20T17:32:00Z">
        <w:r w:rsidRPr="00B27FE9">
          <w:br w:type="page"/>
        </w:r>
      </w:ins>
    </w:p>
    <w:p w14:paraId="2B2D2257" w14:textId="77777777" w:rsidR="00976D6B" w:rsidRDefault="00976D6B" w:rsidP="00976D6B">
      <w:pPr>
        <w:pStyle w:val="Heading3"/>
        <w:rPr>
          <w:ins w:id="3145" w:author="Gerard" w:date="2014-06-20T17:31:00Z"/>
        </w:rPr>
      </w:pPr>
      <w:bookmarkStart w:id="3146" w:name="_Toc370461254"/>
      <w:bookmarkStart w:id="3147" w:name="_Toc416085864"/>
      <w:ins w:id="3148" w:author="Gerard" w:date="2014-06-20T17:31:00Z">
        <w:r>
          <w:lastRenderedPageBreak/>
          <w:t>Guidelines for Multiphasic Analyses</w:t>
        </w:r>
        <w:bookmarkEnd w:id="3146"/>
        <w:bookmarkEnd w:id="3147"/>
      </w:ins>
    </w:p>
    <w:p w14:paraId="7D8B3FEA" w14:textId="77777777" w:rsidR="00976D6B" w:rsidRPr="00AB593C" w:rsidRDefault="00976D6B" w:rsidP="00976D6B">
      <w:pPr>
        <w:pStyle w:val="Heading4"/>
        <w:rPr>
          <w:ins w:id="3149" w:author="Gerard" w:date="2014-06-20T17:31:00Z"/>
        </w:rPr>
      </w:pPr>
      <w:bookmarkStart w:id="3150" w:name="_Toc370461255"/>
      <w:bookmarkStart w:id="3151" w:name="_Toc416085865"/>
      <w:ins w:id="3152" w:author="Gerard" w:date="2014-06-20T17:31:00Z">
        <w:r>
          <w:t>Initial State of Swelling</w:t>
        </w:r>
        <w:bookmarkEnd w:id="3150"/>
        <w:bookmarkEnd w:id="3151"/>
      </w:ins>
    </w:p>
    <w:p w14:paraId="621FEBD1" w14:textId="77777777" w:rsidR="00976D6B" w:rsidRDefault="00976D6B" w:rsidP="00976D6B">
      <w:pPr>
        <w:rPr>
          <w:ins w:id="3153" w:author="Gerard" w:date="2014-06-20T17:31:00Z"/>
        </w:rPr>
      </w:pPr>
      <w:ins w:id="3154" w:author="Gerard" w:date="2014-06-20T17:31:00Z">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ins>
    </w:p>
    <w:p w14:paraId="7DA69BD8" w14:textId="77777777" w:rsidR="00976D6B" w:rsidRDefault="00976D6B" w:rsidP="00976D6B">
      <w:pPr>
        <w:rPr>
          <w:ins w:id="3155" w:author="Gerard" w:date="2014-06-20T17:31:00Z"/>
        </w:rPr>
      </w:pPr>
    </w:p>
    <w:p w14:paraId="7BB5B563" w14:textId="77777777" w:rsidR="00976D6B" w:rsidRDefault="00976D6B" w:rsidP="00976D6B">
      <w:pPr>
        <w:rPr>
          <w:ins w:id="3156" w:author="Gerard" w:date="2014-06-20T17:31:00Z"/>
        </w:rPr>
      </w:pPr>
      <w:ins w:id="3157" w:author="Gerard" w:date="2014-06-20T17:31:00Z">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ins>
      <w:ins w:id="3158" w:author="Gerard" w:date="2014-06-20T17:31:00Z">
        <w:r>
          <w:fldChar w:fldCharType="separate"/>
        </w:r>
      </w:ins>
      <w:r w:rsidR="001B13CD">
        <w:t>Chapter 6</w:t>
      </w:r>
      <w:ins w:id="3159" w:author="Gerard" w:date="2014-06-20T17:31:00Z">
        <w:r>
          <w:fldChar w:fldCharType="end"/>
        </w:r>
        <w:r>
          <w:t>) where the first step is a steady-state analysis (Section </w:t>
        </w:r>
        <w:r>
          <w:fldChar w:fldCharType="begin"/>
        </w:r>
        <w:r>
          <w:instrText xml:space="preserve"> REF _Ref250285979 \r \h </w:instrText>
        </w:r>
      </w:ins>
      <w:ins w:id="3160" w:author="Gerard" w:date="2014-06-20T17:31:00Z">
        <w:r>
          <w:fldChar w:fldCharType="separate"/>
        </w:r>
      </w:ins>
      <w:ins w:id="3161" w:author="Gerard" w:date="2014-07-29T23:58:00Z">
        <w:r w:rsidR="001B13CD">
          <w:t>3.5.1</w:t>
        </w:r>
      </w:ins>
      <w:del w:id="3162" w:author="Gerard" w:date="2014-07-29T23:58:00Z">
        <w:r w:rsidDel="001B13CD">
          <w:delText>3.4.1</w:delText>
        </w:r>
      </w:del>
      <w:ins w:id="3163" w:author="Gerard" w:date="2014-06-20T17:31:00Z">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ins>
      <w:ins w:id="3164" w:author="Gerard" w:date="2014-06-20T17:31:00Z">
        <w:r>
          <w:fldChar w:fldCharType="separate"/>
        </w:r>
      </w:ins>
      <w:ins w:id="3165" w:author="Gerard" w:date="2014-07-29T23:58:00Z">
        <w:r w:rsidR="001B13CD">
          <w:t>3.10.1</w:t>
        </w:r>
      </w:ins>
      <w:del w:id="3166" w:author="Gerard" w:date="2014-07-29T23:58:00Z">
        <w:r w:rsidDel="001B13CD">
          <w:delText>3.9.1</w:delText>
        </w:r>
      </w:del>
      <w:ins w:id="3167" w:author="Gerard" w:date="2014-06-20T17:31:00Z">
        <w:r>
          <w:fldChar w:fldCharType="end"/>
        </w:r>
        <w:r>
          <w:t>), so that they become superposed over and above the initial swelling state.</w:t>
        </w:r>
      </w:ins>
    </w:p>
    <w:p w14:paraId="04FC83FD" w14:textId="77777777" w:rsidR="00976D6B" w:rsidRDefault="00976D6B" w:rsidP="00976D6B">
      <w:pPr>
        <w:rPr>
          <w:ins w:id="3168" w:author="Gerard" w:date="2014-06-20T17:31:00Z"/>
        </w:rPr>
      </w:pPr>
    </w:p>
    <w:p w14:paraId="66603F79" w14:textId="77777777" w:rsidR="00976D6B" w:rsidRDefault="00976D6B" w:rsidP="00976D6B">
      <w:pPr>
        <w:pStyle w:val="Example"/>
        <w:rPr>
          <w:ins w:id="3169" w:author="Gerard" w:date="2014-06-20T17:31:00Z"/>
        </w:rPr>
      </w:pPr>
      <w:ins w:id="3170" w:author="Gerard" w:date="2014-06-20T17:31:00Z">
        <w:r>
          <w:t>Example:</w:t>
        </w:r>
      </w:ins>
    </w:p>
    <w:p w14:paraId="156FF880" w14:textId="77777777" w:rsidR="00976D6B" w:rsidRDefault="00976D6B" w:rsidP="00976D6B">
      <w:pPr>
        <w:pStyle w:val="code"/>
        <w:rPr>
          <w:ins w:id="3171" w:author="Gerard" w:date="2014-06-20T17:31:00Z"/>
        </w:rPr>
      </w:pPr>
      <w:ins w:id="3172" w:author="Gerard" w:date="2014-06-20T17:31:00Z">
        <w:r>
          <w:t>&lt;Step&gt;</w:t>
        </w:r>
      </w:ins>
    </w:p>
    <w:p w14:paraId="039CFD6D" w14:textId="77777777" w:rsidR="00976D6B" w:rsidRDefault="00976D6B" w:rsidP="00976D6B">
      <w:pPr>
        <w:pStyle w:val="code"/>
        <w:rPr>
          <w:ins w:id="3173" w:author="Gerard" w:date="2014-06-20T17:31:00Z"/>
        </w:rPr>
      </w:pPr>
      <w:ins w:id="3174" w:author="Gerard" w:date="2014-06-20T17:31:00Z">
        <w:r>
          <w:tab/>
          <w:t>&lt;Module type="multiphasic"/&gt;</w:t>
        </w:r>
      </w:ins>
    </w:p>
    <w:p w14:paraId="38B2F78B" w14:textId="77777777" w:rsidR="00976D6B" w:rsidRDefault="00976D6B" w:rsidP="00976D6B">
      <w:pPr>
        <w:pStyle w:val="code"/>
        <w:rPr>
          <w:ins w:id="3175" w:author="Gerard" w:date="2014-06-20T17:31:00Z"/>
        </w:rPr>
      </w:pPr>
      <w:ins w:id="3176" w:author="Gerard" w:date="2014-06-20T17:31:00Z">
        <w:r>
          <w:tab/>
          <w:t>&lt;Control&gt;</w:t>
        </w:r>
      </w:ins>
    </w:p>
    <w:p w14:paraId="44CF6B22" w14:textId="77777777" w:rsidR="00976D6B" w:rsidRDefault="00976D6B" w:rsidP="00976D6B">
      <w:pPr>
        <w:pStyle w:val="code"/>
        <w:rPr>
          <w:ins w:id="3177" w:author="Gerard" w:date="2014-06-20T17:31:00Z"/>
        </w:rPr>
      </w:pPr>
      <w:ins w:id="3178" w:author="Gerard" w:date="2014-06-20T17:31:00Z">
        <w:r>
          <w:tab/>
        </w:r>
        <w:r>
          <w:tab/>
          <w:t>&lt;analysis type="steady-state"/&gt;</w:t>
        </w:r>
      </w:ins>
    </w:p>
    <w:p w14:paraId="644DD6CF" w14:textId="77777777" w:rsidR="00976D6B" w:rsidRDefault="00976D6B" w:rsidP="00976D6B">
      <w:pPr>
        <w:pStyle w:val="code"/>
        <w:rPr>
          <w:ins w:id="3179" w:author="Gerard" w:date="2014-06-20T17:31:00Z"/>
        </w:rPr>
      </w:pPr>
      <w:ins w:id="3180" w:author="Gerard" w:date="2014-06-20T17:31:00Z">
        <w:r>
          <w:tab/>
        </w:r>
        <w:r>
          <w:tab/>
          <w:t>...</w:t>
        </w:r>
      </w:ins>
    </w:p>
    <w:p w14:paraId="1936ACC7" w14:textId="77777777" w:rsidR="00976D6B" w:rsidRDefault="00976D6B" w:rsidP="00976D6B">
      <w:pPr>
        <w:pStyle w:val="code"/>
        <w:rPr>
          <w:ins w:id="3181" w:author="Gerard" w:date="2014-06-20T17:31:00Z"/>
        </w:rPr>
      </w:pPr>
      <w:ins w:id="3182" w:author="Gerard" w:date="2014-06-20T17:31:00Z">
        <w:r>
          <w:tab/>
          <w:t>&lt;/Control&gt;</w:t>
        </w:r>
      </w:ins>
    </w:p>
    <w:p w14:paraId="618EFF25" w14:textId="77777777" w:rsidR="00976D6B" w:rsidRDefault="00976D6B" w:rsidP="00976D6B">
      <w:pPr>
        <w:pStyle w:val="code"/>
        <w:rPr>
          <w:ins w:id="3183" w:author="Gerard" w:date="2014-06-20T17:31:00Z"/>
        </w:rPr>
      </w:pPr>
      <w:ins w:id="3184" w:author="Gerard" w:date="2014-06-20T17:31:00Z">
        <w:r>
          <w:t>&lt;/Step&gt;</w:t>
        </w:r>
      </w:ins>
    </w:p>
    <w:p w14:paraId="45DF18C4" w14:textId="77777777" w:rsidR="00976D6B" w:rsidRDefault="00976D6B" w:rsidP="00976D6B">
      <w:pPr>
        <w:pStyle w:val="code"/>
        <w:rPr>
          <w:ins w:id="3185" w:author="Gerard" w:date="2014-06-20T17:31:00Z"/>
        </w:rPr>
      </w:pPr>
      <w:ins w:id="3186" w:author="Gerard" w:date="2014-06-20T17:31:00Z">
        <w:r>
          <w:t>&lt;Step&gt;</w:t>
        </w:r>
      </w:ins>
    </w:p>
    <w:p w14:paraId="1AC5E761" w14:textId="77777777" w:rsidR="00976D6B" w:rsidRDefault="00976D6B" w:rsidP="00976D6B">
      <w:pPr>
        <w:pStyle w:val="code"/>
        <w:rPr>
          <w:ins w:id="3187" w:author="Gerard" w:date="2014-06-20T17:31:00Z"/>
        </w:rPr>
      </w:pPr>
      <w:ins w:id="3188" w:author="Gerard" w:date="2014-06-20T17:31:00Z">
        <w:r>
          <w:tab/>
          <w:t>&lt;Module type="multiphasic"/&gt;</w:t>
        </w:r>
      </w:ins>
    </w:p>
    <w:p w14:paraId="354A355A" w14:textId="77777777" w:rsidR="00976D6B" w:rsidRDefault="00976D6B" w:rsidP="00976D6B">
      <w:pPr>
        <w:pStyle w:val="code"/>
        <w:rPr>
          <w:ins w:id="3189" w:author="Gerard" w:date="2014-06-20T17:31:00Z"/>
        </w:rPr>
      </w:pPr>
      <w:ins w:id="3190" w:author="Gerard" w:date="2014-06-20T17:31:00Z">
        <w:r>
          <w:tab/>
          <w:t>&lt;Control&gt;</w:t>
        </w:r>
      </w:ins>
    </w:p>
    <w:p w14:paraId="7AED919D" w14:textId="77777777" w:rsidR="00976D6B" w:rsidRDefault="00976D6B" w:rsidP="00976D6B">
      <w:pPr>
        <w:pStyle w:val="code"/>
        <w:rPr>
          <w:ins w:id="3191" w:author="Gerard" w:date="2014-06-20T17:31:00Z"/>
        </w:rPr>
      </w:pPr>
      <w:ins w:id="3192" w:author="Gerard" w:date="2014-06-20T17:31:00Z">
        <w:r>
          <w:tab/>
        </w:r>
        <w:r>
          <w:tab/>
          <w:t>...</w:t>
        </w:r>
      </w:ins>
    </w:p>
    <w:p w14:paraId="06F81EA9" w14:textId="77777777" w:rsidR="00976D6B" w:rsidRDefault="00976D6B" w:rsidP="00976D6B">
      <w:pPr>
        <w:pStyle w:val="code"/>
        <w:rPr>
          <w:ins w:id="3193" w:author="Gerard" w:date="2014-06-20T17:31:00Z"/>
        </w:rPr>
      </w:pPr>
      <w:ins w:id="3194" w:author="Gerard" w:date="2014-06-20T17:31:00Z">
        <w:r>
          <w:tab/>
          <w:t>&lt;/Control&gt;</w:t>
        </w:r>
      </w:ins>
    </w:p>
    <w:p w14:paraId="77BCFF26" w14:textId="77777777" w:rsidR="00976D6B" w:rsidRDefault="00976D6B" w:rsidP="00976D6B">
      <w:pPr>
        <w:pStyle w:val="code"/>
        <w:rPr>
          <w:ins w:id="3195" w:author="Gerard" w:date="2014-06-20T17:31:00Z"/>
        </w:rPr>
      </w:pPr>
      <w:ins w:id="3196" w:author="Gerard" w:date="2014-06-20T17:31:00Z">
        <w:r>
          <w:tab/>
          <w:t>&lt;Boundary&gt;</w:t>
        </w:r>
      </w:ins>
    </w:p>
    <w:p w14:paraId="28955921" w14:textId="77777777" w:rsidR="00976D6B" w:rsidRDefault="00976D6B" w:rsidP="00976D6B">
      <w:pPr>
        <w:pStyle w:val="code"/>
        <w:rPr>
          <w:ins w:id="3197" w:author="Gerard" w:date="2014-06-20T17:31:00Z"/>
        </w:rPr>
      </w:pPr>
      <w:ins w:id="3198" w:author="Gerard" w:date="2014-06-20T17:31:00Z">
        <w:r>
          <w:tab/>
        </w:r>
        <w:r>
          <w:tab/>
          <w:t>&lt;prescribe type="relative"&gt;</w:t>
        </w:r>
      </w:ins>
    </w:p>
    <w:p w14:paraId="04891870" w14:textId="77777777" w:rsidR="00976D6B" w:rsidRPr="0098023B" w:rsidRDefault="00976D6B" w:rsidP="00976D6B">
      <w:pPr>
        <w:pStyle w:val="code"/>
        <w:rPr>
          <w:ins w:id="3199" w:author="Gerard" w:date="2014-06-20T17:31:00Z"/>
          <w:lang w:val="nl-BE"/>
        </w:rPr>
      </w:pPr>
      <w:ins w:id="3200" w:author="Gerard" w:date="2014-06-20T17:31:00Z">
        <w:r>
          <w:tab/>
        </w:r>
        <w:r>
          <w:tab/>
        </w:r>
        <w:r>
          <w:tab/>
        </w:r>
        <w:r w:rsidRPr="0098023B">
          <w:rPr>
            <w:lang w:val="nl-BE"/>
          </w:rPr>
          <w:t>&lt;node id="22" bc="z" lc="4"&gt;1&lt;/node&gt;</w:t>
        </w:r>
      </w:ins>
    </w:p>
    <w:p w14:paraId="1A7B452D" w14:textId="77777777" w:rsidR="00976D6B" w:rsidRDefault="00976D6B" w:rsidP="00976D6B">
      <w:pPr>
        <w:pStyle w:val="code"/>
        <w:rPr>
          <w:ins w:id="3201" w:author="Gerard" w:date="2014-06-20T17:31:00Z"/>
        </w:rPr>
      </w:pPr>
      <w:ins w:id="3202" w:author="Gerard" w:date="2014-06-20T17:31:00Z">
        <w:r w:rsidRPr="0098023B">
          <w:rPr>
            <w:lang w:val="nl-BE"/>
          </w:rPr>
          <w:tab/>
        </w:r>
        <w:r w:rsidRPr="0098023B">
          <w:rPr>
            <w:lang w:val="nl-BE"/>
          </w:rPr>
          <w:tab/>
        </w:r>
        <w:r w:rsidRPr="0098023B">
          <w:rPr>
            <w:lang w:val="nl-BE"/>
          </w:rPr>
          <w:tab/>
        </w:r>
        <w:r>
          <w:t>...</w:t>
        </w:r>
      </w:ins>
    </w:p>
    <w:p w14:paraId="06198394" w14:textId="77777777" w:rsidR="00976D6B" w:rsidRDefault="00976D6B" w:rsidP="00976D6B">
      <w:pPr>
        <w:pStyle w:val="code"/>
        <w:rPr>
          <w:ins w:id="3203" w:author="Gerard" w:date="2014-06-20T17:31:00Z"/>
        </w:rPr>
      </w:pPr>
      <w:ins w:id="3204" w:author="Gerard" w:date="2014-06-20T17:31:00Z">
        <w:r>
          <w:tab/>
        </w:r>
        <w:r>
          <w:tab/>
          <w:t>&lt;/prescribe&gt;</w:t>
        </w:r>
      </w:ins>
    </w:p>
    <w:p w14:paraId="1BD96909" w14:textId="77777777" w:rsidR="00976D6B" w:rsidRDefault="00976D6B" w:rsidP="00976D6B">
      <w:pPr>
        <w:pStyle w:val="code"/>
        <w:rPr>
          <w:ins w:id="3205" w:author="Gerard" w:date="2014-06-20T17:31:00Z"/>
        </w:rPr>
      </w:pPr>
      <w:ins w:id="3206" w:author="Gerard" w:date="2014-06-20T17:31:00Z">
        <w:r>
          <w:tab/>
          <w:t>&lt;/Boundary&gt;</w:t>
        </w:r>
      </w:ins>
    </w:p>
    <w:p w14:paraId="7E9F2E72" w14:textId="77777777" w:rsidR="00976D6B" w:rsidRDefault="00976D6B" w:rsidP="00976D6B">
      <w:pPr>
        <w:pStyle w:val="code"/>
        <w:rPr>
          <w:ins w:id="3207" w:author="Gerard" w:date="2014-06-20T17:31:00Z"/>
        </w:rPr>
      </w:pPr>
      <w:ins w:id="3208" w:author="Gerard" w:date="2014-06-20T17:31:00Z">
        <w:r>
          <w:t>&lt;/Step&gt;</w:t>
        </w:r>
      </w:ins>
    </w:p>
    <w:p w14:paraId="3BC5C3C0" w14:textId="77777777" w:rsidR="00976D6B" w:rsidRDefault="00976D6B" w:rsidP="00976D6B">
      <w:pPr>
        <w:pStyle w:val="code"/>
        <w:rPr>
          <w:ins w:id="3209" w:author="Gerard" w:date="2014-06-20T17:31:00Z"/>
        </w:rPr>
      </w:pPr>
    </w:p>
    <w:p w14:paraId="2CF36BCD" w14:textId="77777777" w:rsidR="00976D6B" w:rsidRDefault="00976D6B" w:rsidP="00976D6B">
      <w:pPr>
        <w:pStyle w:val="Heading4"/>
        <w:rPr>
          <w:ins w:id="3210" w:author="Gerard" w:date="2014-06-20T17:31:00Z"/>
        </w:rPr>
      </w:pPr>
      <w:bookmarkStart w:id="3211" w:name="_Toc370461256"/>
      <w:bookmarkStart w:id="3212" w:name="_Toc416085866"/>
      <w:ins w:id="3213" w:author="Gerard" w:date="2014-06-20T17:31:00Z">
        <w:r>
          <w:lastRenderedPageBreak/>
          <w:t>Prescribed Boundary Conditions</w:t>
        </w:r>
        <w:bookmarkEnd w:id="3211"/>
        <w:bookmarkEnd w:id="3212"/>
      </w:ins>
    </w:p>
    <w:p w14:paraId="117B6327" w14:textId="507D5C75" w:rsidR="00976D6B" w:rsidRDefault="00976D6B" w:rsidP="00976D6B">
      <w:pPr>
        <w:rPr>
          <w:ins w:id="3214" w:author="Gerard" w:date="2014-06-20T17:31:00Z"/>
        </w:rPr>
      </w:pPr>
      <w:ins w:id="3215" w:author="Gerard" w:date="2014-06-20T17:31:00Z">
        <w:r>
          <w:t xml:space="preserve">In most analyses, it may be assumed that the ambient fluid pressure and electric potential in the external environment are zero, thus </w:t>
        </w:r>
      </w:ins>
      <w:r w:rsidR="006C2049" w:rsidRPr="006C2049">
        <w:rPr>
          <w:position w:val="-14"/>
        </w:rPr>
        <w:object w:dxaOrig="720" w:dyaOrig="400" w14:anchorId="2C67BCCC">
          <v:shape id="_x0000_i1958" type="#_x0000_t75" style="width:36pt;height:21.75pt" o:ole="">
            <v:imagedata r:id="rId1950" o:title=""/>
          </v:shape>
          <o:OLEObject Type="Embed" ProgID="Equation.DSMT4" ShapeID="_x0000_i1958" DrawAspect="Content" ObjectID="_1489833743" r:id="rId1951"/>
        </w:object>
      </w:r>
      <w:ins w:id="3216" w:author="Gerard" w:date="2014-06-20T17:31:00Z">
        <w:r>
          <w:t xml:space="preserve"> and </w:t>
        </w:r>
      </w:ins>
      <w:r w:rsidR="006C2049" w:rsidRPr="006C2049">
        <w:rPr>
          <w:position w:val="-14"/>
        </w:rPr>
        <w:object w:dxaOrig="740" w:dyaOrig="400" w14:anchorId="0A58E132">
          <v:shape id="_x0000_i1959" type="#_x0000_t75" style="width:36pt;height:21.75pt" o:ole="">
            <v:imagedata r:id="rId1952" o:title=""/>
          </v:shape>
          <o:OLEObject Type="Embed" ProgID="Equation.DSMT4" ShapeID="_x0000_i1959" DrawAspect="Content" ObjectID="_1489833744" r:id="rId1953"/>
        </w:object>
      </w:r>
      <w:ins w:id="3217" w:author="Gerard" w:date="2014-06-20T17:31:00Z">
        <w:r>
          <w:t xml:space="preserve">, where the subscripted asterisk is used to denote environmental conditions.  Since the external environment does not include a solid matrix, the fixed charge density there is zero.  </w:t>
        </w:r>
      </w:ins>
      <w:r w:rsidR="006C2049" w:rsidRPr="006C2049">
        <w:rPr>
          <w:position w:val="-14"/>
        </w:rPr>
        <w:object w:dxaOrig="1340" w:dyaOrig="420" w14:anchorId="17618F3F">
          <v:shape id="_x0000_i1960" type="#_x0000_t75" style="width:64.55pt;height:21.75pt" o:ole="">
            <v:imagedata r:id="rId1954" o:title=""/>
          </v:shape>
          <o:OLEObject Type="Embed" ProgID="Equation.DSMT4" ShapeID="_x0000_i1960" DrawAspect="Content" ObjectID="_1489833745" r:id="rId1955"/>
        </w:object>
      </w:r>
      <w:ins w:id="3218" w:author="Gerard" w:date="2014-06-20T17:31:00Z">
        <w:r>
          <w:t xml:space="preserve">It follows that the effective fluid pressure in the external environment is </w:t>
        </w:r>
      </w:ins>
      <w:r w:rsidR="006C2049" w:rsidRPr="006C2049">
        <w:rPr>
          <w:position w:val="-16"/>
        </w:rPr>
        <w:object w:dxaOrig="2000" w:dyaOrig="440" w14:anchorId="3EFF56B9">
          <v:shape id="_x0000_i1961" type="#_x0000_t75" style="width:100.55pt;height:21.75pt" o:ole="">
            <v:imagedata r:id="rId1956" o:title=""/>
          </v:shape>
          <o:OLEObject Type="Embed" ProgID="Equation.DSMT4" ShapeID="_x0000_i1961" DrawAspect="Content" ObjectID="_1489833746" r:id="rId1957"/>
        </w:object>
      </w:r>
      <w:ins w:id="3219" w:author="Gerard" w:date="2014-06-20T17:31:00Z">
        <w:r>
          <w:t xml:space="preserve"> and the effective concentrations are </w:t>
        </w:r>
      </w:ins>
      <w:r w:rsidR="006C2049" w:rsidRPr="006C2049">
        <w:rPr>
          <w:position w:val="-18"/>
        </w:rPr>
        <w:object w:dxaOrig="1240" w:dyaOrig="460" w14:anchorId="484881FB">
          <v:shape id="_x0000_i1962" type="#_x0000_t75" style="width:64.55pt;height:21.75pt" o:ole="">
            <v:imagedata r:id="rId1958" o:title=""/>
          </v:shape>
          <o:OLEObject Type="Embed" ProgID="Equation.DSMT4" ShapeID="_x0000_i1962" DrawAspect="Content" ObjectID="_1489833747" r:id="rId1959"/>
        </w:object>
      </w:r>
      <w:r w:rsidR="006C2049" w:rsidRPr="006C2049">
        <w:rPr>
          <w:position w:val="-18"/>
        </w:rPr>
        <w:object w:dxaOrig="1219" w:dyaOrig="460" w14:anchorId="18D3C3F5">
          <v:shape id="_x0000_i1963" type="#_x0000_t75" style="width:64.55pt;height:21.75pt" o:ole="">
            <v:imagedata r:id="rId1960" o:title=""/>
          </v:shape>
          <o:OLEObject Type="Embed" ProgID="Equation.DSMT4" ShapeID="_x0000_i1963" DrawAspect="Content" ObjectID="_1489833748" r:id="rId1961"/>
        </w:object>
      </w:r>
      <w:ins w:id="3220" w:author="Gerard" w:date="2014-06-20T17:31:00Z">
        <w:r>
          <w:t>.  Therefore, in multiphasic analyses, whenever the external environment contains solutes</w:t>
        </w:r>
      </w:ins>
      <w:r w:rsidR="006C2049" w:rsidRPr="006C2049">
        <w:rPr>
          <w:position w:val="-14"/>
        </w:rPr>
        <w:object w:dxaOrig="240" w:dyaOrig="400" w14:anchorId="54010F2E">
          <v:shape id="_x0000_i1964" type="#_x0000_t75" style="width:14.25pt;height:21.75pt" o:ole="">
            <v:imagedata r:id="rId1962" o:title=""/>
          </v:shape>
          <o:OLEObject Type="Embed" ProgID="Equation.DSMT4" ShapeID="_x0000_i1964" DrawAspect="Content" ObjectID="_1489833749" r:id="rId1963"/>
        </w:object>
      </w:r>
      <w:ins w:id="3221" w:author="Gerard" w:date="2014-06-20T17:31:00Z">
        <w:r>
          <w:t xml:space="preserve">, the user must remember to prescribe non-zero boundary conditions for the effective solute concentrations </w:t>
        </w:r>
        <w:r>
          <w:rPr>
            <w:i/>
          </w:rPr>
          <w:t>and</w:t>
        </w:r>
        <w:r>
          <w:t xml:space="preserve"> the effective fluid pressure.</w:t>
        </w:r>
      </w:ins>
    </w:p>
    <w:p w14:paraId="4597942D" w14:textId="77777777" w:rsidR="00976D6B" w:rsidRDefault="00976D6B" w:rsidP="00976D6B">
      <w:pPr>
        <w:rPr>
          <w:ins w:id="3222" w:author="Gerard" w:date="2014-06-20T17:31:00Z"/>
        </w:rPr>
      </w:pPr>
    </w:p>
    <w:p w14:paraId="631C6759" w14:textId="17E0DB98" w:rsidR="00976D6B" w:rsidRDefault="00976D6B" w:rsidP="00976D6B">
      <w:pPr>
        <w:rPr>
          <w:ins w:id="3223" w:author="Gerard" w:date="2014-06-20T17:31:00Z"/>
        </w:rPr>
      </w:pPr>
      <w:ins w:id="3224" w:author="Gerard" w:date="2014-06-20T17:31:00Z">
        <w:r>
          <w:t xml:space="preserve">Letting </w:t>
        </w:r>
      </w:ins>
      <w:r w:rsidR="006C2049" w:rsidRPr="006C2049">
        <w:rPr>
          <w:position w:val="-14"/>
        </w:rPr>
        <w:object w:dxaOrig="720" w:dyaOrig="400" w14:anchorId="229F6D61">
          <v:shape id="_x0000_i1965" type="#_x0000_t75" style="width:36pt;height:21.75pt" o:ole="">
            <v:imagedata r:id="rId1964" o:title=""/>
          </v:shape>
          <o:OLEObject Type="Embed" ProgID="Equation.DSMT4" ShapeID="_x0000_i1965" DrawAspect="Content" ObjectID="_1489833750" r:id="rId1965"/>
        </w:object>
      </w:r>
      <w:ins w:id="3225" w:author="Gerard" w:date="2014-06-20T17:31:00Z">
        <w:r>
          <w:t xml:space="preserve"> also implies that prescribed mixture normal tractions (Section </w:t>
        </w:r>
        <w:r>
          <w:fldChar w:fldCharType="begin"/>
        </w:r>
        <w:r>
          <w:instrText xml:space="preserve"> REF _Ref194576545 \r \h </w:instrText>
        </w:r>
      </w:ins>
      <w:ins w:id="3226" w:author="Gerard" w:date="2014-06-20T17:31:00Z">
        <w:r>
          <w:fldChar w:fldCharType="separate"/>
        </w:r>
      </w:ins>
      <w:ins w:id="3227" w:author="Gerard" w:date="2014-07-29T23:58:00Z">
        <w:r w:rsidR="001B13CD">
          <w:t xml:space="preserve">3.11.2.3. </w:t>
        </w:r>
      </w:ins>
      <w:del w:id="3228" w:author="Gerard" w:date="2014-07-29T23:58:00Z">
        <w:r w:rsidDel="001B13CD">
          <w:delText xml:space="preserve">3.10.2.3. </w:delText>
        </w:r>
      </w:del>
      <w:ins w:id="3229" w:author="Gerard" w:date="2014-06-20T17:31:00Z">
        <w:r>
          <w:fldChar w:fldCharType="end"/>
        </w:r>
        <w:r>
          <w:t xml:space="preserve">) represent only the traction above ambient conditions.  Note that users are not obligated to assume that </w:t>
        </w:r>
      </w:ins>
      <w:r w:rsidR="006C2049" w:rsidRPr="006C2049">
        <w:rPr>
          <w:position w:val="-14"/>
        </w:rPr>
        <w:object w:dxaOrig="720" w:dyaOrig="400" w14:anchorId="5449239F">
          <v:shape id="_x0000_i1966" type="#_x0000_t75" style="width:36pt;height:21.75pt" o:ole="">
            <v:imagedata r:id="rId1966" o:title=""/>
          </v:shape>
          <o:OLEObject Type="Embed" ProgID="Equation.DSMT4" ShapeID="_x0000_i1966" DrawAspect="Content" ObjectID="_1489833751" r:id="rId1967"/>
        </w:object>
      </w:r>
      <w:ins w:id="3230" w:author="Gerard" w:date="2014-06-20T17:31:00Z">
        <w:r>
          <w:t xml:space="preserve">.  However, if a non-zero value is assumed for the ambient pressure, then users must remember to incorporate this non-zero value whenever prescribing mixture normal tractions.  Similarly, users are not required to assume that </w:t>
        </w:r>
      </w:ins>
      <w:r w:rsidR="006C2049" w:rsidRPr="006C2049">
        <w:rPr>
          <w:position w:val="-14"/>
        </w:rPr>
        <w:object w:dxaOrig="740" w:dyaOrig="400" w14:anchorId="0B1AF288">
          <v:shape id="_x0000_i1967" type="#_x0000_t75" style="width:36pt;height:21.75pt" o:ole="">
            <v:imagedata r:id="rId1968" o:title=""/>
          </v:shape>
          <o:OLEObject Type="Embed" ProgID="Equation.DSMT4" ShapeID="_x0000_i1967" DrawAspect="Content" ObjectID="_1489833752" r:id="rId1969"/>
        </w:object>
      </w:r>
      <w:ins w:id="3231" w:author="Gerard" w:date="2014-06-20T17:31:00Z">
        <w:r>
          <w:t xml:space="preserve">; when a non-zero value is assumed for the electric potential of the external environment, the prescribed boundary conditions for the effective concentrations should be evaluated using the corresponding partition coefficient, </w:t>
        </w:r>
      </w:ins>
      <w:r w:rsidR="006C2049" w:rsidRPr="006C2049">
        <w:rPr>
          <w:position w:val="-18"/>
        </w:rPr>
        <w:object w:dxaOrig="1240" w:dyaOrig="460" w14:anchorId="7DE900BA">
          <v:shape id="_x0000_i1968" type="#_x0000_t75" style="width:64.55pt;height:21.75pt" o:ole="">
            <v:imagedata r:id="rId1970" o:title=""/>
          </v:shape>
          <o:OLEObject Type="Embed" ProgID="Equation.DSMT4" ShapeID="_x0000_i1968" DrawAspect="Content" ObjectID="_1489833753" r:id="rId1971"/>
        </w:object>
      </w:r>
      <w:r w:rsidR="006C2049" w:rsidRPr="006C2049">
        <w:rPr>
          <w:position w:val="-18"/>
        </w:rPr>
        <w:object w:dxaOrig="1219" w:dyaOrig="460" w14:anchorId="33058EA3">
          <v:shape id="_x0000_i1969" type="#_x0000_t75" style="width:64.55pt;height:21.75pt" o:ole="">
            <v:imagedata r:id="rId1972" o:title=""/>
          </v:shape>
          <o:OLEObject Type="Embed" ProgID="Equation.DSMT4" ShapeID="_x0000_i1969" DrawAspect="Content" ObjectID="_1489833754" r:id="rId1973"/>
        </w:object>
      </w:r>
      <w:ins w:id="3232" w:author="Gerard" w:date="2014-06-20T17:31:00Z">
        <w:r>
          <w:t>.</w:t>
        </w:r>
      </w:ins>
    </w:p>
    <w:p w14:paraId="53B5BBD7" w14:textId="77777777" w:rsidR="00976D6B" w:rsidRDefault="00976D6B" w:rsidP="00976D6B">
      <w:pPr>
        <w:pStyle w:val="Heading4"/>
        <w:rPr>
          <w:ins w:id="3233" w:author="Gerard" w:date="2014-06-20T17:31:00Z"/>
        </w:rPr>
      </w:pPr>
      <w:bookmarkStart w:id="3234" w:name="_Toc370461257"/>
      <w:bookmarkStart w:id="3235" w:name="_Toc416085867"/>
      <w:ins w:id="3236" w:author="Gerard" w:date="2014-06-20T17:31:00Z">
        <w:r>
          <w:t>Prescribed Initial Conditions</w:t>
        </w:r>
        <w:bookmarkEnd w:id="3234"/>
        <w:bookmarkEnd w:id="3235"/>
      </w:ins>
    </w:p>
    <w:p w14:paraId="7DF40044" w14:textId="1DC961F6" w:rsidR="00976D6B" w:rsidRDefault="00976D6B" w:rsidP="00976D6B">
      <w:pPr>
        <w:rPr>
          <w:ins w:id="3237" w:author="Gerard" w:date="2014-06-20T17:31:00Z"/>
        </w:rPr>
      </w:pPr>
      <w:ins w:id="3238" w:author="Gerard" w:date="2014-06-20T17:31:00Z">
        <w:r>
          <w:t xml:space="preserve">When a multiphasic material is initially exposed to a given external environment with effective pressure </w:t>
        </w:r>
      </w:ins>
      <w:r w:rsidR="006C2049" w:rsidRPr="006C2049">
        <w:rPr>
          <w:position w:val="-14"/>
        </w:rPr>
        <w:object w:dxaOrig="260" w:dyaOrig="400" w14:anchorId="7B42C9EC">
          <v:shape id="_x0000_i1970" type="#_x0000_t75" style="width:14.25pt;height:21.75pt" o:ole="">
            <v:imagedata r:id="rId1974" o:title=""/>
          </v:shape>
          <o:OLEObject Type="Embed" ProgID="Equation.DSMT4" ShapeID="_x0000_i1970" DrawAspect="Content" ObjectID="_1489833755" r:id="rId1975"/>
        </w:object>
      </w:r>
      <w:ins w:id="3239" w:author="Gerard" w:date="2014-06-20T17:31:00Z">
        <w:r>
          <w:t xml:space="preserve"> and effective concentrations </w:t>
        </w:r>
      </w:ins>
      <w:r w:rsidR="006C2049" w:rsidRPr="006C2049">
        <w:rPr>
          <w:position w:val="-14"/>
        </w:rPr>
        <w:object w:dxaOrig="279" w:dyaOrig="420" w14:anchorId="1C8FBB97">
          <v:shape id="_x0000_i1971" type="#_x0000_t75" style="width:14.25pt;height:21.75pt" o:ole="">
            <v:imagedata r:id="rId1976" o:title=""/>
          </v:shape>
          <o:OLEObject Type="Embed" ProgID="Equation.DSMT4" ShapeID="_x0000_i1971" DrawAspect="Content" ObjectID="_1489833756" r:id="rId1977"/>
        </w:object>
      </w:r>
      <w:r w:rsidR="006C2049" w:rsidRPr="006C2049">
        <w:rPr>
          <w:position w:val="-10"/>
        </w:rPr>
        <w:object w:dxaOrig="980" w:dyaOrig="300" w14:anchorId="75095455">
          <v:shape id="_x0000_i1972" type="#_x0000_t75" style="width:50.25pt;height:14.25pt" o:ole="">
            <v:imagedata r:id="rId1978" o:title=""/>
          </v:shape>
          <o:OLEObject Type="Embed" ProgID="Equation.DSMT4" ShapeID="_x0000_i1972" DrawAspect="Content" ObjectID="_1489833757" r:id="rId1979"/>
        </w:object>
      </w:r>
      <w:ins w:id="3240" w:author="Gerard" w:date="2014-06-20T17:31:00Z">
        <w:r>
          <w:t xml:space="preserve">, the initial conditions inside the material should be set to </w:t>
        </w:r>
      </w:ins>
      <w:r w:rsidR="006C2049" w:rsidRPr="006C2049">
        <w:rPr>
          <w:position w:val="-14"/>
        </w:rPr>
        <w:object w:dxaOrig="720" w:dyaOrig="400" w14:anchorId="36995C68">
          <v:shape id="_x0000_i1973" type="#_x0000_t75" style="width:36pt;height:21.75pt" o:ole="">
            <v:imagedata r:id="rId1980" o:title=""/>
          </v:shape>
          <o:OLEObject Type="Embed" ProgID="Equation.DSMT4" ShapeID="_x0000_i1973" DrawAspect="Content" ObjectID="_1489833758" r:id="rId1981"/>
        </w:object>
      </w:r>
      <w:ins w:id="3241" w:author="Gerard" w:date="2014-06-20T17:31:00Z">
        <w:r>
          <w:t xml:space="preserve"> and </w:t>
        </w:r>
      </w:ins>
      <w:r w:rsidR="006C2049" w:rsidRPr="006C2049">
        <w:rPr>
          <w:position w:val="-14"/>
        </w:rPr>
        <w:object w:dxaOrig="840" w:dyaOrig="420" w14:anchorId="29B6275D">
          <v:shape id="_x0000_i1974" type="#_x0000_t75" style="width:43.45pt;height:21.75pt" o:ole="">
            <v:imagedata r:id="rId1982" o:title=""/>
          </v:shape>
          <o:OLEObject Type="Embed" ProgID="Equation.DSMT4" ShapeID="_x0000_i1974" DrawAspect="Content" ObjectID="_1489833759" r:id="rId1983"/>
        </w:object>
      </w:r>
      <w:ins w:id="3242" w:author="Gerard" w:date="2014-06-20T17:31:00Z">
        <w:r>
          <w:t xml:space="preserve"> in order to expedite the evaluation of the initial state of swelling.  The values of </w:t>
        </w:r>
      </w:ins>
      <w:r w:rsidR="006C2049" w:rsidRPr="006C2049">
        <w:rPr>
          <w:position w:val="-14"/>
        </w:rPr>
        <w:object w:dxaOrig="260" w:dyaOrig="400" w14:anchorId="2768381B">
          <v:shape id="_x0000_i1975" type="#_x0000_t75" style="width:14.25pt;height:21.75pt" o:ole="">
            <v:imagedata r:id="rId1984" o:title=""/>
          </v:shape>
          <o:OLEObject Type="Embed" ProgID="Equation.DSMT4" ShapeID="_x0000_i1975" DrawAspect="Content" ObjectID="_1489833760" r:id="rId1985"/>
        </w:object>
      </w:r>
      <w:ins w:id="3243" w:author="Gerard" w:date="2014-06-20T17:31:00Z">
        <w:r>
          <w:t xml:space="preserve"> and </w:t>
        </w:r>
      </w:ins>
      <w:r w:rsidR="006C2049" w:rsidRPr="006C2049">
        <w:rPr>
          <w:position w:val="-14"/>
        </w:rPr>
        <w:object w:dxaOrig="279" w:dyaOrig="420" w14:anchorId="3E0FD7B0">
          <v:shape id="_x0000_i1976" type="#_x0000_t75" style="width:14.25pt;height:21.75pt" o:ole="">
            <v:imagedata r:id="rId1986" o:title=""/>
          </v:shape>
          <o:OLEObject Type="Embed" ProgID="Equation.DSMT4" ShapeID="_x0000_i1976" DrawAspect="Content" ObjectID="_1489833761" r:id="rId1987"/>
        </w:object>
      </w:r>
      <w:ins w:id="3244" w:author="Gerard" w:date="2014-06-20T17:31:00Z">
        <w:r>
          <w:t xml:space="preserve"> should be evaluated as described in Section </w:t>
        </w:r>
        <w:r>
          <w:fldChar w:fldCharType="begin"/>
        </w:r>
        <w:r>
          <w:instrText xml:space="preserve"> REF _Ref188326917 \r \h </w:instrText>
        </w:r>
      </w:ins>
      <w:ins w:id="3245" w:author="Gerard" w:date="2014-06-20T17:31:00Z">
        <w:r>
          <w:fldChar w:fldCharType="separate"/>
        </w:r>
      </w:ins>
      <w:r w:rsidR="001B13CD">
        <w:t>8.5.2</w:t>
      </w:r>
      <w:ins w:id="3246" w:author="Gerard" w:date="2014-06-20T17:31:00Z">
        <w:r>
          <w:fldChar w:fldCharType="end"/>
        </w:r>
      </w:ins>
    </w:p>
    <w:p w14:paraId="14BB36C1" w14:textId="77777777" w:rsidR="00976D6B" w:rsidRDefault="00976D6B" w:rsidP="00976D6B">
      <w:pPr>
        <w:pStyle w:val="Heading4"/>
        <w:rPr>
          <w:ins w:id="3247" w:author="Gerard" w:date="2014-06-20T17:31:00Z"/>
        </w:rPr>
      </w:pPr>
      <w:bookmarkStart w:id="3248" w:name="_Toc370461258"/>
      <w:bookmarkStart w:id="3249" w:name="_Toc416085868"/>
      <w:ins w:id="3250" w:author="Gerard" w:date="2014-06-20T17:31:00Z">
        <w:r>
          <w:t>Prescribed Effective Solute Flux</w:t>
        </w:r>
        <w:bookmarkEnd w:id="3248"/>
        <w:bookmarkEnd w:id="3249"/>
      </w:ins>
    </w:p>
    <w:p w14:paraId="6D303BF0" w14:textId="777CEC7D" w:rsidR="00976D6B" w:rsidRPr="00E71089" w:rsidRDefault="00976D6B" w:rsidP="00976D6B">
      <w:pPr>
        <w:rPr>
          <w:ins w:id="3251" w:author="Gerard" w:date="2014-06-20T17:31:00Z"/>
        </w:rPr>
      </w:pPr>
      <w:ins w:id="3252" w:author="Gerard" w:date="2014-06-20T17:31:00Z">
        <w:r>
          <w:t xml:space="preserve">The finite element formulation for multiphasic materials in FEBio requires that the natural boundary condition for solute </w:t>
        </w:r>
      </w:ins>
      <w:r w:rsidR="006C2049" w:rsidRPr="006C2049">
        <w:rPr>
          <w:position w:val="-6"/>
        </w:rPr>
        <w:object w:dxaOrig="240" w:dyaOrig="220" w14:anchorId="204D942B">
          <v:shape id="_x0000_i1977" type="#_x0000_t75" style="width:14.25pt;height:14.25pt" o:ole="">
            <v:imagedata r:id="rId1988" o:title=""/>
          </v:shape>
          <o:OLEObject Type="Embed" ProgID="Equation.DSMT4" ShapeID="_x0000_i1977" DrawAspect="Content" ObjectID="_1489833762" r:id="rId1989"/>
        </w:object>
      </w:r>
      <w:ins w:id="3253" w:author="Gerard" w:date="2014-06-20T17:31:00Z">
        <w:r>
          <w:t xml:space="preserve"> be prescribed as </w:t>
        </w:r>
      </w:ins>
      <w:r w:rsidR="006C2049" w:rsidRPr="006C2049">
        <w:rPr>
          <w:position w:val="-18"/>
        </w:rPr>
        <w:object w:dxaOrig="1920" w:dyaOrig="440" w14:anchorId="3DBD62D1">
          <v:shape id="_x0000_i1978" type="#_x0000_t75" style="width:93.75pt;height:21.75pt" o:ole="">
            <v:imagedata r:id="rId1990" o:title=""/>
          </v:shape>
          <o:OLEObject Type="Embed" ProgID="Equation.DSMT4" ShapeID="_x0000_i1978" DrawAspect="Content" ObjectID="_1489833763" r:id="rId1991"/>
        </w:object>
      </w:r>
      <w:ins w:id="3254" w:author="Gerard" w:date="2014-06-20T17:31:00Z">
        <w:r>
          <w:t xml:space="preserve">, where </w:t>
        </w:r>
      </w:ins>
      <w:r w:rsidR="006C2049" w:rsidRPr="006C2049">
        <w:rPr>
          <w:position w:val="-12"/>
        </w:rPr>
        <w:object w:dxaOrig="300" w:dyaOrig="380" w14:anchorId="31DE4C4A">
          <v:shape id="_x0000_i1979" type="#_x0000_t75" style="width:14.25pt;height:21.75pt" o:ole="">
            <v:imagedata r:id="rId1992" o:title=""/>
          </v:shape>
          <o:OLEObject Type="Embed" ProgID="Equation.DSMT4" ShapeID="_x0000_i1979" DrawAspect="Content" ObjectID="_1489833764" r:id="rId1993"/>
        </w:object>
      </w:r>
      <w:ins w:id="3255" w:author="Gerard" w:date="2014-06-20T17:31:00Z">
        <w:r>
          <w:t xml:space="preserve"> is the effective solute flux. For a mixture containing only neutral solutes (</w:t>
        </w:r>
      </w:ins>
      <w:r w:rsidR="006C2049" w:rsidRPr="006C2049">
        <w:rPr>
          <w:position w:val="-10"/>
        </w:rPr>
        <w:object w:dxaOrig="1080" w:dyaOrig="360" w14:anchorId="5C3E173C">
          <v:shape id="_x0000_i1980" type="#_x0000_t75" style="width:57.75pt;height:21.75pt" o:ole="">
            <v:imagedata r:id="rId1994" o:title=""/>
          </v:shape>
          <o:OLEObject Type="Embed" ProgID="Equation.DSMT4" ShapeID="_x0000_i1980" DrawAspect="Content" ObjectID="_1489833765" r:id="rId1995"/>
        </w:object>
      </w:r>
      <w:ins w:id="3256" w:author="Gerard" w:date="2014-06-20T17:31:00Z">
        <w:r>
          <w:t xml:space="preserve"> ), it follows that </w:t>
        </w:r>
      </w:ins>
      <w:r w:rsidR="006C2049" w:rsidRPr="006C2049">
        <w:rPr>
          <w:position w:val="-12"/>
        </w:rPr>
        <w:object w:dxaOrig="800" w:dyaOrig="380" w14:anchorId="611BA195">
          <v:shape id="_x0000_i1981" type="#_x0000_t75" style="width:43.45pt;height:21.75pt" o:ole="">
            <v:imagedata r:id="rId1996" o:title=""/>
          </v:shape>
          <o:OLEObject Type="Embed" ProgID="Equation.DSMT4" ShapeID="_x0000_i1981" DrawAspect="Content" ObjectID="_1489833766" r:id="rId1997"/>
        </w:object>
      </w:r>
      <w:ins w:id="3257" w:author="Gerard" w:date="2014-06-20T17:31:00Z">
        <w:r>
          <w:t>.</w:t>
        </w:r>
      </w:ins>
    </w:p>
    <w:p w14:paraId="6E785E5F" w14:textId="77777777" w:rsidR="00976D6B" w:rsidRDefault="00976D6B" w:rsidP="00976D6B">
      <w:pPr>
        <w:pStyle w:val="Heading4"/>
        <w:rPr>
          <w:ins w:id="3258" w:author="Gerard" w:date="2014-06-20T17:31:00Z"/>
        </w:rPr>
      </w:pPr>
      <w:bookmarkStart w:id="3259" w:name="_Toc370461259"/>
      <w:bookmarkStart w:id="3260" w:name="_Toc416085869"/>
      <w:ins w:id="3261" w:author="Gerard" w:date="2014-06-20T17:31:00Z">
        <w:r>
          <w:t>Prescribed Electric Current Density</w:t>
        </w:r>
        <w:bookmarkEnd w:id="3259"/>
        <w:bookmarkEnd w:id="3260"/>
      </w:ins>
    </w:p>
    <w:p w14:paraId="1AC949D7" w14:textId="77777777" w:rsidR="00976D6B" w:rsidRDefault="00976D6B" w:rsidP="00976D6B">
      <w:pPr>
        <w:rPr>
          <w:ins w:id="3262" w:author="Gerard" w:date="2014-06-20T17:31:00Z"/>
        </w:rPr>
      </w:pPr>
      <w:ins w:id="3263" w:author="Gerard" w:date="2014-06-20T17:31:00Z">
        <w:r>
          <w:t>The electric current density in a mixture is a linear superposition of the ion fluxes,</w:t>
        </w:r>
      </w:ins>
    </w:p>
    <w:p w14:paraId="3722832A" w14:textId="04810AB8" w:rsidR="00976D6B" w:rsidRDefault="00976D6B" w:rsidP="00976D6B">
      <w:pPr>
        <w:pStyle w:val="MTDisplayEquation"/>
        <w:rPr>
          <w:ins w:id="3264" w:author="Gerard" w:date="2014-06-20T17:31:00Z"/>
        </w:rPr>
      </w:pPr>
      <w:ins w:id="3265" w:author="Gerard" w:date="2014-06-20T17:31:00Z">
        <w:r>
          <w:tab/>
        </w:r>
      </w:ins>
      <w:r w:rsidR="006C2049" w:rsidRPr="006C2049">
        <w:rPr>
          <w:position w:val="-28"/>
        </w:rPr>
        <w:object w:dxaOrig="1579" w:dyaOrig="560" w14:anchorId="097BC833">
          <v:shape id="_x0000_i1982" type="#_x0000_t75" style="width:79.45pt;height:28.55pt" o:ole="">
            <v:imagedata r:id="rId1998" o:title=""/>
          </v:shape>
          <o:OLEObject Type="Embed" ProgID="Equation.DSMT4" ShapeID="_x0000_i1982" DrawAspect="Content" ObjectID="_1489833767" r:id="rId1999"/>
        </w:object>
      </w:r>
      <w:ins w:id="3266" w:author="Gerard" w:date="2014-06-20T17:31:00Z">
        <w:r>
          <w:t>.</w:t>
        </w:r>
      </w:ins>
    </w:p>
    <w:p w14:paraId="420EB5BA" w14:textId="52D335EC" w:rsidR="00976D6B" w:rsidRDefault="00976D6B" w:rsidP="00976D6B">
      <w:pPr>
        <w:rPr>
          <w:ins w:id="3267" w:author="Gerard" w:date="2014-06-20T17:31:00Z"/>
        </w:rPr>
      </w:pPr>
      <w:ins w:id="3268" w:author="Gerard" w:date="2014-06-20T17:31:00Z">
        <w:r>
          <w:t xml:space="preserve">Since only the normal component </w:t>
        </w:r>
      </w:ins>
      <w:r w:rsidR="006C2049" w:rsidRPr="006C2049">
        <w:rPr>
          <w:position w:val="-14"/>
        </w:rPr>
        <w:object w:dxaOrig="1140" w:dyaOrig="420" w14:anchorId="3FE3127B">
          <v:shape id="_x0000_i1983" type="#_x0000_t75" style="width:57.75pt;height:21.75pt" o:ole="">
            <v:imagedata r:id="rId2000" o:title=""/>
          </v:shape>
          <o:OLEObject Type="Embed" ProgID="Equation.DSMT4" ShapeID="_x0000_i1983" DrawAspect="Content" ObjectID="_1489833768" r:id="rId2001"/>
        </w:object>
      </w:r>
      <w:ins w:id="3269" w:author="Gerard" w:date="2014-06-20T17:31:00Z">
        <w:r>
          <w:t xml:space="preserve"> of ion fluxes may be prescribed at a boundary, it follows that only the normal component </w:t>
        </w:r>
      </w:ins>
      <w:r w:rsidR="006C2049" w:rsidRPr="006C2049">
        <w:rPr>
          <w:position w:val="-14"/>
        </w:rPr>
        <w:object w:dxaOrig="1080" w:dyaOrig="400" w14:anchorId="6BEB1BBE">
          <v:shape id="_x0000_i1984" type="#_x0000_t75" style="width:57.75pt;height:21.75pt" o:ole="">
            <v:imagedata r:id="rId2002" o:title=""/>
          </v:shape>
          <o:OLEObject Type="Embed" ProgID="Equation.DSMT4" ShapeID="_x0000_i1984" DrawAspect="Content" ObjectID="_1489833769" r:id="rId2003"/>
        </w:object>
      </w:r>
      <w:ins w:id="3270" w:author="Gerard" w:date="2014-06-20T17:31:00Z">
        <w:r>
          <w:t xml:space="preserve"> of the current density may be prescribed.  </w:t>
        </w:r>
        <w:r>
          <w:lastRenderedPageBreak/>
          <w:t xml:space="preserve">To prescribe </w:t>
        </w:r>
      </w:ins>
      <w:r w:rsidR="006C2049" w:rsidRPr="006C2049">
        <w:rPr>
          <w:position w:val="-14"/>
        </w:rPr>
        <w:object w:dxaOrig="260" w:dyaOrig="400" w14:anchorId="58399F8B">
          <v:shape id="_x0000_i1985" type="#_x0000_t75" style="width:14.25pt;height:21.75pt" o:ole="">
            <v:imagedata r:id="rId2004" o:title=""/>
          </v:shape>
          <o:OLEObject Type="Embed" ProgID="Equation.DSMT4" ShapeID="_x0000_i1985" DrawAspect="Content" ObjectID="_1489833770" r:id="rId2005"/>
        </w:object>
      </w:r>
      <w:ins w:id="3271" w:author="Gerard" w:date="2014-06-20T17:31:00Z">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ins>
      <w:r w:rsidR="006C2049" w:rsidRPr="006C2049">
        <w:rPr>
          <w:position w:val="-14"/>
        </w:rPr>
        <w:object w:dxaOrig="760" w:dyaOrig="420" w14:anchorId="01BE3693">
          <v:shape id="_x0000_i1986" type="#_x0000_t75" style="width:36pt;height:21.75pt" o:ole="">
            <v:imagedata r:id="rId2006" o:title=""/>
          </v:shape>
          <o:OLEObject Type="Embed" ProgID="Equation.DSMT4" ShapeID="_x0000_i1986" DrawAspect="Content" ObjectID="_1489833771" r:id="rId2007"/>
        </w:object>
      </w:r>
      <w:ins w:id="3272" w:author="Gerard" w:date="2014-06-20T17:31:00Z">
        <w:r>
          <w:t xml:space="preserve">) at the electrode-mixture interface, so that the prescribed boundary condition should be </w:t>
        </w:r>
      </w:ins>
      <w:r w:rsidR="006C2049" w:rsidRPr="006C2049">
        <w:rPr>
          <w:position w:val="-18"/>
        </w:rPr>
        <w:object w:dxaOrig="1400" w:dyaOrig="460" w14:anchorId="29C25873">
          <v:shape id="_x0000_i1987" type="#_x0000_t75" style="width:1in;height:21.75pt" o:ole="">
            <v:imagedata r:id="rId2008" o:title=""/>
          </v:shape>
          <o:OLEObject Type="Embed" ProgID="Equation.DSMT4" ShapeID="_x0000_i1987" DrawAspect="Content" ObjectID="_1489833772" r:id="rId2009"/>
        </w:object>
      </w:r>
      <w:ins w:id="3273" w:author="Gerard" w:date="2014-06-20T17:31:00Z">
        <w:r>
          <w:t xml:space="preserve">. Since </w:t>
        </w:r>
      </w:ins>
      <w:r w:rsidR="006C2049" w:rsidRPr="006C2049">
        <w:rPr>
          <w:position w:val="-4"/>
        </w:rPr>
        <w:object w:dxaOrig="780" w:dyaOrig="300" w14:anchorId="4ECC8044">
          <v:shape id="_x0000_i1988" type="#_x0000_t75" style="width:36pt;height:14.25pt" o:ole="">
            <v:imagedata r:id="rId2010" o:title=""/>
          </v:shape>
          <o:OLEObject Type="Embed" ProgID="Equation.DSMT4" ShapeID="_x0000_i1988" DrawAspect="Content" ObjectID="_1489833773" r:id="rId2011"/>
        </w:object>
      </w:r>
      <w:ins w:id="3274" w:author="Gerard" w:date="2014-06-20T17:31:00Z">
        <w:r>
          <w:t xml:space="preserve"> and </w:t>
        </w:r>
      </w:ins>
      <w:r w:rsidR="006C2049" w:rsidRPr="006C2049">
        <w:rPr>
          <w:position w:val="-4"/>
        </w:rPr>
        <w:object w:dxaOrig="780" w:dyaOrig="300" w14:anchorId="060357EF">
          <v:shape id="_x0000_i1989" type="#_x0000_t75" style="width:36pt;height:14.25pt" o:ole="">
            <v:imagedata r:id="rId2012" o:title=""/>
          </v:shape>
          <o:OLEObject Type="Embed" ProgID="Equation.DSMT4" ShapeID="_x0000_i1989" DrawAspect="Content" ObjectID="_1489833774" r:id="rId2013"/>
        </w:object>
      </w:r>
      <w:ins w:id="3275" w:author="Gerard" w:date="2014-06-20T17:31:00Z">
        <w:r>
          <w:t xml:space="preserve"> in a triphasic mixture, the corresponding effective fluxes are given by </w:t>
        </w:r>
      </w:ins>
      <w:r w:rsidR="006C2049" w:rsidRPr="006C2049">
        <w:rPr>
          <w:position w:val="-12"/>
        </w:rPr>
        <w:object w:dxaOrig="2140" w:dyaOrig="380" w14:anchorId="6FD3BFD8">
          <v:shape id="_x0000_i1990" type="#_x0000_t75" style="width:108pt;height:21.75pt" o:ole="">
            <v:imagedata r:id="rId2014" o:title=""/>
          </v:shape>
          <o:OLEObject Type="Embed" ProgID="Equation.DSMT4" ShapeID="_x0000_i1990" DrawAspect="Content" ObjectID="_1489833775" r:id="rId2015"/>
        </w:object>
      </w:r>
      <w:ins w:id="3276" w:author="Gerard" w:date="2014-06-20T17:31:00Z">
        <w:r>
          <w:t xml:space="preserve"> and </w:t>
        </w:r>
      </w:ins>
      <w:r w:rsidR="006C2049" w:rsidRPr="006C2049">
        <w:rPr>
          <w:position w:val="-12"/>
        </w:rPr>
        <w:object w:dxaOrig="1140" w:dyaOrig="380" w14:anchorId="017B6A1D">
          <v:shape id="_x0000_i1991" type="#_x0000_t75" style="width:57.75pt;height:21.75pt" o:ole="">
            <v:imagedata r:id="rId2016" o:title=""/>
          </v:shape>
          <o:OLEObject Type="Embed" ProgID="Equation.DSMT4" ShapeID="_x0000_i1991" DrawAspect="Content" ObjectID="_1489833776" r:id="rId2017"/>
        </w:object>
      </w:r>
      <w:ins w:id="3277" w:author="Gerard" w:date="2014-06-20T17:31:00Z">
        <w:r>
          <w:t>.</w:t>
        </w:r>
      </w:ins>
    </w:p>
    <w:p w14:paraId="495E87BF" w14:textId="77777777" w:rsidR="00976D6B" w:rsidRDefault="00976D6B" w:rsidP="00976D6B">
      <w:pPr>
        <w:pStyle w:val="Heading4"/>
        <w:rPr>
          <w:ins w:id="3278" w:author="Gerard" w:date="2014-06-20T17:31:00Z"/>
        </w:rPr>
      </w:pPr>
      <w:bookmarkStart w:id="3279" w:name="_Toc370461260"/>
      <w:bookmarkStart w:id="3280" w:name="_Toc416085870"/>
      <w:ins w:id="3281" w:author="Gerard" w:date="2014-06-20T17:31:00Z">
        <w:r>
          <w:t>Electrical Grounding</w:t>
        </w:r>
        <w:bookmarkEnd w:id="3279"/>
        <w:bookmarkEnd w:id="3280"/>
      </w:ins>
    </w:p>
    <w:p w14:paraId="4A8A88CC" w14:textId="77777777" w:rsidR="00976D6B" w:rsidRPr="00CE798E" w:rsidRDefault="00976D6B" w:rsidP="00976D6B">
      <w:pPr>
        <w:rPr>
          <w:ins w:id="3282" w:author="Gerard" w:date="2014-06-20T17:31:00Z"/>
        </w:rPr>
      </w:pPr>
      <w:ins w:id="3283" w:author="Gerard" w:date="2014-06-20T17:31:00Z">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ins>
    </w:p>
    <w:p w14:paraId="3FAECEDB" w14:textId="77777777" w:rsidR="00976D6B" w:rsidRPr="00B27FE9" w:rsidRDefault="00976D6B" w:rsidP="00976D6B">
      <w:pPr>
        <w:rPr>
          <w:ins w:id="3284" w:author="Gerard" w:date="2014-06-20T17:31:00Z"/>
        </w:rPr>
      </w:pPr>
      <w:ins w:id="3285" w:author="Gerard" w:date="2014-06-20T17:31:00Z">
        <w:r w:rsidRPr="00B27FE9">
          <w:br w:type="page"/>
        </w:r>
      </w:ins>
    </w:p>
    <w:p w14:paraId="28A2C5BE" w14:textId="77777777" w:rsidR="009339D1" w:rsidRDefault="009339D1" w:rsidP="00D40C73"/>
    <w:p w14:paraId="161F25A6" w14:textId="1B52B19C" w:rsidR="00D40C73" w:rsidRPr="0097532C" w:rsidRDefault="00D40C73" w:rsidP="00D40C73">
      <w:pPr>
        <w:pStyle w:val="Heading3"/>
      </w:pPr>
      <w:bookmarkStart w:id="3286" w:name="_Ref188932651"/>
      <w:bookmarkStart w:id="3287" w:name="_Toc416085871"/>
      <w:r w:rsidRPr="0097532C">
        <w:t xml:space="preserve">General Specification of </w:t>
      </w:r>
      <w:r w:rsidR="007960DE">
        <w:t xml:space="preserve">Multiphasic </w:t>
      </w:r>
      <w:r w:rsidRPr="0097532C">
        <w:t>Materials</w:t>
      </w:r>
      <w:bookmarkEnd w:id="3286"/>
      <w:bookmarkEnd w:id="3287"/>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6C2049" w:rsidRPr="006C2049">
        <w:rPr>
          <w:position w:val="-4"/>
        </w:rPr>
        <w:object w:dxaOrig="220" w:dyaOrig="260" w14:anchorId="54303148">
          <v:shape id="_x0000_i1992" type="#_x0000_t75" style="width:14.25pt;height:14.25pt" o:ole="">
            <v:imagedata r:id="rId2018" o:title=""/>
          </v:shape>
          <o:OLEObject Type="Embed" ProgID="Equation.DSMT4" ShapeID="_x0000_i1992" DrawAspect="Content" ObjectID="_1489833777" r:id="rId2019"/>
        </w:object>
      </w:r>
      <w:r w:rsidR="007960DE">
        <w:t xml:space="preserve">, </w:t>
      </w:r>
      <w:r w:rsidR="007960DE" w:rsidRPr="007960DE">
        <w:t>the osmotic coefficient</w:t>
      </w:r>
      <w:r w:rsidR="007960DE">
        <w:t xml:space="preserve"> </w:t>
      </w:r>
      <w:r w:rsidR="006C2049" w:rsidRPr="006C2049">
        <w:rPr>
          <w:position w:val="-4"/>
        </w:rPr>
        <w:object w:dxaOrig="260" w:dyaOrig="240" w14:anchorId="4613C89F">
          <v:shape id="_x0000_i1993" type="#_x0000_t75" style="width:14.25pt;height:14.25pt" o:ole="">
            <v:imagedata r:id="rId2020" o:title=""/>
          </v:shape>
          <o:OLEObject Type="Embed" ProgID="Equation.DSMT4" ShapeID="_x0000_i1993" DrawAspect="Content" ObjectID="_1489833778" r:id="rId2021"/>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6C2049" w:rsidRPr="006C2049">
        <w:rPr>
          <w:position w:val="-6"/>
        </w:rPr>
        <w:object w:dxaOrig="300" w:dyaOrig="320" w14:anchorId="55A25441">
          <v:shape id="_x0000_i1994" type="#_x0000_t75" style="width:14.25pt;height:14.25pt" o:ole="">
            <v:imagedata r:id="rId2022" o:title=""/>
          </v:shape>
          <o:OLEObject Type="Embed" ProgID="Equation.DSMT4" ShapeID="_x0000_i1994" DrawAspect="Content" ObjectID="_1489833779" r:id="rId2023"/>
        </w:object>
      </w:r>
      <w:r w:rsidR="007960DE" w:rsidRPr="007D6F0D">
        <w:t xml:space="preserve">, the solute free diffusivity </w:t>
      </w:r>
      <w:r w:rsidR="006C2049" w:rsidRPr="006C2049">
        <w:rPr>
          <w:position w:val="-12"/>
        </w:rPr>
        <w:object w:dxaOrig="320" w:dyaOrig="380" w14:anchorId="5BF684FC">
          <v:shape id="_x0000_i1995" type="#_x0000_t75" style="width:14.25pt;height:21.75pt" o:ole="">
            <v:imagedata r:id="rId2024" o:title=""/>
          </v:shape>
          <o:OLEObject Type="Embed" ProgID="Equation.DSMT4" ShapeID="_x0000_i1995" DrawAspect="Content" ObjectID="_1489833780" r:id="rId2025"/>
        </w:object>
      </w:r>
      <w:r w:rsidR="007960DE" w:rsidRPr="007D6F0D">
        <w:t xml:space="preserve">, </w:t>
      </w:r>
      <w:r w:rsidR="007960DE">
        <w:t xml:space="preserve">and the solute effective solubility </w:t>
      </w:r>
      <w:r w:rsidR="006C2049" w:rsidRPr="006C2049">
        <w:rPr>
          <w:position w:val="-4"/>
        </w:rPr>
        <w:object w:dxaOrig="320" w:dyaOrig="300" w14:anchorId="24C0E5E3">
          <v:shape id="_x0000_i1996" type="#_x0000_t75" style="width:14.25pt;height:14.25pt" o:ole="">
            <v:imagedata r:id="rId2026" o:title=""/>
          </v:shape>
          <o:OLEObject Type="Embed" ProgID="Equation.DSMT4" ShapeID="_x0000_i1996" DrawAspect="Content" ObjectID="_1489833781" r:id="rId2027"/>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23"/>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6C2049" w:rsidRPr="006C2049">
              <w:rPr>
                <w:position w:val="-12"/>
              </w:rPr>
              <w:object w:dxaOrig="300" w:dyaOrig="380" w14:anchorId="404DD9AC">
                <v:shape id="_x0000_i1997" type="#_x0000_t75" style="width:14.25pt;height:21.75pt" o:ole="">
                  <v:imagedata r:id="rId2028" o:title=""/>
                </v:shape>
                <o:OLEObject Type="Embed" ProgID="Equation.DSMT4" ShapeID="_x0000_i1997" DrawAspect="Content" ObjectID="_1489833782" r:id="rId2029"/>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6C2049" w:rsidRPr="006C2049">
              <w:rPr>
                <w:position w:val="-12"/>
              </w:rPr>
              <w:object w:dxaOrig="300" w:dyaOrig="380" w14:anchorId="6FCDD29D">
                <v:shape id="_x0000_i1998" type="#_x0000_t75" style="width:14.25pt;height:21.75pt" o:ole="">
                  <v:imagedata r:id="rId2030" o:title=""/>
                </v:shape>
                <o:OLEObject Type="Embed" ProgID="Equation.DSMT4" ShapeID="_x0000_i1998" DrawAspect="Content" ObjectID="_1489833783" r:id="rId2031"/>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6C2049" w:rsidRPr="006C2049">
              <w:rPr>
                <w:position w:val="-4"/>
              </w:rPr>
              <w:object w:dxaOrig="220" w:dyaOrig="260" w14:anchorId="1428CF22">
                <v:shape id="_x0000_i1999" type="#_x0000_t75" style="width:14.25pt;height:14.25pt" o:ole="">
                  <v:imagedata r:id="rId2032" o:title=""/>
                </v:shape>
                <o:OLEObject Type="Embed" ProgID="Equation.DSMT4" ShapeID="_x0000_i1999" DrawAspect="Content" ObjectID="_1489833784" r:id="rId2033"/>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6C2049" w:rsidRPr="006C2049">
              <w:rPr>
                <w:position w:val="-10"/>
              </w:rPr>
              <w:object w:dxaOrig="320" w:dyaOrig="360" w14:anchorId="021B67B1">
                <v:shape id="_x0000_i2000" type="#_x0000_t75" style="width:14.25pt;height:21.75pt" o:ole="">
                  <v:imagedata r:id="rId2034" o:title=""/>
                </v:shape>
                <o:OLEObject Type="Embed" ProgID="Equation.DSMT4" ShapeID="_x0000_i2000" DrawAspect="Content" ObjectID="_1489833785" r:id="rId2035"/>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6C2049" w:rsidRPr="006C2049">
              <w:rPr>
                <w:position w:val="-4"/>
              </w:rPr>
              <w:object w:dxaOrig="260" w:dyaOrig="240" w14:anchorId="20B79486">
                <v:shape id="_x0000_i2001" type="#_x0000_t75" style="width:14.25pt;height:14.25pt" o:ole="">
                  <v:imagedata r:id="rId2036" o:title=""/>
                </v:shape>
                <o:OLEObject Type="Embed" ProgID="Equation.DSMT4" ShapeID="_x0000_i2001" DrawAspect="Content" ObjectID="_1489833786" r:id="rId2037"/>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6AECCD2D"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1B13CD">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6C2049" w:rsidRPr="006C2049">
        <w:rPr>
          <w:position w:val="-12"/>
        </w:rPr>
        <w:object w:dxaOrig="560" w:dyaOrig="360" w14:anchorId="079CEB2A">
          <v:shape id="_x0000_i2002" type="#_x0000_t75" style="width:28.55pt;height:21.75pt" o:ole="">
            <v:imagedata r:id="rId2038" o:title=""/>
          </v:shape>
          <o:OLEObject Type="Embed" ProgID="Equation.DSMT4" ShapeID="_x0000_i2002" DrawAspect="Content" ObjectID="_1489833787" r:id="rId2039"/>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r w:rsidR="001B13CD">
        <w:t>4.4.2</w:t>
      </w:r>
      <w:r>
        <w:fldChar w:fldCharType="end"/>
      </w:r>
      <w:r w:rsidR="00A4452F">
        <w:t xml:space="preserve"> and </w:t>
      </w:r>
      <w:r w:rsidR="00A4452F">
        <w:fldChar w:fldCharType="begin"/>
      </w:r>
      <w:r w:rsidR="00A4452F">
        <w:instrText xml:space="preserve"> REF _Ref162420105 \r \h </w:instrText>
      </w:r>
      <w:r w:rsidR="00A4452F">
        <w:fldChar w:fldCharType="separate"/>
      </w:r>
      <w:r w:rsidR="001B13CD">
        <w:t>4.5.5</w:t>
      </w:r>
      <w:r w:rsidR="00A4452F">
        <w:fldChar w:fldCharType="end"/>
      </w:r>
      <w:r>
        <w:t>.</w:t>
      </w:r>
    </w:p>
    <w:p w14:paraId="2D9EF60B" w14:textId="77777777" w:rsidR="0098757B" w:rsidRDefault="0098757B" w:rsidP="00D40C73"/>
    <w:p w14:paraId="4651D1FF" w14:textId="5DDAE8DA"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ins w:id="3288" w:author="Gerard" w:date="2014-07-29T23:58:00Z">
        <w:r w:rsidR="001B13CD">
          <w:t>3.6.2</w:t>
        </w:r>
      </w:ins>
      <w:del w:id="3289" w:author="Gerard" w:date="2014-07-29T23:58:00Z">
        <w:r w:rsidR="00976D6B" w:rsidDel="001B13CD">
          <w:delText>3.5.2</w:delText>
        </w:r>
      </w:del>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6C2049" w:rsidRPr="006C2049">
              <w:rPr>
                <w:position w:val="-6"/>
              </w:rPr>
              <w:object w:dxaOrig="300" w:dyaOrig="320" w14:anchorId="22A3DF71">
                <v:shape id="_x0000_i2003" type="#_x0000_t75" style="width:14.25pt;height:14.25pt" o:ole="">
                  <v:imagedata r:id="rId2040" o:title=""/>
                </v:shape>
                <o:OLEObject Type="Embed" ProgID="Equation.DSMT4" ShapeID="_x0000_i2003" DrawAspect="Content" ObjectID="_1489833788" r:id="rId2041"/>
              </w:object>
            </w:r>
            <w:r>
              <w:t xml:space="preserve"> and </w:t>
            </w:r>
            <w:r w:rsidR="006C2049" w:rsidRPr="006C2049">
              <w:rPr>
                <w:position w:val="-12"/>
              </w:rPr>
              <w:object w:dxaOrig="320" w:dyaOrig="380" w14:anchorId="6AF71BAF">
                <v:shape id="_x0000_i2004" type="#_x0000_t75" style="width:14.25pt;height:21.75pt" o:ole="">
                  <v:imagedata r:id="rId2042" o:title=""/>
                </v:shape>
                <o:OLEObject Type="Embed" ProgID="Equation.DSMT4" ShapeID="_x0000_i2004" DrawAspect="Content" ObjectID="_1489833789" r:id="rId2043"/>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6C2049" w:rsidRPr="006C2049">
              <w:rPr>
                <w:position w:val="-4"/>
              </w:rPr>
              <w:object w:dxaOrig="320" w:dyaOrig="300" w14:anchorId="5C13A37A">
                <v:shape id="_x0000_i2005" type="#_x0000_t75" style="width:14.25pt;height:14.25pt" o:ole="">
                  <v:imagedata r:id="rId2044" o:title=""/>
                </v:shape>
                <o:OLEObject Type="Embed" ProgID="Equation.DSMT4" ShapeID="_x0000_i2005" DrawAspect="Content" ObjectID="_1489833790" r:id="rId2045"/>
              </w:object>
            </w:r>
          </w:p>
        </w:tc>
      </w:tr>
    </w:tbl>
    <w:p w14:paraId="59FC8222" w14:textId="77777777" w:rsidR="0098757B" w:rsidRDefault="0098757B" w:rsidP="00D40C73"/>
    <w:p w14:paraId="47192A3E" w14:textId="5B63755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1B13CD">
        <w:t>4.5.3</w:t>
      </w:r>
      <w:r>
        <w:fldChar w:fldCharType="end"/>
      </w:r>
      <w:r w:rsidR="00570944">
        <w:t xml:space="preserve"> and</w:t>
      </w:r>
      <w:r>
        <w:t xml:space="preserve"> </w:t>
      </w:r>
      <w:r>
        <w:fldChar w:fldCharType="begin"/>
      </w:r>
      <w:r>
        <w:instrText xml:space="preserve"> REF _Ref162420103 \r \h </w:instrText>
      </w:r>
      <w:r>
        <w:fldChar w:fldCharType="separate"/>
      </w:r>
      <w:r w:rsidR="001B13CD">
        <w:t>4.5.4</w:t>
      </w:r>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3223CC96"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w:t>
      </w:r>
      <w:r>
        <w:lastRenderedPageBreak/>
        <w:t xml:space="preserve">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description in the </w:t>
      </w:r>
      <w:r w:rsidRPr="00370D1D">
        <w:rPr>
          <w:rStyle w:val="codeChar"/>
        </w:rPr>
        <w:t>&lt;Globals&gt;</w:t>
      </w:r>
      <w:r>
        <w:t xml:space="preserve"> section (Section </w:t>
      </w:r>
      <w:r>
        <w:fldChar w:fldCharType="begin"/>
      </w:r>
      <w:r>
        <w:instrText xml:space="preserve"> REF _Ref188932792 \r \h </w:instrText>
      </w:r>
      <w:r>
        <w:fldChar w:fldCharType="separate"/>
      </w:r>
      <w:ins w:id="3290" w:author="Gerard" w:date="2014-07-29T23:58:00Z">
        <w:r w:rsidR="001B13CD">
          <w:t>3.6.2</w:t>
        </w:r>
      </w:ins>
      <w:del w:id="3291" w:author="Gerard" w:date="2014-07-29T23:58:00Z">
        <w:r w:rsidR="00976D6B" w:rsidDel="001B13CD">
          <w:delText>3.5.2</w:delText>
        </w:r>
      </w:del>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6C2049" w:rsidRPr="006C2049">
              <w:rPr>
                <w:position w:val="-12"/>
              </w:rPr>
              <w:object w:dxaOrig="340" w:dyaOrig="380" w14:anchorId="7D425BA1">
                <v:shape id="_x0000_i2006" type="#_x0000_t75" style="width:14.25pt;height:21.75pt" o:ole="">
                  <v:imagedata r:id="rId2046" o:title=""/>
                </v:shape>
                <o:OLEObject Type="Embed" ProgID="Equation.DSMT4" ShapeID="_x0000_i2006" DrawAspect="Content" ObjectID="_1489833791" r:id="rId2047"/>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6C2049" w:rsidRPr="006C2049">
              <w:rPr>
                <w:position w:val="-12"/>
              </w:rPr>
              <w:object w:dxaOrig="340" w:dyaOrig="380" w14:anchorId="63EB9C7C">
                <v:shape id="_x0000_i2007" type="#_x0000_t75" style="width:14.25pt;height:21.75pt" o:ole="">
                  <v:imagedata r:id="rId2048" o:title=""/>
                </v:shape>
                <o:OLEObject Type="Embed" ProgID="Equation.DSMT4" ShapeID="_x0000_i2007" DrawAspect="Content" ObjectID="_1489833792" r:id="rId2049"/>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6C2049" w:rsidRPr="006C2049">
              <w:rPr>
                <w:position w:val="-12"/>
              </w:rPr>
              <w:object w:dxaOrig="340" w:dyaOrig="380" w14:anchorId="37B6D194">
                <v:shape id="_x0000_i2008" type="#_x0000_t75" style="width:14.25pt;height:21.75pt" o:ole="">
                  <v:imagedata r:id="rId2050" o:title=""/>
                </v:shape>
                <o:OLEObject Type="Embed" ProgID="Equation.DSMT4" ShapeID="_x0000_i2008" DrawAspect="Content" ObjectID="_1489833793" r:id="rId2051"/>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6C2049" w:rsidRPr="006C2049">
        <w:rPr>
          <w:position w:val="-12"/>
        </w:rPr>
        <w:object w:dxaOrig="340" w:dyaOrig="380" w14:anchorId="2C4156A4">
          <v:shape id="_x0000_i2009" type="#_x0000_t75" style="width:14.25pt;height:21.75pt" o:ole="">
            <v:imagedata r:id="rId2052" o:title=""/>
          </v:shape>
          <o:OLEObject Type="Embed" ProgID="Equation.DSMT4" ShapeID="_x0000_i2009" DrawAspect="Content" ObjectID="_1489833794" r:id="rId2053"/>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lastRenderedPageBreak/>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6C2049" w:rsidRPr="006C2049">
        <w:rPr>
          <w:position w:val="-4"/>
        </w:rPr>
        <w:object w:dxaOrig="240" w:dyaOrig="260" w14:anchorId="378D5B59">
          <v:shape id="_x0000_i2010" type="#_x0000_t75" style="width:14.25pt;height:14.25pt" o:ole="">
            <v:imagedata r:id="rId2054" o:title=""/>
          </v:shape>
          <o:OLEObject Type="Embed" ProgID="Equation.DSMT4" ShapeID="_x0000_i2010" DrawAspect="Content" ObjectID="_1489833795" r:id="rId2055"/>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6C2049" w:rsidRPr="006C2049">
        <w:rPr>
          <w:position w:val="-6"/>
        </w:rPr>
        <w:object w:dxaOrig="200" w:dyaOrig="279" w14:anchorId="74804142">
          <v:shape id="_x0000_i2011" type="#_x0000_t75" style="width:7.45pt;height:14.25pt" o:ole="">
            <v:imagedata r:id="rId2056" o:title=""/>
          </v:shape>
          <o:OLEObject Type="Embed" ProgID="Equation.DSMT4" ShapeID="_x0000_i2011" DrawAspect="Content" ObjectID="_1489833796" r:id="rId2057"/>
        </w:object>
      </w:r>
      <w:r w:rsidR="003F0FB9" w:rsidRPr="008C20E4">
        <w:t xml:space="preserve"> [</w:t>
      </w:r>
      <w:r w:rsidR="003F0FB9">
        <w:rPr>
          <w:b/>
        </w:rPr>
        <w:t>T</w:t>
      </w:r>
      <w:r w:rsidR="003F0FB9" w:rsidRPr="008C20E4">
        <w:t>]</w:t>
      </w:r>
      <w:r w:rsidR="00BD0B80">
        <w:t xml:space="preserve">, and Faraday’s constant </w:t>
      </w:r>
      <w:r w:rsidR="006C2049" w:rsidRPr="006C2049">
        <w:rPr>
          <w:position w:val="-14"/>
        </w:rPr>
        <w:object w:dxaOrig="260" w:dyaOrig="400" w14:anchorId="43A21368">
          <v:shape id="_x0000_i2012" type="#_x0000_t75" style="width:14.25pt;height:21.75pt" o:ole="">
            <v:imagedata r:id="rId2058" o:title=""/>
          </v:shape>
          <o:OLEObject Type="Embed" ProgID="Equation.DSMT4" ShapeID="_x0000_i2012" DrawAspect="Content" ObjectID="_1489833797" r:id="rId2059"/>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w:t>
      </w:r>
      <w:r>
        <w:lastRenderedPageBreak/>
        <w:t xml:space="preserve">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3292" w:name="_Toc416085872"/>
      <w:r>
        <w:lastRenderedPageBreak/>
        <w:t>Solvent Supply Materials</w:t>
      </w:r>
      <w:bookmarkEnd w:id="3292"/>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6C2049" w:rsidRPr="006C2049">
        <w:rPr>
          <w:position w:val="-10"/>
        </w:rPr>
        <w:object w:dxaOrig="320" w:dyaOrig="360" w14:anchorId="432C06E5">
          <v:shape id="_x0000_i2013" type="#_x0000_t75" style="width:14.25pt;height:21.75pt" o:ole="">
            <v:imagedata r:id="rId2060" o:title=""/>
          </v:shape>
          <o:OLEObject Type="Embed" ProgID="Equation.DSMT4" ShapeID="_x0000_i2013" DrawAspect="Content" ObjectID="_1489833798" r:id="rId2061"/>
        </w:object>
      </w:r>
      <w:r>
        <w:t>, appears in the mass balance relation for the mixture,</w:t>
      </w:r>
    </w:p>
    <w:p w14:paraId="1CF18A34" w14:textId="09F67840" w:rsidR="007D189B" w:rsidRDefault="007D189B" w:rsidP="007D189B">
      <w:pPr>
        <w:pStyle w:val="MTDisplayEquation"/>
      </w:pPr>
      <w:r>
        <w:tab/>
      </w:r>
      <w:r w:rsidR="006C2049" w:rsidRPr="006C2049">
        <w:rPr>
          <w:position w:val="-16"/>
        </w:rPr>
        <w:object w:dxaOrig="1700" w:dyaOrig="440" w14:anchorId="30B7B0CA">
          <v:shape id="_x0000_i2014" type="#_x0000_t75" style="width:86.25pt;height:21.75pt" o:ole="">
            <v:imagedata r:id="rId2062" o:title=""/>
          </v:shape>
          <o:OLEObject Type="Embed" ProgID="Equation.DSMT4" ShapeID="_x0000_i2014" DrawAspect="Content" ObjectID="_1489833799" r:id="rId2063"/>
        </w:object>
      </w:r>
      <w:r>
        <w:t xml:space="preserve"> .</w:t>
      </w:r>
    </w:p>
    <w:p w14:paraId="794F9D24" w14:textId="43D5CE38" w:rsidR="007D189B" w:rsidRPr="00F25218" w:rsidRDefault="006C2049" w:rsidP="007D189B">
      <w:r w:rsidRPr="006C2049">
        <w:rPr>
          <w:position w:val="-10"/>
        </w:rPr>
        <w:object w:dxaOrig="320" w:dyaOrig="360" w14:anchorId="14D2A8BC">
          <v:shape id="_x0000_i2015" type="#_x0000_t75" style="width:14.25pt;height:21.75pt" o:ole="">
            <v:imagedata r:id="rId2064" o:title=""/>
          </v:shape>
          <o:OLEObject Type="Embed" ProgID="Equation.DSMT4" ShapeID="_x0000_i2015" DrawAspect="Content" ObjectID="_1489833800" r:id="rId2065"/>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3293" w:name="_Toc416085873"/>
      <w:r>
        <w:lastRenderedPageBreak/>
        <w:t>Starling Equation</w:t>
      </w:r>
      <w:bookmarkEnd w:id="3293"/>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6C2049" w:rsidRPr="006C2049">
              <w:rPr>
                <w:position w:val="-14"/>
              </w:rPr>
              <w:object w:dxaOrig="279" w:dyaOrig="380" w14:anchorId="2B777DB8">
                <v:shape id="_x0000_i2016" type="#_x0000_t75" style="width:14.25pt;height:21.75pt" o:ole="">
                  <v:imagedata r:id="rId2066" o:title=""/>
                </v:shape>
                <o:OLEObject Type="Embed" ProgID="Equation.DSMT4" ShapeID="_x0000_i2016" DrawAspect="Content" ObjectID="_1489833801" r:id="rId2067"/>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6C2049" w:rsidRPr="006C2049">
              <w:rPr>
                <w:position w:val="-12"/>
              </w:rPr>
              <w:object w:dxaOrig="300" w:dyaOrig="360" w14:anchorId="2A0D3587">
                <v:shape id="_x0000_i2017" type="#_x0000_t75" style="width:14.25pt;height:21.75pt" o:ole="">
                  <v:imagedata r:id="rId2068" o:title=""/>
                </v:shape>
                <o:OLEObject Type="Embed" ProgID="Equation.DSMT4" ShapeID="_x0000_i2017" DrawAspect="Content" ObjectID="_1489833802" r:id="rId2069"/>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6C2049" w:rsidRPr="006C2049">
              <w:rPr>
                <w:position w:val="-12"/>
              </w:rPr>
              <w:object w:dxaOrig="300" w:dyaOrig="380" w14:anchorId="60AA027C">
                <v:shape id="_x0000_i2018" type="#_x0000_t75" style="width:14.25pt;height:21.75pt" o:ole="">
                  <v:imagedata r:id="rId2070" o:title=""/>
                </v:shape>
                <o:OLEObject Type="Embed" ProgID="Equation.DSMT4" ShapeID="_x0000_i2018" DrawAspect="Content" ObjectID="_1489833803" r:id="rId2071"/>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6C2049" w:rsidRPr="006C2049">
              <w:rPr>
                <w:position w:val="-12"/>
              </w:rPr>
              <w:object w:dxaOrig="300" w:dyaOrig="380" w14:anchorId="4D9854AD">
                <v:shape id="_x0000_i2019" type="#_x0000_t75" style="width:14.25pt;height:21.75pt" o:ole="">
                  <v:imagedata r:id="rId2072" o:title=""/>
                </v:shape>
                <o:OLEObject Type="Embed" ProgID="Equation.DSMT4" ShapeID="_x0000_i2019" DrawAspect="Content" ObjectID="_1489833804" r:id="rId2073"/>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6C2049" w:rsidRPr="006C2049">
        <w:rPr>
          <w:position w:val="-28"/>
        </w:rPr>
        <w:object w:dxaOrig="3300" w:dyaOrig="560" w14:anchorId="3AFDF2F1">
          <v:shape id="_x0000_i2020" type="#_x0000_t75" style="width:165.75pt;height:28.55pt" o:ole="">
            <v:imagedata r:id="rId2074" o:title=""/>
          </v:shape>
          <o:OLEObject Type="Embed" ProgID="Equation.DSMT4" ShapeID="_x0000_i2020" DrawAspect="Content" ObjectID="_1489833805" r:id="rId2075"/>
        </w:object>
      </w:r>
      <w:r>
        <w:t xml:space="preserve"> ,</w:t>
      </w:r>
    </w:p>
    <w:p w14:paraId="603E5943" w14:textId="38922D7C" w:rsidR="007D189B" w:rsidRDefault="007D189B" w:rsidP="007D189B">
      <w:r>
        <w:t xml:space="preserve">where </w:t>
      </w:r>
      <w:r w:rsidR="006C2049" w:rsidRPr="006C2049">
        <w:rPr>
          <w:position w:val="-10"/>
        </w:rPr>
        <w:object w:dxaOrig="240" w:dyaOrig="320" w14:anchorId="1D4F3E1C">
          <v:shape id="_x0000_i2021" type="#_x0000_t75" style="width:14.25pt;height:14.25pt" o:ole="">
            <v:imagedata r:id="rId2076" o:title=""/>
          </v:shape>
          <o:OLEObject Type="Embed" ProgID="Equation.DSMT4" ShapeID="_x0000_i2021" DrawAspect="Content" ObjectID="_1489833806" r:id="rId2077"/>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3294" w:name="_Toc416085874"/>
      <w:r>
        <w:lastRenderedPageBreak/>
        <w:t>Chemical Reactions</w:t>
      </w:r>
      <w:bookmarkEnd w:id="3294"/>
    </w:p>
    <w:p w14:paraId="45114879" w14:textId="43162140" w:rsidR="00A61269" w:rsidRPr="00A61269" w:rsidRDefault="00A61269">
      <w:pPr>
        <w:pStyle w:val="Heading3"/>
      </w:pPr>
      <w:bookmarkStart w:id="3295" w:name="_Toc416085875"/>
      <w:r>
        <w:t>Guidelines for Chemical Reaction Analyses</w:t>
      </w:r>
      <w:bookmarkEnd w:id="3295"/>
    </w:p>
    <w:p w14:paraId="39E6B0DD" w14:textId="764D7C07" w:rsidR="008A3B5E" w:rsidRPr="00546A57" w:rsidRDefault="008A3B5E" w:rsidP="008A3B5E">
      <w:r>
        <w:t>Chemical reactions may be modeled within a multiphasic mixture.  The reaction may involve solutes (</w:t>
      </w:r>
      <w:r w:rsidR="006C2049" w:rsidRPr="006C2049">
        <w:rPr>
          <w:position w:val="-6"/>
        </w:rPr>
        <w:object w:dxaOrig="540" w:dyaOrig="220" w14:anchorId="7ED28819">
          <v:shape id="_x0000_i2022" type="#_x0000_t75" style="width:28.55pt;height:14.25pt" o:ole="">
            <v:imagedata r:id="rId2078" o:title=""/>
          </v:shape>
          <o:OLEObject Type="Embed" ProgID="Equation.DSMT4" ShapeID="_x0000_i2022" DrawAspect="Content" ObjectID="_1489833807" r:id="rId2079"/>
        </w:object>
      </w:r>
      <w:r>
        <w:t>) and solid-bound molecules (</w:t>
      </w:r>
      <w:r w:rsidR="006C2049" w:rsidRPr="006C2049">
        <w:rPr>
          <w:position w:val="-6"/>
        </w:rPr>
        <w:object w:dxaOrig="639" w:dyaOrig="220" w14:anchorId="4C733AD9">
          <v:shape id="_x0000_i2023" type="#_x0000_t75" style="width:28.55pt;height:14.25pt" o:ole="">
            <v:imagedata r:id="rId2080" o:title=""/>
          </v:shape>
          <o:OLEObject Type="Embed" ProgID="Equation.DSMT4" ShapeID="_x0000_i2023" DrawAspect="Content" ObjectID="_1489833808" r:id="rId2081"/>
        </w:object>
      </w:r>
      <w:r>
        <w:t>) that move with the solid matrix (</w:t>
      </w:r>
      <w:r w:rsidR="006C2049" w:rsidRPr="006C2049">
        <w:rPr>
          <w:position w:val="-10"/>
        </w:rPr>
        <w:object w:dxaOrig="1240" w:dyaOrig="360" w14:anchorId="08EA0F60">
          <v:shape id="_x0000_i2024" type="#_x0000_t75" style="width:64.55pt;height:21.75pt" o:ole="">
            <v:imagedata r:id="rId2082" o:title=""/>
          </v:shape>
          <o:OLEObject Type="Embed" ProgID="Equation.DSMT4" ShapeID="_x0000_i2024" DrawAspect="Content" ObjectID="_1489833809" r:id="rId2083"/>
        </w:object>
      </w:r>
      <w:r>
        <w:t xml:space="preserve">).  </w:t>
      </w:r>
      <w:r w:rsidRPr="00546A57">
        <w:t>Consider a general chemical reaction,</w:t>
      </w:r>
    </w:p>
    <w:p w14:paraId="621BF157" w14:textId="1CB11465" w:rsidR="008A3B5E" w:rsidRDefault="008A3B5E" w:rsidP="008A3B5E">
      <w:pPr>
        <w:pStyle w:val="MTDisplayEquation"/>
      </w:pPr>
      <w:r>
        <w:tab/>
      </w:r>
      <w:r w:rsidR="006C2049" w:rsidRPr="006C2049">
        <w:rPr>
          <w:position w:val="-28"/>
        </w:rPr>
        <w:object w:dxaOrig="2060" w:dyaOrig="540" w14:anchorId="6CF48314">
          <v:shape id="_x0000_i2025" type="#_x0000_t75" style="width:100.55pt;height:28.55pt" o:ole="">
            <v:imagedata r:id="rId2084" o:title=""/>
          </v:shape>
          <o:OLEObject Type="Embed" ProgID="Equation.DSMT4" ShapeID="_x0000_i2025" DrawAspect="Content" ObjectID="_1489833810" r:id="rId2085"/>
        </w:object>
      </w:r>
      <w:r>
        <w:tab/>
        <w:t>(a)</w:t>
      </w:r>
    </w:p>
    <w:p w14:paraId="65067563" w14:textId="7C0A78D3" w:rsidR="008A3B5E" w:rsidRDefault="008A3B5E" w:rsidP="008A3B5E">
      <w:r w:rsidRPr="00546A57">
        <w:t xml:space="preserve">where </w:t>
      </w:r>
      <w:r w:rsidR="006C2049" w:rsidRPr="006C2049">
        <w:rPr>
          <w:position w:val="-4"/>
        </w:rPr>
        <w:object w:dxaOrig="320" w:dyaOrig="300" w14:anchorId="7510B58A">
          <v:shape id="_x0000_i2026" type="#_x0000_t75" style="width:14.25pt;height:14.25pt" o:ole="">
            <v:imagedata r:id="rId2086" o:title=""/>
          </v:shape>
          <o:OLEObject Type="Embed" ProgID="Equation.DSMT4" ShapeID="_x0000_i2026" DrawAspect="Content" ObjectID="_1489833811" r:id="rId2087"/>
        </w:object>
      </w:r>
      <w:r w:rsidRPr="00546A57">
        <w:t xml:space="preserve"> is the chemical species representing</w:t>
      </w:r>
      <w:r>
        <w:t xml:space="preserve"> </w:t>
      </w:r>
      <w:r w:rsidRPr="00546A57">
        <w:t xml:space="preserve">constituent </w:t>
      </w:r>
      <w:r w:rsidR="006C2049" w:rsidRPr="006C2049">
        <w:rPr>
          <w:position w:val="-6"/>
        </w:rPr>
        <w:object w:dxaOrig="240" w:dyaOrig="220" w14:anchorId="628A5E92">
          <v:shape id="_x0000_i2027" type="#_x0000_t75" style="width:14.25pt;height:14.25pt" o:ole="">
            <v:imagedata r:id="rId2088" o:title=""/>
          </v:shape>
          <o:OLEObject Type="Embed" ProgID="Equation.DSMT4" ShapeID="_x0000_i2027" DrawAspect="Content" ObjectID="_1489833812" r:id="rId2089"/>
        </w:object>
      </w:r>
      <w:r>
        <w:t xml:space="preserve"> in the mixture</w:t>
      </w:r>
      <w:r w:rsidRPr="00546A57">
        <w:t xml:space="preserve">; </w:t>
      </w:r>
      <w:r w:rsidR="006C2049" w:rsidRPr="006C2049">
        <w:rPr>
          <w:position w:val="-12"/>
        </w:rPr>
        <w:object w:dxaOrig="300" w:dyaOrig="380" w14:anchorId="3FCA6239">
          <v:shape id="_x0000_i2028" type="#_x0000_t75" style="width:14.25pt;height:21.75pt" o:ole="">
            <v:imagedata r:id="rId2090" o:title=""/>
          </v:shape>
          <o:OLEObject Type="Embed" ProgID="Equation.DSMT4" ShapeID="_x0000_i2028" DrawAspect="Content" ObjectID="_1489833813" r:id="rId2091"/>
        </w:object>
      </w:r>
      <w:r w:rsidRPr="00546A57">
        <w:t xml:space="preserve"> and </w:t>
      </w:r>
      <w:r w:rsidR="006C2049" w:rsidRPr="006C2049">
        <w:rPr>
          <w:position w:val="-12"/>
        </w:rPr>
        <w:object w:dxaOrig="300" w:dyaOrig="380" w14:anchorId="6DF239C9">
          <v:shape id="_x0000_i2029" type="#_x0000_t75" style="width:14.25pt;height:21.75pt" o:ole="">
            <v:imagedata r:id="rId2092" o:title=""/>
          </v:shape>
          <o:OLEObject Type="Embed" ProgID="Equation.DSMT4" ShapeID="_x0000_i2029" DrawAspect="Content" ObjectID="_1489833814" r:id="rId2093"/>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006C2049" w:rsidRPr="006C2049">
        <w:rPr>
          <w:position w:val="-6"/>
        </w:rPr>
        <w:object w:dxaOrig="279" w:dyaOrig="320" w14:anchorId="77DBAF0D">
          <v:shape id="_x0000_i2030" type="#_x0000_t75" style="width:14.25pt;height:14.25pt" o:ole="">
            <v:imagedata r:id="rId2094" o:title=""/>
          </v:shape>
          <o:OLEObject Type="Embed" ProgID="Equation.DSMT4" ShapeID="_x0000_i2030" DrawAspect="Content" ObjectID="_1489833815" r:id="rId2095"/>
        </w:object>
      </w:r>
      <w:r>
        <w:t xml:space="preserve"> and molar supplies </w:t>
      </w:r>
      <w:r w:rsidR="006C2049" w:rsidRPr="006C2049">
        <w:rPr>
          <w:position w:val="-6"/>
        </w:rPr>
        <w:object w:dxaOrig="279" w:dyaOrig="320" w14:anchorId="1EC968A5">
          <v:shape id="_x0000_i2031" type="#_x0000_t75" style="width:14.25pt;height:14.25pt" o:ole="">
            <v:imagedata r:id="rId2096" o:title=""/>
          </v:shape>
          <o:OLEObject Type="Embed" ProgID="Equation.DSMT4" ShapeID="_x0000_i2031" DrawAspect="Content" ObjectID="_1489833816" r:id="rId2097"/>
        </w:object>
      </w:r>
      <w:r>
        <w:t xml:space="preserve"> on a solution-volume basis for all reactants and products, whether they are solutes or solid-bound molecular species.</w:t>
      </w:r>
    </w:p>
    <w:p w14:paraId="43D24E8D" w14:textId="77777777" w:rsidR="008A3B5E" w:rsidRDefault="008A3B5E" w:rsidP="008A3B5E"/>
    <w:p w14:paraId="761C4D2A" w14:textId="23431875" w:rsidR="008A3B5E" w:rsidRPr="00546A57" w:rsidRDefault="008A3B5E" w:rsidP="008A3B5E">
      <w:r w:rsidRPr="00546A57">
        <w:t>Since the molar supply of reactants and products is</w:t>
      </w:r>
      <w:r>
        <w:t xml:space="preserve"> </w:t>
      </w:r>
      <w:r w:rsidRPr="00546A57">
        <w:t xml:space="preserve">constrained by stoichiometry, it follows that all molar supplies </w:t>
      </w:r>
      <w:r w:rsidR="006C2049" w:rsidRPr="006C2049">
        <w:rPr>
          <w:position w:val="-6"/>
        </w:rPr>
        <w:object w:dxaOrig="279" w:dyaOrig="320" w14:anchorId="0588DD4B">
          <v:shape id="_x0000_i2032" type="#_x0000_t75" style="width:14.25pt;height:14.25pt" o:ole="">
            <v:imagedata r:id="rId2098" o:title=""/>
          </v:shape>
          <o:OLEObject Type="Embed" ProgID="Equation.DSMT4" ShapeID="_x0000_i2032" DrawAspect="Content" ObjectID="_1489833817" r:id="rId2099"/>
        </w:object>
      </w:r>
      <w:r>
        <w:t xml:space="preserve"> </w:t>
      </w:r>
      <w:r w:rsidRPr="00546A57">
        <w:t xml:space="preserve">in a specific chemical reaction may be related to a </w:t>
      </w:r>
      <w:r w:rsidR="009B5B8D" w:rsidRPr="0016320C">
        <w:rPr>
          <w:i/>
        </w:rPr>
        <w:t>molar</w:t>
      </w:r>
      <w:r w:rsidRPr="0016320C">
        <w:rPr>
          <w:i/>
        </w:rPr>
        <w:t xml:space="preserve"> production rate</w:t>
      </w:r>
      <w:r>
        <w:t xml:space="preserve"> </w:t>
      </w:r>
      <w:r w:rsidR="006C2049" w:rsidRPr="006C2049">
        <w:rPr>
          <w:position w:val="-10"/>
        </w:rPr>
        <w:object w:dxaOrig="240" w:dyaOrig="380" w14:anchorId="3E487EEF">
          <v:shape id="_x0000_i2033" type="#_x0000_t75" style="width:14.25pt;height:21.75pt" o:ole="">
            <v:imagedata r:id="rId2100" o:title=""/>
          </v:shape>
          <o:OLEObject Type="Embed" ProgID="Equation.DSMT4" ShapeID="_x0000_i2033" DrawAspect="Content" ObjectID="_1489833818" r:id="rId2101"/>
        </w:object>
      </w:r>
      <w:r w:rsidRPr="00546A57">
        <w:t xml:space="preserve"> according to </w:t>
      </w:r>
    </w:p>
    <w:p w14:paraId="36C92B36" w14:textId="45FC886D" w:rsidR="008A3B5E" w:rsidRDefault="008A3B5E" w:rsidP="008A3B5E">
      <w:pPr>
        <w:pStyle w:val="MTDisplayEquation"/>
      </w:pPr>
      <w:r>
        <w:tab/>
      </w:r>
      <w:r w:rsidR="006C2049" w:rsidRPr="006C2049">
        <w:rPr>
          <w:position w:val="-10"/>
        </w:rPr>
        <w:object w:dxaOrig="999" w:dyaOrig="380" w14:anchorId="3C736929">
          <v:shape id="_x0000_i2034" type="#_x0000_t75" style="width:50.25pt;height:21.75pt" o:ole="">
            <v:imagedata r:id="rId2102" o:title=""/>
          </v:shape>
          <o:OLEObject Type="Embed" ProgID="Equation.DSMT4" ShapeID="_x0000_i2034" DrawAspect="Content" ObjectID="_1489833819" r:id="rId2103"/>
        </w:object>
      </w:r>
      <w:r>
        <w:tab/>
        <w:t>(b)</w:t>
      </w:r>
    </w:p>
    <w:p w14:paraId="5E8B801F" w14:textId="475154E8" w:rsidR="008A3B5E" w:rsidRPr="00546A57" w:rsidRDefault="008A3B5E" w:rsidP="008A3B5E">
      <w:r w:rsidRPr="00546A57">
        <w:t xml:space="preserve">where </w:t>
      </w:r>
      <w:r w:rsidR="006C2049" w:rsidRPr="006C2049">
        <w:rPr>
          <w:position w:val="-6"/>
        </w:rPr>
        <w:object w:dxaOrig="300" w:dyaOrig="320" w14:anchorId="7A730534">
          <v:shape id="_x0000_i2035" type="#_x0000_t75" style="width:14.25pt;height:14.25pt" o:ole="">
            <v:imagedata r:id="rId2104" o:title=""/>
          </v:shape>
          <o:OLEObject Type="Embed" ProgID="Equation.DSMT4" ShapeID="_x0000_i2035" DrawAspect="Content" ObjectID="_1489833820" r:id="rId2105"/>
        </w:object>
      </w:r>
      <w:r w:rsidRPr="00546A57">
        <w:t xml:space="preserve"> represents the net stoichiometric coefficient</w:t>
      </w:r>
      <w:r>
        <w:t xml:space="preserve"> </w:t>
      </w:r>
      <w:r w:rsidRPr="00546A57">
        <w:t xml:space="preserve">for </w:t>
      </w:r>
      <w:r w:rsidR="006C2049" w:rsidRPr="006C2049">
        <w:rPr>
          <w:position w:val="-4"/>
        </w:rPr>
        <w:object w:dxaOrig="320" w:dyaOrig="300" w14:anchorId="2FA37F30">
          <v:shape id="_x0000_i2036" type="#_x0000_t75" style="width:14.25pt;height:14.25pt" o:ole="">
            <v:imagedata r:id="rId2106" o:title=""/>
          </v:shape>
          <o:OLEObject Type="Embed" ProgID="Equation.DSMT4" ShapeID="_x0000_i2036" DrawAspect="Content" ObjectID="_1489833821" r:id="rId2107"/>
        </w:object>
      </w:r>
      <w:r w:rsidRPr="00546A57">
        <w:t xml:space="preserve">, </w:t>
      </w:r>
    </w:p>
    <w:p w14:paraId="28BF065F" w14:textId="2BBD93D5" w:rsidR="008A3B5E" w:rsidRDefault="008A3B5E" w:rsidP="008A3B5E">
      <w:pPr>
        <w:pStyle w:val="MTDisplayEquation"/>
      </w:pPr>
      <w:r>
        <w:tab/>
      </w:r>
      <w:r w:rsidR="006C2049" w:rsidRPr="006C2049">
        <w:rPr>
          <w:position w:val="-12"/>
        </w:rPr>
        <w:object w:dxaOrig="1320" w:dyaOrig="380" w14:anchorId="7FB783D6">
          <v:shape id="_x0000_i2037" type="#_x0000_t75" style="width:64.55pt;height:21.75pt" o:ole="">
            <v:imagedata r:id="rId2108" o:title=""/>
          </v:shape>
          <o:OLEObject Type="Embed" ProgID="Equation.DSMT4" ShapeID="_x0000_i2037" DrawAspect="Content" ObjectID="_1489833822" r:id="rId2109"/>
        </w:object>
      </w:r>
      <w:r>
        <w:tab/>
        <w:t>(c)</w:t>
      </w:r>
    </w:p>
    <w:p w14:paraId="43642D93" w14:textId="488723E8" w:rsidR="008A3B5E" w:rsidRPr="00546A57" w:rsidRDefault="008A3B5E" w:rsidP="008A3B5E">
      <w:r w:rsidRPr="00546A57">
        <w:t xml:space="preserve">Thus, formulating constitutive relations for </w:t>
      </w:r>
      <w:r w:rsidR="006C2049" w:rsidRPr="006C2049">
        <w:rPr>
          <w:position w:val="-6"/>
        </w:rPr>
        <w:object w:dxaOrig="279" w:dyaOrig="320" w14:anchorId="1D625847">
          <v:shape id="_x0000_i2038" type="#_x0000_t75" style="width:14.25pt;height:14.25pt" o:ole="">
            <v:imagedata r:id="rId2110" o:title=""/>
          </v:shape>
          <o:OLEObject Type="Embed" ProgID="Equation.DSMT4" ShapeID="_x0000_i2038" DrawAspect="Content" ObjectID="_1489833823" r:id="rId2111"/>
        </w:object>
      </w:r>
      <w:r w:rsidRPr="00546A57">
        <w:t xml:space="preserve"> is</w:t>
      </w:r>
      <w:r>
        <w:t xml:space="preserve"> </w:t>
      </w:r>
      <w:r w:rsidRPr="00546A57">
        <w:t xml:space="preserve">equivalent to providing a single relation for </w:t>
      </w:r>
      <w:r w:rsidR="006C2049" w:rsidRPr="006C2049">
        <w:rPr>
          <w:position w:val="-16"/>
        </w:rPr>
        <w:object w:dxaOrig="1140" w:dyaOrig="440" w14:anchorId="796602C0">
          <v:shape id="_x0000_i2039" type="#_x0000_t75" style="width:57.75pt;height:21.75pt" o:ole="">
            <v:imagedata r:id="rId2112" o:title=""/>
          </v:shape>
          <o:OLEObject Type="Embed" ProgID="Equation.DSMT4" ShapeID="_x0000_i2039" DrawAspect="Content" ObjectID="_1489833824" r:id="rId2113"/>
        </w:object>
      </w:r>
      <w:r w:rsidRPr="00546A57">
        <w:t>.</w:t>
      </w:r>
      <w:r>
        <w:t xml:space="preserve">  </w:t>
      </w:r>
      <w:r w:rsidRPr="00546A57">
        <w:t>When the chemical reaction is reversible,</w:t>
      </w:r>
    </w:p>
    <w:p w14:paraId="753529AE" w14:textId="4EB78E87" w:rsidR="008A3B5E" w:rsidRDefault="008A3B5E" w:rsidP="008A3B5E">
      <w:pPr>
        <w:pStyle w:val="MTDisplayEquation"/>
      </w:pPr>
      <w:r>
        <w:tab/>
      </w:r>
      <w:r w:rsidR="006C2049" w:rsidRPr="006C2049">
        <w:rPr>
          <w:position w:val="-28"/>
        </w:rPr>
        <w:object w:dxaOrig="2120" w:dyaOrig="540" w14:anchorId="6D80E420">
          <v:shape id="_x0000_i2040" type="#_x0000_t75" style="width:108pt;height:28.55pt" o:ole="">
            <v:imagedata r:id="rId2114" o:title=""/>
          </v:shape>
          <o:OLEObject Type="Embed" ProgID="Equation.DSMT4" ShapeID="_x0000_i2040" DrawAspect="Content" ObjectID="_1489833825" r:id="rId2115"/>
        </w:object>
      </w:r>
      <w:r>
        <w:tab/>
        <w:t>(d)</w:t>
      </w:r>
    </w:p>
    <w:p w14:paraId="138CEAC8" w14:textId="5759CB93" w:rsidR="008A3B5E" w:rsidRPr="00546A57" w:rsidRDefault="008A3B5E" w:rsidP="008A3B5E">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006C2049" w:rsidRPr="006C2049">
        <w:rPr>
          <w:position w:val="-10"/>
        </w:rPr>
        <w:object w:dxaOrig="240" w:dyaOrig="380" w14:anchorId="0B3C9F51">
          <v:shape id="_x0000_i2041" type="#_x0000_t75" style="width:14.25pt;height:21.75pt" o:ole="">
            <v:imagedata r:id="rId2116" o:title=""/>
          </v:shape>
          <o:OLEObject Type="Embed" ProgID="Equation.DSMT4" ShapeID="_x0000_i2041" DrawAspect="Content" ObjectID="_1489833826" r:id="rId2117"/>
        </w:object>
      </w:r>
      <w:r w:rsidRPr="00546A57">
        <w:t xml:space="preserve"> would be different.</w:t>
      </w:r>
    </w:p>
    <w:p w14:paraId="2017A3CB" w14:textId="77777777" w:rsidR="008A3B5E" w:rsidRDefault="008A3B5E" w:rsidP="008A3B5E">
      <w:pPr>
        <w:jc w:val="left"/>
      </w:pPr>
    </w:p>
    <w:p w14:paraId="45F371DF" w14:textId="77777777" w:rsidR="008A3B5E" w:rsidRPr="00B27FE9" w:rsidRDefault="008A3B5E" w:rsidP="008A3B5E">
      <w:pPr>
        <w:pStyle w:val="Example"/>
      </w:pPr>
      <w:r w:rsidRPr="00B27FE9">
        <w:t>Example:</w:t>
      </w:r>
    </w:p>
    <w:p w14:paraId="27644AA9" w14:textId="77777777" w:rsidR="008A3B5E" w:rsidRDefault="008A3B5E" w:rsidP="008A3B5E">
      <w:pPr>
        <w:jc w:val="left"/>
      </w:pPr>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4D90F648" w14:textId="65B59682" w:rsidR="008A3B5E" w:rsidRDefault="008A3B5E" w:rsidP="008A3B5E">
      <w:pPr>
        <w:pStyle w:val="MTDisplayEquation"/>
      </w:pPr>
      <w:r>
        <w:tab/>
      </w:r>
      <w:r w:rsidR="006C2049" w:rsidRPr="006C2049">
        <w:rPr>
          <w:position w:val="-12"/>
        </w:rPr>
        <w:object w:dxaOrig="2240" w:dyaOrig="380" w14:anchorId="2BDC0EBC">
          <v:shape id="_x0000_i2042" type="#_x0000_t75" style="width:115.45pt;height:21.75pt" o:ole="">
            <v:imagedata r:id="rId2118" o:title=""/>
          </v:shape>
          <o:OLEObject Type="Embed" ProgID="Equation.DSMT4" ShapeID="_x0000_i2042" DrawAspect="Content" ObjectID="_1489833827" r:id="rId2119"/>
        </w:object>
      </w:r>
      <w:r>
        <w:t xml:space="preserve"> </w:t>
      </w:r>
    </w:p>
    <w:p w14:paraId="4D450D89" w14:textId="515911FF" w:rsidR="008A3B5E" w:rsidRDefault="008A3B5E" w:rsidP="008A3B5E">
      <w:r>
        <w:t xml:space="preserve">The mixture contains three constituents.  The stoichiometric coefficients of the reactants are </w:t>
      </w:r>
      <w:r w:rsidR="006C2049" w:rsidRPr="006C2049">
        <w:rPr>
          <w:position w:val="-12"/>
        </w:rPr>
        <w:object w:dxaOrig="900" w:dyaOrig="380" w14:anchorId="05D4C9B5">
          <v:shape id="_x0000_i2043" type="#_x0000_t75" style="width:43.45pt;height:21.75pt" o:ole="">
            <v:imagedata r:id="rId2120" o:title=""/>
          </v:shape>
          <o:OLEObject Type="Embed" ProgID="Equation.DSMT4" ShapeID="_x0000_i2043" DrawAspect="Content" ObjectID="_1489833828" r:id="rId2121"/>
        </w:object>
      </w:r>
      <w:r>
        <w:t xml:space="preserve">, </w:t>
      </w:r>
      <w:r w:rsidR="006C2049" w:rsidRPr="006C2049">
        <w:rPr>
          <w:position w:val="-12"/>
        </w:rPr>
        <w:object w:dxaOrig="880" w:dyaOrig="420" w14:anchorId="56237BD5">
          <v:shape id="_x0000_i2044" type="#_x0000_t75" style="width:43.45pt;height:21.75pt" o:ole="">
            <v:imagedata r:id="rId2122" o:title=""/>
          </v:shape>
          <o:OLEObject Type="Embed" ProgID="Equation.DSMT4" ShapeID="_x0000_i2044" DrawAspect="Content" ObjectID="_1489833829" r:id="rId2123"/>
        </w:object>
      </w:r>
      <w:r>
        <w:t xml:space="preserve">, </w:t>
      </w:r>
      <w:r w:rsidR="006C2049" w:rsidRPr="006C2049">
        <w:rPr>
          <w:position w:val="-12"/>
        </w:rPr>
        <w:object w:dxaOrig="800" w:dyaOrig="420" w14:anchorId="0857050B">
          <v:shape id="_x0000_i2045" type="#_x0000_t75" style="width:43.45pt;height:21.75pt" o:ole="">
            <v:imagedata r:id="rId2124" o:title=""/>
          </v:shape>
          <o:OLEObject Type="Embed" ProgID="Equation.DSMT4" ShapeID="_x0000_i2045" DrawAspect="Content" ObjectID="_1489833830" r:id="rId2125"/>
        </w:object>
      </w:r>
      <w:r>
        <w:t xml:space="preserve">, and those of the products are </w:t>
      </w:r>
      <w:r w:rsidR="006C2049" w:rsidRPr="006C2049">
        <w:rPr>
          <w:position w:val="-12"/>
        </w:rPr>
        <w:object w:dxaOrig="940" w:dyaOrig="380" w14:anchorId="6FEEBA34">
          <v:shape id="_x0000_i2046" type="#_x0000_t75" style="width:50.25pt;height:21.75pt" o:ole="">
            <v:imagedata r:id="rId2126" o:title=""/>
          </v:shape>
          <o:OLEObject Type="Embed" ProgID="Equation.DSMT4" ShapeID="_x0000_i2046" DrawAspect="Content" ObjectID="_1489833831" r:id="rId2127"/>
        </w:object>
      </w:r>
      <w:r>
        <w:t xml:space="preserve">, </w:t>
      </w:r>
      <w:r w:rsidR="006C2049" w:rsidRPr="006C2049">
        <w:rPr>
          <w:position w:val="-12"/>
        </w:rPr>
        <w:object w:dxaOrig="840" w:dyaOrig="420" w14:anchorId="52789C5B">
          <v:shape id="_x0000_i2047" type="#_x0000_t75" style="width:43.45pt;height:21.75pt" o:ole="">
            <v:imagedata r:id="rId2128" o:title=""/>
          </v:shape>
          <o:OLEObject Type="Embed" ProgID="Equation.DSMT4" ShapeID="_x0000_i2047" DrawAspect="Content" ObjectID="_1489833832" r:id="rId2129"/>
        </w:object>
      </w:r>
      <w:r>
        <w:t xml:space="preserve">, </w:t>
      </w:r>
      <w:r w:rsidR="006C2049" w:rsidRPr="006C2049">
        <w:rPr>
          <w:position w:val="-12"/>
        </w:rPr>
        <w:object w:dxaOrig="800" w:dyaOrig="420" w14:anchorId="683A1973">
          <v:shape id="_x0000_i2048" type="#_x0000_t75" style="width:43.45pt;height:21.75pt" o:ole="">
            <v:imagedata r:id="rId2130" o:title=""/>
          </v:shape>
          <o:OLEObject Type="Embed" ProgID="Equation.DSMT4" ShapeID="_x0000_i2048" DrawAspect="Content" ObjectID="_1489833833" r:id="rId2131"/>
        </w:object>
      </w:r>
      <w:r>
        <w:t>.</w:t>
      </w:r>
    </w:p>
    <w:p w14:paraId="6D251164" w14:textId="77777777" w:rsidR="008A3B5E" w:rsidRDefault="008A3B5E" w:rsidP="008A3B5E">
      <w:pPr>
        <w:jc w:val="left"/>
      </w:pPr>
    </w:p>
    <w:p w14:paraId="42191440" w14:textId="2EDF8E7A" w:rsidR="008A3B5E" w:rsidRDefault="008A3B5E" w:rsidP="008A3B5E">
      <w:r>
        <w:t xml:space="preserve">The reaction production rate </w:t>
      </w:r>
      <w:r w:rsidR="006C2049" w:rsidRPr="006C2049">
        <w:rPr>
          <w:position w:val="-10"/>
        </w:rPr>
        <w:object w:dxaOrig="240" w:dyaOrig="380" w14:anchorId="345FB20C">
          <v:shape id="_x0000_i2049" type="#_x0000_t75" style="width:14.25pt;height:21.75pt" o:ole="">
            <v:imagedata r:id="rId2132" o:title=""/>
          </v:shape>
          <o:OLEObject Type="Embed" ProgID="Equation.DSMT4" ShapeID="_x0000_i2049" DrawAspect="Content" ObjectID="_1489833834" r:id="rId2133"/>
        </w:object>
      </w:r>
      <w:r>
        <w:t xml:space="preserve"> enters into the governing equations of multiphasic mixtures via the mass balance relation for each solute,</w:t>
      </w:r>
    </w:p>
    <w:p w14:paraId="572ABCE1" w14:textId="7081A90E" w:rsidR="008A3B5E" w:rsidRDefault="008A3B5E" w:rsidP="008A3B5E">
      <w:pPr>
        <w:pStyle w:val="MTDisplayEquation"/>
      </w:pPr>
      <w:r>
        <w:tab/>
      </w:r>
      <w:r w:rsidR="006C2049" w:rsidRPr="006C2049">
        <w:rPr>
          <w:position w:val="-24"/>
        </w:rPr>
        <w:object w:dxaOrig="4040" w:dyaOrig="780" w14:anchorId="4D9813BC">
          <v:shape id="_x0000_i2050" type="#_x0000_t75" style="width:201.75pt;height:36pt" o:ole="">
            <v:imagedata r:id="rId2134" o:title=""/>
          </v:shape>
          <o:OLEObject Type="Embed" ProgID="Equation.DSMT4" ShapeID="_x0000_i2050" DrawAspect="Content" ObjectID="_1489833835" r:id="rId2135"/>
        </w:object>
      </w:r>
      <w:r>
        <w:tab/>
        <w:t>(f)</w:t>
      </w:r>
    </w:p>
    <w:p w14:paraId="1D9CF794" w14:textId="77777777" w:rsidR="008A3B5E" w:rsidRDefault="008A3B5E" w:rsidP="008A3B5E">
      <w:r>
        <w:t>the mass balance for the mixture,</w:t>
      </w:r>
    </w:p>
    <w:p w14:paraId="29D2BB90" w14:textId="48507DFC" w:rsidR="008A3B5E" w:rsidRDefault="008A3B5E" w:rsidP="008A3B5E">
      <w:pPr>
        <w:pStyle w:val="MTDisplayEquation"/>
      </w:pPr>
      <w:r>
        <w:tab/>
      </w:r>
      <w:r w:rsidR="006C2049" w:rsidRPr="006C2049">
        <w:rPr>
          <w:position w:val="-16"/>
        </w:rPr>
        <w:object w:dxaOrig="2580" w:dyaOrig="440" w14:anchorId="5DEB3021">
          <v:shape id="_x0000_i2051" type="#_x0000_t75" style="width:129.75pt;height:21.75pt" o:ole="">
            <v:imagedata r:id="rId2136" o:title=""/>
          </v:shape>
          <o:OLEObject Type="Embed" ProgID="Equation.DSMT4" ShapeID="_x0000_i2051" DrawAspect="Content" ObjectID="_1489833836" r:id="rId2137"/>
        </w:object>
      </w:r>
      <w:r>
        <w:tab/>
        <w:t>(g)</w:t>
      </w:r>
    </w:p>
    <w:p w14:paraId="14725224" w14:textId="0EB559E3" w:rsidR="008A3B5E" w:rsidRDefault="008A3B5E" w:rsidP="008A3B5E">
      <w:r w:rsidRPr="004C3F91">
        <w:lastRenderedPageBreak/>
        <w:t xml:space="preserve">where </w:t>
      </w:r>
      <w:r w:rsidR="006C2049" w:rsidRPr="006C2049">
        <w:rPr>
          <w:position w:val="-28"/>
        </w:rPr>
        <w:object w:dxaOrig="1280" w:dyaOrig="560" w14:anchorId="32B3FC79">
          <v:shape id="_x0000_i2052" type="#_x0000_t75" style="width:64.55pt;height:28.55pt" o:ole="">
            <v:imagedata r:id="rId2138" o:title=""/>
          </v:shape>
          <o:OLEObject Type="Embed" ProgID="Equation.DSMT4" ShapeID="_x0000_i2052" DrawAspect="Content" ObjectID="_1489833837" r:id="rId2139"/>
        </w:object>
      </w:r>
      <w:r>
        <w:t xml:space="preserve"> </w:t>
      </w:r>
      <w:r w:rsidRPr="004C3F91">
        <w:t xml:space="preserve">and </w:t>
      </w:r>
      <w:r w:rsidR="006C2049" w:rsidRPr="006C2049">
        <w:rPr>
          <w:position w:val="-12"/>
        </w:rPr>
        <w:object w:dxaOrig="1400" w:dyaOrig="380" w14:anchorId="02B4B8A0">
          <v:shape id="_x0000_i2053" type="#_x0000_t75" style="width:1in;height:21.75pt" o:ole="">
            <v:imagedata r:id="rId2140" o:title=""/>
          </v:shape>
          <o:OLEObject Type="Embed" ProgID="Equation.DSMT4" ShapeID="_x0000_i2053" DrawAspect="Content" ObjectID="_1489833838" r:id="rId2141"/>
        </w:object>
      </w:r>
      <w:r w:rsidRPr="004C3F91">
        <w:t xml:space="preserve"> is the molar</w:t>
      </w:r>
      <w:r>
        <w:t xml:space="preserve"> </w:t>
      </w:r>
      <w:r w:rsidRPr="004C3F91">
        <w:t xml:space="preserve">volume of </w:t>
      </w:r>
      <w:r w:rsidR="006C2049" w:rsidRPr="006C2049">
        <w:rPr>
          <w:position w:val="-6"/>
        </w:rPr>
        <w:object w:dxaOrig="240" w:dyaOrig="220" w14:anchorId="690E70DF">
          <v:shape id="_x0000_i2054" type="#_x0000_t75" style="width:14.25pt;height:14.25pt" o:ole="">
            <v:imagedata r:id="rId2142" o:title=""/>
          </v:shape>
          <o:OLEObject Type="Embed" ProgID="Equation.DSMT4" ShapeID="_x0000_i2054" DrawAspect="Content" ObjectID="_1489833839" r:id="rId2143"/>
        </w:object>
      </w:r>
      <w:r>
        <w:t>, and the mass balance for solid-bound constituents,</w:t>
      </w:r>
    </w:p>
    <w:p w14:paraId="00C5E5DB" w14:textId="52A050AC" w:rsidR="008A3B5E" w:rsidRDefault="008A3B5E" w:rsidP="008A3B5E">
      <w:pPr>
        <w:pStyle w:val="MTDisplayEquation"/>
      </w:pPr>
      <w:r>
        <w:tab/>
      </w:r>
      <w:r w:rsidR="006C2049" w:rsidRPr="006C2049">
        <w:rPr>
          <w:position w:val="-12"/>
        </w:rPr>
        <w:object w:dxaOrig="1640" w:dyaOrig="380" w14:anchorId="6C2480FA">
          <v:shape id="_x0000_i2055" type="#_x0000_t75" style="width:79.45pt;height:21.75pt" o:ole="">
            <v:imagedata r:id="rId2144" o:title=""/>
          </v:shape>
          <o:OLEObject Type="Embed" ProgID="Equation.DSMT4" ShapeID="_x0000_i2055" DrawAspect="Content" ObjectID="_1489833840" r:id="rId2145"/>
        </w:object>
      </w:r>
      <w:r>
        <w:tab/>
        <w:t>(h)</w:t>
      </w:r>
    </w:p>
    <w:p w14:paraId="430FAD91" w14:textId="5B4AB87A" w:rsidR="008A3B5E" w:rsidRDefault="008A3B5E" w:rsidP="008A3B5E">
      <w:r>
        <w:t xml:space="preserve">where </w:t>
      </w:r>
      <w:r w:rsidR="006C2049" w:rsidRPr="006C2049">
        <w:rPr>
          <w:position w:val="-12"/>
        </w:rPr>
        <w:object w:dxaOrig="340" w:dyaOrig="380" w14:anchorId="626F9BB2">
          <v:shape id="_x0000_i2056" type="#_x0000_t75" style="width:14.25pt;height:21.75pt" o:ole="">
            <v:imagedata r:id="rId2146" o:title=""/>
          </v:shape>
          <o:OLEObject Type="Embed" ProgID="Equation.DSMT4" ShapeID="_x0000_i2056" DrawAspect="Content" ObjectID="_1489833841" r:id="rId2147"/>
        </w:object>
      </w:r>
      <w:r>
        <w:t xml:space="preserve"> is the referential apparent mass density (mass of </w:t>
      </w:r>
      <w:r w:rsidR="006C2049" w:rsidRPr="006C2049">
        <w:rPr>
          <w:position w:val="-6"/>
        </w:rPr>
        <w:object w:dxaOrig="240" w:dyaOrig="220" w14:anchorId="7C085DC7">
          <v:shape id="_x0000_i2057" type="#_x0000_t75" style="width:14.25pt;height:14.25pt" o:ole="">
            <v:imagedata r:id="rId2148" o:title=""/>
          </v:shape>
          <o:OLEObject Type="Embed" ProgID="Equation.DSMT4" ShapeID="_x0000_i2057" DrawAspect="Content" ObjectID="_1489833842" r:id="rId2149"/>
        </w:object>
      </w:r>
      <w:r>
        <w:t xml:space="preserve"> per mixture volume in the reference configuration), and </w:t>
      </w:r>
      <w:r w:rsidR="006C2049" w:rsidRPr="006C2049">
        <w:rPr>
          <w:position w:val="-12"/>
        </w:rPr>
        <w:object w:dxaOrig="340" w:dyaOrig="380" w14:anchorId="5370A0CD">
          <v:shape id="_x0000_i2058" type="#_x0000_t75" style="width:14.25pt;height:21.75pt" o:ole="">
            <v:imagedata r:id="rId2150" o:title=""/>
          </v:shape>
          <o:OLEObject Type="Embed" ProgID="Equation.DSMT4" ShapeID="_x0000_i2058" DrawAspect="Content" ObjectID="_1489833843" r:id="rId2151"/>
        </w:object>
      </w:r>
      <w:r>
        <w:t xml:space="preserve"> is the referential apparent mass supply of solid constituent </w:t>
      </w:r>
      <w:r w:rsidR="006C2049" w:rsidRPr="006C2049">
        <w:rPr>
          <w:position w:val="-6"/>
        </w:rPr>
        <w:object w:dxaOrig="240" w:dyaOrig="220" w14:anchorId="7BE7F9A4">
          <v:shape id="_x0000_i2059" type="#_x0000_t75" style="width:14.25pt;height:14.25pt" o:ole="">
            <v:imagedata r:id="rId2152" o:title=""/>
          </v:shape>
          <o:OLEObject Type="Embed" ProgID="Equation.DSMT4" ShapeID="_x0000_i2059" DrawAspect="Content" ObjectID="_1489833844" r:id="rId2153"/>
        </w:object>
      </w:r>
      <w:r>
        <w:t>, related to molar concentrations and supplies via</w:t>
      </w:r>
    </w:p>
    <w:p w14:paraId="4B82778E" w14:textId="0BD693C4" w:rsidR="008A3B5E" w:rsidRDefault="008A3B5E" w:rsidP="008A3B5E">
      <w:pPr>
        <w:pStyle w:val="MTDisplayEquation"/>
      </w:pPr>
      <w:r>
        <w:tab/>
      </w:r>
      <w:r w:rsidR="006C2049" w:rsidRPr="006C2049">
        <w:rPr>
          <w:position w:val="-38"/>
        </w:rPr>
        <w:object w:dxaOrig="3800" w:dyaOrig="800" w14:anchorId="58DBA377">
          <v:shape id="_x0000_i2060" type="#_x0000_t75" style="width:187.45pt;height:43.45pt" o:ole="">
            <v:imagedata r:id="rId2154" o:title=""/>
          </v:shape>
          <o:OLEObject Type="Embed" ProgID="Equation.DSMT4" ShapeID="_x0000_i2060" DrawAspect="Content" ObjectID="_1489833845" r:id="rId2155"/>
        </w:object>
      </w:r>
      <w:r>
        <w:tab/>
        <w:t>(i)</w:t>
      </w:r>
    </w:p>
    <w:p w14:paraId="67316CC2" w14:textId="3C8D6F9C" w:rsidR="008A3B5E" w:rsidRDefault="008A3B5E" w:rsidP="008A3B5E">
      <w:r>
        <w:t xml:space="preserve">Internally, the content of solid-bound species is stored in </w:t>
      </w:r>
      <w:r w:rsidR="006C2049" w:rsidRPr="006C2049">
        <w:rPr>
          <w:position w:val="-12"/>
        </w:rPr>
        <w:object w:dxaOrig="340" w:dyaOrig="380" w14:anchorId="6C908C91">
          <v:shape id="_x0000_i2061" type="#_x0000_t75" style="width:14.25pt;height:21.75pt" o:ole="">
            <v:imagedata r:id="rId2156" o:title=""/>
          </v:shape>
          <o:OLEObject Type="Embed" ProgID="Equation.DSMT4" ShapeID="_x0000_i2061" DrawAspect="Content" ObjectID="_1489833846" r:id="rId2157"/>
        </w:object>
      </w:r>
      <w:r>
        <w:t xml:space="preserve"> and (i) is used to evaluate </w:t>
      </w:r>
      <w:r w:rsidR="006C2049" w:rsidRPr="006C2049">
        <w:rPr>
          <w:position w:val="-6"/>
        </w:rPr>
        <w:object w:dxaOrig="279" w:dyaOrig="320" w14:anchorId="487D98DF">
          <v:shape id="_x0000_i2062" type="#_x0000_t75" style="width:14.25pt;height:14.25pt" o:ole="">
            <v:imagedata r:id="rId2158" o:title=""/>
          </v:shape>
          <o:OLEObject Type="Embed" ProgID="Equation.DSMT4" ShapeID="_x0000_i2062" DrawAspect="Content" ObjectID="_1489833847" r:id="rId2159"/>
        </w:object>
      </w:r>
      <w:r>
        <w:t xml:space="preserve"> when needed for the calculation of </w:t>
      </w:r>
      <w:r w:rsidR="006C2049" w:rsidRPr="006C2049">
        <w:rPr>
          <w:position w:val="-10"/>
        </w:rPr>
        <w:object w:dxaOrig="240" w:dyaOrig="380" w14:anchorId="686FA9B7">
          <v:shape id="_x0000_i2063" type="#_x0000_t75" style="width:14.25pt;height:21.75pt" o:ole="">
            <v:imagedata r:id="rId2160" o:title=""/>
          </v:shape>
          <o:OLEObject Type="Embed" ProgID="Equation.DSMT4" ShapeID="_x0000_i2063" DrawAspect="Content" ObjectID="_1489833848" r:id="rId2161"/>
        </w:object>
      </w:r>
      <w:r>
        <w:t xml:space="preserve">.  If a solid-bound molecule is involved in a chemical reaction, equation (h) is integrated to produce an updated value of </w:t>
      </w:r>
      <w:r w:rsidR="006C2049" w:rsidRPr="006C2049">
        <w:rPr>
          <w:position w:val="-12"/>
        </w:rPr>
        <w:object w:dxaOrig="340" w:dyaOrig="380" w14:anchorId="358132DB">
          <v:shape id="_x0000_i2064" type="#_x0000_t75" style="width:14.25pt;height:21.75pt" o:ole="">
            <v:imagedata r:id="rId2162" o:title=""/>
          </v:shape>
          <o:OLEObject Type="Embed" ProgID="Equation.DSMT4" ShapeID="_x0000_i2064" DrawAspect="Content" ObjectID="_1489833849" r:id="rId2163"/>
        </w:object>
      </w:r>
      <w:r>
        <w:t xml:space="preserve">, using </w:t>
      </w:r>
      <w:r w:rsidR="006C2049" w:rsidRPr="006C2049">
        <w:rPr>
          <w:position w:val="-16"/>
        </w:rPr>
        <w:object w:dxaOrig="2180" w:dyaOrig="440" w14:anchorId="6F726CC1">
          <v:shape id="_x0000_i2065" type="#_x0000_t75" style="width:108pt;height:21.75pt" o:ole="">
            <v:imagedata r:id="rId2164" o:title=""/>
          </v:shape>
          <o:OLEObject Type="Embed" ProgID="Equation.DSMT4" ShapeID="_x0000_i2065" DrawAspect="Content" ObjectID="_1489833850" r:id="rId2165"/>
        </w:object>
      </w:r>
      <w:r>
        <w:t xml:space="preserve"> based on (b) and (i).</w:t>
      </w:r>
    </w:p>
    <w:p w14:paraId="6E263713" w14:textId="77777777" w:rsidR="008A3B5E" w:rsidRDefault="008A3B5E" w:rsidP="008A3B5E"/>
    <w:p w14:paraId="4B1BC39F" w14:textId="1C469EE6" w:rsidR="008A3B5E" w:rsidRDefault="008A3B5E" w:rsidP="008A3B5E">
      <w:r>
        <w:t xml:space="preserve">Evolving solid content due to chemical reactions implies that the referential solid volume fraction </w:t>
      </w:r>
      <w:r w:rsidR="006C2049" w:rsidRPr="006C2049">
        <w:rPr>
          <w:position w:val="-12"/>
        </w:rPr>
        <w:object w:dxaOrig="300" w:dyaOrig="380" w14:anchorId="6D95A03D">
          <v:shape id="_x0000_i2066" type="#_x0000_t75" style="width:14.25pt;height:21.75pt" o:ole="">
            <v:imagedata r:id="rId2166" o:title=""/>
          </v:shape>
          <o:OLEObject Type="Embed" ProgID="Equation.DSMT4" ShapeID="_x0000_i2066" DrawAspect="Content" ObjectID="_1489833851" r:id="rId2167"/>
        </w:object>
      </w:r>
      <w:r>
        <w:t xml:space="preserve"> may not remain constant.  This value is updated at every time point using</w:t>
      </w:r>
    </w:p>
    <w:p w14:paraId="032C7E03" w14:textId="3D98A5CF" w:rsidR="008A3B5E" w:rsidRDefault="008A3B5E" w:rsidP="008A3B5E">
      <w:pPr>
        <w:pStyle w:val="MTDisplayEquation"/>
      </w:pPr>
      <w:r>
        <w:tab/>
      </w:r>
      <w:r w:rsidR="006C2049" w:rsidRPr="006C2049">
        <w:rPr>
          <w:position w:val="-30"/>
        </w:rPr>
        <w:object w:dxaOrig="1620" w:dyaOrig="720" w14:anchorId="5D1BEA5D">
          <v:shape id="_x0000_i2067" type="#_x0000_t75" style="width:79.45pt;height:36pt" o:ole="">
            <v:imagedata r:id="rId2168" o:title=""/>
          </v:shape>
          <o:OLEObject Type="Embed" ProgID="Equation.DSMT4" ShapeID="_x0000_i2067" DrawAspect="Content" ObjectID="_1489833852" r:id="rId2169"/>
        </w:object>
      </w:r>
      <w:r>
        <w:t xml:space="preserve"> </w:t>
      </w:r>
      <w:r>
        <w:tab/>
        <w:t>(j)</w:t>
      </w:r>
    </w:p>
    <w:p w14:paraId="5CEAE4FF" w14:textId="529228B2" w:rsidR="008A3B5E" w:rsidRDefault="008A3B5E" w:rsidP="008A3B5E">
      <w:r>
        <w:t xml:space="preserve">where </w:t>
      </w:r>
      <w:r w:rsidR="006C2049" w:rsidRPr="006C2049">
        <w:rPr>
          <w:position w:val="-12"/>
        </w:rPr>
        <w:object w:dxaOrig="300" w:dyaOrig="380" w14:anchorId="27A77364">
          <v:shape id="_x0000_i2068" type="#_x0000_t75" style="width:14.25pt;height:21.75pt" o:ole="">
            <v:imagedata r:id="rId2170" o:title=""/>
          </v:shape>
          <o:OLEObject Type="Embed" ProgID="Equation.DSMT4" ShapeID="_x0000_i2068" DrawAspect="Content" ObjectID="_1489833853" r:id="rId2171"/>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r w:rsidR="001B13CD">
        <w:t>4.6.2</w:t>
      </w:r>
      <w:r>
        <w:fldChar w:fldCharType="end"/>
      </w:r>
      <w:r>
        <w:t xml:space="preserve">).  Thus, </w:t>
      </w:r>
      <w:r w:rsidR="006C2049" w:rsidRPr="006C2049">
        <w:rPr>
          <w:position w:val="-12"/>
        </w:rPr>
        <w:object w:dxaOrig="300" w:dyaOrig="380" w14:anchorId="0479872C">
          <v:shape id="_x0000_i2069" type="#_x0000_t75" style="width:14.25pt;height:21.75pt" o:ole="">
            <v:imagedata r:id="rId2172" o:title=""/>
          </v:shape>
          <o:OLEObject Type="Embed" ProgID="Equation.DSMT4" ShapeID="_x0000_i2069" DrawAspect="Content" ObjectID="_1489833854" r:id="rId2173"/>
        </w:object>
      </w:r>
      <w:r>
        <w:t xml:space="preserve"> may be used to account for the solid volume fraction not contributed explicitly by solid-bound molecules.  Based on kinematics, the solid volume fraction in the current configuration is given by </w:t>
      </w:r>
      <w:r w:rsidR="006C2049" w:rsidRPr="006C2049">
        <w:rPr>
          <w:position w:val="-12"/>
        </w:rPr>
        <w:object w:dxaOrig="1060" w:dyaOrig="380" w14:anchorId="4C86753C">
          <v:shape id="_x0000_i2070" type="#_x0000_t75" style="width:50.25pt;height:21.75pt" o:ole="">
            <v:imagedata r:id="rId2174" o:title=""/>
          </v:shape>
          <o:OLEObject Type="Embed" ProgID="Equation.DSMT4" ShapeID="_x0000_i2070" DrawAspect="Content" ObjectID="_1489833855" r:id="rId2175"/>
        </w:object>
      </w:r>
      <w:r>
        <w:t xml:space="preserve">.  Therefore, since </w:t>
      </w:r>
      <w:r w:rsidR="006C2049" w:rsidRPr="006C2049">
        <w:rPr>
          <w:position w:val="-10"/>
        </w:rPr>
        <w:object w:dxaOrig="980" w:dyaOrig="360" w14:anchorId="63FA7D3D">
          <v:shape id="_x0000_i2071" type="#_x0000_t75" style="width:50.25pt;height:21.75pt" o:ole="">
            <v:imagedata r:id="rId2176" o:title=""/>
          </v:shape>
          <o:OLEObject Type="Embed" ProgID="Equation.DSMT4" ShapeID="_x0000_i2071" DrawAspect="Content" ObjectID="_1489833856" r:id="rId2177"/>
        </w:object>
      </w:r>
      <w:r>
        <w:t xml:space="preserve"> by definition, it follows that </w:t>
      </w:r>
      <w:r w:rsidR="006C2049" w:rsidRPr="006C2049">
        <w:rPr>
          <w:position w:val="-12"/>
        </w:rPr>
        <w:object w:dxaOrig="1060" w:dyaOrig="380" w14:anchorId="79C33099">
          <v:shape id="_x0000_i2072" type="#_x0000_t75" style="width:50.25pt;height:21.75pt" o:ole="">
            <v:imagedata r:id="rId2178" o:title=""/>
          </v:shape>
          <o:OLEObject Type="Embed" ProgID="Equation.DSMT4" ShapeID="_x0000_i2072" DrawAspect="Content" ObjectID="_1489833857" r:id="rId2179"/>
        </w:object>
      </w:r>
      <w:r>
        <w:t>, implying that the referential solid volume fraction may evolve to values greater than unity when growth leads to swelling of the multiphasic mixture.</w:t>
      </w:r>
    </w:p>
    <w:p w14:paraId="3A5FF56A" w14:textId="77777777" w:rsidR="008A3B5E" w:rsidRDefault="008A3B5E" w:rsidP="008A3B5E"/>
    <w:p w14:paraId="0E56A7C5" w14:textId="77777777" w:rsidR="008A3B5E" w:rsidRDefault="008A3B5E" w:rsidP="008A3B5E">
      <w:r>
        <w:t>Similarly, if solid-bound molecules are charged and their content evolves over time, the referential fixed charge density may also evolve with chemical reactions according to</w:t>
      </w:r>
    </w:p>
    <w:p w14:paraId="2D6EF640" w14:textId="053FB013" w:rsidR="008A3B5E" w:rsidRDefault="008A3B5E" w:rsidP="008A3B5E">
      <w:pPr>
        <w:pStyle w:val="MTDisplayEquation"/>
      </w:pPr>
      <w:r>
        <w:tab/>
      </w:r>
      <w:r w:rsidR="006C2049" w:rsidRPr="006C2049">
        <w:rPr>
          <w:position w:val="-30"/>
        </w:rPr>
        <w:object w:dxaOrig="2520" w:dyaOrig="720" w14:anchorId="651A6C36">
          <v:shape id="_x0000_i2073" type="#_x0000_t75" style="width:129.75pt;height:36pt" o:ole="">
            <v:imagedata r:id="rId2180" o:title=""/>
          </v:shape>
          <o:OLEObject Type="Embed" ProgID="Equation.DSMT4" ShapeID="_x0000_i2073" DrawAspect="Content" ObjectID="_1489833858" r:id="rId2181"/>
        </w:object>
      </w:r>
      <w:r>
        <w:tab/>
        <w:t>(k)</w:t>
      </w:r>
    </w:p>
    <w:p w14:paraId="14E9CC3F" w14:textId="6E73278E" w:rsidR="008A3B5E" w:rsidRDefault="008A3B5E" w:rsidP="008A3B5E">
      <w:r>
        <w:t xml:space="preserve">where </w:t>
      </w:r>
      <w:r w:rsidR="006C2049" w:rsidRPr="006C2049">
        <w:rPr>
          <w:position w:val="-12"/>
        </w:rPr>
        <w:object w:dxaOrig="300" w:dyaOrig="380" w14:anchorId="18EBFEB3">
          <v:shape id="_x0000_i2074" type="#_x0000_t75" style="width:14.25pt;height:21.75pt" o:ole="">
            <v:imagedata r:id="rId2182" o:title=""/>
          </v:shape>
          <o:OLEObject Type="Embed" ProgID="Equation.DSMT4" ShapeID="_x0000_i2074" DrawAspect="Content" ObjectID="_1489833859" r:id="rId2183"/>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r w:rsidR="001B13CD">
        <w:t>4.6.2</w:t>
      </w:r>
      <w:r>
        <w:fldChar w:fldCharType="end"/>
      </w:r>
      <w:r>
        <w:t xml:space="preserve">).  Thus, </w:t>
      </w:r>
      <w:r w:rsidR="006C2049" w:rsidRPr="006C2049">
        <w:rPr>
          <w:position w:val="-12"/>
        </w:rPr>
        <w:object w:dxaOrig="300" w:dyaOrig="380" w14:anchorId="36730578">
          <v:shape id="_x0000_i2075" type="#_x0000_t75" style="width:14.25pt;height:21.75pt" o:ole="">
            <v:imagedata r:id="rId2184" o:title=""/>
          </v:shape>
          <o:OLEObject Type="Embed" ProgID="Equation.DSMT4" ShapeID="_x0000_i2075" DrawAspect="Content" ObjectID="_1489833860" r:id="rId2185"/>
        </w:object>
      </w:r>
      <w:r>
        <w:t xml:space="preserve"> may be used to account for the fixed charge density not contributed explicitly by solid-bound molecules.</w:t>
      </w:r>
    </w:p>
    <w:p w14:paraId="684D3BF1" w14:textId="77777777" w:rsidR="008A3B5E" w:rsidRDefault="008A3B5E" w:rsidP="008A3B5E"/>
    <w:p w14:paraId="76016916" w14:textId="77777777" w:rsidR="008A3B5E" w:rsidRDefault="008A3B5E" w:rsidP="008A3B5E">
      <w:pPr>
        <w:jc w:val="left"/>
      </w:pPr>
      <w:r>
        <w:t>A chemical reaction is properly balanced when</w:t>
      </w:r>
    </w:p>
    <w:p w14:paraId="2F295758" w14:textId="0DC5DA7D" w:rsidR="008A3B5E" w:rsidRDefault="008A3B5E" w:rsidP="008A3B5E">
      <w:pPr>
        <w:pStyle w:val="MTDisplayEquation"/>
      </w:pPr>
      <w:r>
        <w:tab/>
      </w:r>
      <w:r w:rsidR="006C2049" w:rsidRPr="006C2049">
        <w:rPr>
          <w:position w:val="-28"/>
        </w:rPr>
        <w:object w:dxaOrig="1380" w:dyaOrig="540" w14:anchorId="6BFFB494">
          <v:shape id="_x0000_i2076" type="#_x0000_t75" style="width:1in;height:28.55pt" o:ole="">
            <v:imagedata r:id="rId2186" o:title=""/>
          </v:shape>
          <o:OLEObject Type="Embed" ProgID="Equation.DSMT4" ShapeID="_x0000_i2076" DrawAspect="Content" ObjectID="_1489833861" r:id="rId2187"/>
        </w:object>
      </w:r>
      <w:r>
        <w:tab/>
        <w:t>(l)</w:t>
      </w:r>
    </w:p>
    <w:p w14:paraId="22F98FFC" w14:textId="6607937A" w:rsidR="000D2EC3" w:rsidRDefault="008A3B5E" w:rsidP="008A3B5E">
      <w:r>
        <w:lastRenderedPageBreak/>
        <w:t xml:space="preserve">where </w:t>
      </w:r>
      <w:r w:rsidR="006C2049" w:rsidRPr="006C2049">
        <w:rPr>
          <w:position w:val="-4"/>
        </w:rPr>
        <w:object w:dxaOrig="420" w:dyaOrig="300" w14:anchorId="410245B2">
          <v:shape id="_x0000_i2077" type="#_x0000_t75" style="width:21.75pt;height:14.25pt" o:ole="">
            <v:imagedata r:id="rId2188" o:title=""/>
          </v:shape>
          <o:OLEObject Type="Embed" ProgID="Equation.DSMT4" ShapeID="_x0000_i2077" DrawAspect="Content" ObjectID="_1489833862" r:id="rId2189"/>
        </w:object>
      </w:r>
      <w:r>
        <w:t xml:space="preserve"> is the molar mass of </w:t>
      </w:r>
      <w:r w:rsidR="006C2049" w:rsidRPr="006C2049">
        <w:rPr>
          <w:position w:val="-6"/>
        </w:rPr>
        <w:object w:dxaOrig="240" w:dyaOrig="220" w14:anchorId="71D31612">
          <v:shape id="_x0000_i2078" type="#_x0000_t75" style="width:14.25pt;height:14.25pt" o:ole="">
            <v:imagedata r:id="rId2190" o:title=""/>
          </v:shape>
          <o:OLEObject Type="Embed" ProgID="Equation.DSMT4" ShapeID="_x0000_i2078" DrawAspect="Content" ObjectID="_1489833863" r:id="rId2191"/>
        </w:object>
      </w:r>
      <w:r>
        <w:t>.</w:t>
      </w:r>
      <w:r w:rsidR="00EA141A">
        <w:t xml:space="preserve">  </w:t>
      </w:r>
      <w:r w:rsidR="00944F81">
        <w:t xml:space="preserve">This constraint implies that the net gain in mass of products must be the same as the net loss in mass of reactants.  </w:t>
      </w:r>
      <w:r w:rsidR="00EA141A">
        <w:t xml:space="preserve">However, </w:t>
      </w:r>
      <w:r w:rsidR="000D2EC3">
        <w:t xml:space="preserve">this </w:t>
      </w:r>
      <w:r w:rsidR="00EA141A">
        <w:t xml:space="preserve">constraint is not </w:t>
      </w:r>
      <w:r w:rsidR="000D2EC3">
        <w:t>verified</w:t>
      </w:r>
      <w:r w:rsidR="00EA141A">
        <w:t xml:space="preserve"> in the code, allowing users to model chemical reactions with implicit constituents (constituents</w:t>
      </w:r>
      <w:r w:rsidR="000D2EC3">
        <w:t xml:space="preserve"> that are neither explicitly modeled as solutes nor as solid-bound molecules, for which </w:t>
      </w:r>
      <w:r w:rsidR="006C2049" w:rsidRPr="006C2049">
        <w:rPr>
          <w:position w:val="-6"/>
        </w:rPr>
        <w:object w:dxaOrig="300" w:dyaOrig="320" w14:anchorId="24C053BE">
          <v:shape id="_x0000_i2079" type="#_x0000_t75" style="width:14.25pt;height:14.25pt" o:ole="">
            <v:imagedata r:id="rId2192" o:title=""/>
          </v:shape>
          <o:OLEObject Type="Embed" ProgID="Equation.DSMT4" ShapeID="_x0000_i2079" DrawAspect="Content" ObjectID="_1489833864" r:id="rId2193"/>
        </w:object>
      </w:r>
      <w:r w:rsidR="000D2EC3">
        <w:t xml:space="preserve"> and </w:t>
      </w:r>
      <w:r w:rsidR="006C2049" w:rsidRPr="006C2049">
        <w:rPr>
          <w:position w:val="-4"/>
        </w:rPr>
        <w:object w:dxaOrig="420" w:dyaOrig="300" w14:anchorId="4D01E430">
          <v:shape id="_x0000_i2080" type="#_x0000_t75" style="width:21.75pt;height:14.25pt" o:ole="">
            <v:imagedata r:id="rId2194" o:title=""/>
          </v:shape>
          <o:OLEObject Type="Embed" ProgID="Equation.DSMT4" ShapeID="_x0000_i2080" DrawAspect="Content" ObjectID="_1489833865" r:id="rId2195"/>
        </w:object>
      </w:r>
      <w:r w:rsidR="000D2EC3">
        <w:t xml:space="preserve"> are not given).  For example, a chemical reaction where cells consume glucose to form a protein from amino-acids building blocks may have the form</w:t>
      </w:r>
    </w:p>
    <w:p w14:paraId="195FBA02" w14:textId="22AC542F" w:rsidR="000D2EC3" w:rsidRDefault="000D2EC3" w:rsidP="0016320C">
      <w:pPr>
        <w:pStyle w:val="MTDisplayEquation"/>
      </w:pPr>
      <w:r>
        <w:tab/>
      </w:r>
      <w:r w:rsidR="006C2049" w:rsidRPr="006C2049">
        <w:rPr>
          <w:position w:val="-10"/>
        </w:rPr>
        <w:object w:dxaOrig="6140" w:dyaOrig="320" w14:anchorId="2B963AF0">
          <v:shape id="_x0000_i2081" type="#_x0000_t75" style="width:309.75pt;height:14.25pt" o:ole="">
            <v:imagedata r:id="rId2196" o:title=""/>
          </v:shape>
          <o:OLEObject Type="Embed" ProgID="Equation.DSMT4" ShapeID="_x0000_i2081" DrawAspect="Content" ObjectID="_1489833866" r:id="rId2197"/>
        </w:object>
      </w:r>
      <w:r>
        <w:t xml:space="preserve"> .</w:t>
      </w:r>
    </w:p>
    <w:p w14:paraId="6008A974" w14:textId="6ED7F904" w:rsidR="008A3B5E" w:rsidRDefault="000D2EC3">
      <w:r>
        <w:t xml:space="preserve">The user may opt to model only the glucose reactant and the protein product explicitly, while </w:t>
      </w:r>
      <w:r w:rsidR="00877A7F">
        <w:t xml:space="preserve">the presence of </w:t>
      </w:r>
      <w:r>
        <w:t xml:space="preserve">all other </w:t>
      </w:r>
      <w:r w:rsidR="00877A7F">
        <w:t>species</w:t>
      </w:r>
      <w:r>
        <w:t xml:space="preserve"> in this reaction </w:t>
      </w:r>
      <w:r w:rsidR="00877A7F">
        <w:t>is</w:t>
      </w:r>
      <w:r>
        <w:t xml:space="preserve"> </w:t>
      </w:r>
      <w:r w:rsidR="00877A7F">
        <w:t>implicit.  In these types of analyses the user must beware of potential inconsistencies in the evolving mass of reactants and products since only some of those constituents are modeled explicitly.</w:t>
      </w:r>
      <w:r>
        <w:t xml:space="preserve"> </w:t>
      </w:r>
      <w:r w:rsidR="00877A7F">
        <w:t xml:space="preserve">In particular, the evolution of </w:t>
      </w:r>
      <w:r w:rsidR="006C2049" w:rsidRPr="006C2049">
        <w:rPr>
          <w:position w:val="-12"/>
        </w:rPr>
        <w:object w:dxaOrig="300" w:dyaOrig="380" w14:anchorId="43E8644C">
          <v:shape id="_x0000_i2082" type="#_x0000_t75" style="width:14.25pt;height:21.75pt" o:ole="">
            <v:imagedata r:id="rId2198" o:title=""/>
          </v:shape>
          <o:OLEObject Type="Embed" ProgID="Equation.DSMT4" ShapeID="_x0000_i2082" DrawAspect="Content" ObjectID="_1489833867" r:id="rId2199"/>
        </w:object>
      </w:r>
      <w:r w:rsidR="00877A7F">
        <w:t xml:space="preserve"> as given in (j) can only account for the explicitly modeled solid-bound molecules.</w:t>
      </w:r>
      <w:r w:rsidR="00515AE8">
        <w:t xml:space="preserve">  Furthermore, when some reactants and products are implicit, the value of the reaction molar volume </w:t>
      </w:r>
      <w:r w:rsidR="006C2049" w:rsidRPr="006C2049">
        <w:rPr>
          <w:position w:val="-6"/>
        </w:rPr>
        <w:object w:dxaOrig="240" w:dyaOrig="340" w14:anchorId="7F06DCEC">
          <v:shape id="_x0000_i2083" type="#_x0000_t75" style="width:14.25pt;height:14.25pt" o:ole="">
            <v:imagedata r:id="rId2200" o:title=""/>
          </v:shape>
          <o:OLEObject Type="Embed" ProgID="Equation.DSMT4" ShapeID="_x0000_i2083" DrawAspect="Content" ObjectID="_1489833868" r:id="rId2201"/>
        </w:object>
      </w:r>
      <w:r w:rsidR="004C25E6">
        <w:t xml:space="preserve"> calculated in the code becomes inaccurate and may produce unexpected results in the evaluation of the mixture mass balance relation in (g).  Therefore, the user is given the option to override the value of </w:t>
      </w:r>
      <w:r w:rsidR="006C2049" w:rsidRPr="006C2049">
        <w:rPr>
          <w:position w:val="-6"/>
        </w:rPr>
        <w:object w:dxaOrig="240" w:dyaOrig="340" w14:anchorId="6D850EC9">
          <v:shape id="_x0000_i2084" type="#_x0000_t75" style="width:14.25pt;height:14.25pt" o:ole="">
            <v:imagedata r:id="rId2202" o:title=""/>
          </v:shape>
          <o:OLEObject Type="Embed" ProgID="Equation.DSMT4" ShapeID="_x0000_i2084" DrawAspect="Content" ObjectID="_1489833869" r:id="rId2203"/>
        </w:object>
      </w:r>
      <w:r w:rsidR="004C25E6">
        <w:t xml:space="preserve"> calculated in the code.</w:t>
      </w:r>
      <w:r w:rsidR="000C3BCA">
        <w:t xml:space="preserve">  In particular, if the precise molar volumes of all the species in a reaction are not known, assuming that </w:t>
      </w:r>
      <w:r w:rsidR="006C2049" w:rsidRPr="006C2049">
        <w:rPr>
          <w:position w:val="-6"/>
        </w:rPr>
        <w:object w:dxaOrig="600" w:dyaOrig="340" w14:anchorId="328D1827">
          <v:shape id="_x0000_i2085" type="#_x0000_t75" style="width:28.55pt;height:14.25pt" o:ole="">
            <v:imagedata r:id="rId2204" o:title=""/>
          </v:shape>
          <o:OLEObject Type="Embed" ProgID="Equation.DSMT4" ShapeID="_x0000_i2085" DrawAspect="Content" ObjectID="_1489833870" r:id="rId2205"/>
        </w:object>
      </w:r>
      <w:r w:rsidR="000C3BCA">
        <w:t xml:space="preserve"> is a reasonable </w:t>
      </w:r>
      <w:r w:rsidR="004D2965">
        <w:t>choice</w:t>
      </w:r>
      <w:r w:rsidR="000C3BCA">
        <w:t xml:space="preserve"> equivalent to assuming that all the constituents have approximately the same density </w:t>
      </w:r>
      <w:r w:rsidR="006C2049" w:rsidRPr="006C2049">
        <w:rPr>
          <w:position w:val="-12"/>
        </w:rPr>
        <w:object w:dxaOrig="340" w:dyaOrig="380" w14:anchorId="25BD4886">
          <v:shape id="_x0000_i2086" type="#_x0000_t75" style="width:14.25pt;height:21.75pt" o:ole="">
            <v:imagedata r:id="rId2206" o:title=""/>
          </v:shape>
          <o:OLEObject Type="Embed" ProgID="Equation.DSMT4" ShapeID="_x0000_i2086" DrawAspect="Content" ObjectID="_1489833871" r:id="rId2207"/>
        </w:object>
      </w:r>
      <w:r w:rsidR="000C3BCA">
        <w:t>, as may be deduced from (l).</w:t>
      </w:r>
    </w:p>
    <w:p w14:paraId="22523F53" w14:textId="77777777" w:rsidR="00B603A6" w:rsidRDefault="00B603A6"/>
    <w:p w14:paraId="48540B0C" w14:textId="3ADCBDC0" w:rsidR="00B603A6" w:rsidRDefault="00B603A6" w:rsidP="00877A7F">
      <w:r>
        <w:t>Since the electroneutrality condition is enforced in multiphasic mixtures in FEBio, it follows that chemical reactions must not violate this condition.  Enforcing electroneutrality in a chemical reaction is equivalent to satisfying</w:t>
      </w:r>
    </w:p>
    <w:p w14:paraId="41684957" w14:textId="21E52AF6" w:rsidR="00B603A6" w:rsidRDefault="00B603A6" w:rsidP="0016320C">
      <w:pPr>
        <w:pStyle w:val="MTDisplayEquation"/>
      </w:pPr>
      <w:r>
        <w:tab/>
      </w:r>
      <w:r w:rsidR="006C2049" w:rsidRPr="006C2049">
        <w:rPr>
          <w:position w:val="-28"/>
        </w:rPr>
        <w:object w:dxaOrig="1200" w:dyaOrig="540" w14:anchorId="2552C2CF">
          <v:shape id="_x0000_i2087" type="#_x0000_t75" style="width:57.75pt;height:28.55pt" o:ole="">
            <v:imagedata r:id="rId2208" o:title=""/>
          </v:shape>
          <o:OLEObject Type="Embed" ProgID="Equation.DSMT4" ShapeID="_x0000_i2087" DrawAspect="Content" ObjectID="_1489833872" r:id="rId2209"/>
        </w:object>
      </w:r>
      <w:r>
        <w:t xml:space="preserve"> .</w:t>
      </w:r>
      <w:r>
        <w:tab/>
        <w:t>(m)</w:t>
      </w:r>
    </w:p>
    <w:p w14:paraId="4759A2DA" w14:textId="7A944D06" w:rsidR="008A3B5E" w:rsidRDefault="00B603A6" w:rsidP="008A3B5E">
      <w:r>
        <w:t>This constraint is checked within the code and an error is generated when it is violated.</w:t>
      </w:r>
    </w:p>
    <w:p w14:paraId="5AC960D2" w14:textId="77777777" w:rsidR="00B603A6" w:rsidRDefault="00B603A6" w:rsidP="008A3B5E"/>
    <w:p w14:paraId="170A4F36" w14:textId="2B5B2F83" w:rsidR="007B076C" w:rsidRDefault="00877A7F" w:rsidP="00A61269">
      <w:r>
        <w:t>A</w:t>
      </w:r>
      <w:r w:rsidR="00A61269">
        <w:t xml:space="preserve"> constitutive relation must be provided for the molar production rate </w:t>
      </w:r>
      <w:r w:rsidR="006C2049" w:rsidRPr="006C2049">
        <w:rPr>
          <w:position w:val="-16"/>
        </w:rPr>
        <w:object w:dxaOrig="1140" w:dyaOrig="440" w14:anchorId="47D8E9F2">
          <v:shape id="_x0000_i2088" type="#_x0000_t75" style="width:57.75pt;height:21.75pt" o:ole="">
            <v:imagedata r:id="rId2210" o:title=""/>
          </v:shape>
          <o:OLEObject Type="Embed" ProgID="Equation.DSMT4" ShapeID="_x0000_i2088" DrawAspect="Content" ObjectID="_1489833873" r:id="rId2211"/>
        </w:object>
      </w:r>
      <w:r>
        <w:t xml:space="preserve"> of each chemical reaction</w:t>
      </w:r>
      <w:r w:rsidR="00A61269">
        <w:t>.</w:t>
      </w:r>
    </w:p>
    <w:p w14:paraId="2C2E1043" w14:textId="77777777" w:rsidR="007B076C" w:rsidRDefault="007B076C" w:rsidP="00A61269"/>
    <w:p w14:paraId="06064D93" w14:textId="49B819C1" w:rsidR="00A61269" w:rsidRDefault="00A61269">
      <w:pPr>
        <w:jc w:val="left"/>
      </w:pPr>
      <w:r>
        <w:br w:type="page"/>
      </w:r>
    </w:p>
    <w:p w14:paraId="36C0E299" w14:textId="77777777" w:rsidR="008A3B5E" w:rsidRDefault="008A3B5E" w:rsidP="008A3B5E"/>
    <w:p w14:paraId="3E38060C" w14:textId="064CC1EB" w:rsidR="00A61269" w:rsidRDefault="00A61269" w:rsidP="0016320C">
      <w:pPr>
        <w:pStyle w:val="Heading3"/>
      </w:pPr>
      <w:bookmarkStart w:id="3296" w:name="_Toc416085876"/>
      <w:r>
        <w:t>General Specification for Chemical Reactions</w:t>
      </w:r>
      <w:bookmarkEnd w:id="3296"/>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6C2049" w:rsidRPr="006C2049">
        <w:rPr>
          <w:position w:val="-10"/>
        </w:rPr>
        <w:object w:dxaOrig="240" w:dyaOrig="380" w14:anchorId="13C84092">
          <v:shape id="_x0000_i2089" type="#_x0000_t75" style="width:14.25pt;height:21.75pt" o:ole="">
            <v:imagedata r:id="rId2212" o:title=""/>
          </v:shape>
          <o:OLEObject Type="Embed" ProgID="Equation.DSMT4" ShapeID="_x0000_i2089" DrawAspect="Content" ObjectID="_1489833874" r:id="rId2213"/>
        </w:obje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6C2049" w:rsidRPr="006C2049">
        <w:rPr>
          <w:position w:val="-12"/>
        </w:rPr>
        <w:object w:dxaOrig="300" w:dyaOrig="380" w14:anchorId="7CB33609">
          <v:shape id="_x0000_i2090" type="#_x0000_t75" style="width:14.25pt;height:21.75pt" o:ole="">
            <v:imagedata r:id="rId2214" o:title=""/>
          </v:shape>
          <o:OLEObject Type="Embed" ProgID="Equation.DSMT4" ShapeID="_x0000_i2090" DrawAspect="Content" ObjectID="_1489833875" r:id="rId2215"/>
        </w:object>
      </w:r>
      <w:r>
        <w:t xml:space="preserve"> of the reactants and </w:t>
      </w:r>
      <w:r w:rsidR="006C2049" w:rsidRPr="006C2049">
        <w:rPr>
          <w:position w:val="-12"/>
        </w:rPr>
        <w:object w:dxaOrig="300" w:dyaOrig="380" w14:anchorId="682060A5">
          <v:shape id="_x0000_i2091" type="#_x0000_t75" style="width:14.25pt;height:21.75pt" o:ole="">
            <v:imagedata r:id="rId2216" o:title=""/>
          </v:shape>
          <o:OLEObject Type="Embed" ProgID="Equation.DSMT4" ShapeID="_x0000_i2091" DrawAspect="Content" ObjectID="_1489833876" r:id="rId2217"/>
        </w:object>
      </w:r>
      <w:r>
        <w:t xml:space="preserve"> for the products must be specified in every reaction.  </w:t>
      </w:r>
      <w:r w:rsidR="00D53458">
        <w:t xml:space="preserve">Optionally, the net reaction molar volume </w:t>
      </w:r>
      <w:r w:rsidR="006C2049" w:rsidRPr="006C2049">
        <w:rPr>
          <w:position w:val="-6"/>
        </w:rPr>
        <w:object w:dxaOrig="240" w:dyaOrig="340" w14:anchorId="3999BCF7">
          <v:shape id="_x0000_i2092" type="#_x0000_t75" style="width:14.25pt;height:14.25pt" o:ole="">
            <v:imagedata r:id="rId2218" o:title=""/>
          </v:shape>
          <o:OLEObject Type="Embed" ProgID="Equation.DSMT4" ShapeID="_x0000_i2092" DrawAspect="Content" ObjectID="_1489833877" r:id="rId2219"/>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6C2049" w:rsidRPr="006C2049">
              <w:rPr>
                <w:position w:val="-12"/>
              </w:rPr>
              <w:object w:dxaOrig="300" w:dyaOrig="380" w14:anchorId="36CE86AC">
                <v:shape id="_x0000_i2093" type="#_x0000_t75" style="width:14.25pt;height:21.75pt" o:ole="">
                  <v:imagedata r:id="rId2220" o:title=""/>
                </v:shape>
                <o:OLEObject Type="Embed" ProgID="Equation.DSMT4" ShapeID="_x0000_i2093" DrawAspect="Content" ObjectID="_1489833878" r:id="rId2221"/>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6C2049" w:rsidRPr="006C2049">
              <w:rPr>
                <w:position w:val="-12"/>
              </w:rPr>
              <w:object w:dxaOrig="300" w:dyaOrig="380" w14:anchorId="65689A8A">
                <v:shape id="_x0000_i2094" type="#_x0000_t75" style="width:14.25pt;height:21.75pt" o:ole="">
                  <v:imagedata r:id="rId2222" o:title=""/>
                </v:shape>
                <o:OLEObject Type="Embed" ProgID="Equation.DSMT4" ShapeID="_x0000_i2094" DrawAspect="Content" ObjectID="_1489833879" r:id="rId2223"/>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6C2049" w:rsidRPr="006C2049">
              <w:rPr>
                <w:position w:val="-6"/>
              </w:rPr>
              <w:object w:dxaOrig="240" w:dyaOrig="340" w14:anchorId="0904553B">
                <v:shape id="_x0000_i2095" type="#_x0000_t75" style="width:14.25pt;height:14.25pt" o:ole="">
                  <v:imagedata r:id="rId2224" o:title=""/>
                </v:shape>
                <o:OLEObject Type="Embed" ProgID="Equation.DSMT4" ShapeID="_x0000_i2095" DrawAspect="Content" ObjectID="_1489833880" r:id="rId2225"/>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226C64B8"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ins w:id="3297" w:author="Gerard" w:date="2014-07-29T23:58:00Z">
        <w:r w:rsidR="001B13CD">
          <w:t>3.6.2</w:t>
        </w:r>
      </w:ins>
      <w:del w:id="3298" w:author="Gerard" w:date="2014-07-29T23:58:00Z">
        <w:r w:rsidR="00976D6B" w:rsidDel="001B13CD">
          <w:delText>3.5.2</w:delText>
        </w:r>
      </w:del>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3299" w:name="_Toc416085877"/>
      <w:r>
        <w:t>Chemical Reaction Materials</w:t>
      </w:r>
      <w:bookmarkEnd w:id="3299"/>
    </w:p>
    <w:p w14:paraId="5FCB1FE4" w14:textId="77777777" w:rsidR="007B076C" w:rsidRPr="007B076C" w:rsidRDefault="007B076C"/>
    <w:p w14:paraId="29F01F67" w14:textId="7BF16C69" w:rsidR="00541FBD" w:rsidRDefault="00541FBD" w:rsidP="0016320C">
      <w:pPr>
        <w:pStyle w:val="Heading4"/>
      </w:pPr>
      <w:bookmarkStart w:id="3300" w:name="_Toc416085878"/>
      <w:r>
        <w:t>Law of Mass Action for Forward Reactions</w:t>
      </w:r>
      <w:bookmarkEnd w:id="3300"/>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6C2049" w:rsidRPr="006C2049">
              <w:rPr>
                <w:position w:val="-6"/>
              </w:rPr>
              <w:object w:dxaOrig="200" w:dyaOrig="279" w14:anchorId="385F3C20">
                <v:shape id="_x0000_i2096" type="#_x0000_t75" style="width:7.45pt;height:14.25pt" o:ole="">
                  <v:imagedata r:id="rId2226" o:title=""/>
                </v:shape>
                <o:OLEObject Type="Embed" ProgID="Equation.DSMT4" ShapeID="_x0000_i2096" DrawAspect="Content" ObjectID="_1489833881" r:id="rId2227"/>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6C2049" w:rsidRPr="006C2049">
        <w:rPr>
          <w:position w:val="-28"/>
        </w:rPr>
        <w:object w:dxaOrig="1540" w:dyaOrig="639" w14:anchorId="303BA14D">
          <v:shape id="_x0000_i2097" type="#_x0000_t75" style="width:79.45pt;height:28.55pt" o:ole="">
            <v:imagedata r:id="rId2228" o:title=""/>
          </v:shape>
          <o:OLEObject Type="Embed" ProgID="Equation.DSMT4" ShapeID="_x0000_i2097" DrawAspect="Content" ObjectID="_1489833882" r:id="rId2229"/>
        </w:object>
      </w:r>
      <w:r>
        <w:t xml:space="preserve"> .</w:t>
      </w:r>
    </w:p>
    <w:p w14:paraId="5B34A644" w14:textId="547EE8EC"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r w:rsidR="001B13CD">
        <w:t>4.7.4</w:t>
      </w:r>
      <w:r w:rsidR="00E77609">
        <w:fldChar w:fldCharType="end"/>
      </w:r>
      <w:r w:rsidR="00E77609">
        <w:t>.</w:t>
      </w:r>
      <w:r w:rsidR="00152AB9">
        <w:t xml:space="preserve"> The units of </w:t>
      </w:r>
      <w:r w:rsidR="006C2049" w:rsidRPr="006C2049">
        <w:rPr>
          <w:position w:val="-10"/>
        </w:rPr>
        <w:object w:dxaOrig="240" w:dyaOrig="380" w14:anchorId="27FF6030">
          <v:shape id="_x0000_i2098" type="#_x0000_t75" style="width:14.25pt;height:21.75pt" o:ole="">
            <v:imagedata r:id="rId2230" o:title=""/>
          </v:shape>
          <o:OLEObject Type="Embed" ProgID="Equation.DSMT4" ShapeID="_x0000_i2098" DrawAspect="Content" ObjectID="_1489833883" r:id="rId2231"/>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6C2049" w:rsidRPr="006C2049">
        <w:rPr>
          <w:position w:val="-6"/>
        </w:rPr>
        <w:object w:dxaOrig="279" w:dyaOrig="320" w14:anchorId="2D6CF2EE">
          <v:shape id="_x0000_i2099" type="#_x0000_t75" style="width:14.25pt;height:14.25pt" o:ole="">
            <v:imagedata r:id="rId2232" o:title=""/>
          </v:shape>
          <o:OLEObject Type="Embed" ProgID="Equation.DSMT4" ShapeID="_x0000_i2099" DrawAspect="Content" ObjectID="_1489833884" r:id="rId2233"/>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6C2049" w:rsidRPr="006C2049">
        <w:rPr>
          <w:position w:val="-6"/>
        </w:rPr>
        <w:object w:dxaOrig="1440" w:dyaOrig="279" w14:anchorId="3576E44D">
          <v:shape id="_x0000_i2100" type="#_x0000_t75" style="width:1in;height:14.25pt" o:ole="">
            <v:imagedata r:id="rId2234" o:title=""/>
          </v:shape>
          <o:OLEObject Type="Embed" ProgID="Equation.DSMT4" ShapeID="_x0000_i2100" DrawAspect="Content" ObjectID="_1489833885" r:id="rId2235"/>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3301" w:name="_Toc416085879"/>
      <w:r>
        <w:t>Law of Mass Action for Reversible Reactions</w:t>
      </w:r>
      <w:bookmarkEnd w:id="3301"/>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6C2049" w:rsidRPr="006C2049">
              <w:rPr>
                <w:position w:val="-12"/>
              </w:rPr>
              <w:object w:dxaOrig="300" w:dyaOrig="360" w14:anchorId="5B9E74BC">
                <v:shape id="_x0000_i2101" type="#_x0000_t75" style="width:14.25pt;height:21.75pt" o:ole="">
                  <v:imagedata r:id="rId2236" o:title=""/>
                </v:shape>
                <o:OLEObject Type="Embed" ProgID="Equation.DSMT4" ShapeID="_x0000_i2101" DrawAspect="Content" ObjectID="_1489833886" r:id="rId2237"/>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6C2049" w:rsidRPr="006C2049">
              <w:rPr>
                <w:position w:val="-12"/>
              </w:rPr>
              <w:object w:dxaOrig="279" w:dyaOrig="360" w14:anchorId="66FE496C">
                <v:shape id="_x0000_i2102" type="#_x0000_t75" style="width:14.25pt;height:21.75pt" o:ole="">
                  <v:imagedata r:id="rId2238" o:title=""/>
                </v:shape>
                <o:OLEObject Type="Embed" ProgID="Equation.DSMT4" ShapeID="_x0000_i2102" DrawAspect="Content" ObjectID="_1489833887" r:id="rId2239"/>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6C2049" w:rsidRPr="006C2049">
        <w:rPr>
          <w:position w:val="-12"/>
        </w:rPr>
        <w:object w:dxaOrig="1180" w:dyaOrig="400" w14:anchorId="171D8589">
          <v:shape id="_x0000_i2103" type="#_x0000_t75" style="width:57.75pt;height:21.75pt" o:ole="">
            <v:imagedata r:id="rId2240" o:title=""/>
          </v:shape>
          <o:OLEObject Type="Embed" ProgID="Equation.DSMT4" ShapeID="_x0000_i2103" DrawAspect="Content" ObjectID="_1489833888" r:id="rId2241"/>
        </w:obje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6C2049" w:rsidRPr="006C2049">
        <w:rPr>
          <w:position w:val="-60"/>
        </w:rPr>
        <w:object w:dxaOrig="1760" w:dyaOrig="1320" w14:anchorId="15491670">
          <v:shape id="_x0000_i2104" type="#_x0000_t75" style="width:86.25pt;height:64.55pt" o:ole="">
            <v:imagedata r:id="rId2242" o:title=""/>
          </v:shape>
          <o:OLEObject Type="Embed" ProgID="Equation.DSMT4" ShapeID="_x0000_i2104" DrawAspect="Content" ObjectID="_1489833889" r:id="rId2243"/>
        </w:object>
      </w:r>
      <w:r>
        <w:t xml:space="preserve"> .</w:t>
      </w:r>
    </w:p>
    <w:p w14:paraId="0DA8CA1C" w14:textId="6183D37D"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1B13CD">
        <w:t>4.7.4</w:t>
      </w:r>
      <w:r>
        <w:fldChar w:fldCharType="end"/>
      </w:r>
      <w:r>
        <w:t>.</w:t>
      </w:r>
      <w:r w:rsidR="00363CC1">
        <w:t xml:space="preserve"> The units of </w:t>
      </w:r>
      <w:r w:rsidR="006C2049" w:rsidRPr="006C2049">
        <w:rPr>
          <w:position w:val="-12"/>
        </w:rPr>
        <w:object w:dxaOrig="320" w:dyaOrig="400" w14:anchorId="0C45BC66">
          <v:shape id="_x0000_i2105" type="#_x0000_t75" style="width:14.25pt;height:21.75pt" o:ole="">
            <v:imagedata r:id="rId2244" o:title=""/>
          </v:shape>
          <o:OLEObject Type="Embed" ProgID="Equation.DSMT4" ShapeID="_x0000_i2105" DrawAspect="Content" ObjectID="_1489833890" r:id="rId2245"/>
        </w:object>
      </w:r>
      <w:r w:rsidR="00363CC1">
        <w:t xml:space="preserve"> and </w:t>
      </w:r>
      <w:r w:rsidR="006C2049" w:rsidRPr="006C2049">
        <w:rPr>
          <w:position w:val="-12"/>
        </w:rPr>
        <w:object w:dxaOrig="300" w:dyaOrig="400" w14:anchorId="50B2DE54">
          <v:shape id="_x0000_i2106" type="#_x0000_t75" style="width:14.25pt;height:21.75pt" o:ole="">
            <v:imagedata r:id="rId2246" o:title=""/>
          </v:shape>
          <o:OLEObject Type="Embed" ProgID="Equation.DSMT4" ShapeID="_x0000_i2106" DrawAspect="Content" ObjectID="_1489833891" r:id="rId2247"/>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6C2049" w:rsidRPr="006C2049">
        <w:rPr>
          <w:position w:val="-6"/>
        </w:rPr>
        <w:object w:dxaOrig="279" w:dyaOrig="320" w14:anchorId="5FD43B47">
          <v:shape id="_x0000_i2107" type="#_x0000_t75" style="width:14.25pt;height:14.25pt" o:ole="">
            <v:imagedata r:id="rId2248" o:title=""/>
          </v:shape>
          <o:OLEObject Type="Embed" ProgID="Equation.DSMT4" ShapeID="_x0000_i2107" DrawAspect="Content" ObjectID="_1489833892" r:id="rId2249"/>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6C2049" w:rsidRPr="006C2049">
        <w:rPr>
          <w:position w:val="-12"/>
        </w:rPr>
        <w:object w:dxaOrig="2180" w:dyaOrig="380" w14:anchorId="6897B9F2">
          <v:shape id="_x0000_i2108" type="#_x0000_t75" style="width:108pt;height:21.75pt" o:ole="">
            <v:imagedata r:id="rId2250" o:title=""/>
          </v:shape>
          <o:OLEObject Type="Embed" ProgID="Equation.DSMT4" ShapeID="_x0000_i2108" DrawAspect="Content" ObjectID="_1489833893" r:id="rId2251"/>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3302" w:name="_Toc416085880"/>
      <w:r>
        <w:t>Michaelis-Menten Reaction</w:t>
      </w:r>
      <w:bookmarkEnd w:id="3302"/>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6C2049" w:rsidRPr="006C2049">
              <w:rPr>
                <w:position w:val="-12"/>
              </w:rPr>
              <w:object w:dxaOrig="440" w:dyaOrig="360" w14:anchorId="709FB208">
                <v:shape id="_x0000_i2109" type="#_x0000_t75" style="width:21.75pt;height:21.75pt" o:ole="">
                  <v:imagedata r:id="rId2252" o:title=""/>
                </v:shape>
                <o:OLEObject Type="Embed" ProgID="Equation.DSMT4" ShapeID="_x0000_i2109" DrawAspect="Content" ObjectID="_1489833894" r:id="rId2253"/>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6C2049" w:rsidRPr="006C2049">
              <w:rPr>
                <w:position w:val="-12"/>
              </w:rPr>
              <w:object w:dxaOrig="440" w:dyaOrig="360" w14:anchorId="2564C62D">
                <v:shape id="_x0000_i2110" type="#_x0000_t75" style="width:21.75pt;height:21.75pt" o:ole="">
                  <v:imagedata r:id="rId2254" o:title=""/>
                </v:shape>
                <o:OLEObject Type="Embed" ProgID="Equation.DSMT4" ShapeID="_x0000_i2110" DrawAspect="Content" ObjectID="_1489833895" r:id="rId2255"/>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6C2049" w:rsidRPr="006C2049">
        <w:rPr>
          <w:position w:val="-4"/>
        </w:rPr>
        <w:object w:dxaOrig="279" w:dyaOrig="300" w14:anchorId="27917B8E">
          <v:shape id="_x0000_i2111" type="#_x0000_t75" style="width:14.25pt;height:14.25pt" o:ole="">
            <v:imagedata r:id="rId2256" o:title=""/>
          </v:shape>
          <o:OLEObject Type="Embed" ProgID="Equation.DSMT4" ShapeID="_x0000_i2111" DrawAspect="Content" ObjectID="_1489833896" r:id="rId2257"/>
        </w:object>
      </w:r>
      <w:r>
        <w:t xml:space="preserve"> triggers the conversion of the substrate </w:t>
      </w:r>
      <w:r w:rsidR="006C2049" w:rsidRPr="006C2049">
        <w:rPr>
          <w:position w:val="-4"/>
        </w:rPr>
        <w:object w:dxaOrig="279" w:dyaOrig="300" w14:anchorId="001D8F64">
          <v:shape id="_x0000_i2112" type="#_x0000_t75" style="width:14.25pt;height:14.25pt" o:ole="">
            <v:imagedata r:id="rId2258" o:title=""/>
          </v:shape>
          <o:OLEObject Type="Embed" ProgID="Equation.DSMT4" ShapeID="_x0000_i2112" DrawAspect="Content" ObjectID="_1489833897" r:id="rId2259"/>
        </w:object>
      </w:r>
      <w:r>
        <w:t xml:space="preserve"> into the product </w:t>
      </w:r>
      <w:r w:rsidR="006C2049" w:rsidRPr="006C2049">
        <w:rPr>
          <w:position w:val="-4"/>
        </w:rPr>
        <w:object w:dxaOrig="320" w:dyaOrig="300" w14:anchorId="41AE69D8">
          <v:shape id="_x0000_i2113" type="#_x0000_t75" style="width:14.25pt;height:14.25pt" o:ole="">
            <v:imagedata r:id="rId2260" o:title=""/>
          </v:shape>
          <o:OLEObject Type="Embed" ProgID="Equation.DSMT4" ShapeID="_x0000_i2113" DrawAspect="Content" ObjectID="_1489833898" r:id="rId2261"/>
        </w:object>
      </w:r>
      <w:r>
        <w:t>.  The product molar supply is given by</w:t>
      </w:r>
    </w:p>
    <w:p w14:paraId="784BC3EF" w14:textId="7494F4E9" w:rsidR="00BA44FB" w:rsidRPr="00BA44FB" w:rsidRDefault="00BA44FB" w:rsidP="00BA44FB">
      <w:pPr>
        <w:pStyle w:val="MTDisplayEquation"/>
      </w:pPr>
      <w:r>
        <w:tab/>
      </w:r>
      <w:r w:rsidR="006C2049" w:rsidRPr="006C2049">
        <w:rPr>
          <w:position w:val="-50"/>
        </w:rPr>
        <w:object w:dxaOrig="2299" w:dyaOrig="1120" w14:anchorId="2141FFE0">
          <v:shape id="_x0000_i2114" type="#_x0000_t75" style="width:115.45pt;height:57.75pt" o:ole="">
            <v:imagedata r:id="rId2262" o:title=""/>
          </v:shape>
          <o:OLEObject Type="Embed" ProgID="Equation.DSMT4" ShapeID="_x0000_i2114" DrawAspect="Content" ObjectID="_1489833899" r:id="rId2263"/>
        </w:object>
      </w:r>
      <w:r>
        <w:t xml:space="preserve"> </w:t>
      </w:r>
      <w:r w:rsidR="008A0DA9">
        <w:t>,</w:t>
      </w:r>
    </w:p>
    <w:p w14:paraId="137E8751" w14:textId="366A615A" w:rsidR="008A0DA9" w:rsidRDefault="00BA44FB" w:rsidP="0061443E">
      <w:pPr>
        <w:pStyle w:val="MTDisplayEquation"/>
      </w:pPr>
      <w:r>
        <w:t xml:space="preserve">where </w:t>
      </w:r>
      <w:r w:rsidR="006C2049" w:rsidRPr="006C2049">
        <w:rPr>
          <w:position w:val="-6"/>
        </w:rPr>
        <w:object w:dxaOrig="260" w:dyaOrig="320" w14:anchorId="3811673F">
          <v:shape id="_x0000_i2115" type="#_x0000_t75" style="width:14.25pt;height:14.25pt" o:ole="">
            <v:imagedata r:id="rId2264" o:title=""/>
          </v:shape>
          <o:OLEObject Type="Embed" ProgID="Equation.DSMT4" ShapeID="_x0000_i2115" DrawAspect="Content" ObjectID="_1489833900" r:id="rId2265"/>
        </w:object>
      </w:r>
      <w:r>
        <w:t xml:space="preserve"> is the </w:t>
      </w:r>
      <w:r w:rsidR="008A0DA9">
        <w:t xml:space="preserve">substrate concentration.  </w:t>
      </w:r>
      <w:r w:rsidR="00640EBF">
        <w:t xml:space="preserve">The default value of </w:t>
      </w:r>
      <w:r w:rsidR="006C2049" w:rsidRPr="006C2049">
        <w:rPr>
          <w:position w:val="-12"/>
        </w:rPr>
        <w:object w:dxaOrig="240" w:dyaOrig="360" w14:anchorId="1F6AFFB1">
          <v:shape id="_x0000_i2116" type="#_x0000_t75" style="width:14.25pt;height:21.75pt" o:ole="">
            <v:imagedata r:id="rId2266" o:title=""/>
          </v:shape>
          <o:OLEObject Type="Embed" ProgID="Equation.DSMT4" ShapeID="_x0000_i2116" DrawAspect="Content" ObjectID="_1489833901" r:id="rId2267"/>
        </w:obje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6C2049" w:rsidRPr="006C2049">
        <w:rPr>
          <w:position w:val="-8"/>
        </w:rPr>
        <w:object w:dxaOrig="2480" w:dyaOrig="340" w14:anchorId="18FC56A7">
          <v:shape id="_x0000_i2117" type="#_x0000_t75" style="width:122.25pt;height:14.25pt" o:ole="">
            <v:imagedata r:id="rId2268" o:title=""/>
          </v:shape>
          <o:OLEObject Type="Embed" ProgID="Equation.DSMT4" ShapeID="_x0000_i2117" DrawAspect="Content" ObjectID="_1489833902" r:id="rId2269"/>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6C2049" w:rsidRPr="006C2049">
        <w:rPr>
          <w:position w:val="-6"/>
        </w:rPr>
        <w:object w:dxaOrig="900" w:dyaOrig="320" w14:anchorId="5DEABE84">
          <v:shape id="_x0000_i2118" type="#_x0000_t75" style="width:43.45pt;height:14.25pt" o:ole="">
            <v:imagedata r:id="rId2270" o:title=""/>
          </v:shape>
          <o:OLEObject Type="Embed" ProgID="Equation.DSMT4" ShapeID="_x0000_i2118" DrawAspect="Content" ObjectID="_1489833903" r:id="rId2271"/>
        </w:obje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6C2049" w:rsidRPr="006C2049">
        <w:rPr>
          <w:position w:val="-12"/>
        </w:rPr>
        <w:object w:dxaOrig="1120" w:dyaOrig="380" w14:anchorId="0300329E">
          <v:shape id="_x0000_i2119" type="#_x0000_t75" style="width:57.75pt;height:21.75pt" o:ole="">
            <v:imagedata r:id="rId2272" o:title=""/>
          </v:shape>
          <o:OLEObject Type="Embed" ProgID="Equation.DSMT4" ShapeID="_x0000_i2119" DrawAspect="Content" ObjectID="_1489833904" r:id="rId2273"/>
        </w:object>
      </w:r>
      <w:r w:rsidR="00901BF1">
        <w:t xml:space="preserve">, so that </w:t>
      </w:r>
      <w:r w:rsidR="006C2049" w:rsidRPr="006C2049">
        <w:rPr>
          <w:position w:val="-10"/>
        </w:rPr>
        <w:object w:dxaOrig="700" w:dyaOrig="380" w14:anchorId="3C3B9F63">
          <v:shape id="_x0000_i2120" type="#_x0000_t75" style="width:36pt;height:21.75pt" o:ole="">
            <v:imagedata r:id="rId2274" o:title=""/>
          </v:shape>
          <o:OLEObject Type="Embed" ProgID="Equation.DSMT4" ShapeID="_x0000_i2120" DrawAspect="Content" ObjectID="_1489833905" r:id="rId2275"/>
        </w:object>
      </w:r>
      <w:r w:rsidR="000C13D5">
        <w:t>.</w:t>
      </w:r>
    </w:p>
    <w:p w14:paraId="44AE3602" w14:textId="77777777" w:rsidR="008A0DA9" w:rsidRDefault="008A0DA9" w:rsidP="0061443E">
      <w:pPr>
        <w:pStyle w:val="MTDisplayEquation"/>
      </w:pPr>
    </w:p>
    <w:p w14:paraId="40505B2A" w14:textId="07FB7814" w:rsidR="0061443E" w:rsidRDefault="0061443E" w:rsidP="0061443E">
      <w:pPr>
        <w:pStyle w:val="MTDisplayEquation"/>
      </w:pPr>
      <w:r>
        <w:t xml:space="preserve">The constitutive form of the specific forward reaction </w:t>
      </w:r>
      <w:r w:rsidR="008A0DA9">
        <w:t xml:space="preserve">rate </w:t>
      </w:r>
      <w:r w:rsidR="006C2049" w:rsidRPr="006C2049">
        <w:rPr>
          <w:position w:val="-12"/>
        </w:rPr>
        <w:object w:dxaOrig="440" w:dyaOrig="360" w14:anchorId="690FE7F9">
          <v:shape id="_x0000_i2121" type="#_x0000_t75" style="width:21.75pt;height:21.75pt" o:ole="">
            <v:imagedata r:id="rId2276" o:title=""/>
          </v:shape>
          <o:OLEObject Type="Embed" ProgID="Equation.DSMT4" ShapeID="_x0000_i2121" DrawAspect="Content" ObjectID="_1489833906" r:id="rId2277"/>
        </w:object>
      </w:r>
      <w:r>
        <w:t xml:space="preserve"> must be selected from the list of materials given in Section </w:t>
      </w:r>
      <w:r>
        <w:fldChar w:fldCharType="begin"/>
      </w:r>
      <w:r>
        <w:instrText xml:space="preserve"> REF _Ref366858813 \r \h </w:instrText>
      </w:r>
      <w:r>
        <w:fldChar w:fldCharType="separate"/>
      </w:r>
      <w:r w:rsidR="001B13CD">
        <w:t>4.7.4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3303" w:name="_Ref366858813"/>
      <w:bookmarkStart w:id="3304" w:name="_Toc416085881"/>
      <w:r>
        <w:t>Specific Reaction Rate Materials</w:t>
      </w:r>
      <w:bookmarkEnd w:id="3303"/>
      <w:bookmarkEnd w:id="3304"/>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3305" w:name="_Toc416085882"/>
      <w:r>
        <w:t>Constant Reaction Rate</w:t>
      </w:r>
      <w:bookmarkEnd w:id="3305"/>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6C2049" w:rsidRPr="006C2049">
              <w:rPr>
                <w:position w:val="-6"/>
              </w:rPr>
              <w:object w:dxaOrig="200" w:dyaOrig="279" w14:anchorId="2391F157">
                <v:shape id="_x0000_i2122" type="#_x0000_t75" style="width:7.45pt;height:14.25pt" o:ole="">
                  <v:imagedata r:id="rId2278" o:title=""/>
                </v:shape>
                <o:OLEObject Type="Embed" ProgID="Equation.DSMT4" ShapeID="_x0000_i2122" DrawAspect="Content" ObjectID="_1489833907" r:id="rId2279"/>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3306" w:name="_Toc416085883"/>
      <w:r>
        <w:t>Huiskes Reaction Rate</w:t>
      </w:r>
      <w:bookmarkEnd w:id="3306"/>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6C2049" w:rsidRPr="006C2049">
              <w:rPr>
                <w:position w:val="-4"/>
              </w:rPr>
              <w:object w:dxaOrig="240" w:dyaOrig="260" w14:anchorId="52FDE462">
                <v:shape id="_x0000_i2123" type="#_x0000_t75" style="width:14.25pt;height:14.25pt" o:ole="">
                  <v:imagedata r:id="rId2280" o:title=""/>
                </v:shape>
                <o:OLEObject Type="Embed" ProgID="Equation.DSMT4" ShapeID="_x0000_i2123" DrawAspect="Content" ObjectID="_1489833908" r:id="rId2281"/>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6C2049" w:rsidRPr="006C2049">
              <w:rPr>
                <w:position w:val="-12"/>
              </w:rPr>
              <w:object w:dxaOrig="300" w:dyaOrig="360" w14:anchorId="0B41DF8B">
                <v:shape id="_x0000_i2124" type="#_x0000_t75" style="width:14.25pt;height:21.75pt" o:ole="">
                  <v:imagedata r:id="rId2282" o:title=""/>
                </v:shape>
                <o:OLEObject Type="Embed" ProgID="Equation.DSMT4" ShapeID="_x0000_i2124" DrawAspect="Content" ObjectID="_1489833909" r:id="rId2283"/>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6C2049" w:rsidRPr="006C2049">
        <w:rPr>
          <w:position w:val="-32"/>
        </w:rPr>
        <w:object w:dxaOrig="2140" w:dyaOrig="760" w14:anchorId="0A6EA6F7">
          <v:shape id="_x0000_i2125" type="#_x0000_t75" style="width:108pt;height:36pt" o:ole="">
            <v:imagedata r:id="rId2284" o:title=""/>
          </v:shape>
          <o:OLEObject Type="Embed" ProgID="Equation.DSMT4" ShapeID="_x0000_i2125" DrawAspect="Content" ObjectID="_1489833910" r:id="rId2285"/>
        </w:object>
      </w:r>
      <w:r>
        <w:t xml:space="preserve"> ,</w:t>
      </w:r>
    </w:p>
    <w:p w14:paraId="28DA0E17" w14:textId="024AD8EF" w:rsidR="001362F8" w:rsidRDefault="001362F8" w:rsidP="00901BF1">
      <w:pPr>
        <w:pStyle w:val="MTDisplayEquation"/>
      </w:pPr>
      <w:r>
        <w:t xml:space="preserve">where </w:t>
      </w:r>
      <w:r w:rsidR="006C2049" w:rsidRPr="006C2049">
        <w:rPr>
          <w:position w:val="-12"/>
        </w:rPr>
        <w:object w:dxaOrig="360" w:dyaOrig="360" w14:anchorId="35A2034C">
          <v:shape id="_x0000_i2126" type="#_x0000_t75" style="width:21.75pt;height:21.75pt" o:ole="">
            <v:imagedata r:id="rId2286" o:title=""/>
          </v:shape>
          <o:OLEObject Type="Embed" ProgID="Equation.DSMT4" ShapeID="_x0000_i2126" DrawAspect="Content" ObjectID="_1489833911" r:id="rId2287"/>
        </w:object>
      </w:r>
      <w:r>
        <w:t xml:space="preserve"> is the strain energy density of the solid (strain energy in current configuration per mixture volume in the reference configuration) and </w:t>
      </w:r>
      <w:r w:rsidR="006C2049" w:rsidRPr="006C2049">
        <w:rPr>
          <w:position w:val="-16"/>
        </w:rPr>
        <w:object w:dxaOrig="1260" w:dyaOrig="420" w14:anchorId="1C76E9B2">
          <v:shape id="_x0000_i2127" type="#_x0000_t75" style="width:64.55pt;height:21.75pt" o:ole="">
            <v:imagedata r:id="rId2288" o:title=""/>
          </v:shape>
          <o:OLEObject Type="Embed" ProgID="Equation.DSMT4" ShapeID="_x0000_i2127" DrawAspect="Content" ObjectID="_1489833912" r:id="rId2289"/>
        </w:object>
      </w:r>
      <w:r>
        <w:t xml:space="preserve"> is the referential apparent solid density (mass of solid in current configuration per mixture volume in reference configuration).</w:t>
      </w:r>
      <w:r w:rsidR="009275CC">
        <w:t xml:space="preserve"> The ratio </w:t>
      </w:r>
      <w:r w:rsidR="006C2049" w:rsidRPr="006C2049">
        <w:rPr>
          <w:position w:val="-12"/>
        </w:rPr>
        <w:object w:dxaOrig="740" w:dyaOrig="380" w14:anchorId="455D4DCD">
          <v:shape id="_x0000_i2128" type="#_x0000_t75" style="width:36pt;height:21.75pt" o:ole="">
            <v:imagedata r:id="rId2290" o:title=""/>
          </v:shape>
          <o:OLEObject Type="Embed" ProgID="Equation.DSMT4" ShapeID="_x0000_i2128" DrawAspect="Content" ObjectID="_1489833913" r:id="rId2291"/>
        </w:object>
      </w:r>
      <w:r w:rsidR="009275CC">
        <w:t xml:space="preserve"> is the specific strain energy (strain energy per mass of solid in the current configuration).  The Huiskes specific reaction rate may assume positive and negative values; it reduces to zero at homeostasis, when </w:t>
      </w:r>
      <w:r w:rsidR="006C2049" w:rsidRPr="006C2049">
        <w:rPr>
          <w:position w:val="-12"/>
        </w:rPr>
        <w:object w:dxaOrig="1219" w:dyaOrig="380" w14:anchorId="5447573F">
          <v:shape id="_x0000_i2129" type="#_x0000_t75" style="width:64.55pt;height:21.75pt" o:ole="">
            <v:imagedata r:id="rId2292" o:title=""/>
          </v:shape>
          <o:OLEObject Type="Embed" ProgID="Equation.DSMT4" ShapeID="_x0000_i2129" DrawAspect="Content" ObjectID="_1489833914" r:id="rId2293"/>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57788BEC" w:rsidR="00E35CAB" w:rsidRDefault="00E35CAB" w:rsidP="00E35CAB">
      <w:r>
        <w:t>To reproduce the interstitial solid remodeling theory proposed by Weinans et al.</w:t>
      </w:r>
      <w:r w:rsidR="00031F52">
        <w:t xml:space="preserve"> </w:t>
      </w:r>
      <w:r w:rsidR="00031F52">
        <w:fldChar w:fldCharType="begin"/>
      </w:r>
      <w:r w:rsidR="00182A67">
        <w:instrText xml:space="preserve"> ADDIN EN.CITE &lt;EndNote&gt;&lt;Cite&gt;&lt;Author&gt;Weinans&lt;/Author&gt;&lt;Year&gt;1992&lt;/Year&gt;&lt;RecNum&gt;71&lt;/RecNum&gt;&lt;DisplayText&gt;[36]&lt;/DisplayText&gt;&lt;record&gt;&lt;rec-number&gt;71&lt;/rec-number&gt;&lt;foreign-keys&gt;&lt;key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182A67">
        <w:rPr>
          <w:noProof/>
        </w:rPr>
        <w:t>[</w:t>
      </w:r>
      <w:hyperlink w:anchor="_ENREF_36" w:tooltip="Weinans, 1992 #71" w:history="1">
        <w:r w:rsidR="00182A67">
          <w:rPr>
            <w:noProof/>
          </w:rPr>
          <w:t>36</w:t>
        </w:r>
      </w:hyperlink>
      <w:r w:rsidR="00182A67">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6C2049" w:rsidRPr="006C2049">
        <w:rPr>
          <w:position w:val="-6"/>
        </w:rPr>
        <w:object w:dxaOrig="2820" w:dyaOrig="279" w14:anchorId="3FD043B8">
          <v:shape id="_x0000_i2130" type="#_x0000_t75" style="width:2in;height:14.25pt" o:ole="">
            <v:imagedata r:id="rId2294" o:title=""/>
          </v:shape>
          <o:OLEObject Type="Embed" ProgID="Equation.DSMT4" ShapeID="_x0000_i2130" DrawAspect="Content" ObjectID="_1489833915" r:id="rId2295"/>
        </w:obje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6C2049" w:rsidRPr="006C2049">
        <w:rPr>
          <w:position w:val="-10"/>
        </w:rPr>
        <w:object w:dxaOrig="600" w:dyaOrig="380" w14:anchorId="3F16CD70">
          <v:shape id="_x0000_i2131" type="#_x0000_t75" style="width:28.55pt;height:21.75pt" o:ole="">
            <v:imagedata r:id="rId2296" o:title=""/>
          </v:shape>
          <o:OLEObject Type="Embed" ProgID="Equation.DSMT4" ShapeID="_x0000_i2131" DrawAspect="Content" ObjectID="_1489833916" r:id="rId2297"/>
        </w:object>
      </w:r>
      <w:r>
        <w:t xml:space="preserve"> </w:t>
      </w:r>
      <w:r w:rsidR="002D29D7">
        <w:t xml:space="preserve">using the law of mass action for a forward rection, </w:t>
      </w:r>
      <w:r>
        <w:t xml:space="preserve">where </w:t>
      </w:r>
      <w:r w:rsidR="006C2049" w:rsidRPr="006C2049">
        <w:rPr>
          <w:position w:val="-6"/>
        </w:rPr>
        <w:object w:dxaOrig="200" w:dyaOrig="279" w14:anchorId="3AA9DC3D">
          <v:shape id="_x0000_i2132" type="#_x0000_t75" style="width:7.45pt;height:14.25pt" o:ole="">
            <v:imagedata r:id="rId2298" o:title=""/>
          </v:shape>
          <o:OLEObject Type="Embed" ProgID="Equation.DSMT4" ShapeID="_x0000_i2132" DrawAspect="Content" ObjectID="_1489833917" r:id="rId2299"/>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3307" w:name="_Toc416085884"/>
      <w:r>
        <w:lastRenderedPageBreak/>
        <w:t>Rigid Body</w:t>
      </w:r>
      <w:bookmarkEnd w:id="3307"/>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0D923879"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ins w:id="3308" w:author="Gerard" w:date="2014-07-29T23:58:00Z">
        <w:r w:rsidR="001B13CD">
          <w:t>3.13.1</w:t>
        </w:r>
      </w:ins>
      <w:del w:id="3309" w:author="Gerard" w:date="2014-06-20T17:32:00Z">
        <w:r w:rsidR="00873D59" w:rsidDel="00976D6B">
          <w:delText>3.11.1</w:delText>
        </w:r>
      </w:del>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rPr>
          <w:ins w:id="3310" w:author="rawlins" w:date="2015-04-03T15:59:00Z"/>
        </w:rPr>
      </w:pPr>
      <w:bookmarkStart w:id="3311" w:name="_Toc416085885"/>
      <w:bookmarkStart w:id="3312" w:name="_Ref230581893"/>
      <w:bookmarkStart w:id="3313" w:name="_Ref230582111"/>
      <w:ins w:id="3314" w:author="rawlins" w:date="2015-04-03T15:59:00Z">
        <w:r>
          <w:lastRenderedPageBreak/>
          <w:t>Active Contraction</w:t>
        </w:r>
        <w:bookmarkEnd w:id="3311"/>
      </w:ins>
    </w:p>
    <w:p w14:paraId="65EFC14B" w14:textId="77777777" w:rsidR="00050662" w:rsidRDefault="00050662" w:rsidP="00050662">
      <w:pPr>
        <w:rPr>
          <w:ins w:id="3315" w:author="rawlins" w:date="2015-04-03T15:59:00Z"/>
        </w:rPr>
      </w:pPr>
      <w:ins w:id="3316" w:author="rawlins" w:date="2015-04-03T15:59:00Z">
        <w:r>
          <w:t xml:space="preserve">Active contraction materials may be used to impose a (typically) contractile stress within a solid material, by incorporating the contraction material within a solid mixture.  The total stress in the solid mixture is simply </w:t>
        </w:r>
      </w:ins>
      <w:ins w:id="3317" w:author="rawlins" w:date="2015-04-03T15:59:00Z">
        <w:r w:rsidRPr="00315B5A">
          <w:rPr>
            <w:position w:val="-6"/>
          </w:rPr>
          <w:object w:dxaOrig="1219" w:dyaOrig="320" w14:anchorId="4DA9E91F">
            <v:shape id="_x0000_i2133" type="#_x0000_t75" style="width:57.75pt;height:14.25pt" o:ole="">
              <v:imagedata r:id="rId2300" o:title=""/>
            </v:shape>
            <o:OLEObject Type="Embed" ProgID="Equation.DSMT4" ShapeID="_x0000_i2133" DrawAspect="Content" ObjectID="_1489833918" r:id="rId2301"/>
          </w:object>
        </w:r>
      </w:ins>
      <w:ins w:id="3318" w:author="rawlins" w:date="2015-04-03T15:59:00Z">
        <w:r>
          <w:t xml:space="preserve">, where </w:t>
        </w:r>
      </w:ins>
      <w:ins w:id="3319" w:author="rawlins" w:date="2015-04-03T15:59:00Z">
        <w:r w:rsidRPr="00315B5A">
          <w:rPr>
            <w:position w:val="-6"/>
          </w:rPr>
          <w:object w:dxaOrig="320" w:dyaOrig="320" w14:anchorId="0A6120CF">
            <v:shape id="_x0000_i2134" type="#_x0000_t75" style="width:14.25pt;height:14.25pt" o:ole="">
              <v:imagedata r:id="rId2302" o:title=""/>
            </v:shape>
            <o:OLEObject Type="Embed" ProgID="Equation.DSMT4" ShapeID="_x0000_i2134" DrawAspect="Content" ObjectID="_1489833919" r:id="rId2303"/>
          </w:object>
        </w:r>
      </w:ins>
      <w:ins w:id="3320" w:author="rawlins" w:date="2015-04-03T15:59:00Z">
        <w:r>
          <w:t xml:space="preserve"> is the solid stress (due to strain and strain history), and </w:t>
        </w:r>
      </w:ins>
      <w:ins w:id="3321" w:author="rawlins" w:date="2015-04-03T15:59:00Z">
        <w:r w:rsidRPr="00315B5A">
          <w:rPr>
            <w:position w:val="-6"/>
          </w:rPr>
          <w:object w:dxaOrig="320" w:dyaOrig="320" w14:anchorId="4B3450CF">
            <v:shape id="_x0000_i2135" type="#_x0000_t75" style="width:14.25pt;height:14.25pt" o:ole="">
              <v:imagedata r:id="rId2304" o:title=""/>
            </v:shape>
            <o:OLEObject Type="Embed" ProgID="Equation.DSMT4" ShapeID="_x0000_i2135" DrawAspect="Content" ObjectID="_1489833920" r:id="rId2305"/>
          </w:object>
        </w:r>
      </w:ins>
      <w:ins w:id="3322" w:author="rawlins" w:date="2015-04-03T15:59:00Z">
        <w:r>
          <w:t xml:space="preserve"> is the active contractile stress.  The calculation of the contractile stress is the same, wether the solid mixture consists of uncoupled or compressible materials.</w:t>
        </w:r>
      </w:ins>
    </w:p>
    <w:p w14:paraId="39D75641" w14:textId="77777777" w:rsidR="00050662" w:rsidRDefault="00050662" w:rsidP="00050662">
      <w:pPr>
        <w:pStyle w:val="Heading3"/>
        <w:rPr>
          <w:ins w:id="3323" w:author="rawlins" w:date="2015-04-03T15:59:00Z"/>
        </w:rPr>
      </w:pPr>
      <w:bookmarkStart w:id="3324" w:name="_Toc416085886"/>
      <w:ins w:id="3325" w:author="rawlins" w:date="2015-04-03T15:59:00Z">
        <w:r>
          <w:t>Contraction in Mixtures of Uncoupled Materials</w:t>
        </w:r>
        <w:bookmarkEnd w:id="3324"/>
      </w:ins>
    </w:p>
    <w:p w14:paraId="1514C6B2" w14:textId="77777777" w:rsidR="00050662" w:rsidRDefault="00050662" w:rsidP="00050662">
      <w:pPr>
        <w:rPr>
          <w:ins w:id="3326" w:author="rawlins" w:date="2015-04-03T15:59:00Z"/>
        </w:rPr>
      </w:pPr>
      <w:ins w:id="3327" w:author="rawlins" w:date="2015-04-03T15:59:00Z">
        <w:r>
          <w:t>When the solid mixture consists of uncoupled materials, the active contraction material should be selected from the list below.</w:t>
        </w:r>
      </w:ins>
    </w:p>
    <w:p w14:paraId="59174E4A" w14:textId="77777777" w:rsidR="00050662" w:rsidRDefault="00050662" w:rsidP="00050662">
      <w:pPr>
        <w:jc w:val="left"/>
        <w:rPr>
          <w:ins w:id="3328" w:author="rawlins" w:date="2015-04-03T15:59:00Z"/>
        </w:rPr>
      </w:pPr>
      <w:ins w:id="3329" w:author="rawlins" w:date="2015-04-03T15:59:00Z">
        <w:r>
          <w:br w:type="page"/>
        </w:r>
      </w:ins>
    </w:p>
    <w:p w14:paraId="6E234C7D" w14:textId="77777777" w:rsidR="00050662" w:rsidRDefault="00050662" w:rsidP="00050662">
      <w:pPr>
        <w:pStyle w:val="Heading4"/>
        <w:rPr>
          <w:ins w:id="3330" w:author="rawlins" w:date="2015-04-03T15:59:00Z"/>
        </w:rPr>
      </w:pPr>
      <w:bookmarkStart w:id="3331" w:name="_Toc416085887"/>
      <w:ins w:id="3332" w:author="rawlins" w:date="2015-04-03T15:59:00Z">
        <w:r>
          <w:lastRenderedPageBreak/>
          <w:t>Uncoupled Prescribed Uniaxial Active Contraction</w:t>
        </w:r>
        <w:bookmarkEnd w:id="3331"/>
      </w:ins>
    </w:p>
    <w:p w14:paraId="5B3A4EEB" w14:textId="77777777" w:rsidR="00050662" w:rsidRDefault="00050662" w:rsidP="00050662">
      <w:pPr>
        <w:rPr>
          <w:ins w:id="3333" w:author="rawlins" w:date="2015-04-03T15:59:00Z"/>
        </w:rPr>
      </w:pPr>
      <w:ins w:id="3334" w:author="rawlins" w:date="2015-04-03T15:59:00Z">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3335" w:author="rawlins" w:date="2015-04-03T15:59:00Z">
        <w:r w:rsidRPr="0097532C">
          <w:fldChar w:fldCharType="separate"/>
        </w:r>
        <w:r>
          <w:t xml:space="preserve">4.1.2.14. </w:t>
        </w:r>
        <w:r w:rsidRPr="0097532C">
          <w:fldChar w:fldCharType="end"/>
        </w:r>
        <w:r w:rsidRPr="0097532C">
          <w:t xml:space="preserve">.  </w:t>
        </w:r>
        <w:r>
          <w:t>The following material parameters need to be defined:</w:t>
        </w:r>
      </w:ins>
    </w:p>
    <w:p w14:paraId="66F282C8" w14:textId="77777777" w:rsidR="00050662" w:rsidRDefault="00050662" w:rsidP="00050662">
      <w:pPr>
        <w:rPr>
          <w:ins w:id="3336"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6"/>
        <w:gridCol w:w="736"/>
      </w:tblGrid>
      <w:tr w:rsidR="00050662" w14:paraId="4CB6EF13" w14:textId="77777777" w:rsidTr="00050662">
        <w:trPr>
          <w:ins w:id="3337" w:author="rawlins" w:date="2015-04-03T15:59:00Z"/>
        </w:trPr>
        <w:tc>
          <w:tcPr>
            <w:tcW w:w="0" w:type="auto"/>
            <w:shd w:val="clear" w:color="auto" w:fill="auto"/>
          </w:tcPr>
          <w:p w14:paraId="009024B4" w14:textId="77777777" w:rsidR="00050662" w:rsidRDefault="00050662" w:rsidP="00050662">
            <w:pPr>
              <w:pStyle w:val="code"/>
              <w:rPr>
                <w:ins w:id="3338" w:author="rawlins" w:date="2015-04-03T15:59:00Z"/>
              </w:rPr>
            </w:pPr>
            <w:ins w:id="3339" w:author="rawlins" w:date="2015-04-03T15:59:00Z">
              <w:r>
                <w:t>&lt;T0&gt;</w:t>
              </w:r>
            </w:ins>
          </w:p>
        </w:tc>
        <w:tc>
          <w:tcPr>
            <w:tcW w:w="0" w:type="auto"/>
            <w:shd w:val="clear" w:color="auto" w:fill="auto"/>
          </w:tcPr>
          <w:p w14:paraId="34DCAC0A" w14:textId="77777777" w:rsidR="00050662" w:rsidRDefault="00050662" w:rsidP="00050662">
            <w:pPr>
              <w:rPr>
                <w:ins w:id="3340" w:author="rawlins" w:date="2015-04-03T15:59:00Z"/>
              </w:rPr>
            </w:pPr>
            <w:ins w:id="3341" w:author="rawlins" w:date="2015-04-03T15:59:00Z">
              <w:r w:rsidRPr="00315B5A">
                <w:rPr>
                  <w:position w:val="-12"/>
                </w:rPr>
                <w:object w:dxaOrig="260" w:dyaOrig="360" w14:anchorId="310CE41A">
                  <v:shape id="_x0000_i2136" type="#_x0000_t75" style="width:14.25pt;height:21.75pt" o:ole="">
                    <v:imagedata r:id="rId2306" o:title=""/>
                  </v:shape>
                  <o:OLEObject Type="Embed" ProgID="Equation.DSMT4" ShapeID="_x0000_i2136" DrawAspect="Content" ObjectID="_1489833921" r:id="rId2307"/>
                </w:object>
              </w:r>
            </w:ins>
            <w:ins w:id="3342" w:author="rawlins" w:date="2015-04-03T15:59:00Z">
              <w:r>
                <w:t>, representing the prescribed stress</w:t>
              </w:r>
            </w:ins>
          </w:p>
        </w:tc>
        <w:tc>
          <w:tcPr>
            <w:tcW w:w="0" w:type="auto"/>
          </w:tcPr>
          <w:p w14:paraId="10C0BA47" w14:textId="77777777" w:rsidR="00050662" w:rsidRPr="00AF2221" w:rsidRDefault="00050662" w:rsidP="00050662">
            <w:pPr>
              <w:rPr>
                <w:ins w:id="3343" w:author="rawlins" w:date="2015-04-03T15:59:00Z"/>
                <w:position w:val="-10"/>
              </w:rPr>
            </w:pPr>
            <w:ins w:id="3344" w:author="rawlins" w:date="2015-04-03T15:59:00Z">
              <w:r>
                <w:t>[</w:t>
              </w:r>
              <w:r>
                <w:rPr>
                  <w:b/>
                </w:rPr>
                <w:t>P</w:t>
              </w:r>
              <w:r>
                <w:t>]</w:t>
              </w:r>
            </w:ins>
          </w:p>
        </w:tc>
      </w:tr>
      <w:tr w:rsidR="00050662" w14:paraId="6731812E" w14:textId="77777777" w:rsidTr="00050662">
        <w:trPr>
          <w:ins w:id="3345" w:author="rawlins" w:date="2015-04-03T15:59:00Z"/>
        </w:trPr>
        <w:tc>
          <w:tcPr>
            <w:tcW w:w="0" w:type="auto"/>
            <w:shd w:val="clear" w:color="auto" w:fill="auto"/>
          </w:tcPr>
          <w:p w14:paraId="20FE93B8" w14:textId="77777777" w:rsidR="00050662" w:rsidRDefault="00050662" w:rsidP="00050662">
            <w:pPr>
              <w:pStyle w:val="code"/>
              <w:rPr>
                <w:ins w:id="3346" w:author="rawlins" w:date="2015-04-03T15:59:00Z"/>
              </w:rPr>
            </w:pPr>
            <w:ins w:id="3347" w:author="rawlins" w:date="2015-04-03T15:59:00Z">
              <w:r>
                <w:t>&lt;theta&gt;</w:t>
              </w:r>
            </w:ins>
          </w:p>
        </w:tc>
        <w:tc>
          <w:tcPr>
            <w:tcW w:w="0" w:type="auto"/>
            <w:shd w:val="clear" w:color="auto" w:fill="auto"/>
          </w:tcPr>
          <w:p w14:paraId="6175B389" w14:textId="77777777" w:rsidR="00050662" w:rsidRDefault="00050662" w:rsidP="00050662">
            <w:pPr>
              <w:rPr>
                <w:ins w:id="3348" w:author="rawlins" w:date="2015-04-03T15:59:00Z"/>
              </w:rPr>
            </w:pPr>
            <w:ins w:id="3349" w:author="rawlins" w:date="2015-04-03T15:59:00Z">
              <w:r w:rsidRPr="00315B5A">
                <w:rPr>
                  <w:position w:val="-6"/>
                </w:rPr>
                <w:object w:dxaOrig="200" w:dyaOrig="279" w14:anchorId="5697772F">
                  <v:shape id="_x0000_i2137" type="#_x0000_t75" style="width:7.45pt;height:14.25pt" o:ole="">
                    <v:imagedata r:id="rId2308" o:title=""/>
                  </v:shape>
                  <o:OLEObject Type="Embed" ProgID="Equation.DSMT4" ShapeID="_x0000_i2137" DrawAspect="Content" ObjectID="_1489833922" r:id="rId2309"/>
                </w:object>
              </w:r>
            </w:ins>
            <w:ins w:id="3350" w:author="rawlins" w:date="2015-04-03T15:59:00Z">
              <w:r>
                <w:t>, azimuthal angle for fiber orientation in local coordinate system</w:t>
              </w:r>
            </w:ins>
          </w:p>
        </w:tc>
        <w:tc>
          <w:tcPr>
            <w:tcW w:w="0" w:type="auto"/>
          </w:tcPr>
          <w:p w14:paraId="7B7589B9" w14:textId="77777777" w:rsidR="00050662" w:rsidRPr="00C7478A" w:rsidRDefault="00050662" w:rsidP="00050662">
            <w:pPr>
              <w:rPr>
                <w:ins w:id="3351" w:author="rawlins" w:date="2015-04-03T15:59:00Z"/>
                <w:position w:val="-6"/>
              </w:rPr>
            </w:pPr>
            <w:ins w:id="3352" w:author="rawlins" w:date="2015-04-03T15:59:00Z">
              <w:r>
                <w:rPr>
                  <w:position w:val="-6"/>
                </w:rPr>
                <w:t>[</w:t>
              </w:r>
              <w:r>
                <w:rPr>
                  <w:b/>
                  <w:position w:val="-6"/>
                </w:rPr>
                <w:t>deg</w:t>
              </w:r>
              <w:r>
                <w:rPr>
                  <w:position w:val="-6"/>
                </w:rPr>
                <w:t>]</w:t>
              </w:r>
            </w:ins>
          </w:p>
        </w:tc>
      </w:tr>
      <w:tr w:rsidR="00050662" w14:paraId="187DA1D1" w14:textId="77777777" w:rsidTr="00050662">
        <w:trPr>
          <w:ins w:id="3353" w:author="rawlins" w:date="2015-04-03T15:59:00Z"/>
        </w:trPr>
        <w:tc>
          <w:tcPr>
            <w:tcW w:w="0" w:type="auto"/>
            <w:shd w:val="clear" w:color="auto" w:fill="auto"/>
          </w:tcPr>
          <w:p w14:paraId="7135AF07" w14:textId="77777777" w:rsidR="00050662" w:rsidRDefault="00050662" w:rsidP="00050662">
            <w:pPr>
              <w:pStyle w:val="code"/>
              <w:rPr>
                <w:ins w:id="3354" w:author="rawlins" w:date="2015-04-03T15:59:00Z"/>
              </w:rPr>
            </w:pPr>
            <w:ins w:id="3355" w:author="rawlins" w:date="2015-04-03T15:59:00Z">
              <w:r>
                <w:t>&lt;phi&gt;</w:t>
              </w:r>
            </w:ins>
          </w:p>
        </w:tc>
        <w:tc>
          <w:tcPr>
            <w:tcW w:w="0" w:type="auto"/>
            <w:shd w:val="clear" w:color="auto" w:fill="auto"/>
          </w:tcPr>
          <w:p w14:paraId="3388A045" w14:textId="77777777" w:rsidR="00050662" w:rsidRDefault="00050662" w:rsidP="00050662">
            <w:pPr>
              <w:rPr>
                <w:ins w:id="3356" w:author="rawlins" w:date="2015-04-03T15:59:00Z"/>
              </w:rPr>
            </w:pPr>
            <w:ins w:id="3357" w:author="rawlins" w:date="2015-04-03T15:59:00Z">
              <w:r w:rsidRPr="00315B5A">
                <w:rPr>
                  <w:position w:val="-10"/>
                </w:rPr>
                <w:object w:dxaOrig="220" w:dyaOrig="260" w14:anchorId="0BC439B1">
                  <v:shape id="_x0000_i2138" type="#_x0000_t75" style="width:14.25pt;height:14.25pt" o:ole="">
                    <v:imagedata r:id="rId2310" o:title=""/>
                  </v:shape>
                  <o:OLEObject Type="Embed" ProgID="Equation.DSMT4" ShapeID="_x0000_i2138" DrawAspect="Content" ObjectID="_1489833923" r:id="rId2311"/>
                </w:object>
              </w:r>
            </w:ins>
            <w:ins w:id="3358" w:author="rawlins" w:date="2015-04-03T15:59:00Z">
              <w:r>
                <w:t>, declination angle for fiber orientation in local coordinate system</w:t>
              </w:r>
            </w:ins>
          </w:p>
        </w:tc>
        <w:tc>
          <w:tcPr>
            <w:tcW w:w="0" w:type="auto"/>
          </w:tcPr>
          <w:p w14:paraId="1B79534E" w14:textId="77777777" w:rsidR="00050662" w:rsidRPr="00AF2221" w:rsidRDefault="00050662" w:rsidP="00050662">
            <w:pPr>
              <w:rPr>
                <w:ins w:id="3359" w:author="rawlins" w:date="2015-04-03T15:59:00Z"/>
                <w:position w:val="-10"/>
              </w:rPr>
            </w:pPr>
            <w:ins w:id="3360" w:author="rawlins" w:date="2015-04-03T15:59:00Z">
              <w:r>
                <w:rPr>
                  <w:position w:val="-10"/>
                </w:rPr>
                <w:t>[</w:t>
              </w:r>
              <w:r>
                <w:rPr>
                  <w:b/>
                  <w:position w:val="-10"/>
                </w:rPr>
                <w:t>deg</w:t>
              </w:r>
              <w:r>
                <w:rPr>
                  <w:position w:val="-10"/>
                </w:rPr>
                <w:t>]</w:t>
              </w:r>
            </w:ins>
          </w:p>
        </w:tc>
      </w:tr>
    </w:tbl>
    <w:p w14:paraId="26B59788" w14:textId="77777777" w:rsidR="00050662" w:rsidRDefault="00050662" w:rsidP="00050662">
      <w:pPr>
        <w:jc w:val="center"/>
        <w:rPr>
          <w:ins w:id="3361" w:author="rawlins" w:date="2015-04-03T15:59:00Z"/>
        </w:rPr>
      </w:pPr>
      <w:ins w:id="3362" w:author="rawlins" w:date="2015-04-03T15:59:00Z">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9">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F83169F" w14:textId="77777777" w:rsidR="00050662" w:rsidRDefault="00050662" w:rsidP="00050662">
      <w:pPr>
        <w:rPr>
          <w:ins w:id="3363" w:author="rawlins" w:date="2015-04-03T15:59:00Z"/>
        </w:rPr>
      </w:pPr>
      <w:ins w:id="3364" w:author="rawlins" w:date="2015-04-03T15:59:00Z">
        <w:r>
          <w:t>In the reference configuration, the fiber is oriented along</w:t>
        </w:r>
      </w:ins>
    </w:p>
    <w:p w14:paraId="03079FEA" w14:textId="77777777" w:rsidR="00050662" w:rsidRDefault="00050662" w:rsidP="00050662">
      <w:pPr>
        <w:pStyle w:val="MTDisplayEquation"/>
        <w:rPr>
          <w:ins w:id="3365" w:author="rawlins" w:date="2015-04-03T15:59:00Z"/>
        </w:rPr>
      </w:pPr>
      <w:ins w:id="3366" w:author="rawlins" w:date="2015-04-03T15:59:00Z">
        <w:r>
          <w:tab/>
        </w:r>
      </w:ins>
      <w:ins w:id="3367" w:author="rawlins" w:date="2015-04-03T15:59:00Z">
        <w:r w:rsidRPr="00315B5A">
          <w:rPr>
            <w:position w:val="-12"/>
          </w:rPr>
          <w:object w:dxaOrig="3920" w:dyaOrig="360" w14:anchorId="01E5F932">
            <v:shape id="_x0000_i2139" type="#_x0000_t75" style="width:194.25pt;height:21.75pt" o:ole="">
              <v:imagedata r:id="rId2312" o:title=""/>
            </v:shape>
            <o:OLEObject Type="Embed" ProgID="Equation.DSMT4" ShapeID="_x0000_i2139" DrawAspect="Content" ObjectID="_1489833924" r:id="rId2313"/>
          </w:object>
        </w:r>
      </w:ins>
      <w:ins w:id="3368" w:author="rawlins" w:date="2015-04-03T15:59:00Z">
        <w:r>
          <w:t xml:space="preserve"> </w:t>
        </w:r>
      </w:ins>
    </w:p>
    <w:p w14:paraId="568E98CA" w14:textId="77777777" w:rsidR="00050662" w:rsidRDefault="00050662" w:rsidP="00050662">
      <w:pPr>
        <w:rPr>
          <w:ins w:id="3369" w:author="rawlins" w:date="2015-04-03T15:59:00Z"/>
        </w:rPr>
      </w:pPr>
      <w:ins w:id="3370" w:author="rawlins" w:date="2015-04-03T15:59:00Z">
        <w:r w:rsidRPr="000230DC">
          <w:t xml:space="preserve">where </w:t>
        </w:r>
      </w:ins>
      <w:ins w:id="3371" w:author="rawlins" w:date="2015-04-03T15:59:00Z">
        <w:r w:rsidRPr="00315B5A">
          <w:rPr>
            <w:position w:val="-14"/>
          </w:rPr>
          <w:object w:dxaOrig="999" w:dyaOrig="400" w14:anchorId="6E95A7FC">
            <v:shape id="_x0000_i2140" type="#_x0000_t75" style="width:50.25pt;height:21.75pt" o:ole="">
              <v:imagedata r:id="rId2314" o:title=""/>
            </v:shape>
            <o:OLEObject Type="Embed" ProgID="Equation.DSMT4" ShapeID="_x0000_i2140" DrawAspect="Content" ObjectID="_1489833925" r:id="rId2315"/>
          </w:object>
        </w:r>
      </w:ins>
      <w:ins w:id="3372"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3373" w:author="rawlins" w:date="2015-04-03T15:59:00Z">
        <w:r w:rsidRPr="000230DC">
          <w:fldChar w:fldCharType="separate"/>
        </w:r>
        <w:r>
          <w:t>4.1.1</w:t>
        </w:r>
        <w:r w:rsidRPr="000230DC">
          <w:fldChar w:fldCharType="end"/>
        </w:r>
        <w:r w:rsidRPr="000230DC">
          <w:t xml:space="preserve">).  </w:t>
        </w:r>
        <w:r>
          <w:t xml:space="preserve">The parameters &lt;theta&gt; and &lt;phi&gt; are optional, with default values of </w:t>
        </w:r>
      </w:ins>
      <w:ins w:id="3374" w:author="rawlins" w:date="2015-04-03T15:59:00Z">
        <w:r w:rsidRPr="00315B5A">
          <w:rPr>
            <w:position w:val="-6"/>
          </w:rPr>
          <w:object w:dxaOrig="400" w:dyaOrig="279" w14:anchorId="7E5A70EC">
            <v:shape id="_x0000_i2141" type="#_x0000_t75" style="width:21.75pt;height:14.25pt" o:ole="">
              <v:imagedata r:id="rId2316" o:title=""/>
            </v:shape>
            <o:OLEObject Type="Embed" ProgID="Equation.DSMT4" ShapeID="_x0000_i2141" DrawAspect="Content" ObjectID="_1489833926" r:id="rId2317"/>
          </w:object>
        </w:r>
      </w:ins>
      <w:ins w:id="3375" w:author="rawlins" w:date="2015-04-03T15:59:00Z">
        <w:r>
          <w:t xml:space="preserve">0° and </w:t>
        </w:r>
      </w:ins>
      <w:ins w:id="3376" w:author="rawlins" w:date="2015-04-03T15:59:00Z">
        <w:r w:rsidRPr="00315B5A">
          <w:rPr>
            <w:position w:val="-10"/>
          </w:rPr>
          <w:object w:dxaOrig="400" w:dyaOrig="260" w14:anchorId="6EAB00BF">
            <v:shape id="_x0000_i2142" type="#_x0000_t75" style="width:21.75pt;height:14.25pt" o:ole="">
              <v:imagedata r:id="rId2318" o:title=""/>
            </v:shape>
            <o:OLEObject Type="Embed" ProgID="Equation.DSMT4" ShapeID="_x0000_i2142" DrawAspect="Content" ObjectID="_1489833927" r:id="rId2319"/>
          </w:object>
        </w:r>
      </w:ins>
      <w:ins w:id="3377" w:author="rawlins" w:date="2015-04-03T15:59:00Z">
        <w:r>
          <w:t xml:space="preserve">90°, such that </w:t>
        </w:r>
      </w:ins>
      <w:ins w:id="3378" w:author="rawlins" w:date="2015-04-03T15:59:00Z">
        <w:r w:rsidRPr="00315B5A">
          <w:rPr>
            <w:position w:val="-12"/>
          </w:rPr>
          <w:object w:dxaOrig="700" w:dyaOrig="360" w14:anchorId="314898B2">
            <v:shape id="_x0000_i2143" type="#_x0000_t75" style="width:36pt;height:21.75pt" o:ole="">
              <v:imagedata r:id="rId2320" o:title=""/>
            </v:shape>
            <o:OLEObject Type="Embed" ProgID="Equation.DSMT4" ShapeID="_x0000_i2143" DrawAspect="Content" ObjectID="_1489833928" r:id="rId2321"/>
          </w:object>
        </w:r>
      </w:ins>
      <w:ins w:id="3379" w:author="rawlins" w:date="2015-04-03T15:59:00Z">
        <w:r>
          <w:t xml:space="preserve">.  The active stress </w:t>
        </w:r>
      </w:ins>
      <w:ins w:id="3380" w:author="rawlins" w:date="2015-04-03T15:59:00Z">
        <w:r w:rsidRPr="00315B5A">
          <w:rPr>
            <w:position w:val="-6"/>
          </w:rPr>
          <w:object w:dxaOrig="320" w:dyaOrig="320" w14:anchorId="4916C180">
            <v:shape id="_x0000_i2144" type="#_x0000_t75" style="width:14.25pt;height:14.25pt" o:ole="">
              <v:imagedata r:id="rId2322" o:title=""/>
            </v:shape>
            <o:OLEObject Type="Embed" ProgID="Equation.DSMT4" ShapeID="_x0000_i2144" DrawAspect="Content" ObjectID="_1489833929" r:id="rId2323"/>
          </w:object>
        </w:r>
      </w:ins>
      <w:ins w:id="3381" w:author="rawlins" w:date="2015-04-03T15:59:00Z">
        <w:r>
          <w:t xml:space="preserve"> for this material is given by</w:t>
        </w:r>
      </w:ins>
    </w:p>
    <w:p w14:paraId="378873D9" w14:textId="77777777" w:rsidR="00050662" w:rsidRDefault="00050662" w:rsidP="00050662">
      <w:pPr>
        <w:pStyle w:val="MTDisplayEquation"/>
        <w:rPr>
          <w:ins w:id="3382" w:author="rawlins" w:date="2015-04-03T15:59:00Z"/>
        </w:rPr>
      </w:pPr>
      <w:ins w:id="3383" w:author="rawlins" w:date="2015-04-03T15:59:00Z">
        <w:r>
          <w:tab/>
        </w:r>
      </w:ins>
      <w:ins w:id="3384" w:author="rawlins" w:date="2015-04-03T15:59:00Z">
        <w:r w:rsidRPr="00315B5A">
          <w:rPr>
            <w:position w:val="-12"/>
          </w:rPr>
          <w:object w:dxaOrig="1300" w:dyaOrig="380" w14:anchorId="090A275E">
            <v:shape id="_x0000_i2145" type="#_x0000_t75" style="width:64.55pt;height:21.75pt" o:ole="">
              <v:imagedata r:id="rId2324" o:title=""/>
            </v:shape>
            <o:OLEObject Type="Embed" ProgID="Equation.DSMT4" ShapeID="_x0000_i2145" DrawAspect="Content" ObjectID="_1489833930" r:id="rId2325"/>
          </w:object>
        </w:r>
      </w:ins>
      <w:ins w:id="3385" w:author="rawlins" w:date="2015-04-03T15:59:00Z">
        <w:r>
          <w:t xml:space="preserve"> ,</w:t>
        </w:r>
      </w:ins>
    </w:p>
    <w:p w14:paraId="08D11CFC" w14:textId="77777777" w:rsidR="00050662" w:rsidRPr="0097532C" w:rsidRDefault="00050662" w:rsidP="00050662">
      <w:pPr>
        <w:rPr>
          <w:ins w:id="3386" w:author="rawlins" w:date="2015-04-03T15:59:00Z"/>
        </w:rPr>
      </w:pPr>
      <w:ins w:id="3387" w:author="rawlins" w:date="2015-04-03T15:59:00Z">
        <w:r>
          <w:t xml:space="preserve">where </w:t>
        </w:r>
      </w:ins>
      <w:ins w:id="3388" w:author="rawlins" w:date="2015-04-03T15:59:00Z">
        <w:r w:rsidRPr="00315B5A">
          <w:rPr>
            <w:position w:val="-14"/>
          </w:rPr>
          <w:object w:dxaOrig="1620" w:dyaOrig="400" w14:anchorId="6594E8C9">
            <v:shape id="_x0000_i2146" type="#_x0000_t75" style="width:79.45pt;height:21.75pt" o:ole="">
              <v:imagedata r:id="rId2326" o:title=""/>
            </v:shape>
            <o:OLEObject Type="Embed" ProgID="Equation.DSMT4" ShapeID="_x0000_i2146" DrawAspect="Content" ObjectID="_1489833931" r:id="rId2327"/>
          </w:object>
        </w:r>
      </w:ins>
      <w:ins w:id="3389" w:author="rawlins" w:date="2015-04-03T15:59:00Z">
        <w:r>
          <w:t xml:space="preserve"> is the fiber orientation in the current (deformed) configuration.</w:t>
        </w:r>
      </w:ins>
    </w:p>
    <w:p w14:paraId="59519828" w14:textId="77777777" w:rsidR="00050662" w:rsidRPr="0097532C" w:rsidRDefault="00050662" w:rsidP="00050662">
      <w:pPr>
        <w:rPr>
          <w:ins w:id="3390" w:author="rawlins" w:date="2015-04-03T15:59:00Z"/>
        </w:rPr>
      </w:pPr>
    </w:p>
    <w:p w14:paraId="2A47219B" w14:textId="77777777" w:rsidR="00050662" w:rsidRDefault="00050662" w:rsidP="00050662">
      <w:pPr>
        <w:rPr>
          <w:ins w:id="3391" w:author="rawlins" w:date="2015-04-03T15:59:00Z"/>
        </w:rPr>
      </w:pPr>
      <w:ins w:id="3392" w:author="rawlins" w:date="2015-04-03T15:59:00Z">
        <w:r>
          <w:rPr>
            <w:i/>
          </w:rPr>
          <w:t>Example</w:t>
        </w:r>
        <w:r>
          <w:t>:</w:t>
        </w:r>
      </w:ins>
    </w:p>
    <w:p w14:paraId="05E10071" w14:textId="77777777" w:rsidR="00050662" w:rsidRDefault="00050662" w:rsidP="00050662">
      <w:pPr>
        <w:rPr>
          <w:ins w:id="3393" w:author="rawlins" w:date="2015-04-03T15:59:00Z"/>
        </w:rPr>
      </w:pPr>
      <w:ins w:id="3394" w:author="rawlins" w:date="2015-04-03T15:59:00Z">
        <w:r>
          <w:t xml:space="preserve">Uniaxial contraction along </w:t>
        </w:r>
      </w:ins>
      <w:ins w:id="3395" w:author="rawlins" w:date="2015-04-03T15:59:00Z">
        <w:r w:rsidRPr="00315B5A">
          <w:rPr>
            <w:position w:val="-12"/>
          </w:rPr>
          <w:object w:dxaOrig="220" w:dyaOrig="360" w14:anchorId="1CB3443C">
            <v:shape id="_x0000_i2147" type="#_x0000_t75" style="width:14.25pt;height:21.75pt" o:ole="">
              <v:imagedata r:id="rId2328" o:title=""/>
            </v:shape>
            <o:OLEObject Type="Embed" ProgID="Equation.DSMT4" ShapeID="_x0000_i2147" DrawAspect="Content" ObjectID="_1489833932" r:id="rId2329"/>
          </w:object>
        </w:r>
      </w:ins>
      <w:ins w:id="3396" w:author="rawlins" w:date="2015-04-03T15:59:00Z">
        <w:r>
          <w:t>, in a mixture containing a Mooney-Rivlin solid.</w:t>
        </w:r>
      </w:ins>
    </w:p>
    <w:p w14:paraId="23DAAD51" w14:textId="77777777" w:rsidR="00050662" w:rsidRDefault="00050662" w:rsidP="00050662">
      <w:pPr>
        <w:pStyle w:val="code"/>
        <w:rPr>
          <w:ins w:id="3397" w:author="rawlins" w:date="2015-04-03T15:59:00Z"/>
        </w:rPr>
      </w:pPr>
      <w:ins w:id="3398" w:author="rawlins" w:date="2015-04-03T15:59:00Z">
        <w:r>
          <w:t>&lt;material id="1" type="uncoupled solid mixture"&gt;</w:t>
        </w:r>
      </w:ins>
    </w:p>
    <w:p w14:paraId="1737D418" w14:textId="77777777" w:rsidR="00050662" w:rsidRDefault="00050662" w:rsidP="00050662">
      <w:pPr>
        <w:pStyle w:val="code"/>
        <w:rPr>
          <w:ins w:id="3399" w:author="rawlins" w:date="2015-04-03T15:59:00Z"/>
        </w:rPr>
      </w:pPr>
      <w:ins w:id="3400" w:author="rawlins" w:date="2015-04-03T15:59:00Z">
        <w:r>
          <w:tab/>
          <w:t>&lt;mat_axis type="local"&gt;0,0,0&lt;/mat_axis&gt;</w:t>
        </w:r>
      </w:ins>
    </w:p>
    <w:p w14:paraId="53D06420" w14:textId="77777777" w:rsidR="00050662" w:rsidRDefault="00050662" w:rsidP="00050662">
      <w:pPr>
        <w:pStyle w:val="code"/>
        <w:rPr>
          <w:ins w:id="3401" w:author="rawlins" w:date="2015-04-03T15:59:00Z"/>
        </w:rPr>
      </w:pPr>
      <w:ins w:id="3402" w:author="rawlins" w:date="2015-04-03T15:59:00Z">
        <w:r>
          <w:tab/>
          <w:t>&lt;solid type="Mooney-Rivlin"&gt;</w:t>
        </w:r>
      </w:ins>
    </w:p>
    <w:p w14:paraId="7C9DFD6F" w14:textId="77777777" w:rsidR="00050662" w:rsidRDefault="00050662" w:rsidP="00050662">
      <w:pPr>
        <w:pStyle w:val="code"/>
        <w:rPr>
          <w:ins w:id="3403" w:author="rawlins" w:date="2015-04-03T15:59:00Z"/>
        </w:rPr>
      </w:pPr>
      <w:ins w:id="3404" w:author="rawlins" w:date="2015-04-03T15:59:00Z">
        <w:r>
          <w:tab/>
        </w:r>
        <w:r>
          <w:tab/>
          <w:t>&lt;c1&gt;1.0&lt;/c1&gt;</w:t>
        </w:r>
      </w:ins>
    </w:p>
    <w:p w14:paraId="5410750C" w14:textId="77777777" w:rsidR="00050662" w:rsidRDefault="00050662" w:rsidP="00050662">
      <w:pPr>
        <w:pStyle w:val="code"/>
        <w:rPr>
          <w:ins w:id="3405" w:author="rawlins" w:date="2015-04-03T15:59:00Z"/>
        </w:rPr>
      </w:pPr>
      <w:ins w:id="3406" w:author="rawlins" w:date="2015-04-03T15:59:00Z">
        <w:r>
          <w:tab/>
        </w:r>
        <w:r>
          <w:tab/>
          <w:t>&lt;c2&gt;0&lt;/c2&gt;</w:t>
        </w:r>
      </w:ins>
    </w:p>
    <w:p w14:paraId="16673297" w14:textId="77777777" w:rsidR="00050662" w:rsidRDefault="00050662" w:rsidP="00050662">
      <w:pPr>
        <w:pStyle w:val="code"/>
        <w:rPr>
          <w:ins w:id="3407" w:author="rawlins" w:date="2015-04-03T15:59:00Z"/>
        </w:rPr>
      </w:pPr>
      <w:ins w:id="3408" w:author="rawlins" w:date="2015-04-03T15:59:00Z">
        <w:r>
          <w:tab/>
        </w:r>
        <w:r>
          <w:tab/>
          <w:t>&lt;k&gt;1000&lt;/k&gt;</w:t>
        </w:r>
      </w:ins>
    </w:p>
    <w:p w14:paraId="100C8D8B" w14:textId="77777777" w:rsidR="00050662" w:rsidRDefault="00050662" w:rsidP="00050662">
      <w:pPr>
        <w:pStyle w:val="code"/>
        <w:rPr>
          <w:ins w:id="3409" w:author="rawlins" w:date="2015-04-03T15:59:00Z"/>
        </w:rPr>
      </w:pPr>
      <w:ins w:id="3410" w:author="rawlins" w:date="2015-04-03T15:59:00Z">
        <w:r>
          <w:tab/>
          <w:t>&lt;/solid&gt;</w:t>
        </w:r>
      </w:ins>
    </w:p>
    <w:p w14:paraId="4C9EDA4C" w14:textId="77777777" w:rsidR="00050662" w:rsidRDefault="00050662" w:rsidP="00050662">
      <w:pPr>
        <w:pStyle w:val="code"/>
        <w:rPr>
          <w:ins w:id="3411" w:author="rawlins" w:date="2015-04-03T15:59:00Z"/>
        </w:rPr>
      </w:pPr>
      <w:ins w:id="3412" w:author="rawlins" w:date="2015-04-03T15:59:00Z">
        <w:r>
          <w:tab/>
          <w:t>&lt;solid type="prescribed uniaxial active contraction uncoupled"&gt;</w:t>
        </w:r>
      </w:ins>
    </w:p>
    <w:p w14:paraId="0529766C" w14:textId="77777777" w:rsidR="00050662" w:rsidRPr="00E24C5F" w:rsidRDefault="00050662" w:rsidP="00050662">
      <w:pPr>
        <w:pStyle w:val="code"/>
        <w:rPr>
          <w:ins w:id="3413" w:author="rawlins" w:date="2015-04-03T15:59:00Z"/>
        </w:rPr>
      </w:pPr>
      <w:ins w:id="3414" w:author="rawlins" w:date="2015-04-03T15:59:00Z">
        <w:r>
          <w:tab/>
        </w:r>
        <w:r>
          <w:tab/>
        </w:r>
        <w:r w:rsidRPr="00E24C5F">
          <w:t>&lt;</w:t>
        </w:r>
        <w:r>
          <w:t>T0 lc="2"</w:t>
        </w:r>
        <w:r w:rsidRPr="00E24C5F">
          <w:t>&gt;</w:t>
        </w:r>
        <w:r>
          <w:t>1</w:t>
        </w:r>
        <w:r w:rsidRPr="00E24C5F">
          <w:t>&lt;/</w:t>
        </w:r>
        <w:r>
          <w:t>T0</w:t>
        </w:r>
        <w:r w:rsidRPr="00E24C5F">
          <w:t>&gt;</w:t>
        </w:r>
      </w:ins>
    </w:p>
    <w:p w14:paraId="22B0B46D" w14:textId="77777777" w:rsidR="00050662" w:rsidRPr="00E24C5F" w:rsidRDefault="00050662" w:rsidP="00050662">
      <w:pPr>
        <w:pStyle w:val="code"/>
        <w:rPr>
          <w:ins w:id="3415" w:author="rawlins" w:date="2015-04-03T15:59:00Z"/>
        </w:rPr>
      </w:pPr>
      <w:ins w:id="3416" w:author="rawlins" w:date="2015-04-03T15:59:00Z">
        <w:r w:rsidRPr="00E24C5F">
          <w:tab/>
        </w:r>
        <w:r w:rsidRPr="00E24C5F">
          <w:tab/>
          <w:t>&lt;theta&gt;0&lt;/theta&gt;</w:t>
        </w:r>
      </w:ins>
    </w:p>
    <w:p w14:paraId="70066CFF" w14:textId="77777777" w:rsidR="00050662" w:rsidRDefault="00050662" w:rsidP="00050662">
      <w:pPr>
        <w:pStyle w:val="code"/>
        <w:rPr>
          <w:ins w:id="3417" w:author="rawlins" w:date="2015-04-03T15:59:00Z"/>
        </w:rPr>
      </w:pPr>
      <w:ins w:id="3418" w:author="rawlins" w:date="2015-04-03T15:59:00Z">
        <w:r w:rsidRPr="00E24C5F">
          <w:tab/>
        </w:r>
        <w:r w:rsidRPr="00E24C5F">
          <w:tab/>
          <w:t>&lt;phi&gt;90&lt;/phi&gt;</w:t>
        </w:r>
      </w:ins>
    </w:p>
    <w:p w14:paraId="419063B4" w14:textId="77777777" w:rsidR="00050662" w:rsidRPr="00E24C5F" w:rsidRDefault="00050662" w:rsidP="00050662">
      <w:pPr>
        <w:pStyle w:val="code"/>
        <w:rPr>
          <w:ins w:id="3419" w:author="rawlins" w:date="2015-04-03T15:59:00Z"/>
        </w:rPr>
      </w:pPr>
      <w:ins w:id="3420" w:author="rawlins" w:date="2015-04-03T15:59:00Z">
        <w:r w:rsidRPr="00E24C5F">
          <w:tab/>
          <w:t>&lt;/solid&gt;</w:t>
        </w:r>
      </w:ins>
    </w:p>
    <w:p w14:paraId="5B4DCDFA" w14:textId="77777777" w:rsidR="00050662" w:rsidRDefault="00050662" w:rsidP="00050662">
      <w:pPr>
        <w:pStyle w:val="code"/>
        <w:rPr>
          <w:ins w:id="3421" w:author="rawlins" w:date="2015-04-03T15:59:00Z"/>
        </w:rPr>
      </w:pPr>
      <w:ins w:id="3422" w:author="rawlins" w:date="2015-04-03T15:59:00Z">
        <w:r>
          <w:t>&lt;/material&gt;</w:t>
        </w:r>
      </w:ins>
    </w:p>
    <w:p w14:paraId="52E3C4A3" w14:textId="77777777" w:rsidR="00050662" w:rsidRPr="0097532C" w:rsidRDefault="00050662" w:rsidP="00050662">
      <w:pPr>
        <w:rPr>
          <w:ins w:id="3423" w:author="rawlins" w:date="2015-04-03T15:59:00Z"/>
        </w:rPr>
      </w:pPr>
    </w:p>
    <w:p w14:paraId="06FB92BC" w14:textId="77777777" w:rsidR="00050662" w:rsidRDefault="00050662" w:rsidP="00050662">
      <w:pPr>
        <w:pStyle w:val="Heading4"/>
        <w:rPr>
          <w:ins w:id="3424" w:author="rawlins" w:date="2015-04-03T15:59:00Z"/>
        </w:rPr>
      </w:pPr>
      <w:bookmarkStart w:id="3425" w:name="_Toc416085888"/>
      <w:ins w:id="3426" w:author="rawlins" w:date="2015-04-03T15:59:00Z">
        <w:r>
          <w:t>Uncoupled Prescribed Transversely Isotropic Active Contraction</w:t>
        </w:r>
        <w:bookmarkEnd w:id="3425"/>
      </w:ins>
    </w:p>
    <w:p w14:paraId="7C38F0E3" w14:textId="77777777" w:rsidR="00050662" w:rsidRDefault="00050662" w:rsidP="00050662">
      <w:pPr>
        <w:rPr>
          <w:ins w:id="3427" w:author="rawlins" w:date="2015-04-03T15:59:00Z"/>
        </w:rPr>
      </w:pPr>
      <w:ins w:id="3428" w:author="rawlins" w:date="2015-04-03T15:59:00Z">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3429" w:author="rawlins" w:date="2015-04-03T15:59:00Z">
        <w:r w:rsidRPr="0097532C">
          <w:fldChar w:fldCharType="separate"/>
        </w:r>
        <w:r>
          <w:t xml:space="preserve">4.1.2.14. </w:t>
        </w:r>
        <w:r w:rsidRPr="0097532C">
          <w:fldChar w:fldCharType="end"/>
        </w:r>
        <w:r w:rsidRPr="0097532C">
          <w:t xml:space="preserve">.  </w:t>
        </w:r>
        <w:r>
          <w:t>The following material parameters need to be defined:</w:t>
        </w:r>
      </w:ins>
    </w:p>
    <w:p w14:paraId="2F7E3651" w14:textId="77777777" w:rsidR="00050662" w:rsidRDefault="00050662" w:rsidP="00050662">
      <w:pPr>
        <w:rPr>
          <w:ins w:id="3430"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6"/>
        <w:gridCol w:w="736"/>
      </w:tblGrid>
      <w:tr w:rsidR="00050662" w14:paraId="358CEDA0" w14:textId="77777777" w:rsidTr="00050662">
        <w:trPr>
          <w:ins w:id="3431" w:author="rawlins" w:date="2015-04-03T15:59:00Z"/>
        </w:trPr>
        <w:tc>
          <w:tcPr>
            <w:tcW w:w="0" w:type="auto"/>
            <w:shd w:val="clear" w:color="auto" w:fill="auto"/>
          </w:tcPr>
          <w:p w14:paraId="17F69307" w14:textId="77777777" w:rsidR="00050662" w:rsidRDefault="00050662" w:rsidP="00050662">
            <w:pPr>
              <w:pStyle w:val="code"/>
              <w:rPr>
                <w:ins w:id="3432" w:author="rawlins" w:date="2015-04-03T15:59:00Z"/>
              </w:rPr>
            </w:pPr>
            <w:ins w:id="3433" w:author="rawlins" w:date="2015-04-03T15:59:00Z">
              <w:r>
                <w:t>&lt;T0&gt;</w:t>
              </w:r>
            </w:ins>
          </w:p>
        </w:tc>
        <w:tc>
          <w:tcPr>
            <w:tcW w:w="0" w:type="auto"/>
            <w:shd w:val="clear" w:color="auto" w:fill="auto"/>
          </w:tcPr>
          <w:p w14:paraId="69731F99" w14:textId="77777777" w:rsidR="00050662" w:rsidRDefault="00050662" w:rsidP="00050662">
            <w:pPr>
              <w:rPr>
                <w:ins w:id="3434" w:author="rawlins" w:date="2015-04-03T15:59:00Z"/>
              </w:rPr>
            </w:pPr>
            <w:ins w:id="3435" w:author="rawlins" w:date="2015-04-03T15:59:00Z">
              <w:r w:rsidRPr="00315B5A">
                <w:rPr>
                  <w:position w:val="-12"/>
                </w:rPr>
                <w:object w:dxaOrig="260" w:dyaOrig="360" w14:anchorId="244D63C7">
                  <v:shape id="_x0000_i2148" type="#_x0000_t75" style="width:14.25pt;height:21.75pt" o:ole="">
                    <v:imagedata r:id="rId2330" o:title=""/>
                  </v:shape>
                  <o:OLEObject Type="Embed" ProgID="Equation.DSMT4" ShapeID="_x0000_i2148" DrawAspect="Content" ObjectID="_1489833933" r:id="rId2331"/>
                </w:object>
              </w:r>
            </w:ins>
            <w:ins w:id="3436" w:author="rawlins" w:date="2015-04-03T15:59:00Z">
              <w:r>
                <w:t>, representing the prescribed stress</w:t>
              </w:r>
            </w:ins>
          </w:p>
        </w:tc>
        <w:tc>
          <w:tcPr>
            <w:tcW w:w="0" w:type="auto"/>
          </w:tcPr>
          <w:p w14:paraId="0090294C" w14:textId="77777777" w:rsidR="00050662" w:rsidRPr="00AF2221" w:rsidRDefault="00050662" w:rsidP="00050662">
            <w:pPr>
              <w:rPr>
                <w:ins w:id="3437" w:author="rawlins" w:date="2015-04-03T15:59:00Z"/>
                <w:position w:val="-10"/>
              </w:rPr>
            </w:pPr>
            <w:ins w:id="3438" w:author="rawlins" w:date="2015-04-03T15:59:00Z">
              <w:r>
                <w:t>[</w:t>
              </w:r>
              <w:r>
                <w:rPr>
                  <w:b/>
                </w:rPr>
                <w:t>P</w:t>
              </w:r>
              <w:r>
                <w:t>]</w:t>
              </w:r>
            </w:ins>
          </w:p>
        </w:tc>
      </w:tr>
      <w:tr w:rsidR="00050662" w14:paraId="1870C196" w14:textId="77777777" w:rsidTr="00050662">
        <w:trPr>
          <w:ins w:id="3439" w:author="rawlins" w:date="2015-04-03T15:59:00Z"/>
        </w:trPr>
        <w:tc>
          <w:tcPr>
            <w:tcW w:w="0" w:type="auto"/>
            <w:shd w:val="clear" w:color="auto" w:fill="auto"/>
          </w:tcPr>
          <w:p w14:paraId="7A84E29F" w14:textId="77777777" w:rsidR="00050662" w:rsidRDefault="00050662" w:rsidP="00050662">
            <w:pPr>
              <w:pStyle w:val="code"/>
              <w:rPr>
                <w:ins w:id="3440" w:author="rawlins" w:date="2015-04-03T15:59:00Z"/>
              </w:rPr>
            </w:pPr>
            <w:ins w:id="3441" w:author="rawlins" w:date="2015-04-03T15:59:00Z">
              <w:r>
                <w:t>&lt;theta&gt;</w:t>
              </w:r>
            </w:ins>
          </w:p>
        </w:tc>
        <w:tc>
          <w:tcPr>
            <w:tcW w:w="0" w:type="auto"/>
            <w:shd w:val="clear" w:color="auto" w:fill="auto"/>
          </w:tcPr>
          <w:p w14:paraId="56F6EEB6" w14:textId="77777777" w:rsidR="00050662" w:rsidRDefault="00050662" w:rsidP="00050662">
            <w:pPr>
              <w:rPr>
                <w:ins w:id="3442" w:author="rawlins" w:date="2015-04-03T15:59:00Z"/>
              </w:rPr>
            </w:pPr>
            <w:ins w:id="3443" w:author="rawlins" w:date="2015-04-03T15:59:00Z">
              <w:r w:rsidRPr="00315B5A">
                <w:rPr>
                  <w:position w:val="-6"/>
                </w:rPr>
                <w:object w:dxaOrig="200" w:dyaOrig="279" w14:anchorId="47F982B0">
                  <v:shape id="_x0000_i2149" type="#_x0000_t75" style="width:7.45pt;height:14.25pt" o:ole="">
                    <v:imagedata r:id="rId2332" o:title=""/>
                  </v:shape>
                  <o:OLEObject Type="Embed" ProgID="Equation.DSMT4" ShapeID="_x0000_i2149" DrawAspect="Content" ObjectID="_1489833934" r:id="rId2333"/>
                </w:object>
              </w:r>
            </w:ins>
            <w:ins w:id="3444" w:author="rawlins" w:date="2015-04-03T15:59:00Z">
              <w:r>
                <w:t>, azimuthal angle for fiber orientation in local coordinate system</w:t>
              </w:r>
            </w:ins>
          </w:p>
        </w:tc>
        <w:tc>
          <w:tcPr>
            <w:tcW w:w="0" w:type="auto"/>
          </w:tcPr>
          <w:p w14:paraId="5A30AD2F" w14:textId="77777777" w:rsidR="00050662" w:rsidRPr="00C7478A" w:rsidRDefault="00050662" w:rsidP="00050662">
            <w:pPr>
              <w:rPr>
                <w:ins w:id="3445" w:author="rawlins" w:date="2015-04-03T15:59:00Z"/>
                <w:position w:val="-6"/>
              </w:rPr>
            </w:pPr>
            <w:ins w:id="3446" w:author="rawlins" w:date="2015-04-03T15:59:00Z">
              <w:r>
                <w:rPr>
                  <w:position w:val="-6"/>
                </w:rPr>
                <w:t>[</w:t>
              </w:r>
              <w:r>
                <w:rPr>
                  <w:b/>
                  <w:position w:val="-6"/>
                </w:rPr>
                <w:t>deg</w:t>
              </w:r>
              <w:r>
                <w:rPr>
                  <w:position w:val="-6"/>
                </w:rPr>
                <w:t>]</w:t>
              </w:r>
            </w:ins>
          </w:p>
        </w:tc>
      </w:tr>
      <w:tr w:rsidR="00050662" w14:paraId="57D1B9D1" w14:textId="77777777" w:rsidTr="00050662">
        <w:trPr>
          <w:ins w:id="3447" w:author="rawlins" w:date="2015-04-03T15:59:00Z"/>
        </w:trPr>
        <w:tc>
          <w:tcPr>
            <w:tcW w:w="0" w:type="auto"/>
            <w:shd w:val="clear" w:color="auto" w:fill="auto"/>
          </w:tcPr>
          <w:p w14:paraId="38BF6558" w14:textId="77777777" w:rsidR="00050662" w:rsidRDefault="00050662" w:rsidP="00050662">
            <w:pPr>
              <w:pStyle w:val="code"/>
              <w:rPr>
                <w:ins w:id="3448" w:author="rawlins" w:date="2015-04-03T15:59:00Z"/>
              </w:rPr>
            </w:pPr>
            <w:ins w:id="3449" w:author="rawlins" w:date="2015-04-03T15:59:00Z">
              <w:r>
                <w:t>&lt;phi&gt;</w:t>
              </w:r>
            </w:ins>
          </w:p>
        </w:tc>
        <w:tc>
          <w:tcPr>
            <w:tcW w:w="0" w:type="auto"/>
            <w:shd w:val="clear" w:color="auto" w:fill="auto"/>
          </w:tcPr>
          <w:p w14:paraId="219FB03F" w14:textId="77777777" w:rsidR="00050662" w:rsidRDefault="00050662" w:rsidP="00050662">
            <w:pPr>
              <w:rPr>
                <w:ins w:id="3450" w:author="rawlins" w:date="2015-04-03T15:59:00Z"/>
              </w:rPr>
            </w:pPr>
            <w:ins w:id="3451" w:author="rawlins" w:date="2015-04-03T15:59:00Z">
              <w:r w:rsidRPr="00315B5A">
                <w:rPr>
                  <w:position w:val="-10"/>
                </w:rPr>
                <w:object w:dxaOrig="220" w:dyaOrig="260" w14:anchorId="4A177905">
                  <v:shape id="_x0000_i2150" type="#_x0000_t75" style="width:14.25pt;height:14.25pt" o:ole="">
                    <v:imagedata r:id="rId2334" o:title=""/>
                  </v:shape>
                  <o:OLEObject Type="Embed" ProgID="Equation.DSMT4" ShapeID="_x0000_i2150" DrawAspect="Content" ObjectID="_1489833935" r:id="rId2335"/>
                </w:object>
              </w:r>
            </w:ins>
            <w:ins w:id="3452" w:author="rawlins" w:date="2015-04-03T15:59:00Z">
              <w:r>
                <w:t>, declination angle for fiber orientation in local coordinate system</w:t>
              </w:r>
            </w:ins>
          </w:p>
        </w:tc>
        <w:tc>
          <w:tcPr>
            <w:tcW w:w="0" w:type="auto"/>
          </w:tcPr>
          <w:p w14:paraId="06391B1C" w14:textId="77777777" w:rsidR="00050662" w:rsidRPr="00AF2221" w:rsidRDefault="00050662" w:rsidP="00050662">
            <w:pPr>
              <w:rPr>
                <w:ins w:id="3453" w:author="rawlins" w:date="2015-04-03T15:59:00Z"/>
                <w:position w:val="-10"/>
              </w:rPr>
            </w:pPr>
            <w:ins w:id="3454" w:author="rawlins" w:date="2015-04-03T15:59:00Z">
              <w:r>
                <w:rPr>
                  <w:position w:val="-10"/>
                </w:rPr>
                <w:t>[</w:t>
              </w:r>
              <w:r>
                <w:rPr>
                  <w:b/>
                  <w:position w:val="-10"/>
                </w:rPr>
                <w:t>deg</w:t>
              </w:r>
              <w:r>
                <w:rPr>
                  <w:position w:val="-10"/>
                </w:rPr>
                <w:t>]</w:t>
              </w:r>
            </w:ins>
          </w:p>
        </w:tc>
      </w:tr>
    </w:tbl>
    <w:p w14:paraId="23D26D0E" w14:textId="77777777" w:rsidR="00050662" w:rsidRDefault="00050662" w:rsidP="00050662">
      <w:pPr>
        <w:jc w:val="center"/>
        <w:rPr>
          <w:ins w:id="3455" w:author="rawlins" w:date="2015-04-03T15:59:00Z"/>
        </w:rPr>
      </w:pPr>
      <w:ins w:id="3456" w:author="rawlins" w:date="2015-04-03T15:59:00Z">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9">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5AAE7BAA" w14:textId="77777777" w:rsidR="00050662" w:rsidRDefault="00050662" w:rsidP="00050662">
      <w:pPr>
        <w:rPr>
          <w:ins w:id="3457" w:author="rawlins" w:date="2015-04-03T15:59:00Z"/>
        </w:rPr>
      </w:pPr>
      <w:ins w:id="3458" w:author="rawlins" w:date="2015-04-03T15:59:00Z">
        <w:r>
          <w:t>In the reference configuration, the fiber is oriented along</w:t>
        </w:r>
      </w:ins>
    </w:p>
    <w:p w14:paraId="72CB10D5" w14:textId="77777777" w:rsidR="00050662" w:rsidRDefault="00050662" w:rsidP="00050662">
      <w:pPr>
        <w:pStyle w:val="MTDisplayEquation"/>
        <w:rPr>
          <w:ins w:id="3459" w:author="rawlins" w:date="2015-04-03T15:59:00Z"/>
        </w:rPr>
      </w:pPr>
      <w:ins w:id="3460" w:author="rawlins" w:date="2015-04-03T15:59:00Z">
        <w:r>
          <w:tab/>
        </w:r>
      </w:ins>
      <w:ins w:id="3461" w:author="rawlins" w:date="2015-04-03T15:59:00Z">
        <w:r w:rsidRPr="00315B5A">
          <w:rPr>
            <w:position w:val="-12"/>
          </w:rPr>
          <w:object w:dxaOrig="3920" w:dyaOrig="360" w14:anchorId="018AA1EB">
            <v:shape id="_x0000_i2151" type="#_x0000_t75" style="width:194.25pt;height:21.75pt" o:ole="">
              <v:imagedata r:id="rId2336" o:title=""/>
            </v:shape>
            <o:OLEObject Type="Embed" ProgID="Equation.DSMT4" ShapeID="_x0000_i2151" DrawAspect="Content" ObjectID="_1489833936" r:id="rId2337"/>
          </w:object>
        </w:r>
      </w:ins>
      <w:ins w:id="3462" w:author="rawlins" w:date="2015-04-03T15:59:00Z">
        <w:r>
          <w:t xml:space="preserve"> </w:t>
        </w:r>
      </w:ins>
    </w:p>
    <w:p w14:paraId="7351A0AE" w14:textId="77777777" w:rsidR="00050662" w:rsidRDefault="00050662" w:rsidP="00050662">
      <w:pPr>
        <w:rPr>
          <w:ins w:id="3463" w:author="rawlins" w:date="2015-04-03T15:59:00Z"/>
        </w:rPr>
      </w:pPr>
      <w:ins w:id="3464" w:author="rawlins" w:date="2015-04-03T15:59:00Z">
        <w:r w:rsidRPr="000230DC">
          <w:t xml:space="preserve">where </w:t>
        </w:r>
      </w:ins>
      <w:ins w:id="3465" w:author="rawlins" w:date="2015-04-03T15:59:00Z">
        <w:r w:rsidRPr="00315B5A">
          <w:rPr>
            <w:position w:val="-14"/>
          </w:rPr>
          <w:object w:dxaOrig="999" w:dyaOrig="400" w14:anchorId="3E725377">
            <v:shape id="_x0000_i2152" type="#_x0000_t75" style="width:50.25pt;height:21.75pt" o:ole="">
              <v:imagedata r:id="rId2338" o:title=""/>
            </v:shape>
            <o:OLEObject Type="Embed" ProgID="Equation.DSMT4" ShapeID="_x0000_i2152" DrawAspect="Content" ObjectID="_1489833937" r:id="rId2339"/>
          </w:object>
        </w:r>
      </w:ins>
      <w:ins w:id="3466"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3467" w:author="rawlins" w:date="2015-04-03T15:59:00Z">
        <w:r w:rsidRPr="000230DC">
          <w:fldChar w:fldCharType="separate"/>
        </w:r>
        <w:r>
          <w:t>4.1.1</w:t>
        </w:r>
        <w:r w:rsidRPr="000230DC">
          <w:fldChar w:fldCharType="end"/>
        </w:r>
        <w:r w:rsidRPr="000230DC">
          <w:t xml:space="preserve">).  </w:t>
        </w:r>
        <w:r>
          <w:t xml:space="preserve">The parameters &lt;theta&gt; and &lt;phi&gt; are optional, with default values of </w:t>
        </w:r>
      </w:ins>
      <w:ins w:id="3468" w:author="rawlins" w:date="2015-04-03T15:59:00Z">
        <w:r w:rsidRPr="00315B5A">
          <w:rPr>
            <w:position w:val="-6"/>
          </w:rPr>
          <w:object w:dxaOrig="400" w:dyaOrig="279" w14:anchorId="42F8E4AF">
            <v:shape id="_x0000_i2153" type="#_x0000_t75" style="width:21.75pt;height:14.25pt" o:ole="">
              <v:imagedata r:id="rId2340" o:title=""/>
            </v:shape>
            <o:OLEObject Type="Embed" ProgID="Equation.DSMT4" ShapeID="_x0000_i2153" DrawAspect="Content" ObjectID="_1489833938" r:id="rId2341"/>
          </w:object>
        </w:r>
      </w:ins>
      <w:ins w:id="3469" w:author="rawlins" w:date="2015-04-03T15:59:00Z">
        <w:r>
          <w:t xml:space="preserve">0° and </w:t>
        </w:r>
      </w:ins>
      <w:ins w:id="3470" w:author="rawlins" w:date="2015-04-03T15:59:00Z">
        <w:r w:rsidRPr="00315B5A">
          <w:rPr>
            <w:position w:val="-10"/>
          </w:rPr>
          <w:object w:dxaOrig="400" w:dyaOrig="260" w14:anchorId="6169D474">
            <v:shape id="_x0000_i2154" type="#_x0000_t75" style="width:21.75pt;height:14.25pt" o:ole="">
              <v:imagedata r:id="rId2342" o:title=""/>
            </v:shape>
            <o:OLEObject Type="Embed" ProgID="Equation.DSMT4" ShapeID="_x0000_i2154" DrawAspect="Content" ObjectID="_1489833939" r:id="rId2343"/>
          </w:object>
        </w:r>
      </w:ins>
      <w:ins w:id="3471" w:author="rawlins" w:date="2015-04-03T15:59:00Z">
        <w:r>
          <w:t xml:space="preserve">90°, such that </w:t>
        </w:r>
      </w:ins>
      <w:ins w:id="3472" w:author="rawlins" w:date="2015-04-03T15:59:00Z">
        <w:r w:rsidRPr="00315B5A">
          <w:rPr>
            <w:position w:val="-12"/>
          </w:rPr>
          <w:object w:dxaOrig="700" w:dyaOrig="360" w14:anchorId="34085FE6">
            <v:shape id="_x0000_i2155" type="#_x0000_t75" style="width:36pt;height:21.75pt" o:ole="">
              <v:imagedata r:id="rId2344" o:title=""/>
            </v:shape>
            <o:OLEObject Type="Embed" ProgID="Equation.DSMT4" ShapeID="_x0000_i2155" DrawAspect="Content" ObjectID="_1489833940" r:id="rId2345"/>
          </w:object>
        </w:r>
      </w:ins>
      <w:ins w:id="3473" w:author="rawlins" w:date="2015-04-03T15:59:00Z">
        <w:r>
          <w:t xml:space="preserve">.  The active stress </w:t>
        </w:r>
      </w:ins>
      <w:ins w:id="3474" w:author="rawlins" w:date="2015-04-03T15:59:00Z">
        <w:r w:rsidRPr="00315B5A">
          <w:rPr>
            <w:position w:val="-6"/>
          </w:rPr>
          <w:object w:dxaOrig="320" w:dyaOrig="320" w14:anchorId="4053DAC3">
            <v:shape id="_x0000_i2156" type="#_x0000_t75" style="width:14.25pt;height:14.25pt" o:ole="">
              <v:imagedata r:id="rId2346" o:title=""/>
            </v:shape>
            <o:OLEObject Type="Embed" ProgID="Equation.DSMT4" ShapeID="_x0000_i2156" DrawAspect="Content" ObjectID="_1489833941" r:id="rId2347"/>
          </w:object>
        </w:r>
      </w:ins>
      <w:ins w:id="3475" w:author="rawlins" w:date="2015-04-03T15:59:00Z">
        <w:r>
          <w:t xml:space="preserve"> for this material is given by</w:t>
        </w:r>
      </w:ins>
    </w:p>
    <w:p w14:paraId="1D8E233B" w14:textId="77777777" w:rsidR="00050662" w:rsidRDefault="00050662" w:rsidP="00050662">
      <w:pPr>
        <w:pStyle w:val="MTDisplayEquation"/>
        <w:rPr>
          <w:ins w:id="3476" w:author="rawlins" w:date="2015-04-03T15:59:00Z"/>
        </w:rPr>
      </w:pPr>
      <w:ins w:id="3477" w:author="rawlins" w:date="2015-04-03T15:59:00Z">
        <w:r>
          <w:tab/>
        </w:r>
      </w:ins>
      <w:ins w:id="3478" w:author="rawlins" w:date="2015-04-03T15:59:00Z">
        <w:r w:rsidRPr="00315B5A">
          <w:rPr>
            <w:position w:val="-14"/>
          </w:rPr>
          <w:object w:dxaOrig="1820" w:dyaOrig="400" w14:anchorId="6BFC4D5E">
            <v:shape id="_x0000_i2157" type="#_x0000_t75" style="width:93.75pt;height:21.75pt" o:ole="">
              <v:imagedata r:id="rId2348" o:title=""/>
            </v:shape>
            <o:OLEObject Type="Embed" ProgID="Equation.DSMT4" ShapeID="_x0000_i2157" DrawAspect="Content" ObjectID="_1489833942" r:id="rId2349"/>
          </w:object>
        </w:r>
      </w:ins>
      <w:ins w:id="3479" w:author="rawlins" w:date="2015-04-03T15:59:00Z">
        <w:r>
          <w:t xml:space="preserve"> ,</w:t>
        </w:r>
      </w:ins>
    </w:p>
    <w:p w14:paraId="70EA5730" w14:textId="77777777" w:rsidR="00050662" w:rsidRPr="0097532C" w:rsidRDefault="00050662" w:rsidP="00050662">
      <w:pPr>
        <w:rPr>
          <w:ins w:id="3480" w:author="rawlins" w:date="2015-04-03T15:59:00Z"/>
        </w:rPr>
      </w:pPr>
      <w:ins w:id="3481" w:author="rawlins" w:date="2015-04-03T15:59:00Z">
        <w:r>
          <w:t xml:space="preserve">where </w:t>
        </w:r>
      </w:ins>
      <w:ins w:id="3482" w:author="rawlins" w:date="2015-04-03T15:59:00Z">
        <w:r w:rsidRPr="00315B5A">
          <w:rPr>
            <w:position w:val="-14"/>
          </w:rPr>
          <w:object w:dxaOrig="1620" w:dyaOrig="400" w14:anchorId="493109E1">
            <v:shape id="_x0000_i2158" type="#_x0000_t75" style="width:79.45pt;height:21.75pt" o:ole="">
              <v:imagedata r:id="rId2350" o:title=""/>
            </v:shape>
            <o:OLEObject Type="Embed" ProgID="Equation.DSMT4" ShapeID="_x0000_i2158" DrawAspect="Content" ObjectID="_1489833943" r:id="rId2351"/>
          </w:object>
        </w:r>
      </w:ins>
      <w:ins w:id="3483" w:author="rawlins" w:date="2015-04-03T15:59:00Z">
        <w:r>
          <w:t xml:space="preserve"> is the fiber orientation in the current (deformed) configuration.</w:t>
        </w:r>
      </w:ins>
    </w:p>
    <w:p w14:paraId="691FB496" w14:textId="77777777" w:rsidR="00050662" w:rsidRPr="0097532C" w:rsidRDefault="00050662" w:rsidP="00050662">
      <w:pPr>
        <w:rPr>
          <w:ins w:id="3484" w:author="rawlins" w:date="2015-04-03T15:59:00Z"/>
        </w:rPr>
      </w:pPr>
    </w:p>
    <w:p w14:paraId="005FCAEB" w14:textId="77777777" w:rsidR="00050662" w:rsidRDefault="00050662" w:rsidP="00050662">
      <w:pPr>
        <w:rPr>
          <w:ins w:id="3485" w:author="rawlins" w:date="2015-04-03T15:59:00Z"/>
        </w:rPr>
      </w:pPr>
      <w:ins w:id="3486" w:author="rawlins" w:date="2015-04-03T15:59:00Z">
        <w:r>
          <w:rPr>
            <w:i/>
          </w:rPr>
          <w:t>Example</w:t>
        </w:r>
        <w:r>
          <w:t>:</w:t>
        </w:r>
      </w:ins>
    </w:p>
    <w:p w14:paraId="75F8467A" w14:textId="77777777" w:rsidR="00050662" w:rsidRDefault="00050662" w:rsidP="00050662">
      <w:pPr>
        <w:rPr>
          <w:ins w:id="3487" w:author="rawlins" w:date="2015-04-03T15:59:00Z"/>
        </w:rPr>
      </w:pPr>
      <w:ins w:id="3488" w:author="rawlins" w:date="2015-04-03T15:59:00Z">
        <w:r>
          <w:t xml:space="preserve">Isotropic contraction in plane transverse to </w:t>
        </w:r>
      </w:ins>
      <w:ins w:id="3489" w:author="rawlins" w:date="2015-04-03T15:59:00Z">
        <w:r w:rsidRPr="00315B5A">
          <w:rPr>
            <w:position w:val="-12"/>
          </w:rPr>
          <w:object w:dxaOrig="220" w:dyaOrig="360" w14:anchorId="7954EAF4">
            <v:shape id="_x0000_i2159" type="#_x0000_t75" style="width:14.25pt;height:21.75pt" o:ole="">
              <v:imagedata r:id="rId2352" o:title=""/>
            </v:shape>
            <o:OLEObject Type="Embed" ProgID="Equation.DSMT4" ShapeID="_x0000_i2159" DrawAspect="Content" ObjectID="_1489833944" r:id="rId2353"/>
          </w:object>
        </w:r>
      </w:ins>
      <w:ins w:id="3490" w:author="rawlins" w:date="2015-04-03T15:59:00Z">
        <w:r>
          <w:t>, in a mixture containing a Mooney-Rivlin solid.</w:t>
        </w:r>
      </w:ins>
    </w:p>
    <w:p w14:paraId="50B49D7F" w14:textId="77777777" w:rsidR="00050662" w:rsidRDefault="00050662" w:rsidP="00050662">
      <w:pPr>
        <w:pStyle w:val="code"/>
        <w:rPr>
          <w:ins w:id="3491" w:author="rawlins" w:date="2015-04-03T15:59:00Z"/>
        </w:rPr>
      </w:pPr>
      <w:ins w:id="3492" w:author="rawlins" w:date="2015-04-03T15:59:00Z">
        <w:r>
          <w:t>&lt;material id="1" type="uncoupled solid mixture"&gt;</w:t>
        </w:r>
      </w:ins>
    </w:p>
    <w:p w14:paraId="3C0AFE02" w14:textId="77777777" w:rsidR="00050662" w:rsidRDefault="00050662" w:rsidP="00050662">
      <w:pPr>
        <w:pStyle w:val="code"/>
        <w:rPr>
          <w:ins w:id="3493" w:author="rawlins" w:date="2015-04-03T15:59:00Z"/>
        </w:rPr>
      </w:pPr>
      <w:ins w:id="3494" w:author="rawlins" w:date="2015-04-03T15:59:00Z">
        <w:r>
          <w:tab/>
          <w:t>&lt;mat_axis type="local"&gt;0,0,0&lt;/mat_axis&gt;</w:t>
        </w:r>
      </w:ins>
    </w:p>
    <w:p w14:paraId="0CBF69A6" w14:textId="77777777" w:rsidR="00050662" w:rsidRDefault="00050662" w:rsidP="00050662">
      <w:pPr>
        <w:pStyle w:val="code"/>
        <w:rPr>
          <w:ins w:id="3495" w:author="rawlins" w:date="2015-04-03T15:59:00Z"/>
        </w:rPr>
      </w:pPr>
      <w:ins w:id="3496" w:author="rawlins" w:date="2015-04-03T15:59:00Z">
        <w:r>
          <w:tab/>
          <w:t>&lt;solid type="Mooney-Rivlin"&gt;</w:t>
        </w:r>
      </w:ins>
    </w:p>
    <w:p w14:paraId="2644AD65" w14:textId="77777777" w:rsidR="00050662" w:rsidRDefault="00050662" w:rsidP="00050662">
      <w:pPr>
        <w:pStyle w:val="code"/>
        <w:rPr>
          <w:ins w:id="3497" w:author="rawlins" w:date="2015-04-03T15:59:00Z"/>
        </w:rPr>
      </w:pPr>
      <w:ins w:id="3498" w:author="rawlins" w:date="2015-04-03T15:59:00Z">
        <w:r>
          <w:tab/>
        </w:r>
        <w:r>
          <w:tab/>
          <w:t>&lt;c1&gt;1.0&lt;/c1&gt;</w:t>
        </w:r>
      </w:ins>
    </w:p>
    <w:p w14:paraId="33BCB5FD" w14:textId="77777777" w:rsidR="00050662" w:rsidRDefault="00050662" w:rsidP="00050662">
      <w:pPr>
        <w:pStyle w:val="code"/>
        <w:rPr>
          <w:ins w:id="3499" w:author="rawlins" w:date="2015-04-03T15:59:00Z"/>
        </w:rPr>
      </w:pPr>
      <w:ins w:id="3500" w:author="rawlins" w:date="2015-04-03T15:59:00Z">
        <w:r>
          <w:tab/>
        </w:r>
        <w:r>
          <w:tab/>
          <w:t>&lt;c2&gt;0&lt;/c2&gt;</w:t>
        </w:r>
      </w:ins>
    </w:p>
    <w:p w14:paraId="699E6A86" w14:textId="77777777" w:rsidR="00050662" w:rsidRDefault="00050662" w:rsidP="00050662">
      <w:pPr>
        <w:pStyle w:val="code"/>
        <w:rPr>
          <w:ins w:id="3501" w:author="rawlins" w:date="2015-04-03T15:59:00Z"/>
        </w:rPr>
      </w:pPr>
      <w:ins w:id="3502" w:author="rawlins" w:date="2015-04-03T15:59:00Z">
        <w:r>
          <w:tab/>
        </w:r>
        <w:r>
          <w:tab/>
          <w:t>&lt;k&gt;1000&lt;/k&gt;</w:t>
        </w:r>
      </w:ins>
    </w:p>
    <w:p w14:paraId="7D6978AF" w14:textId="77777777" w:rsidR="00050662" w:rsidRDefault="00050662" w:rsidP="00050662">
      <w:pPr>
        <w:pStyle w:val="code"/>
        <w:rPr>
          <w:ins w:id="3503" w:author="rawlins" w:date="2015-04-03T15:59:00Z"/>
        </w:rPr>
      </w:pPr>
      <w:ins w:id="3504" w:author="rawlins" w:date="2015-04-03T15:59:00Z">
        <w:r>
          <w:tab/>
          <w:t>&lt;/solid&gt;</w:t>
        </w:r>
      </w:ins>
    </w:p>
    <w:p w14:paraId="5247C1E4" w14:textId="77777777" w:rsidR="00050662" w:rsidRDefault="00050662" w:rsidP="00050662">
      <w:pPr>
        <w:pStyle w:val="code"/>
        <w:rPr>
          <w:ins w:id="3505" w:author="rawlins" w:date="2015-04-03T15:59:00Z"/>
        </w:rPr>
      </w:pPr>
      <w:ins w:id="3506" w:author="rawlins" w:date="2015-04-03T15:59:00Z">
        <w:r>
          <w:tab/>
          <w:t>&lt;solid type="prescribed trans iso active contraction uncoupled"&gt;</w:t>
        </w:r>
      </w:ins>
    </w:p>
    <w:p w14:paraId="25E62C75" w14:textId="77777777" w:rsidR="00050662" w:rsidRPr="00E24C5F" w:rsidRDefault="00050662" w:rsidP="00050662">
      <w:pPr>
        <w:pStyle w:val="code"/>
        <w:rPr>
          <w:ins w:id="3507" w:author="rawlins" w:date="2015-04-03T15:59:00Z"/>
        </w:rPr>
      </w:pPr>
      <w:ins w:id="3508" w:author="rawlins" w:date="2015-04-03T15:59:00Z">
        <w:r>
          <w:tab/>
        </w:r>
        <w:r>
          <w:tab/>
        </w:r>
        <w:r w:rsidRPr="00E24C5F">
          <w:t>&lt;</w:t>
        </w:r>
        <w:r>
          <w:t>T0 lc="2"</w:t>
        </w:r>
        <w:r w:rsidRPr="00E24C5F">
          <w:t>&gt;</w:t>
        </w:r>
        <w:r>
          <w:t>1</w:t>
        </w:r>
        <w:r w:rsidRPr="00E24C5F">
          <w:t>&lt;/</w:t>
        </w:r>
        <w:r>
          <w:t>T0</w:t>
        </w:r>
        <w:r w:rsidRPr="00E24C5F">
          <w:t>&gt;</w:t>
        </w:r>
      </w:ins>
    </w:p>
    <w:p w14:paraId="0A445C2C" w14:textId="77777777" w:rsidR="00050662" w:rsidRPr="00E24C5F" w:rsidRDefault="00050662" w:rsidP="00050662">
      <w:pPr>
        <w:pStyle w:val="code"/>
        <w:rPr>
          <w:ins w:id="3509" w:author="rawlins" w:date="2015-04-03T15:59:00Z"/>
        </w:rPr>
      </w:pPr>
      <w:ins w:id="3510" w:author="rawlins" w:date="2015-04-03T15:59:00Z">
        <w:r w:rsidRPr="00E24C5F">
          <w:tab/>
        </w:r>
        <w:r w:rsidRPr="00E24C5F">
          <w:tab/>
          <w:t>&lt;theta&gt;0&lt;/theta&gt;</w:t>
        </w:r>
      </w:ins>
    </w:p>
    <w:p w14:paraId="7B90CB63" w14:textId="77777777" w:rsidR="00050662" w:rsidRDefault="00050662" w:rsidP="00050662">
      <w:pPr>
        <w:pStyle w:val="code"/>
        <w:rPr>
          <w:ins w:id="3511" w:author="rawlins" w:date="2015-04-03T15:59:00Z"/>
        </w:rPr>
      </w:pPr>
      <w:ins w:id="3512" w:author="rawlins" w:date="2015-04-03T15:59:00Z">
        <w:r w:rsidRPr="00E24C5F">
          <w:tab/>
        </w:r>
        <w:r w:rsidRPr="00E24C5F">
          <w:tab/>
          <w:t>&lt;phi&gt;90&lt;/phi&gt;</w:t>
        </w:r>
      </w:ins>
    </w:p>
    <w:p w14:paraId="7CD79923" w14:textId="77777777" w:rsidR="00050662" w:rsidRPr="00E24C5F" w:rsidRDefault="00050662" w:rsidP="00050662">
      <w:pPr>
        <w:pStyle w:val="code"/>
        <w:rPr>
          <w:ins w:id="3513" w:author="rawlins" w:date="2015-04-03T15:59:00Z"/>
        </w:rPr>
      </w:pPr>
      <w:ins w:id="3514" w:author="rawlins" w:date="2015-04-03T15:59:00Z">
        <w:r w:rsidRPr="00E24C5F">
          <w:lastRenderedPageBreak/>
          <w:tab/>
          <w:t>&lt;/solid&gt;</w:t>
        </w:r>
      </w:ins>
    </w:p>
    <w:p w14:paraId="761ABD70" w14:textId="77777777" w:rsidR="00050662" w:rsidRDefault="00050662" w:rsidP="00050662">
      <w:pPr>
        <w:pStyle w:val="code"/>
        <w:rPr>
          <w:ins w:id="3515" w:author="rawlins" w:date="2015-04-03T15:59:00Z"/>
        </w:rPr>
      </w:pPr>
      <w:ins w:id="3516" w:author="rawlins" w:date="2015-04-03T15:59:00Z">
        <w:r>
          <w:t>&lt;/material&gt;</w:t>
        </w:r>
      </w:ins>
    </w:p>
    <w:p w14:paraId="7AE256EA" w14:textId="77777777" w:rsidR="00050662" w:rsidRDefault="00050662" w:rsidP="00050662">
      <w:pPr>
        <w:rPr>
          <w:ins w:id="3517" w:author="rawlins" w:date="2015-04-03T15:59:00Z"/>
        </w:rPr>
      </w:pPr>
    </w:p>
    <w:p w14:paraId="582D3822" w14:textId="77777777" w:rsidR="00050662" w:rsidRDefault="00050662" w:rsidP="00050662">
      <w:pPr>
        <w:pStyle w:val="Heading4"/>
        <w:rPr>
          <w:ins w:id="3518" w:author="rawlins" w:date="2015-04-03T15:59:00Z"/>
        </w:rPr>
      </w:pPr>
      <w:bookmarkStart w:id="3519" w:name="_Toc416085889"/>
      <w:ins w:id="3520" w:author="rawlins" w:date="2015-04-03T15:59:00Z">
        <w:r>
          <w:t>Uncoupled Prescribed Isotropic Active Contraction</w:t>
        </w:r>
        <w:bookmarkEnd w:id="3519"/>
      </w:ins>
    </w:p>
    <w:p w14:paraId="59CF4432" w14:textId="77777777" w:rsidR="00050662" w:rsidRDefault="00050662" w:rsidP="00050662">
      <w:pPr>
        <w:rPr>
          <w:ins w:id="3521" w:author="rawlins" w:date="2015-04-03T15:59:00Z"/>
        </w:rPr>
      </w:pPr>
      <w:ins w:id="3522" w:author="rawlins" w:date="2015-04-03T15:59:00Z">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3523" w:author="rawlins" w:date="2015-04-03T15:59:00Z">
        <w:r w:rsidRPr="0097532C">
          <w:fldChar w:fldCharType="separate"/>
        </w:r>
        <w:r>
          <w:t xml:space="preserve">4.1.2.14. </w:t>
        </w:r>
        <w:r w:rsidRPr="0097532C">
          <w:fldChar w:fldCharType="end"/>
        </w:r>
        <w:r w:rsidRPr="0097532C">
          <w:t xml:space="preserve">.  </w:t>
        </w:r>
        <w:r>
          <w:t>The following material parameters need to be defined:</w:t>
        </w:r>
      </w:ins>
    </w:p>
    <w:p w14:paraId="7F7815D1" w14:textId="77777777" w:rsidR="00050662" w:rsidRDefault="00050662" w:rsidP="00050662">
      <w:pPr>
        <w:rPr>
          <w:ins w:id="3524"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7"/>
        <w:gridCol w:w="523"/>
      </w:tblGrid>
      <w:tr w:rsidR="00050662" w14:paraId="695F21BE" w14:textId="77777777" w:rsidTr="00050662">
        <w:trPr>
          <w:ins w:id="3525" w:author="rawlins" w:date="2015-04-03T15:59:00Z"/>
        </w:trPr>
        <w:tc>
          <w:tcPr>
            <w:tcW w:w="0" w:type="auto"/>
            <w:shd w:val="clear" w:color="auto" w:fill="auto"/>
          </w:tcPr>
          <w:p w14:paraId="3CE9E318" w14:textId="77777777" w:rsidR="00050662" w:rsidRDefault="00050662" w:rsidP="00050662">
            <w:pPr>
              <w:pStyle w:val="code"/>
              <w:rPr>
                <w:ins w:id="3526" w:author="rawlins" w:date="2015-04-03T15:59:00Z"/>
              </w:rPr>
            </w:pPr>
            <w:ins w:id="3527" w:author="rawlins" w:date="2015-04-03T15:59:00Z">
              <w:r>
                <w:t>&lt;T0&gt;</w:t>
              </w:r>
            </w:ins>
          </w:p>
        </w:tc>
        <w:tc>
          <w:tcPr>
            <w:tcW w:w="0" w:type="auto"/>
            <w:shd w:val="clear" w:color="auto" w:fill="auto"/>
          </w:tcPr>
          <w:p w14:paraId="73B9E668" w14:textId="77777777" w:rsidR="00050662" w:rsidRDefault="00050662" w:rsidP="00050662">
            <w:pPr>
              <w:rPr>
                <w:ins w:id="3528" w:author="rawlins" w:date="2015-04-03T15:59:00Z"/>
              </w:rPr>
            </w:pPr>
            <w:ins w:id="3529" w:author="rawlins" w:date="2015-04-03T15:59:00Z">
              <w:r w:rsidRPr="00315B5A">
                <w:rPr>
                  <w:position w:val="-12"/>
                </w:rPr>
                <w:object w:dxaOrig="260" w:dyaOrig="360" w14:anchorId="49C69A43">
                  <v:shape id="_x0000_i2160" type="#_x0000_t75" style="width:14.25pt;height:21.75pt" o:ole="">
                    <v:imagedata r:id="rId2354" o:title=""/>
                  </v:shape>
                  <o:OLEObject Type="Embed" ProgID="Equation.DSMT4" ShapeID="_x0000_i2160" DrawAspect="Content" ObjectID="_1489833945" r:id="rId2355"/>
                </w:object>
              </w:r>
            </w:ins>
            <w:ins w:id="3530" w:author="rawlins" w:date="2015-04-03T15:59:00Z">
              <w:r>
                <w:t>, representing the prescribed stress</w:t>
              </w:r>
            </w:ins>
          </w:p>
        </w:tc>
        <w:tc>
          <w:tcPr>
            <w:tcW w:w="0" w:type="auto"/>
          </w:tcPr>
          <w:p w14:paraId="3DC92A0E" w14:textId="77777777" w:rsidR="00050662" w:rsidRPr="00AF2221" w:rsidRDefault="00050662" w:rsidP="00050662">
            <w:pPr>
              <w:rPr>
                <w:ins w:id="3531" w:author="rawlins" w:date="2015-04-03T15:59:00Z"/>
                <w:position w:val="-10"/>
              </w:rPr>
            </w:pPr>
            <w:ins w:id="3532" w:author="rawlins" w:date="2015-04-03T15:59:00Z">
              <w:r>
                <w:t>[</w:t>
              </w:r>
              <w:r>
                <w:rPr>
                  <w:b/>
                </w:rPr>
                <w:t>P</w:t>
              </w:r>
              <w:r>
                <w:t>]</w:t>
              </w:r>
            </w:ins>
          </w:p>
        </w:tc>
      </w:tr>
    </w:tbl>
    <w:p w14:paraId="019E5AE2" w14:textId="77777777" w:rsidR="00050662" w:rsidRDefault="00050662" w:rsidP="00050662">
      <w:pPr>
        <w:rPr>
          <w:ins w:id="3533" w:author="rawlins" w:date="2015-04-03T15:59:00Z"/>
        </w:rPr>
      </w:pPr>
      <w:ins w:id="3534" w:author="rawlins" w:date="2015-04-03T15:59:00Z">
        <w:r>
          <w:t xml:space="preserve">The active stress </w:t>
        </w:r>
      </w:ins>
      <w:ins w:id="3535" w:author="rawlins" w:date="2015-04-03T15:59:00Z">
        <w:r w:rsidRPr="00315B5A">
          <w:rPr>
            <w:position w:val="-6"/>
          </w:rPr>
          <w:object w:dxaOrig="320" w:dyaOrig="320" w14:anchorId="6318CD7C">
            <v:shape id="_x0000_i2161" type="#_x0000_t75" style="width:14.25pt;height:14.25pt" o:ole="">
              <v:imagedata r:id="rId2356" o:title=""/>
            </v:shape>
            <o:OLEObject Type="Embed" ProgID="Equation.DSMT4" ShapeID="_x0000_i2161" DrawAspect="Content" ObjectID="_1489833946" r:id="rId2357"/>
          </w:object>
        </w:r>
      </w:ins>
      <w:ins w:id="3536" w:author="rawlins" w:date="2015-04-03T15:59:00Z">
        <w:r>
          <w:t xml:space="preserve"> for this material is given by</w:t>
        </w:r>
      </w:ins>
    </w:p>
    <w:p w14:paraId="33112FF2" w14:textId="77777777" w:rsidR="00050662" w:rsidRDefault="00050662" w:rsidP="00050662">
      <w:pPr>
        <w:pStyle w:val="MTDisplayEquation"/>
        <w:rPr>
          <w:ins w:id="3537" w:author="rawlins" w:date="2015-04-03T15:59:00Z"/>
        </w:rPr>
      </w:pPr>
      <w:ins w:id="3538" w:author="rawlins" w:date="2015-04-03T15:59:00Z">
        <w:r>
          <w:tab/>
        </w:r>
      </w:ins>
      <w:ins w:id="3539" w:author="rawlins" w:date="2015-04-03T15:59:00Z">
        <w:r w:rsidRPr="00315B5A">
          <w:rPr>
            <w:position w:val="-12"/>
          </w:rPr>
          <w:object w:dxaOrig="880" w:dyaOrig="380" w14:anchorId="49900362">
            <v:shape id="_x0000_i2162" type="#_x0000_t75" style="width:43.45pt;height:21.75pt" o:ole="">
              <v:imagedata r:id="rId2358" o:title=""/>
            </v:shape>
            <o:OLEObject Type="Embed" ProgID="Equation.DSMT4" ShapeID="_x0000_i2162" DrawAspect="Content" ObjectID="_1489833947" r:id="rId2359"/>
          </w:object>
        </w:r>
      </w:ins>
      <w:ins w:id="3540" w:author="rawlins" w:date="2015-04-03T15:59:00Z">
        <w:r>
          <w:t xml:space="preserve"> .</w:t>
        </w:r>
      </w:ins>
    </w:p>
    <w:p w14:paraId="35693853" w14:textId="77777777" w:rsidR="00050662" w:rsidRPr="0097532C" w:rsidRDefault="00050662" w:rsidP="00050662">
      <w:pPr>
        <w:rPr>
          <w:ins w:id="3541" w:author="rawlins" w:date="2015-04-03T15:59:00Z"/>
        </w:rPr>
      </w:pPr>
      <w:ins w:id="3542" w:author="rawlins" w:date="2015-04-03T15:59:00Z">
        <w:r>
          <w:t>Note: If the solid material in the mixture is (nearly) incompressible, this isotropic contraction will cause no change in the deformation.</w:t>
        </w:r>
      </w:ins>
    </w:p>
    <w:p w14:paraId="20A28C3A" w14:textId="77777777" w:rsidR="00050662" w:rsidRPr="0097532C" w:rsidRDefault="00050662" w:rsidP="00050662">
      <w:pPr>
        <w:rPr>
          <w:ins w:id="3543" w:author="rawlins" w:date="2015-04-03T15:59:00Z"/>
        </w:rPr>
      </w:pPr>
    </w:p>
    <w:p w14:paraId="16EA548E" w14:textId="77777777" w:rsidR="00050662" w:rsidRDefault="00050662" w:rsidP="00050662">
      <w:pPr>
        <w:rPr>
          <w:ins w:id="3544" w:author="rawlins" w:date="2015-04-03T15:59:00Z"/>
        </w:rPr>
      </w:pPr>
      <w:ins w:id="3545" w:author="rawlins" w:date="2015-04-03T15:59:00Z">
        <w:r>
          <w:rPr>
            <w:i/>
          </w:rPr>
          <w:t>Example</w:t>
        </w:r>
        <w:r>
          <w:t>:</w:t>
        </w:r>
      </w:ins>
    </w:p>
    <w:p w14:paraId="36BA8A01" w14:textId="77777777" w:rsidR="00050662" w:rsidRDefault="00050662" w:rsidP="00050662">
      <w:pPr>
        <w:rPr>
          <w:ins w:id="3546" w:author="rawlins" w:date="2015-04-03T15:59:00Z"/>
        </w:rPr>
      </w:pPr>
      <w:ins w:id="3547" w:author="rawlins" w:date="2015-04-03T15:59:00Z">
        <w:r>
          <w:t>Isotropic contraction in a mixture containing a Mooney-Rivlin solid.</w:t>
        </w:r>
      </w:ins>
    </w:p>
    <w:p w14:paraId="2D4D079B" w14:textId="77777777" w:rsidR="00050662" w:rsidRDefault="00050662" w:rsidP="00050662">
      <w:pPr>
        <w:pStyle w:val="code"/>
        <w:rPr>
          <w:ins w:id="3548" w:author="rawlins" w:date="2015-04-03T15:59:00Z"/>
        </w:rPr>
      </w:pPr>
      <w:ins w:id="3549" w:author="rawlins" w:date="2015-04-03T15:59:00Z">
        <w:r>
          <w:t>&lt;material id="1" type="uncoupled solid mixture"&gt;</w:t>
        </w:r>
      </w:ins>
    </w:p>
    <w:p w14:paraId="7F298478" w14:textId="77777777" w:rsidR="00050662" w:rsidRDefault="00050662" w:rsidP="00050662">
      <w:pPr>
        <w:pStyle w:val="code"/>
        <w:rPr>
          <w:ins w:id="3550" w:author="rawlins" w:date="2015-04-03T15:59:00Z"/>
        </w:rPr>
      </w:pPr>
      <w:ins w:id="3551" w:author="rawlins" w:date="2015-04-03T15:59:00Z">
        <w:r>
          <w:tab/>
          <w:t>&lt;mat_axis type="local"&gt;0,0,0&lt;/mat_axis&gt;</w:t>
        </w:r>
      </w:ins>
    </w:p>
    <w:p w14:paraId="76CBF483" w14:textId="77777777" w:rsidR="00050662" w:rsidRDefault="00050662" w:rsidP="00050662">
      <w:pPr>
        <w:pStyle w:val="code"/>
        <w:rPr>
          <w:ins w:id="3552" w:author="rawlins" w:date="2015-04-03T15:59:00Z"/>
        </w:rPr>
      </w:pPr>
      <w:ins w:id="3553" w:author="rawlins" w:date="2015-04-03T15:59:00Z">
        <w:r>
          <w:tab/>
          <w:t>&lt;solid type="Mooney-Rivlin"&gt;</w:t>
        </w:r>
      </w:ins>
    </w:p>
    <w:p w14:paraId="09704ECA" w14:textId="77777777" w:rsidR="00050662" w:rsidRDefault="00050662" w:rsidP="00050662">
      <w:pPr>
        <w:pStyle w:val="code"/>
        <w:rPr>
          <w:ins w:id="3554" w:author="rawlins" w:date="2015-04-03T15:59:00Z"/>
        </w:rPr>
      </w:pPr>
      <w:ins w:id="3555" w:author="rawlins" w:date="2015-04-03T15:59:00Z">
        <w:r>
          <w:tab/>
        </w:r>
        <w:r>
          <w:tab/>
          <w:t>&lt;c1&gt;1.0&lt;/c1&gt;</w:t>
        </w:r>
      </w:ins>
    </w:p>
    <w:p w14:paraId="348B3EFA" w14:textId="77777777" w:rsidR="00050662" w:rsidRDefault="00050662" w:rsidP="00050662">
      <w:pPr>
        <w:pStyle w:val="code"/>
        <w:rPr>
          <w:ins w:id="3556" w:author="rawlins" w:date="2015-04-03T15:59:00Z"/>
        </w:rPr>
      </w:pPr>
      <w:ins w:id="3557" w:author="rawlins" w:date="2015-04-03T15:59:00Z">
        <w:r>
          <w:tab/>
        </w:r>
        <w:r>
          <w:tab/>
          <w:t>&lt;c2&gt;0&lt;/c2&gt;</w:t>
        </w:r>
      </w:ins>
    </w:p>
    <w:p w14:paraId="5CFBBB02" w14:textId="77777777" w:rsidR="00050662" w:rsidRDefault="00050662" w:rsidP="00050662">
      <w:pPr>
        <w:pStyle w:val="code"/>
        <w:rPr>
          <w:ins w:id="3558" w:author="rawlins" w:date="2015-04-03T15:59:00Z"/>
        </w:rPr>
      </w:pPr>
      <w:ins w:id="3559" w:author="rawlins" w:date="2015-04-03T15:59:00Z">
        <w:r>
          <w:tab/>
        </w:r>
        <w:r>
          <w:tab/>
          <w:t>&lt;k&gt;5.0&lt;/k&gt;</w:t>
        </w:r>
      </w:ins>
    </w:p>
    <w:p w14:paraId="404232CA" w14:textId="77777777" w:rsidR="00050662" w:rsidRDefault="00050662" w:rsidP="00050662">
      <w:pPr>
        <w:pStyle w:val="code"/>
        <w:rPr>
          <w:ins w:id="3560" w:author="rawlins" w:date="2015-04-03T15:59:00Z"/>
        </w:rPr>
      </w:pPr>
      <w:ins w:id="3561" w:author="rawlins" w:date="2015-04-03T15:59:00Z">
        <w:r>
          <w:tab/>
          <w:t>&lt;/solid&gt;</w:t>
        </w:r>
      </w:ins>
    </w:p>
    <w:p w14:paraId="46A33AE9" w14:textId="77777777" w:rsidR="00050662" w:rsidRDefault="00050662" w:rsidP="00050662">
      <w:pPr>
        <w:pStyle w:val="code"/>
        <w:rPr>
          <w:ins w:id="3562" w:author="rawlins" w:date="2015-04-03T15:59:00Z"/>
        </w:rPr>
      </w:pPr>
      <w:ins w:id="3563" w:author="rawlins" w:date="2015-04-03T15:59:00Z">
        <w:r>
          <w:tab/>
          <w:t>&lt;solid type="prescribed isotropic active contraction uncoupled"&gt;</w:t>
        </w:r>
      </w:ins>
    </w:p>
    <w:p w14:paraId="7F17DA14" w14:textId="77777777" w:rsidR="00050662" w:rsidRPr="00E24C5F" w:rsidRDefault="00050662" w:rsidP="00050662">
      <w:pPr>
        <w:pStyle w:val="code"/>
        <w:rPr>
          <w:ins w:id="3564" w:author="rawlins" w:date="2015-04-03T15:59:00Z"/>
        </w:rPr>
      </w:pPr>
      <w:ins w:id="3565" w:author="rawlins" w:date="2015-04-03T15:59:00Z">
        <w:r>
          <w:tab/>
        </w:r>
        <w:r>
          <w:tab/>
        </w:r>
        <w:r w:rsidRPr="00E24C5F">
          <w:t>&lt;</w:t>
        </w:r>
        <w:r>
          <w:t>T0 lc="2"</w:t>
        </w:r>
        <w:r w:rsidRPr="00E24C5F">
          <w:t>&gt;</w:t>
        </w:r>
        <w:r>
          <w:t>1</w:t>
        </w:r>
        <w:r w:rsidRPr="00E24C5F">
          <w:t>&lt;/</w:t>
        </w:r>
        <w:r>
          <w:t>T0</w:t>
        </w:r>
        <w:r w:rsidRPr="00E24C5F">
          <w:t>&gt;</w:t>
        </w:r>
      </w:ins>
    </w:p>
    <w:p w14:paraId="51161E83" w14:textId="77777777" w:rsidR="00050662" w:rsidRPr="00E24C5F" w:rsidRDefault="00050662" w:rsidP="00050662">
      <w:pPr>
        <w:pStyle w:val="code"/>
        <w:rPr>
          <w:ins w:id="3566" w:author="rawlins" w:date="2015-04-03T15:59:00Z"/>
        </w:rPr>
      </w:pPr>
      <w:ins w:id="3567" w:author="rawlins" w:date="2015-04-03T15:59:00Z">
        <w:r w:rsidRPr="00E24C5F">
          <w:tab/>
          <w:t>&lt;/solid&gt;</w:t>
        </w:r>
      </w:ins>
    </w:p>
    <w:p w14:paraId="589D5B22" w14:textId="77777777" w:rsidR="00050662" w:rsidRDefault="00050662" w:rsidP="00050662">
      <w:pPr>
        <w:pStyle w:val="code"/>
        <w:rPr>
          <w:ins w:id="3568" w:author="rawlins" w:date="2015-04-03T15:59:00Z"/>
        </w:rPr>
      </w:pPr>
      <w:ins w:id="3569" w:author="rawlins" w:date="2015-04-03T15:59:00Z">
        <w:r>
          <w:t>&lt;/material&gt;</w:t>
        </w:r>
      </w:ins>
    </w:p>
    <w:p w14:paraId="27BE157F" w14:textId="77777777" w:rsidR="00050662" w:rsidRDefault="00050662" w:rsidP="00050662">
      <w:pPr>
        <w:jc w:val="left"/>
        <w:rPr>
          <w:ins w:id="3570" w:author="rawlins" w:date="2015-04-03T15:59:00Z"/>
        </w:rPr>
      </w:pPr>
      <w:ins w:id="3571" w:author="rawlins" w:date="2015-04-03T15:59:00Z">
        <w:r>
          <w:br w:type="page"/>
        </w:r>
      </w:ins>
    </w:p>
    <w:p w14:paraId="424B836D" w14:textId="77777777" w:rsidR="00050662" w:rsidRDefault="00050662" w:rsidP="00050662">
      <w:pPr>
        <w:pStyle w:val="Heading3"/>
        <w:rPr>
          <w:ins w:id="3572" w:author="rawlins" w:date="2015-04-03T15:59:00Z"/>
        </w:rPr>
      </w:pPr>
      <w:bookmarkStart w:id="3573" w:name="_Toc416085890"/>
      <w:ins w:id="3574" w:author="rawlins" w:date="2015-04-03T15:59:00Z">
        <w:r>
          <w:lastRenderedPageBreak/>
          <w:t>Contraction in Mixtures of Compressible Materials</w:t>
        </w:r>
        <w:bookmarkEnd w:id="3573"/>
      </w:ins>
    </w:p>
    <w:p w14:paraId="65FDC1B7" w14:textId="77777777" w:rsidR="00050662" w:rsidRDefault="00050662" w:rsidP="00050662">
      <w:pPr>
        <w:rPr>
          <w:ins w:id="3575" w:author="rawlins" w:date="2015-04-03T15:59:00Z"/>
        </w:rPr>
      </w:pPr>
      <w:ins w:id="3576" w:author="rawlins" w:date="2015-04-03T15:59:00Z">
        <w:r>
          <w:t>When the solid mixture consists of compressible materials, the active contraction material should be selected from the list below.</w:t>
        </w:r>
      </w:ins>
    </w:p>
    <w:p w14:paraId="52FD7082" w14:textId="77777777" w:rsidR="00050662" w:rsidRDefault="00050662" w:rsidP="00050662">
      <w:pPr>
        <w:pStyle w:val="Heading4"/>
        <w:rPr>
          <w:ins w:id="3577" w:author="rawlins" w:date="2015-04-03T15:59:00Z"/>
        </w:rPr>
      </w:pPr>
      <w:bookmarkStart w:id="3578" w:name="_Toc416085891"/>
      <w:ins w:id="3579" w:author="rawlins" w:date="2015-04-03T15:59:00Z">
        <w:r>
          <w:t>Prescribed Uniaxial Active Contraction</w:t>
        </w:r>
        <w:bookmarkEnd w:id="3578"/>
      </w:ins>
    </w:p>
    <w:p w14:paraId="5FD1FBB3" w14:textId="77777777" w:rsidR="00050662" w:rsidRDefault="00050662" w:rsidP="00050662">
      <w:pPr>
        <w:rPr>
          <w:ins w:id="3580" w:author="rawlins" w:date="2015-04-03T15:59:00Z"/>
        </w:rPr>
      </w:pPr>
      <w:ins w:id="3581" w:author="rawlins" w:date="2015-04-03T15:59:00Z">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3582" w:author="rawlins" w:date="2015-04-03T15:59:00Z">
        <w:r>
          <w:fldChar w:fldCharType="separate"/>
        </w:r>
        <w:r>
          <w:t xml:space="preserve">4.1.3.18. </w:t>
        </w:r>
        <w:r>
          <w:fldChar w:fldCharType="end"/>
        </w:r>
        <w:r w:rsidRPr="0097532C">
          <w:t xml:space="preserve">.  </w:t>
        </w:r>
        <w:r>
          <w:t>The following material parameters need to be defined:</w:t>
        </w:r>
      </w:ins>
    </w:p>
    <w:p w14:paraId="15B1DF04" w14:textId="77777777" w:rsidR="00050662" w:rsidRDefault="00050662" w:rsidP="00050662">
      <w:pPr>
        <w:rPr>
          <w:ins w:id="3583"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6"/>
        <w:gridCol w:w="736"/>
      </w:tblGrid>
      <w:tr w:rsidR="00050662" w14:paraId="37227670" w14:textId="77777777" w:rsidTr="00050662">
        <w:trPr>
          <w:ins w:id="3584" w:author="rawlins" w:date="2015-04-03T15:59:00Z"/>
        </w:trPr>
        <w:tc>
          <w:tcPr>
            <w:tcW w:w="0" w:type="auto"/>
            <w:shd w:val="clear" w:color="auto" w:fill="auto"/>
          </w:tcPr>
          <w:p w14:paraId="63C55FE3" w14:textId="77777777" w:rsidR="00050662" w:rsidRDefault="00050662" w:rsidP="00050662">
            <w:pPr>
              <w:pStyle w:val="code"/>
              <w:rPr>
                <w:ins w:id="3585" w:author="rawlins" w:date="2015-04-03T15:59:00Z"/>
              </w:rPr>
            </w:pPr>
            <w:ins w:id="3586" w:author="rawlins" w:date="2015-04-03T15:59:00Z">
              <w:r>
                <w:t>&lt;T0&gt;</w:t>
              </w:r>
            </w:ins>
          </w:p>
        </w:tc>
        <w:tc>
          <w:tcPr>
            <w:tcW w:w="0" w:type="auto"/>
            <w:shd w:val="clear" w:color="auto" w:fill="auto"/>
          </w:tcPr>
          <w:p w14:paraId="25FC7397" w14:textId="77777777" w:rsidR="00050662" w:rsidRDefault="00050662" w:rsidP="00050662">
            <w:pPr>
              <w:rPr>
                <w:ins w:id="3587" w:author="rawlins" w:date="2015-04-03T15:59:00Z"/>
              </w:rPr>
            </w:pPr>
            <w:ins w:id="3588" w:author="rawlins" w:date="2015-04-03T15:59:00Z">
              <w:r w:rsidRPr="00315B5A">
                <w:rPr>
                  <w:position w:val="-12"/>
                </w:rPr>
                <w:object w:dxaOrig="260" w:dyaOrig="360" w14:anchorId="34DEB1AD">
                  <v:shape id="_x0000_i2163" type="#_x0000_t75" style="width:14.25pt;height:21.75pt" o:ole="">
                    <v:imagedata r:id="rId2360" o:title=""/>
                  </v:shape>
                  <o:OLEObject Type="Embed" ProgID="Equation.DSMT4" ShapeID="_x0000_i2163" DrawAspect="Content" ObjectID="_1489833948" r:id="rId2361"/>
                </w:object>
              </w:r>
            </w:ins>
            <w:ins w:id="3589" w:author="rawlins" w:date="2015-04-03T15:59:00Z">
              <w:r>
                <w:t>, representing the prescribed stress</w:t>
              </w:r>
            </w:ins>
          </w:p>
        </w:tc>
        <w:tc>
          <w:tcPr>
            <w:tcW w:w="0" w:type="auto"/>
          </w:tcPr>
          <w:p w14:paraId="60EB1F73" w14:textId="77777777" w:rsidR="00050662" w:rsidRPr="00AF2221" w:rsidRDefault="00050662" w:rsidP="00050662">
            <w:pPr>
              <w:rPr>
                <w:ins w:id="3590" w:author="rawlins" w:date="2015-04-03T15:59:00Z"/>
                <w:position w:val="-10"/>
              </w:rPr>
            </w:pPr>
            <w:ins w:id="3591" w:author="rawlins" w:date="2015-04-03T15:59:00Z">
              <w:r>
                <w:t>[</w:t>
              </w:r>
              <w:r>
                <w:rPr>
                  <w:b/>
                </w:rPr>
                <w:t>P</w:t>
              </w:r>
              <w:r>
                <w:t>]</w:t>
              </w:r>
            </w:ins>
          </w:p>
        </w:tc>
      </w:tr>
      <w:tr w:rsidR="00050662" w14:paraId="75D50E8C" w14:textId="77777777" w:rsidTr="00050662">
        <w:trPr>
          <w:ins w:id="3592" w:author="rawlins" w:date="2015-04-03T15:59:00Z"/>
        </w:trPr>
        <w:tc>
          <w:tcPr>
            <w:tcW w:w="0" w:type="auto"/>
            <w:shd w:val="clear" w:color="auto" w:fill="auto"/>
          </w:tcPr>
          <w:p w14:paraId="40268399" w14:textId="77777777" w:rsidR="00050662" w:rsidRDefault="00050662" w:rsidP="00050662">
            <w:pPr>
              <w:pStyle w:val="code"/>
              <w:rPr>
                <w:ins w:id="3593" w:author="rawlins" w:date="2015-04-03T15:59:00Z"/>
              </w:rPr>
            </w:pPr>
            <w:ins w:id="3594" w:author="rawlins" w:date="2015-04-03T15:59:00Z">
              <w:r>
                <w:t>&lt;theta&gt;</w:t>
              </w:r>
            </w:ins>
          </w:p>
        </w:tc>
        <w:tc>
          <w:tcPr>
            <w:tcW w:w="0" w:type="auto"/>
            <w:shd w:val="clear" w:color="auto" w:fill="auto"/>
          </w:tcPr>
          <w:p w14:paraId="2093676A" w14:textId="77777777" w:rsidR="00050662" w:rsidRDefault="00050662" w:rsidP="00050662">
            <w:pPr>
              <w:rPr>
                <w:ins w:id="3595" w:author="rawlins" w:date="2015-04-03T15:59:00Z"/>
              </w:rPr>
            </w:pPr>
            <w:ins w:id="3596" w:author="rawlins" w:date="2015-04-03T15:59:00Z">
              <w:r w:rsidRPr="00315B5A">
                <w:rPr>
                  <w:position w:val="-6"/>
                </w:rPr>
                <w:object w:dxaOrig="200" w:dyaOrig="279" w14:anchorId="5E5302FA">
                  <v:shape id="_x0000_i2164" type="#_x0000_t75" style="width:7.45pt;height:14.25pt" o:ole="">
                    <v:imagedata r:id="rId2362" o:title=""/>
                  </v:shape>
                  <o:OLEObject Type="Embed" ProgID="Equation.DSMT4" ShapeID="_x0000_i2164" DrawAspect="Content" ObjectID="_1489833949" r:id="rId2363"/>
                </w:object>
              </w:r>
            </w:ins>
            <w:ins w:id="3597" w:author="rawlins" w:date="2015-04-03T15:59:00Z">
              <w:r>
                <w:t>, azimuthal angle for fiber orientation in local coordinate system</w:t>
              </w:r>
            </w:ins>
          </w:p>
        </w:tc>
        <w:tc>
          <w:tcPr>
            <w:tcW w:w="0" w:type="auto"/>
          </w:tcPr>
          <w:p w14:paraId="51F31763" w14:textId="77777777" w:rsidR="00050662" w:rsidRPr="00C7478A" w:rsidRDefault="00050662" w:rsidP="00050662">
            <w:pPr>
              <w:rPr>
                <w:ins w:id="3598" w:author="rawlins" w:date="2015-04-03T15:59:00Z"/>
                <w:position w:val="-6"/>
              </w:rPr>
            </w:pPr>
            <w:ins w:id="3599" w:author="rawlins" w:date="2015-04-03T15:59:00Z">
              <w:r>
                <w:rPr>
                  <w:position w:val="-6"/>
                </w:rPr>
                <w:t>[</w:t>
              </w:r>
              <w:r>
                <w:rPr>
                  <w:b/>
                  <w:position w:val="-6"/>
                </w:rPr>
                <w:t>deg</w:t>
              </w:r>
              <w:r>
                <w:rPr>
                  <w:position w:val="-6"/>
                </w:rPr>
                <w:t>]</w:t>
              </w:r>
            </w:ins>
          </w:p>
        </w:tc>
      </w:tr>
      <w:tr w:rsidR="00050662" w14:paraId="66C51353" w14:textId="77777777" w:rsidTr="00050662">
        <w:trPr>
          <w:ins w:id="3600" w:author="rawlins" w:date="2015-04-03T15:59:00Z"/>
        </w:trPr>
        <w:tc>
          <w:tcPr>
            <w:tcW w:w="0" w:type="auto"/>
            <w:shd w:val="clear" w:color="auto" w:fill="auto"/>
          </w:tcPr>
          <w:p w14:paraId="099C0C0C" w14:textId="77777777" w:rsidR="00050662" w:rsidRDefault="00050662" w:rsidP="00050662">
            <w:pPr>
              <w:pStyle w:val="code"/>
              <w:rPr>
                <w:ins w:id="3601" w:author="rawlins" w:date="2015-04-03T15:59:00Z"/>
              </w:rPr>
            </w:pPr>
            <w:ins w:id="3602" w:author="rawlins" w:date="2015-04-03T15:59:00Z">
              <w:r>
                <w:t>&lt;phi&gt;</w:t>
              </w:r>
            </w:ins>
          </w:p>
        </w:tc>
        <w:tc>
          <w:tcPr>
            <w:tcW w:w="0" w:type="auto"/>
            <w:shd w:val="clear" w:color="auto" w:fill="auto"/>
          </w:tcPr>
          <w:p w14:paraId="4286CD26" w14:textId="77777777" w:rsidR="00050662" w:rsidRDefault="00050662" w:rsidP="00050662">
            <w:pPr>
              <w:rPr>
                <w:ins w:id="3603" w:author="rawlins" w:date="2015-04-03T15:59:00Z"/>
              </w:rPr>
            </w:pPr>
            <w:ins w:id="3604" w:author="rawlins" w:date="2015-04-03T15:59:00Z">
              <w:r w:rsidRPr="00315B5A">
                <w:rPr>
                  <w:position w:val="-10"/>
                </w:rPr>
                <w:object w:dxaOrig="220" w:dyaOrig="260" w14:anchorId="31A61573">
                  <v:shape id="_x0000_i2165" type="#_x0000_t75" style="width:14.25pt;height:14.25pt" o:ole="">
                    <v:imagedata r:id="rId2364" o:title=""/>
                  </v:shape>
                  <o:OLEObject Type="Embed" ProgID="Equation.DSMT4" ShapeID="_x0000_i2165" DrawAspect="Content" ObjectID="_1489833950" r:id="rId2365"/>
                </w:object>
              </w:r>
            </w:ins>
            <w:ins w:id="3605" w:author="rawlins" w:date="2015-04-03T15:59:00Z">
              <w:r>
                <w:t>, declination angle for fiber orientation in local coordinate system</w:t>
              </w:r>
            </w:ins>
          </w:p>
        </w:tc>
        <w:tc>
          <w:tcPr>
            <w:tcW w:w="0" w:type="auto"/>
          </w:tcPr>
          <w:p w14:paraId="48790BC3" w14:textId="77777777" w:rsidR="00050662" w:rsidRPr="00AF2221" w:rsidRDefault="00050662" w:rsidP="00050662">
            <w:pPr>
              <w:rPr>
                <w:ins w:id="3606" w:author="rawlins" w:date="2015-04-03T15:59:00Z"/>
                <w:position w:val="-10"/>
              </w:rPr>
            </w:pPr>
            <w:ins w:id="3607" w:author="rawlins" w:date="2015-04-03T15:59:00Z">
              <w:r>
                <w:rPr>
                  <w:position w:val="-10"/>
                </w:rPr>
                <w:t>[</w:t>
              </w:r>
              <w:r>
                <w:rPr>
                  <w:b/>
                  <w:position w:val="-10"/>
                </w:rPr>
                <w:t>deg</w:t>
              </w:r>
              <w:r>
                <w:rPr>
                  <w:position w:val="-10"/>
                </w:rPr>
                <w:t>]</w:t>
              </w:r>
            </w:ins>
          </w:p>
        </w:tc>
      </w:tr>
    </w:tbl>
    <w:p w14:paraId="31834F0A" w14:textId="77777777" w:rsidR="00050662" w:rsidRDefault="00050662" w:rsidP="00050662">
      <w:pPr>
        <w:jc w:val="center"/>
        <w:rPr>
          <w:ins w:id="3608" w:author="rawlins" w:date="2015-04-03T15:59:00Z"/>
        </w:rPr>
      </w:pPr>
      <w:ins w:id="3609" w:author="rawlins" w:date="2015-04-03T15:59:00Z">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9">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57BFE17" w14:textId="77777777" w:rsidR="00050662" w:rsidRDefault="00050662" w:rsidP="00050662">
      <w:pPr>
        <w:rPr>
          <w:ins w:id="3610" w:author="rawlins" w:date="2015-04-03T15:59:00Z"/>
        </w:rPr>
      </w:pPr>
      <w:ins w:id="3611" w:author="rawlins" w:date="2015-04-03T15:59:00Z">
        <w:r>
          <w:t>In the reference configuration, the fiber is oriented along</w:t>
        </w:r>
      </w:ins>
    </w:p>
    <w:p w14:paraId="50CF6875" w14:textId="77777777" w:rsidR="00050662" w:rsidRDefault="00050662" w:rsidP="00050662">
      <w:pPr>
        <w:pStyle w:val="MTDisplayEquation"/>
        <w:rPr>
          <w:ins w:id="3612" w:author="rawlins" w:date="2015-04-03T15:59:00Z"/>
        </w:rPr>
      </w:pPr>
      <w:ins w:id="3613" w:author="rawlins" w:date="2015-04-03T15:59:00Z">
        <w:r>
          <w:tab/>
        </w:r>
      </w:ins>
      <w:ins w:id="3614" w:author="rawlins" w:date="2015-04-03T15:59:00Z">
        <w:r w:rsidRPr="00315B5A">
          <w:rPr>
            <w:position w:val="-12"/>
          </w:rPr>
          <w:object w:dxaOrig="3920" w:dyaOrig="360" w14:anchorId="4B91B471">
            <v:shape id="_x0000_i2166" type="#_x0000_t75" style="width:194.25pt;height:21.75pt" o:ole="">
              <v:imagedata r:id="rId2366" o:title=""/>
            </v:shape>
            <o:OLEObject Type="Embed" ProgID="Equation.DSMT4" ShapeID="_x0000_i2166" DrawAspect="Content" ObjectID="_1489833951" r:id="rId2367"/>
          </w:object>
        </w:r>
      </w:ins>
      <w:ins w:id="3615" w:author="rawlins" w:date="2015-04-03T15:59:00Z">
        <w:r>
          <w:t xml:space="preserve"> </w:t>
        </w:r>
      </w:ins>
    </w:p>
    <w:p w14:paraId="3FE741DF" w14:textId="77777777" w:rsidR="00050662" w:rsidRDefault="00050662" w:rsidP="00050662">
      <w:pPr>
        <w:rPr>
          <w:ins w:id="3616" w:author="rawlins" w:date="2015-04-03T15:59:00Z"/>
        </w:rPr>
      </w:pPr>
      <w:ins w:id="3617" w:author="rawlins" w:date="2015-04-03T15:59:00Z">
        <w:r w:rsidRPr="000230DC">
          <w:t xml:space="preserve">where </w:t>
        </w:r>
      </w:ins>
      <w:ins w:id="3618" w:author="rawlins" w:date="2015-04-03T15:59:00Z">
        <w:r w:rsidRPr="00315B5A">
          <w:rPr>
            <w:position w:val="-14"/>
          </w:rPr>
          <w:object w:dxaOrig="999" w:dyaOrig="400" w14:anchorId="2FC440D2">
            <v:shape id="_x0000_i2167" type="#_x0000_t75" style="width:50.25pt;height:21.75pt" o:ole="">
              <v:imagedata r:id="rId2368" o:title=""/>
            </v:shape>
            <o:OLEObject Type="Embed" ProgID="Equation.DSMT4" ShapeID="_x0000_i2167" DrawAspect="Content" ObjectID="_1489833952" r:id="rId2369"/>
          </w:object>
        </w:r>
      </w:ins>
      <w:ins w:id="3619"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3620" w:author="rawlins" w:date="2015-04-03T15:59:00Z">
        <w:r w:rsidRPr="000230DC">
          <w:fldChar w:fldCharType="separate"/>
        </w:r>
        <w:r>
          <w:t>4.1.1</w:t>
        </w:r>
        <w:r w:rsidRPr="000230DC">
          <w:fldChar w:fldCharType="end"/>
        </w:r>
        <w:r w:rsidRPr="000230DC">
          <w:t xml:space="preserve">).  </w:t>
        </w:r>
        <w:r>
          <w:t xml:space="preserve">The parameters &lt;theta&gt; and &lt;phi&gt; are optional, with default values of </w:t>
        </w:r>
      </w:ins>
      <w:ins w:id="3621" w:author="rawlins" w:date="2015-04-03T15:59:00Z">
        <w:r w:rsidRPr="00315B5A">
          <w:rPr>
            <w:position w:val="-6"/>
          </w:rPr>
          <w:object w:dxaOrig="400" w:dyaOrig="279" w14:anchorId="16F7961A">
            <v:shape id="_x0000_i2168" type="#_x0000_t75" style="width:21.75pt;height:14.25pt" o:ole="">
              <v:imagedata r:id="rId2370" o:title=""/>
            </v:shape>
            <o:OLEObject Type="Embed" ProgID="Equation.DSMT4" ShapeID="_x0000_i2168" DrawAspect="Content" ObjectID="_1489833953" r:id="rId2371"/>
          </w:object>
        </w:r>
      </w:ins>
      <w:ins w:id="3622" w:author="rawlins" w:date="2015-04-03T15:59:00Z">
        <w:r>
          <w:t xml:space="preserve">0° and </w:t>
        </w:r>
      </w:ins>
      <w:ins w:id="3623" w:author="rawlins" w:date="2015-04-03T15:59:00Z">
        <w:r w:rsidRPr="00315B5A">
          <w:rPr>
            <w:position w:val="-10"/>
          </w:rPr>
          <w:object w:dxaOrig="400" w:dyaOrig="260" w14:anchorId="334626CF">
            <v:shape id="_x0000_i2169" type="#_x0000_t75" style="width:21.75pt;height:14.25pt" o:ole="">
              <v:imagedata r:id="rId2372" o:title=""/>
            </v:shape>
            <o:OLEObject Type="Embed" ProgID="Equation.DSMT4" ShapeID="_x0000_i2169" DrawAspect="Content" ObjectID="_1489833954" r:id="rId2373"/>
          </w:object>
        </w:r>
      </w:ins>
      <w:ins w:id="3624" w:author="rawlins" w:date="2015-04-03T15:59:00Z">
        <w:r>
          <w:t xml:space="preserve">90°, such that </w:t>
        </w:r>
      </w:ins>
      <w:ins w:id="3625" w:author="rawlins" w:date="2015-04-03T15:59:00Z">
        <w:r w:rsidRPr="00315B5A">
          <w:rPr>
            <w:position w:val="-12"/>
          </w:rPr>
          <w:object w:dxaOrig="700" w:dyaOrig="360" w14:anchorId="254B91FE">
            <v:shape id="_x0000_i2170" type="#_x0000_t75" style="width:36pt;height:21.75pt" o:ole="">
              <v:imagedata r:id="rId2374" o:title=""/>
            </v:shape>
            <o:OLEObject Type="Embed" ProgID="Equation.DSMT4" ShapeID="_x0000_i2170" DrawAspect="Content" ObjectID="_1489833955" r:id="rId2375"/>
          </w:object>
        </w:r>
      </w:ins>
      <w:ins w:id="3626" w:author="rawlins" w:date="2015-04-03T15:59:00Z">
        <w:r>
          <w:t xml:space="preserve">.  The active stress </w:t>
        </w:r>
      </w:ins>
      <w:ins w:id="3627" w:author="rawlins" w:date="2015-04-03T15:59:00Z">
        <w:r w:rsidRPr="00315B5A">
          <w:rPr>
            <w:position w:val="-6"/>
          </w:rPr>
          <w:object w:dxaOrig="320" w:dyaOrig="320" w14:anchorId="5F2C78FD">
            <v:shape id="_x0000_i2171" type="#_x0000_t75" style="width:14.25pt;height:14.25pt" o:ole="">
              <v:imagedata r:id="rId2376" o:title=""/>
            </v:shape>
            <o:OLEObject Type="Embed" ProgID="Equation.DSMT4" ShapeID="_x0000_i2171" DrawAspect="Content" ObjectID="_1489833956" r:id="rId2377"/>
          </w:object>
        </w:r>
      </w:ins>
      <w:ins w:id="3628" w:author="rawlins" w:date="2015-04-03T15:59:00Z">
        <w:r>
          <w:t xml:space="preserve"> for this material is given by</w:t>
        </w:r>
      </w:ins>
    </w:p>
    <w:p w14:paraId="25D6DB09" w14:textId="77777777" w:rsidR="00050662" w:rsidRDefault="00050662" w:rsidP="00050662">
      <w:pPr>
        <w:pStyle w:val="MTDisplayEquation"/>
        <w:rPr>
          <w:ins w:id="3629" w:author="rawlins" w:date="2015-04-03T15:59:00Z"/>
        </w:rPr>
      </w:pPr>
      <w:ins w:id="3630" w:author="rawlins" w:date="2015-04-03T15:59:00Z">
        <w:r>
          <w:tab/>
        </w:r>
      </w:ins>
      <w:ins w:id="3631" w:author="rawlins" w:date="2015-04-03T15:59:00Z">
        <w:r w:rsidRPr="00315B5A">
          <w:rPr>
            <w:position w:val="-12"/>
          </w:rPr>
          <w:object w:dxaOrig="1300" w:dyaOrig="380" w14:anchorId="482A7932">
            <v:shape id="_x0000_i2172" type="#_x0000_t75" style="width:64.55pt;height:21.75pt" o:ole="">
              <v:imagedata r:id="rId2378" o:title=""/>
            </v:shape>
            <o:OLEObject Type="Embed" ProgID="Equation.DSMT4" ShapeID="_x0000_i2172" DrawAspect="Content" ObjectID="_1489833957" r:id="rId2379"/>
          </w:object>
        </w:r>
      </w:ins>
      <w:ins w:id="3632" w:author="rawlins" w:date="2015-04-03T15:59:00Z">
        <w:r>
          <w:t xml:space="preserve"> ,</w:t>
        </w:r>
      </w:ins>
    </w:p>
    <w:p w14:paraId="3E9DA5A3" w14:textId="77777777" w:rsidR="00050662" w:rsidRPr="0097532C" w:rsidRDefault="00050662" w:rsidP="00050662">
      <w:pPr>
        <w:rPr>
          <w:ins w:id="3633" w:author="rawlins" w:date="2015-04-03T15:59:00Z"/>
        </w:rPr>
      </w:pPr>
      <w:ins w:id="3634" w:author="rawlins" w:date="2015-04-03T15:59:00Z">
        <w:r>
          <w:t xml:space="preserve">where </w:t>
        </w:r>
      </w:ins>
      <w:ins w:id="3635" w:author="rawlins" w:date="2015-04-03T15:59:00Z">
        <w:r w:rsidRPr="00315B5A">
          <w:rPr>
            <w:position w:val="-14"/>
          </w:rPr>
          <w:object w:dxaOrig="1620" w:dyaOrig="400" w14:anchorId="20785399">
            <v:shape id="_x0000_i2173" type="#_x0000_t75" style="width:79.45pt;height:21.75pt" o:ole="">
              <v:imagedata r:id="rId2380" o:title=""/>
            </v:shape>
            <o:OLEObject Type="Embed" ProgID="Equation.DSMT4" ShapeID="_x0000_i2173" DrawAspect="Content" ObjectID="_1489833958" r:id="rId2381"/>
          </w:object>
        </w:r>
      </w:ins>
      <w:ins w:id="3636" w:author="rawlins" w:date="2015-04-03T15:59:00Z">
        <w:r>
          <w:t xml:space="preserve"> is the fiber orientation in the current (deformed) configuration.</w:t>
        </w:r>
      </w:ins>
    </w:p>
    <w:p w14:paraId="40E82EFD" w14:textId="77777777" w:rsidR="00050662" w:rsidRPr="0097532C" w:rsidRDefault="00050662" w:rsidP="00050662">
      <w:pPr>
        <w:rPr>
          <w:ins w:id="3637" w:author="rawlins" w:date="2015-04-03T15:59:00Z"/>
        </w:rPr>
      </w:pPr>
    </w:p>
    <w:p w14:paraId="265F7268" w14:textId="77777777" w:rsidR="00050662" w:rsidRDefault="00050662" w:rsidP="00050662">
      <w:pPr>
        <w:rPr>
          <w:ins w:id="3638" w:author="rawlins" w:date="2015-04-03T15:59:00Z"/>
        </w:rPr>
      </w:pPr>
      <w:ins w:id="3639" w:author="rawlins" w:date="2015-04-03T15:59:00Z">
        <w:r>
          <w:rPr>
            <w:i/>
          </w:rPr>
          <w:t>Example</w:t>
        </w:r>
        <w:r>
          <w:t>:</w:t>
        </w:r>
      </w:ins>
    </w:p>
    <w:p w14:paraId="36B4D919" w14:textId="77777777" w:rsidR="00050662" w:rsidRDefault="00050662" w:rsidP="00050662">
      <w:pPr>
        <w:rPr>
          <w:ins w:id="3640" w:author="rawlins" w:date="2015-04-03T15:59:00Z"/>
        </w:rPr>
      </w:pPr>
      <w:ins w:id="3641" w:author="rawlins" w:date="2015-04-03T15:59:00Z">
        <w:r>
          <w:t xml:space="preserve">Uniaxial contraction along </w:t>
        </w:r>
      </w:ins>
      <w:ins w:id="3642" w:author="rawlins" w:date="2015-04-03T15:59:00Z">
        <w:r w:rsidRPr="00315B5A">
          <w:rPr>
            <w:position w:val="-12"/>
          </w:rPr>
          <w:object w:dxaOrig="220" w:dyaOrig="360" w14:anchorId="432BE5A8">
            <v:shape id="_x0000_i2174" type="#_x0000_t75" style="width:14.25pt;height:21.75pt" o:ole="">
              <v:imagedata r:id="rId2382" o:title=""/>
            </v:shape>
            <o:OLEObject Type="Embed" ProgID="Equation.DSMT4" ShapeID="_x0000_i2174" DrawAspect="Content" ObjectID="_1489833959" r:id="rId2383"/>
          </w:object>
        </w:r>
      </w:ins>
      <w:ins w:id="3643" w:author="rawlins" w:date="2015-04-03T15:59:00Z">
        <w:r>
          <w:t>, in a mixture containing a neo-Hookean solid.</w:t>
        </w:r>
      </w:ins>
    </w:p>
    <w:p w14:paraId="52F95B57" w14:textId="77777777" w:rsidR="00050662" w:rsidRDefault="00050662" w:rsidP="00050662">
      <w:pPr>
        <w:pStyle w:val="code"/>
        <w:rPr>
          <w:ins w:id="3644" w:author="rawlins" w:date="2015-04-03T15:59:00Z"/>
        </w:rPr>
      </w:pPr>
      <w:ins w:id="3645" w:author="rawlins" w:date="2015-04-03T15:59:00Z">
        <w:r>
          <w:t>&lt;material id="1" type="solid mixture"&gt;</w:t>
        </w:r>
      </w:ins>
    </w:p>
    <w:p w14:paraId="4331E87B" w14:textId="77777777" w:rsidR="00050662" w:rsidRDefault="00050662" w:rsidP="00050662">
      <w:pPr>
        <w:pStyle w:val="code"/>
        <w:rPr>
          <w:ins w:id="3646" w:author="rawlins" w:date="2015-04-03T15:59:00Z"/>
        </w:rPr>
      </w:pPr>
      <w:ins w:id="3647" w:author="rawlins" w:date="2015-04-03T15:59:00Z">
        <w:r>
          <w:tab/>
          <w:t>&lt;mat_axis type="local"&gt;0,0,0&lt;/mat_axis&gt;</w:t>
        </w:r>
      </w:ins>
    </w:p>
    <w:p w14:paraId="6CB08249" w14:textId="77777777" w:rsidR="00050662" w:rsidRDefault="00050662" w:rsidP="00050662">
      <w:pPr>
        <w:pStyle w:val="code"/>
        <w:rPr>
          <w:ins w:id="3648" w:author="rawlins" w:date="2015-04-03T15:59:00Z"/>
        </w:rPr>
      </w:pPr>
      <w:ins w:id="3649" w:author="rawlins" w:date="2015-04-03T15:59:00Z">
        <w:r>
          <w:tab/>
          <w:t>&lt;solid type="neo-Hookean"&gt;</w:t>
        </w:r>
      </w:ins>
    </w:p>
    <w:p w14:paraId="4A830EEC" w14:textId="77777777" w:rsidR="00050662" w:rsidRDefault="00050662" w:rsidP="00050662">
      <w:pPr>
        <w:pStyle w:val="code"/>
        <w:rPr>
          <w:ins w:id="3650" w:author="rawlins" w:date="2015-04-03T15:59:00Z"/>
        </w:rPr>
      </w:pPr>
      <w:ins w:id="3651" w:author="rawlins" w:date="2015-04-03T15:59:00Z">
        <w:r>
          <w:tab/>
        </w:r>
        <w:r>
          <w:tab/>
          <w:t>&lt;E&gt;1.0&lt;/E&gt;</w:t>
        </w:r>
      </w:ins>
    </w:p>
    <w:p w14:paraId="20E05CDC" w14:textId="77777777" w:rsidR="00050662" w:rsidRDefault="00050662" w:rsidP="00050662">
      <w:pPr>
        <w:pStyle w:val="code"/>
        <w:rPr>
          <w:ins w:id="3652" w:author="rawlins" w:date="2015-04-03T15:59:00Z"/>
        </w:rPr>
      </w:pPr>
      <w:ins w:id="3653" w:author="rawlins" w:date="2015-04-03T15:59:00Z">
        <w:r>
          <w:tab/>
        </w:r>
        <w:r>
          <w:tab/>
          <w:t>&lt;v&gt;0.3&lt;/v&gt;</w:t>
        </w:r>
      </w:ins>
    </w:p>
    <w:p w14:paraId="5A5737B1" w14:textId="77777777" w:rsidR="00050662" w:rsidRDefault="00050662" w:rsidP="00050662">
      <w:pPr>
        <w:pStyle w:val="code"/>
        <w:rPr>
          <w:ins w:id="3654" w:author="rawlins" w:date="2015-04-03T15:59:00Z"/>
        </w:rPr>
      </w:pPr>
      <w:ins w:id="3655" w:author="rawlins" w:date="2015-04-03T15:59:00Z">
        <w:r>
          <w:tab/>
          <w:t>&lt;/solid&gt;</w:t>
        </w:r>
      </w:ins>
    </w:p>
    <w:p w14:paraId="5F005DFC" w14:textId="77777777" w:rsidR="00050662" w:rsidRDefault="00050662" w:rsidP="00050662">
      <w:pPr>
        <w:pStyle w:val="code"/>
        <w:rPr>
          <w:ins w:id="3656" w:author="rawlins" w:date="2015-04-03T15:59:00Z"/>
        </w:rPr>
      </w:pPr>
      <w:ins w:id="3657" w:author="rawlins" w:date="2015-04-03T15:59:00Z">
        <w:r>
          <w:tab/>
          <w:t>&lt;solid type="prescribed uniaxial active contraction"&gt;</w:t>
        </w:r>
      </w:ins>
    </w:p>
    <w:p w14:paraId="2C2280D6" w14:textId="77777777" w:rsidR="00050662" w:rsidRPr="00E24C5F" w:rsidRDefault="00050662" w:rsidP="00050662">
      <w:pPr>
        <w:pStyle w:val="code"/>
        <w:rPr>
          <w:ins w:id="3658" w:author="rawlins" w:date="2015-04-03T15:59:00Z"/>
        </w:rPr>
      </w:pPr>
      <w:ins w:id="3659" w:author="rawlins" w:date="2015-04-03T15:59:00Z">
        <w:r>
          <w:tab/>
        </w:r>
        <w:r>
          <w:tab/>
        </w:r>
        <w:r w:rsidRPr="00E24C5F">
          <w:t>&lt;</w:t>
        </w:r>
        <w:r>
          <w:t>T0 lc="2"</w:t>
        </w:r>
        <w:r w:rsidRPr="00E24C5F">
          <w:t>&gt;</w:t>
        </w:r>
        <w:r>
          <w:t>1</w:t>
        </w:r>
        <w:r w:rsidRPr="00E24C5F">
          <w:t>&lt;/</w:t>
        </w:r>
        <w:r>
          <w:t>T0</w:t>
        </w:r>
        <w:r w:rsidRPr="00E24C5F">
          <w:t>&gt;</w:t>
        </w:r>
      </w:ins>
    </w:p>
    <w:p w14:paraId="42B567FC" w14:textId="77777777" w:rsidR="00050662" w:rsidRPr="00E24C5F" w:rsidRDefault="00050662" w:rsidP="00050662">
      <w:pPr>
        <w:pStyle w:val="code"/>
        <w:rPr>
          <w:ins w:id="3660" w:author="rawlins" w:date="2015-04-03T15:59:00Z"/>
        </w:rPr>
      </w:pPr>
      <w:ins w:id="3661" w:author="rawlins" w:date="2015-04-03T15:59:00Z">
        <w:r w:rsidRPr="00E24C5F">
          <w:lastRenderedPageBreak/>
          <w:tab/>
        </w:r>
        <w:r w:rsidRPr="00E24C5F">
          <w:tab/>
          <w:t>&lt;theta&gt;0&lt;/theta&gt;</w:t>
        </w:r>
      </w:ins>
    </w:p>
    <w:p w14:paraId="44630B02" w14:textId="77777777" w:rsidR="00050662" w:rsidRDefault="00050662" w:rsidP="00050662">
      <w:pPr>
        <w:pStyle w:val="code"/>
        <w:rPr>
          <w:ins w:id="3662" w:author="rawlins" w:date="2015-04-03T15:59:00Z"/>
        </w:rPr>
      </w:pPr>
      <w:ins w:id="3663" w:author="rawlins" w:date="2015-04-03T15:59:00Z">
        <w:r w:rsidRPr="00E24C5F">
          <w:tab/>
        </w:r>
        <w:r w:rsidRPr="00E24C5F">
          <w:tab/>
          <w:t>&lt;phi&gt;90&lt;/phi&gt;</w:t>
        </w:r>
      </w:ins>
    </w:p>
    <w:p w14:paraId="26AA2B1D" w14:textId="77777777" w:rsidR="00050662" w:rsidRPr="00E24C5F" w:rsidRDefault="00050662" w:rsidP="00050662">
      <w:pPr>
        <w:pStyle w:val="code"/>
        <w:rPr>
          <w:ins w:id="3664" w:author="rawlins" w:date="2015-04-03T15:59:00Z"/>
        </w:rPr>
      </w:pPr>
      <w:ins w:id="3665" w:author="rawlins" w:date="2015-04-03T15:59:00Z">
        <w:r w:rsidRPr="00E24C5F">
          <w:tab/>
          <w:t>&lt;/solid&gt;</w:t>
        </w:r>
      </w:ins>
    </w:p>
    <w:p w14:paraId="6944B3C6" w14:textId="77777777" w:rsidR="00050662" w:rsidRDefault="00050662" w:rsidP="00050662">
      <w:pPr>
        <w:pStyle w:val="code"/>
        <w:rPr>
          <w:ins w:id="3666" w:author="rawlins" w:date="2015-04-03T15:59:00Z"/>
        </w:rPr>
      </w:pPr>
      <w:ins w:id="3667" w:author="rawlins" w:date="2015-04-03T15:59:00Z">
        <w:r>
          <w:t>&lt;/material&gt;</w:t>
        </w:r>
      </w:ins>
    </w:p>
    <w:p w14:paraId="0BB1B4A2" w14:textId="77777777" w:rsidR="00050662" w:rsidRPr="0097532C" w:rsidRDefault="00050662" w:rsidP="00050662">
      <w:pPr>
        <w:rPr>
          <w:ins w:id="3668" w:author="rawlins" w:date="2015-04-03T15:59:00Z"/>
        </w:rPr>
      </w:pPr>
    </w:p>
    <w:p w14:paraId="3B6B6E70" w14:textId="77777777" w:rsidR="00050662" w:rsidRDefault="00050662" w:rsidP="00050662">
      <w:pPr>
        <w:pStyle w:val="Heading4"/>
        <w:rPr>
          <w:ins w:id="3669" w:author="rawlins" w:date="2015-04-03T15:59:00Z"/>
        </w:rPr>
      </w:pPr>
      <w:bookmarkStart w:id="3670" w:name="_Toc416085892"/>
      <w:ins w:id="3671" w:author="rawlins" w:date="2015-04-03T15:59:00Z">
        <w:r>
          <w:t>Prescribed Transversely Isotropic Active Contraction</w:t>
        </w:r>
        <w:bookmarkEnd w:id="3670"/>
      </w:ins>
    </w:p>
    <w:p w14:paraId="23789262" w14:textId="77777777" w:rsidR="00050662" w:rsidRDefault="00050662" w:rsidP="00050662">
      <w:pPr>
        <w:rPr>
          <w:ins w:id="3672" w:author="rawlins" w:date="2015-04-03T15:59:00Z"/>
        </w:rPr>
      </w:pPr>
      <w:ins w:id="3673" w:author="rawlins" w:date="2015-04-03T15:59:00Z">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3674" w:author="rawlins" w:date="2015-04-03T15:59:00Z">
        <w:r>
          <w:fldChar w:fldCharType="separate"/>
        </w:r>
        <w:r>
          <w:t xml:space="preserve">4.1.3.18. </w:t>
        </w:r>
        <w:r>
          <w:fldChar w:fldCharType="end"/>
        </w:r>
        <w:r w:rsidRPr="0097532C">
          <w:t xml:space="preserve">.  </w:t>
        </w:r>
        <w:r>
          <w:t>The following material parameters need to be defined:</w:t>
        </w:r>
      </w:ins>
    </w:p>
    <w:p w14:paraId="63948F51" w14:textId="77777777" w:rsidR="00050662" w:rsidRDefault="00050662" w:rsidP="00050662">
      <w:pPr>
        <w:rPr>
          <w:ins w:id="3675"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6"/>
        <w:gridCol w:w="736"/>
      </w:tblGrid>
      <w:tr w:rsidR="00050662" w14:paraId="0604DFA9" w14:textId="77777777" w:rsidTr="00050662">
        <w:trPr>
          <w:ins w:id="3676" w:author="rawlins" w:date="2015-04-03T15:59:00Z"/>
        </w:trPr>
        <w:tc>
          <w:tcPr>
            <w:tcW w:w="0" w:type="auto"/>
            <w:shd w:val="clear" w:color="auto" w:fill="auto"/>
          </w:tcPr>
          <w:p w14:paraId="554B0ED6" w14:textId="77777777" w:rsidR="00050662" w:rsidRDefault="00050662" w:rsidP="00050662">
            <w:pPr>
              <w:pStyle w:val="code"/>
              <w:rPr>
                <w:ins w:id="3677" w:author="rawlins" w:date="2015-04-03T15:59:00Z"/>
              </w:rPr>
            </w:pPr>
            <w:ins w:id="3678" w:author="rawlins" w:date="2015-04-03T15:59:00Z">
              <w:r>
                <w:t>&lt;T0&gt;</w:t>
              </w:r>
            </w:ins>
          </w:p>
        </w:tc>
        <w:tc>
          <w:tcPr>
            <w:tcW w:w="0" w:type="auto"/>
            <w:shd w:val="clear" w:color="auto" w:fill="auto"/>
          </w:tcPr>
          <w:p w14:paraId="3B84FD9C" w14:textId="77777777" w:rsidR="00050662" w:rsidRDefault="00050662" w:rsidP="00050662">
            <w:pPr>
              <w:rPr>
                <w:ins w:id="3679" w:author="rawlins" w:date="2015-04-03T15:59:00Z"/>
              </w:rPr>
            </w:pPr>
            <w:ins w:id="3680" w:author="rawlins" w:date="2015-04-03T15:59:00Z">
              <w:r w:rsidRPr="00315B5A">
                <w:rPr>
                  <w:position w:val="-12"/>
                </w:rPr>
                <w:object w:dxaOrig="260" w:dyaOrig="360" w14:anchorId="0616260B">
                  <v:shape id="_x0000_i2175" type="#_x0000_t75" style="width:14.25pt;height:21.75pt" o:ole="">
                    <v:imagedata r:id="rId2384" o:title=""/>
                  </v:shape>
                  <o:OLEObject Type="Embed" ProgID="Equation.DSMT4" ShapeID="_x0000_i2175" DrawAspect="Content" ObjectID="_1489833960" r:id="rId2385"/>
                </w:object>
              </w:r>
            </w:ins>
            <w:ins w:id="3681" w:author="rawlins" w:date="2015-04-03T15:59:00Z">
              <w:r>
                <w:t>, representing the prescribed stress</w:t>
              </w:r>
            </w:ins>
          </w:p>
        </w:tc>
        <w:tc>
          <w:tcPr>
            <w:tcW w:w="0" w:type="auto"/>
          </w:tcPr>
          <w:p w14:paraId="780229A7" w14:textId="77777777" w:rsidR="00050662" w:rsidRPr="00AF2221" w:rsidRDefault="00050662" w:rsidP="00050662">
            <w:pPr>
              <w:rPr>
                <w:ins w:id="3682" w:author="rawlins" w:date="2015-04-03T15:59:00Z"/>
                <w:position w:val="-10"/>
              </w:rPr>
            </w:pPr>
            <w:ins w:id="3683" w:author="rawlins" w:date="2015-04-03T15:59:00Z">
              <w:r>
                <w:t>[</w:t>
              </w:r>
              <w:r>
                <w:rPr>
                  <w:b/>
                </w:rPr>
                <w:t>P</w:t>
              </w:r>
              <w:r>
                <w:t>]</w:t>
              </w:r>
            </w:ins>
          </w:p>
        </w:tc>
      </w:tr>
      <w:tr w:rsidR="00050662" w14:paraId="2036779D" w14:textId="77777777" w:rsidTr="00050662">
        <w:trPr>
          <w:ins w:id="3684" w:author="rawlins" w:date="2015-04-03T15:59:00Z"/>
        </w:trPr>
        <w:tc>
          <w:tcPr>
            <w:tcW w:w="0" w:type="auto"/>
            <w:shd w:val="clear" w:color="auto" w:fill="auto"/>
          </w:tcPr>
          <w:p w14:paraId="040510C5" w14:textId="77777777" w:rsidR="00050662" w:rsidRDefault="00050662" w:rsidP="00050662">
            <w:pPr>
              <w:pStyle w:val="code"/>
              <w:rPr>
                <w:ins w:id="3685" w:author="rawlins" w:date="2015-04-03T15:59:00Z"/>
              </w:rPr>
            </w:pPr>
            <w:ins w:id="3686" w:author="rawlins" w:date="2015-04-03T15:59:00Z">
              <w:r>
                <w:t>&lt;theta&gt;</w:t>
              </w:r>
            </w:ins>
          </w:p>
        </w:tc>
        <w:tc>
          <w:tcPr>
            <w:tcW w:w="0" w:type="auto"/>
            <w:shd w:val="clear" w:color="auto" w:fill="auto"/>
          </w:tcPr>
          <w:p w14:paraId="5160F5C9" w14:textId="77777777" w:rsidR="00050662" w:rsidRDefault="00050662" w:rsidP="00050662">
            <w:pPr>
              <w:rPr>
                <w:ins w:id="3687" w:author="rawlins" w:date="2015-04-03T15:59:00Z"/>
              </w:rPr>
            </w:pPr>
            <w:ins w:id="3688" w:author="rawlins" w:date="2015-04-03T15:59:00Z">
              <w:r w:rsidRPr="00315B5A">
                <w:rPr>
                  <w:position w:val="-6"/>
                </w:rPr>
                <w:object w:dxaOrig="200" w:dyaOrig="279" w14:anchorId="1ABE1677">
                  <v:shape id="_x0000_i2176" type="#_x0000_t75" style="width:7.45pt;height:14.25pt" o:ole="">
                    <v:imagedata r:id="rId2386" o:title=""/>
                  </v:shape>
                  <o:OLEObject Type="Embed" ProgID="Equation.DSMT4" ShapeID="_x0000_i2176" DrawAspect="Content" ObjectID="_1489833961" r:id="rId2387"/>
                </w:object>
              </w:r>
            </w:ins>
            <w:ins w:id="3689" w:author="rawlins" w:date="2015-04-03T15:59:00Z">
              <w:r>
                <w:t>, azimuthal angle for fiber orientation in local coordinate system</w:t>
              </w:r>
            </w:ins>
          </w:p>
        </w:tc>
        <w:tc>
          <w:tcPr>
            <w:tcW w:w="0" w:type="auto"/>
          </w:tcPr>
          <w:p w14:paraId="0FC1FDE8" w14:textId="77777777" w:rsidR="00050662" w:rsidRPr="00C7478A" w:rsidRDefault="00050662" w:rsidP="00050662">
            <w:pPr>
              <w:rPr>
                <w:ins w:id="3690" w:author="rawlins" w:date="2015-04-03T15:59:00Z"/>
                <w:position w:val="-6"/>
              </w:rPr>
            </w:pPr>
            <w:ins w:id="3691" w:author="rawlins" w:date="2015-04-03T15:59:00Z">
              <w:r>
                <w:rPr>
                  <w:position w:val="-6"/>
                </w:rPr>
                <w:t>[</w:t>
              </w:r>
              <w:r>
                <w:rPr>
                  <w:b/>
                  <w:position w:val="-6"/>
                </w:rPr>
                <w:t>deg</w:t>
              </w:r>
              <w:r>
                <w:rPr>
                  <w:position w:val="-6"/>
                </w:rPr>
                <w:t>]</w:t>
              </w:r>
            </w:ins>
          </w:p>
        </w:tc>
      </w:tr>
      <w:tr w:rsidR="00050662" w14:paraId="5C87F29F" w14:textId="77777777" w:rsidTr="00050662">
        <w:trPr>
          <w:ins w:id="3692" w:author="rawlins" w:date="2015-04-03T15:59:00Z"/>
        </w:trPr>
        <w:tc>
          <w:tcPr>
            <w:tcW w:w="0" w:type="auto"/>
            <w:shd w:val="clear" w:color="auto" w:fill="auto"/>
          </w:tcPr>
          <w:p w14:paraId="64977CB4" w14:textId="77777777" w:rsidR="00050662" w:rsidRDefault="00050662" w:rsidP="00050662">
            <w:pPr>
              <w:pStyle w:val="code"/>
              <w:rPr>
                <w:ins w:id="3693" w:author="rawlins" w:date="2015-04-03T15:59:00Z"/>
              </w:rPr>
            </w:pPr>
            <w:ins w:id="3694" w:author="rawlins" w:date="2015-04-03T15:59:00Z">
              <w:r>
                <w:t>&lt;phi&gt;</w:t>
              </w:r>
            </w:ins>
          </w:p>
        </w:tc>
        <w:tc>
          <w:tcPr>
            <w:tcW w:w="0" w:type="auto"/>
            <w:shd w:val="clear" w:color="auto" w:fill="auto"/>
          </w:tcPr>
          <w:p w14:paraId="2297E7D9" w14:textId="77777777" w:rsidR="00050662" w:rsidRDefault="00050662" w:rsidP="00050662">
            <w:pPr>
              <w:rPr>
                <w:ins w:id="3695" w:author="rawlins" w:date="2015-04-03T15:59:00Z"/>
              </w:rPr>
            </w:pPr>
            <w:ins w:id="3696" w:author="rawlins" w:date="2015-04-03T15:59:00Z">
              <w:r w:rsidRPr="00315B5A">
                <w:rPr>
                  <w:position w:val="-10"/>
                </w:rPr>
                <w:object w:dxaOrig="220" w:dyaOrig="260" w14:anchorId="09709BFD">
                  <v:shape id="_x0000_i2177" type="#_x0000_t75" style="width:14.25pt;height:14.25pt" o:ole="">
                    <v:imagedata r:id="rId2388" o:title=""/>
                  </v:shape>
                  <o:OLEObject Type="Embed" ProgID="Equation.DSMT4" ShapeID="_x0000_i2177" DrawAspect="Content" ObjectID="_1489833962" r:id="rId2389"/>
                </w:object>
              </w:r>
            </w:ins>
            <w:ins w:id="3697" w:author="rawlins" w:date="2015-04-03T15:59:00Z">
              <w:r>
                <w:t>, declination angle for fiber orientation in local coordinate system</w:t>
              </w:r>
            </w:ins>
          </w:p>
        </w:tc>
        <w:tc>
          <w:tcPr>
            <w:tcW w:w="0" w:type="auto"/>
          </w:tcPr>
          <w:p w14:paraId="38A63D3C" w14:textId="77777777" w:rsidR="00050662" w:rsidRPr="00AF2221" w:rsidRDefault="00050662" w:rsidP="00050662">
            <w:pPr>
              <w:rPr>
                <w:ins w:id="3698" w:author="rawlins" w:date="2015-04-03T15:59:00Z"/>
                <w:position w:val="-10"/>
              </w:rPr>
            </w:pPr>
            <w:ins w:id="3699" w:author="rawlins" w:date="2015-04-03T15:59:00Z">
              <w:r>
                <w:rPr>
                  <w:position w:val="-10"/>
                </w:rPr>
                <w:t>[</w:t>
              </w:r>
              <w:r>
                <w:rPr>
                  <w:b/>
                  <w:position w:val="-10"/>
                </w:rPr>
                <w:t>deg</w:t>
              </w:r>
              <w:r>
                <w:rPr>
                  <w:position w:val="-10"/>
                </w:rPr>
                <w:t>]</w:t>
              </w:r>
            </w:ins>
          </w:p>
        </w:tc>
      </w:tr>
    </w:tbl>
    <w:p w14:paraId="6673B712" w14:textId="77777777" w:rsidR="00050662" w:rsidRDefault="00050662" w:rsidP="00050662">
      <w:pPr>
        <w:jc w:val="center"/>
        <w:rPr>
          <w:ins w:id="3700" w:author="rawlins" w:date="2015-04-03T15:59:00Z"/>
        </w:rPr>
      </w:pPr>
      <w:ins w:id="3701" w:author="rawlins" w:date="2015-04-03T15:59:00Z">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9">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00430A4E" w14:textId="77777777" w:rsidR="00050662" w:rsidRDefault="00050662" w:rsidP="00050662">
      <w:pPr>
        <w:rPr>
          <w:ins w:id="3702" w:author="rawlins" w:date="2015-04-03T15:59:00Z"/>
        </w:rPr>
      </w:pPr>
      <w:ins w:id="3703" w:author="rawlins" w:date="2015-04-03T15:59:00Z">
        <w:r>
          <w:t>In the reference configuration, the fiber is oriented along</w:t>
        </w:r>
      </w:ins>
    </w:p>
    <w:p w14:paraId="26EF00DE" w14:textId="77777777" w:rsidR="00050662" w:rsidRDefault="00050662" w:rsidP="00050662">
      <w:pPr>
        <w:pStyle w:val="MTDisplayEquation"/>
        <w:rPr>
          <w:ins w:id="3704" w:author="rawlins" w:date="2015-04-03T15:59:00Z"/>
        </w:rPr>
      </w:pPr>
      <w:ins w:id="3705" w:author="rawlins" w:date="2015-04-03T15:59:00Z">
        <w:r>
          <w:tab/>
        </w:r>
      </w:ins>
      <w:ins w:id="3706" w:author="rawlins" w:date="2015-04-03T15:59:00Z">
        <w:r w:rsidRPr="00315B5A">
          <w:rPr>
            <w:position w:val="-12"/>
          </w:rPr>
          <w:object w:dxaOrig="3920" w:dyaOrig="360" w14:anchorId="401CFAB3">
            <v:shape id="_x0000_i2178" type="#_x0000_t75" style="width:194.25pt;height:21.75pt" o:ole="">
              <v:imagedata r:id="rId2390" o:title=""/>
            </v:shape>
            <o:OLEObject Type="Embed" ProgID="Equation.DSMT4" ShapeID="_x0000_i2178" DrawAspect="Content" ObjectID="_1489833963" r:id="rId2391"/>
          </w:object>
        </w:r>
      </w:ins>
      <w:ins w:id="3707" w:author="rawlins" w:date="2015-04-03T15:59:00Z">
        <w:r>
          <w:t xml:space="preserve"> </w:t>
        </w:r>
      </w:ins>
    </w:p>
    <w:p w14:paraId="3A0116C6" w14:textId="77777777" w:rsidR="00050662" w:rsidRDefault="00050662" w:rsidP="00050662">
      <w:pPr>
        <w:rPr>
          <w:ins w:id="3708" w:author="rawlins" w:date="2015-04-03T15:59:00Z"/>
        </w:rPr>
      </w:pPr>
      <w:ins w:id="3709" w:author="rawlins" w:date="2015-04-03T15:59:00Z">
        <w:r w:rsidRPr="000230DC">
          <w:t xml:space="preserve">where </w:t>
        </w:r>
      </w:ins>
      <w:ins w:id="3710" w:author="rawlins" w:date="2015-04-03T15:59:00Z">
        <w:r w:rsidRPr="00315B5A">
          <w:rPr>
            <w:position w:val="-14"/>
          </w:rPr>
          <w:object w:dxaOrig="999" w:dyaOrig="400" w14:anchorId="32CA6AF0">
            <v:shape id="_x0000_i2179" type="#_x0000_t75" style="width:50.25pt;height:21.75pt" o:ole="">
              <v:imagedata r:id="rId2392" o:title=""/>
            </v:shape>
            <o:OLEObject Type="Embed" ProgID="Equation.DSMT4" ShapeID="_x0000_i2179" DrawAspect="Content" ObjectID="_1489833964" r:id="rId2393"/>
          </w:object>
        </w:r>
      </w:ins>
      <w:ins w:id="3711"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3712" w:author="rawlins" w:date="2015-04-03T15:59:00Z">
        <w:r w:rsidRPr="000230DC">
          <w:fldChar w:fldCharType="separate"/>
        </w:r>
        <w:r>
          <w:t>4.1.1</w:t>
        </w:r>
        <w:r w:rsidRPr="000230DC">
          <w:fldChar w:fldCharType="end"/>
        </w:r>
        <w:r w:rsidRPr="000230DC">
          <w:t xml:space="preserve">).  </w:t>
        </w:r>
        <w:r>
          <w:t xml:space="preserve">The parameters &lt;theta&gt; and &lt;phi&gt; are optional, with default values of </w:t>
        </w:r>
      </w:ins>
      <w:ins w:id="3713" w:author="rawlins" w:date="2015-04-03T15:59:00Z">
        <w:r w:rsidRPr="00315B5A">
          <w:rPr>
            <w:position w:val="-6"/>
          </w:rPr>
          <w:object w:dxaOrig="400" w:dyaOrig="279" w14:anchorId="1A753EB9">
            <v:shape id="_x0000_i2180" type="#_x0000_t75" style="width:21.75pt;height:14.25pt" o:ole="">
              <v:imagedata r:id="rId2394" o:title=""/>
            </v:shape>
            <o:OLEObject Type="Embed" ProgID="Equation.DSMT4" ShapeID="_x0000_i2180" DrawAspect="Content" ObjectID="_1489833965" r:id="rId2395"/>
          </w:object>
        </w:r>
      </w:ins>
      <w:ins w:id="3714" w:author="rawlins" w:date="2015-04-03T15:59:00Z">
        <w:r>
          <w:t xml:space="preserve">0° and </w:t>
        </w:r>
      </w:ins>
      <w:ins w:id="3715" w:author="rawlins" w:date="2015-04-03T15:59:00Z">
        <w:r w:rsidRPr="00315B5A">
          <w:rPr>
            <w:position w:val="-10"/>
          </w:rPr>
          <w:object w:dxaOrig="400" w:dyaOrig="260" w14:anchorId="1EF40844">
            <v:shape id="_x0000_i2181" type="#_x0000_t75" style="width:21.75pt;height:14.25pt" o:ole="">
              <v:imagedata r:id="rId2396" o:title=""/>
            </v:shape>
            <o:OLEObject Type="Embed" ProgID="Equation.DSMT4" ShapeID="_x0000_i2181" DrawAspect="Content" ObjectID="_1489833966" r:id="rId2397"/>
          </w:object>
        </w:r>
      </w:ins>
      <w:ins w:id="3716" w:author="rawlins" w:date="2015-04-03T15:59:00Z">
        <w:r>
          <w:t xml:space="preserve">90°, such that </w:t>
        </w:r>
      </w:ins>
      <w:ins w:id="3717" w:author="rawlins" w:date="2015-04-03T15:59:00Z">
        <w:r w:rsidRPr="00315B5A">
          <w:rPr>
            <w:position w:val="-12"/>
          </w:rPr>
          <w:object w:dxaOrig="700" w:dyaOrig="360" w14:anchorId="12EDD001">
            <v:shape id="_x0000_i2182" type="#_x0000_t75" style="width:36pt;height:21.75pt" o:ole="">
              <v:imagedata r:id="rId2398" o:title=""/>
            </v:shape>
            <o:OLEObject Type="Embed" ProgID="Equation.DSMT4" ShapeID="_x0000_i2182" DrawAspect="Content" ObjectID="_1489833967" r:id="rId2399"/>
          </w:object>
        </w:r>
      </w:ins>
      <w:ins w:id="3718" w:author="rawlins" w:date="2015-04-03T15:59:00Z">
        <w:r>
          <w:t xml:space="preserve">.  The active stress </w:t>
        </w:r>
      </w:ins>
      <w:ins w:id="3719" w:author="rawlins" w:date="2015-04-03T15:59:00Z">
        <w:r w:rsidRPr="00315B5A">
          <w:rPr>
            <w:position w:val="-6"/>
          </w:rPr>
          <w:object w:dxaOrig="320" w:dyaOrig="320" w14:anchorId="48516BC9">
            <v:shape id="_x0000_i2183" type="#_x0000_t75" style="width:14.25pt;height:14.25pt" o:ole="">
              <v:imagedata r:id="rId2400" o:title=""/>
            </v:shape>
            <o:OLEObject Type="Embed" ProgID="Equation.DSMT4" ShapeID="_x0000_i2183" DrawAspect="Content" ObjectID="_1489833968" r:id="rId2401"/>
          </w:object>
        </w:r>
      </w:ins>
      <w:ins w:id="3720" w:author="rawlins" w:date="2015-04-03T15:59:00Z">
        <w:r>
          <w:t xml:space="preserve"> for this material is given by</w:t>
        </w:r>
      </w:ins>
    </w:p>
    <w:p w14:paraId="56D36ECA" w14:textId="77777777" w:rsidR="00050662" w:rsidRDefault="00050662" w:rsidP="00050662">
      <w:pPr>
        <w:pStyle w:val="MTDisplayEquation"/>
        <w:rPr>
          <w:ins w:id="3721" w:author="rawlins" w:date="2015-04-03T15:59:00Z"/>
        </w:rPr>
      </w:pPr>
      <w:ins w:id="3722" w:author="rawlins" w:date="2015-04-03T15:59:00Z">
        <w:r>
          <w:tab/>
        </w:r>
      </w:ins>
      <w:ins w:id="3723" w:author="rawlins" w:date="2015-04-03T15:59:00Z">
        <w:r w:rsidRPr="00315B5A">
          <w:rPr>
            <w:position w:val="-14"/>
          </w:rPr>
          <w:object w:dxaOrig="1820" w:dyaOrig="400" w14:anchorId="76A0EB69">
            <v:shape id="_x0000_i2184" type="#_x0000_t75" style="width:93.75pt;height:21.75pt" o:ole="">
              <v:imagedata r:id="rId2402" o:title=""/>
            </v:shape>
            <o:OLEObject Type="Embed" ProgID="Equation.DSMT4" ShapeID="_x0000_i2184" DrawAspect="Content" ObjectID="_1489833969" r:id="rId2403"/>
          </w:object>
        </w:r>
      </w:ins>
      <w:ins w:id="3724" w:author="rawlins" w:date="2015-04-03T15:59:00Z">
        <w:r>
          <w:t xml:space="preserve"> ,</w:t>
        </w:r>
      </w:ins>
    </w:p>
    <w:p w14:paraId="084E1274" w14:textId="77777777" w:rsidR="00050662" w:rsidRPr="0097532C" w:rsidRDefault="00050662" w:rsidP="00050662">
      <w:pPr>
        <w:rPr>
          <w:ins w:id="3725" w:author="rawlins" w:date="2015-04-03T15:59:00Z"/>
        </w:rPr>
      </w:pPr>
      <w:ins w:id="3726" w:author="rawlins" w:date="2015-04-03T15:59:00Z">
        <w:r>
          <w:t xml:space="preserve">where </w:t>
        </w:r>
      </w:ins>
      <w:ins w:id="3727" w:author="rawlins" w:date="2015-04-03T15:59:00Z">
        <w:r w:rsidRPr="00315B5A">
          <w:rPr>
            <w:position w:val="-14"/>
          </w:rPr>
          <w:object w:dxaOrig="1620" w:dyaOrig="400" w14:anchorId="167422D8">
            <v:shape id="_x0000_i2185" type="#_x0000_t75" style="width:79.45pt;height:21.75pt" o:ole="">
              <v:imagedata r:id="rId2404" o:title=""/>
            </v:shape>
            <o:OLEObject Type="Embed" ProgID="Equation.DSMT4" ShapeID="_x0000_i2185" DrawAspect="Content" ObjectID="_1489833970" r:id="rId2405"/>
          </w:object>
        </w:r>
      </w:ins>
      <w:ins w:id="3728" w:author="rawlins" w:date="2015-04-03T15:59:00Z">
        <w:r>
          <w:t xml:space="preserve"> is the fiber orientation in the current (deformed) configuration.</w:t>
        </w:r>
      </w:ins>
    </w:p>
    <w:p w14:paraId="3626A22A" w14:textId="77777777" w:rsidR="00050662" w:rsidRPr="0097532C" w:rsidRDefault="00050662" w:rsidP="00050662">
      <w:pPr>
        <w:rPr>
          <w:ins w:id="3729" w:author="rawlins" w:date="2015-04-03T15:59:00Z"/>
        </w:rPr>
      </w:pPr>
    </w:p>
    <w:p w14:paraId="0327FDAD" w14:textId="77777777" w:rsidR="00050662" w:rsidRDefault="00050662" w:rsidP="00050662">
      <w:pPr>
        <w:rPr>
          <w:ins w:id="3730" w:author="rawlins" w:date="2015-04-03T15:59:00Z"/>
        </w:rPr>
      </w:pPr>
      <w:ins w:id="3731" w:author="rawlins" w:date="2015-04-03T15:59:00Z">
        <w:r>
          <w:rPr>
            <w:i/>
          </w:rPr>
          <w:t>Example</w:t>
        </w:r>
        <w:r>
          <w:t>:</w:t>
        </w:r>
      </w:ins>
    </w:p>
    <w:p w14:paraId="303B9636" w14:textId="77777777" w:rsidR="00050662" w:rsidRDefault="00050662" w:rsidP="00050662">
      <w:pPr>
        <w:rPr>
          <w:ins w:id="3732" w:author="rawlins" w:date="2015-04-03T15:59:00Z"/>
        </w:rPr>
      </w:pPr>
      <w:ins w:id="3733" w:author="rawlins" w:date="2015-04-03T15:59:00Z">
        <w:r>
          <w:t xml:space="preserve">Isotropic contraction in plane transverse to </w:t>
        </w:r>
      </w:ins>
      <w:ins w:id="3734" w:author="rawlins" w:date="2015-04-03T15:59:00Z">
        <w:r w:rsidRPr="00315B5A">
          <w:rPr>
            <w:position w:val="-12"/>
          </w:rPr>
          <w:object w:dxaOrig="220" w:dyaOrig="360" w14:anchorId="00696A27">
            <v:shape id="_x0000_i2186" type="#_x0000_t75" style="width:14.25pt;height:21.75pt" o:ole="">
              <v:imagedata r:id="rId2406" o:title=""/>
            </v:shape>
            <o:OLEObject Type="Embed" ProgID="Equation.DSMT4" ShapeID="_x0000_i2186" DrawAspect="Content" ObjectID="_1489833971" r:id="rId2407"/>
          </w:object>
        </w:r>
      </w:ins>
      <w:ins w:id="3735" w:author="rawlins" w:date="2015-04-03T15:59:00Z">
        <w:r>
          <w:t>, in a mixture containing a neo-Hookean solid.</w:t>
        </w:r>
      </w:ins>
    </w:p>
    <w:p w14:paraId="78FE7094" w14:textId="77777777" w:rsidR="00050662" w:rsidRDefault="00050662" w:rsidP="00050662">
      <w:pPr>
        <w:pStyle w:val="code"/>
        <w:rPr>
          <w:ins w:id="3736" w:author="rawlins" w:date="2015-04-03T15:59:00Z"/>
        </w:rPr>
      </w:pPr>
      <w:ins w:id="3737" w:author="rawlins" w:date="2015-04-03T15:59:00Z">
        <w:r>
          <w:t>&lt;material id="1" type="solid mixture"&gt;</w:t>
        </w:r>
      </w:ins>
    </w:p>
    <w:p w14:paraId="5431E23D" w14:textId="77777777" w:rsidR="00050662" w:rsidRDefault="00050662" w:rsidP="00050662">
      <w:pPr>
        <w:pStyle w:val="code"/>
        <w:rPr>
          <w:ins w:id="3738" w:author="rawlins" w:date="2015-04-03T15:59:00Z"/>
        </w:rPr>
      </w:pPr>
      <w:ins w:id="3739" w:author="rawlins" w:date="2015-04-03T15:59:00Z">
        <w:r>
          <w:tab/>
          <w:t>&lt;mat_axis type="local"&gt;0,0,0&lt;/mat_axis&gt;</w:t>
        </w:r>
      </w:ins>
    </w:p>
    <w:p w14:paraId="18C11D66" w14:textId="77777777" w:rsidR="00050662" w:rsidRDefault="00050662" w:rsidP="00050662">
      <w:pPr>
        <w:pStyle w:val="code"/>
        <w:rPr>
          <w:ins w:id="3740" w:author="rawlins" w:date="2015-04-03T15:59:00Z"/>
        </w:rPr>
      </w:pPr>
      <w:ins w:id="3741" w:author="rawlins" w:date="2015-04-03T15:59:00Z">
        <w:r>
          <w:tab/>
          <w:t>&lt;solid type="neo-Hookean"&gt;</w:t>
        </w:r>
      </w:ins>
    </w:p>
    <w:p w14:paraId="4391805C" w14:textId="77777777" w:rsidR="00050662" w:rsidRDefault="00050662" w:rsidP="00050662">
      <w:pPr>
        <w:pStyle w:val="code"/>
        <w:rPr>
          <w:ins w:id="3742" w:author="rawlins" w:date="2015-04-03T15:59:00Z"/>
        </w:rPr>
      </w:pPr>
      <w:ins w:id="3743" w:author="rawlins" w:date="2015-04-03T15:59:00Z">
        <w:r>
          <w:tab/>
        </w:r>
        <w:r>
          <w:tab/>
          <w:t>&lt;E&gt;1.0&lt;/E&gt;</w:t>
        </w:r>
      </w:ins>
    </w:p>
    <w:p w14:paraId="3FF62D00" w14:textId="77777777" w:rsidR="00050662" w:rsidRDefault="00050662" w:rsidP="00050662">
      <w:pPr>
        <w:pStyle w:val="code"/>
        <w:rPr>
          <w:ins w:id="3744" w:author="rawlins" w:date="2015-04-03T15:59:00Z"/>
        </w:rPr>
      </w:pPr>
      <w:ins w:id="3745" w:author="rawlins" w:date="2015-04-03T15:59:00Z">
        <w:r>
          <w:tab/>
        </w:r>
        <w:r>
          <w:tab/>
          <w:t>&lt;v&gt;0.3&lt;/v&gt;</w:t>
        </w:r>
      </w:ins>
    </w:p>
    <w:p w14:paraId="62294233" w14:textId="77777777" w:rsidR="00050662" w:rsidRDefault="00050662" w:rsidP="00050662">
      <w:pPr>
        <w:pStyle w:val="code"/>
        <w:rPr>
          <w:ins w:id="3746" w:author="rawlins" w:date="2015-04-03T15:59:00Z"/>
        </w:rPr>
      </w:pPr>
      <w:ins w:id="3747" w:author="rawlins" w:date="2015-04-03T15:59:00Z">
        <w:r>
          <w:tab/>
          <w:t>&lt;/solid&gt;</w:t>
        </w:r>
      </w:ins>
    </w:p>
    <w:p w14:paraId="63DD7943" w14:textId="77777777" w:rsidR="00050662" w:rsidRDefault="00050662" w:rsidP="00050662">
      <w:pPr>
        <w:pStyle w:val="code"/>
        <w:rPr>
          <w:ins w:id="3748" w:author="rawlins" w:date="2015-04-03T15:59:00Z"/>
        </w:rPr>
      </w:pPr>
      <w:ins w:id="3749" w:author="rawlins" w:date="2015-04-03T15:59:00Z">
        <w:r>
          <w:tab/>
          <w:t>&lt;solid type="prescribed trans iso active contraction"&gt;</w:t>
        </w:r>
      </w:ins>
    </w:p>
    <w:p w14:paraId="4281FE45" w14:textId="77777777" w:rsidR="00050662" w:rsidRPr="00E24C5F" w:rsidRDefault="00050662" w:rsidP="00050662">
      <w:pPr>
        <w:pStyle w:val="code"/>
        <w:rPr>
          <w:ins w:id="3750" w:author="rawlins" w:date="2015-04-03T15:59:00Z"/>
        </w:rPr>
      </w:pPr>
      <w:ins w:id="3751" w:author="rawlins" w:date="2015-04-03T15:59:00Z">
        <w:r>
          <w:lastRenderedPageBreak/>
          <w:tab/>
        </w:r>
        <w:r>
          <w:tab/>
        </w:r>
        <w:r w:rsidRPr="00E24C5F">
          <w:t>&lt;</w:t>
        </w:r>
        <w:r>
          <w:t>T0 lc="2"</w:t>
        </w:r>
        <w:r w:rsidRPr="00E24C5F">
          <w:t>&gt;</w:t>
        </w:r>
        <w:r>
          <w:t>1</w:t>
        </w:r>
        <w:r w:rsidRPr="00E24C5F">
          <w:t>&lt;/</w:t>
        </w:r>
        <w:r>
          <w:t>T0</w:t>
        </w:r>
        <w:r w:rsidRPr="00E24C5F">
          <w:t>&gt;</w:t>
        </w:r>
      </w:ins>
    </w:p>
    <w:p w14:paraId="10046B5F" w14:textId="77777777" w:rsidR="00050662" w:rsidRPr="00E24C5F" w:rsidRDefault="00050662" w:rsidP="00050662">
      <w:pPr>
        <w:pStyle w:val="code"/>
        <w:rPr>
          <w:ins w:id="3752" w:author="rawlins" w:date="2015-04-03T15:59:00Z"/>
        </w:rPr>
      </w:pPr>
      <w:ins w:id="3753" w:author="rawlins" w:date="2015-04-03T15:59:00Z">
        <w:r w:rsidRPr="00E24C5F">
          <w:tab/>
        </w:r>
        <w:r w:rsidRPr="00E24C5F">
          <w:tab/>
          <w:t>&lt;theta&gt;0&lt;/theta&gt;</w:t>
        </w:r>
      </w:ins>
    </w:p>
    <w:p w14:paraId="1497C7DF" w14:textId="77777777" w:rsidR="00050662" w:rsidRDefault="00050662" w:rsidP="00050662">
      <w:pPr>
        <w:pStyle w:val="code"/>
        <w:rPr>
          <w:ins w:id="3754" w:author="rawlins" w:date="2015-04-03T15:59:00Z"/>
        </w:rPr>
      </w:pPr>
      <w:ins w:id="3755" w:author="rawlins" w:date="2015-04-03T15:59:00Z">
        <w:r w:rsidRPr="00E24C5F">
          <w:tab/>
        </w:r>
        <w:r w:rsidRPr="00E24C5F">
          <w:tab/>
          <w:t>&lt;phi&gt;90&lt;/phi&gt;</w:t>
        </w:r>
      </w:ins>
    </w:p>
    <w:p w14:paraId="1DDB7DDF" w14:textId="77777777" w:rsidR="00050662" w:rsidRPr="00E24C5F" w:rsidRDefault="00050662" w:rsidP="00050662">
      <w:pPr>
        <w:pStyle w:val="code"/>
        <w:rPr>
          <w:ins w:id="3756" w:author="rawlins" w:date="2015-04-03T15:59:00Z"/>
        </w:rPr>
      </w:pPr>
      <w:ins w:id="3757" w:author="rawlins" w:date="2015-04-03T15:59:00Z">
        <w:r w:rsidRPr="00E24C5F">
          <w:tab/>
          <w:t>&lt;/solid&gt;</w:t>
        </w:r>
      </w:ins>
    </w:p>
    <w:p w14:paraId="08788EE9" w14:textId="77777777" w:rsidR="00050662" w:rsidRDefault="00050662" w:rsidP="00050662">
      <w:pPr>
        <w:pStyle w:val="code"/>
        <w:rPr>
          <w:ins w:id="3758" w:author="rawlins" w:date="2015-04-03T15:59:00Z"/>
        </w:rPr>
      </w:pPr>
      <w:ins w:id="3759" w:author="rawlins" w:date="2015-04-03T15:59:00Z">
        <w:r>
          <w:t>&lt;/material&gt;</w:t>
        </w:r>
      </w:ins>
    </w:p>
    <w:p w14:paraId="140F2B48" w14:textId="77777777" w:rsidR="00050662" w:rsidRDefault="00050662" w:rsidP="00050662">
      <w:pPr>
        <w:rPr>
          <w:ins w:id="3760" w:author="rawlins" w:date="2015-04-03T15:59:00Z"/>
        </w:rPr>
      </w:pPr>
    </w:p>
    <w:p w14:paraId="24FC2A32" w14:textId="77777777" w:rsidR="00050662" w:rsidRDefault="00050662" w:rsidP="00050662">
      <w:pPr>
        <w:pStyle w:val="Heading4"/>
        <w:rPr>
          <w:ins w:id="3761" w:author="rawlins" w:date="2015-04-03T15:59:00Z"/>
        </w:rPr>
      </w:pPr>
      <w:bookmarkStart w:id="3762" w:name="_Toc416085893"/>
      <w:ins w:id="3763" w:author="rawlins" w:date="2015-04-03T15:59:00Z">
        <w:r>
          <w:t>Prescribed Isotropic Active Contraction</w:t>
        </w:r>
        <w:bookmarkEnd w:id="3762"/>
      </w:ins>
    </w:p>
    <w:p w14:paraId="78EB8D1D" w14:textId="77777777" w:rsidR="00050662" w:rsidRDefault="00050662" w:rsidP="00050662">
      <w:pPr>
        <w:rPr>
          <w:ins w:id="3764" w:author="rawlins" w:date="2015-04-03T15:59:00Z"/>
        </w:rPr>
      </w:pPr>
      <w:ins w:id="3765" w:author="rawlins" w:date="2015-04-03T15:59:00Z">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3766" w:author="rawlins" w:date="2015-04-03T15:59:00Z">
        <w:r>
          <w:fldChar w:fldCharType="separate"/>
        </w:r>
        <w:r>
          <w:t xml:space="preserve">4.1.3.18. </w:t>
        </w:r>
        <w:r>
          <w:fldChar w:fldCharType="end"/>
        </w:r>
        <w:r w:rsidRPr="0097532C">
          <w:t xml:space="preserve">.  </w:t>
        </w:r>
        <w:r>
          <w:t>The following material parameters need to be defined:</w:t>
        </w:r>
      </w:ins>
    </w:p>
    <w:p w14:paraId="7F918047" w14:textId="77777777" w:rsidR="00050662" w:rsidRDefault="00050662" w:rsidP="00050662">
      <w:pPr>
        <w:rPr>
          <w:ins w:id="3767"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7"/>
        <w:gridCol w:w="523"/>
      </w:tblGrid>
      <w:tr w:rsidR="00050662" w14:paraId="126A5A52" w14:textId="77777777" w:rsidTr="00050662">
        <w:trPr>
          <w:ins w:id="3768" w:author="rawlins" w:date="2015-04-03T15:59:00Z"/>
        </w:trPr>
        <w:tc>
          <w:tcPr>
            <w:tcW w:w="0" w:type="auto"/>
            <w:shd w:val="clear" w:color="auto" w:fill="auto"/>
          </w:tcPr>
          <w:p w14:paraId="0BF30F9E" w14:textId="77777777" w:rsidR="00050662" w:rsidRDefault="00050662" w:rsidP="00050662">
            <w:pPr>
              <w:pStyle w:val="code"/>
              <w:rPr>
                <w:ins w:id="3769" w:author="rawlins" w:date="2015-04-03T15:59:00Z"/>
              </w:rPr>
            </w:pPr>
            <w:ins w:id="3770" w:author="rawlins" w:date="2015-04-03T15:59:00Z">
              <w:r>
                <w:t>&lt;T0&gt;</w:t>
              </w:r>
            </w:ins>
          </w:p>
        </w:tc>
        <w:tc>
          <w:tcPr>
            <w:tcW w:w="0" w:type="auto"/>
            <w:shd w:val="clear" w:color="auto" w:fill="auto"/>
          </w:tcPr>
          <w:p w14:paraId="06AAE290" w14:textId="77777777" w:rsidR="00050662" w:rsidRDefault="00050662" w:rsidP="00050662">
            <w:pPr>
              <w:rPr>
                <w:ins w:id="3771" w:author="rawlins" w:date="2015-04-03T15:59:00Z"/>
              </w:rPr>
            </w:pPr>
            <w:ins w:id="3772" w:author="rawlins" w:date="2015-04-03T15:59:00Z">
              <w:r w:rsidRPr="00315B5A">
                <w:rPr>
                  <w:position w:val="-12"/>
                </w:rPr>
                <w:object w:dxaOrig="260" w:dyaOrig="360" w14:anchorId="6719F7B0">
                  <v:shape id="_x0000_i2187" type="#_x0000_t75" style="width:14.25pt;height:21.75pt" o:ole="">
                    <v:imagedata r:id="rId2408" o:title=""/>
                  </v:shape>
                  <o:OLEObject Type="Embed" ProgID="Equation.DSMT4" ShapeID="_x0000_i2187" DrawAspect="Content" ObjectID="_1489833972" r:id="rId2409"/>
                </w:object>
              </w:r>
            </w:ins>
            <w:ins w:id="3773" w:author="rawlins" w:date="2015-04-03T15:59:00Z">
              <w:r>
                <w:t>, representing the prescribed stress</w:t>
              </w:r>
            </w:ins>
          </w:p>
        </w:tc>
        <w:tc>
          <w:tcPr>
            <w:tcW w:w="0" w:type="auto"/>
          </w:tcPr>
          <w:p w14:paraId="64C270B2" w14:textId="77777777" w:rsidR="00050662" w:rsidRPr="00AF2221" w:rsidRDefault="00050662" w:rsidP="00050662">
            <w:pPr>
              <w:rPr>
                <w:ins w:id="3774" w:author="rawlins" w:date="2015-04-03T15:59:00Z"/>
                <w:position w:val="-10"/>
              </w:rPr>
            </w:pPr>
            <w:ins w:id="3775" w:author="rawlins" w:date="2015-04-03T15:59:00Z">
              <w:r>
                <w:t>[</w:t>
              </w:r>
              <w:r>
                <w:rPr>
                  <w:b/>
                </w:rPr>
                <w:t>P</w:t>
              </w:r>
              <w:r>
                <w:t>]</w:t>
              </w:r>
            </w:ins>
          </w:p>
        </w:tc>
      </w:tr>
    </w:tbl>
    <w:p w14:paraId="1517C6B8" w14:textId="77777777" w:rsidR="00050662" w:rsidRDefault="00050662" w:rsidP="00050662">
      <w:pPr>
        <w:rPr>
          <w:ins w:id="3776" w:author="rawlins" w:date="2015-04-03T15:59:00Z"/>
        </w:rPr>
      </w:pPr>
      <w:ins w:id="3777" w:author="rawlins" w:date="2015-04-03T15:59:00Z">
        <w:r>
          <w:t xml:space="preserve">The active stress </w:t>
        </w:r>
      </w:ins>
      <w:ins w:id="3778" w:author="rawlins" w:date="2015-04-03T15:59:00Z">
        <w:r w:rsidRPr="00315B5A">
          <w:rPr>
            <w:position w:val="-6"/>
          </w:rPr>
          <w:object w:dxaOrig="320" w:dyaOrig="320" w14:anchorId="6A400A81">
            <v:shape id="_x0000_i2188" type="#_x0000_t75" style="width:14.25pt;height:14.25pt" o:ole="">
              <v:imagedata r:id="rId2410" o:title=""/>
            </v:shape>
            <o:OLEObject Type="Embed" ProgID="Equation.DSMT4" ShapeID="_x0000_i2188" DrawAspect="Content" ObjectID="_1489833973" r:id="rId2411"/>
          </w:object>
        </w:r>
      </w:ins>
      <w:ins w:id="3779" w:author="rawlins" w:date="2015-04-03T15:59:00Z">
        <w:r>
          <w:t xml:space="preserve"> for this material is given by</w:t>
        </w:r>
      </w:ins>
    </w:p>
    <w:p w14:paraId="4C2F4CE5" w14:textId="77777777" w:rsidR="00050662" w:rsidRDefault="00050662" w:rsidP="00050662">
      <w:pPr>
        <w:pStyle w:val="MTDisplayEquation"/>
        <w:rPr>
          <w:ins w:id="3780" w:author="rawlins" w:date="2015-04-03T15:59:00Z"/>
        </w:rPr>
      </w:pPr>
      <w:ins w:id="3781" w:author="rawlins" w:date="2015-04-03T15:59:00Z">
        <w:r>
          <w:tab/>
        </w:r>
      </w:ins>
      <w:ins w:id="3782" w:author="rawlins" w:date="2015-04-03T15:59:00Z">
        <w:r w:rsidRPr="00315B5A">
          <w:rPr>
            <w:position w:val="-12"/>
          </w:rPr>
          <w:object w:dxaOrig="880" w:dyaOrig="380" w14:anchorId="35DFF0D9">
            <v:shape id="_x0000_i2189" type="#_x0000_t75" style="width:43.45pt;height:21.75pt" o:ole="">
              <v:imagedata r:id="rId2412" o:title=""/>
            </v:shape>
            <o:OLEObject Type="Embed" ProgID="Equation.DSMT4" ShapeID="_x0000_i2189" DrawAspect="Content" ObjectID="_1489833974" r:id="rId2413"/>
          </w:object>
        </w:r>
      </w:ins>
      <w:ins w:id="3783" w:author="rawlins" w:date="2015-04-03T15:59:00Z">
        <w:r>
          <w:t xml:space="preserve"> .</w:t>
        </w:r>
      </w:ins>
    </w:p>
    <w:p w14:paraId="4DA5D50B" w14:textId="77777777" w:rsidR="00050662" w:rsidRPr="0097532C" w:rsidRDefault="00050662" w:rsidP="00050662">
      <w:pPr>
        <w:rPr>
          <w:ins w:id="3784" w:author="rawlins" w:date="2015-04-03T15:59:00Z"/>
        </w:rPr>
      </w:pPr>
    </w:p>
    <w:p w14:paraId="6DEAD764" w14:textId="77777777" w:rsidR="00050662" w:rsidRDefault="00050662" w:rsidP="00050662">
      <w:pPr>
        <w:rPr>
          <w:ins w:id="3785" w:author="rawlins" w:date="2015-04-03T15:59:00Z"/>
        </w:rPr>
      </w:pPr>
      <w:ins w:id="3786" w:author="rawlins" w:date="2015-04-03T15:59:00Z">
        <w:r>
          <w:rPr>
            <w:i/>
          </w:rPr>
          <w:t>Example</w:t>
        </w:r>
        <w:r>
          <w:t>:</w:t>
        </w:r>
      </w:ins>
    </w:p>
    <w:p w14:paraId="655613B5" w14:textId="77777777" w:rsidR="00050662" w:rsidRDefault="00050662" w:rsidP="00050662">
      <w:pPr>
        <w:rPr>
          <w:ins w:id="3787" w:author="rawlins" w:date="2015-04-03T15:59:00Z"/>
        </w:rPr>
      </w:pPr>
      <w:ins w:id="3788" w:author="rawlins" w:date="2015-04-03T15:59:00Z">
        <w:r>
          <w:t>Isotropic contraction in a mixture containing a neo-Hookean solid.</w:t>
        </w:r>
      </w:ins>
    </w:p>
    <w:p w14:paraId="323EF4AD" w14:textId="77777777" w:rsidR="00050662" w:rsidRDefault="00050662" w:rsidP="00050662">
      <w:pPr>
        <w:pStyle w:val="code"/>
        <w:rPr>
          <w:ins w:id="3789" w:author="rawlins" w:date="2015-04-03T15:59:00Z"/>
        </w:rPr>
      </w:pPr>
      <w:ins w:id="3790" w:author="rawlins" w:date="2015-04-03T15:59:00Z">
        <w:r>
          <w:t>&lt;material id="1" type="solid mixture"&gt;</w:t>
        </w:r>
      </w:ins>
    </w:p>
    <w:p w14:paraId="343D563B" w14:textId="77777777" w:rsidR="00050662" w:rsidRDefault="00050662" w:rsidP="00050662">
      <w:pPr>
        <w:pStyle w:val="code"/>
        <w:rPr>
          <w:ins w:id="3791" w:author="rawlins" w:date="2015-04-03T15:59:00Z"/>
        </w:rPr>
      </w:pPr>
      <w:ins w:id="3792" w:author="rawlins" w:date="2015-04-03T15:59:00Z">
        <w:r>
          <w:tab/>
          <w:t>&lt;mat_axis type="local"&gt;0,0,0&lt;/mat_axis&gt;</w:t>
        </w:r>
      </w:ins>
    </w:p>
    <w:p w14:paraId="3021F6EB" w14:textId="77777777" w:rsidR="00050662" w:rsidRDefault="00050662" w:rsidP="00050662">
      <w:pPr>
        <w:pStyle w:val="code"/>
        <w:rPr>
          <w:ins w:id="3793" w:author="rawlins" w:date="2015-04-03T15:59:00Z"/>
        </w:rPr>
      </w:pPr>
      <w:ins w:id="3794" w:author="rawlins" w:date="2015-04-03T15:59:00Z">
        <w:r>
          <w:tab/>
          <w:t>&lt;solid type="neo-Hookean"&gt;</w:t>
        </w:r>
      </w:ins>
    </w:p>
    <w:p w14:paraId="220A54EA" w14:textId="77777777" w:rsidR="00050662" w:rsidRDefault="00050662" w:rsidP="00050662">
      <w:pPr>
        <w:pStyle w:val="code"/>
        <w:rPr>
          <w:ins w:id="3795" w:author="rawlins" w:date="2015-04-03T15:59:00Z"/>
        </w:rPr>
      </w:pPr>
      <w:ins w:id="3796" w:author="rawlins" w:date="2015-04-03T15:59:00Z">
        <w:r>
          <w:tab/>
        </w:r>
        <w:r>
          <w:tab/>
          <w:t>&lt;E&gt;1.0&lt;/E&gt;</w:t>
        </w:r>
      </w:ins>
    </w:p>
    <w:p w14:paraId="016849B0" w14:textId="77777777" w:rsidR="00050662" w:rsidRDefault="00050662" w:rsidP="00050662">
      <w:pPr>
        <w:pStyle w:val="code"/>
        <w:rPr>
          <w:ins w:id="3797" w:author="rawlins" w:date="2015-04-03T15:59:00Z"/>
        </w:rPr>
      </w:pPr>
      <w:ins w:id="3798" w:author="rawlins" w:date="2015-04-03T15:59:00Z">
        <w:r>
          <w:tab/>
        </w:r>
        <w:r>
          <w:tab/>
          <w:t>&lt;v&gt;0&lt;/v&gt;</w:t>
        </w:r>
      </w:ins>
    </w:p>
    <w:p w14:paraId="18DF8CA7" w14:textId="77777777" w:rsidR="00050662" w:rsidRDefault="00050662" w:rsidP="00050662">
      <w:pPr>
        <w:pStyle w:val="code"/>
        <w:rPr>
          <w:ins w:id="3799" w:author="rawlins" w:date="2015-04-03T15:59:00Z"/>
        </w:rPr>
      </w:pPr>
      <w:ins w:id="3800" w:author="rawlins" w:date="2015-04-03T15:59:00Z">
        <w:r>
          <w:tab/>
          <w:t>&lt;/solid&gt;</w:t>
        </w:r>
      </w:ins>
    </w:p>
    <w:p w14:paraId="5323A07C" w14:textId="77777777" w:rsidR="00050662" w:rsidRDefault="00050662" w:rsidP="00050662">
      <w:pPr>
        <w:pStyle w:val="code"/>
        <w:rPr>
          <w:ins w:id="3801" w:author="rawlins" w:date="2015-04-03T15:59:00Z"/>
        </w:rPr>
      </w:pPr>
      <w:ins w:id="3802" w:author="rawlins" w:date="2015-04-03T15:59:00Z">
        <w:r>
          <w:tab/>
          <w:t>&lt;solid type="prescribed isotropic active contraction"&gt;</w:t>
        </w:r>
      </w:ins>
    </w:p>
    <w:p w14:paraId="18D094C5" w14:textId="77777777" w:rsidR="00050662" w:rsidRPr="00E24C5F" w:rsidRDefault="00050662" w:rsidP="00050662">
      <w:pPr>
        <w:pStyle w:val="code"/>
        <w:rPr>
          <w:ins w:id="3803" w:author="rawlins" w:date="2015-04-03T15:59:00Z"/>
        </w:rPr>
      </w:pPr>
      <w:ins w:id="3804" w:author="rawlins" w:date="2015-04-03T15:59:00Z">
        <w:r>
          <w:tab/>
        </w:r>
        <w:r>
          <w:tab/>
        </w:r>
        <w:r w:rsidRPr="00E24C5F">
          <w:t>&lt;</w:t>
        </w:r>
        <w:r>
          <w:t>T0 lc="2"</w:t>
        </w:r>
        <w:r w:rsidRPr="00E24C5F">
          <w:t>&gt;</w:t>
        </w:r>
        <w:r>
          <w:t>1</w:t>
        </w:r>
        <w:r w:rsidRPr="00E24C5F">
          <w:t>&lt;/</w:t>
        </w:r>
        <w:r>
          <w:t>T0</w:t>
        </w:r>
        <w:r w:rsidRPr="00E24C5F">
          <w:t>&gt;</w:t>
        </w:r>
      </w:ins>
    </w:p>
    <w:p w14:paraId="14E811F3" w14:textId="77777777" w:rsidR="00050662" w:rsidRPr="00E24C5F" w:rsidRDefault="00050662" w:rsidP="00050662">
      <w:pPr>
        <w:pStyle w:val="code"/>
        <w:rPr>
          <w:ins w:id="3805" w:author="rawlins" w:date="2015-04-03T15:59:00Z"/>
        </w:rPr>
      </w:pPr>
      <w:ins w:id="3806" w:author="rawlins" w:date="2015-04-03T15:59:00Z">
        <w:r w:rsidRPr="00E24C5F">
          <w:tab/>
          <w:t>&lt;/solid&gt;</w:t>
        </w:r>
      </w:ins>
    </w:p>
    <w:p w14:paraId="26055C97" w14:textId="77777777" w:rsidR="00050662" w:rsidRDefault="00050662" w:rsidP="00050662">
      <w:pPr>
        <w:pStyle w:val="code"/>
        <w:rPr>
          <w:ins w:id="3807" w:author="rawlins" w:date="2015-04-03T15:59:00Z"/>
        </w:rPr>
      </w:pPr>
      <w:ins w:id="3808" w:author="rawlins" w:date="2015-04-03T15:59:00Z">
        <w:r>
          <w:t>&lt;/material&gt;</w:t>
        </w:r>
      </w:ins>
    </w:p>
    <w:p w14:paraId="36BDC102" w14:textId="77777777" w:rsidR="00050662" w:rsidRPr="00494BEC" w:rsidRDefault="00050662" w:rsidP="00050662">
      <w:pPr>
        <w:rPr>
          <w:ins w:id="3809" w:author="rawlins" w:date="2015-04-03T15:59:00Z"/>
        </w:rPr>
      </w:pPr>
    </w:p>
    <w:p w14:paraId="28A22D63" w14:textId="77777777" w:rsidR="00050662" w:rsidRPr="00494BEC" w:rsidRDefault="00050662" w:rsidP="00050662">
      <w:pPr>
        <w:rPr>
          <w:ins w:id="3810" w:author="rawlins" w:date="2015-04-03T15:59:00Z"/>
        </w:rPr>
      </w:pPr>
    </w:p>
    <w:p w14:paraId="70B409A0" w14:textId="77777777" w:rsidR="00050662" w:rsidRPr="0097532C" w:rsidDel="0097532C" w:rsidRDefault="00050662" w:rsidP="00050662">
      <w:pPr>
        <w:rPr>
          <w:ins w:id="3811" w:author="rawlins" w:date="2015-04-03T15:59:00Z"/>
        </w:rPr>
      </w:pPr>
      <w:ins w:id="3812" w:author="rawlins" w:date="2015-04-03T15:59:00Z">
        <w:r>
          <w:br w:type="page"/>
        </w:r>
      </w:ins>
    </w:p>
    <w:p w14:paraId="626C2BAA" w14:textId="77777777" w:rsidR="006A0BC1" w:rsidRDefault="006A0BC1" w:rsidP="006A0BC1">
      <w:pPr>
        <w:pStyle w:val="Heading1"/>
      </w:pPr>
      <w:bookmarkStart w:id="3813" w:name="_Toc416085894"/>
      <w:r>
        <w:lastRenderedPageBreak/>
        <w:t>Restart Input file</w:t>
      </w:r>
      <w:bookmarkEnd w:id="3312"/>
      <w:bookmarkEnd w:id="3313"/>
      <w:bookmarkEnd w:id="3813"/>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3814" w:name="_Toc416085895"/>
      <w:r>
        <w:t>The Archive Section</w:t>
      </w:r>
      <w:bookmarkEnd w:id="3814"/>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3815" w:name="_Toc416085896"/>
      <w:r>
        <w:lastRenderedPageBreak/>
        <w:t>The Control Section</w:t>
      </w:r>
      <w:bookmarkEnd w:id="3815"/>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3816" w:name="_Toc416085897"/>
      <w:r>
        <w:t>The LoadData Section</w:t>
      </w:r>
      <w:bookmarkEnd w:id="3816"/>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3817" w:name="_Toc416085898"/>
      <w:r>
        <w:t>Example</w:t>
      </w:r>
      <w:bookmarkEnd w:id="3817"/>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3818" w:name="_Ref293568242"/>
      <w:bookmarkStart w:id="3819" w:name="_Toc416085899"/>
      <w:r>
        <w:lastRenderedPageBreak/>
        <w:t>Multi-step Analysis</w:t>
      </w:r>
      <w:bookmarkEnd w:id="3818"/>
      <w:bookmarkEnd w:id="3819"/>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3820" w:name="_Toc416085900"/>
      <w:r>
        <w:t xml:space="preserve">The Step </w:t>
      </w:r>
      <w:r w:rsidR="00D153DC">
        <w:t>S</w:t>
      </w:r>
      <w:r>
        <w:t>ection</w:t>
      </w:r>
      <w:bookmarkEnd w:id="3820"/>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3821" w:name="_Toc416085901"/>
      <w:r>
        <w:t>Control Settings</w:t>
      </w:r>
      <w:bookmarkEnd w:id="3821"/>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3822" w:name="_Toc416085902"/>
      <w:r>
        <w:t>Boundary Conditions</w:t>
      </w:r>
      <w:bookmarkEnd w:id="3822"/>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3823" w:name="_Toc416085903"/>
      <w:r>
        <w:t>Relative Boundary Conditions</w:t>
      </w:r>
      <w:bookmarkEnd w:id="3823"/>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3824" w:name="_Toc416085904"/>
      <w:r>
        <w:t>An Example</w:t>
      </w:r>
      <w:bookmarkEnd w:id="3824"/>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3825" w:name="_Ref292524274"/>
      <w:bookmarkStart w:id="3826" w:name="_Ref293568253"/>
      <w:bookmarkStart w:id="3827" w:name="_Ref293568696"/>
      <w:bookmarkStart w:id="3828" w:name="_Toc416085905"/>
      <w:r>
        <w:lastRenderedPageBreak/>
        <w:t>Parameter Optimization</w:t>
      </w:r>
      <w:bookmarkEnd w:id="3825"/>
      <w:bookmarkEnd w:id="3826"/>
      <w:bookmarkEnd w:id="3827"/>
      <w:bookmarkEnd w:id="3828"/>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3829" w:name="_Toc416085906"/>
      <w:r>
        <w:t xml:space="preserve">Optimization </w:t>
      </w:r>
      <w:r w:rsidR="00D153DC">
        <w:t>I</w:t>
      </w:r>
      <w:r>
        <w:t xml:space="preserve">nput </w:t>
      </w:r>
      <w:r w:rsidR="00D153DC">
        <w:t>F</w:t>
      </w:r>
      <w:r>
        <w:t>ile</w:t>
      </w:r>
      <w:bookmarkEnd w:id="3829"/>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3830" w:name="_Toc416085907"/>
      <w:r>
        <w:t xml:space="preserve">Model </w:t>
      </w:r>
      <w:r w:rsidR="00FD648A">
        <w:t>S</w:t>
      </w:r>
      <w:r>
        <w:t>ection</w:t>
      </w:r>
      <w:bookmarkEnd w:id="3830"/>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1B13CD">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3831" w:name="_Toc416085908"/>
      <w:r>
        <w:t xml:space="preserve">Options </w:t>
      </w:r>
      <w:r w:rsidR="00FD648A">
        <w:t>S</w:t>
      </w:r>
      <w:r>
        <w:t>ection</w:t>
      </w:r>
      <w:bookmarkEnd w:id="3831"/>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414"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6C2049" w:rsidRPr="006C2049">
        <w:rPr>
          <w:position w:val="-28"/>
        </w:rPr>
        <w:object w:dxaOrig="2560" w:dyaOrig="680" w14:anchorId="6557836C">
          <v:shape id="_x0000_i2190" type="#_x0000_t75" style="width:129.75pt;height:36pt" o:ole="">
            <v:imagedata r:id="rId2415" o:title=""/>
          </v:shape>
          <o:OLEObject Type="Embed" ProgID="Equation.DSMT4" ShapeID="_x0000_i2190" DrawAspect="Content" ObjectID="_1489833975" r:id="rId2416"/>
        </w:object>
      </w:r>
      <w:r w:rsidR="004A1056">
        <w:t>.</w:t>
      </w:r>
      <w:r>
        <w:tab/>
      </w:r>
    </w:p>
    <w:p w14:paraId="51C48D1A" w14:textId="44ACC76A" w:rsidR="006A0BC1" w:rsidRDefault="006A0BC1" w:rsidP="006A0BC1">
      <w:pPr>
        <w:ind w:left="720"/>
      </w:pPr>
      <w:r>
        <w:t xml:space="preserve">Here, </w:t>
      </w:r>
      <w:r w:rsidR="006C2049" w:rsidRPr="006C2049">
        <w:rPr>
          <w:position w:val="-14"/>
        </w:rPr>
        <w:object w:dxaOrig="760" w:dyaOrig="400" w14:anchorId="2563B7A7">
          <v:shape id="_x0000_i2191" type="#_x0000_t75" style="width:36pt;height:21.75pt" o:ole="">
            <v:imagedata r:id="rId2417" o:title=""/>
          </v:shape>
          <o:OLEObject Type="Embed" ProgID="Equation.DSMT4" ShapeID="_x0000_i2191" DrawAspect="Content" ObjectID="_1489833976" r:id="rId2418"/>
        </w:object>
      </w:r>
      <w:r>
        <w:t xml:space="preserve"> is the function that describes the model, </w:t>
      </w:r>
      <w:r>
        <w:rPr>
          <w:b/>
        </w:rPr>
        <w:t xml:space="preserve">a </w:t>
      </w:r>
      <w:r>
        <w:t xml:space="preserve">is a vector with the (unknown) material parameters and the </w:t>
      </w:r>
      <w:r w:rsidR="006C2049" w:rsidRPr="006C2049">
        <w:rPr>
          <w:position w:val="-14"/>
        </w:rPr>
        <w:object w:dxaOrig="720" w:dyaOrig="400" w14:anchorId="4E83E1E1">
          <v:shape id="_x0000_i2192" type="#_x0000_t75" style="width:36pt;height:21.75pt" o:ole="">
            <v:imagedata r:id="rId2419" o:title=""/>
          </v:shape>
          <o:OLEObject Type="Embed" ProgID="Equation.DSMT4" ShapeID="_x0000_i2192" DrawAspect="Content" ObjectID="_1489833977" r:id="rId2420"/>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6C2049" w:rsidRPr="006C2049">
        <w:rPr>
          <w:position w:val="-30"/>
        </w:rPr>
        <w:object w:dxaOrig="5740" w:dyaOrig="680" w14:anchorId="4E34CD20">
          <v:shape id="_x0000_i2193" type="#_x0000_t75" style="width:4in;height:36pt" o:ole="">
            <v:imagedata r:id="rId2421" o:title=""/>
          </v:shape>
          <o:OLEObject Type="Embed" ProgID="Equation.DSMT4" ShapeID="_x0000_i2193" DrawAspect="Content" ObjectID="_1489833978" r:id="rId2422"/>
        </w:object>
      </w:r>
      <w:r>
        <w:tab/>
      </w:r>
    </w:p>
    <w:p w14:paraId="29343DDF" w14:textId="5DA0B877" w:rsidR="006A0BC1" w:rsidRDefault="006A0BC1" w:rsidP="006A0BC1">
      <w:pPr>
        <w:ind w:left="720"/>
      </w:pPr>
      <w:r>
        <w:t xml:space="preserve">The value for </w:t>
      </w:r>
      <w:r w:rsidR="006C2049" w:rsidRPr="006C2049">
        <w:rPr>
          <w:position w:val="-12"/>
        </w:rPr>
        <w:object w:dxaOrig="420" w:dyaOrig="360" w14:anchorId="40E79156">
          <v:shape id="_x0000_i2194" type="#_x0000_t75" style="width:21.75pt;height:21.75pt" o:ole="">
            <v:imagedata r:id="rId2423" o:title=""/>
          </v:shape>
          <o:OLEObject Type="Embed" ProgID="Equation.DSMT4" ShapeID="_x0000_i2194" DrawAspect="Content" ObjectID="_1489833979" r:id="rId2424"/>
        </w:object>
      </w:r>
      <w:r>
        <w:t>is determined from the following formula.</w:t>
      </w:r>
    </w:p>
    <w:p w14:paraId="54366F0C" w14:textId="78BD3425" w:rsidR="006A0BC1" w:rsidRDefault="006A0BC1" w:rsidP="006A0BC1">
      <w:pPr>
        <w:pStyle w:val="MTDisplayEquation"/>
      </w:pPr>
      <w:r>
        <w:tab/>
      </w:r>
      <w:r w:rsidR="006C2049" w:rsidRPr="006C2049">
        <w:rPr>
          <w:position w:val="-14"/>
        </w:rPr>
        <w:object w:dxaOrig="1520" w:dyaOrig="400" w14:anchorId="079C449F">
          <v:shape id="_x0000_i2195" type="#_x0000_t75" style="width:79.45pt;height:21.75pt" o:ole="">
            <v:imagedata r:id="rId2425" o:title=""/>
          </v:shape>
          <o:OLEObject Type="Embed" ProgID="Equation.DSMT4" ShapeID="_x0000_i2195" DrawAspect="Content" ObjectID="_1489833980" r:id="rId2426"/>
        </w:object>
      </w:r>
      <w:r>
        <w:tab/>
      </w:r>
    </w:p>
    <w:p w14:paraId="474F13CC" w14:textId="19F10551" w:rsidR="006A0BC1" w:rsidRDefault="006A0BC1" w:rsidP="006A0BC1">
      <w:pPr>
        <w:ind w:left="720"/>
      </w:pPr>
      <w:r>
        <w:t xml:space="preserve">where, </w:t>
      </w:r>
      <w:r w:rsidR="006C2049" w:rsidRPr="006C2049">
        <w:rPr>
          <w:position w:val="-6"/>
        </w:rPr>
        <w:object w:dxaOrig="200" w:dyaOrig="220" w14:anchorId="39F70BB9">
          <v:shape id="_x0000_i2196" type="#_x0000_t75" style="width:7.45pt;height:14.25pt" o:ole="">
            <v:imagedata r:id="rId2427" o:title=""/>
          </v:shape>
          <o:OLEObject Type="Embed" ProgID="Equation.DSMT4" ShapeID="_x0000_i2196" DrawAspect="Content" ObjectID="_1489833981" r:id="rId2428"/>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lastRenderedPageBreak/>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3832" w:name="_Toc416085909"/>
      <w:r>
        <w:t xml:space="preserve">Function </w:t>
      </w:r>
      <w:r w:rsidR="00FD648A">
        <w:t>S</w:t>
      </w:r>
      <w:r>
        <w:t>ection</w:t>
      </w:r>
      <w:bookmarkEnd w:id="3832"/>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3833" w:name="_Toc416085910"/>
      <w:r>
        <w:t>Parameters Section</w:t>
      </w:r>
      <w:bookmarkEnd w:id="3833"/>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lastRenderedPageBreak/>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lastRenderedPageBreak/>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3834" w:name="_Toc315443445"/>
      <w:bookmarkStart w:id="3835" w:name="_Toc315942963"/>
      <w:bookmarkStart w:id="3836" w:name="_Toc315943227"/>
      <w:bookmarkStart w:id="3837" w:name="_Toc315943491"/>
      <w:bookmarkEnd w:id="3834"/>
      <w:bookmarkEnd w:id="3835"/>
      <w:bookmarkEnd w:id="3836"/>
      <w:bookmarkEnd w:id="3837"/>
      <w:r>
        <w:t xml:space="preserve"> </w:t>
      </w:r>
      <w:bookmarkStart w:id="3838" w:name="_Toc416085911"/>
      <w:r>
        <w:t>Constraints Section</w:t>
      </w:r>
      <w:bookmarkEnd w:id="3838"/>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6C2049" w:rsidP="008C20E4">
      <w:r w:rsidRPr="006C2049">
        <w:rPr>
          <w:position w:val="-12"/>
        </w:rPr>
        <w:object w:dxaOrig="2700" w:dyaOrig="360" w14:anchorId="78C4972B">
          <v:shape id="_x0000_i2197" type="#_x0000_t75" style="width:136.55pt;height:21.75pt" o:ole="">
            <v:imagedata r:id="rId2429" o:title=""/>
          </v:shape>
          <o:OLEObject Type="Embed" ProgID="Equation.DSMT4" ShapeID="_x0000_i2197" DrawAspect="Content" ObjectID="_1489833982" r:id="rId2430"/>
        </w:object>
      </w:r>
      <w:r w:rsidR="00E474DA">
        <w:t xml:space="preserve"> .</w:t>
      </w:r>
    </w:p>
    <w:p w14:paraId="693B806A" w14:textId="3EF36545" w:rsidR="00E474DA" w:rsidRDefault="00E474DA" w:rsidP="008C20E4">
      <w:r>
        <w:lastRenderedPageBreak/>
        <w:t xml:space="preserve">The coefficients </w:t>
      </w:r>
      <w:r w:rsidR="006C2049" w:rsidRPr="006C2049">
        <w:rPr>
          <w:position w:val="-12"/>
        </w:rPr>
        <w:object w:dxaOrig="1280" w:dyaOrig="360" w14:anchorId="3ADDBCF7">
          <v:shape id="_x0000_i2198" type="#_x0000_t75" style="width:64.55pt;height:21.75pt" o:ole="">
            <v:imagedata r:id="rId2431" o:title=""/>
          </v:shape>
          <o:OLEObject Type="Embed" ProgID="Equation.DSMT4" ShapeID="_x0000_i2198" DrawAspect="Content" ObjectID="_1489833983" r:id="rId2432"/>
        </w:object>
      </w:r>
      <w:r>
        <w:t xml:space="preserve"> </w:t>
      </w:r>
      <w:r w:rsidR="000B1FC8">
        <w:t xml:space="preserve">are the inputs of the constraint tag.  For example, if the linear constraint is </w:t>
      </w:r>
      <w:r w:rsidR="006C2049" w:rsidRPr="006C2049">
        <w:rPr>
          <w:position w:val="-12"/>
        </w:rPr>
        <w:object w:dxaOrig="1480" w:dyaOrig="360" w14:anchorId="04450BAD">
          <v:shape id="_x0000_i2199" type="#_x0000_t75" style="width:1in;height:21.75pt" o:ole="">
            <v:imagedata r:id="rId2433" o:title=""/>
          </v:shape>
          <o:OLEObject Type="Embed" ProgID="Equation.DSMT4" ShapeID="_x0000_i2199" DrawAspect="Content" ObjectID="_1489833984" r:id="rId2434"/>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t>&lt;/Constraints&gt;</w:t>
      </w:r>
    </w:p>
    <w:p w14:paraId="4582E586" w14:textId="77777777" w:rsidR="000B1FC8" w:rsidRPr="00C41BFD" w:rsidRDefault="000B1FC8" w:rsidP="008C20E4"/>
    <w:p w14:paraId="7A9E1D73" w14:textId="1380997C" w:rsidR="006A0BC1" w:rsidRDefault="006A0BC1" w:rsidP="006A0BC1">
      <w:pPr>
        <w:pStyle w:val="Heading3"/>
      </w:pPr>
      <w:bookmarkStart w:id="3839" w:name="_Toc416085912"/>
      <w:r>
        <w:t>Load</w:t>
      </w:r>
      <w:r w:rsidR="00FD648A">
        <w:t xml:space="preserve"> </w:t>
      </w:r>
      <w:r>
        <w:t>Data Section</w:t>
      </w:r>
      <w:bookmarkEnd w:id="3839"/>
    </w:p>
    <w:p w14:paraId="1EDCB2C6" w14:textId="21A48F5A"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ins w:id="3840" w:author="Gerard" w:date="2014-07-29T23:58:00Z">
        <w:r w:rsidR="001B13CD">
          <w:t>3.15</w:t>
        </w:r>
      </w:ins>
      <w:del w:id="3841" w:author="Gerard" w:date="2014-06-20T17:32:00Z">
        <w:r w:rsidR="00873D59" w:rsidDel="00976D6B">
          <w:delText>3.13</w:delText>
        </w:r>
      </w:del>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6C2049" w:rsidRPr="006C2049">
        <w:rPr>
          <w:position w:val="-14"/>
        </w:rPr>
        <w:object w:dxaOrig="720" w:dyaOrig="400" w14:anchorId="619510CF">
          <v:shape id="_x0000_i2200" type="#_x0000_t75" style="width:36pt;height:21.75pt" o:ole="">
            <v:imagedata r:id="rId2435" o:title=""/>
          </v:shape>
          <o:OLEObject Type="Embed" ProgID="Equation.DSMT4" ShapeID="_x0000_i2200" DrawAspect="Content" ObjectID="_1489833985" r:id="rId2436"/>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3842" w:name="_Ref386029811"/>
      <w:bookmarkStart w:id="3843" w:name="_Toc416085913"/>
      <w:r>
        <w:t xml:space="preserve">Running a </w:t>
      </w:r>
      <w:r w:rsidR="00FD648A">
        <w:t>P</w:t>
      </w:r>
      <w:r>
        <w:t xml:space="preserve">arameter </w:t>
      </w:r>
      <w:r w:rsidR="00FD648A">
        <w:t>O</w:t>
      </w:r>
      <w:r>
        <w:t>ptimization</w:t>
      </w:r>
      <w:bookmarkEnd w:id="3842"/>
      <w:bookmarkEnd w:id="3843"/>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3844" w:name="_Toc416085914"/>
      <w:r>
        <w:t xml:space="preserve">An </w:t>
      </w:r>
      <w:r w:rsidR="00FD648A">
        <w:t>E</w:t>
      </w:r>
      <w:r>
        <w:t xml:space="preserve">xample </w:t>
      </w:r>
      <w:r w:rsidR="00FD648A">
        <w:t>I</w:t>
      </w:r>
      <w:r>
        <w:t xml:space="preserve">nput </w:t>
      </w:r>
      <w:r w:rsidR="00FD648A">
        <w:t>F</w:t>
      </w:r>
      <w:r>
        <w:t>ile</w:t>
      </w:r>
      <w:bookmarkEnd w:id="3844"/>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lastRenderedPageBreak/>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3845" w:name="_Toc416085915"/>
      <w:r>
        <w:lastRenderedPageBreak/>
        <w:t>Troubleshooting</w:t>
      </w:r>
      <w:bookmarkEnd w:id="3845"/>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3846" w:name="_Toc416085916"/>
      <w:r>
        <w:t xml:space="preserve">Before </w:t>
      </w:r>
      <w:r w:rsidR="00FD648A">
        <w:t>Y</w:t>
      </w:r>
      <w:r>
        <w:t xml:space="preserve">ou </w:t>
      </w:r>
      <w:r w:rsidR="00FD648A">
        <w:t>R</w:t>
      </w:r>
      <w:r>
        <w:t xml:space="preserve">un </w:t>
      </w:r>
      <w:r w:rsidR="00FD648A">
        <w:t>Y</w:t>
      </w:r>
      <w:r>
        <w:t xml:space="preserve">our </w:t>
      </w:r>
      <w:r w:rsidR="00FD648A">
        <w:t>M</w:t>
      </w:r>
      <w:r>
        <w:t>odel</w:t>
      </w:r>
      <w:bookmarkEnd w:id="3846"/>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3847" w:name="_Toc416085917"/>
      <w:r>
        <w:t>The Finite Element Mesh</w:t>
      </w:r>
      <w:bookmarkEnd w:id="3847"/>
    </w:p>
    <w:p w14:paraId="31F3BE4A" w14:textId="5471810D"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ins w:id="3848" w:author="Gerard" w:date="2014-07-29T23:58:00Z">
        <w:r w:rsidR="001B13CD">
          <w:t>3.8.2</w:t>
        </w:r>
      </w:ins>
      <w:del w:id="3849" w:author="Gerard" w:date="2014-06-20T17:32:00Z">
        <w:r w:rsidDel="00976D6B">
          <w:delText>3.6.2</w:delText>
        </w:r>
      </w:del>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3850" w:name="_Toc416085918"/>
      <w:r>
        <w:t>Materials</w:t>
      </w:r>
      <w:bookmarkEnd w:id="3850"/>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1B13CD">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1B13CD">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3851" w:name="_Toc416085919"/>
      <w:r>
        <w:t>Boundary Conditions</w:t>
      </w:r>
      <w:bookmarkEnd w:id="3851"/>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3852" w:name="_Toc416085920"/>
      <w:r>
        <w:t xml:space="preserve">Debugging a </w:t>
      </w:r>
      <w:r w:rsidR="00FD648A">
        <w:t>M</w:t>
      </w:r>
      <w:r>
        <w:t>odel</w:t>
      </w:r>
      <w:bookmarkEnd w:id="3852"/>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3853" w:name="_Toc416085921"/>
      <w:r>
        <w:t xml:space="preserve">Common </w:t>
      </w:r>
      <w:r w:rsidR="00FD648A">
        <w:t>I</w:t>
      </w:r>
      <w:r>
        <w:t>ssues</w:t>
      </w:r>
      <w:bookmarkEnd w:id="3853"/>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3854" w:name="_Toc416085922"/>
      <w:r>
        <w:t>Invert</w:t>
      </w:r>
      <w:r w:rsidR="00360647">
        <w:t>ed</w:t>
      </w:r>
      <w:r>
        <w:t xml:space="preserve"> elements</w:t>
      </w:r>
      <w:bookmarkEnd w:id="3854"/>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3855" w:name="_Toc416085923"/>
      <w:r>
        <w:t>Material instability</w:t>
      </w:r>
      <w:bookmarkEnd w:id="3855"/>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3856" w:name="_Toc416085924"/>
      <w:r>
        <w:t>Time step too large</w:t>
      </w:r>
      <w:bookmarkEnd w:id="3856"/>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3857" w:name="_Toc416085925"/>
      <w:r>
        <w:t>Elements too distorted</w:t>
      </w:r>
      <w:bookmarkEnd w:id="3857"/>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3858" w:name="_Toc416085926"/>
      <w:r>
        <w:t>Shells are too thick</w:t>
      </w:r>
      <w:bookmarkEnd w:id="3858"/>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3859" w:name="_Toc416085927"/>
      <w:r>
        <w:t>Rigid body modes</w:t>
      </w:r>
      <w:bookmarkEnd w:id="3859"/>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3860" w:name="_Toc416085928"/>
      <w:r>
        <w:t>Failure to converge</w:t>
      </w:r>
      <w:bookmarkEnd w:id="3860"/>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3861" w:name="_Ref376440249"/>
      <w:bookmarkStart w:id="3862" w:name="_Toc416085929"/>
      <w:r>
        <w:t>No loads applied</w:t>
      </w:r>
      <w:bookmarkEnd w:id="3861"/>
      <w:bookmarkEnd w:id="3862"/>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3863" w:name="_Toc416085930"/>
      <w:r>
        <w:t>Convergence Tolerance Too Tight</w:t>
      </w:r>
      <w:bookmarkEnd w:id="3863"/>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3864" w:name="_Toc416085931"/>
      <w:r>
        <w:t>Forcing convergence</w:t>
      </w:r>
      <w:bookmarkEnd w:id="3864"/>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1B13CD">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3865" w:name="_Toc416085932"/>
      <w:r>
        <w:t>Problems due to Contact</w:t>
      </w:r>
      <w:bookmarkEnd w:id="3865"/>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1B13CD">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3866" w:name="_Ref376440776"/>
      <w:bookmarkStart w:id="3867" w:name="_Toc416085933"/>
      <w:r>
        <w:t>G</w:t>
      </w:r>
      <w:r w:rsidR="00973685">
        <w:t xml:space="preserve">uidelines for </w:t>
      </w:r>
      <w:r w:rsidR="00847E07">
        <w:t>Contact</w:t>
      </w:r>
      <w:r w:rsidR="00973685">
        <w:t xml:space="preserve"> Problems</w:t>
      </w:r>
      <w:bookmarkEnd w:id="3866"/>
      <w:bookmarkEnd w:id="3867"/>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3868" w:name="_Toc416085934"/>
      <w:r>
        <w:t>The penalty method</w:t>
      </w:r>
      <w:bookmarkEnd w:id="3868"/>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3869" w:name="_Toc416085935"/>
      <w:r>
        <w:t>Augmented Lagrangian Method</w:t>
      </w:r>
      <w:bookmarkEnd w:id="3869"/>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3870" w:name="_Toc416085936"/>
      <w:r>
        <w:t>Initial Separation</w:t>
      </w:r>
      <w:bookmarkEnd w:id="3870"/>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3871" w:name="_Ref376431879"/>
      <w:bookmarkStart w:id="3872" w:name="_Toc416085937"/>
      <w:r>
        <w:t>Guidelines for Multiphasic Analyses</w:t>
      </w:r>
      <w:bookmarkEnd w:id="3871"/>
      <w:bookmarkEnd w:id="3872"/>
    </w:p>
    <w:p w14:paraId="3A4C47FE" w14:textId="77777777" w:rsidR="009339D1" w:rsidRPr="00AB593C" w:rsidRDefault="009339D1" w:rsidP="009339D1">
      <w:pPr>
        <w:pStyle w:val="Heading3"/>
      </w:pPr>
      <w:bookmarkStart w:id="3873" w:name="_Toc416085938"/>
      <w:r>
        <w:t>Initial State of Swelling</w:t>
      </w:r>
      <w:bookmarkEnd w:id="3873"/>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B6698EE"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1B13CD">
        <w:t>Chapter 6</w:t>
      </w:r>
      <w:r>
        <w:fldChar w:fldCharType="end"/>
      </w:r>
      <w:r>
        <w:t>) where the first step is a steady-state analysis (Section </w:t>
      </w:r>
      <w:r>
        <w:fldChar w:fldCharType="begin"/>
      </w:r>
      <w:r>
        <w:instrText xml:space="preserve"> REF _Ref250285979 \r \h </w:instrText>
      </w:r>
      <w:r>
        <w:fldChar w:fldCharType="separate"/>
      </w:r>
      <w:ins w:id="3874" w:author="Gerard" w:date="2014-07-29T23:58:00Z">
        <w:r w:rsidR="001B13CD">
          <w:t>3.5.1</w:t>
        </w:r>
      </w:ins>
      <w:del w:id="3875" w:author="Gerard" w:date="2014-07-29T23:58:00Z">
        <w:r w:rsidR="00976D6B" w:rsidDel="001B13CD">
          <w:delText>3.4.1</w:delText>
        </w:r>
      </w:del>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ins w:id="3876" w:author="Gerard" w:date="2014-07-29T23:58:00Z">
        <w:r w:rsidR="001B13CD">
          <w:t>3.10.1</w:t>
        </w:r>
      </w:ins>
      <w:del w:id="3877" w:author="Gerard" w:date="2014-06-20T17:32:00Z">
        <w:r w:rsidDel="00976D6B">
          <w:delText>3.8.1</w:delText>
        </w:r>
      </w:del>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3878" w:name="_Ref188326917"/>
      <w:bookmarkStart w:id="3879" w:name="_Toc416085939"/>
      <w:r>
        <w:t>Prescribed Boundary Conditions</w:t>
      </w:r>
      <w:bookmarkEnd w:id="3878"/>
      <w:bookmarkEnd w:id="3879"/>
    </w:p>
    <w:p w14:paraId="0F8B4C43" w14:textId="5FA3FAEE" w:rsidR="009339D1" w:rsidRDefault="009339D1" w:rsidP="009339D1">
      <w:r>
        <w:t xml:space="preserve">In most analyses, it may be assumed that the ambient fluid pressure and electric potential in the external environment are zero, thus </w:t>
      </w:r>
      <w:r w:rsidR="006C2049" w:rsidRPr="006C2049">
        <w:rPr>
          <w:position w:val="-14"/>
        </w:rPr>
        <w:object w:dxaOrig="720" w:dyaOrig="400" w14:anchorId="6DDB4578">
          <v:shape id="_x0000_i2201" type="#_x0000_t75" style="width:36pt;height:21.75pt" o:ole="">
            <v:imagedata r:id="rId2437" o:title=""/>
          </v:shape>
          <o:OLEObject Type="Embed" ProgID="Equation.DSMT4" ShapeID="_x0000_i2201" DrawAspect="Content" ObjectID="_1489833986" r:id="rId2438"/>
        </w:object>
      </w:r>
      <w:r>
        <w:t xml:space="preserve"> and </w:t>
      </w:r>
      <w:r w:rsidR="006C2049" w:rsidRPr="006C2049">
        <w:rPr>
          <w:position w:val="-14"/>
        </w:rPr>
        <w:object w:dxaOrig="740" w:dyaOrig="400" w14:anchorId="5B308A99">
          <v:shape id="_x0000_i2202" type="#_x0000_t75" style="width:36pt;height:21.75pt" o:ole="">
            <v:imagedata r:id="rId2439" o:title=""/>
          </v:shape>
          <o:OLEObject Type="Embed" ProgID="Equation.DSMT4" ShapeID="_x0000_i2202" DrawAspect="Content" ObjectID="_1489833987" r:id="rId2440"/>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084BEECC">
          <v:shape id="_x0000_i2203" type="#_x0000_t75" style="width:64.55pt;height:21.75pt" o:ole="">
            <v:imagedata r:id="rId2441" o:title=""/>
          </v:shape>
          <o:OLEObject Type="Embed" ProgID="Equation.DSMT4" ShapeID="_x0000_i2203" DrawAspect="Content" ObjectID="_1489833988" r:id="rId2442"/>
        </w:object>
      </w:r>
      <w:r>
        <w:t xml:space="preserve">It follows that the effective fluid pressure in the external environment is </w:t>
      </w:r>
      <w:r w:rsidR="006C2049" w:rsidRPr="006C2049">
        <w:rPr>
          <w:position w:val="-16"/>
        </w:rPr>
        <w:object w:dxaOrig="2000" w:dyaOrig="440" w14:anchorId="03778252">
          <v:shape id="_x0000_i2204" type="#_x0000_t75" style="width:100.55pt;height:21.75pt" o:ole="">
            <v:imagedata r:id="rId2443" o:title=""/>
          </v:shape>
          <o:OLEObject Type="Embed" ProgID="Equation.DSMT4" ShapeID="_x0000_i2204" DrawAspect="Content" ObjectID="_1489833989" r:id="rId2444"/>
        </w:object>
      </w:r>
      <w:r>
        <w:t xml:space="preserve"> and the effective concentrations are </w:t>
      </w:r>
      <w:r w:rsidR="006C2049" w:rsidRPr="006C2049">
        <w:rPr>
          <w:position w:val="-18"/>
        </w:rPr>
        <w:object w:dxaOrig="1240" w:dyaOrig="460" w14:anchorId="3E603C52">
          <v:shape id="_x0000_i2205" type="#_x0000_t75" style="width:64.55pt;height:21.75pt" o:ole="">
            <v:imagedata r:id="rId2445" o:title=""/>
          </v:shape>
          <o:OLEObject Type="Embed" ProgID="Equation.DSMT4" ShapeID="_x0000_i2205" DrawAspect="Content" ObjectID="_1489833990" r:id="rId2446"/>
        </w:object>
      </w:r>
      <w:r w:rsidR="006C2049" w:rsidRPr="006C2049">
        <w:rPr>
          <w:position w:val="-18"/>
        </w:rPr>
        <w:object w:dxaOrig="1219" w:dyaOrig="460" w14:anchorId="4331736F">
          <v:shape id="_x0000_i2206" type="#_x0000_t75" style="width:64.55pt;height:21.75pt" o:ole="">
            <v:imagedata r:id="rId2447" o:title=""/>
          </v:shape>
          <o:OLEObject Type="Embed" ProgID="Equation.DSMT4" ShapeID="_x0000_i2206" DrawAspect="Content" ObjectID="_1489833991" r:id="rId2448"/>
        </w:object>
      </w:r>
      <w:r>
        <w:t>.  Therefore, in multiphasic analyses, whenever the external environment contains solutes</w:t>
      </w:r>
      <w:r w:rsidR="006C2049" w:rsidRPr="006C2049">
        <w:rPr>
          <w:position w:val="-14"/>
        </w:rPr>
        <w:object w:dxaOrig="240" w:dyaOrig="400" w14:anchorId="460694A8">
          <v:shape id="_x0000_i2207" type="#_x0000_t75" style="width:14.25pt;height:21.75pt" o:ole="">
            <v:imagedata r:id="rId2449" o:title=""/>
          </v:shape>
          <o:OLEObject Type="Embed" ProgID="Equation.DSMT4" ShapeID="_x0000_i2207" DrawAspect="Content" ObjectID="_1489833992" r:id="rId2450"/>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4B7F8BE9" w:rsidR="009339D1" w:rsidRDefault="009339D1" w:rsidP="009339D1">
      <w:r>
        <w:lastRenderedPageBreak/>
        <w:t xml:space="preserve">Letting </w:t>
      </w:r>
      <w:r w:rsidR="006C2049" w:rsidRPr="006C2049">
        <w:rPr>
          <w:position w:val="-14"/>
        </w:rPr>
        <w:object w:dxaOrig="720" w:dyaOrig="400" w14:anchorId="69E04882">
          <v:shape id="_x0000_i2208" type="#_x0000_t75" style="width:36pt;height:21.75pt" o:ole="">
            <v:imagedata r:id="rId2451" o:title=""/>
          </v:shape>
          <o:OLEObject Type="Embed" ProgID="Equation.DSMT4" ShapeID="_x0000_i2208" DrawAspect="Content" ObjectID="_1489833993" r:id="rId2452"/>
        </w:object>
      </w:r>
      <w:r>
        <w:t xml:space="preserve"> also implies that prescribed mixture normal tractions (Section </w:t>
      </w:r>
      <w:r>
        <w:fldChar w:fldCharType="begin"/>
      </w:r>
      <w:r>
        <w:instrText xml:space="preserve"> REF _Ref194576545 \r \h </w:instrText>
      </w:r>
      <w:r>
        <w:fldChar w:fldCharType="separate"/>
      </w:r>
      <w:ins w:id="3880" w:author="Gerard" w:date="2014-07-29T23:58:00Z">
        <w:r w:rsidR="001B13CD">
          <w:t xml:space="preserve">3.11.2.3. </w:t>
        </w:r>
      </w:ins>
      <w:del w:id="3881" w:author="Gerard" w:date="2014-06-20T17:32:00Z">
        <w:r w:rsidDel="00976D6B">
          <w:delText>3.9.3</w:delText>
        </w:r>
      </w:del>
      <w:r>
        <w:fldChar w:fldCharType="end"/>
      </w:r>
      <w:r>
        <w:t xml:space="preserve">) represent only the traction above ambient conditions.  Note that users are not obligated to assume that </w:t>
      </w:r>
      <w:r w:rsidR="006C2049" w:rsidRPr="006C2049">
        <w:rPr>
          <w:position w:val="-14"/>
        </w:rPr>
        <w:object w:dxaOrig="720" w:dyaOrig="400" w14:anchorId="54CDE9AB">
          <v:shape id="_x0000_i2209" type="#_x0000_t75" style="width:36pt;height:21.75pt" o:ole="">
            <v:imagedata r:id="rId2453" o:title=""/>
          </v:shape>
          <o:OLEObject Type="Embed" ProgID="Equation.DSMT4" ShapeID="_x0000_i2209" DrawAspect="Content" ObjectID="_1489833994" r:id="rId2454"/>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77E30739">
          <v:shape id="_x0000_i2210" type="#_x0000_t75" style="width:36pt;height:21.75pt" o:ole="">
            <v:imagedata r:id="rId2455" o:title=""/>
          </v:shape>
          <o:OLEObject Type="Embed" ProgID="Equation.DSMT4" ShapeID="_x0000_i2210" DrawAspect="Content" ObjectID="_1489833995" r:id="rId2456"/>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4BD02223">
          <v:shape id="_x0000_i2211" type="#_x0000_t75" style="width:64.55pt;height:21.75pt" o:ole="">
            <v:imagedata r:id="rId2457" o:title=""/>
          </v:shape>
          <o:OLEObject Type="Embed" ProgID="Equation.DSMT4" ShapeID="_x0000_i2211" DrawAspect="Content" ObjectID="_1489833996" r:id="rId2458"/>
        </w:object>
      </w:r>
      <w:r w:rsidR="006C2049" w:rsidRPr="006C2049">
        <w:rPr>
          <w:position w:val="-18"/>
        </w:rPr>
        <w:object w:dxaOrig="1219" w:dyaOrig="460" w14:anchorId="4E825961">
          <v:shape id="_x0000_i2212" type="#_x0000_t75" style="width:64.55pt;height:21.75pt" o:ole="">
            <v:imagedata r:id="rId2459" o:title=""/>
          </v:shape>
          <o:OLEObject Type="Embed" ProgID="Equation.DSMT4" ShapeID="_x0000_i2212" DrawAspect="Content" ObjectID="_1489833997" r:id="rId2460"/>
        </w:object>
      </w:r>
      <w:r>
        <w:t>.</w:t>
      </w:r>
    </w:p>
    <w:p w14:paraId="0EBCE4D3" w14:textId="77777777" w:rsidR="009339D1" w:rsidRDefault="009339D1" w:rsidP="009339D1">
      <w:pPr>
        <w:pStyle w:val="Heading3"/>
      </w:pPr>
      <w:bookmarkStart w:id="3882" w:name="_Toc416085940"/>
      <w:r>
        <w:t>Prescribed Initial Conditions</w:t>
      </w:r>
      <w:bookmarkEnd w:id="3882"/>
    </w:p>
    <w:p w14:paraId="7FA31A10" w14:textId="354AF374" w:rsidR="009339D1" w:rsidRDefault="009339D1" w:rsidP="009339D1">
      <w:r>
        <w:t xml:space="preserve">When a multiphasic material is initially exposed to a given external environment with effective pressure </w:t>
      </w:r>
      <w:r w:rsidR="006C2049" w:rsidRPr="006C2049">
        <w:rPr>
          <w:position w:val="-14"/>
        </w:rPr>
        <w:object w:dxaOrig="260" w:dyaOrig="400" w14:anchorId="521E354C">
          <v:shape id="_x0000_i2213" type="#_x0000_t75" style="width:14.25pt;height:21.75pt" o:ole="">
            <v:imagedata r:id="rId2461" o:title=""/>
          </v:shape>
          <o:OLEObject Type="Embed" ProgID="Equation.DSMT4" ShapeID="_x0000_i2213" DrawAspect="Content" ObjectID="_1489833998" r:id="rId2462"/>
        </w:object>
      </w:r>
      <w:r>
        <w:t xml:space="preserve"> and effective concentrations </w:t>
      </w:r>
      <w:r w:rsidR="006C2049" w:rsidRPr="006C2049">
        <w:rPr>
          <w:position w:val="-14"/>
        </w:rPr>
        <w:object w:dxaOrig="279" w:dyaOrig="420" w14:anchorId="2CD988BF">
          <v:shape id="_x0000_i2214" type="#_x0000_t75" style="width:14.25pt;height:21.75pt" o:ole="">
            <v:imagedata r:id="rId2463" o:title=""/>
          </v:shape>
          <o:OLEObject Type="Embed" ProgID="Equation.DSMT4" ShapeID="_x0000_i2214" DrawAspect="Content" ObjectID="_1489833999" r:id="rId2464"/>
        </w:object>
      </w:r>
      <w:r w:rsidR="006C2049" w:rsidRPr="006C2049">
        <w:rPr>
          <w:position w:val="-10"/>
        </w:rPr>
        <w:object w:dxaOrig="980" w:dyaOrig="300" w14:anchorId="43B5009A">
          <v:shape id="_x0000_i2215" type="#_x0000_t75" style="width:50.25pt;height:14.25pt" o:ole="">
            <v:imagedata r:id="rId2465" o:title=""/>
          </v:shape>
          <o:OLEObject Type="Embed" ProgID="Equation.DSMT4" ShapeID="_x0000_i2215" DrawAspect="Content" ObjectID="_1489834000" r:id="rId2466"/>
        </w:object>
      </w:r>
      <w:r>
        <w:t xml:space="preserve">, the initial conditions inside the material should be set to </w:t>
      </w:r>
      <w:r w:rsidR="006C2049" w:rsidRPr="006C2049">
        <w:rPr>
          <w:position w:val="-14"/>
        </w:rPr>
        <w:object w:dxaOrig="720" w:dyaOrig="400" w14:anchorId="314AC786">
          <v:shape id="_x0000_i2216" type="#_x0000_t75" style="width:36pt;height:21.75pt" o:ole="">
            <v:imagedata r:id="rId2467" o:title=""/>
          </v:shape>
          <o:OLEObject Type="Embed" ProgID="Equation.DSMT4" ShapeID="_x0000_i2216" DrawAspect="Content" ObjectID="_1489834001" r:id="rId2468"/>
        </w:object>
      </w:r>
      <w:r>
        <w:t xml:space="preserve"> and </w:t>
      </w:r>
      <w:r w:rsidR="006C2049" w:rsidRPr="006C2049">
        <w:rPr>
          <w:position w:val="-14"/>
        </w:rPr>
        <w:object w:dxaOrig="840" w:dyaOrig="420" w14:anchorId="645275F3">
          <v:shape id="_x0000_i2217" type="#_x0000_t75" style="width:43.45pt;height:21.75pt" o:ole="">
            <v:imagedata r:id="rId2469" o:title=""/>
          </v:shape>
          <o:OLEObject Type="Embed" ProgID="Equation.DSMT4" ShapeID="_x0000_i2217" DrawAspect="Content" ObjectID="_1489834002" r:id="rId2470"/>
        </w:object>
      </w:r>
      <w:r>
        <w:t xml:space="preserve"> in order to expedite the evaluation of the initial state of swelling.  The values of </w:t>
      </w:r>
      <w:r w:rsidR="006C2049" w:rsidRPr="006C2049">
        <w:rPr>
          <w:position w:val="-14"/>
        </w:rPr>
        <w:object w:dxaOrig="260" w:dyaOrig="400" w14:anchorId="50327FBA">
          <v:shape id="_x0000_i2218" type="#_x0000_t75" style="width:14.25pt;height:21.75pt" o:ole="">
            <v:imagedata r:id="rId2471" o:title=""/>
          </v:shape>
          <o:OLEObject Type="Embed" ProgID="Equation.DSMT4" ShapeID="_x0000_i2218" DrawAspect="Content" ObjectID="_1489834003" r:id="rId2472"/>
        </w:object>
      </w:r>
      <w:r>
        <w:t xml:space="preserve"> and </w:t>
      </w:r>
      <w:r w:rsidR="006C2049" w:rsidRPr="006C2049">
        <w:rPr>
          <w:position w:val="-14"/>
        </w:rPr>
        <w:object w:dxaOrig="279" w:dyaOrig="420" w14:anchorId="37D584DB">
          <v:shape id="_x0000_i2219" type="#_x0000_t75" style="width:14.25pt;height:21.75pt" o:ole="">
            <v:imagedata r:id="rId2473" o:title=""/>
          </v:shape>
          <o:OLEObject Type="Embed" ProgID="Equation.DSMT4" ShapeID="_x0000_i2219" DrawAspect="Content" ObjectID="_1489834004" r:id="rId2474"/>
        </w:object>
      </w:r>
      <w:r>
        <w:t xml:space="preserve"> should be evaluated as described in Section </w:t>
      </w:r>
      <w:r>
        <w:fldChar w:fldCharType="begin"/>
      </w:r>
      <w:r>
        <w:instrText xml:space="preserve"> REF _Ref188326917 \r \h </w:instrText>
      </w:r>
      <w:r>
        <w:fldChar w:fldCharType="separate"/>
      </w:r>
      <w:ins w:id="3883" w:author="Gerard" w:date="2014-07-29T23:58:00Z">
        <w:r w:rsidR="001B13CD">
          <w:t>8.5.2</w:t>
        </w:r>
      </w:ins>
      <w:del w:id="3884" w:author="Gerard" w:date="2014-06-20T17:32:00Z">
        <w:r w:rsidDel="00976D6B">
          <w:delText xml:space="preserve">4.6.1.2. </w:delText>
        </w:r>
      </w:del>
      <w:r>
        <w:fldChar w:fldCharType="end"/>
      </w:r>
    </w:p>
    <w:p w14:paraId="2F2BC67C" w14:textId="77777777" w:rsidR="009339D1" w:rsidRDefault="009339D1" w:rsidP="009339D1">
      <w:pPr>
        <w:pStyle w:val="Heading3"/>
      </w:pPr>
      <w:bookmarkStart w:id="3885" w:name="_Toc416085941"/>
      <w:r>
        <w:t>Prescribed Effective Solute Flux</w:t>
      </w:r>
      <w:bookmarkEnd w:id="3885"/>
    </w:p>
    <w:p w14:paraId="3D6A4176" w14:textId="7C65352B" w:rsidR="009339D1" w:rsidRPr="00E71089" w:rsidRDefault="009339D1" w:rsidP="009339D1">
      <w:r>
        <w:t xml:space="preserve">The finite element formulation for multiphasic materials in FEBio requires that the natural boundary condition for solute </w:t>
      </w:r>
      <w:r w:rsidR="006C2049" w:rsidRPr="006C2049">
        <w:rPr>
          <w:position w:val="-6"/>
        </w:rPr>
        <w:object w:dxaOrig="240" w:dyaOrig="220" w14:anchorId="73F88EB5">
          <v:shape id="_x0000_i2220" type="#_x0000_t75" style="width:14.25pt;height:14.25pt" o:ole="">
            <v:imagedata r:id="rId2475" o:title=""/>
          </v:shape>
          <o:OLEObject Type="Embed" ProgID="Equation.DSMT4" ShapeID="_x0000_i2220" DrawAspect="Content" ObjectID="_1489834005" r:id="rId2476"/>
        </w:object>
      </w:r>
      <w:r>
        <w:t xml:space="preserve"> be prescribed as </w:t>
      </w:r>
      <w:r w:rsidR="006C2049" w:rsidRPr="006C2049">
        <w:rPr>
          <w:position w:val="-18"/>
        </w:rPr>
        <w:object w:dxaOrig="1920" w:dyaOrig="440" w14:anchorId="2094AC2D">
          <v:shape id="_x0000_i2221" type="#_x0000_t75" style="width:93.75pt;height:21.75pt" o:ole="">
            <v:imagedata r:id="rId2477" o:title=""/>
          </v:shape>
          <o:OLEObject Type="Embed" ProgID="Equation.DSMT4" ShapeID="_x0000_i2221" DrawAspect="Content" ObjectID="_1489834006" r:id="rId2478"/>
        </w:object>
      </w:r>
      <w:r>
        <w:t xml:space="preserve">, where </w:t>
      </w:r>
      <w:r w:rsidR="006C2049" w:rsidRPr="006C2049">
        <w:rPr>
          <w:position w:val="-12"/>
        </w:rPr>
        <w:object w:dxaOrig="300" w:dyaOrig="380" w14:anchorId="7CEC5FF5">
          <v:shape id="_x0000_i2222" type="#_x0000_t75" style="width:14.25pt;height:21.75pt" o:ole="">
            <v:imagedata r:id="rId2479" o:title=""/>
          </v:shape>
          <o:OLEObject Type="Embed" ProgID="Equation.DSMT4" ShapeID="_x0000_i2222" DrawAspect="Content" ObjectID="_1489834007" r:id="rId2480"/>
        </w:object>
      </w:r>
      <w:r>
        <w:t xml:space="preserve"> is the effective solute flux. For a mixture containing only neutral solutes (</w:t>
      </w:r>
      <w:r w:rsidR="006C2049" w:rsidRPr="006C2049">
        <w:rPr>
          <w:position w:val="-10"/>
        </w:rPr>
        <w:object w:dxaOrig="1080" w:dyaOrig="360" w14:anchorId="76540784">
          <v:shape id="_x0000_i2223" type="#_x0000_t75" style="width:57.75pt;height:21.75pt" o:ole="">
            <v:imagedata r:id="rId2481" o:title=""/>
          </v:shape>
          <o:OLEObject Type="Embed" ProgID="Equation.DSMT4" ShapeID="_x0000_i2223" DrawAspect="Content" ObjectID="_1489834008" r:id="rId2482"/>
        </w:object>
      </w:r>
      <w:r>
        <w:t xml:space="preserve"> ), it follows that </w:t>
      </w:r>
      <w:r w:rsidR="006C2049" w:rsidRPr="006C2049">
        <w:rPr>
          <w:position w:val="-12"/>
        </w:rPr>
        <w:object w:dxaOrig="800" w:dyaOrig="380" w14:anchorId="4212A16B">
          <v:shape id="_x0000_i2224" type="#_x0000_t75" style="width:43.45pt;height:21.75pt" o:ole="">
            <v:imagedata r:id="rId2483" o:title=""/>
          </v:shape>
          <o:OLEObject Type="Embed" ProgID="Equation.DSMT4" ShapeID="_x0000_i2224" DrawAspect="Content" ObjectID="_1489834009" r:id="rId2484"/>
        </w:object>
      </w:r>
      <w:r>
        <w:t>.</w:t>
      </w:r>
    </w:p>
    <w:p w14:paraId="305E3179" w14:textId="77777777" w:rsidR="009339D1" w:rsidRDefault="009339D1" w:rsidP="009339D1">
      <w:pPr>
        <w:pStyle w:val="Heading3"/>
      </w:pPr>
      <w:bookmarkStart w:id="3886" w:name="_Toc416085942"/>
      <w:r>
        <w:t>Prescribed Electric Current Density</w:t>
      </w:r>
      <w:bookmarkEnd w:id="3886"/>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6C2049" w:rsidRPr="006C2049">
        <w:rPr>
          <w:position w:val="-28"/>
        </w:rPr>
        <w:object w:dxaOrig="1579" w:dyaOrig="560" w14:anchorId="21A64A3E">
          <v:shape id="_x0000_i2225" type="#_x0000_t75" style="width:79.45pt;height:28.55pt" o:ole="">
            <v:imagedata r:id="rId2485" o:title=""/>
          </v:shape>
          <o:OLEObject Type="Embed" ProgID="Equation.DSMT4" ShapeID="_x0000_i2225" DrawAspect="Content" ObjectID="_1489834010" r:id="rId2486"/>
        </w:object>
      </w:r>
      <w:r>
        <w:t>.</w:t>
      </w:r>
    </w:p>
    <w:p w14:paraId="6B758FF8" w14:textId="574D46EA" w:rsidR="009339D1" w:rsidRDefault="009339D1" w:rsidP="009339D1">
      <w:r>
        <w:t xml:space="preserve">Since only the normal component </w:t>
      </w:r>
      <w:r w:rsidR="006C2049" w:rsidRPr="006C2049">
        <w:rPr>
          <w:position w:val="-14"/>
        </w:rPr>
        <w:object w:dxaOrig="1140" w:dyaOrig="420" w14:anchorId="10AB0B66">
          <v:shape id="_x0000_i2226" type="#_x0000_t75" style="width:57.75pt;height:21.75pt" o:ole="">
            <v:imagedata r:id="rId2487" o:title=""/>
          </v:shape>
          <o:OLEObject Type="Embed" ProgID="Equation.DSMT4" ShapeID="_x0000_i2226" DrawAspect="Content" ObjectID="_1489834011" r:id="rId2488"/>
        </w:object>
      </w:r>
      <w:r>
        <w:t xml:space="preserve"> of ion fluxes may be prescribed at a boundary, it follows that only the normal component </w:t>
      </w:r>
      <w:r w:rsidR="006C2049" w:rsidRPr="006C2049">
        <w:rPr>
          <w:position w:val="-14"/>
        </w:rPr>
        <w:object w:dxaOrig="1080" w:dyaOrig="400" w14:anchorId="56C04941">
          <v:shape id="_x0000_i2227" type="#_x0000_t75" style="width:57.75pt;height:21.75pt" o:ole="">
            <v:imagedata r:id="rId2489" o:title=""/>
          </v:shape>
          <o:OLEObject Type="Embed" ProgID="Equation.DSMT4" ShapeID="_x0000_i2227" DrawAspect="Content" ObjectID="_1489834012" r:id="rId2490"/>
        </w:object>
      </w:r>
      <w:r>
        <w:t xml:space="preserve"> of the current density may be prescribed.  To prescribe </w:t>
      </w:r>
      <w:r w:rsidR="006C2049" w:rsidRPr="006C2049">
        <w:rPr>
          <w:position w:val="-14"/>
        </w:rPr>
        <w:object w:dxaOrig="260" w:dyaOrig="400" w14:anchorId="493B0FF7">
          <v:shape id="_x0000_i2228" type="#_x0000_t75" style="width:14.25pt;height:21.75pt" o:ole="">
            <v:imagedata r:id="rId2491" o:title=""/>
          </v:shape>
          <o:OLEObject Type="Embed" ProgID="Equation.DSMT4" ShapeID="_x0000_i2228" DrawAspect="Content" ObjectID="_1489834013" r:id="rId2492"/>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52E40921">
          <v:shape id="_x0000_i2229" type="#_x0000_t75" style="width:36pt;height:21.75pt" o:ole="">
            <v:imagedata r:id="rId2493" o:title=""/>
          </v:shape>
          <o:OLEObject Type="Embed" ProgID="Equation.DSMT4" ShapeID="_x0000_i2229" DrawAspect="Content" ObjectID="_1489834014" r:id="rId2494"/>
        </w:object>
      </w:r>
      <w:r>
        <w:t xml:space="preserve">) at the electrode-mixture interface, so that the prescribed boundary condition should be </w:t>
      </w:r>
      <w:r w:rsidR="006C2049" w:rsidRPr="006C2049">
        <w:rPr>
          <w:position w:val="-18"/>
        </w:rPr>
        <w:object w:dxaOrig="1400" w:dyaOrig="460" w14:anchorId="430406DF">
          <v:shape id="_x0000_i2230" type="#_x0000_t75" style="width:1in;height:21.75pt" o:ole="">
            <v:imagedata r:id="rId2495" o:title=""/>
          </v:shape>
          <o:OLEObject Type="Embed" ProgID="Equation.DSMT4" ShapeID="_x0000_i2230" DrawAspect="Content" ObjectID="_1489834015" r:id="rId2496"/>
        </w:object>
      </w:r>
      <w:r>
        <w:t xml:space="preserve">. Since </w:t>
      </w:r>
      <w:r w:rsidR="006C2049" w:rsidRPr="006C2049">
        <w:rPr>
          <w:position w:val="-4"/>
        </w:rPr>
        <w:object w:dxaOrig="780" w:dyaOrig="300" w14:anchorId="7FB30652">
          <v:shape id="_x0000_i2231" type="#_x0000_t75" style="width:36pt;height:14.25pt" o:ole="">
            <v:imagedata r:id="rId2497" o:title=""/>
          </v:shape>
          <o:OLEObject Type="Embed" ProgID="Equation.DSMT4" ShapeID="_x0000_i2231" DrawAspect="Content" ObjectID="_1489834016" r:id="rId2498"/>
        </w:object>
      </w:r>
      <w:r>
        <w:t xml:space="preserve"> and </w:t>
      </w:r>
      <w:r w:rsidR="006C2049" w:rsidRPr="006C2049">
        <w:rPr>
          <w:position w:val="-4"/>
        </w:rPr>
        <w:object w:dxaOrig="780" w:dyaOrig="300" w14:anchorId="711F397F">
          <v:shape id="_x0000_i2232" type="#_x0000_t75" style="width:36pt;height:14.25pt" o:ole="">
            <v:imagedata r:id="rId2499" o:title=""/>
          </v:shape>
          <o:OLEObject Type="Embed" ProgID="Equation.DSMT4" ShapeID="_x0000_i2232" DrawAspect="Content" ObjectID="_1489834017" r:id="rId2500"/>
        </w:object>
      </w:r>
      <w:r>
        <w:t xml:space="preserve"> in a triphasic mixture, the corresponding effective fluxes are given by </w:t>
      </w:r>
      <w:r w:rsidR="006C2049" w:rsidRPr="006C2049">
        <w:rPr>
          <w:position w:val="-12"/>
        </w:rPr>
        <w:object w:dxaOrig="2140" w:dyaOrig="380" w14:anchorId="2317E701">
          <v:shape id="_x0000_i2233" type="#_x0000_t75" style="width:108pt;height:21.75pt" o:ole="">
            <v:imagedata r:id="rId2501" o:title=""/>
          </v:shape>
          <o:OLEObject Type="Embed" ProgID="Equation.DSMT4" ShapeID="_x0000_i2233" DrawAspect="Content" ObjectID="_1489834018" r:id="rId2502"/>
        </w:object>
      </w:r>
      <w:r>
        <w:t xml:space="preserve"> and </w:t>
      </w:r>
      <w:r w:rsidR="006C2049" w:rsidRPr="006C2049">
        <w:rPr>
          <w:position w:val="-12"/>
        </w:rPr>
        <w:object w:dxaOrig="1140" w:dyaOrig="380" w14:anchorId="3D3EED49">
          <v:shape id="_x0000_i2234" type="#_x0000_t75" style="width:57.75pt;height:21.75pt" o:ole="">
            <v:imagedata r:id="rId2503" o:title=""/>
          </v:shape>
          <o:OLEObject Type="Embed" ProgID="Equation.DSMT4" ShapeID="_x0000_i2234" DrawAspect="Content" ObjectID="_1489834019" r:id="rId2504"/>
        </w:object>
      </w:r>
      <w:r>
        <w:t>.</w:t>
      </w:r>
    </w:p>
    <w:p w14:paraId="1820FF67" w14:textId="77777777" w:rsidR="009339D1" w:rsidRDefault="009339D1" w:rsidP="009339D1">
      <w:pPr>
        <w:pStyle w:val="Heading3"/>
      </w:pPr>
      <w:bookmarkStart w:id="3887" w:name="_Toc416085943"/>
      <w:r>
        <w:lastRenderedPageBreak/>
        <w:t>Electrical Grounding</w:t>
      </w:r>
      <w:bookmarkEnd w:id="3887"/>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3888" w:name="_Ref376433627"/>
      <w:bookmarkStart w:id="3889" w:name="_Toc416085944"/>
      <w:r>
        <w:t>Understanding the Solution</w:t>
      </w:r>
      <w:bookmarkEnd w:id="3888"/>
      <w:bookmarkEnd w:id="3889"/>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3890" w:name="_Toc416085945"/>
      <w:r>
        <w:t>Mesh convergence</w:t>
      </w:r>
      <w:bookmarkEnd w:id="3890"/>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3891" w:name="_Toc416085946"/>
      <w:r>
        <w:t>Constraint enforcement</w:t>
      </w:r>
      <w:bookmarkEnd w:id="3891"/>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3892" w:name="_Toc376446466"/>
      <w:bookmarkStart w:id="3893" w:name="_Toc376446695"/>
      <w:bookmarkStart w:id="3894" w:name="_Toc376446924"/>
      <w:bookmarkStart w:id="3895" w:name="_Toc376447153"/>
      <w:bookmarkStart w:id="3896" w:name="_Toc376787098"/>
      <w:bookmarkStart w:id="3897" w:name="_Toc376787329"/>
      <w:bookmarkStart w:id="3898" w:name="_Toc376787560"/>
      <w:bookmarkStart w:id="3899" w:name="_Toc376858660"/>
      <w:bookmarkStart w:id="3900" w:name="_Toc377547140"/>
      <w:bookmarkStart w:id="3901" w:name="_Toc377547386"/>
      <w:bookmarkStart w:id="3902" w:name="_Toc388270674"/>
      <w:bookmarkStart w:id="3903" w:name="_Toc416085947"/>
      <w:bookmarkEnd w:id="3892"/>
      <w:bookmarkEnd w:id="3893"/>
      <w:bookmarkEnd w:id="3894"/>
      <w:bookmarkEnd w:id="3895"/>
      <w:bookmarkEnd w:id="3896"/>
      <w:bookmarkEnd w:id="3897"/>
      <w:bookmarkEnd w:id="3898"/>
      <w:bookmarkEnd w:id="3899"/>
      <w:bookmarkEnd w:id="3900"/>
      <w:bookmarkEnd w:id="3901"/>
      <w:bookmarkEnd w:id="3902"/>
      <w:r>
        <w:t>Limitations of FEBio</w:t>
      </w:r>
      <w:bookmarkEnd w:id="3903"/>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3904" w:name="_Toc416085948"/>
      <w:r>
        <w:t>Geometrical instabilities</w:t>
      </w:r>
      <w:bookmarkEnd w:id="3904"/>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3905" w:name="_Toc416085949"/>
      <w:r>
        <w:t>Material instabilities</w:t>
      </w:r>
      <w:bookmarkEnd w:id="3905"/>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3906" w:name="_Toc416085950"/>
      <w:r>
        <w:t>Re</w:t>
      </w:r>
      <w:r w:rsidR="0063263E">
        <w:t>me</w:t>
      </w:r>
      <w:r>
        <w:t>shing</w:t>
      </w:r>
      <w:bookmarkEnd w:id="3906"/>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3907" w:name="_Toc416085951"/>
      <w:r>
        <w:lastRenderedPageBreak/>
        <w:t>Force-driven Problems</w:t>
      </w:r>
      <w:bookmarkEnd w:id="3907"/>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3908" w:name="_Toc416085952"/>
      <w:r>
        <w:t>Solutions obtained on Multi-processor Machines</w:t>
      </w:r>
      <w:bookmarkEnd w:id="3908"/>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1B13CD">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3909" w:name="_Toc416085953"/>
      <w:r>
        <w:t xml:space="preserve">Where to </w:t>
      </w:r>
      <w:r w:rsidR="00FD648A">
        <w:t>G</w:t>
      </w:r>
      <w:r>
        <w:t>et</w:t>
      </w:r>
      <w:r w:rsidR="00B201E3">
        <w:t xml:space="preserve"> </w:t>
      </w:r>
      <w:r w:rsidR="00FD648A">
        <w:t>M</w:t>
      </w:r>
      <w:r w:rsidR="00B201E3">
        <w:t>ore</w:t>
      </w:r>
      <w:r>
        <w:t xml:space="preserve"> </w:t>
      </w:r>
      <w:r w:rsidR="00FD648A">
        <w:t>H</w:t>
      </w:r>
      <w:r>
        <w:t>elp</w:t>
      </w:r>
      <w:bookmarkEnd w:id="3909"/>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2505"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3910" w:name="_Toc416085954"/>
      <w:r>
        <w:lastRenderedPageBreak/>
        <w:t xml:space="preserve">Configuration </w:t>
      </w:r>
      <w:r w:rsidR="00E67A22">
        <w:t>F</w:t>
      </w:r>
      <w:r>
        <w:t>ile</w:t>
      </w:r>
      <w:bookmarkEnd w:id="3910"/>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1B13CD">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17BDB0AF"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ins w:id="3911" w:author="Steve Maas" w:date="2014-07-23T18:40:00Z">
        <w:r w:rsidR="003F28E1">
          <w:t xml:space="preserve">the </w:t>
        </w:r>
      </w:ins>
      <w:r>
        <w:t xml:space="preserve">Pardiso solver </w:t>
      </w:r>
      <w:del w:id="3912" w:author="Steve Maas" w:date="2014-07-23T18:40:00Z">
        <w:r w:rsidDel="003F28E1">
          <w:delText xml:space="preserve">are </w:delText>
        </w:r>
      </w:del>
      <w:ins w:id="3913" w:author="Steve Maas" w:date="2014-07-23T18:40:00Z">
        <w:r w:rsidR="003F28E1">
          <w:t xml:space="preserve">is </w:t>
        </w:r>
      </w:ins>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rPr>
          <w:ins w:id="3914" w:author="Steve Maas" w:date="2014-07-23T18:41:00Z"/>
        </w:r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pPr>
        <w:rPr>
          <w:ins w:id="3915" w:author="Steve Maas" w:date="2014-07-23T18:41:00Z"/>
        </w:rPr>
        <w:pPrChange w:id="3916" w:author="Steve Maas" w:date="2014-07-23T18:41:00Z">
          <w:pPr>
            <w:numPr>
              <w:numId w:val="20"/>
            </w:numPr>
            <w:tabs>
              <w:tab w:val="num" w:pos="720"/>
            </w:tabs>
            <w:ind w:left="720" w:hanging="360"/>
          </w:pPr>
        </w:pPrChange>
      </w:pPr>
    </w:p>
    <w:p w14:paraId="322CDB50" w14:textId="0AE8C035" w:rsidR="00DA22DD" w:rsidRDefault="00DA22DD">
      <w:pPr>
        <w:rPr>
          <w:ins w:id="3917" w:author="Steve Maas" w:date="2014-07-23T18:41:00Z"/>
        </w:rPr>
        <w:pPrChange w:id="3918" w:author="Steve Maas" w:date="2014-07-23T18:41:00Z">
          <w:pPr>
            <w:numPr>
              <w:numId w:val="20"/>
            </w:numPr>
            <w:tabs>
              <w:tab w:val="num" w:pos="720"/>
            </w:tabs>
            <w:ind w:left="720" w:hanging="360"/>
          </w:pPr>
        </w:pPrChange>
      </w:pPr>
      <w:ins w:id="3919" w:author="Steve Maas" w:date="2014-07-23T18:41:00Z">
        <w:r>
          <w:t>An example configuration file.</w:t>
        </w:r>
      </w:ins>
    </w:p>
    <w:p w14:paraId="7DE6661F" w14:textId="77777777" w:rsidR="00DA22DD" w:rsidRDefault="00DA22DD">
      <w:pPr>
        <w:rPr>
          <w:ins w:id="3920" w:author="Steve Maas" w:date="2014-07-23T18:42:00Z"/>
        </w:rPr>
        <w:pPrChange w:id="3921" w:author="Steve Maas" w:date="2014-07-23T18:41:00Z">
          <w:pPr>
            <w:numPr>
              <w:numId w:val="20"/>
            </w:numPr>
            <w:tabs>
              <w:tab w:val="num" w:pos="720"/>
            </w:tabs>
            <w:ind w:left="720" w:hanging="360"/>
          </w:pPr>
        </w:pPrChange>
      </w:pPr>
    </w:p>
    <w:p w14:paraId="703DFB22" w14:textId="77777777" w:rsidR="00DA22DD" w:rsidRPr="00DA22DD" w:rsidRDefault="00DA22DD" w:rsidP="00DA22DD">
      <w:pPr>
        <w:rPr>
          <w:ins w:id="3922" w:author="Steve Maas" w:date="2014-07-23T18:42:00Z"/>
          <w:rFonts w:ascii="Courier New" w:hAnsi="Courier New" w:cs="Courier New"/>
          <w:sz w:val="22"/>
          <w:szCs w:val="22"/>
          <w:rPrChange w:id="3923" w:author="Steve Maas" w:date="2014-07-23T18:42:00Z">
            <w:rPr>
              <w:ins w:id="3924" w:author="Steve Maas" w:date="2014-07-23T18:42:00Z"/>
            </w:rPr>
          </w:rPrChange>
        </w:rPr>
      </w:pPr>
      <w:ins w:id="3925" w:author="Steve Maas" w:date="2014-07-23T18:42:00Z">
        <w:r w:rsidRPr="00DA22DD">
          <w:rPr>
            <w:rFonts w:ascii="Courier New" w:hAnsi="Courier New" w:cs="Courier New"/>
            <w:sz w:val="22"/>
            <w:szCs w:val="22"/>
            <w:rPrChange w:id="3926" w:author="Steve Maas" w:date="2014-07-23T18:42:00Z">
              <w:rPr/>
            </w:rPrChange>
          </w:rPr>
          <w:t>&lt;?xml version="1.0" encoding="ISO-8859-1"?&gt;</w:t>
        </w:r>
      </w:ins>
    </w:p>
    <w:p w14:paraId="14D8490E" w14:textId="77777777" w:rsidR="00DA22DD" w:rsidRPr="00DA22DD" w:rsidRDefault="00DA22DD" w:rsidP="00DA22DD">
      <w:pPr>
        <w:rPr>
          <w:ins w:id="3927" w:author="Steve Maas" w:date="2014-07-23T18:42:00Z"/>
          <w:rFonts w:ascii="Courier New" w:hAnsi="Courier New" w:cs="Courier New"/>
          <w:sz w:val="22"/>
          <w:szCs w:val="22"/>
          <w:rPrChange w:id="3928" w:author="Steve Maas" w:date="2014-07-23T18:42:00Z">
            <w:rPr>
              <w:ins w:id="3929" w:author="Steve Maas" w:date="2014-07-23T18:42:00Z"/>
            </w:rPr>
          </w:rPrChange>
        </w:rPr>
      </w:pPr>
      <w:ins w:id="3930" w:author="Steve Maas" w:date="2014-07-23T18:42:00Z">
        <w:r w:rsidRPr="00DA22DD">
          <w:rPr>
            <w:rFonts w:ascii="Courier New" w:hAnsi="Courier New" w:cs="Courier New"/>
            <w:sz w:val="22"/>
            <w:szCs w:val="22"/>
            <w:rPrChange w:id="3931" w:author="Steve Maas" w:date="2014-07-23T18:42:00Z">
              <w:rPr/>
            </w:rPrChange>
          </w:rPr>
          <w:t>&lt;febio_config version="1.0"&gt;</w:t>
        </w:r>
      </w:ins>
    </w:p>
    <w:p w14:paraId="487761BF" w14:textId="36D21639" w:rsidR="00DA22DD" w:rsidRPr="00DA22DD" w:rsidRDefault="00DA22DD" w:rsidP="00DA22DD">
      <w:pPr>
        <w:rPr>
          <w:ins w:id="3932" w:author="Steve Maas" w:date="2014-07-23T18:42:00Z"/>
          <w:rFonts w:ascii="Courier New" w:hAnsi="Courier New" w:cs="Courier New"/>
          <w:sz w:val="22"/>
          <w:szCs w:val="22"/>
          <w:rPrChange w:id="3933" w:author="Steve Maas" w:date="2014-07-23T18:42:00Z">
            <w:rPr>
              <w:ins w:id="3934" w:author="Steve Maas" w:date="2014-07-23T18:42:00Z"/>
            </w:rPr>
          </w:rPrChange>
        </w:rPr>
      </w:pPr>
      <w:ins w:id="3935" w:author="Steve Maas" w:date="2014-07-23T18:42:00Z">
        <w:r w:rsidRPr="00DA22DD">
          <w:rPr>
            <w:rFonts w:ascii="Courier New" w:hAnsi="Courier New" w:cs="Courier New"/>
            <w:sz w:val="22"/>
            <w:szCs w:val="22"/>
            <w:rPrChange w:id="3936" w:author="Steve Maas" w:date="2014-07-23T18:42:00Z">
              <w:rPr/>
            </w:rPrChange>
          </w:rPr>
          <w:tab/>
          <w:t>&lt;linear_solver type="pardiso"</w:t>
        </w:r>
        <w:r>
          <w:rPr>
            <w:rFonts w:ascii="Courier New" w:hAnsi="Courier New" w:cs="Courier New"/>
            <w:sz w:val="22"/>
            <w:szCs w:val="22"/>
          </w:rPr>
          <w:t>/</w:t>
        </w:r>
        <w:r w:rsidRPr="00DA22DD">
          <w:rPr>
            <w:rFonts w:ascii="Courier New" w:hAnsi="Courier New" w:cs="Courier New"/>
            <w:sz w:val="22"/>
            <w:szCs w:val="22"/>
            <w:rPrChange w:id="3937" w:author="Steve Maas" w:date="2014-07-23T18:42:00Z">
              <w:rPr/>
            </w:rPrChange>
          </w:rPr>
          <w:t>&gt;</w:t>
        </w:r>
      </w:ins>
    </w:p>
    <w:p w14:paraId="1E2257FF" w14:textId="3A4DFF36" w:rsidR="00DA22DD" w:rsidRPr="00DA22DD" w:rsidRDefault="00DA22DD">
      <w:pPr>
        <w:rPr>
          <w:rFonts w:ascii="Courier New" w:hAnsi="Courier New" w:cs="Courier New"/>
          <w:sz w:val="22"/>
          <w:szCs w:val="22"/>
          <w:rPrChange w:id="3938" w:author="Steve Maas" w:date="2014-07-23T18:42:00Z">
            <w:rPr/>
          </w:rPrChange>
        </w:rPr>
        <w:pPrChange w:id="3939" w:author="Steve Maas" w:date="2014-07-23T18:41:00Z">
          <w:pPr>
            <w:numPr>
              <w:numId w:val="20"/>
            </w:numPr>
            <w:tabs>
              <w:tab w:val="num" w:pos="720"/>
            </w:tabs>
            <w:ind w:left="720" w:hanging="360"/>
          </w:pPr>
        </w:pPrChange>
      </w:pPr>
      <w:ins w:id="3940" w:author="Steve Maas" w:date="2014-07-23T18:42:00Z">
        <w:r w:rsidRPr="00DA22DD">
          <w:rPr>
            <w:rFonts w:ascii="Courier New" w:hAnsi="Courier New" w:cs="Courier New"/>
            <w:sz w:val="22"/>
            <w:szCs w:val="22"/>
            <w:rPrChange w:id="3941" w:author="Steve Maas" w:date="2014-07-23T18:42:00Z">
              <w:rPr/>
            </w:rPrChange>
          </w:rPr>
          <w:t>&lt;/febio_config&gt;</w:t>
        </w:r>
      </w:ins>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3942" w:name="_Toc416085955"/>
      <w:r w:rsidR="00470C94">
        <w:lastRenderedPageBreak/>
        <w:t>FEBio Plugins</w:t>
      </w:r>
      <w:bookmarkEnd w:id="3942"/>
    </w:p>
    <w:p w14:paraId="406503EE" w14:textId="14FA6F70"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The FEBio developer</w:t>
      </w:r>
      <w:r w:rsidR="00993E3A">
        <w:t>’</w:t>
      </w:r>
      <w:r w:rsidR="007E2409">
        <w:t xml:space="preserve">s documentation </w:t>
      </w:r>
      <w:r w:rsidR="00E54187">
        <w:t xml:space="preserve">(available online at </w:t>
      </w:r>
      <w:hyperlink r:id="rId2506" w:history="1">
        <w:r w:rsidR="00E54187" w:rsidRPr="00C75862">
          <w:rPr>
            <w:rStyle w:val="Hyperlink"/>
          </w:rPr>
          <w:t>http://febio.org/febio/febio-documentation/</w:t>
        </w:r>
      </w:hyperlink>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3943" w:name="_Toc416085956"/>
      <w:r w:rsidR="006A0BC1">
        <w:lastRenderedPageBreak/>
        <w:t>References</w:t>
      </w:r>
      <w:bookmarkEnd w:id="3943"/>
    </w:p>
    <w:p w14:paraId="4A4428FF" w14:textId="77777777" w:rsidR="006A0BC1" w:rsidRDefault="006A0BC1" w:rsidP="006A0BC1">
      <w:pPr>
        <w:rPr>
          <w:rFonts w:ascii="Courier New" w:hAnsi="Courier New"/>
          <w:sz w:val="20"/>
        </w:rPr>
      </w:pPr>
    </w:p>
    <w:p w14:paraId="61FB405A" w14:textId="77777777" w:rsidR="00182A67" w:rsidRPr="00182A67" w:rsidRDefault="006A0BC1" w:rsidP="00182A67">
      <w:pPr>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3944" w:name="_ENREF_1"/>
      <w:r w:rsidR="00182A67" w:rsidRPr="00182A67">
        <w:rPr>
          <w:noProof/>
        </w:rPr>
        <w:t xml:space="preserve">[1] Maker, B. N., 1995, "Nike3d: A Nonlinear, Implicit, Three-Dimensional Finite Element Code for Solid and Structural Mechanics," Lawrence Livermore Lab Tech Rept, UCRL-MA-105268(pp. </w:t>
      </w:r>
      <w:bookmarkEnd w:id="3944"/>
    </w:p>
    <w:p w14:paraId="2A049C6D" w14:textId="77777777" w:rsidR="00182A67" w:rsidRPr="00182A67" w:rsidRDefault="00182A67" w:rsidP="00182A67">
      <w:pPr>
        <w:rPr>
          <w:noProof/>
        </w:rPr>
      </w:pPr>
      <w:bookmarkStart w:id="3945" w:name="_ENREF_2"/>
      <w:r w:rsidRPr="00182A67">
        <w:rPr>
          <w:noProof/>
        </w:rPr>
        <w:t>[2] Gee, M. W., Dohrmann, C. R., Key, S. W., and Wall, W. A., 2009, "A Uniform Nodal Strain Tetrahedron with Isochoric Stabilization," Int. J. Numer. Meth. Engng, 78), pp. 429-443.</w:t>
      </w:r>
      <w:bookmarkEnd w:id="3945"/>
    </w:p>
    <w:p w14:paraId="5A999708" w14:textId="77777777" w:rsidR="00182A67" w:rsidRPr="00182A67" w:rsidRDefault="00182A67" w:rsidP="00182A67">
      <w:pPr>
        <w:rPr>
          <w:noProof/>
        </w:rPr>
      </w:pPr>
      <w:bookmarkStart w:id="3946" w:name="_ENREF_3"/>
      <w:r w:rsidRPr="00182A67">
        <w:rPr>
          <w:noProof/>
        </w:rPr>
        <w:t>[3] Laursen, T. A., and Maker, B. N., 1995, "Augmented Lagrangian Quasi-Newton Solver for Constrained Nonlinear Finite Element Applications," International Journal for Numerical Methods in Engineering, 38(21), pp. 3571-3590.</w:t>
      </w:r>
      <w:bookmarkEnd w:id="3946"/>
    </w:p>
    <w:p w14:paraId="5AF1D3F6" w14:textId="77777777" w:rsidR="00182A67" w:rsidRPr="00182A67" w:rsidRDefault="00182A67" w:rsidP="00182A67">
      <w:pPr>
        <w:rPr>
          <w:noProof/>
        </w:rPr>
      </w:pPr>
      <w:bookmarkStart w:id="3947" w:name="_ENREF_4"/>
      <w:r w:rsidRPr="00182A67">
        <w:rPr>
          <w:noProof/>
        </w:rPr>
        <w:t xml:space="preserve">[4] Ateshian, G., Maas, S., and Weiss, J. A., 2009, "Finite Element Algorithm for Frictionless Contact of Porous Permeable Media under Finite Deformation and Sliding," J. Biomech. Engn., pp. </w:t>
      </w:r>
      <w:bookmarkEnd w:id="3947"/>
    </w:p>
    <w:p w14:paraId="3F691595" w14:textId="77777777" w:rsidR="00182A67" w:rsidRPr="00182A67" w:rsidRDefault="00182A67" w:rsidP="00182A67">
      <w:pPr>
        <w:rPr>
          <w:noProof/>
        </w:rPr>
      </w:pPr>
      <w:bookmarkStart w:id="3948" w:name="_ENREF_5"/>
      <w:r w:rsidRPr="00182A67">
        <w:rPr>
          <w:noProof/>
        </w:rPr>
        <w:t>[5] Simo, J. C., and Taylor, R. L., 1991, "Quasi-Incompressible Finite Elasticity in Principal Stretches: Continuum Basis and Numerical Algorithms," Computer Methods in Applied Mechanics and Engineering, 85(pp. 273-310.</w:t>
      </w:r>
      <w:bookmarkEnd w:id="3948"/>
    </w:p>
    <w:p w14:paraId="48038875" w14:textId="77777777" w:rsidR="00182A67" w:rsidRPr="00182A67" w:rsidRDefault="00182A67" w:rsidP="00182A67">
      <w:pPr>
        <w:rPr>
          <w:noProof/>
        </w:rPr>
      </w:pPr>
      <w:bookmarkStart w:id="3949" w:name="_ENREF_6"/>
      <w:r w:rsidRPr="00182A67">
        <w:rPr>
          <w:noProof/>
        </w:rPr>
        <w:t>[6] Arruda, E. M., and Boyce, M. C., 1993, "A Three-Dimensional Constitutive Model for the Large Stretch Behavior of Rubber Elastic Materials," J. Mech. Phys. Solids, 41(2), pp. 389-412.</w:t>
      </w:r>
      <w:bookmarkEnd w:id="3949"/>
    </w:p>
    <w:p w14:paraId="027A6D3B" w14:textId="77777777" w:rsidR="00182A67" w:rsidRPr="00182A67" w:rsidRDefault="00182A67" w:rsidP="00182A67">
      <w:pPr>
        <w:rPr>
          <w:noProof/>
        </w:rPr>
      </w:pPr>
      <w:bookmarkStart w:id="3950" w:name="_ENREF_7"/>
      <w:r w:rsidRPr="00182A67">
        <w:rPr>
          <w:noProof/>
        </w:rPr>
        <w:t>[7] Lanir, Y., 1983, "Constitutive Equations for Fibrous Connective Tissues," J Biomech, 16(1), pp. 1-12.</w:t>
      </w:r>
      <w:bookmarkEnd w:id="3950"/>
    </w:p>
    <w:p w14:paraId="5A745C04" w14:textId="77777777" w:rsidR="00182A67" w:rsidRPr="00182A67" w:rsidRDefault="00182A67" w:rsidP="00182A67">
      <w:pPr>
        <w:rPr>
          <w:noProof/>
        </w:rPr>
      </w:pPr>
      <w:bookmarkStart w:id="3951" w:name="_ENREF_8"/>
      <w:r w:rsidRPr="00182A67">
        <w:rPr>
          <w:noProof/>
        </w:rPr>
        <w:t>[8] Ateshian, G. A., Rajan, V., Chahine, N. O., Canal, C. E., and Hung, C. T., 2009, "Modeling the Matrix of Articular Cartilage Using a Continuous Fiber Angular Distribution Predicts Many Observed Phenomena," J Biomech Eng, 131(6), pp. 061003.</w:t>
      </w:r>
      <w:bookmarkEnd w:id="3951"/>
    </w:p>
    <w:p w14:paraId="7FED6B0F" w14:textId="77777777" w:rsidR="00182A67" w:rsidRPr="00182A67" w:rsidRDefault="00182A67" w:rsidP="00182A67">
      <w:pPr>
        <w:rPr>
          <w:noProof/>
        </w:rPr>
      </w:pPr>
      <w:bookmarkStart w:id="3952" w:name="_ENREF_9"/>
      <w:r w:rsidRPr="00182A67">
        <w:rPr>
          <w:noProof/>
        </w:rPr>
        <w:t>[9] Ateshian, G. A., 2007, "Anisotropy of Fibrous Tissues in Relation to the Distribution of Tensed and Buckled Fibers," J Biomech Eng, 129(2), pp. 240-9.</w:t>
      </w:r>
      <w:bookmarkEnd w:id="3952"/>
    </w:p>
    <w:p w14:paraId="4F2E1E3A" w14:textId="77777777" w:rsidR="00182A67" w:rsidRPr="00182A67" w:rsidRDefault="00182A67" w:rsidP="00182A67">
      <w:pPr>
        <w:rPr>
          <w:noProof/>
        </w:rPr>
      </w:pPr>
      <w:bookmarkStart w:id="3953" w:name="_ENREF_10"/>
      <w:r w:rsidRPr="00182A67">
        <w:rPr>
          <w:noProof/>
        </w:rPr>
        <w:t xml:space="preserve">[10] Fung, Y. C., 1993, </w:t>
      </w:r>
      <w:r w:rsidRPr="00182A67">
        <w:rPr>
          <w:i/>
          <w:noProof/>
        </w:rPr>
        <w:t>Biomechanics : Mechanical Properties of Living Tissues</w:t>
      </w:r>
      <w:r w:rsidRPr="00182A67">
        <w:rPr>
          <w:noProof/>
        </w:rPr>
        <w:t>, Springer-Verlag, New York.</w:t>
      </w:r>
      <w:bookmarkEnd w:id="3953"/>
    </w:p>
    <w:p w14:paraId="3D9B2F29" w14:textId="77777777" w:rsidR="00182A67" w:rsidRPr="00182A67" w:rsidRDefault="00182A67" w:rsidP="00182A67">
      <w:pPr>
        <w:rPr>
          <w:noProof/>
        </w:rPr>
      </w:pPr>
      <w:bookmarkStart w:id="3954" w:name="_ENREF_11"/>
      <w:r w:rsidRPr="00182A67">
        <w:rPr>
          <w:noProof/>
        </w:rPr>
        <w:t>[11] Fung, Y. C., Fronek, K., and Patitucci, P., 1979, "Pseudoelasticity of Arteries and the Choice of Its Mathematical Expression," Am J Physiol, 237(5), pp. H620-31.</w:t>
      </w:r>
      <w:bookmarkEnd w:id="3954"/>
    </w:p>
    <w:p w14:paraId="0F55B9CE" w14:textId="77777777" w:rsidR="00182A67" w:rsidRPr="00182A67" w:rsidRDefault="00182A67" w:rsidP="00182A67">
      <w:pPr>
        <w:rPr>
          <w:noProof/>
        </w:rPr>
      </w:pPr>
      <w:bookmarkStart w:id="3955" w:name="_ENREF_12"/>
      <w:r w:rsidRPr="00182A67">
        <w:rPr>
          <w:noProof/>
        </w:rPr>
        <w:t>[12] Ateshian, G. A., and Costa, K. D., 2009, "A Frame-Invariant Formulation of Fung Elasticity," J Biomech, 42(6), pp. 781-5.</w:t>
      </w:r>
      <w:bookmarkEnd w:id="3955"/>
    </w:p>
    <w:p w14:paraId="4F19DB9A" w14:textId="77777777" w:rsidR="00182A67" w:rsidRPr="00182A67" w:rsidRDefault="00182A67" w:rsidP="00182A67">
      <w:pPr>
        <w:rPr>
          <w:noProof/>
        </w:rPr>
      </w:pPr>
      <w:bookmarkStart w:id="3956" w:name="_ENREF_13"/>
      <w:r w:rsidRPr="00182A67">
        <w:rPr>
          <w:noProof/>
        </w:rPr>
        <w:t>[13] Blemker, S., 2004, "3d Modeling of Complex Muscle Architecture and Geometry," Ph.D. thesis, Stanford University, Stanford.</w:t>
      </w:r>
      <w:bookmarkEnd w:id="3956"/>
    </w:p>
    <w:p w14:paraId="35613BFD" w14:textId="77777777" w:rsidR="00182A67" w:rsidRPr="00182A67" w:rsidRDefault="00182A67" w:rsidP="00182A67">
      <w:pPr>
        <w:rPr>
          <w:noProof/>
        </w:rPr>
      </w:pPr>
      <w:bookmarkStart w:id="3957" w:name="_ENREF_14"/>
      <w:r w:rsidRPr="00182A67">
        <w:rPr>
          <w:noProof/>
        </w:rPr>
        <w:t>[14] Criscione, J., Douglas, S., and Hunter, W., 2001, "Physically Based Strain Invariant Set for Materials Exhibiting Transversely Isotropic Behavior," J. Mech. Phys. Solids, 49(pp. 871-897.</w:t>
      </w:r>
      <w:bookmarkEnd w:id="3957"/>
    </w:p>
    <w:p w14:paraId="3987630C" w14:textId="77777777" w:rsidR="00182A67" w:rsidRPr="00182A67" w:rsidRDefault="00182A67" w:rsidP="00182A67">
      <w:pPr>
        <w:rPr>
          <w:noProof/>
        </w:rPr>
      </w:pPr>
      <w:bookmarkStart w:id="3958" w:name="_ENREF_15"/>
      <w:r w:rsidRPr="00182A67">
        <w:rPr>
          <w:noProof/>
        </w:rPr>
        <w:t xml:space="preserve">[15] Spencer, A. J. M., 1984, </w:t>
      </w:r>
      <w:r w:rsidRPr="00182A67">
        <w:rPr>
          <w:i/>
          <w:noProof/>
        </w:rPr>
        <w:t>Continuum Theory of the Mechanics of Fibre-Reinforced Composites</w:t>
      </w:r>
      <w:r w:rsidRPr="00182A67">
        <w:rPr>
          <w:noProof/>
        </w:rPr>
        <w:t>, Springer-Verlag, New York.</w:t>
      </w:r>
      <w:bookmarkEnd w:id="3958"/>
    </w:p>
    <w:p w14:paraId="2712154B" w14:textId="77777777" w:rsidR="00182A67" w:rsidRPr="00182A67" w:rsidRDefault="00182A67" w:rsidP="00182A67">
      <w:pPr>
        <w:rPr>
          <w:noProof/>
        </w:rPr>
      </w:pPr>
      <w:bookmarkStart w:id="3959" w:name="_ENREF_16"/>
      <w:r w:rsidRPr="00182A67">
        <w:rPr>
          <w:noProof/>
        </w:rPr>
        <w:t xml:space="preserve">[16] Ateshian, G. A., Ellis, B. J., and Weiss, J. A., 2007, "Equivalence between Short-Time Biphasic and Incompressible Elastic Material Response," J Biomech Eng, In press(pp. </w:t>
      </w:r>
      <w:bookmarkEnd w:id="3959"/>
    </w:p>
    <w:p w14:paraId="53517D09" w14:textId="77777777" w:rsidR="00182A67" w:rsidRPr="00182A67" w:rsidRDefault="00182A67" w:rsidP="00182A67">
      <w:pPr>
        <w:rPr>
          <w:noProof/>
        </w:rPr>
      </w:pPr>
      <w:bookmarkStart w:id="3960" w:name="_ENREF_17"/>
      <w:r w:rsidRPr="00182A67">
        <w:rPr>
          <w:noProof/>
        </w:rPr>
        <w:t>[17] Puso, M. A., and Weiss, J. A., 1998, "Finite Element Implementation of Anisotropic Quasi-Linear Viscoelasticity Using a Discrete Spectrum Approximation," J Biomech Eng, 120(1), pp. 62-70.</w:t>
      </w:r>
      <w:bookmarkEnd w:id="3960"/>
    </w:p>
    <w:p w14:paraId="646E348E" w14:textId="77777777" w:rsidR="00182A67" w:rsidRPr="00182A67" w:rsidRDefault="00182A67" w:rsidP="00182A67">
      <w:pPr>
        <w:rPr>
          <w:noProof/>
        </w:rPr>
      </w:pPr>
      <w:bookmarkStart w:id="3961" w:name="_ENREF_18"/>
      <w:r w:rsidRPr="00182A67">
        <w:rPr>
          <w:noProof/>
        </w:rPr>
        <w:t>[18] Quapp, K. M., and Weiss, J. A., 1998, "Material Characterization of Human Medial Collateral Ligament," J Biomech Eng, 120(6), pp. 757-63.</w:t>
      </w:r>
      <w:bookmarkEnd w:id="3961"/>
    </w:p>
    <w:p w14:paraId="5410F24E" w14:textId="77777777" w:rsidR="00182A67" w:rsidRPr="00182A67" w:rsidRDefault="00182A67" w:rsidP="00182A67">
      <w:pPr>
        <w:rPr>
          <w:noProof/>
        </w:rPr>
      </w:pPr>
      <w:bookmarkStart w:id="3962" w:name="_ENREF_19"/>
      <w:r w:rsidRPr="00182A67">
        <w:rPr>
          <w:noProof/>
        </w:rPr>
        <w:lastRenderedPageBreak/>
        <w:t>[19] Weiss, J. A., Maker, B. N., and Govindjee, S., 1996, "Finite Element Implementation of Incompressible, Transversely Isotropic Hyperelasticity," Computer Methods in Applications of Mechanics and Engineering, 135(pp. 107-128.</w:t>
      </w:r>
      <w:bookmarkEnd w:id="3962"/>
    </w:p>
    <w:p w14:paraId="40E96962" w14:textId="77777777" w:rsidR="00182A67" w:rsidRPr="00182A67" w:rsidRDefault="00182A67" w:rsidP="00182A67">
      <w:pPr>
        <w:rPr>
          <w:noProof/>
        </w:rPr>
      </w:pPr>
      <w:bookmarkStart w:id="3963" w:name="_ENREF_20"/>
      <w:r w:rsidRPr="00182A67">
        <w:rPr>
          <w:noProof/>
        </w:rPr>
        <w:t>[20] Veronda, D. R., and Westmann, R. A., 1970, "Mechanical Characterization of Skin - Finite Deformations," J. Biomechanics, Vol. 3(pp. 111-124.</w:t>
      </w:r>
      <w:bookmarkEnd w:id="3963"/>
    </w:p>
    <w:p w14:paraId="1D87286B" w14:textId="77777777" w:rsidR="00182A67" w:rsidRPr="00182A67" w:rsidRDefault="00182A67" w:rsidP="00182A67">
      <w:pPr>
        <w:rPr>
          <w:noProof/>
        </w:rPr>
      </w:pPr>
      <w:bookmarkStart w:id="3964" w:name="_ENREF_21"/>
      <w:r w:rsidRPr="00182A67">
        <w:rPr>
          <w:noProof/>
        </w:rPr>
        <w:t>[21] Girard, M. J. A., Downs, J. C., and Burgoyne, C. F., 2009, "Peripapillary and Posterior Scleral Mechanics - Part I: Development of an Anisotropic Hyperelastic Constitutive Model," J Biomech Eng, 131(5), pp. 051011.</w:t>
      </w:r>
      <w:bookmarkEnd w:id="3964"/>
    </w:p>
    <w:p w14:paraId="2ED11DC6" w14:textId="77777777" w:rsidR="00182A67" w:rsidRPr="00182A67" w:rsidRDefault="00182A67" w:rsidP="00182A67">
      <w:pPr>
        <w:rPr>
          <w:noProof/>
        </w:rPr>
      </w:pPr>
      <w:bookmarkStart w:id="3965" w:name="_ENREF_22"/>
      <w:r w:rsidRPr="00182A67">
        <w:rPr>
          <w:noProof/>
        </w:rPr>
        <w:t>[22] Gouget, C. L. M., Girard, M. J. A., and Ethier, C. R., 2012, "A Constrained Von Mises Distribution to Describe Fiber Organization in Thin Soft Tissues," Biomechanics And Modeling in Mechanobiolgy, 11(3-4), pp. 475-482.</w:t>
      </w:r>
      <w:bookmarkEnd w:id="3965"/>
    </w:p>
    <w:p w14:paraId="0D8F544C" w14:textId="77777777" w:rsidR="00182A67" w:rsidRPr="00182A67" w:rsidRDefault="00182A67" w:rsidP="00182A67">
      <w:pPr>
        <w:rPr>
          <w:noProof/>
        </w:rPr>
      </w:pPr>
      <w:bookmarkStart w:id="3966" w:name="_ENREF_23"/>
      <w:r w:rsidRPr="00182A67">
        <w:rPr>
          <w:noProof/>
        </w:rPr>
        <w:t xml:space="preserve">[23] Bonet, J., and Wood, R. D., 1997, </w:t>
      </w:r>
      <w:r w:rsidRPr="00182A67">
        <w:rPr>
          <w:i/>
          <w:noProof/>
        </w:rPr>
        <w:t>Nonlinear Continuum Mechanics for Finite Element Analysis</w:t>
      </w:r>
      <w:r w:rsidRPr="00182A67">
        <w:rPr>
          <w:noProof/>
        </w:rPr>
        <w:t xml:space="preserve">, Cambridge University Press, </w:t>
      </w:r>
      <w:bookmarkEnd w:id="3966"/>
    </w:p>
    <w:p w14:paraId="4A238F18" w14:textId="77777777" w:rsidR="00182A67" w:rsidRPr="00182A67" w:rsidRDefault="00182A67" w:rsidP="00182A67">
      <w:pPr>
        <w:rPr>
          <w:noProof/>
        </w:rPr>
      </w:pPr>
      <w:bookmarkStart w:id="3967" w:name="_ENREF_24"/>
      <w:r w:rsidRPr="00182A67">
        <w:rPr>
          <w:noProof/>
        </w:rPr>
        <w:t>[24] Carter, D. R., and Hayes, W. C., 1976, "Bone Compressive Strength: The Influence of Density and Strain Rate," Science, 194(4270), pp. 1174-6.</w:t>
      </w:r>
      <w:bookmarkEnd w:id="3967"/>
    </w:p>
    <w:p w14:paraId="07A2DAD7" w14:textId="77777777" w:rsidR="00182A67" w:rsidRPr="00182A67" w:rsidRDefault="00182A67" w:rsidP="00182A67">
      <w:pPr>
        <w:rPr>
          <w:noProof/>
        </w:rPr>
      </w:pPr>
      <w:bookmarkStart w:id="3968" w:name="_ENREF_25"/>
      <w:r w:rsidRPr="00182A67">
        <w:rPr>
          <w:noProof/>
        </w:rPr>
        <w:t>[25] Carter, D. R., and Hayes, W. C., 1977, "The Compressive Behavior of Bone as a Two-Phase Porous Structure," J Bone Joint Surg Am, 59(7), pp. 954-62.</w:t>
      </w:r>
      <w:bookmarkEnd w:id="3968"/>
    </w:p>
    <w:p w14:paraId="3E864B4B" w14:textId="77777777" w:rsidR="00182A67" w:rsidRPr="00182A67" w:rsidRDefault="00182A67" w:rsidP="00182A67">
      <w:pPr>
        <w:rPr>
          <w:noProof/>
        </w:rPr>
      </w:pPr>
      <w:bookmarkStart w:id="3969" w:name="_ENREF_26"/>
      <w:r w:rsidRPr="00182A67">
        <w:rPr>
          <w:noProof/>
        </w:rPr>
        <w:t>[26] Curnier, A., Qi-Chang, H., and Zysset, P., 1995, "Conewise Linear Elastic Materials," J Elasticity, 37(1), pp. 1-38.</w:t>
      </w:r>
      <w:bookmarkEnd w:id="3969"/>
    </w:p>
    <w:p w14:paraId="3871D702" w14:textId="77777777" w:rsidR="00182A67" w:rsidRPr="00182A67" w:rsidRDefault="00182A67" w:rsidP="00182A67">
      <w:pPr>
        <w:rPr>
          <w:noProof/>
        </w:rPr>
      </w:pPr>
      <w:bookmarkStart w:id="3970" w:name="_ENREF_27"/>
      <w:r w:rsidRPr="00182A67">
        <w:rPr>
          <w:noProof/>
        </w:rPr>
        <w:t>[27] Overbeek, J. T., 1956, "The Donnan Equilibrium," Prog Biophys Biophys Chem, 6(pp. 57-84.</w:t>
      </w:r>
      <w:bookmarkEnd w:id="3970"/>
    </w:p>
    <w:p w14:paraId="580EB9F2" w14:textId="77777777" w:rsidR="00182A67" w:rsidRPr="00182A67" w:rsidRDefault="00182A67" w:rsidP="00182A67">
      <w:pPr>
        <w:rPr>
          <w:noProof/>
        </w:rPr>
      </w:pPr>
      <w:bookmarkStart w:id="3971" w:name="_ENREF_28"/>
      <w:r w:rsidRPr="00182A67">
        <w:rPr>
          <w:noProof/>
        </w:rPr>
        <w:t>[28] Lai, W. M., Hou, J. S., and Mow, V. C., 1991, "A Triphasic Theory for the Swelling and Deformation Behaviors of Articular Cartilage," Journal of biomechanical engineering, 113(3), pp. 245-58.</w:t>
      </w:r>
      <w:bookmarkEnd w:id="3971"/>
    </w:p>
    <w:p w14:paraId="146C54E1" w14:textId="77777777" w:rsidR="00182A67" w:rsidRPr="00182A67" w:rsidRDefault="00182A67" w:rsidP="00182A67">
      <w:pPr>
        <w:rPr>
          <w:noProof/>
        </w:rPr>
      </w:pPr>
      <w:bookmarkStart w:id="3972" w:name="_ENREF_29"/>
      <w:r w:rsidRPr="00182A67">
        <w:rPr>
          <w:noProof/>
        </w:rPr>
        <w:t>[29] Holmes, M. H., and Mow, V. C., 1990, "The Nonlinear Characteristics of Soft Gels and Hydrated Connective Tissues in Ultrafiltration," J Biomech, 23(11), pp. 1145-56.</w:t>
      </w:r>
      <w:bookmarkEnd w:id="3972"/>
    </w:p>
    <w:p w14:paraId="5EA33C5B" w14:textId="77777777" w:rsidR="00182A67" w:rsidRPr="00182A67" w:rsidRDefault="00182A67" w:rsidP="00182A67">
      <w:pPr>
        <w:rPr>
          <w:noProof/>
        </w:rPr>
      </w:pPr>
      <w:bookmarkStart w:id="3973" w:name="_ENREF_30"/>
      <w:r w:rsidRPr="00182A67">
        <w:rPr>
          <w:noProof/>
        </w:rPr>
        <w:t>[30] Ateshian, G. A., Warden, W. H., Kim, J. J., Grelsamer, R. P., and Mow, V. C., 1997, "Finite Deformation Biphasic Material Properties of Bovine Articular Cartilage from Confined Compression Experiments," J Biomech, 30(11-12), pp. 1157-64.</w:t>
      </w:r>
      <w:bookmarkEnd w:id="3973"/>
    </w:p>
    <w:p w14:paraId="5E05C5E9" w14:textId="77777777" w:rsidR="00182A67" w:rsidRPr="00182A67" w:rsidRDefault="00182A67" w:rsidP="00182A67">
      <w:pPr>
        <w:rPr>
          <w:noProof/>
        </w:rPr>
      </w:pPr>
      <w:bookmarkStart w:id="3974" w:name="_ENREF_31"/>
      <w:r w:rsidRPr="00182A67">
        <w:rPr>
          <w:noProof/>
        </w:rPr>
        <w:t>[31] Iatridis, J. C., Setton, L. A., Foster, R. J., Rawlins, B. A., Weidenbaum, M., and Mow, V. C., 1998, "Degeneration Affects the Anisotropic and Nonlinear Behaviors of Human Anulus Fibrosus in Compression," J Biomech, 31(6), pp. 535-44.</w:t>
      </w:r>
      <w:bookmarkEnd w:id="3974"/>
    </w:p>
    <w:p w14:paraId="24E5EC90" w14:textId="77777777" w:rsidR="00182A67" w:rsidRPr="00182A67" w:rsidRDefault="00182A67" w:rsidP="00182A67">
      <w:pPr>
        <w:rPr>
          <w:noProof/>
        </w:rPr>
      </w:pPr>
      <w:bookmarkStart w:id="3975" w:name="_ENREF_32"/>
      <w:r w:rsidRPr="00182A67">
        <w:rPr>
          <w:noProof/>
        </w:rPr>
        <w:t>[32] Ateshian, G. A., and Ricken, T., 2010, "Multigenerational Interstitial Growth of Biological Tissues," Biomech Model Mechanobiol, 9(6), pp. 689-702.</w:t>
      </w:r>
      <w:bookmarkEnd w:id="3975"/>
    </w:p>
    <w:p w14:paraId="15D5A86D" w14:textId="77777777" w:rsidR="00182A67" w:rsidRPr="00182A67" w:rsidRDefault="00182A67" w:rsidP="00182A67">
      <w:pPr>
        <w:rPr>
          <w:noProof/>
        </w:rPr>
      </w:pPr>
      <w:bookmarkStart w:id="3976" w:name="_ENREF_33"/>
      <w:r w:rsidRPr="00182A67">
        <w:rPr>
          <w:noProof/>
        </w:rPr>
        <w:t>[33] Mow, V. C., Kuei, S. C., Lai, W. M., and Armstrong, C. G., 1980, "Biphasic Creep and Stress Relaxation of Articular Cartilage in Compression: Theory and Experiments," J Biomech Eng, 102(1), pp. 73-84.</w:t>
      </w:r>
      <w:bookmarkEnd w:id="3976"/>
    </w:p>
    <w:p w14:paraId="7C324E6D" w14:textId="77777777" w:rsidR="00182A67" w:rsidRPr="00182A67" w:rsidRDefault="00182A67" w:rsidP="00182A67">
      <w:pPr>
        <w:rPr>
          <w:noProof/>
        </w:rPr>
      </w:pPr>
      <w:bookmarkStart w:id="3977" w:name="_ENREF_34"/>
      <w:r w:rsidRPr="00182A67">
        <w:rPr>
          <w:noProof/>
        </w:rPr>
        <w:t>[34] Mow, V. C., Kwan, M. K., Lai, W. M., and Holmes, M. H., 1985, Frontiers in Biomechanics, A Finite Deformation Theory for Nonlinearly Permeable Soft Hydrated Biological Tissues.</w:t>
      </w:r>
      <w:bookmarkEnd w:id="3977"/>
    </w:p>
    <w:p w14:paraId="4F2FC5A3" w14:textId="77777777" w:rsidR="00182A67" w:rsidRPr="00182A67" w:rsidRDefault="00182A67" w:rsidP="00182A67">
      <w:pPr>
        <w:rPr>
          <w:noProof/>
        </w:rPr>
      </w:pPr>
      <w:bookmarkStart w:id="3978" w:name="_ENREF_35"/>
      <w:r w:rsidRPr="00182A67">
        <w:rPr>
          <w:noProof/>
        </w:rPr>
        <w:t>[35] Albro, M. B., Rajan, V., Li, R., Hung, C. T., and Ateshian, G. A., 2009, "Characterization of the Concentration-Dependence of Solute Diffusivity and Partitioning in a Model Dextran-Agarose Transport System," Cell Mol Bioeng, 2(3), pp. 295-305.</w:t>
      </w:r>
      <w:bookmarkEnd w:id="3978"/>
    </w:p>
    <w:p w14:paraId="6D7512FA" w14:textId="77777777" w:rsidR="00182A67" w:rsidRPr="00182A67" w:rsidRDefault="00182A67" w:rsidP="00182A67">
      <w:pPr>
        <w:rPr>
          <w:noProof/>
        </w:rPr>
      </w:pPr>
      <w:bookmarkStart w:id="3979" w:name="_ENREF_36"/>
      <w:r w:rsidRPr="00182A67">
        <w:rPr>
          <w:noProof/>
        </w:rPr>
        <w:t>[36] Weinans, H., Huiskes, R., and Grootenboer, H. J., 1992, "The Behavior of Adaptive Bone-Remodeling Simulation Models," J Biomech, 25(12), pp. 1425-41.</w:t>
      </w:r>
      <w:bookmarkEnd w:id="3979"/>
    </w:p>
    <w:p w14:paraId="07050FA2" w14:textId="76BDE131" w:rsidR="00182A67" w:rsidRDefault="00182A67" w:rsidP="00182A67">
      <w:pPr>
        <w:rPr>
          <w:noProof/>
        </w:rPr>
      </w:pPr>
    </w:p>
    <w:p w14:paraId="610C0849" w14:textId="3DE4A119"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8F9374" w14:textId="77777777" w:rsidR="00214464" w:rsidRDefault="00214464">
      <w:r>
        <w:separator/>
      </w:r>
    </w:p>
  </w:endnote>
  <w:endnote w:type="continuationSeparator" w:id="0">
    <w:p w14:paraId="7509B8B4" w14:textId="77777777" w:rsidR="00214464" w:rsidRDefault="002144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FE0572" w14:textId="77777777" w:rsidR="00214464" w:rsidRDefault="00214464">
      <w:r>
        <w:separator/>
      </w:r>
    </w:p>
  </w:footnote>
  <w:footnote w:type="continuationSeparator" w:id="0">
    <w:p w14:paraId="097F3032" w14:textId="77777777" w:rsidR="00214464" w:rsidRDefault="00214464">
      <w:r>
        <w:continuationSeparator/>
      </w:r>
    </w:p>
  </w:footnote>
  <w:footnote w:id="1">
    <w:p w14:paraId="2EECF9A7" w14:textId="1DEABEEA" w:rsidR="00AC04E1" w:rsidRDefault="00AC04E1">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AC04E1" w:rsidRDefault="00AC04E1">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AC04E1" w:rsidRDefault="00AC04E1">
      <w:pPr>
        <w:pStyle w:val="FootnoteText"/>
      </w:pPr>
      <w:ins w:id="43" w:author="Steve Maas" w:date="2014-09-01T18:08:00Z">
        <w:r>
          <w:rPr>
            <w:rStyle w:val="FootnoteReference"/>
          </w:rPr>
          <w:footnoteRef/>
        </w:r>
        <w:r>
          <w:t xml:space="preserve"> Support for apostrophes was not added until FEBio version 2.1.</w:t>
        </w:r>
      </w:ins>
    </w:p>
  </w:footnote>
  <w:footnote w:id="4">
    <w:p w14:paraId="5B9D4F51" w14:textId="321110ED" w:rsidR="00AC04E1" w:rsidRDefault="00AC04E1">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AC04E1" w:rsidRDefault="00AC04E1" w:rsidP="00AF04AB">
      <w:pPr>
        <w:pStyle w:val="FootnoteText"/>
        <w:rPr>
          <w:ins w:id="71" w:author="rawlins" w:date="2015-04-03T12:43:00Z"/>
        </w:rPr>
      </w:pPr>
      <w:ins w:id="72" w:author="rawlins" w:date="2015-04-03T12:43:00Z">
        <w:r>
          <w:rPr>
            <w:rStyle w:val="FootnoteReference"/>
          </w:rPr>
          <w:footnoteRef/>
        </w:r>
        <w:r>
          <w:t xml:space="preserve"> Supported from FEBio version 2.3 and up.</w:t>
        </w:r>
      </w:ins>
    </w:p>
  </w:footnote>
  <w:footnote w:id="6">
    <w:p w14:paraId="75238AE5" w14:textId="77777777" w:rsidR="00AC04E1" w:rsidRDefault="00AC04E1"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AC04E1" w:rsidRDefault="00AC04E1">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AC04E1" w:rsidRDefault="00AC04E1" w:rsidP="00B63126">
      <w:pPr>
        <w:pStyle w:val="FootnoteText"/>
        <w:rPr>
          <w:ins w:id="1019" w:author="rawlins" w:date="2015-04-03T15:18:00Z"/>
        </w:rPr>
      </w:pPr>
      <w:ins w:id="1020" w:author="rawlins" w:date="2015-04-03T15:18:00Z">
        <w:r>
          <w:rPr>
            <w:rStyle w:val="FootnoteReference"/>
          </w:rPr>
          <w:footnoteRef/>
        </w:r>
        <w:r>
          <w:t xml:space="preserve"> Supported from FEBio version 2.3 and up.</w:t>
        </w:r>
      </w:ins>
    </w:p>
  </w:footnote>
  <w:footnote w:id="9">
    <w:p w14:paraId="2FB68287" w14:textId="77777777" w:rsidR="00AC04E1" w:rsidRPr="00112C98" w:rsidRDefault="00AC04E1">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AC04E1" w:rsidRPr="009339D1" w:rsidRDefault="00AC04E1">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AC04E1" w:rsidRDefault="00AC04E1">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AC04E1" w:rsidRDefault="00AC04E1">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AC04E1" w:rsidRDefault="00AC04E1">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AC04E1" w:rsidRDefault="00AC04E1"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AC04E1" w:rsidRDefault="00AC04E1"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AC04E1" w:rsidRDefault="00AC04E1"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44A9F">
      <w:rPr>
        <w:rStyle w:val="PageNumber"/>
        <w:noProof/>
      </w:rPr>
      <w:t>247</w:t>
    </w:r>
    <w:r>
      <w:rPr>
        <w:rStyle w:val="PageNumber"/>
      </w:rPr>
      <w:fldChar w:fldCharType="end"/>
    </w:r>
  </w:p>
  <w:p w14:paraId="4C9E34C0" w14:textId="77777777" w:rsidR="00AC04E1" w:rsidRDefault="00AC04E1"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7">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1">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1D16741"/>
    <w:multiLevelType w:val="hybridMultilevel"/>
    <w:tmpl w:val="2ABE2BA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4">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6">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2"/>
  </w:num>
  <w:num w:numId="3">
    <w:abstractNumId w:val="30"/>
  </w:num>
  <w:num w:numId="4">
    <w:abstractNumId w:val="52"/>
  </w:num>
  <w:num w:numId="5">
    <w:abstractNumId w:val="46"/>
  </w:num>
  <w:num w:numId="6">
    <w:abstractNumId w:val="51"/>
  </w:num>
  <w:num w:numId="7">
    <w:abstractNumId w:val="23"/>
  </w:num>
  <w:num w:numId="8">
    <w:abstractNumId w:val="11"/>
  </w:num>
  <w:num w:numId="9">
    <w:abstractNumId w:val="29"/>
  </w:num>
  <w:num w:numId="10">
    <w:abstractNumId w:val="55"/>
  </w:num>
  <w:num w:numId="11">
    <w:abstractNumId w:val="32"/>
  </w:num>
  <w:num w:numId="12">
    <w:abstractNumId w:val="16"/>
  </w:num>
  <w:num w:numId="13">
    <w:abstractNumId w:val="47"/>
  </w:num>
  <w:num w:numId="14">
    <w:abstractNumId w:val="41"/>
  </w:num>
  <w:num w:numId="15">
    <w:abstractNumId w:val="53"/>
  </w:num>
  <w:num w:numId="16">
    <w:abstractNumId w:val="45"/>
  </w:num>
  <w:num w:numId="17">
    <w:abstractNumId w:val="49"/>
  </w:num>
  <w:num w:numId="18">
    <w:abstractNumId w:val="38"/>
  </w:num>
  <w:num w:numId="19">
    <w:abstractNumId w:val="18"/>
  </w:num>
  <w:num w:numId="20">
    <w:abstractNumId w:val="54"/>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0"/>
  </w:num>
  <w:num w:numId="28">
    <w:abstractNumId w:val="56"/>
  </w:num>
  <w:num w:numId="29">
    <w:abstractNumId w:val="58"/>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48"/>
  </w:num>
  <w:num w:numId="41">
    <w:abstractNumId w:val="27"/>
  </w:num>
  <w:num w:numId="42">
    <w:abstractNumId w:val="35"/>
  </w:num>
  <w:num w:numId="43">
    <w:abstractNumId w:val="20"/>
  </w:num>
  <w:num w:numId="44">
    <w:abstractNumId w:val="36"/>
  </w:num>
  <w:num w:numId="45">
    <w:abstractNumId w:val="40"/>
  </w:num>
  <w:num w:numId="46">
    <w:abstractNumId w:val="33"/>
  </w:num>
  <w:num w:numId="47">
    <w:abstractNumId w:val="17"/>
  </w:num>
  <w:num w:numId="48">
    <w:abstractNumId w:val="21"/>
  </w:num>
  <w:num w:numId="49">
    <w:abstractNumId w:val="37"/>
  </w:num>
  <w:num w:numId="5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39"/>
  </w:num>
  <w:num w:numId="53">
    <w:abstractNumId w:val="57"/>
  </w:num>
  <w:num w:numId="54">
    <w:abstractNumId w:val="19"/>
  </w:num>
  <w:num w:numId="55">
    <w:abstractNumId w:val="43"/>
  </w:num>
  <w:num w:numId="56">
    <w:abstractNumId w:val="24"/>
  </w:num>
  <w:num w:numId="57">
    <w:abstractNumId w:val="14"/>
  </w:num>
  <w:num w:numId="58">
    <w:abstractNumId w:val="34"/>
  </w:num>
  <w:num w:numId="59">
    <w:abstractNumId w:val="22"/>
  </w:num>
  <w:num w:numId="60">
    <w:abstractNumId w:val="44"/>
  </w:num>
  <w:numIdMacAtCleanup w:val="5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awlins">
    <w15:presenceInfo w15:providerId="None" w15:userId="rawli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50662"/>
    <w:rsid w:val="00050D38"/>
    <w:rsid w:val="00051B9D"/>
    <w:rsid w:val="000555A7"/>
    <w:rsid w:val="00061F56"/>
    <w:rsid w:val="00063045"/>
    <w:rsid w:val="000668D8"/>
    <w:rsid w:val="000679A3"/>
    <w:rsid w:val="000715A3"/>
    <w:rsid w:val="00073AB7"/>
    <w:rsid w:val="00073C1F"/>
    <w:rsid w:val="00076BE7"/>
    <w:rsid w:val="000825FD"/>
    <w:rsid w:val="00082BD0"/>
    <w:rsid w:val="000839AF"/>
    <w:rsid w:val="000839BA"/>
    <w:rsid w:val="00083C4A"/>
    <w:rsid w:val="0008532F"/>
    <w:rsid w:val="00085758"/>
    <w:rsid w:val="00087FBE"/>
    <w:rsid w:val="00091059"/>
    <w:rsid w:val="000924AA"/>
    <w:rsid w:val="00093595"/>
    <w:rsid w:val="00094DCD"/>
    <w:rsid w:val="00095F12"/>
    <w:rsid w:val="000A385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7D9C"/>
    <w:rsid w:val="001E487C"/>
    <w:rsid w:val="001E5168"/>
    <w:rsid w:val="001E58E6"/>
    <w:rsid w:val="001F1A55"/>
    <w:rsid w:val="001F1DE6"/>
    <w:rsid w:val="001F2F7F"/>
    <w:rsid w:val="001F334A"/>
    <w:rsid w:val="001F4D5D"/>
    <w:rsid w:val="001F67BD"/>
    <w:rsid w:val="00201E98"/>
    <w:rsid w:val="0020391B"/>
    <w:rsid w:val="00204648"/>
    <w:rsid w:val="00211A75"/>
    <w:rsid w:val="00214464"/>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50F26"/>
    <w:rsid w:val="002512D4"/>
    <w:rsid w:val="002528E9"/>
    <w:rsid w:val="00254EB0"/>
    <w:rsid w:val="00257EC3"/>
    <w:rsid w:val="002631BE"/>
    <w:rsid w:val="00265D40"/>
    <w:rsid w:val="00265E57"/>
    <w:rsid w:val="00270CFB"/>
    <w:rsid w:val="00271408"/>
    <w:rsid w:val="00277EE6"/>
    <w:rsid w:val="00280403"/>
    <w:rsid w:val="002825A1"/>
    <w:rsid w:val="0028349D"/>
    <w:rsid w:val="0028632C"/>
    <w:rsid w:val="002911A9"/>
    <w:rsid w:val="002A0E4F"/>
    <w:rsid w:val="002A4545"/>
    <w:rsid w:val="002A4911"/>
    <w:rsid w:val="002B5AC7"/>
    <w:rsid w:val="002B7C91"/>
    <w:rsid w:val="002C2AEB"/>
    <w:rsid w:val="002D1B6A"/>
    <w:rsid w:val="002D29D7"/>
    <w:rsid w:val="002D5305"/>
    <w:rsid w:val="002D70D0"/>
    <w:rsid w:val="002E4164"/>
    <w:rsid w:val="002E67D1"/>
    <w:rsid w:val="002E79D7"/>
    <w:rsid w:val="002F00ED"/>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3899"/>
    <w:rsid w:val="00427178"/>
    <w:rsid w:val="004275BE"/>
    <w:rsid w:val="0043048B"/>
    <w:rsid w:val="00430A2B"/>
    <w:rsid w:val="00432202"/>
    <w:rsid w:val="00432E39"/>
    <w:rsid w:val="00440628"/>
    <w:rsid w:val="004407EC"/>
    <w:rsid w:val="0044192A"/>
    <w:rsid w:val="00442A53"/>
    <w:rsid w:val="0044636E"/>
    <w:rsid w:val="0045012B"/>
    <w:rsid w:val="004540D2"/>
    <w:rsid w:val="004602BB"/>
    <w:rsid w:val="00460F66"/>
    <w:rsid w:val="00465CC4"/>
    <w:rsid w:val="004668AA"/>
    <w:rsid w:val="00470C94"/>
    <w:rsid w:val="00473134"/>
    <w:rsid w:val="00473EE6"/>
    <w:rsid w:val="00476C4E"/>
    <w:rsid w:val="00480951"/>
    <w:rsid w:val="004816A2"/>
    <w:rsid w:val="00481AAC"/>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6C3A"/>
    <w:rsid w:val="004D2965"/>
    <w:rsid w:val="004D4718"/>
    <w:rsid w:val="004D7328"/>
    <w:rsid w:val="004E0293"/>
    <w:rsid w:val="004E0BB1"/>
    <w:rsid w:val="004E1DDD"/>
    <w:rsid w:val="004E423A"/>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C1D"/>
    <w:rsid w:val="0055364C"/>
    <w:rsid w:val="00554A5C"/>
    <w:rsid w:val="0055509B"/>
    <w:rsid w:val="005569A6"/>
    <w:rsid w:val="005643DB"/>
    <w:rsid w:val="00570944"/>
    <w:rsid w:val="00570E2F"/>
    <w:rsid w:val="00572F41"/>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74C3"/>
    <w:rsid w:val="005F013B"/>
    <w:rsid w:val="005F45C7"/>
    <w:rsid w:val="005F474E"/>
    <w:rsid w:val="006007B2"/>
    <w:rsid w:val="006010B3"/>
    <w:rsid w:val="00602043"/>
    <w:rsid w:val="00602A42"/>
    <w:rsid w:val="00606D2D"/>
    <w:rsid w:val="00610F62"/>
    <w:rsid w:val="00613749"/>
    <w:rsid w:val="0061443E"/>
    <w:rsid w:val="0061621E"/>
    <w:rsid w:val="00620C02"/>
    <w:rsid w:val="00624378"/>
    <w:rsid w:val="00625837"/>
    <w:rsid w:val="00625B48"/>
    <w:rsid w:val="00626292"/>
    <w:rsid w:val="00630A21"/>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61C81"/>
    <w:rsid w:val="00663993"/>
    <w:rsid w:val="00666F10"/>
    <w:rsid w:val="006719DB"/>
    <w:rsid w:val="006725EB"/>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FD9"/>
    <w:rsid w:val="00747E92"/>
    <w:rsid w:val="0075341C"/>
    <w:rsid w:val="00753CC3"/>
    <w:rsid w:val="0075557C"/>
    <w:rsid w:val="00763E53"/>
    <w:rsid w:val="00764CFE"/>
    <w:rsid w:val="007703D7"/>
    <w:rsid w:val="00773AFD"/>
    <w:rsid w:val="00774E5E"/>
    <w:rsid w:val="00781BB2"/>
    <w:rsid w:val="00792A77"/>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F0EA8"/>
    <w:rsid w:val="007F2961"/>
    <w:rsid w:val="007F2E04"/>
    <w:rsid w:val="007F51A5"/>
    <w:rsid w:val="007F5C53"/>
    <w:rsid w:val="007F6669"/>
    <w:rsid w:val="008007CB"/>
    <w:rsid w:val="00800BDF"/>
    <w:rsid w:val="0080262E"/>
    <w:rsid w:val="00803A2F"/>
    <w:rsid w:val="00805F85"/>
    <w:rsid w:val="00806BC8"/>
    <w:rsid w:val="0081547A"/>
    <w:rsid w:val="00820249"/>
    <w:rsid w:val="00821A16"/>
    <w:rsid w:val="00824244"/>
    <w:rsid w:val="00824292"/>
    <w:rsid w:val="008245CF"/>
    <w:rsid w:val="00825022"/>
    <w:rsid w:val="0083207B"/>
    <w:rsid w:val="00835BFE"/>
    <w:rsid w:val="008372D0"/>
    <w:rsid w:val="00845BA2"/>
    <w:rsid w:val="00847068"/>
    <w:rsid w:val="00847D37"/>
    <w:rsid w:val="00847E07"/>
    <w:rsid w:val="0085038F"/>
    <w:rsid w:val="00852621"/>
    <w:rsid w:val="0085292A"/>
    <w:rsid w:val="0085430D"/>
    <w:rsid w:val="00860308"/>
    <w:rsid w:val="00860559"/>
    <w:rsid w:val="008609BA"/>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700F"/>
    <w:rsid w:val="008A07EB"/>
    <w:rsid w:val="008A0DA9"/>
    <w:rsid w:val="008A3B5E"/>
    <w:rsid w:val="008A509F"/>
    <w:rsid w:val="008A6E23"/>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B09"/>
    <w:rsid w:val="0091292C"/>
    <w:rsid w:val="0091444A"/>
    <w:rsid w:val="00916D6E"/>
    <w:rsid w:val="009275CC"/>
    <w:rsid w:val="00930B5E"/>
    <w:rsid w:val="00932DC2"/>
    <w:rsid w:val="009339D1"/>
    <w:rsid w:val="00941062"/>
    <w:rsid w:val="0094490B"/>
    <w:rsid w:val="00944F81"/>
    <w:rsid w:val="00951798"/>
    <w:rsid w:val="009519C2"/>
    <w:rsid w:val="009541D3"/>
    <w:rsid w:val="0095496A"/>
    <w:rsid w:val="00954D13"/>
    <w:rsid w:val="009632B3"/>
    <w:rsid w:val="00966EC0"/>
    <w:rsid w:val="00973685"/>
    <w:rsid w:val="00975E1B"/>
    <w:rsid w:val="00976D6B"/>
    <w:rsid w:val="00976FA5"/>
    <w:rsid w:val="0098023B"/>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51CE"/>
    <w:rsid w:val="009D2F34"/>
    <w:rsid w:val="009D3C80"/>
    <w:rsid w:val="009E32A4"/>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70663"/>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472E"/>
    <w:rsid w:val="00BB6336"/>
    <w:rsid w:val="00BB7680"/>
    <w:rsid w:val="00BC0BB1"/>
    <w:rsid w:val="00BC136F"/>
    <w:rsid w:val="00BC30CE"/>
    <w:rsid w:val="00BC340D"/>
    <w:rsid w:val="00BC460F"/>
    <w:rsid w:val="00BC495E"/>
    <w:rsid w:val="00BC58C7"/>
    <w:rsid w:val="00BD0B80"/>
    <w:rsid w:val="00BD1552"/>
    <w:rsid w:val="00BD3F86"/>
    <w:rsid w:val="00BD43AA"/>
    <w:rsid w:val="00BD6672"/>
    <w:rsid w:val="00BD6A8B"/>
    <w:rsid w:val="00BE1285"/>
    <w:rsid w:val="00BF2488"/>
    <w:rsid w:val="00BF32C5"/>
    <w:rsid w:val="00BF7C9F"/>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7335"/>
    <w:rsid w:val="00CC080E"/>
    <w:rsid w:val="00CC61FF"/>
    <w:rsid w:val="00CC6A59"/>
    <w:rsid w:val="00CD3EF4"/>
    <w:rsid w:val="00CD738B"/>
    <w:rsid w:val="00CD7BD9"/>
    <w:rsid w:val="00CE350F"/>
    <w:rsid w:val="00CE3D9C"/>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B68"/>
    <w:rsid w:val="00D4569E"/>
    <w:rsid w:val="00D46062"/>
    <w:rsid w:val="00D510DD"/>
    <w:rsid w:val="00D51AA8"/>
    <w:rsid w:val="00D51B77"/>
    <w:rsid w:val="00D53458"/>
    <w:rsid w:val="00D53E06"/>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34C0"/>
    <w:rsid w:val="00DE564C"/>
    <w:rsid w:val="00DE723C"/>
    <w:rsid w:val="00DF0872"/>
    <w:rsid w:val="00DF1A47"/>
    <w:rsid w:val="00DF4687"/>
    <w:rsid w:val="00DF47B1"/>
    <w:rsid w:val="00E04BE3"/>
    <w:rsid w:val="00E063E4"/>
    <w:rsid w:val="00E0644D"/>
    <w:rsid w:val="00E11A4B"/>
    <w:rsid w:val="00E11CA7"/>
    <w:rsid w:val="00E13D09"/>
    <w:rsid w:val="00E158CB"/>
    <w:rsid w:val="00E1608D"/>
    <w:rsid w:val="00E16D7C"/>
    <w:rsid w:val="00E2228B"/>
    <w:rsid w:val="00E22760"/>
    <w:rsid w:val="00E22B10"/>
    <w:rsid w:val="00E22D89"/>
    <w:rsid w:val="00E24C5F"/>
    <w:rsid w:val="00E32A66"/>
    <w:rsid w:val="00E340C1"/>
    <w:rsid w:val="00E3586F"/>
    <w:rsid w:val="00E35B62"/>
    <w:rsid w:val="00E35CAB"/>
    <w:rsid w:val="00E41934"/>
    <w:rsid w:val="00E474DA"/>
    <w:rsid w:val="00E54187"/>
    <w:rsid w:val="00E54C47"/>
    <w:rsid w:val="00E552F9"/>
    <w:rsid w:val="00E5740F"/>
    <w:rsid w:val="00E67588"/>
    <w:rsid w:val="00E67A22"/>
    <w:rsid w:val="00E70A64"/>
    <w:rsid w:val="00E71089"/>
    <w:rsid w:val="00E72145"/>
    <w:rsid w:val="00E73FAE"/>
    <w:rsid w:val="00E77609"/>
    <w:rsid w:val="00E80391"/>
    <w:rsid w:val="00E811CD"/>
    <w:rsid w:val="00E82815"/>
    <w:rsid w:val="00E82C3F"/>
    <w:rsid w:val="00E85919"/>
    <w:rsid w:val="00E918A0"/>
    <w:rsid w:val="00E9638B"/>
    <w:rsid w:val="00E9698F"/>
    <w:rsid w:val="00EA138E"/>
    <w:rsid w:val="00EA141A"/>
    <w:rsid w:val="00EA184D"/>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AF7"/>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70990"/>
    <w:rsid w:val="00F71EA3"/>
    <w:rsid w:val="00F72A94"/>
    <w:rsid w:val="00F81144"/>
    <w:rsid w:val="00F82D36"/>
    <w:rsid w:val="00F82F09"/>
    <w:rsid w:val="00F84740"/>
    <w:rsid w:val="00F84EC6"/>
    <w:rsid w:val="00F91EAF"/>
    <w:rsid w:val="00F958DC"/>
    <w:rsid w:val="00F97DD9"/>
    <w:rsid w:val="00FA2E2E"/>
    <w:rsid w:val="00FA354B"/>
    <w:rsid w:val="00FA64A5"/>
    <w:rsid w:val="00FB3AD6"/>
    <w:rsid w:val="00FB56CC"/>
    <w:rsid w:val="00FB7F18"/>
    <w:rsid w:val="00FC084D"/>
    <w:rsid w:val="00FC0DE5"/>
    <w:rsid w:val="00FC1FA0"/>
    <w:rsid w:val="00FC4009"/>
    <w:rsid w:val="00FC47C3"/>
    <w:rsid w:val="00FC64D8"/>
    <w:rsid w:val="00FC6649"/>
    <w:rsid w:val="00FC7A51"/>
    <w:rsid w:val="00FD2D7B"/>
    <w:rsid w:val="00FD3A84"/>
    <w:rsid w:val="00FD648A"/>
    <w:rsid w:val="00FE00A6"/>
    <w:rsid w:val="00FE3C56"/>
    <w:rsid w:val="00FE3C5F"/>
    <w:rsid w:val="00FE77F1"/>
    <w:rsid w:val="00FF09AD"/>
    <w:rsid w:val="00FF17F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872.bin"/><Relationship Id="rId170" Type="http://schemas.openxmlformats.org/officeDocument/2006/relationships/oleObject" Target="embeddings/oleObject70.bin"/><Relationship Id="rId987" Type="http://schemas.openxmlformats.org/officeDocument/2006/relationships/image" Target="media/image482.wmf"/><Relationship Id="rId847" Type="http://schemas.openxmlformats.org/officeDocument/2006/relationships/image" Target="media/image412.wmf"/><Relationship Id="rId1477" Type="http://schemas.openxmlformats.org/officeDocument/2006/relationships/oleObject" Target="embeddings/oleObject698.bin"/><Relationship Id="rId1684" Type="http://schemas.openxmlformats.org/officeDocument/2006/relationships/oleObject" Target="embeddings/oleObject801.bin"/><Relationship Id="rId1891" Type="http://schemas.openxmlformats.org/officeDocument/2006/relationships/oleObject" Target="embeddings/oleObject904.bin"/><Relationship Id="rId707" Type="http://schemas.openxmlformats.org/officeDocument/2006/relationships/image" Target="media/image342.wmf"/><Relationship Id="rId914" Type="http://schemas.openxmlformats.org/officeDocument/2006/relationships/oleObject" Target="embeddings/oleObject441.bin"/><Relationship Id="rId1337" Type="http://schemas.openxmlformats.org/officeDocument/2006/relationships/oleObject" Target="embeddings/oleObject628.bin"/><Relationship Id="rId1544" Type="http://schemas.openxmlformats.org/officeDocument/2006/relationships/oleObject" Target="embeddings/oleObject731.bin"/><Relationship Id="rId1751" Type="http://schemas.openxmlformats.org/officeDocument/2006/relationships/image" Target="media/image870.wmf"/><Relationship Id="rId43" Type="http://schemas.openxmlformats.org/officeDocument/2006/relationships/image" Target="media/image10.wmf"/><Relationship Id="rId1404" Type="http://schemas.openxmlformats.org/officeDocument/2006/relationships/image" Target="media/image697.wmf"/><Relationship Id="rId1611" Type="http://schemas.openxmlformats.org/officeDocument/2006/relationships/image" Target="media/image800.wmf"/><Relationship Id="rId497" Type="http://schemas.openxmlformats.org/officeDocument/2006/relationships/image" Target="media/image237.wmf"/><Relationship Id="rId2178" Type="http://schemas.openxmlformats.org/officeDocument/2006/relationships/image" Target="media/image1083.wmf"/><Relationship Id="rId2385" Type="http://schemas.openxmlformats.org/officeDocument/2006/relationships/oleObject" Target="embeddings/oleObject1151.bin"/><Relationship Id="rId357" Type="http://schemas.openxmlformats.org/officeDocument/2006/relationships/oleObject" Target="embeddings/oleObject163.bin"/><Relationship Id="rId1194" Type="http://schemas.openxmlformats.org/officeDocument/2006/relationships/image" Target="media/image593.emf"/><Relationship Id="rId2038" Type="http://schemas.openxmlformats.org/officeDocument/2006/relationships/image" Target="media/image1013.wmf"/><Relationship Id="rId217" Type="http://schemas.openxmlformats.org/officeDocument/2006/relationships/image" Target="media/image96.wmf"/><Relationship Id="rId564" Type="http://schemas.openxmlformats.org/officeDocument/2006/relationships/oleObject" Target="embeddings/oleObject266.bin"/><Relationship Id="rId771" Type="http://schemas.openxmlformats.org/officeDocument/2006/relationships/image" Target="media/image374.wmf"/><Relationship Id="rId2245" Type="http://schemas.openxmlformats.org/officeDocument/2006/relationships/oleObject" Target="embeddings/oleObject1081.bin"/><Relationship Id="rId2452" Type="http://schemas.openxmlformats.org/officeDocument/2006/relationships/oleObject" Target="embeddings/oleObject1184.bin"/><Relationship Id="rId424" Type="http://schemas.openxmlformats.org/officeDocument/2006/relationships/image" Target="media/image200.wmf"/><Relationship Id="rId631" Type="http://schemas.openxmlformats.org/officeDocument/2006/relationships/image" Target="media/image304.wmf"/><Relationship Id="rId1054" Type="http://schemas.openxmlformats.org/officeDocument/2006/relationships/oleObject" Target="embeddings/oleObject504.bin"/><Relationship Id="rId1261" Type="http://schemas.openxmlformats.org/officeDocument/2006/relationships/image" Target="media/image626.wmf"/><Relationship Id="rId2105" Type="http://schemas.openxmlformats.org/officeDocument/2006/relationships/oleObject" Target="embeddings/oleObject1011.bin"/><Relationship Id="rId2312" Type="http://schemas.openxmlformats.org/officeDocument/2006/relationships/image" Target="media/image1150.wmf"/><Relationship Id="rId1121" Type="http://schemas.openxmlformats.org/officeDocument/2006/relationships/oleObject" Target="embeddings/oleObject537.bin"/><Relationship Id="rId1938" Type="http://schemas.openxmlformats.org/officeDocument/2006/relationships/image" Target="media/image963.wmf"/><Relationship Id="rId281" Type="http://schemas.openxmlformats.org/officeDocument/2006/relationships/oleObject" Target="embeddings/oleObject125.bin"/><Relationship Id="rId141" Type="http://schemas.openxmlformats.org/officeDocument/2006/relationships/image" Target="media/image58.wmf"/><Relationship Id="rId7" Type="http://schemas.openxmlformats.org/officeDocument/2006/relationships/footnotes" Target="footnotes.xml"/><Relationship Id="rId958" Type="http://schemas.openxmlformats.org/officeDocument/2006/relationships/oleObject" Target="embeddings/oleObject463.bin"/><Relationship Id="rId1588" Type="http://schemas.openxmlformats.org/officeDocument/2006/relationships/oleObject" Target="embeddings/oleObject753.bin"/><Relationship Id="rId1795" Type="http://schemas.openxmlformats.org/officeDocument/2006/relationships/image" Target="media/image892.wmf"/><Relationship Id="rId87" Type="http://schemas.openxmlformats.org/officeDocument/2006/relationships/oleObject" Target="embeddings/oleObject29.bin"/><Relationship Id="rId818" Type="http://schemas.openxmlformats.org/officeDocument/2006/relationships/oleObject" Target="embeddings/oleObject393.bin"/><Relationship Id="rId1448" Type="http://schemas.openxmlformats.org/officeDocument/2006/relationships/image" Target="media/image719.wmf"/><Relationship Id="rId1655" Type="http://schemas.openxmlformats.org/officeDocument/2006/relationships/image" Target="media/image822.wmf"/><Relationship Id="rId1308" Type="http://schemas.openxmlformats.org/officeDocument/2006/relationships/oleObject" Target="embeddings/oleObject614.bin"/><Relationship Id="rId1862" Type="http://schemas.openxmlformats.org/officeDocument/2006/relationships/image" Target="media/image925.wmf"/><Relationship Id="rId1515" Type="http://schemas.openxmlformats.org/officeDocument/2006/relationships/image" Target="media/image752.wmf"/><Relationship Id="rId1722" Type="http://schemas.openxmlformats.org/officeDocument/2006/relationships/oleObject" Target="embeddings/oleObject820.bin"/><Relationship Id="rId14" Type="http://schemas.openxmlformats.org/officeDocument/2006/relationships/hyperlink" Target="http://mrl.sci.utah.edu/" TargetMode="External"/><Relationship Id="rId2289" Type="http://schemas.openxmlformats.org/officeDocument/2006/relationships/oleObject" Target="embeddings/oleObject1103.bin"/><Relationship Id="rId2496" Type="http://schemas.openxmlformats.org/officeDocument/2006/relationships/oleObject" Target="embeddings/oleObject1206.bin"/><Relationship Id="rId468" Type="http://schemas.openxmlformats.org/officeDocument/2006/relationships/image" Target="media/image222.wmf"/><Relationship Id="rId675" Type="http://schemas.openxmlformats.org/officeDocument/2006/relationships/image" Target="media/image326.wmf"/><Relationship Id="rId882" Type="http://schemas.openxmlformats.org/officeDocument/2006/relationships/oleObject" Target="embeddings/oleObject425.bin"/><Relationship Id="rId1098" Type="http://schemas.openxmlformats.org/officeDocument/2006/relationships/oleObject" Target="embeddings/oleObject526.bin"/><Relationship Id="rId2149" Type="http://schemas.openxmlformats.org/officeDocument/2006/relationships/oleObject" Target="embeddings/oleObject1033.bin"/><Relationship Id="rId2356" Type="http://schemas.openxmlformats.org/officeDocument/2006/relationships/image" Target="media/image1172.wmf"/><Relationship Id="rId328" Type="http://schemas.openxmlformats.org/officeDocument/2006/relationships/image" Target="media/image152.wmf"/><Relationship Id="rId535" Type="http://schemas.openxmlformats.org/officeDocument/2006/relationships/image" Target="media/image256.wmf"/><Relationship Id="rId742" Type="http://schemas.openxmlformats.org/officeDocument/2006/relationships/oleObject" Target="embeddings/oleObject355.bin"/><Relationship Id="rId1165" Type="http://schemas.openxmlformats.org/officeDocument/2006/relationships/image" Target="media/image578.wmf"/><Relationship Id="rId1372" Type="http://schemas.openxmlformats.org/officeDocument/2006/relationships/image" Target="media/image681.wmf"/><Relationship Id="rId2009" Type="http://schemas.openxmlformats.org/officeDocument/2006/relationships/oleObject" Target="embeddings/oleObject963.bin"/><Relationship Id="rId2216" Type="http://schemas.openxmlformats.org/officeDocument/2006/relationships/image" Target="media/image1102.wmf"/><Relationship Id="rId2423" Type="http://schemas.openxmlformats.org/officeDocument/2006/relationships/image" Target="media/image1205.wmf"/><Relationship Id="rId602" Type="http://schemas.openxmlformats.org/officeDocument/2006/relationships/oleObject" Target="embeddings/oleObject285.bin"/><Relationship Id="rId1025" Type="http://schemas.openxmlformats.org/officeDocument/2006/relationships/image" Target="media/image502.emf"/><Relationship Id="rId1232" Type="http://schemas.openxmlformats.org/officeDocument/2006/relationships/oleObject" Target="embeddings/oleObject576.bin"/><Relationship Id="rId185" Type="http://schemas.openxmlformats.org/officeDocument/2006/relationships/image" Target="media/image80.wmf"/><Relationship Id="rId1909" Type="http://schemas.openxmlformats.org/officeDocument/2006/relationships/oleObject" Target="embeddings/oleObject913.bin"/><Relationship Id="rId392" Type="http://schemas.openxmlformats.org/officeDocument/2006/relationships/image" Target="media/image184.wmf"/><Relationship Id="rId2073" Type="http://schemas.openxmlformats.org/officeDocument/2006/relationships/oleObject" Target="embeddings/oleObject995.bin"/><Relationship Id="rId2280" Type="http://schemas.openxmlformats.org/officeDocument/2006/relationships/image" Target="media/image1134.wmf"/><Relationship Id="rId252" Type="http://schemas.openxmlformats.org/officeDocument/2006/relationships/oleObject" Target="embeddings/oleObject111.bin"/><Relationship Id="rId2140" Type="http://schemas.openxmlformats.org/officeDocument/2006/relationships/image" Target="media/image1064.wmf"/><Relationship Id="rId112" Type="http://schemas.openxmlformats.org/officeDocument/2006/relationships/image" Target="media/image44.wmf"/><Relationship Id="rId1699" Type="http://schemas.openxmlformats.org/officeDocument/2006/relationships/image" Target="media/image844.wmf"/><Relationship Id="rId2000" Type="http://schemas.openxmlformats.org/officeDocument/2006/relationships/image" Target="media/image994.wmf"/><Relationship Id="rId929" Type="http://schemas.openxmlformats.org/officeDocument/2006/relationships/image" Target="media/image453.wmf"/><Relationship Id="rId1559" Type="http://schemas.openxmlformats.org/officeDocument/2006/relationships/image" Target="media/image774.wmf"/><Relationship Id="rId1766" Type="http://schemas.openxmlformats.org/officeDocument/2006/relationships/oleObject" Target="embeddings/oleObject842.bin"/><Relationship Id="rId1973" Type="http://schemas.openxmlformats.org/officeDocument/2006/relationships/oleObject" Target="embeddings/oleObject945.bin"/><Relationship Id="rId58" Type="http://schemas.openxmlformats.org/officeDocument/2006/relationships/image" Target="media/image17.wmf"/><Relationship Id="rId1419" Type="http://schemas.openxmlformats.org/officeDocument/2006/relationships/oleObject" Target="embeddings/oleObject669.bin"/><Relationship Id="rId1626" Type="http://schemas.openxmlformats.org/officeDocument/2006/relationships/oleObject" Target="embeddings/oleObject772.bin"/><Relationship Id="rId1833" Type="http://schemas.openxmlformats.org/officeDocument/2006/relationships/oleObject" Target="embeddings/oleObject875.bin"/><Relationship Id="rId1900" Type="http://schemas.openxmlformats.org/officeDocument/2006/relationships/image" Target="media/image944.wmf"/><Relationship Id="rId579" Type="http://schemas.openxmlformats.org/officeDocument/2006/relationships/image" Target="media/image278.wmf"/><Relationship Id="rId786" Type="http://schemas.openxmlformats.org/officeDocument/2006/relationships/oleObject" Target="embeddings/oleObject377.bin"/><Relationship Id="rId993" Type="http://schemas.openxmlformats.org/officeDocument/2006/relationships/image" Target="media/image485.wmf"/><Relationship Id="rId2467" Type="http://schemas.openxmlformats.org/officeDocument/2006/relationships/image" Target="media/image1227.wmf"/><Relationship Id="rId439" Type="http://schemas.openxmlformats.org/officeDocument/2006/relationships/oleObject" Target="embeddings/oleObject204.bin"/><Relationship Id="rId646" Type="http://schemas.openxmlformats.org/officeDocument/2006/relationships/oleObject" Target="embeddings/oleObject307.bin"/><Relationship Id="rId1069" Type="http://schemas.openxmlformats.org/officeDocument/2006/relationships/image" Target="media/image530.wmf"/><Relationship Id="rId1276" Type="http://schemas.openxmlformats.org/officeDocument/2006/relationships/oleObject" Target="embeddings/oleObject598.bin"/><Relationship Id="rId1483" Type="http://schemas.openxmlformats.org/officeDocument/2006/relationships/oleObject" Target="embeddings/oleObject701.bin"/><Relationship Id="rId2327" Type="http://schemas.openxmlformats.org/officeDocument/2006/relationships/oleObject" Target="embeddings/oleObject1122.bin"/><Relationship Id="rId506" Type="http://schemas.openxmlformats.org/officeDocument/2006/relationships/oleObject" Target="embeddings/oleObject237.bin"/><Relationship Id="rId853" Type="http://schemas.openxmlformats.org/officeDocument/2006/relationships/image" Target="media/image415.wmf"/><Relationship Id="rId1136" Type="http://schemas.openxmlformats.org/officeDocument/2006/relationships/oleObject" Target="embeddings/oleObject541.bin"/><Relationship Id="rId1690" Type="http://schemas.openxmlformats.org/officeDocument/2006/relationships/oleObject" Target="embeddings/oleObject804.bin"/><Relationship Id="rId713" Type="http://schemas.openxmlformats.org/officeDocument/2006/relationships/image" Target="media/image345.wmf"/><Relationship Id="rId920" Type="http://schemas.openxmlformats.org/officeDocument/2006/relationships/oleObject" Target="embeddings/oleObject444.bin"/><Relationship Id="rId1343" Type="http://schemas.openxmlformats.org/officeDocument/2006/relationships/oleObject" Target="embeddings/oleObject631.bin"/><Relationship Id="rId1550" Type="http://schemas.openxmlformats.org/officeDocument/2006/relationships/oleObject" Target="embeddings/oleObject734.bin"/><Relationship Id="rId1203" Type="http://schemas.openxmlformats.org/officeDocument/2006/relationships/image" Target="media/image598.emf"/><Relationship Id="rId1410" Type="http://schemas.openxmlformats.org/officeDocument/2006/relationships/image" Target="media/image700.wmf"/><Relationship Id="rId296" Type="http://schemas.openxmlformats.org/officeDocument/2006/relationships/image" Target="media/image136.wmf"/><Relationship Id="rId2184" Type="http://schemas.openxmlformats.org/officeDocument/2006/relationships/image" Target="media/image1086.wmf"/><Relationship Id="rId2391" Type="http://schemas.openxmlformats.org/officeDocument/2006/relationships/oleObject" Target="embeddings/oleObject1154.bin"/><Relationship Id="rId156" Type="http://schemas.openxmlformats.org/officeDocument/2006/relationships/oleObject" Target="embeddings/oleObject63.bin"/><Relationship Id="rId363" Type="http://schemas.openxmlformats.org/officeDocument/2006/relationships/oleObject" Target="embeddings/oleObject166.bin"/><Relationship Id="rId570" Type="http://schemas.openxmlformats.org/officeDocument/2006/relationships/oleObject" Target="embeddings/oleObject269.bin"/><Relationship Id="rId2044" Type="http://schemas.openxmlformats.org/officeDocument/2006/relationships/image" Target="media/image1016.wmf"/><Relationship Id="rId2251" Type="http://schemas.openxmlformats.org/officeDocument/2006/relationships/oleObject" Target="embeddings/oleObject1084.bin"/><Relationship Id="rId223" Type="http://schemas.openxmlformats.org/officeDocument/2006/relationships/image" Target="media/image99.wmf"/><Relationship Id="rId430" Type="http://schemas.openxmlformats.org/officeDocument/2006/relationships/image" Target="media/image203.wmf"/><Relationship Id="rId1060" Type="http://schemas.openxmlformats.org/officeDocument/2006/relationships/oleObject" Target="embeddings/oleObject507.bin"/><Relationship Id="rId2111" Type="http://schemas.openxmlformats.org/officeDocument/2006/relationships/oleObject" Target="embeddings/oleObject1014.bin"/><Relationship Id="rId1877" Type="http://schemas.openxmlformats.org/officeDocument/2006/relationships/oleObject" Target="embeddings/oleObject897.bin"/><Relationship Id="rId1737" Type="http://schemas.openxmlformats.org/officeDocument/2006/relationships/image" Target="media/image863.wmf"/><Relationship Id="rId1944" Type="http://schemas.openxmlformats.org/officeDocument/2006/relationships/image" Target="media/image966.wmf"/><Relationship Id="rId29" Type="http://schemas.openxmlformats.org/officeDocument/2006/relationships/oleObject" Target="embeddings/oleObject1.bin"/><Relationship Id="rId1804" Type="http://schemas.openxmlformats.org/officeDocument/2006/relationships/image" Target="media/image896.wmf"/><Relationship Id="rId897" Type="http://schemas.openxmlformats.org/officeDocument/2006/relationships/image" Target="media/image437.wmf"/><Relationship Id="rId757" Type="http://schemas.openxmlformats.org/officeDocument/2006/relationships/image" Target="media/image367.wmf"/><Relationship Id="rId964" Type="http://schemas.openxmlformats.org/officeDocument/2006/relationships/oleObject" Target="embeddings/oleObject466.bin"/><Relationship Id="rId1387" Type="http://schemas.openxmlformats.org/officeDocument/2006/relationships/oleObject" Target="embeddings/oleObject653.bin"/><Relationship Id="rId1594" Type="http://schemas.openxmlformats.org/officeDocument/2006/relationships/oleObject" Target="embeddings/oleObject756.bin"/><Relationship Id="rId2438" Type="http://schemas.openxmlformats.org/officeDocument/2006/relationships/oleObject" Target="embeddings/oleObject1177.bin"/><Relationship Id="rId93" Type="http://schemas.openxmlformats.org/officeDocument/2006/relationships/oleObject" Target="embeddings/oleObject32.bin"/><Relationship Id="rId617" Type="http://schemas.openxmlformats.org/officeDocument/2006/relationships/image" Target="media/image297.wmf"/><Relationship Id="rId824" Type="http://schemas.openxmlformats.org/officeDocument/2006/relationships/oleObject" Target="embeddings/oleObject396.bin"/><Relationship Id="rId1247" Type="http://schemas.openxmlformats.org/officeDocument/2006/relationships/image" Target="media/image619.wmf"/><Relationship Id="rId1454" Type="http://schemas.openxmlformats.org/officeDocument/2006/relationships/image" Target="media/image722.wmf"/><Relationship Id="rId1661" Type="http://schemas.openxmlformats.org/officeDocument/2006/relationships/image" Target="media/image825.wmf"/><Relationship Id="rId2505" Type="http://schemas.openxmlformats.org/officeDocument/2006/relationships/hyperlink" Target="http://mrlforums.sci.utah.edu/forums/forum.php" TargetMode="External"/><Relationship Id="rId1107" Type="http://schemas.openxmlformats.org/officeDocument/2006/relationships/image" Target="media/image549.png"/><Relationship Id="rId1314" Type="http://schemas.openxmlformats.org/officeDocument/2006/relationships/image" Target="media/image652.wmf"/><Relationship Id="rId1521" Type="http://schemas.openxmlformats.org/officeDocument/2006/relationships/image" Target="media/image755.wmf"/><Relationship Id="rId20" Type="http://schemas.openxmlformats.org/officeDocument/2006/relationships/hyperlink" Target="http://mrl.sci.utah.edu/software" TargetMode="External"/><Relationship Id="rId2088" Type="http://schemas.openxmlformats.org/officeDocument/2006/relationships/image" Target="media/image1038.wmf"/><Relationship Id="rId2295" Type="http://schemas.openxmlformats.org/officeDocument/2006/relationships/oleObject" Target="embeddings/oleObject1106.bin"/><Relationship Id="rId267" Type="http://schemas.openxmlformats.org/officeDocument/2006/relationships/oleObject" Target="embeddings/oleObject118.bin"/><Relationship Id="rId474" Type="http://schemas.openxmlformats.org/officeDocument/2006/relationships/image" Target="media/image225.wmf"/><Relationship Id="rId2155" Type="http://schemas.openxmlformats.org/officeDocument/2006/relationships/oleObject" Target="embeddings/oleObject1036.bin"/><Relationship Id="rId127" Type="http://schemas.openxmlformats.org/officeDocument/2006/relationships/oleObject" Target="embeddings/oleObject49.bin"/><Relationship Id="rId681" Type="http://schemas.openxmlformats.org/officeDocument/2006/relationships/image" Target="media/image329.wmf"/><Relationship Id="rId2362" Type="http://schemas.openxmlformats.org/officeDocument/2006/relationships/image" Target="media/image1175.wmf"/><Relationship Id="rId334" Type="http://schemas.openxmlformats.org/officeDocument/2006/relationships/image" Target="media/image155.wmf"/><Relationship Id="rId541" Type="http://schemas.openxmlformats.org/officeDocument/2006/relationships/image" Target="media/image259.wmf"/><Relationship Id="rId1171" Type="http://schemas.openxmlformats.org/officeDocument/2006/relationships/image" Target="media/image581.wmf"/><Relationship Id="rId2015" Type="http://schemas.openxmlformats.org/officeDocument/2006/relationships/oleObject" Target="embeddings/oleObject966.bin"/><Relationship Id="rId2222" Type="http://schemas.openxmlformats.org/officeDocument/2006/relationships/image" Target="media/image1105.wmf"/><Relationship Id="rId401" Type="http://schemas.openxmlformats.org/officeDocument/2006/relationships/oleObject" Target="embeddings/oleObject185.bin"/><Relationship Id="rId1031" Type="http://schemas.openxmlformats.org/officeDocument/2006/relationships/image" Target="media/image508.emf"/><Relationship Id="rId1988" Type="http://schemas.openxmlformats.org/officeDocument/2006/relationships/image" Target="media/image988.wmf"/><Relationship Id="rId1848" Type="http://schemas.openxmlformats.org/officeDocument/2006/relationships/image" Target="media/image918.wmf"/><Relationship Id="rId191" Type="http://schemas.openxmlformats.org/officeDocument/2006/relationships/image" Target="media/image83.wmf"/><Relationship Id="rId1708" Type="http://schemas.openxmlformats.org/officeDocument/2006/relationships/oleObject" Target="embeddings/oleObject813.bin"/><Relationship Id="rId1915" Type="http://schemas.openxmlformats.org/officeDocument/2006/relationships/oleObject" Target="embeddings/oleObject916.bin"/><Relationship Id="rId868" Type="http://schemas.openxmlformats.org/officeDocument/2006/relationships/oleObject" Target="embeddings/oleObject418.bin"/><Relationship Id="rId1498" Type="http://schemas.openxmlformats.org/officeDocument/2006/relationships/image" Target="media/image744.wmf"/><Relationship Id="rId728" Type="http://schemas.openxmlformats.org/officeDocument/2006/relationships/oleObject" Target="embeddings/oleObject348.bin"/><Relationship Id="rId935" Type="http://schemas.openxmlformats.org/officeDocument/2006/relationships/image" Target="media/image456.wmf"/><Relationship Id="rId1358" Type="http://schemas.openxmlformats.org/officeDocument/2006/relationships/image" Target="media/image674.wmf"/><Relationship Id="rId1565" Type="http://schemas.openxmlformats.org/officeDocument/2006/relationships/image" Target="media/image777.wmf"/><Relationship Id="rId1772" Type="http://schemas.openxmlformats.org/officeDocument/2006/relationships/oleObject" Target="embeddings/oleObject845.bin"/><Relationship Id="rId2409" Type="http://schemas.openxmlformats.org/officeDocument/2006/relationships/oleObject" Target="embeddings/oleObject1163.bin"/><Relationship Id="rId64" Type="http://schemas.openxmlformats.org/officeDocument/2006/relationships/image" Target="media/image20.wmf"/><Relationship Id="rId1218" Type="http://schemas.openxmlformats.org/officeDocument/2006/relationships/oleObject" Target="embeddings/oleObject569.bin"/><Relationship Id="rId1425" Type="http://schemas.openxmlformats.org/officeDocument/2006/relationships/oleObject" Target="embeddings/oleObject672.bin"/><Relationship Id="rId1632" Type="http://schemas.openxmlformats.org/officeDocument/2006/relationships/oleObject" Target="embeddings/oleObject775.bin"/><Relationship Id="rId2199" Type="http://schemas.openxmlformats.org/officeDocument/2006/relationships/oleObject" Target="embeddings/oleObject1058.bin"/><Relationship Id="rId378" Type="http://schemas.openxmlformats.org/officeDocument/2006/relationships/image" Target="media/image177.wmf"/><Relationship Id="rId585" Type="http://schemas.openxmlformats.org/officeDocument/2006/relationships/image" Target="media/image281.wmf"/><Relationship Id="rId792" Type="http://schemas.openxmlformats.org/officeDocument/2006/relationships/oleObject" Target="embeddings/oleObject380.bin"/><Relationship Id="rId2059" Type="http://schemas.openxmlformats.org/officeDocument/2006/relationships/oleObject" Target="embeddings/oleObject988.bin"/><Relationship Id="rId2266" Type="http://schemas.openxmlformats.org/officeDocument/2006/relationships/image" Target="media/image1127.wmf"/><Relationship Id="rId2473" Type="http://schemas.openxmlformats.org/officeDocument/2006/relationships/image" Target="media/image1230.wmf"/><Relationship Id="rId238" Type="http://schemas.openxmlformats.org/officeDocument/2006/relationships/oleObject" Target="embeddings/oleObject104.bin"/><Relationship Id="rId445" Type="http://schemas.openxmlformats.org/officeDocument/2006/relationships/oleObject" Target="embeddings/oleObject207.bin"/><Relationship Id="rId652" Type="http://schemas.openxmlformats.org/officeDocument/2006/relationships/oleObject" Target="embeddings/oleObject310.bin"/><Relationship Id="rId1075" Type="http://schemas.openxmlformats.org/officeDocument/2006/relationships/image" Target="media/image533.wmf"/><Relationship Id="rId1282" Type="http://schemas.openxmlformats.org/officeDocument/2006/relationships/oleObject" Target="embeddings/oleObject601.bin"/><Relationship Id="rId2126" Type="http://schemas.openxmlformats.org/officeDocument/2006/relationships/image" Target="media/image1057.wmf"/><Relationship Id="rId2333" Type="http://schemas.openxmlformats.org/officeDocument/2006/relationships/oleObject" Target="embeddings/oleObject1125.bin"/><Relationship Id="rId305" Type="http://schemas.openxmlformats.org/officeDocument/2006/relationships/oleObject" Target="embeddings/oleObject137.bin"/><Relationship Id="rId512" Type="http://schemas.openxmlformats.org/officeDocument/2006/relationships/oleObject" Target="embeddings/oleObject240.bin"/><Relationship Id="rId1142" Type="http://schemas.openxmlformats.org/officeDocument/2006/relationships/oleObject" Target="embeddings/oleObject544.bin"/><Relationship Id="rId2400" Type="http://schemas.openxmlformats.org/officeDocument/2006/relationships/image" Target="media/image1194.wmf"/><Relationship Id="rId1002" Type="http://schemas.openxmlformats.org/officeDocument/2006/relationships/oleObject" Target="embeddings/oleObject485.bin"/><Relationship Id="rId1959" Type="http://schemas.openxmlformats.org/officeDocument/2006/relationships/oleObject" Target="embeddings/oleObject938.bin"/><Relationship Id="rId1819" Type="http://schemas.openxmlformats.org/officeDocument/2006/relationships/oleObject" Target="embeddings/oleObject868.bin"/><Relationship Id="rId2190" Type="http://schemas.openxmlformats.org/officeDocument/2006/relationships/image" Target="media/image1089.wmf"/><Relationship Id="rId162" Type="http://schemas.openxmlformats.org/officeDocument/2006/relationships/oleObject" Target="embeddings/oleObject66.bin"/><Relationship Id="rId2050" Type="http://schemas.openxmlformats.org/officeDocument/2006/relationships/image" Target="media/image1019.wmf"/><Relationship Id="rId979" Type="http://schemas.openxmlformats.org/officeDocument/2006/relationships/image" Target="media/image478.wmf"/><Relationship Id="rId839" Type="http://schemas.openxmlformats.org/officeDocument/2006/relationships/image" Target="media/image408.wmf"/><Relationship Id="rId1469" Type="http://schemas.openxmlformats.org/officeDocument/2006/relationships/oleObject" Target="embeddings/oleObject694.bin"/><Relationship Id="rId1676" Type="http://schemas.openxmlformats.org/officeDocument/2006/relationships/oleObject" Target="embeddings/oleObject797.bin"/><Relationship Id="rId1883" Type="http://schemas.openxmlformats.org/officeDocument/2006/relationships/oleObject" Target="embeddings/oleObject900.bin"/><Relationship Id="rId906" Type="http://schemas.openxmlformats.org/officeDocument/2006/relationships/oleObject" Target="embeddings/oleObject437.bin"/><Relationship Id="rId1329" Type="http://schemas.openxmlformats.org/officeDocument/2006/relationships/oleObject" Target="embeddings/oleObject624.bin"/><Relationship Id="rId1536" Type="http://schemas.openxmlformats.org/officeDocument/2006/relationships/oleObject" Target="embeddings/oleObject727.bin"/><Relationship Id="rId1743" Type="http://schemas.openxmlformats.org/officeDocument/2006/relationships/image" Target="media/image866.wmf"/><Relationship Id="rId1950" Type="http://schemas.openxmlformats.org/officeDocument/2006/relationships/image" Target="media/image969.wmf"/><Relationship Id="rId35" Type="http://schemas.openxmlformats.org/officeDocument/2006/relationships/image" Target="media/image6.wmf"/><Relationship Id="rId1603" Type="http://schemas.openxmlformats.org/officeDocument/2006/relationships/image" Target="media/image796.wmf"/><Relationship Id="rId1810" Type="http://schemas.openxmlformats.org/officeDocument/2006/relationships/image" Target="media/image899.wmf"/><Relationship Id="rId489" Type="http://schemas.openxmlformats.org/officeDocument/2006/relationships/image" Target="media/image233.wmf"/><Relationship Id="rId696" Type="http://schemas.openxmlformats.org/officeDocument/2006/relationships/oleObject" Target="embeddings/oleObject332.bin"/><Relationship Id="rId2377" Type="http://schemas.openxmlformats.org/officeDocument/2006/relationships/oleObject" Target="embeddings/oleObject1147.bin"/><Relationship Id="rId349" Type="http://schemas.openxmlformats.org/officeDocument/2006/relationships/oleObject" Target="embeddings/oleObject159.bin"/><Relationship Id="rId556" Type="http://schemas.openxmlformats.org/officeDocument/2006/relationships/oleObject" Target="embeddings/oleObject262.bin"/><Relationship Id="rId763" Type="http://schemas.openxmlformats.org/officeDocument/2006/relationships/image" Target="media/image370.wmf"/><Relationship Id="rId1186" Type="http://schemas.openxmlformats.org/officeDocument/2006/relationships/oleObject" Target="embeddings/oleObject559.bin"/><Relationship Id="rId1393" Type="http://schemas.openxmlformats.org/officeDocument/2006/relationships/oleObject" Target="embeddings/oleObject656.bin"/><Relationship Id="rId2237" Type="http://schemas.openxmlformats.org/officeDocument/2006/relationships/oleObject" Target="embeddings/oleObject1077.bin"/><Relationship Id="rId2444" Type="http://schemas.openxmlformats.org/officeDocument/2006/relationships/oleObject" Target="embeddings/oleObject1180.bin"/><Relationship Id="rId209" Type="http://schemas.openxmlformats.org/officeDocument/2006/relationships/image" Target="media/image92.wmf"/><Relationship Id="rId416" Type="http://schemas.openxmlformats.org/officeDocument/2006/relationships/image" Target="media/image196.wmf"/><Relationship Id="rId970" Type="http://schemas.openxmlformats.org/officeDocument/2006/relationships/oleObject" Target="embeddings/oleObject469.bin"/><Relationship Id="rId1046" Type="http://schemas.openxmlformats.org/officeDocument/2006/relationships/oleObject" Target="embeddings/oleObject500.bin"/><Relationship Id="rId1253" Type="http://schemas.openxmlformats.org/officeDocument/2006/relationships/image" Target="media/image622.wmf"/><Relationship Id="rId623" Type="http://schemas.openxmlformats.org/officeDocument/2006/relationships/image" Target="media/image300.wmf"/><Relationship Id="rId830" Type="http://schemas.openxmlformats.org/officeDocument/2006/relationships/oleObject" Target="embeddings/oleObject399.bin"/><Relationship Id="rId1460" Type="http://schemas.openxmlformats.org/officeDocument/2006/relationships/image" Target="media/image725.wmf"/><Relationship Id="rId2304" Type="http://schemas.openxmlformats.org/officeDocument/2006/relationships/image" Target="media/image1146.wmf"/><Relationship Id="rId1113" Type="http://schemas.openxmlformats.org/officeDocument/2006/relationships/oleObject" Target="embeddings/oleObject533.bin"/><Relationship Id="rId1320" Type="http://schemas.openxmlformats.org/officeDocument/2006/relationships/image" Target="media/image655.wmf"/><Relationship Id="rId2094" Type="http://schemas.openxmlformats.org/officeDocument/2006/relationships/image" Target="media/image1041.wmf"/><Relationship Id="rId273" Type="http://schemas.openxmlformats.org/officeDocument/2006/relationships/oleObject" Target="embeddings/oleObject121.bin"/><Relationship Id="rId480" Type="http://schemas.openxmlformats.org/officeDocument/2006/relationships/oleObject" Target="embeddings/oleObject224.bin"/><Relationship Id="rId2161" Type="http://schemas.openxmlformats.org/officeDocument/2006/relationships/oleObject" Target="embeddings/oleObject1039.bin"/><Relationship Id="rId133" Type="http://schemas.openxmlformats.org/officeDocument/2006/relationships/oleObject" Target="embeddings/oleObject52.bin"/><Relationship Id="rId340" Type="http://schemas.openxmlformats.org/officeDocument/2006/relationships/image" Target="media/image158.wmf"/><Relationship Id="rId2021" Type="http://schemas.openxmlformats.org/officeDocument/2006/relationships/oleObject" Target="embeddings/oleObject969.bin"/><Relationship Id="rId200" Type="http://schemas.openxmlformats.org/officeDocument/2006/relationships/oleObject" Target="embeddings/oleObject85.bin"/><Relationship Id="rId1787" Type="http://schemas.openxmlformats.org/officeDocument/2006/relationships/image" Target="media/image888.wmf"/><Relationship Id="rId1994" Type="http://schemas.openxmlformats.org/officeDocument/2006/relationships/image" Target="media/image991.wmf"/><Relationship Id="rId79" Type="http://schemas.openxmlformats.org/officeDocument/2006/relationships/oleObject" Target="embeddings/oleObject25.bin"/><Relationship Id="rId1647" Type="http://schemas.openxmlformats.org/officeDocument/2006/relationships/image" Target="media/image818.wmf"/><Relationship Id="rId1854" Type="http://schemas.openxmlformats.org/officeDocument/2006/relationships/image" Target="media/image921.wmf"/><Relationship Id="rId1507" Type="http://schemas.openxmlformats.org/officeDocument/2006/relationships/image" Target="media/image748.wmf"/><Relationship Id="rId1714" Type="http://schemas.openxmlformats.org/officeDocument/2006/relationships/oleObject" Target="embeddings/oleObject816.bin"/><Relationship Id="rId1921" Type="http://schemas.openxmlformats.org/officeDocument/2006/relationships/oleObject" Target="embeddings/oleObject919.bin"/><Relationship Id="rId2488" Type="http://schemas.openxmlformats.org/officeDocument/2006/relationships/oleObject" Target="embeddings/oleObject1202.bin"/><Relationship Id="rId1297" Type="http://schemas.openxmlformats.org/officeDocument/2006/relationships/image" Target="media/image644.wmf"/><Relationship Id="rId667" Type="http://schemas.openxmlformats.org/officeDocument/2006/relationships/image" Target="media/image322.wmf"/><Relationship Id="rId874" Type="http://schemas.openxmlformats.org/officeDocument/2006/relationships/oleObject" Target="embeddings/oleObject421.bin"/><Relationship Id="rId2348" Type="http://schemas.openxmlformats.org/officeDocument/2006/relationships/image" Target="media/image1168.wmf"/><Relationship Id="rId527" Type="http://schemas.openxmlformats.org/officeDocument/2006/relationships/image" Target="media/image252.wmf"/><Relationship Id="rId734" Type="http://schemas.openxmlformats.org/officeDocument/2006/relationships/oleObject" Target="embeddings/oleObject351.bin"/><Relationship Id="rId941" Type="http://schemas.openxmlformats.org/officeDocument/2006/relationships/image" Target="media/image459.wmf"/><Relationship Id="rId1157" Type="http://schemas.openxmlformats.org/officeDocument/2006/relationships/image" Target="media/image574.wmf"/><Relationship Id="rId1364" Type="http://schemas.openxmlformats.org/officeDocument/2006/relationships/image" Target="media/image677.wmf"/><Relationship Id="rId1571" Type="http://schemas.openxmlformats.org/officeDocument/2006/relationships/image" Target="media/image780.wmf"/><Relationship Id="rId2208" Type="http://schemas.openxmlformats.org/officeDocument/2006/relationships/image" Target="media/image1098.wmf"/><Relationship Id="rId2415" Type="http://schemas.openxmlformats.org/officeDocument/2006/relationships/image" Target="media/image1201.wmf"/><Relationship Id="rId70" Type="http://schemas.openxmlformats.org/officeDocument/2006/relationships/image" Target="media/image23.wmf"/><Relationship Id="rId801" Type="http://schemas.openxmlformats.org/officeDocument/2006/relationships/image" Target="media/image389.wmf"/><Relationship Id="rId1017" Type="http://schemas.openxmlformats.org/officeDocument/2006/relationships/image" Target="media/image497.wmf"/><Relationship Id="rId1224" Type="http://schemas.openxmlformats.org/officeDocument/2006/relationships/oleObject" Target="embeddings/oleObject572.bin"/><Relationship Id="rId1431" Type="http://schemas.openxmlformats.org/officeDocument/2006/relationships/oleObject" Target="embeddings/oleObject675.bin"/><Relationship Id="rId177" Type="http://schemas.openxmlformats.org/officeDocument/2006/relationships/image" Target="media/image76.wmf"/><Relationship Id="rId384" Type="http://schemas.openxmlformats.org/officeDocument/2006/relationships/image" Target="media/image180.wmf"/><Relationship Id="rId591" Type="http://schemas.openxmlformats.org/officeDocument/2006/relationships/image" Target="media/image284.wmf"/><Relationship Id="rId2065" Type="http://schemas.openxmlformats.org/officeDocument/2006/relationships/oleObject" Target="embeddings/oleObject991.bin"/><Relationship Id="rId2272" Type="http://schemas.openxmlformats.org/officeDocument/2006/relationships/image" Target="media/image1130.wmf"/><Relationship Id="rId244" Type="http://schemas.openxmlformats.org/officeDocument/2006/relationships/oleObject" Target="embeddings/oleObject107.bin"/><Relationship Id="rId1081" Type="http://schemas.openxmlformats.org/officeDocument/2006/relationships/image" Target="media/image536.wmf"/><Relationship Id="rId451" Type="http://schemas.openxmlformats.org/officeDocument/2006/relationships/oleObject" Target="embeddings/oleObject210.bin"/><Relationship Id="rId2132" Type="http://schemas.openxmlformats.org/officeDocument/2006/relationships/image" Target="media/image1060.wmf"/><Relationship Id="rId104" Type="http://schemas.openxmlformats.org/officeDocument/2006/relationships/image" Target="media/image40.wmf"/><Relationship Id="rId311" Type="http://schemas.openxmlformats.org/officeDocument/2006/relationships/oleObject" Target="embeddings/oleObject140.bin"/><Relationship Id="rId1898" Type="http://schemas.openxmlformats.org/officeDocument/2006/relationships/image" Target="media/image943.wmf"/><Relationship Id="rId1758" Type="http://schemas.openxmlformats.org/officeDocument/2006/relationships/oleObject" Target="embeddings/oleObject838.bin"/><Relationship Id="rId1965" Type="http://schemas.openxmlformats.org/officeDocument/2006/relationships/oleObject" Target="embeddings/oleObject941.bin"/><Relationship Id="rId1618" Type="http://schemas.openxmlformats.org/officeDocument/2006/relationships/oleObject" Target="embeddings/oleObject768.bin"/><Relationship Id="rId1825" Type="http://schemas.openxmlformats.org/officeDocument/2006/relationships/oleObject" Target="embeddings/oleObject871.bin"/><Relationship Id="rId199" Type="http://schemas.openxmlformats.org/officeDocument/2006/relationships/image" Target="media/image87.wmf"/><Relationship Id="rId2087" Type="http://schemas.openxmlformats.org/officeDocument/2006/relationships/oleObject" Target="embeddings/oleObject1002.bin"/><Relationship Id="rId2294" Type="http://schemas.openxmlformats.org/officeDocument/2006/relationships/image" Target="media/image1141.wmf"/><Relationship Id="rId266" Type="http://schemas.openxmlformats.org/officeDocument/2006/relationships/image" Target="media/image121.wmf"/><Relationship Id="rId473" Type="http://schemas.openxmlformats.org/officeDocument/2006/relationships/oleObject" Target="embeddings/oleObject221.bin"/><Relationship Id="rId680" Type="http://schemas.openxmlformats.org/officeDocument/2006/relationships/oleObject" Target="embeddings/oleObject324.bin"/><Relationship Id="rId2154" Type="http://schemas.openxmlformats.org/officeDocument/2006/relationships/image" Target="media/image1071.wmf"/><Relationship Id="rId2361" Type="http://schemas.openxmlformats.org/officeDocument/2006/relationships/oleObject" Target="embeddings/oleObject1139.bin"/><Relationship Id="rId126" Type="http://schemas.openxmlformats.org/officeDocument/2006/relationships/image" Target="media/image51.wmf"/><Relationship Id="rId333" Type="http://schemas.openxmlformats.org/officeDocument/2006/relationships/oleObject" Target="embeddings/oleObject151.bin"/><Relationship Id="rId540" Type="http://schemas.openxmlformats.org/officeDocument/2006/relationships/oleObject" Target="embeddings/oleObject254.bin"/><Relationship Id="rId778" Type="http://schemas.openxmlformats.org/officeDocument/2006/relationships/oleObject" Target="embeddings/oleObject373.bin"/><Relationship Id="rId985" Type="http://schemas.openxmlformats.org/officeDocument/2006/relationships/image" Target="media/image481.wmf"/><Relationship Id="rId1170" Type="http://schemas.openxmlformats.org/officeDocument/2006/relationships/oleObject" Target="embeddings/oleObject553.bin"/><Relationship Id="rId2014" Type="http://schemas.openxmlformats.org/officeDocument/2006/relationships/image" Target="media/image1001.wmf"/><Relationship Id="rId2221" Type="http://schemas.openxmlformats.org/officeDocument/2006/relationships/oleObject" Target="embeddings/oleObject1069.bin"/><Relationship Id="rId2459" Type="http://schemas.openxmlformats.org/officeDocument/2006/relationships/image" Target="media/image1223.wmf"/><Relationship Id="rId638" Type="http://schemas.openxmlformats.org/officeDocument/2006/relationships/oleObject" Target="embeddings/oleObject303.bin"/><Relationship Id="rId845" Type="http://schemas.openxmlformats.org/officeDocument/2006/relationships/image" Target="media/image411.wmf"/><Relationship Id="rId1030" Type="http://schemas.openxmlformats.org/officeDocument/2006/relationships/image" Target="media/image507.emf"/><Relationship Id="rId1268" Type="http://schemas.openxmlformats.org/officeDocument/2006/relationships/oleObject" Target="embeddings/oleObject594.bin"/><Relationship Id="rId1475" Type="http://schemas.openxmlformats.org/officeDocument/2006/relationships/oleObject" Target="embeddings/oleObject697.bin"/><Relationship Id="rId1682" Type="http://schemas.openxmlformats.org/officeDocument/2006/relationships/oleObject" Target="embeddings/oleObject800.bin"/><Relationship Id="rId2319" Type="http://schemas.openxmlformats.org/officeDocument/2006/relationships/oleObject" Target="embeddings/oleObject1118.bin"/><Relationship Id="rId400" Type="http://schemas.openxmlformats.org/officeDocument/2006/relationships/image" Target="media/image188.wmf"/><Relationship Id="rId705" Type="http://schemas.openxmlformats.org/officeDocument/2006/relationships/image" Target="media/image341.wmf"/><Relationship Id="rId1128" Type="http://schemas.openxmlformats.org/officeDocument/2006/relationships/image" Target="media/image561.png"/><Relationship Id="rId1335" Type="http://schemas.openxmlformats.org/officeDocument/2006/relationships/oleObject" Target="embeddings/oleObject627.bin"/><Relationship Id="rId1542" Type="http://schemas.openxmlformats.org/officeDocument/2006/relationships/oleObject" Target="embeddings/oleObject730.bin"/><Relationship Id="rId1987" Type="http://schemas.openxmlformats.org/officeDocument/2006/relationships/oleObject" Target="embeddings/oleObject952.bin"/><Relationship Id="rId912" Type="http://schemas.openxmlformats.org/officeDocument/2006/relationships/oleObject" Target="embeddings/oleObject440.bin"/><Relationship Id="rId1847" Type="http://schemas.openxmlformats.org/officeDocument/2006/relationships/oleObject" Target="embeddings/oleObject882.bin"/><Relationship Id="rId41" Type="http://schemas.openxmlformats.org/officeDocument/2006/relationships/image" Target="media/image9.wmf"/><Relationship Id="rId1402" Type="http://schemas.openxmlformats.org/officeDocument/2006/relationships/image" Target="media/image696.wmf"/><Relationship Id="rId1707" Type="http://schemas.openxmlformats.org/officeDocument/2006/relationships/image" Target="media/image848.wmf"/><Relationship Id="rId190" Type="http://schemas.openxmlformats.org/officeDocument/2006/relationships/oleObject" Target="embeddings/oleObject80.bin"/><Relationship Id="rId288" Type="http://schemas.openxmlformats.org/officeDocument/2006/relationships/image" Target="media/image132.wmf"/><Relationship Id="rId1914" Type="http://schemas.openxmlformats.org/officeDocument/2006/relationships/image" Target="media/image951.wmf"/><Relationship Id="rId495" Type="http://schemas.openxmlformats.org/officeDocument/2006/relationships/image" Target="media/image236.wmf"/><Relationship Id="rId2176" Type="http://schemas.openxmlformats.org/officeDocument/2006/relationships/image" Target="media/image1082.wmf"/><Relationship Id="rId2383" Type="http://schemas.openxmlformats.org/officeDocument/2006/relationships/oleObject" Target="embeddings/oleObject1150.bin"/><Relationship Id="rId148" Type="http://schemas.openxmlformats.org/officeDocument/2006/relationships/oleObject" Target="embeddings/oleObject59.bin"/><Relationship Id="rId355" Type="http://schemas.openxmlformats.org/officeDocument/2006/relationships/oleObject" Target="embeddings/oleObject162.bin"/><Relationship Id="rId562" Type="http://schemas.openxmlformats.org/officeDocument/2006/relationships/oleObject" Target="embeddings/oleObject265.bin"/><Relationship Id="rId1192" Type="http://schemas.openxmlformats.org/officeDocument/2006/relationships/oleObject" Target="embeddings/oleObject562.bin"/><Relationship Id="rId2036" Type="http://schemas.openxmlformats.org/officeDocument/2006/relationships/image" Target="media/image1012.wmf"/><Relationship Id="rId2243" Type="http://schemas.openxmlformats.org/officeDocument/2006/relationships/oleObject" Target="embeddings/oleObject1080.bin"/><Relationship Id="rId2450" Type="http://schemas.openxmlformats.org/officeDocument/2006/relationships/oleObject" Target="embeddings/oleObject1183.bin"/><Relationship Id="rId215" Type="http://schemas.openxmlformats.org/officeDocument/2006/relationships/image" Target="media/image95.wmf"/><Relationship Id="rId422" Type="http://schemas.openxmlformats.org/officeDocument/2006/relationships/image" Target="media/image199.wmf"/><Relationship Id="rId867" Type="http://schemas.openxmlformats.org/officeDocument/2006/relationships/image" Target="media/image422.wmf"/><Relationship Id="rId1052" Type="http://schemas.openxmlformats.org/officeDocument/2006/relationships/oleObject" Target="embeddings/oleObject503.bin"/><Relationship Id="rId1497" Type="http://schemas.openxmlformats.org/officeDocument/2006/relationships/oleObject" Target="embeddings/oleObject708.bin"/><Relationship Id="rId2103" Type="http://schemas.openxmlformats.org/officeDocument/2006/relationships/oleObject" Target="embeddings/oleObject1010.bin"/><Relationship Id="rId2310" Type="http://schemas.openxmlformats.org/officeDocument/2006/relationships/image" Target="media/image1149.wmf"/><Relationship Id="rId727" Type="http://schemas.openxmlformats.org/officeDocument/2006/relationships/image" Target="media/image352.wmf"/><Relationship Id="rId934" Type="http://schemas.openxmlformats.org/officeDocument/2006/relationships/oleObject" Target="embeddings/oleObject451.bin"/><Relationship Id="rId1357" Type="http://schemas.openxmlformats.org/officeDocument/2006/relationships/oleObject" Target="embeddings/oleObject638.bin"/><Relationship Id="rId1564" Type="http://schemas.openxmlformats.org/officeDocument/2006/relationships/oleObject" Target="embeddings/oleObject741.bin"/><Relationship Id="rId1771" Type="http://schemas.openxmlformats.org/officeDocument/2006/relationships/image" Target="media/image880.wmf"/><Relationship Id="rId2408" Type="http://schemas.openxmlformats.org/officeDocument/2006/relationships/image" Target="media/image1198.wmf"/><Relationship Id="rId63" Type="http://schemas.openxmlformats.org/officeDocument/2006/relationships/oleObject" Target="embeddings/oleObject17.bin"/><Relationship Id="rId1217" Type="http://schemas.openxmlformats.org/officeDocument/2006/relationships/image" Target="media/image604.wmf"/><Relationship Id="rId1424" Type="http://schemas.openxmlformats.org/officeDocument/2006/relationships/image" Target="media/image707.wmf"/><Relationship Id="rId1631" Type="http://schemas.openxmlformats.org/officeDocument/2006/relationships/image" Target="media/image810.wmf"/><Relationship Id="rId1869" Type="http://schemas.openxmlformats.org/officeDocument/2006/relationships/oleObject" Target="embeddings/oleObject893.bin"/><Relationship Id="rId1729" Type="http://schemas.openxmlformats.org/officeDocument/2006/relationships/image" Target="media/image859.wmf"/><Relationship Id="rId1936" Type="http://schemas.openxmlformats.org/officeDocument/2006/relationships/image" Target="media/image962.wmf"/><Relationship Id="rId2198" Type="http://schemas.openxmlformats.org/officeDocument/2006/relationships/image" Target="media/image1093.wmf"/><Relationship Id="rId377" Type="http://schemas.openxmlformats.org/officeDocument/2006/relationships/oleObject" Target="embeddings/oleObject173.bin"/><Relationship Id="rId584" Type="http://schemas.openxmlformats.org/officeDocument/2006/relationships/oleObject" Target="embeddings/oleObject276.bin"/><Relationship Id="rId2058" Type="http://schemas.openxmlformats.org/officeDocument/2006/relationships/image" Target="media/image1023.wmf"/><Relationship Id="rId2265" Type="http://schemas.openxmlformats.org/officeDocument/2006/relationships/oleObject" Target="embeddings/oleObject1091.bin"/><Relationship Id="rId5" Type="http://schemas.openxmlformats.org/officeDocument/2006/relationships/settings" Target="settings.xml"/><Relationship Id="rId237" Type="http://schemas.openxmlformats.org/officeDocument/2006/relationships/image" Target="media/image106.wmf"/><Relationship Id="rId791" Type="http://schemas.openxmlformats.org/officeDocument/2006/relationships/image" Target="media/image384.wmf"/><Relationship Id="rId889" Type="http://schemas.openxmlformats.org/officeDocument/2006/relationships/image" Target="media/image433.wmf"/><Relationship Id="rId1074" Type="http://schemas.openxmlformats.org/officeDocument/2006/relationships/oleObject" Target="embeddings/oleObject514.bin"/><Relationship Id="rId2472" Type="http://schemas.openxmlformats.org/officeDocument/2006/relationships/oleObject" Target="embeddings/oleObject1194.bin"/><Relationship Id="rId444" Type="http://schemas.openxmlformats.org/officeDocument/2006/relationships/image" Target="media/image210.emf"/><Relationship Id="rId651" Type="http://schemas.openxmlformats.org/officeDocument/2006/relationships/image" Target="media/image314.wmf"/><Relationship Id="rId749" Type="http://schemas.openxmlformats.org/officeDocument/2006/relationships/image" Target="media/image363.wmf"/><Relationship Id="rId1281" Type="http://schemas.openxmlformats.org/officeDocument/2006/relationships/image" Target="media/image636.wmf"/><Relationship Id="rId1379" Type="http://schemas.openxmlformats.org/officeDocument/2006/relationships/oleObject" Target="embeddings/oleObject649.bin"/><Relationship Id="rId1586" Type="http://schemas.openxmlformats.org/officeDocument/2006/relationships/oleObject" Target="embeddings/oleObject752.bin"/><Relationship Id="rId2125" Type="http://schemas.openxmlformats.org/officeDocument/2006/relationships/oleObject" Target="embeddings/oleObject1021.bin"/><Relationship Id="rId2332" Type="http://schemas.openxmlformats.org/officeDocument/2006/relationships/image" Target="media/image1160.wmf"/><Relationship Id="rId304" Type="http://schemas.openxmlformats.org/officeDocument/2006/relationships/image" Target="media/image140.wmf"/><Relationship Id="rId511" Type="http://schemas.openxmlformats.org/officeDocument/2006/relationships/image" Target="media/image244.wmf"/><Relationship Id="rId609" Type="http://schemas.openxmlformats.org/officeDocument/2006/relationships/image" Target="media/image293.wmf"/><Relationship Id="rId956" Type="http://schemas.openxmlformats.org/officeDocument/2006/relationships/oleObject" Target="embeddings/oleObject462.bin"/><Relationship Id="rId1141" Type="http://schemas.openxmlformats.org/officeDocument/2006/relationships/image" Target="media/image566.wmf"/><Relationship Id="rId1239" Type="http://schemas.openxmlformats.org/officeDocument/2006/relationships/image" Target="media/image615.wmf"/><Relationship Id="rId1793" Type="http://schemas.openxmlformats.org/officeDocument/2006/relationships/image" Target="media/image891.wmf"/><Relationship Id="rId85" Type="http://schemas.openxmlformats.org/officeDocument/2006/relationships/oleObject" Target="embeddings/oleObject28.bin"/><Relationship Id="rId816" Type="http://schemas.openxmlformats.org/officeDocument/2006/relationships/oleObject" Target="embeddings/oleObject392.bin"/><Relationship Id="rId1001" Type="http://schemas.openxmlformats.org/officeDocument/2006/relationships/image" Target="media/image489.wmf"/><Relationship Id="rId1446" Type="http://schemas.openxmlformats.org/officeDocument/2006/relationships/image" Target="media/image718.wmf"/><Relationship Id="rId1653" Type="http://schemas.openxmlformats.org/officeDocument/2006/relationships/image" Target="media/image821.wmf"/><Relationship Id="rId1860" Type="http://schemas.openxmlformats.org/officeDocument/2006/relationships/image" Target="media/image924.wmf"/><Relationship Id="rId1306" Type="http://schemas.openxmlformats.org/officeDocument/2006/relationships/oleObject" Target="embeddings/oleObject613.bin"/><Relationship Id="rId1513" Type="http://schemas.openxmlformats.org/officeDocument/2006/relationships/image" Target="media/image751.wmf"/><Relationship Id="rId1720" Type="http://schemas.openxmlformats.org/officeDocument/2006/relationships/oleObject" Target="embeddings/oleObject819.bin"/><Relationship Id="rId1958" Type="http://schemas.openxmlformats.org/officeDocument/2006/relationships/image" Target="media/image973.wmf"/><Relationship Id="rId12" Type="http://schemas.openxmlformats.org/officeDocument/2006/relationships/hyperlink" Target="mailto:jeff.weiss@utah.edu" TargetMode="External"/><Relationship Id="rId1818" Type="http://schemas.openxmlformats.org/officeDocument/2006/relationships/image" Target="media/image903.wmf"/><Relationship Id="rId161" Type="http://schemas.openxmlformats.org/officeDocument/2006/relationships/image" Target="media/image68.wmf"/><Relationship Id="rId399" Type="http://schemas.openxmlformats.org/officeDocument/2006/relationships/oleObject" Target="embeddings/oleObject184.bin"/><Relationship Id="rId2287" Type="http://schemas.openxmlformats.org/officeDocument/2006/relationships/oleObject" Target="embeddings/oleObject1102.bin"/><Relationship Id="rId2494" Type="http://schemas.openxmlformats.org/officeDocument/2006/relationships/oleObject" Target="embeddings/oleObject1205.bin"/><Relationship Id="rId259" Type="http://schemas.openxmlformats.org/officeDocument/2006/relationships/image" Target="media/image117.png"/><Relationship Id="rId466" Type="http://schemas.openxmlformats.org/officeDocument/2006/relationships/image" Target="media/image221.wmf"/><Relationship Id="rId673" Type="http://schemas.openxmlformats.org/officeDocument/2006/relationships/image" Target="media/image325.wmf"/><Relationship Id="rId880" Type="http://schemas.openxmlformats.org/officeDocument/2006/relationships/oleObject" Target="embeddings/oleObject424.bin"/><Relationship Id="rId1096" Type="http://schemas.openxmlformats.org/officeDocument/2006/relationships/oleObject" Target="embeddings/oleObject525.bin"/><Relationship Id="rId2147" Type="http://schemas.openxmlformats.org/officeDocument/2006/relationships/oleObject" Target="embeddings/oleObject1032.bin"/><Relationship Id="rId2354" Type="http://schemas.openxmlformats.org/officeDocument/2006/relationships/image" Target="media/image1171.wmf"/><Relationship Id="rId119" Type="http://schemas.openxmlformats.org/officeDocument/2006/relationships/oleObject" Target="embeddings/oleObject45.bin"/><Relationship Id="rId326" Type="http://schemas.openxmlformats.org/officeDocument/2006/relationships/image" Target="media/image151.wmf"/><Relationship Id="rId533" Type="http://schemas.openxmlformats.org/officeDocument/2006/relationships/image" Target="media/image255.wmf"/><Relationship Id="rId978" Type="http://schemas.openxmlformats.org/officeDocument/2006/relationships/oleObject" Target="embeddings/oleObject473.bin"/><Relationship Id="rId1163" Type="http://schemas.openxmlformats.org/officeDocument/2006/relationships/image" Target="media/image577.wmf"/><Relationship Id="rId1370" Type="http://schemas.openxmlformats.org/officeDocument/2006/relationships/image" Target="media/image680.wmf"/><Relationship Id="rId2007" Type="http://schemas.openxmlformats.org/officeDocument/2006/relationships/oleObject" Target="embeddings/oleObject962.bin"/><Relationship Id="rId2214" Type="http://schemas.openxmlformats.org/officeDocument/2006/relationships/image" Target="media/image1101.wmf"/><Relationship Id="rId740" Type="http://schemas.openxmlformats.org/officeDocument/2006/relationships/oleObject" Target="embeddings/oleObject354.bin"/><Relationship Id="rId838" Type="http://schemas.openxmlformats.org/officeDocument/2006/relationships/oleObject" Target="embeddings/oleObject403.bin"/><Relationship Id="rId1023" Type="http://schemas.openxmlformats.org/officeDocument/2006/relationships/image" Target="media/image500.emf"/><Relationship Id="rId1468" Type="http://schemas.openxmlformats.org/officeDocument/2006/relationships/image" Target="media/image729.wmf"/><Relationship Id="rId1675" Type="http://schemas.openxmlformats.org/officeDocument/2006/relationships/image" Target="media/image832.wmf"/><Relationship Id="rId1882" Type="http://schemas.openxmlformats.org/officeDocument/2006/relationships/image" Target="media/image935.wmf"/><Relationship Id="rId2421" Type="http://schemas.openxmlformats.org/officeDocument/2006/relationships/image" Target="media/image1204.wmf"/><Relationship Id="rId600" Type="http://schemas.openxmlformats.org/officeDocument/2006/relationships/oleObject" Target="embeddings/oleObject284.bin"/><Relationship Id="rId1230" Type="http://schemas.openxmlformats.org/officeDocument/2006/relationships/oleObject" Target="embeddings/oleObject575.bin"/><Relationship Id="rId1328" Type="http://schemas.openxmlformats.org/officeDocument/2006/relationships/image" Target="media/image659.wmf"/><Relationship Id="rId1535" Type="http://schemas.openxmlformats.org/officeDocument/2006/relationships/image" Target="media/image762.wmf"/><Relationship Id="rId905" Type="http://schemas.openxmlformats.org/officeDocument/2006/relationships/image" Target="media/image441.wmf"/><Relationship Id="rId1742" Type="http://schemas.openxmlformats.org/officeDocument/2006/relationships/oleObject" Target="embeddings/oleObject830.bin"/><Relationship Id="rId34" Type="http://schemas.openxmlformats.org/officeDocument/2006/relationships/oleObject" Target="embeddings/oleObject3.bin"/><Relationship Id="rId1602" Type="http://schemas.openxmlformats.org/officeDocument/2006/relationships/oleObject" Target="embeddings/oleObject760.bin"/><Relationship Id="rId183" Type="http://schemas.openxmlformats.org/officeDocument/2006/relationships/image" Target="media/image79.wmf"/><Relationship Id="rId390" Type="http://schemas.openxmlformats.org/officeDocument/2006/relationships/image" Target="media/image183.wmf"/><Relationship Id="rId1907" Type="http://schemas.openxmlformats.org/officeDocument/2006/relationships/oleObject" Target="embeddings/oleObject912.bin"/><Relationship Id="rId2071" Type="http://schemas.openxmlformats.org/officeDocument/2006/relationships/oleObject" Target="embeddings/oleObject994.bin"/><Relationship Id="rId250" Type="http://schemas.openxmlformats.org/officeDocument/2006/relationships/oleObject" Target="embeddings/oleObject110.bin"/><Relationship Id="rId488" Type="http://schemas.openxmlformats.org/officeDocument/2006/relationships/oleObject" Target="embeddings/oleObject228.bin"/><Relationship Id="rId695" Type="http://schemas.openxmlformats.org/officeDocument/2006/relationships/image" Target="media/image336.wmf"/><Relationship Id="rId2169" Type="http://schemas.openxmlformats.org/officeDocument/2006/relationships/oleObject" Target="embeddings/oleObject1043.bin"/><Relationship Id="rId2376" Type="http://schemas.openxmlformats.org/officeDocument/2006/relationships/image" Target="media/image1182.wmf"/><Relationship Id="rId110" Type="http://schemas.openxmlformats.org/officeDocument/2006/relationships/image" Target="media/image43.wmf"/><Relationship Id="rId348" Type="http://schemas.openxmlformats.org/officeDocument/2006/relationships/image" Target="media/image162.wmf"/><Relationship Id="rId555" Type="http://schemas.openxmlformats.org/officeDocument/2006/relationships/image" Target="media/image266.wmf"/><Relationship Id="rId762" Type="http://schemas.openxmlformats.org/officeDocument/2006/relationships/oleObject" Target="embeddings/oleObject365.bin"/><Relationship Id="rId1185" Type="http://schemas.openxmlformats.org/officeDocument/2006/relationships/image" Target="media/image588.wmf"/><Relationship Id="rId1392" Type="http://schemas.openxmlformats.org/officeDocument/2006/relationships/image" Target="media/image691.wmf"/><Relationship Id="rId2029" Type="http://schemas.openxmlformats.org/officeDocument/2006/relationships/oleObject" Target="embeddings/oleObject973.bin"/><Relationship Id="rId2236" Type="http://schemas.openxmlformats.org/officeDocument/2006/relationships/image" Target="media/image1112.wmf"/><Relationship Id="rId2443" Type="http://schemas.openxmlformats.org/officeDocument/2006/relationships/image" Target="media/image1215.wmf"/><Relationship Id="rId208" Type="http://schemas.openxmlformats.org/officeDocument/2006/relationships/oleObject" Target="embeddings/oleObject89.bin"/><Relationship Id="rId415" Type="http://schemas.openxmlformats.org/officeDocument/2006/relationships/oleObject" Target="embeddings/oleObject192.bin"/><Relationship Id="rId622" Type="http://schemas.openxmlformats.org/officeDocument/2006/relationships/oleObject" Target="embeddings/oleObject295.bin"/><Relationship Id="rId1045" Type="http://schemas.openxmlformats.org/officeDocument/2006/relationships/image" Target="media/image518.wmf"/><Relationship Id="rId1252" Type="http://schemas.openxmlformats.org/officeDocument/2006/relationships/oleObject" Target="embeddings/oleObject586.bin"/><Relationship Id="rId1697" Type="http://schemas.openxmlformats.org/officeDocument/2006/relationships/image" Target="media/image843.wmf"/><Relationship Id="rId2303" Type="http://schemas.openxmlformats.org/officeDocument/2006/relationships/oleObject" Target="embeddings/oleObject1110.bin"/><Relationship Id="rId927" Type="http://schemas.openxmlformats.org/officeDocument/2006/relationships/image" Target="media/image452.wmf"/><Relationship Id="rId1112" Type="http://schemas.openxmlformats.org/officeDocument/2006/relationships/image" Target="media/image552.wmf"/><Relationship Id="rId1557" Type="http://schemas.openxmlformats.org/officeDocument/2006/relationships/image" Target="media/image773.wmf"/><Relationship Id="rId1764" Type="http://schemas.openxmlformats.org/officeDocument/2006/relationships/oleObject" Target="embeddings/oleObject841.bin"/><Relationship Id="rId1971" Type="http://schemas.openxmlformats.org/officeDocument/2006/relationships/oleObject" Target="embeddings/oleObject944.bin"/><Relationship Id="rId56" Type="http://schemas.openxmlformats.org/officeDocument/2006/relationships/image" Target="media/image16.wmf"/><Relationship Id="rId1417" Type="http://schemas.openxmlformats.org/officeDocument/2006/relationships/oleObject" Target="embeddings/oleObject668.bin"/><Relationship Id="rId1624" Type="http://schemas.openxmlformats.org/officeDocument/2006/relationships/oleObject" Target="embeddings/oleObject771.bin"/><Relationship Id="rId1831" Type="http://schemas.openxmlformats.org/officeDocument/2006/relationships/oleObject" Target="embeddings/oleObject874.bin"/><Relationship Id="rId1929" Type="http://schemas.openxmlformats.org/officeDocument/2006/relationships/oleObject" Target="embeddings/oleObject923.bin"/><Relationship Id="rId2093" Type="http://schemas.openxmlformats.org/officeDocument/2006/relationships/oleObject" Target="embeddings/oleObject1005.bin"/><Relationship Id="rId2398" Type="http://schemas.openxmlformats.org/officeDocument/2006/relationships/image" Target="media/image1193.wmf"/><Relationship Id="rId272" Type="http://schemas.openxmlformats.org/officeDocument/2006/relationships/image" Target="media/image124.wmf"/><Relationship Id="rId577" Type="http://schemas.openxmlformats.org/officeDocument/2006/relationships/image" Target="media/image277.wmf"/><Relationship Id="rId2160" Type="http://schemas.openxmlformats.org/officeDocument/2006/relationships/image" Target="media/image1074.wmf"/><Relationship Id="rId2258" Type="http://schemas.openxmlformats.org/officeDocument/2006/relationships/image" Target="media/image1123.wmf"/><Relationship Id="rId132" Type="http://schemas.openxmlformats.org/officeDocument/2006/relationships/image" Target="media/image54.wmf"/><Relationship Id="rId784" Type="http://schemas.openxmlformats.org/officeDocument/2006/relationships/oleObject" Target="embeddings/oleObject376.bin"/><Relationship Id="rId991" Type="http://schemas.openxmlformats.org/officeDocument/2006/relationships/image" Target="media/image484.wmf"/><Relationship Id="rId1067" Type="http://schemas.openxmlformats.org/officeDocument/2006/relationships/image" Target="media/image529.wmf"/><Relationship Id="rId2020" Type="http://schemas.openxmlformats.org/officeDocument/2006/relationships/image" Target="media/image1004.wmf"/><Relationship Id="rId2465" Type="http://schemas.openxmlformats.org/officeDocument/2006/relationships/image" Target="media/image1226.wmf"/><Relationship Id="rId437" Type="http://schemas.openxmlformats.org/officeDocument/2006/relationships/oleObject" Target="embeddings/oleObject203.bin"/><Relationship Id="rId644" Type="http://schemas.openxmlformats.org/officeDocument/2006/relationships/oleObject" Target="embeddings/oleObject306.bin"/><Relationship Id="rId851" Type="http://schemas.openxmlformats.org/officeDocument/2006/relationships/image" Target="media/image414.wmf"/><Relationship Id="rId1274" Type="http://schemas.openxmlformats.org/officeDocument/2006/relationships/oleObject" Target="embeddings/oleObject597.bin"/><Relationship Id="rId1481" Type="http://schemas.openxmlformats.org/officeDocument/2006/relationships/oleObject" Target="embeddings/oleObject700.bin"/><Relationship Id="rId1579" Type="http://schemas.openxmlformats.org/officeDocument/2006/relationships/image" Target="media/image784.wmf"/><Relationship Id="rId2118" Type="http://schemas.openxmlformats.org/officeDocument/2006/relationships/image" Target="media/image1053.wmf"/><Relationship Id="rId2325" Type="http://schemas.openxmlformats.org/officeDocument/2006/relationships/oleObject" Target="embeddings/oleObject1121.bin"/><Relationship Id="rId504" Type="http://schemas.openxmlformats.org/officeDocument/2006/relationships/oleObject" Target="embeddings/oleObject236.bin"/><Relationship Id="rId711" Type="http://schemas.openxmlformats.org/officeDocument/2006/relationships/image" Target="media/image344.wmf"/><Relationship Id="rId949" Type="http://schemas.openxmlformats.org/officeDocument/2006/relationships/image" Target="media/image463.wmf"/><Relationship Id="rId1134" Type="http://schemas.openxmlformats.org/officeDocument/2006/relationships/oleObject" Target="embeddings/oleObject540.bin"/><Relationship Id="rId1341" Type="http://schemas.openxmlformats.org/officeDocument/2006/relationships/oleObject" Target="embeddings/oleObject630.bin"/><Relationship Id="rId1786" Type="http://schemas.openxmlformats.org/officeDocument/2006/relationships/oleObject" Target="embeddings/oleObject852.bin"/><Relationship Id="rId1993" Type="http://schemas.openxmlformats.org/officeDocument/2006/relationships/oleObject" Target="embeddings/oleObject955.bin"/><Relationship Id="rId78" Type="http://schemas.openxmlformats.org/officeDocument/2006/relationships/image" Target="media/image27.wmf"/><Relationship Id="rId809" Type="http://schemas.openxmlformats.org/officeDocument/2006/relationships/image" Target="media/image393.wmf"/><Relationship Id="rId1201" Type="http://schemas.openxmlformats.org/officeDocument/2006/relationships/image" Target="media/image596.emf"/><Relationship Id="rId1439" Type="http://schemas.openxmlformats.org/officeDocument/2006/relationships/oleObject" Target="embeddings/oleObject679.bin"/><Relationship Id="rId1646" Type="http://schemas.openxmlformats.org/officeDocument/2006/relationships/oleObject" Target="embeddings/oleObject782.bin"/><Relationship Id="rId1853" Type="http://schemas.openxmlformats.org/officeDocument/2006/relationships/oleObject" Target="embeddings/oleObject885.bin"/><Relationship Id="rId1506" Type="http://schemas.openxmlformats.org/officeDocument/2006/relationships/oleObject" Target="embeddings/oleObject712.bin"/><Relationship Id="rId1713" Type="http://schemas.openxmlformats.org/officeDocument/2006/relationships/image" Target="media/image851.wmf"/><Relationship Id="rId1920" Type="http://schemas.openxmlformats.org/officeDocument/2006/relationships/image" Target="media/image954.wmf"/><Relationship Id="rId294" Type="http://schemas.openxmlformats.org/officeDocument/2006/relationships/image" Target="media/image135.wmf"/><Relationship Id="rId2182" Type="http://schemas.openxmlformats.org/officeDocument/2006/relationships/image" Target="media/image1085.wmf"/><Relationship Id="rId154" Type="http://schemas.openxmlformats.org/officeDocument/2006/relationships/oleObject" Target="embeddings/oleObject62.bin"/><Relationship Id="rId361" Type="http://schemas.openxmlformats.org/officeDocument/2006/relationships/oleObject" Target="embeddings/oleObject165.bin"/><Relationship Id="rId599" Type="http://schemas.openxmlformats.org/officeDocument/2006/relationships/image" Target="media/image288.wmf"/><Relationship Id="rId2042" Type="http://schemas.openxmlformats.org/officeDocument/2006/relationships/image" Target="media/image1015.wmf"/><Relationship Id="rId2487" Type="http://schemas.openxmlformats.org/officeDocument/2006/relationships/image" Target="media/image1237.wmf"/><Relationship Id="rId459" Type="http://schemas.openxmlformats.org/officeDocument/2006/relationships/oleObject" Target="embeddings/oleObject214.bin"/><Relationship Id="rId666" Type="http://schemas.openxmlformats.org/officeDocument/2006/relationships/oleObject" Target="embeddings/oleObject317.bin"/><Relationship Id="rId873" Type="http://schemas.openxmlformats.org/officeDocument/2006/relationships/image" Target="media/image425.wmf"/><Relationship Id="rId1089" Type="http://schemas.openxmlformats.org/officeDocument/2006/relationships/image" Target="media/image540.wmf"/><Relationship Id="rId1296" Type="http://schemas.openxmlformats.org/officeDocument/2006/relationships/oleObject" Target="embeddings/oleObject608.bin"/><Relationship Id="rId2347" Type="http://schemas.openxmlformats.org/officeDocument/2006/relationships/oleObject" Target="embeddings/oleObject1132.bin"/><Relationship Id="rId221" Type="http://schemas.openxmlformats.org/officeDocument/2006/relationships/image" Target="media/image98.wmf"/><Relationship Id="rId319" Type="http://schemas.openxmlformats.org/officeDocument/2006/relationships/oleObject" Target="embeddings/oleObject144.bin"/><Relationship Id="rId526" Type="http://schemas.openxmlformats.org/officeDocument/2006/relationships/oleObject" Target="embeddings/oleObject247.bin"/><Relationship Id="rId1156" Type="http://schemas.openxmlformats.org/officeDocument/2006/relationships/oleObject" Target="embeddings/oleObject546.bin"/><Relationship Id="rId1363" Type="http://schemas.openxmlformats.org/officeDocument/2006/relationships/oleObject" Target="embeddings/oleObject641.bin"/><Relationship Id="rId2207" Type="http://schemas.openxmlformats.org/officeDocument/2006/relationships/oleObject" Target="embeddings/oleObject1062.bin"/><Relationship Id="rId733" Type="http://schemas.openxmlformats.org/officeDocument/2006/relationships/image" Target="media/image355.wmf"/><Relationship Id="rId940" Type="http://schemas.openxmlformats.org/officeDocument/2006/relationships/oleObject" Target="embeddings/oleObject454.bin"/><Relationship Id="rId1016" Type="http://schemas.openxmlformats.org/officeDocument/2006/relationships/oleObject" Target="embeddings/oleObject492.bin"/><Relationship Id="rId1570" Type="http://schemas.openxmlformats.org/officeDocument/2006/relationships/oleObject" Target="embeddings/oleObject744.bin"/><Relationship Id="rId1668" Type="http://schemas.openxmlformats.org/officeDocument/2006/relationships/oleObject" Target="embeddings/oleObject793.bin"/><Relationship Id="rId1875" Type="http://schemas.openxmlformats.org/officeDocument/2006/relationships/oleObject" Target="embeddings/oleObject896.bin"/><Relationship Id="rId2414" Type="http://schemas.openxmlformats.org/officeDocument/2006/relationships/hyperlink" Target="http://users.ics.forth.gr/~lourakis/levmar/" TargetMode="External"/><Relationship Id="rId800" Type="http://schemas.openxmlformats.org/officeDocument/2006/relationships/oleObject" Target="embeddings/oleObject384.bin"/><Relationship Id="rId1223" Type="http://schemas.openxmlformats.org/officeDocument/2006/relationships/image" Target="media/image607.wmf"/><Relationship Id="rId1430" Type="http://schemas.openxmlformats.org/officeDocument/2006/relationships/image" Target="media/image710.wmf"/><Relationship Id="rId1528" Type="http://schemas.openxmlformats.org/officeDocument/2006/relationships/oleObject" Target="embeddings/oleObject723.bin"/><Relationship Id="rId1735" Type="http://schemas.openxmlformats.org/officeDocument/2006/relationships/image" Target="media/image862.wmf"/><Relationship Id="rId1942" Type="http://schemas.openxmlformats.org/officeDocument/2006/relationships/image" Target="media/image965.wmf"/><Relationship Id="rId27" Type="http://schemas.openxmlformats.org/officeDocument/2006/relationships/hyperlink" Target="http://www.pardiso-project.org/" TargetMode="External"/><Relationship Id="rId1802" Type="http://schemas.openxmlformats.org/officeDocument/2006/relationships/oleObject" Target="embeddings/oleObject860.bin"/><Relationship Id="rId176" Type="http://schemas.openxmlformats.org/officeDocument/2006/relationships/oleObject" Target="embeddings/oleObject73.bin"/><Relationship Id="rId383" Type="http://schemas.openxmlformats.org/officeDocument/2006/relationships/oleObject" Target="embeddings/oleObject176.bin"/><Relationship Id="rId590" Type="http://schemas.openxmlformats.org/officeDocument/2006/relationships/oleObject" Target="embeddings/oleObject279.bin"/><Relationship Id="rId2064" Type="http://schemas.openxmlformats.org/officeDocument/2006/relationships/image" Target="media/image1026.wmf"/><Relationship Id="rId2271" Type="http://schemas.openxmlformats.org/officeDocument/2006/relationships/oleObject" Target="embeddings/oleObject1094.bin"/><Relationship Id="rId243" Type="http://schemas.openxmlformats.org/officeDocument/2006/relationships/image" Target="media/image109.wmf"/><Relationship Id="rId450" Type="http://schemas.openxmlformats.org/officeDocument/2006/relationships/image" Target="media/image213.wmf"/><Relationship Id="rId688" Type="http://schemas.openxmlformats.org/officeDocument/2006/relationships/oleObject" Target="embeddings/oleObject328.bin"/><Relationship Id="rId895" Type="http://schemas.openxmlformats.org/officeDocument/2006/relationships/image" Target="media/image436.wmf"/><Relationship Id="rId1080" Type="http://schemas.openxmlformats.org/officeDocument/2006/relationships/oleObject" Target="embeddings/oleObject517.bin"/><Relationship Id="rId2131" Type="http://schemas.openxmlformats.org/officeDocument/2006/relationships/oleObject" Target="embeddings/oleObject1024.bin"/><Relationship Id="rId2369" Type="http://schemas.openxmlformats.org/officeDocument/2006/relationships/oleObject" Target="embeddings/oleObject1143.bin"/><Relationship Id="rId103" Type="http://schemas.openxmlformats.org/officeDocument/2006/relationships/oleObject" Target="embeddings/oleObject37.bin"/><Relationship Id="rId310" Type="http://schemas.openxmlformats.org/officeDocument/2006/relationships/image" Target="media/image143.wmf"/><Relationship Id="rId548" Type="http://schemas.openxmlformats.org/officeDocument/2006/relationships/oleObject" Target="embeddings/oleObject258.bin"/><Relationship Id="rId755" Type="http://schemas.openxmlformats.org/officeDocument/2006/relationships/image" Target="media/image366.wmf"/><Relationship Id="rId962" Type="http://schemas.openxmlformats.org/officeDocument/2006/relationships/oleObject" Target="embeddings/oleObject465.bin"/><Relationship Id="rId1178" Type="http://schemas.openxmlformats.org/officeDocument/2006/relationships/image" Target="media/image595.emf"/><Relationship Id="rId1385" Type="http://schemas.openxmlformats.org/officeDocument/2006/relationships/oleObject" Target="embeddings/oleObject652.bin"/><Relationship Id="rId1592" Type="http://schemas.openxmlformats.org/officeDocument/2006/relationships/oleObject" Target="embeddings/oleObject755.bin"/><Relationship Id="rId2229" Type="http://schemas.openxmlformats.org/officeDocument/2006/relationships/oleObject" Target="embeddings/oleObject1073.bin"/><Relationship Id="rId2436" Type="http://schemas.openxmlformats.org/officeDocument/2006/relationships/oleObject" Target="embeddings/oleObject1176.bin"/><Relationship Id="rId91" Type="http://schemas.openxmlformats.org/officeDocument/2006/relationships/oleObject" Target="embeddings/oleObject31.bin"/><Relationship Id="rId408" Type="http://schemas.openxmlformats.org/officeDocument/2006/relationships/image" Target="media/image192.wmf"/><Relationship Id="rId615" Type="http://schemas.openxmlformats.org/officeDocument/2006/relationships/image" Target="media/image296.wmf"/><Relationship Id="rId822" Type="http://schemas.openxmlformats.org/officeDocument/2006/relationships/oleObject" Target="embeddings/oleObject395.bin"/><Relationship Id="rId1038" Type="http://schemas.openxmlformats.org/officeDocument/2006/relationships/oleObject" Target="embeddings/oleObject496.bin"/><Relationship Id="rId1245" Type="http://schemas.openxmlformats.org/officeDocument/2006/relationships/image" Target="media/image618.wmf"/><Relationship Id="rId1452" Type="http://schemas.openxmlformats.org/officeDocument/2006/relationships/image" Target="media/image721.wmf"/><Relationship Id="rId1897" Type="http://schemas.openxmlformats.org/officeDocument/2006/relationships/oleObject" Target="embeddings/oleObject907.bin"/><Relationship Id="rId2503" Type="http://schemas.openxmlformats.org/officeDocument/2006/relationships/image" Target="media/image1245.wmf"/><Relationship Id="rId1105" Type="http://schemas.openxmlformats.org/officeDocument/2006/relationships/image" Target="media/image548.wmf"/><Relationship Id="rId1312" Type="http://schemas.openxmlformats.org/officeDocument/2006/relationships/image" Target="media/image651.wmf"/><Relationship Id="rId1757" Type="http://schemas.openxmlformats.org/officeDocument/2006/relationships/image" Target="media/image873.wmf"/><Relationship Id="rId1964" Type="http://schemas.openxmlformats.org/officeDocument/2006/relationships/image" Target="media/image976.wmf"/><Relationship Id="rId49" Type="http://schemas.openxmlformats.org/officeDocument/2006/relationships/hyperlink" Target="http://mrl.sci.utah.edu/software/febio" TargetMode="External"/><Relationship Id="rId1617" Type="http://schemas.openxmlformats.org/officeDocument/2006/relationships/image" Target="media/image803.wmf"/><Relationship Id="rId1824" Type="http://schemas.openxmlformats.org/officeDocument/2006/relationships/image" Target="media/image906.wmf"/><Relationship Id="rId198" Type="http://schemas.openxmlformats.org/officeDocument/2006/relationships/oleObject" Target="embeddings/oleObject84.bin"/><Relationship Id="rId2086" Type="http://schemas.openxmlformats.org/officeDocument/2006/relationships/image" Target="media/image1037.wmf"/><Relationship Id="rId2293" Type="http://schemas.openxmlformats.org/officeDocument/2006/relationships/oleObject" Target="embeddings/oleObject1105.bin"/><Relationship Id="rId265" Type="http://schemas.openxmlformats.org/officeDocument/2006/relationships/oleObject" Target="embeddings/oleObject117.bin"/><Relationship Id="rId472" Type="http://schemas.openxmlformats.org/officeDocument/2006/relationships/image" Target="media/image224.wmf"/><Relationship Id="rId2153" Type="http://schemas.openxmlformats.org/officeDocument/2006/relationships/oleObject" Target="embeddings/oleObject1035.bin"/><Relationship Id="rId2360" Type="http://schemas.openxmlformats.org/officeDocument/2006/relationships/image" Target="media/image1174.wmf"/><Relationship Id="rId125" Type="http://schemas.openxmlformats.org/officeDocument/2006/relationships/oleObject" Target="embeddings/oleObject48.bin"/><Relationship Id="rId332" Type="http://schemas.openxmlformats.org/officeDocument/2006/relationships/image" Target="media/image154.wmf"/><Relationship Id="rId777" Type="http://schemas.openxmlformats.org/officeDocument/2006/relationships/image" Target="media/image377.wmf"/><Relationship Id="rId984" Type="http://schemas.openxmlformats.org/officeDocument/2006/relationships/oleObject" Target="embeddings/oleObject476.bin"/><Relationship Id="rId2013" Type="http://schemas.openxmlformats.org/officeDocument/2006/relationships/oleObject" Target="embeddings/oleObject965.bin"/><Relationship Id="rId2220" Type="http://schemas.openxmlformats.org/officeDocument/2006/relationships/image" Target="media/image1104.wmf"/><Relationship Id="rId2458" Type="http://schemas.openxmlformats.org/officeDocument/2006/relationships/oleObject" Target="embeddings/oleObject1187.bin"/><Relationship Id="rId637" Type="http://schemas.openxmlformats.org/officeDocument/2006/relationships/image" Target="media/image307.wmf"/><Relationship Id="rId844" Type="http://schemas.openxmlformats.org/officeDocument/2006/relationships/oleObject" Target="embeddings/oleObject406.bin"/><Relationship Id="rId1267" Type="http://schemas.openxmlformats.org/officeDocument/2006/relationships/image" Target="media/image629.wmf"/><Relationship Id="rId1474" Type="http://schemas.openxmlformats.org/officeDocument/2006/relationships/image" Target="media/image732.wmf"/><Relationship Id="rId1681" Type="http://schemas.openxmlformats.org/officeDocument/2006/relationships/image" Target="media/image835.wmf"/><Relationship Id="rId2318" Type="http://schemas.openxmlformats.org/officeDocument/2006/relationships/image" Target="media/image1153.wmf"/><Relationship Id="rId704" Type="http://schemas.openxmlformats.org/officeDocument/2006/relationships/oleObject" Target="embeddings/oleObject336.bin"/><Relationship Id="rId911" Type="http://schemas.openxmlformats.org/officeDocument/2006/relationships/image" Target="media/image444.wmf"/><Relationship Id="rId1127" Type="http://schemas.openxmlformats.org/officeDocument/2006/relationships/image" Target="media/image560.emf"/><Relationship Id="rId1334" Type="http://schemas.openxmlformats.org/officeDocument/2006/relationships/image" Target="media/image662.wmf"/><Relationship Id="rId1541" Type="http://schemas.openxmlformats.org/officeDocument/2006/relationships/image" Target="media/image765.wmf"/><Relationship Id="rId1779" Type="http://schemas.openxmlformats.org/officeDocument/2006/relationships/image" Target="media/image884.wmf"/><Relationship Id="rId1986" Type="http://schemas.openxmlformats.org/officeDocument/2006/relationships/image" Target="media/image987.wmf"/><Relationship Id="rId40" Type="http://schemas.openxmlformats.org/officeDocument/2006/relationships/oleObject" Target="embeddings/oleObject6.bin"/><Relationship Id="rId1401" Type="http://schemas.openxmlformats.org/officeDocument/2006/relationships/oleObject" Target="embeddings/oleObject660.bin"/><Relationship Id="rId1639" Type="http://schemas.openxmlformats.org/officeDocument/2006/relationships/image" Target="media/image814.wmf"/><Relationship Id="rId1846" Type="http://schemas.openxmlformats.org/officeDocument/2006/relationships/image" Target="media/image917.wmf"/><Relationship Id="rId1706" Type="http://schemas.openxmlformats.org/officeDocument/2006/relationships/oleObject" Target="embeddings/oleObject812.bin"/><Relationship Id="rId1913" Type="http://schemas.openxmlformats.org/officeDocument/2006/relationships/oleObject" Target="embeddings/oleObject915.bin"/><Relationship Id="rId287" Type="http://schemas.openxmlformats.org/officeDocument/2006/relationships/oleObject" Target="embeddings/oleObject128.bin"/><Relationship Id="rId494" Type="http://schemas.openxmlformats.org/officeDocument/2006/relationships/oleObject" Target="embeddings/oleObject231.bin"/><Relationship Id="rId2175" Type="http://schemas.openxmlformats.org/officeDocument/2006/relationships/oleObject" Target="embeddings/oleObject1046.bin"/><Relationship Id="rId2382" Type="http://schemas.openxmlformats.org/officeDocument/2006/relationships/image" Target="media/image1185.wmf"/><Relationship Id="rId147" Type="http://schemas.openxmlformats.org/officeDocument/2006/relationships/image" Target="media/image61.wmf"/><Relationship Id="rId354" Type="http://schemas.openxmlformats.org/officeDocument/2006/relationships/image" Target="media/image165.wmf"/><Relationship Id="rId799" Type="http://schemas.openxmlformats.org/officeDocument/2006/relationships/image" Target="media/image388.wmf"/><Relationship Id="rId1191" Type="http://schemas.openxmlformats.org/officeDocument/2006/relationships/image" Target="media/image591.wmf"/><Relationship Id="rId2035" Type="http://schemas.openxmlformats.org/officeDocument/2006/relationships/oleObject" Target="embeddings/oleObject976.bin"/><Relationship Id="rId561" Type="http://schemas.openxmlformats.org/officeDocument/2006/relationships/image" Target="media/image269.wmf"/><Relationship Id="rId659" Type="http://schemas.openxmlformats.org/officeDocument/2006/relationships/image" Target="media/image318.wmf"/><Relationship Id="rId866" Type="http://schemas.openxmlformats.org/officeDocument/2006/relationships/oleObject" Target="embeddings/oleObject417.bin"/><Relationship Id="rId1289" Type="http://schemas.openxmlformats.org/officeDocument/2006/relationships/image" Target="media/image640.wmf"/><Relationship Id="rId1496" Type="http://schemas.openxmlformats.org/officeDocument/2006/relationships/image" Target="media/image743.wmf"/><Relationship Id="rId2242" Type="http://schemas.openxmlformats.org/officeDocument/2006/relationships/image" Target="media/image1115.wmf"/><Relationship Id="rId214" Type="http://schemas.openxmlformats.org/officeDocument/2006/relationships/oleObject" Target="embeddings/oleObject92.bin"/><Relationship Id="rId421" Type="http://schemas.openxmlformats.org/officeDocument/2006/relationships/oleObject" Target="embeddings/oleObject195.bin"/><Relationship Id="rId519" Type="http://schemas.openxmlformats.org/officeDocument/2006/relationships/image" Target="media/image248.wmf"/><Relationship Id="rId1051" Type="http://schemas.openxmlformats.org/officeDocument/2006/relationships/image" Target="media/image521.wmf"/><Relationship Id="rId1149" Type="http://schemas.openxmlformats.org/officeDocument/2006/relationships/image" Target="media/image572.emf"/><Relationship Id="rId1356" Type="http://schemas.openxmlformats.org/officeDocument/2006/relationships/image" Target="media/image673.wmf"/><Relationship Id="rId2102" Type="http://schemas.openxmlformats.org/officeDocument/2006/relationships/image" Target="media/image1045.wmf"/><Relationship Id="rId726" Type="http://schemas.openxmlformats.org/officeDocument/2006/relationships/oleObject" Target="embeddings/oleObject347.bin"/><Relationship Id="rId933" Type="http://schemas.openxmlformats.org/officeDocument/2006/relationships/image" Target="media/image455.wmf"/><Relationship Id="rId1009" Type="http://schemas.openxmlformats.org/officeDocument/2006/relationships/image" Target="media/image493.wmf"/><Relationship Id="rId1563" Type="http://schemas.openxmlformats.org/officeDocument/2006/relationships/image" Target="media/image776.wmf"/><Relationship Id="rId1770" Type="http://schemas.openxmlformats.org/officeDocument/2006/relationships/oleObject" Target="embeddings/oleObject844.bin"/><Relationship Id="rId1868" Type="http://schemas.openxmlformats.org/officeDocument/2006/relationships/image" Target="media/image928.wmf"/><Relationship Id="rId2407" Type="http://schemas.openxmlformats.org/officeDocument/2006/relationships/oleObject" Target="embeddings/oleObject1162.bin"/><Relationship Id="rId62" Type="http://schemas.openxmlformats.org/officeDocument/2006/relationships/image" Target="media/image19.wmf"/><Relationship Id="rId1216" Type="http://schemas.openxmlformats.org/officeDocument/2006/relationships/oleObject" Target="embeddings/oleObject568.bin"/><Relationship Id="rId1423" Type="http://schemas.openxmlformats.org/officeDocument/2006/relationships/oleObject" Target="embeddings/oleObject671.bin"/><Relationship Id="rId1630" Type="http://schemas.openxmlformats.org/officeDocument/2006/relationships/oleObject" Target="embeddings/oleObject774.bin"/><Relationship Id="rId1728" Type="http://schemas.openxmlformats.org/officeDocument/2006/relationships/oleObject" Target="embeddings/oleObject823.bin"/><Relationship Id="rId1935" Type="http://schemas.openxmlformats.org/officeDocument/2006/relationships/oleObject" Target="embeddings/oleObject926.bin"/><Relationship Id="rId2197" Type="http://schemas.openxmlformats.org/officeDocument/2006/relationships/oleObject" Target="embeddings/oleObject1057.bin"/><Relationship Id="rId169" Type="http://schemas.openxmlformats.org/officeDocument/2006/relationships/image" Target="media/image72.wmf"/><Relationship Id="rId376" Type="http://schemas.openxmlformats.org/officeDocument/2006/relationships/image" Target="media/image176.wmf"/><Relationship Id="rId583" Type="http://schemas.openxmlformats.org/officeDocument/2006/relationships/image" Target="media/image280.wmf"/><Relationship Id="rId790" Type="http://schemas.openxmlformats.org/officeDocument/2006/relationships/oleObject" Target="embeddings/oleObject379.bin"/><Relationship Id="rId2057" Type="http://schemas.openxmlformats.org/officeDocument/2006/relationships/oleObject" Target="embeddings/oleObject987.bin"/><Relationship Id="rId2264" Type="http://schemas.openxmlformats.org/officeDocument/2006/relationships/image" Target="media/image1126.wmf"/><Relationship Id="rId2471" Type="http://schemas.openxmlformats.org/officeDocument/2006/relationships/image" Target="media/image1229.wmf"/><Relationship Id="rId4" Type="http://schemas.microsoft.com/office/2007/relationships/stylesWithEffects" Target="stylesWithEffects.xml"/><Relationship Id="rId236" Type="http://schemas.openxmlformats.org/officeDocument/2006/relationships/oleObject" Target="embeddings/oleObject103.bin"/><Relationship Id="rId443" Type="http://schemas.openxmlformats.org/officeDocument/2006/relationships/oleObject" Target="embeddings/oleObject206.bin"/><Relationship Id="rId650" Type="http://schemas.openxmlformats.org/officeDocument/2006/relationships/oleObject" Target="embeddings/oleObject309.bin"/><Relationship Id="rId888" Type="http://schemas.openxmlformats.org/officeDocument/2006/relationships/oleObject" Target="embeddings/oleObject428.bin"/><Relationship Id="rId1073" Type="http://schemas.openxmlformats.org/officeDocument/2006/relationships/image" Target="media/image532.wmf"/><Relationship Id="rId1280" Type="http://schemas.openxmlformats.org/officeDocument/2006/relationships/oleObject" Target="embeddings/oleObject600.bin"/><Relationship Id="rId2124" Type="http://schemas.openxmlformats.org/officeDocument/2006/relationships/image" Target="media/image1056.wmf"/><Relationship Id="rId2331" Type="http://schemas.openxmlformats.org/officeDocument/2006/relationships/oleObject" Target="embeddings/oleObject1124.bin"/><Relationship Id="rId303" Type="http://schemas.openxmlformats.org/officeDocument/2006/relationships/oleObject" Target="embeddings/oleObject136.bin"/><Relationship Id="rId748" Type="http://schemas.openxmlformats.org/officeDocument/2006/relationships/oleObject" Target="embeddings/oleObject358.bin"/><Relationship Id="rId955" Type="http://schemas.openxmlformats.org/officeDocument/2006/relationships/image" Target="media/image466.wmf"/><Relationship Id="rId1140" Type="http://schemas.openxmlformats.org/officeDocument/2006/relationships/oleObject" Target="embeddings/oleObject543.bin"/><Relationship Id="rId1378" Type="http://schemas.openxmlformats.org/officeDocument/2006/relationships/image" Target="media/image684.wmf"/><Relationship Id="rId1585" Type="http://schemas.openxmlformats.org/officeDocument/2006/relationships/image" Target="media/image787.wmf"/><Relationship Id="rId1792" Type="http://schemas.openxmlformats.org/officeDocument/2006/relationships/oleObject" Target="embeddings/oleObject855.bin"/><Relationship Id="rId2429" Type="http://schemas.openxmlformats.org/officeDocument/2006/relationships/image" Target="media/image1208.wmf"/><Relationship Id="rId84" Type="http://schemas.openxmlformats.org/officeDocument/2006/relationships/image" Target="media/image30.wmf"/><Relationship Id="rId510" Type="http://schemas.openxmlformats.org/officeDocument/2006/relationships/oleObject" Target="embeddings/oleObject239.bin"/><Relationship Id="rId608" Type="http://schemas.openxmlformats.org/officeDocument/2006/relationships/oleObject" Target="embeddings/oleObject288.bin"/><Relationship Id="rId815" Type="http://schemas.openxmlformats.org/officeDocument/2006/relationships/image" Target="media/image396.wmf"/><Relationship Id="rId1238" Type="http://schemas.openxmlformats.org/officeDocument/2006/relationships/oleObject" Target="embeddings/oleObject579.bin"/><Relationship Id="rId1445" Type="http://schemas.openxmlformats.org/officeDocument/2006/relationships/oleObject" Target="embeddings/oleObject682.bin"/><Relationship Id="rId1652" Type="http://schemas.openxmlformats.org/officeDocument/2006/relationships/oleObject" Target="embeddings/oleObject785.bin"/><Relationship Id="rId1000" Type="http://schemas.openxmlformats.org/officeDocument/2006/relationships/oleObject" Target="embeddings/oleObject484.bin"/><Relationship Id="rId1305" Type="http://schemas.openxmlformats.org/officeDocument/2006/relationships/image" Target="media/image648.wmf"/><Relationship Id="rId1957" Type="http://schemas.openxmlformats.org/officeDocument/2006/relationships/oleObject" Target="embeddings/oleObject937.bin"/><Relationship Id="rId1512" Type="http://schemas.openxmlformats.org/officeDocument/2006/relationships/oleObject" Target="embeddings/oleObject715.bin"/><Relationship Id="rId1817" Type="http://schemas.openxmlformats.org/officeDocument/2006/relationships/oleObject" Target="embeddings/oleObject867.bin"/><Relationship Id="rId11" Type="http://schemas.openxmlformats.org/officeDocument/2006/relationships/hyperlink" Target="mailto:rawlins@sci.utah.edu" TargetMode="External"/><Relationship Id="rId398" Type="http://schemas.openxmlformats.org/officeDocument/2006/relationships/image" Target="media/image187.wmf"/><Relationship Id="rId2079" Type="http://schemas.openxmlformats.org/officeDocument/2006/relationships/oleObject" Target="embeddings/oleObject998.bin"/><Relationship Id="rId160" Type="http://schemas.openxmlformats.org/officeDocument/2006/relationships/oleObject" Target="embeddings/oleObject65.bin"/><Relationship Id="rId2286" Type="http://schemas.openxmlformats.org/officeDocument/2006/relationships/image" Target="media/image1137.wmf"/><Relationship Id="rId2493" Type="http://schemas.openxmlformats.org/officeDocument/2006/relationships/image" Target="media/image1240.wmf"/><Relationship Id="rId258" Type="http://schemas.openxmlformats.org/officeDocument/2006/relationships/oleObject" Target="embeddings/oleObject114.bin"/><Relationship Id="rId465" Type="http://schemas.openxmlformats.org/officeDocument/2006/relationships/oleObject" Target="embeddings/oleObject217.bin"/><Relationship Id="rId672" Type="http://schemas.openxmlformats.org/officeDocument/2006/relationships/oleObject" Target="embeddings/oleObject320.bin"/><Relationship Id="rId1095" Type="http://schemas.openxmlformats.org/officeDocument/2006/relationships/image" Target="media/image543.wmf"/><Relationship Id="rId2146" Type="http://schemas.openxmlformats.org/officeDocument/2006/relationships/image" Target="media/image1067.wmf"/><Relationship Id="rId2353" Type="http://schemas.openxmlformats.org/officeDocument/2006/relationships/oleObject" Target="embeddings/oleObject1135.bin"/><Relationship Id="rId118" Type="http://schemas.openxmlformats.org/officeDocument/2006/relationships/image" Target="media/image47.wmf"/><Relationship Id="rId325" Type="http://schemas.openxmlformats.org/officeDocument/2006/relationships/oleObject" Target="embeddings/oleObject147.bin"/><Relationship Id="rId532" Type="http://schemas.openxmlformats.org/officeDocument/2006/relationships/oleObject" Target="embeddings/oleObject250.bin"/><Relationship Id="rId977" Type="http://schemas.openxmlformats.org/officeDocument/2006/relationships/image" Target="media/image477.wmf"/><Relationship Id="rId1162" Type="http://schemas.openxmlformats.org/officeDocument/2006/relationships/oleObject" Target="embeddings/oleObject549.bin"/><Relationship Id="rId2006" Type="http://schemas.openxmlformats.org/officeDocument/2006/relationships/image" Target="media/image997.wmf"/><Relationship Id="rId2213" Type="http://schemas.openxmlformats.org/officeDocument/2006/relationships/oleObject" Target="embeddings/oleObject1065.bin"/><Relationship Id="rId2420" Type="http://schemas.openxmlformats.org/officeDocument/2006/relationships/oleObject" Target="embeddings/oleObject1168.bin"/><Relationship Id="rId837" Type="http://schemas.openxmlformats.org/officeDocument/2006/relationships/image" Target="media/image407.wmf"/><Relationship Id="rId1022" Type="http://schemas.openxmlformats.org/officeDocument/2006/relationships/oleObject" Target="embeddings/oleObject495.bin"/><Relationship Id="rId1467" Type="http://schemas.openxmlformats.org/officeDocument/2006/relationships/oleObject" Target="embeddings/oleObject693.bin"/><Relationship Id="rId1674" Type="http://schemas.openxmlformats.org/officeDocument/2006/relationships/oleObject" Target="embeddings/oleObject796.bin"/><Relationship Id="rId1881" Type="http://schemas.openxmlformats.org/officeDocument/2006/relationships/oleObject" Target="embeddings/oleObject899.bin"/><Relationship Id="rId904" Type="http://schemas.openxmlformats.org/officeDocument/2006/relationships/oleObject" Target="embeddings/oleObject436.bin"/><Relationship Id="rId1327" Type="http://schemas.openxmlformats.org/officeDocument/2006/relationships/oleObject" Target="embeddings/oleObject623.bin"/><Relationship Id="rId1534" Type="http://schemas.openxmlformats.org/officeDocument/2006/relationships/oleObject" Target="embeddings/oleObject726.bin"/><Relationship Id="rId1741" Type="http://schemas.openxmlformats.org/officeDocument/2006/relationships/image" Target="media/image865.wmf"/><Relationship Id="rId1979" Type="http://schemas.openxmlformats.org/officeDocument/2006/relationships/oleObject" Target="embeddings/oleObject948.bin"/><Relationship Id="rId33" Type="http://schemas.openxmlformats.org/officeDocument/2006/relationships/image" Target="media/image5.wmf"/><Relationship Id="rId1601" Type="http://schemas.openxmlformats.org/officeDocument/2006/relationships/image" Target="media/image795.wmf"/><Relationship Id="rId1839" Type="http://schemas.openxmlformats.org/officeDocument/2006/relationships/oleObject" Target="embeddings/oleObject878.bin"/><Relationship Id="rId182" Type="http://schemas.openxmlformats.org/officeDocument/2006/relationships/oleObject" Target="embeddings/oleObject76.bin"/><Relationship Id="rId1906" Type="http://schemas.openxmlformats.org/officeDocument/2006/relationships/image" Target="media/image947.wmf"/><Relationship Id="rId487" Type="http://schemas.openxmlformats.org/officeDocument/2006/relationships/image" Target="media/image232.wmf"/><Relationship Id="rId694" Type="http://schemas.openxmlformats.org/officeDocument/2006/relationships/oleObject" Target="embeddings/oleObject331.bin"/><Relationship Id="rId2070" Type="http://schemas.openxmlformats.org/officeDocument/2006/relationships/image" Target="media/image1029.wmf"/><Relationship Id="rId2168" Type="http://schemas.openxmlformats.org/officeDocument/2006/relationships/image" Target="media/image1078.wmf"/><Relationship Id="rId2375" Type="http://schemas.openxmlformats.org/officeDocument/2006/relationships/oleObject" Target="embeddings/oleObject1146.bin"/><Relationship Id="rId347" Type="http://schemas.openxmlformats.org/officeDocument/2006/relationships/oleObject" Target="embeddings/oleObject158.bin"/><Relationship Id="rId999" Type="http://schemas.openxmlformats.org/officeDocument/2006/relationships/image" Target="media/image488.wmf"/><Relationship Id="rId1184" Type="http://schemas.openxmlformats.org/officeDocument/2006/relationships/oleObject" Target="embeddings/oleObject558.bin"/><Relationship Id="rId2028" Type="http://schemas.openxmlformats.org/officeDocument/2006/relationships/image" Target="media/image1008.wmf"/><Relationship Id="rId554" Type="http://schemas.openxmlformats.org/officeDocument/2006/relationships/oleObject" Target="embeddings/oleObject261.bin"/><Relationship Id="rId761" Type="http://schemas.openxmlformats.org/officeDocument/2006/relationships/image" Target="media/image369.wmf"/><Relationship Id="rId859" Type="http://schemas.openxmlformats.org/officeDocument/2006/relationships/image" Target="media/image418.wmf"/><Relationship Id="rId1391" Type="http://schemas.openxmlformats.org/officeDocument/2006/relationships/oleObject" Target="embeddings/oleObject655.bin"/><Relationship Id="rId1489" Type="http://schemas.openxmlformats.org/officeDocument/2006/relationships/oleObject" Target="embeddings/oleObject704.bin"/><Relationship Id="rId1696" Type="http://schemas.openxmlformats.org/officeDocument/2006/relationships/oleObject" Target="embeddings/oleObject807.bin"/><Relationship Id="rId2235" Type="http://schemas.openxmlformats.org/officeDocument/2006/relationships/oleObject" Target="embeddings/oleObject1076.bin"/><Relationship Id="rId2442" Type="http://schemas.openxmlformats.org/officeDocument/2006/relationships/oleObject" Target="embeddings/oleObject1179.bin"/><Relationship Id="rId207" Type="http://schemas.openxmlformats.org/officeDocument/2006/relationships/image" Target="media/image91.wmf"/><Relationship Id="rId414" Type="http://schemas.openxmlformats.org/officeDocument/2006/relationships/image" Target="media/image195.wmf"/><Relationship Id="rId621" Type="http://schemas.openxmlformats.org/officeDocument/2006/relationships/image" Target="media/image299.wmf"/><Relationship Id="rId1044" Type="http://schemas.openxmlformats.org/officeDocument/2006/relationships/oleObject" Target="embeddings/oleObject499.bin"/><Relationship Id="rId1251" Type="http://schemas.openxmlformats.org/officeDocument/2006/relationships/image" Target="media/image621.wmf"/><Relationship Id="rId1349" Type="http://schemas.openxmlformats.org/officeDocument/2006/relationships/oleObject" Target="embeddings/oleObject634.bin"/><Relationship Id="rId2302" Type="http://schemas.openxmlformats.org/officeDocument/2006/relationships/image" Target="media/image1145.wmf"/><Relationship Id="rId719" Type="http://schemas.openxmlformats.org/officeDocument/2006/relationships/image" Target="media/image348.wmf"/><Relationship Id="rId926" Type="http://schemas.openxmlformats.org/officeDocument/2006/relationships/oleObject" Target="embeddings/oleObject447.bin"/><Relationship Id="rId1111" Type="http://schemas.openxmlformats.org/officeDocument/2006/relationships/oleObject" Target="embeddings/oleObject532.bin"/><Relationship Id="rId1556" Type="http://schemas.openxmlformats.org/officeDocument/2006/relationships/oleObject" Target="embeddings/oleObject737.bin"/><Relationship Id="rId1763" Type="http://schemas.openxmlformats.org/officeDocument/2006/relationships/image" Target="media/image876.wmf"/><Relationship Id="rId1970" Type="http://schemas.openxmlformats.org/officeDocument/2006/relationships/image" Target="media/image979.wmf"/><Relationship Id="rId55" Type="http://schemas.openxmlformats.org/officeDocument/2006/relationships/oleObject" Target="embeddings/oleObject13.bin"/><Relationship Id="rId1209" Type="http://schemas.openxmlformats.org/officeDocument/2006/relationships/image" Target="media/image600.wmf"/><Relationship Id="rId1416" Type="http://schemas.openxmlformats.org/officeDocument/2006/relationships/image" Target="media/image703.wmf"/><Relationship Id="rId1623" Type="http://schemas.openxmlformats.org/officeDocument/2006/relationships/image" Target="media/image806.wmf"/><Relationship Id="rId1830" Type="http://schemas.openxmlformats.org/officeDocument/2006/relationships/image" Target="media/image909.wmf"/><Relationship Id="rId1928" Type="http://schemas.openxmlformats.org/officeDocument/2006/relationships/image" Target="media/image958.wmf"/><Relationship Id="rId2092" Type="http://schemas.openxmlformats.org/officeDocument/2006/relationships/image" Target="media/image1040.wmf"/><Relationship Id="rId271" Type="http://schemas.openxmlformats.org/officeDocument/2006/relationships/oleObject" Target="embeddings/oleObject120.bin"/><Relationship Id="rId2397" Type="http://schemas.openxmlformats.org/officeDocument/2006/relationships/oleObject" Target="embeddings/oleObject1157.bin"/><Relationship Id="rId131" Type="http://schemas.openxmlformats.org/officeDocument/2006/relationships/oleObject" Target="embeddings/oleObject51.bin"/><Relationship Id="rId369" Type="http://schemas.openxmlformats.org/officeDocument/2006/relationships/oleObject" Target="embeddings/oleObject169.bin"/><Relationship Id="rId576" Type="http://schemas.openxmlformats.org/officeDocument/2006/relationships/oleObject" Target="embeddings/oleObject272.bin"/><Relationship Id="rId783" Type="http://schemas.openxmlformats.org/officeDocument/2006/relationships/image" Target="media/image380.wmf"/><Relationship Id="rId990" Type="http://schemas.openxmlformats.org/officeDocument/2006/relationships/oleObject" Target="embeddings/oleObject479.bin"/><Relationship Id="rId2257" Type="http://schemas.openxmlformats.org/officeDocument/2006/relationships/oleObject" Target="embeddings/oleObject1087.bin"/><Relationship Id="rId2464" Type="http://schemas.openxmlformats.org/officeDocument/2006/relationships/oleObject" Target="embeddings/oleObject1190.bin"/><Relationship Id="rId229" Type="http://schemas.openxmlformats.org/officeDocument/2006/relationships/image" Target="media/image102.wmf"/><Relationship Id="rId436" Type="http://schemas.openxmlformats.org/officeDocument/2006/relationships/image" Target="media/image206.wmf"/><Relationship Id="rId643" Type="http://schemas.openxmlformats.org/officeDocument/2006/relationships/image" Target="media/image310.wmf"/><Relationship Id="rId1066" Type="http://schemas.openxmlformats.org/officeDocument/2006/relationships/oleObject" Target="embeddings/oleObject510.bin"/><Relationship Id="rId1273" Type="http://schemas.openxmlformats.org/officeDocument/2006/relationships/image" Target="media/image632.wmf"/><Relationship Id="rId1480" Type="http://schemas.openxmlformats.org/officeDocument/2006/relationships/image" Target="media/image735.wmf"/><Relationship Id="rId2117" Type="http://schemas.openxmlformats.org/officeDocument/2006/relationships/oleObject" Target="embeddings/oleObject1017.bin"/><Relationship Id="rId2324" Type="http://schemas.openxmlformats.org/officeDocument/2006/relationships/image" Target="media/image1156.wmf"/><Relationship Id="rId850" Type="http://schemas.openxmlformats.org/officeDocument/2006/relationships/oleObject" Target="embeddings/oleObject409.bin"/><Relationship Id="rId948" Type="http://schemas.openxmlformats.org/officeDocument/2006/relationships/oleObject" Target="embeddings/oleObject458.bin"/><Relationship Id="rId1133" Type="http://schemas.openxmlformats.org/officeDocument/2006/relationships/image" Target="media/image562.wmf"/><Relationship Id="rId1578" Type="http://schemas.openxmlformats.org/officeDocument/2006/relationships/oleObject" Target="embeddings/oleObject748.bin"/><Relationship Id="rId1785" Type="http://schemas.openxmlformats.org/officeDocument/2006/relationships/image" Target="media/image887.wmf"/><Relationship Id="rId1992" Type="http://schemas.openxmlformats.org/officeDocument/2006/relationships/image" Target="media/image990.wmf"/><Relationship Id="rId77" Type="http://schemas.openxmlformats.org/officeDocument/2006/relationships/oleObject" Target="embeddings/oleObject24.bin"/><Relationship Id="rId503" Type="http://schemas.openxmlformats.org/officeDocument/2006/relationships/image" Target="media/image240.wmf"/><Relationship Id="rId710" Type="http://schemas.openxmlformats.org/officeDocument/2006/relationships/oleObject" Target="embeddings/oleObject339.bin"/><Relationship Id="rId808" Type="http://schemas.openxmlformats.org/officeDocument/2006/relationships/oleObject" Target="embeddings/oleObject388.bin"/><Relationship Id="rId1340" Type="http://schemas.openxmlformats.org/officeDocument/2006/relationships/image" Target="media/image665.wmf"/><Relationship Id="rId1438" Type="http://schemas.openxmlformats.org/officeDocument/2006/relationships/image" Target="media/image714.wmf"/><Relationship Id="rId1645" Type="http://schemas.openxmlformats.org/officeDocument/2006/relationships/image" Target="media/image817.wmf"/><Relationship Id="rId1200" Type="http://schemas.openxmlformats.org/officeDocument/2006/relationships/oleObject" Target="embeddings/oleObject564.bin"/><Relationship Id="rId1852" Type="http://schemas.openxmlformats.org/officeDocument/2006/relationships/image" Target="media/image920.wmf"/><Relationship Id="rId1505" Type="http://schemas.openxmlformats.org/officeDocument/2006/relationships/image" Target="media/image747.wmf"/><Relationship Id="rId1712" Type="http://schemas.openxmlformats.org/officeDocument/2006/relationships/oleObject" Target="embeddings/oleObject815.bin"/><Relationship Id="rId293" Type="http://schemas.openxmlformats.org/officeDocument/2006/relationships/oleObject" Target="embeddings/oleObject131.bin"/><Relationship Id="rId2181" Type="http://schemas.openxmlformats.org/officeDocument/2006/relationships/oleObject" Target="embeddings/oleObject1049.bin"/><Relationship Id="rId153" Type="http://schemas.openxmlformats.org/officeDocument/2006/relationships/image" Target="media/image64.wmf"/><Relationship Id="rId360" Type="http://schemas.openxmlformats.org/officeDocument/2006/relationships/image" Target="media/image168.wmf"/><Relationship Id="rId598" Type="http://schemas.openxmlformats.org/officeDocument/2006/relationships/oleObject" Target="embeddings/oleObject283.bin"/><Relationship Id="rId2041" Type="http://schemas.openxmlformats.org/officeDocument/2006/relationships/oleObject" Target="embeddings/oleObject979.bin"/><Relationship Id="rId2279" Type="http://schemas.openxmlformats.org/officeDocument/2006/relationships/oleObject" Target="embeddings/oleObject1098.bin"/><Relationship Id="rId2486" Type="http://schemas.openxmlformats.org/officeDocument/2006/relationships/oleObject" Target="embeddings/oleObject1201.bin"/><Relationship Id="rId220" Type="http://schemas.openxmlformats.org/officeDocument/2006/relationships/oleObject" Target="embeddings/oleObject95.bin"/><Relationship Id="rId458" Type="http://schemas.openxmlformats.org/officeDocument/2006/relationships/image" Target="media/image217.wmf"/><Relationship Id="rId665" Type="http://schemas.openxmlformats.org/officeDocument/2006/relationships/image" Target="media/image321.wmf"/><Relationship Id="rId872" Type="http://schemas.openxmlformats.org/officeDocument/2006/relationships/oleObject" Target="embeddings/oleObject420.bin"/><Relationship Id="rId1088" Type="http://schemas.openxmlformats.org/officeDocument/2006/relationships/oleObject" Target="embeddings/oleObject521.bin"/><Relationship Id="rId1295" Type="http://schemas.openxmlformats.org/officeDocument/2006/relationships/image" Target="media/image643.wmf"/><Relationship Id="rId2139" Type="http://schemas.openxmlformats.org/officeDocument/2006/relationships/oleObject" Target="embeddings/oleObject1028.bin"/><Relationship Id="rId2346" Type="http://schemas.openxmlformats.org/officeDocument/2006/relationships/image" Target="media/image1167.wmf"/><Relationship Id="rId318" Type="http://schemas.openxmlformats.org/officeDocument/2006/relationships/image" Target="media/image147.wmf"/><Relationship Id="rId525" Type="http://schemas.openxmlformats.org/officeDocument/2006/relationships/image" Target="media/image251.wmf"/><Relationship Id="rId732" Type="http://schemas.openxmlformats.org/officeDocument/2006/relationships/oleObject" Target="embeddings/oleObject350.bin"/><Relationship Id="rId1155" Type="http://schemas.openxmlformats.org/officeDocument/2006/relationships/image" Target="media/image573.wmf"/><Relationship Id="rId1362" Type="http://schemas.openxmlformats.org/officeDocument/2006/relationships/image" Target="media/image676.wmf"/><Relationship Id="rId2206" Type="http://schemas.openxmlformats.org/officeDocument/2006/relationships/image" Target="media/image1097.wmf"/><Relationship Id="rId2413" Type="http://schemas.openxmlformats.org/officeDocument/2006/relationships/oleObject" Target="embeddings/oleObject1165.bin"/><Relationship Id="rId99" Type="http://schemas.openxmlformats.org/officeDocument/2006/relationships/oleObject" Target="embeddings/oleObject35.bin"/><Relationship Id="rId1015" Type="http://schemas.openxmlformats.org/officeDocument/2006/relationships/image" Target="media/image496.emf"/><Relationship Id="rId1222" Type="http://schemas.openxmlformats.org/officeDocument/2006/relationships/oleObject" Target="embeddings/oleObject571.bin"/><Relationship Id="rId1667" Type="http://schemas.openxmlformats.org/officeDocument/2006/relationships/image" Target="media/image828.wmf"/><Relationship Id="rId1874" Type="http://schemas.openxmlformats.org/officeDocument/2006/relationships/image" Target="media/image931.wmf"/><Relationship Id="rId1527" Type="http://schemas.openxmlformats.org/officeDocument/2006/relationships/image" Target="media/image758.wmf"/><Relationship Id="rId1734" Type="http://schemas.openxmlformats.org/officeDocument/2006/relationships/oleObject" Target="embeddings/oleObject826.bin"/><Relationship Id="rId1941" Type="http://schemas.openxmlformats.org/officeDocument/2006/relationships/oleObject" Target="embeddings/oleObject929.bin"/><Relationship Id="rId26" Type="http://schemas.openxmlformats.org/officeDocument/2006/relationships/hyperlink" Target="http://software.intel.com/en-us/intel-mkl/" TargetMode="External"/><Relationship Id="rId175" Type="http://schemas.openxmlformats.org/officeDocument/2006/relationships/image" Target="media/image75.wmf"/><Relationship Id="rId1801" Type="http://schemas.openxmlformats.org/officeDocument/2006/relationships/image" Target="media/image895.wmf"/><Relationship Id="rId382" Type="http://schemas.openxmlformats.org/officeDocument/2006/relationships/image" Target="media/image179.wmf"/><Relationship Id="rId687" Type="http://schemas.openxmlformats.org/officeDocument/2006/relationships/image" Target="media/image332.wmf"/><Relationship Id="rId2063" Type="http://schemas.openxmlformats.org/officeDocument/2006/relationships/oleObject" Target="embeddings/oleObject990.bin"/><Relationship Id="rId2270" Type="http://schemas.openxmlformats.org/officeDocument/2006/relationships/image" Target="media/image1129.wmf"/><Relationship Id="rId2368" Type="http://schemas.openxmlformats.org/officeDocument/2006/relationships/image" Target="media/image1178.wmf"/><Relationship Id="rId242" Type="http://schemas.openxmlformats.org/officeDocument/2006/relationships/oleObject" Target="embeddings/oleObject106.bin"/><Relationship Id="rId894" Type="http://schemas.openxmlformats.org/officeDocument/2006/relationships/oleObject" Target="embeddings/oleObject431.bin"/><Relationship Id="rId1177" Type="http://schemas.openxmlformats.org/officeDocument/2006/relationships/image" Target="media/image594.emf"/><Relationship Id="rId2130" Type="http://schemas.openxmlformats.org/officeDocument/2006/relationships/image" Target="media/image1059.wmf"/><Relationship Id="rId102" Type="http://schemas.openxmlformats.org/officeDocument/2006/relationships/image" Target="media/image39.wmf"/><Relationship Id="rId547" Type="http://schemas.openxmlformats.org/officeDocument/2006/relationships/image" Target="media/image262.wmf"/><Relationship Id="rId754" Type="http://schemas.openxmlformats.org/officeDocument/2006/relationships/oleObject" Target="embeddings/oleObject361.bin"/><Relationship Id="rId961" Type="http://schemas.openxmlformats.org/officeDocument/2006/relationships/image" Target="media/image469.wmf"/><Relationship Id="rId1384" Type="http://schemas.openxmlformats.org/officeDocument/2006/relationships/image" Target="media/image687.wmf"/><Relationship Id="rId1591" Type="http://schemas.openxmlformats.org/officeDocument/2006/relationships/image" Target="media/image790.wmf"/><Relationship Id="rId1689" Type="http://schemas.openxmlformats.org/officeDocument/2006/relationships/image" Target="media/image839.wmf"/><Relationship Id="rId2228" Type="http://schemas.openxmlformats.org/officeDocument/2006/relationships/image" Target="media/image1108.wmf"/><Relationship Id="rId2435" Type="http://schemas.openxmlformats.org/officeDocument/2006/relationships/image" Target="media/image1211.wmf"/><Relationship Id="rId90" Type="http://schemas.openxmlformats.org/officeDocument/2006/relationships/image" Target="media/image33.wmf"/><Relationship Id="rId407" Type="http://schemas.openxmlformats.org/officeDocument/2006/relationships/oleObject" Target="embeddings/oleObject188.bin"/><Relationship Id="rId614" Type="http://schemas.openxmlformats.org/officeDocument/2006/relationships/oleObject" Target="embeddings/oleObject291.bin"/><Relationship Id="rId821" Type="http://schemas.openxmlformats.org/officeDocument/2006/relationships/image" Target="media/image399.wmf"/><Relationship Id="rId1037" Type="http://schemas.openxmlformats.org/officeDocument/2006/relationships/image" Target="media/image514.wmf"/><Relationship Id="rId1244" Type="http://schemas.openxmlformats.org/officeDocument/2006/relationships/oleObject" Target="embeddings/oleObject582.bin"/><Relationship Id="rId1451" Type="http://schemas.openxmlformats.org/officeDocument/2006/relationships/oleObject" Target="embeddings/oleObject685.bin"/><Relationship Id="rId1896" Type="http://schemas.openxmlformats.org/officeDocument/2006/relationships/image" Target="media/image942.wmf"/><Relationship Id="rId2502" Type="http://schemas.openxmlformats.org/officeDocument/2006/relationships/oleObject" Target="embeddings/oleObject1209.bin"/><Relationship Id="rId919" Type="http://schemas.openxmlformats.org/officeDocument/2006/relationships/image" Target="media/image448.wmf"/><Relationship Id="rId1104" Type="http://schemas.openxmlformats.org/officeDocument/2006/relationships/oleObject" Target="embeddings/oleObject529.bin"/><Relationship Id="rId1311" Type="http://schemas.openxmlformats.org/officeDocument/2006/relationships/hyperlink" Target="http://mrl.sci.utah.edu/software/febio" TargetMode="External"/><Relationship Id="rId1549" Type="http://schemas.openxmlformats.org/officeDocument/2006/relationships/image" Target="media/image769.wmf"/><Relationship Id="rId1756" Type="http://schemas.openxmlformats.org/officeDocument/2006/relationships/oleObject" Target="embeddings/oleObject837.bin"/><Relationship Id="rId1963" Type="http://schemas.openxmlformats.org/officeDocument/2006/relationships/oleObject" Target="embeddings/oleObject940.bin"/><Relationship Id="rId48" Type="http://schemas.openxmlformats.org/officeDocument/2006/relationships/oleObject" Target="embeddings/oleObject10.bin"/><Relationship Id="rId1409" Type="http://schemas.openxmlformats.org/officeDocument/2006/relationships/oleObject" Target="embeddings/oleObject664.bin"/><Relationship Id="rId1616" Type="http://schemas.openxmlformats.org/officeDocument/2006/relationships/oleObject" Target="embeddings/oleObject767.bin"/><Relationship Id="rId1823" Type="http://schemas.openxmlformats.org/officeDocument/2006/relationships/oleObject" Target="embeddings/oleObject870.bin"/><Relationship Id="rId197" Type="http://schemas.openxmlformats.org/officeDocument/2006/relationships/image" Target="media/image86.wmf"/><Relationship Id="rId2085" Type="http://schemas.openxmlformats.org/officeDocument/2006/relationships/oleObject" Target="embeddings/oleObject1001.bin"/><Relationship Id="rId2292" Type="http://schemas.openxmlformats.org/officeDocument/2006/relationships/image" Target="media/image1140.wmf"/><Relationship Id="rId264" Type="http://schemas.openxmlformats.org/officeDocument/2006/relationships/image" Target="media/image120.wmf"/><Relationship Id="rId471" Type="http://schemas.openxmlformats.org/officeDocument/2006/relationships/oleObject" Target="embeddings/oleObject220.bin"/><Relationship Id="rId2152" Type="http://schemas.openxmlformats.org/officeDocument/2006/relationships/image" Target="media/image1070.wmf"/><Relationship Id="rId124" Type="http://schemas.openxmlformats.org/officeDocument/2006/relationships/image" Target="media/image50.wmf"/><Relationship Id="rId569" Type="http://schemas.openxmlformats.org/officeDocument/2006/relationships/image" Target="media/image273.wmf"/><Relationship Id="rId776" Type="http://schemas.openxmlformats.org/officeDocument/2006/relationships/oleObject" Target="embeddings/oleObject372.bin"/><Relationship Id="rId983" Type="http://schemas.openxmlformats.org/officeDocument/2006/relationships/image" Target="media/image480.wmf"/><Relationship Id="rId1199" Type="http://schemas.openxmlformats.org/officeDocument/2006/relationships/image" Target="media/image595.wmf"/><Relationship Id="rId2457" Type="http://schemas.openxmlformats.org/officeDocument/2006/relationships/image" Target="media/image1222.wmf"/><Relationship Id="rId331" Type="http://schemas.openxmlformats.org/officeDocument/2006/relationships/oleObject" Target="embeddings/oleObject150.bin"/><Relationship Id="rId429" Type="http://schemas.openxmlformats.org/officeDocument/2006/relationships/oleObject" Target="embeddings/oleObject199.bin"/><Relationship Id="rId636" Type="http://schemas.openxmlformats.org/officeDocument/2006/relationships/oleObject" Target="embeddings/oleObject302.bin"/><Relationship Id="rId1059" Type="http://schemas.openxmlformats.org/officeDocument/2006/relationships/image" Target="media/image525.wmf"/><Relationship Id="rId1266" Type="http://schemas.openxmlformats.org/officeDocument/2006/relationships/oleObject" Target="embeddings/oleObject593.bin"/><Relationship Id="rId1473" Type="http://schemas.openxmlformats.org/officeDocument/2006/relationships/oleObject" Target="embeddings/oleObject696.bin"/><Relationship Id="rId2012" Type="http://schemas.openxmlformats.org/officeDocument/2006/relationships/image" Target="media/image1000.wmf"/><Relationship Id="rId2317" Type="http://schemas.openxmlformats.org/officeDocument/2006/relationships/oleObject" Target="embeddings/oleObject1117.bin"/><Relationship Id="rId843" Type="http://schemas.openxmlformats.org/officeDocument/2006/relationships/image" Target="media/image410.wmf"/><Relationship Id="rId1126" Type="http://schemas.openxmlformats.org/officeDocument/2006/relationships/image" Target="media/image559.emf"/><Relationship Id="rId1680" Type="http://schemas.openxmlformats.org/officeDocument/2006/relationships/oleObject" Target="embeddings/oleObject799.bin"/><Relationship Id="rId1778" Type="http://schemas.openxmlformats.org/officeDocument/2006/relationships/oleObject" Target="embeddings/oleObject848.bin"/><Relationship Id="rId1985" Type="http://schemas.openxmlformats.org/officeDocument/2006/relationships/oleObject" Target="embeddings/oleObject951.bin"/><Relationship Id="rId703" Type="http://schemas.openxmlformats.org/officeDocument/2006/relationships/image" Target="media/image340.wmf"/><Relationship Id="rId910" Type="http://schemas.openxmlformats.org/officeDocument/2006/relationships/oleObject" Target="embeddings/oleObject439.bin"/><Relationship Id="rId1333" Type="http://schemas.openxmlformats.org/officeDocument/2006/relationships/oleObject" Target="embeddings/oleObject626.bin"/><Relationship Id="rId1540" Type="http://schemas.openxmlformats.org/officeDocument/2006/relationships/oleObject" Target="embeddings/oleObject729.bin"/><Relationship Id="rId1638" Type="http://schemas.openxmlformats.org/officeDocument/2006/relationships/oleObject" Target="embeddings/oleObject778.bin"/><Relationship Id="rId1400" Type="http://schemas.openxmlformats.org/officeDocument/2006/relationships/image" Target="media/image695.wmf"/><Relationship Id="rId1845" Type="http://schemas.openxmlformats.org/officeDocument/2006/relationships/oleObject" Target="embeddings/oleObject881.bin"/><Relationship Id="rId1705" Type="http://schemas.openxmlformats.org/officeDocument/2006/relationships/image" Target="media/image847.wmf"/><Relationship Id="rId1912" Type="http://schemas.openxmlformats.org/officeDocument/2006/relationships/image" Target="media/image950.wmf"/><Relationship Id="rId286" Type="http://schemas.openxmlformats.org/officeDocument/2006/relationships/image" Target="media/image131.wmf"/><Relationship Id="rId493" Type="http://schemas.openxmlformats.org/officeDocument/2006/relationships/image" Target="media/image235.wmf"/><Relationship Id="rId2174" Type="http://schemas.openxmlformats.org/officeDocument/2006/relationships/image" Target="media/image1081.wmf"/><Relationship Id="rId2381" Type="http://schemas.openxmlformats.org/officeDocument/2006/relationships/oleObject" Target="embeddings/oleObject1149.bin"/><Relationship Id="rId146" Type="http://schemas.openxmlformats.org/officeDocument/2006/relationships/oleObject" Target="embeddings/oleObject58.bin"/><Relationship Id="rId353" Type="http://schemas.openxmlformats.org/officeDocument/2006/relationships/oleObject" Target="embeddings/oleObject161.bin"/><Relationship Id="rId560" Type="http://schemas.openxmlformats.org/officeDocument/2006/relationships/oleObject" Target="embeddings/oleObject264.bin"/><Relationship Id="rId798" Type="http://schemas.openxmlformats.org/officeDocument/2006/relationships/oleObject" Target="embeddings/oleObject383.bin"/><Relationship Id="rId1190" Type="http://schemas.openxmlformats.org/officeDocument/2006/relationships/oleObject" Target="embeddings/oleObject561.bin"/><Relationship Id="rId2034" Type="http://schemas.openxmlformats.org/officeDocument/2006/relationships/image" Target="media/image1011.wmf"/><Relationship Id="rId2241" Type="http://schemas.openxmlformats.org/officeDocument/2006/relationships/oleObject" Target="embeddings/oleObject1079.bin"/><Relationship Id="rId2479" Type="http://schemas.openxmlformats.org/officeDocument/2006/relationships/image" Target="media/image1233.wmf"/><Relationship Id="rId213" Type="http://schemas.openxmlformats.org/officeDocument/2006/relationships/image" Target="media/image94.wmf"/><Relationship Id="rId420" Type="http://schemas.openxmlformats.org/officeDocument/2006/relationships/image" Target="media/image198.wmf"/><Relationship Id="rId658" Type="http://schemas.openxmlformats.org/officeDocument/2006/relationships/oleObject" Target="embeddings/oleObject313.bin"/><Relationship Id="rId865" Type="http://schemas.openxmlformats.org/officeDocument/2006/relationships/image" Target="media/image421.wmf"/><Relationship Id="rId1050" Type="http://schemas.openxmlformats.org/officeDocument/2006/relationships/oleObject" Target="embeddings/oleObject502.bin"/><Relationship Id="rId1288" Type="http://schemas.openxmlformats.org/officeDocument/2006/relationships/oleObject" Target="embeddings/oleObject604.bin"/><Relationship Id="rId1495" Type="http://schemas.openxmlformats.org/officeDocument/2006/relationships/oleObject" Target="embeddings/oleObject707.bin"/><Relationship Id="rId2101" Type="http://schemas.openxmlformats.org/officeDocument/2006/relationships/oleObject" Target="embeddings/oleObject1009.bin"/><Relationship Id="rId2339" Type="http://schemas.openxmlformats.org/officeDocument/2006/relationships/oleObject" Target="embeddings/oleObject1128.bin"/><Relationship Id="rId518" Type="http://schemas.openxmlformats.org/officeDocument/2006/relationships/oleObject" Target="embeddings/oleObject243.bin"/><Relationship Id="rId725" Type="http://schemas.openxmlformats.org/officeDocument/2006/relationships/image" Target="media/image351.wmf"/><Relationship Id="rId932" Type="http://schemas.openxmlformats.org/officeDocument/2006/relationships/oleObject" Target="embeddings/oleObject450.bin"/><Relationship Id="rId1148" Type="http://schemas.openxmlformats.org/officeDocument/2006/relationships/image" Target="media/image571.emf"/><Relationship Id="rId1355" Type="http://schemas.openxmlformats.org/officeDocument/2006/relationships/oleObject" Target="embeddings/oleObject637.bin"/><Relationship Id="rId1562" Type="http://schemas.openxmlformats.org/officeDocument/2006/relationships/oleObject" Target="embeddings/oleObject740.bin"/><Relationship Id="rId2406" Type="http://schemas.openxmlformats.org/officeDocument/2006/relationships/image" Target="media/image1197.wmf"/><Relationship Id="rId1008" Type="http://schemas.openxmlformats.org/officeDocument/2006/relationships/oleObject" Target="embeddings/oleObject488.bin"/><Relationship Id="rId1215" Type="http://schemas.openxmlformats.org/officeDocument/2006/relationships/image" Target="media/image603.wmf"/><Relationship Id="rId1422" Type="http://schemas.openxmlformats.org/officeDocument/2006/relationships/image" Target="media/image706.wmf"/><Relationship Id="rId1867" Type="http://schemas.openxmlformats.org/officeDocument/2006/relationships/oleObject" Target="embeddings/oleObject892.bin"/><Relationship Id="rId61" Type="http://schemas.openxmlformats.org/officeDocument/2006/relationships/oleObject" Target="embeddings/oleObject16.bin"/><Relationship Id="rId1727" Type="http://schemas.openxmlformats.org/officeDocument/2006/relationships/image" Target="media/image858.wmf"/><Relationship Id="rId1934" Type="http://schemas.openxmlformats.org/officeDocument/2006/relationships/image" Target="media/image961.wmf"/><Relationship Id="rId19" Type="http://schemas.openxmlformats.org/officeDocument/2006/relationships/header" Target="header2.xml"/><Relationship Id="rId2196" Type="http://schemas.openxmlformats.org/officeDocument/2006/relationships/image" Target="media/image1092.wmf"/><Relationship Id="rId168" Type="http://schemas.openxmlformats.org/officeDocument/2006/relationships/oleObject" Target="embeddings/oleObject69.bin"/><Relationship Id="rId375" Type="http://schemas.openxmlformats.org/officeDocument/2006/relationships/oleObject" Target="embeddings/oleObject172.bin"/><Relationship Id="rId582" Type="http://schemas.openxmlformats.org/officeDocument/2006/relationships/oleObject" Target="embeddings/oleObject275.bin"/><Relationship Id="rId2056" Type="http://schemas.openxmlformats.org/officeDocument/2006/relationships/image" Target="media/image1022.wmf"/><Relationship Id="rId2263" Type="http://schemas.openxmlformats.org/officeDocument/2006/relationships/oleObject" Target="embeddings/oleObject1090.bin"/><Relationship Id="rId2470" Type="http://schemas.openxmlformats.org/officeDocument/2006/relationships/oleObject" Target="embeddings/oleObject1193.bin"/><Relationship Id="rId3" Type="http://schemas.openxmlformats.org/officeDocument/2006/relationships/styles" Target="styles.xml"/><Relationship Id="rId235" Type="http://schemas.openxmlformats.org/officeDocument/2006/relationships/image" Target="media/image105.wmf"/><Relationship Id="rId442" Type="http://schemas.openxmlformats.org/officeDocument/2006/relationships/image" Target="media/image209.wmf"/><Relationship Id="rId887" Type="http://schemas.openxmlformats.org/officeDocument/2006/relationships/image" Target="media/image432.wmf"/><Relationship Id="rId1072" Type="http://schemas.openxmlformats.org/officeDocument/2006/relationships/oleObject" Target="embeddings/oleObject513.bin"/><Relationship Id="rId2123" Type="http://schemas.openxmlformats.org/officeDocument/2006/relationships/oleObject" Target="embeddings/oleObject1020.bin"/><Relationship Id="rId2330" Type="http://schemas.openxmlformats.org/officeDocument/2006/relationships/image" Target="media/image1159.wmf"/><Relationship Id="rId302" Type="http://schemas.openxmlformats.org/officeDocument/2006/relationships/image" Target="media/image139.wmf"/><Relationship Id="rId747" Type="http://schemas.openxmlformats.org/officeDocument/2006/relationships/image" Target="media/image362.wmf"/><Relationship Id="rId954" Type="http://schemas.openxmlformats.org/officeDocument/2006/relationships/oleObject" Target="embeddings/oleObject461.bin"/><Relationship Id="rId1377" Type="http://schemas.openxmlformats.org/officeDocument/2006/relationships/oleObject" Target="embeddings/oleObject648.bin"/><Relationship Id="rId1584" Type="http://schemas.openxmlformats.org/officeDocument/2006/relationships/oleObject" Target="embeddings/oleObject751.bin"/><Relationship Id="rId1791" Type="http://schemas.openxmlformats.org/officeDocument/2006/relationships/image" Target="media/image890.wmf"/><Relationship Id="rId2428" Type="http://schemas.openxmlformats.org/officeDocument/2006/relationships/oleObject" Target="embeddings/oleObject1172.bin"/><Relationship Id="rId83" Type="http://schemas.openxmlformats.org/officeDocument/2006/relationships/oleObject" Target="embeddings/oleObject27.bin"/><Relationship Id="rId607" Type="http://schemas.openxmlformats.org/officeDocument/2006/relationships/image" Target="media/image292.wmf"/><Relationship Id="rId814" Type="http://schemas.openxmlformats.org/officeDocument/2006/relationships/oleObject" Target="embeddings/oleObject391.bin"/><Relationship Id="rId1237" Type="http://schemas.openxmlformats.org/officeDocument/2006/relationships/image" Target="media/image614.wmf"/><Relationship Id="rId1444" Type="http://schemas.openxmlformats.org/officeDocument/2006/relationships/image" Target="media/image717.wmf"/><Relationship Id="rId1651" Type="http://schemas.openxmlformats.org/officeDocument/2006/relationships/image" Target="media/image820.wmf"/><Relationship Id="rId1889" Type="http://schemas.openxmlformats.org/officeDocument/2006/relationships/oleObject" Target="embeddings/oleObject903.bin"/><Relationship Id="rId1304" Type="http://schemas.openxmlformats.org/officeDocument/2006/relationships/oleObject" Target="embeddings/oleObject612.bin"/><Relationship Id="rId1511" Type="http://schemas.openxmlformats.org/officeDocument/2006/relationships/image" Target="media/image750.wmf"/><Relationship Id="rId1749" Type="http://schemas.openxmlformats.org/officeDocument/2006/relationships/image" Target="media/image869.wmf"/><Relationship Id="rId1956" Type="http://schemas.openxmlformats.org/officeDocument/2006/relationships/image" Target="media/image972.wmf"/><Relationship Id="rId1609" Type="http://schemas.openxmlformats.org/officeDocument/2006/relationships/image" Target="media/image799.wmf"/><Relationship Id="rId1816" Type="http://schemas.openxmlformats.org/officeDocument/2006/relationships/image" Target="media/image902.wmf"/><Relationship Id="rId10" Type="http://schemas.openxmlformats.org/officeDocument/2006/relationships/hyperlink" Target="mailto:steve.maas@utah.edu" TargetMode="External"/><Relationship Id="rId397" Type="http://schemas.openxmlformats.org/officeDocument/2006/relationships/oleObject" Target="embeddings/oleObject183.bin"/><Relationship Id="rId2078" Type="http://schemas.openxmlformats.org/officeDocument/2006/relationships/image" Target="media/image1033.wmf"/><Relationship Id="rId2285" Type="http://schemas.openxmlformats.org/officeDocument/2006/relationships/oleObject" Target="embeddings/oleObject1101.bin"/><Relationship Id="rId2492" Type="http://schemas.openxmlformats.org/officeDocument/2006/relationships/oleObject" Target="embeddings/oleObject1204.bin"/><Relationship Id="rId257" Type="http://schemas.openxmlformats.org/officeDocument/2006/relationships/image" Target="media/image116.wmf"/><Relationship Id="rId464" Type="http://schemas.openxmlformats.org/officeDocument/2006/relationships/image" Target="media/image220.wmf"/><Relationship Id="rId1094" Type="http://schemas.openxmlformats.org/officeDocument/2006/relationships/oleObject" Target="embeddings/oleObject524.bin"/><Relationship Id="rId2145" Type="http://schemas.openxmlformats.org/officeDocument/2006/relationships/oleObject" Target="embeddings/oleObject1031.bin"/><Relationship Id="rId117" Type="http://schemas.openxmlformats.org/officeDocument/2006/relationships/oleObject" Target="embeddings/oleObject44.bin"/><Relationship Id="rId671" Type="http://schemas.openxmlformats.org/officeDocument/2006/relationships/image" Target="media/image324.wmf"/><Relationship Id="rId769" Type="http://schemas.openxmlformats.org/officeDocument/2006/relationships/image" Target="media/image373.wmf"/><Relationship Id="rId976" Type="http://schemas.openxmlformats.org/officeDocument/2006/relationships/oleObject" Target="embeddings/oleObject472.bin"/><Relationship Id="rId1399" Type="http://schemas.openxmlformats.org/officeDocument/2006/relationships/oleObject" Target="embeddings/oleObject659.bin"/><Relationship Id="rId2352" Type="http://schemas.openxmlformats.org/officeDocument/2006/relationships/image" Target="media/image1170.wmf"/><Relationship Id="rId324" Type="http://schemas.openxmlformats.org/officeDocument/2006/relationships/image" Target="media/image150.wmf"/><Relationship Id="rId531" Type="http://schemas.openxmlformats.org/officeDocument/2006/relationships/image" Target="media/image254.wmf"/><Relationship Id="rId629" Type="http://schemas.openxmlformats.org/officeDocument/2006/relationships/image" Target="media/image303.wmf"/><Relationship Id="rId1161" Type="http://schemas.openxmlformats.org/officeDocument/2006/relationships/image" Target="media/image576.wmf"/><Relationship Id="rId1259" Type="http://schemas.openxmlformats.org/officeDocument/2006/relationships/image" Target="media/image625.wmf"/><Relationship Id="rId1466" Type="http://schemas.openxmlformats.org/officeDocument/2006/relationships/image" Target="media/image728.wmf"/><Relationship Id="rId2005" Type="http://schemas.openxmlformats.org/officeDocument/2006/relationships/oleObject" Target="embeddings/oleObject961.bin"/><Relationship Id="rId2212" Type="http://schemas.openxmlformats.org/officeDocument/2006/relationships/image" Target="media/image1100.wmf"/><Relationship Id="rId836" Type="http://schemas.openxmlformats.org/officeDocument/2006/relationships/oleObject" Target="embeddings/oleObject402.bin"/><Relationship Id="rId1021" Type="http://schemas.openxmlformats.org/officeDocument/2006/relationships/image" Target="media/image499.wmf"/><Relationship Id="rId1119" Type="http://schemas.openxmlformats.org/officeDocument/2006/relationships/oleObject" Target="embeddings/oleObject536.bin"/><Relationship Id="rId1673" Type="http://schemas.openxmlformats.org/officeDocument/2006/relationships/image" Target="media/image831.wmf"/><Relationship Id="rId1880" Type="http://schemas.openxmlformats.org/officeDocument/2006/relationships/image" Target="media/image934.wmf"/><Relationship Id="rId1978" Type="http://schemas.openxmlformats.org/officeDocument/2006/relationships/image" Target="media/image983.wmf"/><Relationship Id="rId903" Type="http://schemas.openxmlformats.org/officeDocument/2006/relationships/image" Target="media/image440.wmf"/><Relationship Id="rId1326" Type="http://schemas.openxmlformats.org/officeDocument/2006/relationships/image" Target="media/image658.wmf"/><Relationship Id="rId1533" Type="http://schemas.openxmlformats.org/officeDocument/2006/relationships/image" Target="media/image761.wmf"/><Relationship Id="rId1740" Type="http://schemas.openxmlformats.org/officeDocument/2006/relationships/oleObject" Target="embeddings/oleObject829.bin"/><Relationship Id="rId32" Type="http://schemas.openxmlformats.org/officeDocument/2006/relationships/oleObject" Target="embeddings/oleObject2.bin"/><Relationship Id="rId1600" Type="http://schemas.openxmlformats.org/officeDocument/2006/relationships/oleObject" Target="embeddings/oleObject759.bin"/><Relationship Id="rId1838" Type="http://schemas.openxmlformats.org/officeDocument/2006/relationships/image" Target="media/image913.wmf"/><Relationship Id="rId181" Type="http://schemas.openxmlformats.org/officeDocument/2006/relationships/image" Target="media/image78.wmf"/><Relationship Id="rId1905" Type="http://schemas.openxmlformats.org/officeDocument/2006/relationships/oleObject" Target="embeddings/oleObject911.bin"/><Relationship Id="rId279" Type="http://schemas.openxmlformats.org/officeDocument/2006/relationships/oleObject" Target="embeddings/oleObject124.bin"/><Relationship Id="rId486" Type="http://schemas.openxmlformats.org/officeDocument/2006/relationships/oleObject" Target="embeddings/oleObject227.bin"/><Relationship Id="rId693" Type="http://schemas.openxmlformats.org/officeDocument/2006/relationships/image" Target="media/image335.wmf"/><Relationship Id="rId2167" Type="http://schemas.openxmlformats.org/officeDocument/2006/relationships/oleObject" Target="embeddings/oleObject1042.bin"/><Relationship Id="rId2374" Type="http://schemas.openxmlformats.org/officeDocument/2006/relationships/image" Target="media/image1181.wmf"/><Relationship Id="rId139" Type="http://schemas.openxmlformats.org/officeDocument/2006/relationships/image" Target="media/image57.wmf"/><Relationship Id="rId346" Type="http://schemas.openxmlformats.org/officeDocument/2006/relationships/image" Target="media/image161.wmf"/><Relationship Id="rId553" Type="http://schemas.openxmlformats.org/officeDocument/2006/relationships/image" Target="media/image265.wmf"/><Relationship Id="rId760" Type="http://schemas.openxmlformats.org/officeDocument/2006/relationships/oleObject" Target="embeddings/oleObject364.bin"/><Relationship Id="rId998" Type="http://schemas.openxmlformats.org/officeDocument/2006/relationships/oleObject" Target="embeddings/oleObject483.bin"/><Relationship Id="rId1183" Type="http://schemas.openxmlformats.org/officeDocument/2006/relationships/image" Target="media/image587.wmf"/><Relationship Id="rId1390" Type="http://schemas.openxmlformats.org/officeDocument/2006/relationships/image" Target="media/image690.wmf"/><Relationship Id="rId2027" Type="http://schemas.openxmlformats.org/officeDocument/2006/relationships/oleObject" Target="embeddings/oleObject972.bin"/><Relationship Id="rId2234" Type="http://schemas.openxmlformats.org/officeDocument/2006/relationships/image" Target="media/image1111.wmf"/><Relationship Id="rId2441" Type="http://schemas.openxmlformats.org/officeDocument/2006/relationships/image" Target="media/image1214.wmf"/><Relationship Id="rId206" Type="http://schemas.openxmlformats.org/officeDocument/2006/relationships/oleObject" Target="embeddings/oleObject88.bin"/><Relationship Id="rId413" Type="http://schemas.openxmlformats.org/officeDocument/2006/relationships/oleObject" Target="embeddings/oleObject191.bin"/><Relationship Id="rId858" Type="http://schemas.openxmlformats.org/officeDocument/2006/relationships/oleObject" Target="embeddings/oleObject413.bin"/><Relationship Id="rId1043" Type="http://schemas.openxmlformats.org/officeDocument/2006/relationships/image" Target="media/image517.wmf"/><Relationship Id="rId1488" Type="http://schemas.openxmlformats.org/officeDocument/2006/relationships/image" Target="media/image739.wmf"/><Relationship Id="rId1695" Type="http://schemas.openxmlformats.org/officeDocument/2006/relationships/image" Target="media/image842.wmf"/><Relationship Id="rId620" Type="http://schemas.openxmlformats.org/officeDocument/2006/relationships/oleObject" Target="embeddings/oleObject294.bin"/><Relationship Id="rId718" Type="http://schemas.openxmlformats.org/officeDocument/2006/relationships/oleObject" Target="embeddings/oleObject343.bin"/><Relationship Id="rId925" Type="http://schemas.openxmlformats.org/officeDocument/2006/relationships/image" Target="media/image451.wmf"/><Relationship Id="rId1250" Type="http://schemas.openxmlformats.org/officeDocument/2006/relationships/oleObject" Target="embeddings/oleObject585.bin"/><Relationship Id="rId1348" Type="http://schemas.openxmlformats.org/officeDocument/2006/relationships/image" Target="media/image669.wmf"/><Relationship Id="rId1555" Type="http://schemas.openxmlformats.org/officeDocument/2006/relationships/image" Target="media/image772.wmf"/><Relationship Id="rId1762" Type="http://schemas.openxmlformats.org/officeDocument/2006/relationships/oleObject" Target="embeddings/oleObject840.bin"/><Relationship Id="rId2301" Type="http://schemas.openxmlformats.org/officeDocument/2006/relationships/oleObject" Target="embeddings/oleObject1109.bin"/><Relationship Id="rId1110" Type="http://schemas.openxmlformats.org/officeDocument/2006/relationships/image" Target="media/image551.wmf"/><Relationship Id="rId1208" Type="http://schemas.openxmlformats.org/officeDocument/2006/relationships/image" Target="media/image616.emf"/><Relationship Id="rId1415" Type="http://schemas.openxmlformats.org/officeDocument/2006/relationships/oleObject" Target="embeddings/oleObject667.bin"/><Relationship Id="rId54" Type="http://schemas.openxmlformats.org/officeDocument/2006/relationships/image" Target="media/image15.wmf"/><Relationship Id="rId1622" Type="http://schemas.openxmlformats.org/officeDocument/2006/relationships/oleObject" Target="embeddings/oleObject770.bin"/><Relationship Id="rId1927" Type="http://schemas.openxmlformats.org/officeDocument/2006/relationships/oleObject" Target="embeddings/oleObject922.bin"/><Relationship Id="rId2091" Type="http://schemas.openxmlformats.org/officeDocument/2006/relationships/oleObject" Target="embeddings/oleObject1004.bin"/><Relationship Id="rId2189" Type="http://schemas.openxmlformats.org/officeDocument/2006/relationships/oleObject" Target="embeddings/oleObject1053.bin"/><Relationship Id="rId270" Type="http://schemas.openxmlformats.org/officeDocument/2006/relationships/image" Target="media/image123.wmf"/><Relationship Id="rId2396" Type="http://schemas.openxmlformats.org/officeDocument/2006/relationships/image" Target="media/image1192.wmf"/><Relationship Id="rId130" Type="http://schemas.openxmlformats.org/officeDocument/2006/relationships/image" Target="media/image53.wmf"/><Relationship Id="rId368" Type="http://schemas.openxmlformats.org/officeDocument/2006/relationships/image" Target="media/image172.wmf"/><Relationship Id="rId575" Type="http://schemas.openxmlformats.org/officeDocument/2006/relationships/image" Target="media/image276.wmf"/><Relationship Id="rId782" Type="http://schemas.openxmlformats.org/officeDocument/2006/relationships/oleObject" Target="embeddings/oleObject375.bin"/><Relationship Id="rId2049" Type="http://schemas.openxmlformats.org/officeDocument/2006/relationships/oleObject" Target="embeddings/oleObject983.bin"/><Relationship Id="rId2256" Type="http://schemas.openxmlformats.org/officeDocument/2006/relationships/image" Target="media/image1122.wmf"/><Relationship Id="rId2463" Type="http://schemas.openxmlformats.org/officeDocument/2006/relationships/image" Target="media/image1225.wmf"/><Relationship Id="rId228" Type="http://schemas.openxmlformats.org/officeDocument/2006/relationships/oleObject" Target="embeddings/oleObject99.bin"/><Relationship Id="rId435" Type="http://schemas.openxmlformats.org/officeDocument/2006/relationships/oleObject" Target="embeddings/oleObject202.bin"/><Relationship Id="rId642" Type="http://schemas.openxmlformats.org/officeDocument/2006/relationships/oleObject" Target="embeddings/oleObject305.bin"/><Relationship Id="rId1065" Type="http://schemas.openxmlformats.org/officeDocument/2006/relationships/image" Target="media/image528.wmf"/><Relationship Id="rId1272" Type="http://schemas.openxmlformats.org/officeDocument/2006/relationships/oleObject" Target="embeddings/oleObject596.bin"/><Relationship Id="rId2116" Type="http://schemas.openxmlformats.org/officeDocument/2006/relationships/image" Target="media/image1052.wmf"/><Relationship Id="rId2323" Type="http://schemas.openxmlformats.org/officeDocument/2006/relationships/oleObject" Target="embeddings/oleObject1120.bin"/><Relationship Id="rId502" Type="http://schemas.openxmlformats.org/officeDocument/2006/relationships/oleObject" Target="embeddings/oleObject235.bin"/><Relationship Id="rId947" Type="http://schemas.openxmlformats.org/officeDocument/2006/relationships/image" Target="media/image462.wmf"/><Relationship Id="rId1132" Type="http://schemas.openxmlformats.org/officeDocument/2006/relationships/image" Target="media/image565.png"/><Relationship Id="rId1577" Type="http://schemas.openxmlformats.org/officeDocument/2006/relationships/image" Target="media/image783.wmf"/><Relationship Id="rId1784" Type="http://schemas.openxmlformats.org/officeDocument/2006/relationships/oleObject" Target="embeddings/oleObject851.bin"/><Relationship Id="rId1991" Type="http://schemas.openxmlformats.org/officeDocument/2006/relationships/oleObject" Target="embeddings/oleObject954.bin"/><Relationship Id="rId76" Type="http://schemas.openxmlformats.org/officeDocument/2006/relationships/image" Target="media/image26.wmf"/><Relationship Id="rId807" Type="http://schemas.openxmlformats.org/officeDocument/2006/relationships/image" Target="media/image392.wmf"/><Relationship Id="rId1437" Type="http://schemas.openxmlformats.org/officeDocument/2006/relationships/oleObject" Target="embeddings/oleObject678.bin"/><Relationship Id="rId1644" Type="http://schemas.openxmlformats.org/officeDocument/2006/relationships/oleObject" Target="embeddings/oleObject781.bin"/><Relationship Id="rId1851" Type="http://schemas.openxmlformats.org/officeDocument/2006/relationships/oleObject" Target="embeddings/oleObject884.bin"/><Relationship Id="rId1504" Type="http://schemas.openxmlformats.org/officeDocument/2006/relationships/oleObject" Target="embeddings/oleObject711.bin"/><Relationship Id="rId1711" Type="http://schemas.openxmlformats.org/officeDocument/2006/relationships/image" Target="media/image850.wmf"/><Relationship Id="rId1949" Type="http://schemas.openxmlformats.org/officeDocument/2006/relationships/oleObject" Target="embeddings/oleObject933.bin"/><Relationship Id="rId292" Type="http://schemas.openxmlformats.org/officeDocument/2006/relationships/image" Target="media/image134.wmf"/><Relationship Id="rId1809" Type="http://schemas.openxmlformats.org/officeDocument/2006/relationships/oleObject" Target="embeddings/oleObject863.bin"/><Relationship Id="rId597" Type="http://schemas.openxmlformats.org/officeDocument/2006/relationships/image" Target="media/image287.wmf"/><Relationship Id="rId2180" Type="http://schemas.openxmlformats.org/officeDocument/2006/relationships/image" Target="media/image1084.wmf"/><Relationship Id="rId2278" Type="http://schemas.openxmlformats.org/officeDocument/2006/relationships/image" Target="media/image1133.wmf"/><Relationship Id="rId2485" Type="http://schemas.openxmlformats.org/officeDocument/2006/relationships/image" Target="media/image1236.wmf"/><Relationship Id="rId152" Type="http://schemas.openxmlformats.org/officeDocument/2006/relationships/oleObject" Target="embeddings/oleObject61.bin"/><Relationship Id="rId457" Type="http://schemas.openxmlformats.org/officeDocument/2006/relationships/oleObject" Target="embeddings/oleObject213.bin"/><Relationship Id="rId1087" Type="http://schemas.openxmlformats.org/officeDocument/2006/relationships/image" Target="media/image539.wmf"/><Relationship Id="rId1294" Type="http://schemas.openxmlformats.org/officeDocument/2006/relationships/oleObject" Target="embeddings/oleObject607.bin"/><Relationship Id="rId2040" Type="http://schemas.openxmlformats.org/officeDocument/2006/relationships/image" Target="media/image1014.wmf"/><Relationship Id="rId2138" Type="http://schemas.openxmlformats.org/officeDocument/2006/relationships/image" Target="media/image1063.wmf"/><Relationship Id="rId664" Type="http://schemas.openxmlformats.org/officeDocument/2006/relationships/oleObject" Target="embeddings/oleObject316.bin"/><Relationship Id="rId871" Type="http://schemas.openxmlformats.org/officeDocument/2006/relationships/image" Target="media/image424.wmf"/><Relationship Id="rId969" Type="http://schemas.openxmlformats.org/officeDocument/2006/relationships/image" Target="media/image473.wmf"/><Relationship Id="rId1599" Type="http://schemas.openxmlformats.org/officeDocument/2006/relationships/image" Target="media/image794.wmf"/><Relationship Id="rId2345" Type="http://schemas.openxmlformats.org/officeDocument/2006/relationships/oleObject" Target="embeddings/oleObject1131.bin"/><Relationship Id="rId317" Type="http://schemas.openxmlformats.org/officeDocument/2006/relationships/oleObject" Target="embeddings/oleObject143.bin"/><Relationship Id="rId524" Type="http://schemas.openxmlformats.org/officeDocument/2006/relationships/oleObject" Target="embeddings/oleObject246.bin"/><Relationship Id="rId731" Type="http://schemas.openxmlformats.org/officeDocument/2006/relationships/image" Target="media/image354.wmf"/><Relationship Id="rId1154" Type="http://schemas.openxmlformats.org/officeDocument/2006/relationships/image" Target="media/image581.emf"/><Relationship Id="rId1361" Type="http://schemas.openxmlformats.org/officeDocument/2006/relationships/oleObject" Target="embeddings/oleObject640.bin"/><Relationship Id="rId1459" Type="http://schemas.openxmlformats.org/officeDocument/2006/relationships/oleObject" Target="embeddings/oleObject689.bin"/><Relationship Id="rId2205" Type="http://schemas.openxmlformats.org/officeDocument/2006/relationships/oleObject" Target="embeddings/oleObject1061.bin"/><Relationship Id="rId2412" Type="http://schemas.openxmlformats.org/officeDocument/2006/relationships/image" Target="media/image1200.wmf"/><Relationship Id="rId98" Type="http://schemas.openxmlformats.org/officeDocument/2006/relationships/image" Target="media/image37.wmf"/><Relationship Id="rId829" Type="http://schemas.openxmlformats.org/officeDocument/2006/relationships/image" Target="media/image403.wmf"/><Relationship Id="rId1014" Type="http://schemas.openxmlformats.org/officeDocument/2006/relationships/oleObject" Target="embeddings/oleObject491.bin"/><Relationship Id="rId1221" Type="http://schemas.openxmlformats.org/officeDocument/2006/relationships/image" Target="media/image606.wmf"/><Relationship Id="rId1666" Type="http://schemas.openxmlformats.org/officeDocument/2006/relationships/oleObject" Target="embeddings/oleObject792.bin"/><Relationship Id="rId1873" Type="http://schemas.openxmlformats.org/officeDocument/2006/relationships/oleObject" Target="embeddings/oleObject895.bin"/><Relationship Id="rId1319" Type="http://schemas.openxmlformats.org/officeDocument/2006/relationships/oleObject" Target="embeddings/oleObject619.bin"/><Relationship Id="rId1526" Type="http://schemas.openxmlformats.org/officeDocument/2006/relationships/oleObject" Target="embeddings/oleObject722.bin"/><Relationship Id="rId1733" Type="http://schemas.openxmlformats.org/officeDocument/2006/relationships/image" Target="media/image861.wmf"/><Relationship Id="rId1940" Type="http://schemas.openxmlformats.org/officeDocument/2006/relationships/image" Target="media/image964.wmf"/><Relationship Id="rId25" Type="http://schemas.openxmlformats.org/officeDocument/2006/relationships/hyperlink" Target="http://mrl.sci.utah.edu/software/febio" TargetMode="External"/><Relationship Id="rId1800" Type="http://schemas.openxmlformats.org/officeDocument/2006/relationships/oleObject" Target="embeddings/oleObject859.bin"/><Relationship Id="rId174" Type="http://schemas.openxmlformats.org/officeDocument/2006/relationships/oleObject" Target="embeddings/oleObject72.bin"/><Relationship Id="rId381" Type="http://schemas.openxmlformats.org/officeDocument/2006/relationships/oleObject" Target="embeddings/oleObject175.bin"/><Relationship Id="rId2062" Type="http://schemas.openxmlformats.org/officeDocument/2006/relationships/image" Target="media/image1025.wmf"/><Relationship Id="rId241" Type="http://schemas.openxmlformats.org/officeDocument/2006/relationships/image" Target="media/image108.wmf"/><Relationship Id="rId479" Type="http://schemas.openxmlformats.org/officeDocument/2006/relationships/image" Target="media/image228.wmf"/><Relationship Id="rId686" Type="http://schemas.openxmlformats.org/officeDocument/2006/relationships/oleObject" Target="embeddings/oleObject327.bin"/><Relationship Id="rId893" Type="http://schemas.openxmlformats.org/officeDocument/2006/relationships/image" Target="media/image435.wmf"/><Relationship Id="rId2367" Type="http://schemas.openxmlformats.org/officeDocument/2006/relationships/oleObject" Target="embeddings/oleObject1142.bin"/><Relationship Id="rId339" Type="http://schemas.openxmlformats.org/officeDocument/2006/relationships/oleObject" Target="embeddings/oleObject154.bin"/><Relationship Id="rId546" Type="http://schemas.openxmlformats.org/officeDocument/2006/relationships/oleObject" Target="embeddings/oleObject257.bin"/><Relationship Id="rId753" Type="http://schemas.openxmlformats.org/officeDocument/2006/relationships/image" Target="media/image365.wmf"/><Relationship Id="rId1176" Type="http://schemas.openxmlformats.org/officeDocument/2006/relationships/image" Target="media/image584.emf"/><Relationship Id="rId1383" Type="http://schemas.openxmlformats.org/officeDocument/2006/relationships/oleObject" Target="embeddings/oleObject651.bin"/><Relationship Id="rId2227" Type="http://schemas.openxmlformats.org/officeDocument/2006/relationships/oleObject" Target="embeddings/oleObject1072.bin"/><Relationship Id="rId2434" Type="http://schemas.openxmlformats.org/officeDocument/2006/relationships/oleObject" Target="embeddings/oleObject1175.bin"/><Relationship Id="rId101" Type="http://schemas.openxmlformats.org/officeDocument/2006/relationships/oleObject" Target="embeddings/oleObject36.bin"/><Relationship Id="rId406" Type="http://schemas.openxmlformats.org/officeDocument/2006/relationships/image" Target="media/image191.wmf"/><Relationship Id="rId960" Type="http://schemas.openxmlformats.org/officeDocument/2006/relationships/oleObject" Target="embeddings/oleObject464.bin"/><Relationship Id="rId1036" Type="http://schemas.openxmlformats.org/officeDocument/2006/relationships/image" Target="media/image513.emf"/><Relationship Id="rId1243" Type="http://schemas.openxmlformats.org/officeDocument/2006/relationships/image" Target="media/image617.wmf"/><Relationship Id="rId1590" Type="http://schemas.openxmlformats.org/officeDocument/2006/relationships/oleObject" Target="embeddings/oleObject754.bin"/><Relationship Id="rId1688" Type="http://schemas.openxmlformats.org/officeDocument/2006/relationships/oleObject" Target="embeddings/oleObject803.bin"/><Relationship Id="rId1895" Type="http://schemas.openxmlformats.org/officeDocument/2006/relationships/oleObject" Target="embeddings/oleObject906.bin"/><Relationship Id="rId613" Type="http://schemas.openxmlformats.org/officeDocument/2006/relationships/image" Target="media/image295.wmf"/><Relationship Id="rId820" Type="http://schemas.openxmlformats.org/officeDocument/2006/relationships/oleObject" Target="embeddings/oleObject394.bin"/><Relationship Id="rId918" Type="http://schemas.openxmlformats.org/officeDocument/2006/relationships/oleObject" Target="embeddings/oleObject443.bin"/><Relationship Id="rId1450" Type="http://schemas.openxmlformats.org/officeDocument/2006/relationships/image" Target="media/image720.wmf"/><Relationship Id="rId1548" Type="http://schemas.openxmlformats.org/officeDocument/2006/relationships/oleObject" Target="embeddings/oleObject733.bin"/><Relationship Id="rId1755" Type="http://schemas.openxmlformats.org/officeDocument/2006/relationships/image" Target="media/image872.wmf"/><Relationship Id="rId2501" Type="http://schemas.openxmlformats.org/officeDocument/2006/relationships/image" Target="media/image1244.wmf"/><Relationship Id="rId1103" Type="http://schemas.openxmlformats.org/officeDocument/2006/relationships/image" Target="media/image547.wmf"/><Relationship Id="rId1310" Type="http://schemas.openxmlformats.org/officeDocument/2006/relationships/oleObject" Target="embeddings/oleObject615.bin"/><Relationship Id="rId1408" Type="http://schemas.openxmlformats.org/officeDocument/2006/relationships/image" Target="media/image699.wmf"/><Relationship Id="rId1962" Type="http://schemas.openxmlformats.org/officeDocument/2006/relationships/image" Target="media/image975.wmf"/><Relationship Id="rId47" Type="http://schemas.openxmlformats.org/officeDocument/2006/relationships/image" Target="media/image12.wmf"/><Relationship Id="rId1615" Type="http://schemas.openxmlformats.org/officeDocument/2006/relationships/image" Target="media/image802.wmf"/><Relationship Id="rId1822" Type="http://schemas.openxmlformats.org/officeDocument/2006/relationships/image" Target="media/image905.wmf"/><Relationship Id="rId196" Type="http://schemas.openxmlformats.org/officeDocument/2006/relationships/oleObject" Target="embeddings/oleObject83.bin"/><Relationship Id="rId2084" Type="http://schemas.openxmlformats.org/officeDocument/2006/relationships/image" Target="media/image1036.wmf"/><Relationship Id="rId2291" Type="http://schemas.openxmlformats.org/officeDocument/2006/relationships/oleObject" Target="embeddings/oleObject1104.bin"/><Relationship Id="rId263" Type="http://schemas.openxmlformats.org/officeDocument/2006/relationships/oleObject" Target="embeddings/oleObject116.bin"/><Relationship Id="rId470" Type="http://schemas.openxmlformats.org/officeDocument/2006/relationships/image" Target="media/image223.wmf"/><Relationship Id="rId2151" Type="http://schemas.openxmlformats.org/officeDocument/2006/relationships/oleObject" Target="embeddings/oleObject1034.bin"/><Relationship Id="rId2389" Type="http://schemas.openxmlformats.org/officeDocument/2006/relationships/oleObject" Target="embeddings/oleObject1153.bin"/><Relationship Id="rId123" Type="http://schemas.openxmlformats.org/officeDocument/2006/relationships/oleObject" Target="embeddings/oleObject47.bin"/><Relationship Id="rId330" Type="http://schemas.openxmlformats.org/officeDocument/2006/relationships/image" Target="media/image153.wmf"/><Relationship Id="rId568" Type="http://schemas.openxmlformats.org/officeDocument/2006/relationships/oleObject" Target="embeddings/oleObject268.bin"/><Relationship Id="rId775" Type="http://schemas.openxmlformats.org/officeDocument/2006/relationships/image" Target="media/image376.wmf"/><Relationship Id="rId982" Type="http://schemas.openxmlformats.org/officeDocument/2006/relationships/oleObject" Target="embeddings/oleObject475.bin"/><Relationship Id="rId1198" Type="http://schemas.openxmlformats.org/officeDocument/2006/relationships/oleObject" Target="embeddings/oleObject563.bin"/><Relationship Id="rId2011" Type="http://schemas.openxmlformats.org/officeDocument/2006/relationships/oleObject" Target="embeddings/oleObject964.bin"/><Relationship Id="rId2249" Type="http://schemas.openxmlformats.org/officeDocument/2006/relationships/oleObject" Target="embeddings/oleObject1083.bin"/><Relationship Id="rId2456" Type="http://schemas.openxmlformats.org/officeDocument/2006/relationships/oleObject" Target="embeddings/oleObject1186.bin"/><Relationship Id="rId428" Type="http://schemas.openxmlformats.org/officeDocument/2006/relationships/image" Target="media/image202.wmf"/><Relationship Id="rId635" Type="http://schemas.openxmlformats.org/officeDocument/2006/relationships/image" Target="media/image306.wmf"/><Relationship Id="rId842" Type="http://schemas.openxmlformats.org/officeDocument/2006/relationships/oleObject" Target="embeddings/oleObject405.bin"/><Relationship Id="rId1058" Type="http://schemas.openxmlformats.org/officeDocument/2006/relationships/oleObject" Target="embeddings/oleObject506.bin"/><Relationship Id="rId1265" Type="http://schemas.openxmlformats.org/officeDocument/2006/relationships/image" Target="media/image628.wmf"/><Relationship Id="rId1472" Type="http://schemas.openxmlformats.org/officeDocument/2006/relationships/image" Target="media/image731.wmf"/><Relationship Id="rId2109" Type="http://schemas.openxmlformats.org/officeDocument/2006/relationships/oleObject" Target="embeddings/oleObject1013.bin"/><Relationship Id="rId2316" Type="http://schemas.openxmlformats.org/officeDocument/2006/relationships/image" Target="media/image1152.wmf"/><Relationship Id="rId702" Type="http://schemas.openxmlformats.org/officeDocument/2006/relationships/oleObject" Target="embeddings/oleObject335.bin"/><Relationship Id="rId1125" Type="http://schemas.openxmlformats.org/officeDocument/2006/relationships/oleObject" Target="embeddings/oleObject539.bin"/><Relationship Id="rId1332" Type="http://schemas.openxmlformats.org/officeDocument/2006/relationships/image" Target="media/image661.emf"/><Relationship Id="rId1777" Type="http://schemas.openxmlformats.org/officeDocument/2006/relationships/image" Target="media/image883.wmf"/><Relationship Id="rId1984" Type="http://schemas.openxmlformats.org/officeDocument/2006/relationships/image" Target="media/image986.wmf"/><Relationship Id="rId69" Type="http://schemas.openxmlformats.org/officeDocument/2006/relationships/oleObject" Target="embeddings/oleObject20.bin"/><Relationship Id="rId1637" Type="http://schemas.openxmlformats.org/officeDocument/2006/relationships/image" Target="media/image813.wmf"/><Relationship Id="rId1844" Type="http://schemas.openxmlformats.org/officeDocument/2006/relationships/image" Target="media/image916.wmf"/><Relationship Id="rId1704" Type="http://schemas.openxmlformats.org/officeDocument/2006/relationships/oleObject" Target="embeddings/oleObject811.bin"/><Relationship Id="rId285" Type="http://schemas.openxmlformats.org/officeDocument/2006/relationships/oleObject" Target="embeddings/oleObject127.bin"/><Relationship Id="rId1911" Type="http://schemas.openxmlformats.org/officeDocument/2006/relationships/oleObject" Target="embeddings/oleObject914.bin"/><Relationship Id="rId492" Type="http://schemas.openxmlformats.org/officeDocument/2006/relationships/oleObject" Target="embeddings/oleObject230.bin"/><Relationship Id="rId797" Type="http://schemas.openxmlformats.org/officeDocument/2006/relationships/image" Target="media/image387.wmf"/><Relationship Id="rId2173" Type="http://schemas.openxmlformats.org/officeDocument/2006/relationships/oleObject" Target="embeddings/oleObject1045.bin"/><Relationship Id="rId2380" Type="http://schemas.openxmlformats.org/officeDocument/2006/relationships/image" Target="media/image1184.wmf"/><Relationship Id="rId2478" Type="http://schemas.openxmlformats.org/officeDocument/2006/relationships/oleObject" Target="embeddings/oleObject1197.bin"/><Relationship Id="rId145" Type="http://schemas.openxmlformats.org/officeDocument/2006/relationships/image" Target="media/image60.wmf"/><Relationship Id="rId352" Type="http://schemas.openxmlformats.org/officeDocument/2006/relationships/image" Target="media/image164.wmf"/><Relationship Id="rId1287" Type="http://schemas.openxmlformats.org/officeDocument/2006/relationships/image" Target="media/image639.wmf"/><Relationship Id="rId2033" Type="http://schemas.openxmlformats.org/officeDocument/2006/relationships/oleObject" Target="embeddings/oleObject975.bin"/><Relationship Id="rId2240" Type="http://schemas.openxmlformats.org/officeDocument/2006/relationships/image" Target="media/image1114.wmf"/><Relationship Id="rId212" Type="http://schemas.openxmlformats.org/officeDocument/2006/relationships/oleObject" Target="embeddings/oleObject91.bin"/><Relationship Id="rId657" Type="http://schemas.openxmlformats.org/officeDocument/2006/relationships/image" Target="media/image317.wmf"/><Relationship Id="rId864" Type="http://schemas.openxmlformats.org/officeDocument/2006/relationships/oleObject" Target="embeddings/oleObject416.bin"/><Relationship Id="rId1494" Type="http://schemas.openxmlformats.org/officeDocument/2006/relationships/image" Target="media/image742.wmf"/><Relationship Id="rId1799" Type="http://schemas.openxmlformats.org/officeDocument/2006/relationships/image" Target="media/image894.wmf"/><Relationship Id="rId2100" Type="http://schemas.openxmlformats.org/officeDocument/2006/relationships/image" Target="media/image1044.wmf"/><Relationship Id="rId2338" Type="http://schemas.openxmlformats.org/officeDocument/2006/relationships/image" Target="media/image1163.wmf"/><Relationship Id="rId517" Type="http://schemas.openxmlformats.org/officeDocument/2006/relationships/image" Target="media/image247.wmf"/><Relationship Id="rId724" Type="http://schemas.openxmlformats.org/officeDocument/2006/relationships/oleObject" Target="embeddings/oleObject346.bin"/><Relationship Id="rId931" Type="http://schemas.openxmlformats.org/officeDocument/2006/relationships/image" Target="media/image454.wmf"/><Relationship Id="rId1147" Type="http://schemas.openxmlformats.org/officeDocument/2006/relationships/image" Target="media/image570.emf"/><Relationship Id="rId1354" Type="http://schemas.openxmlformats.org/officeDocument/2006/relationships/image" Target="media/image672.wmf"/><Relationship Id="rId1561" Type="http://schemas.openxmlformats.org/officeDocument/2006/relationships/image" Target="media/image775.wmf"/><Relationship Id="rId2405" Type="http://schemas.openxmlformats.org/officeDocument/2006/relationships/oleObject" Target="embeddings/oleObject1161.bin"/><Relationship Id="rId60" Type="http://schemas.openxmlformats.org/officeDocument/2006/relationships/image" Target="media/image18.wmf"/><Relationship Id="rId1007" Type="http://schemas.openxmlformats.org/officeDocument/2006/relationships/image" Target="media/image492.wmf"/><Relationship Id="rId1214" Type="http://schemas.openxmlformats.org/officeDocument/2006/relationships/oleObject" Target="embeddings/oleObject567.bin"/><Relationship Id="rId1421" Type="http://schemas.openxmlformats.org/officeDocument/2006/relationships/oleObject" Target="embeddings/oleObject670.bin"/><Relationship Id="rId1659" Type="http://schemas.openxmlformats.org/officeDocument/2006/relationships/image" Target="media/image824.wmf"/><Relationship Id="rId1866" Type="http://schemas.openxmlformats.org/officeDocument/2006/relationships/image" Target="media/image927.wmf"/><Relationship Id="rId1519" Type="http://schemas.openxmlformats.org/officeDocument/2006/relationships/image" Target="media/image754.wmf"/><Relationship Id="rId1726" Type="http://schemas.openxmlformats.org/officeDocument/2006/relationships/oleObject" Target="embeddings/oleObject822.bin"/><Relationship Id="rId1933" Type="http://schemas.openxmlformats.org/officeDocument/2006/relationships/oleObject" Target="embeddings/oleObject925.bin"/><Relationship Id="rId18" Type="http://schemas.openxmlformats.org/officeDocument/2006/relationships/header" Target="header1.xml"/><Relationship Id="rId2195" Type="http://schemas.openxmlformats.org/officeDocument/2006/relationships/oleObject" Target="embeddings/oleObject1056.bin"/><Relationship Id="rId167" Type="http://schemas.openxmlformats.org/officeDocument/2006/relationships/image" Target="media/image71.wmf"/><Relationship Id="rId374" Type="http://schemas.openxmlformats.org/officeDocument/2006/relationships/image" Target="media/image175.wmf"/><Relationship Id="rId581" Type="http://schemas.openxmlformats.org/officeDocument/2006/relationships/image" Target="media/image279.wmf"/><Relationship Id="rId2055" Type="http://schemas.openxmlformats.org/officeDocument/2006/relationships/oleObject" Target="embeddings/oleObject986.bin"/><Relationship Id="rId2262" Type="http://schemas.openxmlformats.org/officeDocument/2006/relationships/image" Target="media/image1125.wmf"/><Relationship Id="rId234" Type="http://schemas.openxmlformats.org/officeDocument/2006/relationships/oleObject" Target="embeddings/oleObject102.bin"/><Relationship Id="rId679" Type="http://schemas.openxmlformats.org/officeDocument/2006/relationships/image" Target="media/image328.wmf"/><Relationship Id="rId886" Type="http://schemas.openxmlformats.org/officeDocument/2006/relationships/oleObject" Target="embeddings/oleObject427.bin"/><Relationship Id="rId2" Type="http://schemas.openxmlformats.org/officeDocument/2006/relationships/numbering" Target="numbering.xml"/><Relationship Id="rId441" Type="http://schemas.openxmlformats.org/officeDocument/2006/relationships/oleObject" Target="embeddings/oleObject205.bin"/><Relationship Id="rId539" Type="http://schemas.openxmlformats.org/officeDocument/2006/relationships/image" Target="media/image258.wmf"/><Relationship Id="rId746" Type="http://schemas.openxmlformats.org/officeDocument/2006/relationships/oleObject" Target="embeddings/oleObject357.bin"/><Relationship Id="rId1071" Type="http://schemas.openxmlformats.org/officeDocument/2006/relationships/image" Target="media/image531.wmf"/><Relationship Id="rId1169" Type="http://schemas.openxmlformats.org/officeDocument/2006/relationships/image" Target="media/image580.wmf"/><Relationship Id="rId1376" Type="http://schemas.openxmlformats.org/officeDocument/2006/relationships/image" Target="media/image683.wmf"/><Relationship Id="rId1583" Type="http://schemas.openxmlformats.org/officeDocument/2006/relationships/image" Target="media/image786.wmf"/><Relationship Id="rId2122" Type="http://schemas.openxmlformats.org/officeDocument/2006/relationships/image" Target="media/image1055.wmf"/><Relationship Id="rId2427" Type="http://schemas.openxmlformats.org/officeDocument/2006/relationships/image" Target="media/image1207.wmf"/><Relationship Id="rId301" Type="http://schemas.openxmlformats.org/officeDocument/2006/relationships/oleObject" Target="embeddings/oleObject135.bin"/><Relationship Id="rId953" Type="http://schemas.openxmlformats.org/officeDocument/2006/relationships/image" Target="media/image465.wmf"/><Relationship Id="rId1029" Type="http://schemas.openxmlformats.org/officeDocument/2006/relationships/image" Target="media/image506.emf"/><Relationship Id="rId1236" Type="http://schemas.openxmlformats.org/officeDocument/2006/relationships/oleObject" Target="embeddings/oleObject578.bin"/><Relationship Id="rId1790" Type="http://schemas.openxmlformats.org/officeDocument/2006/relationships/oleObject" Target="embeddings/oleObject854.bin"/><Relationship Id="rId1888" Type="http://schemas.openxmlformats.org/officeDocument/2006/relationships/image" Target="media/image938.wmf"/><Relationship Id="rId82" Type="http://schemas.openxmlformats.org/officeDocument/2006/relationships/image" Target="media/image29.wmf"/><Relationship Id="rId606" Type="http://schemas.openxmlformats.org/officeDocument/2006/relationships/oleObject" Target="embeddings/oleObject287.bin"/><Relationship Id="rId813" Type="http://schemas.openxmlformats.org/officeDocument/2006/relationships/image" Target="media/image395.wmf"/><Relationship Id="rId1443" Type="http://schemas.openxmlformats.org/officeDocument/2006/relationships/oleObject" Target="embeddings/oleObject681.bin"/><Relationship Id="rId1650" Type="http://schemas.openxmlformats.org/officeDocument/2006/relationships/oleObject" Target="embeddings/oleObject784.bin"/><Relationship Id="rId1748" Type="http://schemas.openxmlformats.org/officeDocument/2006/relationships/oleObject" Target="embeddings/oleObject833.bin"/><Relationship Id="rId1303" Type="http://schemas.openxmlformats.org/officeDocument/2006/relationships/image" Target="media/image647.wmf"/><Relationship Id="rId1510" Type="http://schemas.openxmlformats.org/officeDocument/2006/relationships/oleObject" Target="embeddings/oleObject714.bin"/><Relationship Id="rId1955" Type="http://schemas.openxmlformats.org/officeDocument/2006/relationships/oleObject" Target="embeddings/oleObject936.bin"/><Relationship Id="rId1608" Type="http://schemas.openxmlformats.org/officeDocument/2006/relationships/oleObject" Target="embeddings/oleObject763.bin"/><Relationship Id="rId1815" Type="http://schemas.openxmlformats.org/officeDocument/2006/relationships/oleObject" Target="embeddings/oleObject866.bin"/><Relationship Id="rId189" Type="http://schemas.openxmlformats.org/officeDocument/2006/relationships/image" Target="media/image82.wmf"/><Relationship Id="rId396" Type="http://schemas.openxmlformats.org/officeDocument/2006/relationships/image" Target="media/image186.wmf"/><Relationship Id="rId2077" Type="http://schemas.openxmlformats.org/officeDocument/2006/relationships/oleObject" Target="embeddings/oleObject997.bin"/><Relationship Id="rId2284" Type="http://schemas.openxmlformats.org/officeDocument/2006/relationships/image" Target="media/image1136.wmf"/><Relationship Id="rId2491" Type="http://schemas.openxmlformats.org/officeDocument/2006/relationships/image" Target="media/image1239.wmf"/><Relationship Id="rId256" Type="http://schemas.openxmlformats.org/officeDocument/2006/relationships/oleObject" Target="embeddings/oleObject113.bin"/><Relationship Id="rId463" Type="http://schemas.openxmlformats.org/officeDocument/2006/relationships/oleObject" Target="embeddings/oleObject216.bin"/><Relationship Id="rId670" Type="http://schemas.openxmlformats.org/officeDocument/2006/relationships/oleObject" Target="embeddings/oleObject319.bin"/><Relationship Id="rId1093" Type="http://schemas.openxmlformats.org/officeDocument/2006/relationships/image" Target="media/image542.wmf"/><Relationship Id="rId2144" Type="http://schemas.openxmlformats.org/officeDocument/2006/relationships/image" Target="media/image1066.wmf"/><Relationship Id="rId2351" Type="http://schemas.openxmlformats.org/officeDocument/2006/relationships/oleObject" Target="embeddings/oleObject1134.bin"/><Relationship Id="rId116" Type="http://schemas.openxmlformats.org/officeDocument/2006/relationships/image" Target="media/image46.wmf"/><Relationship Id="rId323" Type="http://schemas.openxmlformats.org/officeDocument/2006/relationships/oleObject" Target="embeddings/oleObject146.bin"/><Relationship Id="rId530" Type="http://schemas.openxmlformats.org/officeDocument/2006/relationships/oleObject" Target="embeddings/oleObject249.bin"/><Relationship Id="rId768" Type="http://schemas.openxmlformats.org/officeDocument/2006/relationships/oleObject" Target="embeddings/oleObject368.bin"/><Relationship Id="rId975" Type="http://schemas.openxmlformats.org/officeDocument/2006/relationships/image" Target="media/image476.wmf"/><Relationship Id="rId1160" Type="http://schemas.openxmlformats.org/officeDocument/2006/relationships/oleObject" Target="embeddings/oleObject548.bin"/><Relationship Id="rId1398" Type="http://schemas.openxmlformats.org/officeDocument/2006/relationships/image" Target="media/image694.wmf"/><Relationship Id="rId2004" Type="http://schemas.openxmlformats.org/officeDocument/2006/relationships/image" Target="media/image996.wmf"/><Relationship Id="rId2211" Type="http://schemas.openxmlformats.org/officeDocument/2006/relationships/oleObject" Target="embeddings/oleObject1064.bin"/><Relationship Id="rId2449" Type="http://schemas.openxmlformats.org/officeDocument/2006/relationships/image" Target="media/image1218.wmf"/><Relationship Id="rId628" Type="http://schemas.openxmlformats.org/officeDocument/2006/relationships/oleObject" Target="embeddings/oleObject298.bin"/><Relationship Id="rId835" Type="http://schemas.openxmlformats.org/officeDocument/2006/relationships/image" Target="media/image406.wmf"/><Relationship Id="rId1258" Type="http://schemas.openxmlformats.org/officeDocument/2006/relationships/oleObject" Target="embeddings/oleObject589.bin"/><Relationship Id="rId1465" Type="http://schemas.openxmlformats.org/officeDocument/2006/relationships/oleObject" Target="embeddings/oleObject692.bin"/><Relationship Id="rId1672" Type="http://schemas.openxmlformats.org/officeDocument/2006/relationships/oleObject" Target="embeddings/oleObject795.bin"/><Relationship Id="rId2309" Type="http://schemas.openxmlformats.org/officeDocument/2006/relationships/oleObject" Target="embeddings/oleObject1113.bin"/><Relationship Id="rId1020" Type="http://schemas.openxmlformats.org/officeDocument/2006/relationships/oleObject" Target="embeddings/oleObject494.bin"/><Relationship Id="rId1118" Type="http://schemas.openxmlformats.org/officeDocument/2006/relationships/image" Target="media/image555.wmf"/><Relationship Id="rId1325" Type="http://schemas.openxmlformats.org/officeDocument/2006/relationships/oleObject" Target="embeddings/oleObject622.bin"/><Relationship Id="rId1532" Type="http://schemas.openxmlformats.org/officeDocument/2006/relationships/oleObject" Target="embeddings/oleObject725.bin"/><Relationship Id="rId1977" Type="http://schemas.openxmlformats.org/officeDocument/2006/relationships/oleObject" Target="embeddings/oleObject947.bin"/><Relationship Id="rId902" Type="http://schemas.openxmlformats.org/officeDocument/2006/relationships/oleObject" Target="embeddings/oleObject435.bin"/><Relationship Id="rId1837" Type="http://schemas.openxmlformats.org/officeDocument/2006/relationships/oleObject" Target="embeddings/oleObject877.bin"/><Relationship Id="rId31" Type="http://schemas.openxmlformats.org/officeDocument/2006/relationships/image" Target="media/image4.wmf"/><Relationship Id="rId2099" Type="http://schemas.openxmlformats.org/officeDocument/2006/relationships/oleObject" Target="embeddings/oleObject1008.bin"/><Relationship Id="rId180" Type="http://schemas.openxmlformats.org/officeDocument/2006/relationships/oleObject" Target="embeddings/oleObject75.bin"/><Relationship Id="rId278" Type="http://schemas.openxmlformats.org/officeDocument/2006/relationships/image" Target="media/image127.wmf"/><Relationship Id="rId1904" Type="http://schemas.openxmlformats.org/officeDocument/2006/relationships/image" Target="media/image946.wmf"/><Relationship Id="rId485" Type="http://schemas.openxmlformats.org/officeDocument/2006/relationships/image" Target="media/image231.wmf"/><Relationship Id="rId692" Type="http://schemas.openxmlformats.org/officeDocument/2006/relationships/oleObject" Target="embeddings/oleObject330.bin"/><Relationship Id="rId2166" Type="http://schemas.openxmlformats.org/officeDocument/2006/relationships/image" Target="media/image1077.wmf"/><Relationship Id="rId2373" Type="http://schemas.openxmlformats.org/officeDocument/2006/relationships/oleObject" Target="embeddings/oleObject1145.bin"/><Relationship Id="rId138" Type="http://schemas.openxmlformats.org/officeDocument/2006/relationships/oleObject" Target="embeddings/oleObject54.bin"/><Relationship Id="rId345" Type="http://schemas.openxmlformats.org/officeDocument/2006/relationships/oleObject" Target="embeddings/oleObject157.bin"/><Relationship Id="rId552" Type="http://schemas.openxmlformats.org/officeDocument/2006/relationships/oleObject" Target="embeddings/oleObject260.bin"/><Relationship Id="rId997" Type="http://schemas.openxmlformats.org/officeDocument/2006/relationships/image" Target="media/image487.wmf"/><Relationship Id="rId1182" Type="http://schemas.openxmlformats.org/officeDocument/2006/relationships/oleObject" Target="embeddings/oleObject557.bin"/><Relationship Id="rId2026" Type="http://schemas.openxmlformats.org/officeDocument/2006/relationships/image" Target="media/image1007.wmf"/><Relationship Id="rId2233" Type="http://schemas.openxmlformats.org/officeDocument/2006/relationships/oleObject" Target="embeddings/oleObject1075.bin"/><Relationship Id="rId2440" Type="http://schemas.openxmlformats.org/officeDocument/2006/relationships/oleObject" Target="embeddings/oleObject1178.bin"/><Relationship Id="rId205" Type="http://schemas.openxmlformats.org/officeDocument/2006/relationships/image" Target="media/image90.wmf"/><Relationship Id="rId412" Type="http://schemas.openxmlformats.org/officeDocument/2006/relationships/image" Target="media/image194.wmf"/><Relationship Id="rId857" Type="http://schemas.openxmlformats.org/officeDocument/2006/relationships/image" Target="media/image417.wmf"/><Relationship Id="rId1042" Type="http://schemas.openxmlformats.org/officeDocument/2006/relationships/oleObject" Target="embeddings/oleObject498.bin"/><Relationship Id="rId1487" Type="http://schemas.openxmlformats.org/officeDocument/2006/relationships/oleObject" Target="embeddings/oleObject703.bin"/><Relationship Id="rId1694" Type="http://schemas.openxmlformats.org/officeDocument/2006/relationships/oleObject" Target="embeddings/oleObject806.bin"/><Relationship Id="rId2300" Type="http://schemas.openxmlformats.org/officeDocument/2006/relationships/image" Target="media/image1144.wmf"/><Relationship Id="rId717" Type="http://schemas.openxmlformats.org/officeDocument/2006/relationships/image" Target="media/image347.wmf"/><Relationship Id="rId924" Type="http://schemas.openxmlformats.org/officeDocument/2006/relationships/oleObject" Target="embeddings/oleObject446.bin"/><Relationship Id="rId1347" Type="http://schemas.openxmlformats.org/officeDocument/2006/relationships/oleObject" Target="embeddings/oleObject633.bin"/><Relationship Id="rId1554" Type="http://schemas.openxmlformats.org/officeDocument/2006/relationships/oleObject" Target="embeddings/oleObject736.bin"/><Relationship Id="rId1761" Type="http://schemas.openxmlformats.org/officeDocument/2006/relationships/image" Target="media/image875.wmf"/><Relationship Id="rId1999" Type="http://schemas.openxmlformats.org/officeDocument/2006/relationships/oleObject" Target="embeddings/oleObject958.bin"/><Relationship Id="rId53" Type="http://schemas.openxmlformats.org/officeDocument/2006/relationships/oleObject" Target="embeddings/oleObject12.bin"/><Relationship Id="rId1207" Type="http://schemas.openxmlformats.org/officeDocument/2006/relationships/image" Target="media/image615.emf"/><Relationship Id="rId1414" Type="http://schemas.openxmlformats.org/officeDocument/2006/relationships/image" Target="media/image702.wmf"/><Relationship Id="rId1621" Type="http://schemas.openxmlformats.org/officeDocument/2006/relationships/image" Target="media/image805.wmf"/><Relationship Id="rId1859" Type="http://schemas.openxmlformats.org/officeDocument/2006/relationships/oleObject" Target="embeddings/oleObject888.bin"/><Relationship Id="rId1719" Type="http://schemas.openxmlformats.org/officeDocument/2006/relationships/image" Target="media/image854.wmf"/><Relationship Id="rId1926" Type="http://schemas.openxmlformats.org/officeDocument/2006/relationships/image" Target="media/image957.wmf"/><Relationship Id="rId2090" Type="http://schemas.openxmlformats.org/officeDocument/2006/relationships/image" Target="media/image1039.wmf"/><Relationship Id="rId2188" Type="http://schemas.openxmlformats.org/officeDocument/2006/relationships/image" Target="media/image1088.wmf"/><Relationship Id="rId2395" Type="http://schemas.openxmlformats.org/officeDocument/2006/relationships/oleObject" Target="embeddings/oleObject1156.bin"/><Relationship Id="rId367" Type="http://schemas.openxmlformats.org/officeDocument/2006/relationships/oleObject" Target="embeddings/oleObject168.bin"/><Relationship Id="rId574" Type="http://schemas.openxmlformats.org/officeDocument/2006/relationships/oleObject" Target="embeddings/oleObject271.bin"/><Relationship Id="rId2048" Type="http://schemas.openxmlformats.org/officeDocument/2006/relationships/image" Target="media/image1018.wmf"/><Relationship Id="rId2255" Type="http://schemas.openxmlformats.org/officeDocument/2006/relationships/oleObject" Target="embeddings/oleObject1086.bin"/><Relationship Id="rId227" Type="http://schemas.openxmlformats.org/officeDocument/2006/relationships/image" Target="media/image101.wmf"/><Relationship Id="rId781" Type="http://schemas.openxmlformats.org/officeDocument/2006/relationships/image" Target="media/image379.wmf"/><Relationship Id="rId879" Type="http://schemas.openxmlformats.org/officeDocument/2006/relationships/image" Target="media/image428.wmf"/><Relationship Id="rId2462" Type="http://schemas.openxmlformats.org/officeDocument/2006/relationships/oleObject" Target="embeddings/oleObject1189.bin"/><Relationship Id="rId434" Type="http://schemas.openxmlformats.org/officeDocument/2006/relationships/image" Target="media/image205.wmf"/><Relationship Id="rId641" Type="http://schemas.openxmlformats.org/officeDocument/2006/relationships/image" Target="media/image309.wmf"/><Relationship Id="rId739" Type="http://schemas.openxmlformats.org/officeDocument/2006/relationships/image" Target="media/image358.wmf"/><Relationship Id="rId1064" Type="http://schemas.openxmlformats.org/officeDocument/2006/relationships/oleObject" Target="embeddings/oleObject509.bin"/><Relationship Id="rId1271" Type="http://schemas.openxmlformats.org/officeDocument/2006/relationships/image" Target="media/image631.wmf"/><Relationship Id="rId1369" Type="http://schemas.openxmlformats.org/officeDocument/2006/relationships/oleObject" Target="embeddings/oleObject644.bin"/><Relationship Id="rId1576" Type="http://schemas.openxmlformats.org/officeDocument/2006/relationships/oleObject" Target="embeddings/oleObject747.bin"/><Relationship Id="rId2115" Type="http://schemas.openxmlformats.org/officeDocument/2006/relationships/oleObject" Target="embeddings/oleObject1016.bin"/><Relationship Id="rId2322" Type="http://schemas.openxmlformats.org/officeDocument/2006/relationships/image" Target="media/image1155.wmf"/><Relationship Id="rId501" Type="http://schemas.openxmlformats.org/officeDocument/2006/relationships/image" Target="media/image239.wmf"/><Relationship Id="rId946" Type="http://schemas.openxmlformats.org/officeDocument/2006/relationships/oleObject" Target="embeddings/oleObject457.bin"/><Relationship Id="rId1131" Type="http://schemas.openxmlformats.org/officeDocument/2006/relationships/image" Target="media/image564.emf"/><Relationship Id="rId1229" Type="http://schemas.openxmlformats.org/officeDocument/2006/relationships/image" Target="media/image610.wmf"/><Relationship Id="rId1783" Type="http://schemas.openxmlformats.org/officeDocument/2006/relationships/image" Target="media/image886.wmf"/><Relationship Id="rId1990" Type="http://schemas.openxmlformats.org/officeDocument/2006/relationships/image" Target="media/image989.wmf"/><Relationship Id="rId75" Type="http://schemas.openxmlformats.org/officeDocument/2006/relationships/oleObject" Target="embeddings/oleObject23.bin"/><Relationship Id="rId806" Type="http://schemas.openxmlformats.org/officeDocument/2006/relationships/oleObject" Target="embeddings/oleObject387.bin"/><Relationship Id="rId1436" Type="http://schemas.openxmlformats.org/officeDocument/2006/relationships/image" Target="media/image713.wmf"/><Relationship Id="rId1643" Type="http://schemas.openxmlformats.org/officeDocument/2006/relationships/image" Target="media/image816.wmf"/><Relationship Id="rId1850" Type="http://schemas.openxmlformats.org/officeDocument/2006/relationships/image" Target="media/image919.wmf"/><Relationship Id="rId1503" Type="http://schemas.openxmlformats.org/officeDocument/2006/relationships/image" Target="media/image746.wmf"/><Relationship Id="rId1710" Type="http://schemas.openxmlformats.org/officeDocument/2006/relationships/oleObject" Target="embeddings/oleObject814.bin"/><Relationship Id="rId1948" Type="http://schemas.openxmlformats.org/officeDocument/2006/relationships/image" Target="media/image968.wmf"/><Relationship Id="rId291" Type="http://schemas.openxmlformats.org/officeDocument/2006/relationships/oleObject" Target="embeddings/oleObject130.bin"/><Relationship Id="rId1808" Type="http://schemas.openxmlformats.org/officeDocument/2006/relationships/image" Target="media/image898.wmf"/><Relationship Id="rId151" Type="http://schemas.openxmlformats.org/officeDocument/2006/relationships/image" Target="media/image63.wmf"/><Relationship Id="rId389" Type="http://schemas.openxmlformats.org/officeDocument/2006/relationships/oleObject" Target="embeddings/oleObject179.bin"/><Relationship Id="rId596" Type="http://schemas.openxmlformats.org/officeDocument/2006/relationships/oleObject" Target="embeddings/oleObject282.bin"/><Relationship Id="rId2277" Type="http://schemas.openxmlformats.org/officeDocument/2006/relationships/oleObject" Target="embeddings/oleObject1097.bin"/><Relationship Id="rId2484" Type="http://schemas.openxmlformats.org/officeDocument/2006/relationships/oleObject" Target="embeddings/oleObject1200.bin"/><Relationship Id="rId249" Type="http://schemas.openxmlformats.org/officeDocument/2006/relationships/image" Target="media/image112.wmf"/><Relationship Id="rId456" Type="http://schemas.openxmlformats.org/officeDocument/2006/relationships/image" Target="media/image216.wmf"/><Relationship Id="rId663" Type="http://schemas.openxmlformats.org/officeDocument/2006/relationships/image" Target="media/image320.wmf"/><Relationship Id="rId870" Type="http://schemas.openxmlformats.org/officeDocument/2006/relationships/oleObject" Target="embeddings/oleObject419.bin"/><Relationship Id="rId1086" Type="http://schemas.openxmlformats.org/officeDocument/2006/relationships/oleObject" Target="embeddings/oleObject520.bin"/><Relationship Id="rId1293" Type="http://schemas.openxmlformats.org/officeDocument/2006/relationships/image" Target="media/image642.wmf"/><Relationship Id="rId2137" Type="http://schemas.openxmlformats.org/officeDocument/2006/relationships/oleObject" Target="embeddings/oleObject1027.bin"/><Relationship Id="rId2344" Type="http://schemas.openxmlformats.org/officeDocument/2006/relationships/image" Target="media/image1166.wmf"/><Relationship Id="rId109" Type="http://schemas.openxmlformats.org/officeDocument/2006/relationships/oleObject" Target="embeddings/oleObject40.bin"/><Relationship Id="rId316" Type="http://schemas.openxmlformats.org/officeDocument/2006/relationships/image" Target="media/image146.wmf"/><Relationship Id="rId523" Type="http://schemas.openxmlformats.org/officeDocument/2006/relationships/image" Target="media/image250.wmf"/><Relationship Id="rId968" Type="http://schemas.openxmlformats.org/officeDocument/2006/relationships/oleObject" Target="embeddings/oleObject468.bin"/><Relationship Id="rId1153" Type="http://schemas.openxmlformats.org/officeDocument/2006/relationships/image" Target="media/image580.emf"/><Relationship Id="rId1598" Type="http://schemas.openxmlformats.org/officeDocument/2006/relationships/oleObject" Target="embeddings/oleObject758.bin"/><Relationship Id="rId2204" Type="http://schemas.openxmlformats.org/officeDocument/2006/relationships/image" Target="media/image1096.wmf"/><Relationship Id="rId97" Type="http://schemas.openxmlformats.org/officeDocument/2006/relationships/oleObject" Target="embeddings/oleObject34.bin"/><Relationship Id="rId730" Type="http://schemas.openxmlformats.org/officeDocument/2006/relationships/oleObject" Target="embeddings/oleObject349.bin"/><Relationship Id="rId828" Type="http://schemas.openxmlformats.org/officeDocument/2006/relationships/oleObject" Target="embeddings/oleObject398.bin"/><Relationship Id="rId1013" Type="http://schemas.openxmlformats.org/officeDocument/2006/relationships/image" Target="media/image495.wmf"/><Relationship Id="rId1360" Type="http://schemas.openxmlformats.org/officeDocument/2006/relationships/image" Target="media/image675.wmf"/><Relationship Id="rId1458" Type="http://schemas.openxmlformats.org/officeDocument/2006/relationships/image" Target="media/image724.wmf"/><Relationship Id="rId1665" Type="http://schemas.openxmlformats.org/officeDocument/2006/relationships/image" Target="media/image827.wmf"/><Relationship Id="rId1872" Type="http://schemas.openxmlformats.org/officeDocument/2006/relationships/image" Target="media/image930.wmf"/><Relationship Id="rId2411" Type="http://schemas.openxmlformats.org/officeDocument/2006/relationships/oleObject" Target="embeddings/oleObject1164.bin"/><Relationship Id="rId2509" Type="http://schemas.microsoft.com/office/2011/relationships/people" Target="people.xml"/><Relationship Id="rId1220" Type="http://schemas.openxmlformats.org/officeDocument/2006/relationships/oleObject" Target="embeddings/oleObject570.bin"/><Relationship Id="rId1318" Type="http://schemas.openxmlformats.org/officeDocument/2006/relationships/image" Target="media/image654.wmf"/><Relationship Id="rId1525" Type="http://schemas.openxmlformats.org/officeDocument/2006/relationships/image" Target="media/image757.wmf"/><Relationship Id="rId1732" Type="http://schemas.openxmlformats.org/officeDocument/2006/relationships/oleObject" Target="embeddings/oleObject825.bin"/><Relationship Id="rId24" Type="http://schemas.openxmlformats.org/officeDocument/2006/relationships/hyperlink" Target="http://mrl.sci.utah.edu/software/febio" TargetMode="External"/><Relationship Id="rId2299" Type="http://schemas.openxmlformats.org/officeDocument/2006/relationships/oleObject" Target="embeddings/oleObject1108.bin"/><Relationship Id="rId173" Type="http://schemas.openxmlformats.org/officeDocument/2006/relationships/image" Target="media/image74.wmf"/><Relationship Id="rId380" Type="http://schemas.openxmlformats.org/officeDocument/2006/relationships/image" Target="media/image178.wmf"/><Relationship Id="rId2061" Type="http://schemas.openxmlformats.org/officeDocument/2006/relationships/oleObject" Target="embeddings/oleObject989.bin"/><Relationship Id="rId240" Type="http://schemas.openxmlformats.org/officeDocument/2006/relationships/oleObject" Target="embeddings/oleObject105.bin"/><Relationship Id="rId478" Type="http://schemas.openxmlformats.org/officeDocument/2006/relationships/image" Target="media/image227.png"/><Relationship Id="rId685" Type="http://schemas.openxmlformats.org/officeDocument/2006/relationships/image" Target="media/image331.wmf"/><Relationship Id="rId892" Type="http://schemas.openxmlformats.org/officeDocument/2006/relationships/oleObject" Target="embeddings/oleObject430.bin"/><Relationship Id="rId2159" Type="http://schemas.openxmlformats.org/officeDocument/2006/relationships/oleObject" Target="embeddings/oleObject1038.bin"/><Relationship Id="rId2366" Type="http://schemas.openxmlformats.org/officeDocument/2006/relationships/image" Target="media/image1177.wmf"/><Relationship Id="rId100" Type="http://schemas.openxmlformats.org/officeDocument/2006/relationships/image" Target="media/image38.wmf"/><Relationship Id="rId338" Type="http://schemas.openxmlformats.org/officeDocument/2006/relationships/image" Target="media/image157.wmf"/><Relationship Id="rId545" Type="http://schemas.openxmlformats.org/officeDocument/2006/relationships/image" Target="media/image261.wmf"/><Relationship Id="rId752" Type="http://schemas.openxmlformats.org/officeDocument/2006/relationships/oleObject" Target="embeddings/oleObject360.bin"/><Relationship Id="rId1175" Type="http://schemas.openxmlformats.org/officeDocument/2006/relationships/image" Target="media/image583.emf"/><Relationship Id="rId1382" Type="http://schemas.openxmlformats.org/officeDocument/2006/relationships/image" Target="media/image686.wmf"/><Relationship Id="rId2019" Type="http://schemas.openxmlformats.org/officeDocument/2006/relationships/oleObject" Target="embeddings/oleObject968.bin"/><Relationship Id="rId2226" Type="http://schemas.openxmlformats.org/officeDocument/2006/relationships/image" Target="media/image1107.wmf"/><Relationship Id="rId2433" Type="http://schemas.openxmlformats.org/officeDocument/2006/relationships/image" Target="media/image1210.wmf"/><Relationship Id="rId405" Type="http://schemas.openxmlformats.org/officeDocument/2006/relationships/oleObject" Target="embeddings/oleObject187.bin"/><Relationship Id="rId612" Type="http://schemas.openxmlformats.org/officeDocument/2006/relationships/oleObject" Target="embeddings/oleObject290.bin"/><Relationship Id="rId1035" Type="http://schemas.openxmlformats.org/officeDocument/2006/relationships/image" Target="media/image512.emf"/><Relationship Id="rId1242" Type="http://schemas.openxmlformats.org/officeDocument/2006/relationships/oleObject" Target="embeddings/oleObject581.bin"/><Relationship Id="rId1687" Type="http://schemas.openxmlformats.org/officeDocument/2006/relationships/image" Target="media/image838.wmf"/><Relationship Id="rId1894" Type="http://schemas.openxmlformats.org/officeDocument/2006/relationships/image" Target="media/image941.wmf"/><Relationship Id="rId2500" Type="http://schemas.openxmlformats.org/officeDocument/2006/relationships/oleObject" Target="embeddings/oleObject1208.bin"/><Relationship Id="rId917" Type="http://schemas.openxmlformats.org/officeDocument/2006/relationships/image" Target="media/image447.wmf"/><Relationship Id="rId1102" Type="http://schemas.openxmlformats.org/officeDocument/2006/relationships/oleObject" Target="embeddings/oleObject528.bin"/><Relationship Id="rId1547" Type="http://schemas.openxmlformats.org/officeDocument/2006/relationships/image" Target="media/image768.wmf"/><Relationship Id="rId1754" Type="http://schemas.openxmlformats.org/officeDocument/2006/relationships/oleObject" Target="embeddings/oleObject836.bin"/><Relationship Id="rId1961" Type="http://schemas.openxmlformats.org/officeDocument/2006/relationships/oleObject" Target="embeddings/oleObject939.bin"/><Relationship Id="rId46" Type="http://schemas.openxmlformats.org/officeDocument/2006/relationships/oleObject" Target="embeddings/oleObject9.bin"/><Relationship Id="rId1407" Type="http://schemas.openxmlformats.org/officeDocument/2006/relationships/oleObject" Target="embeddings/oleObject663.bin"/><Relationship Id="rId1614" Type="http://schemas.openxmlformats.org/officeDocument/2006/relationships/oleObject" Target="embeddings/oleObject766.bin"/><Relationship Id="rId1821" Type="http://schemas.openxmlformats.org/officeDocument/2006/relationships/oleObject" Target="embeddings/oleObject869.bin"/><Relationship Id="rId195" Type="http://schemas.openxmlformats.org/officeDocument/2006/relationships/image" Target="media/image85.wmf"/><Relationship Id="rId1919" Type="http://schemas.openxmlformats.org/officeDocument/2006/relationships/oleObject" Target="embeddings/oleObject918.bin"/><Relationship Id="rId2083" Type="http://schemas.openxmlformats.org/officeDocument/2006/relationships/oleObject" Target="embeddings/oleObject1000.bin"/><Relationship Id="rId2290" Type="http://schemas.openxmlformats.org/officeDocument/2006/relationships/image" Target="media/image1139.wmf"/><Relationship Id="rId2388" Type="http://schemas.openxmlformats.org/officeDocument/2006/relationships/image" Target="media/image1188.wmf"/><Relationship Id="rId262" Type="http://schemas.openxmlformats.org/officeDocument/2006/relationships/image" Target="media/image119.wmf"/><Relationship Id="rId567" Type="http://schemas.openxmlformats.org/officeDocument/2006/relationships/image" Target="media/image272.wmf"/><Relationship Id="rId1197" Type="http://schemas.openxmlformats.org/officeDocument/2006/relationships/image" Target="media/image594.wmf"/><Relationship Id="rId2150" Type="http://schemas.openxmlformats.org/officeDocument/2006/relationships/image" Target="media/image1069.wmf"/><Relationship Id="rId2248" Type="http://schemas.openxmlformats.org/officeDocument/2006/relationships/image" Target="media/image1118.wmf"/><Relationship Id="rId122" Type="http://schemas.openxmlformats.org/officeDocument/2006/relationships/image" Target="media/image49.wmf"/><Relationship Id="rId774" Type="http://schemas.openxmlformats.org/officeDocument/2006/relationships/oleObject" Target="embeddings/oleObject371.bin"/><Relationship Id="rId981" Type="http://schemas.openxmlformats.org/officeDocument/2006/relationships/image" Target="media/image479.wmf"/><Relationship Id="rId1057" Type="http://schemas.openxmlformats.org/officeDocument/2006/relationships/image" Target="media/image524.wmf"/><Relationship Id="rId2010" Type="http://schemas.openxmlformats.org/officeDocument/2006/relationships/image" Target="media/image999.wmf"/><Relationship Id="rId2455" Type="http://schemas.openxmlformats.org/officeDocument/2006/relationships/image" Target="media/image1221.wmf"/><Relationship Id="rId427" Type="http://schemas.openxmlformats.org/officeDocument/2006/relationships/oleObject" Target="embeddings/oleObject198.bin"/><Relationship Id="rId634" Type="http://schemas.openxmlformats.org/officeDocument/2006/relationships/oleObject" Target="embeddings/oleObject301.bin"/><Relationship Id="rId841" Type="http://schemas.openxmlformats.org/officeDocument/2006/relationships/image" Target="media/image409.wmf"/><Relationship Id="rId1264" Type="http://schemas.openxmlformats.org/officeDocument/2006/relationships/oleObject" Target="embeddings/oleObject592.bin"/><Relationship Id="rId1471" Type="http://schemas.openxmlformats.org/officeDocument/2006/relationships/oleObject" Target="embeddings/oleObject695.bin"/><Relationship Id="rId1569" Type="http://schemas.openxmlformats.org/officeDocument/2006/relationships/image" Target="media/image779.wmf"/><Relationship Id="rId2108" Type="http://schemas.openxmlformats.org/officeDocument/2006/relationships/image" Target="media/image1048.wmf"/><Relationship Id="rId2315" Type="http://schemas.openxmlformats.org/officeDocument/2006/relationships/oleObject" Target="embeddings/oleObject1116.bin"/><Relationship Id="rId701" Type="http://schemas.openxmlformats.org/officeDocument/2006/relationships/image" Target="media/image339.wmf"/><Relationship Id="rId939" Type="http://schemas.openxmlformats.org/officeDocument/2006/relationships/image" Target="media/image458.wmf"/><Relationship Id="rId1124" Type="http://schemas.openxmlformats.org/officeDocument/2006/relationships/image" Target="media/image558.wmf"/><Relationship Id="rId1331" Type="http://schemas.openxmlformats.org/officeDocument/2006/relationships/oleObject" Target="embeddings/oleObject625.bin"/><Relationship Id="rId1776" Type="http://schemas.openxmlformats.org/officeDocument/2006/relationships/oleObject" Target="embeddings/oleObject847.bin"/><Relationship Id="rId1983" Type="http://schemas.openxmlformats.org/officeDocument/2006/relationships/oleObject" Target="embeddings/oleObject950.bin"/><Relationship Id="rId68" Type="http://schemas.openxmlformats.org/officeDocument/2006/relationships/image" Target="media/image22.wmf"/><Relationship Id="rId1429" Type="http://schemas.openxmlformats.org/officeDocument/2006/relationships/oleObject" Target="embeddings/oleObject674.bin"/><Relationship Id="rId1636" Type="http://schemas.openxmlformats.org/officeDocument/2006/relationships/oleObject" Target="embeddings/oleObject777.bin"/><Relationship Id="rId1843" Type="http://schemas.openxmlformats.org/officeDocument/2006/relationships/oleObject" Target="embeddings/oleObject880.bin"/><Relationship Id="rId1703" Type="http://schemas.openxmlformats.org/officeDocument/2006/relationships/image" Target="media/image846.wmf"/><Relationship Id="rId1910" Type="http://schemas.openxmlformats.org/officeDocument/2006/relationships/image" Target="media/image949.wmf"/><Relationship Id="rId284" Type="http://schemas.openxmlformats.org/officeDocument/2006/relationships/image" Target="media/image130.wmf"/><Relationship Id="rId491" Type="http://schemas.openxmlformats.org/officeDocument/2006/relationships/image" Target="media/image234.wmf"/><Relationship Id="rId2172" Type="http://schemas.openxmlformats.org/officeDocument/2006/relationships/image" Target="media/image1080.wmf"/><Relationship Id="rId144" Type="http://schemas.openxmlformats.org/officeDocument/2006/relationships/oleObject" Target="embeddings/oleObject57.bin"/><Relationship Id="rId589" Type="http://schemas.openxmlformats.org/officeDocument/2006/relationships/image" Target="media/image283.wmf"/><Relationship Id="rId796" Type="http://schemas.openxmlformats.org/officeDocument/2006/relationships/oleObject" Target="embeddings/oleObject382.bin"/><Relationship Id="rId2477" Type="http://schemas.openxmlformats.org/officeDocument/2006/relationships/image" Target="media/image1232.wmf"/><Relationship Id="rId351" Type="http://schemas.openxmlformats.org/officeDocument/2006/relationships/oleObject" Target="embeddings/oleObject160.bin"/><Relationship Id="rId449" Type="http://schemas.openxmlformats.org/officeDocument/2006/relationships/oleObject" Target="embeddings/oleObject209.bin"/><Relationship Id="rId656" Type="http://schemas.openxmlformats.org/officeDocument/2006/relationships/oleObject" Target="embeddings/oleObject312.bin"/><Relationship Id="rId863" Type="http://schemas.openxmlformats.org/officeDocument/2006/relationships/image" Target="media/image420.wmf"/><Relationship Id="rId1079" Type="http://schemas.openxmlformats.org/officeDocument/2006/relationships/image" Target="media/image535.wmf"/><Relationship Id="rId1286" Type="http://schemas.openxmlformats.org/officeDocument/2006/relationships/oleObject" Target="embeddings/oleObject603.bin"/><Relationship Id="rId1493" Type="http://schemas.openxmlformats.org/officeDocument/2006/relationships/oleObject" Target="embeddings/oleObject706.bin"/><Relationship Id="rId2032" Type="http://schemas.openxmlformats.org/officeDocument/2006/relationships/image" Target="media/image1010.wmf"/><Relationship Id="rId2337" Type="http://schemas.openxmlformats.org/officeDocument/2006/relationships/oleObject" Target="embeddings/oleObject1127.bin"/><Relationship Id="rId211" Type="http://schemas.openxmlformats.org/officeDocument/2006/relationships/image" Target="media/image93.wmf"/><Relationship Id="rId309" Type="http://schemas.openxmlformats.org/officeDocument/2006/relationships/oleObject" Target="embeddings/oleObject139.bin"/><Relationship Id="rId516" Type="http://schemas.openxmlformats.org/officeDocument/2006/relationships/oleObject" Target="embeddings/oleObject242.bin"/><Relationship Id="rId1146" Type="http://schemas.openxmlformats.org/officeDocument/2006/relationships/image" Target="media/image569.png"/><Relationship Id="rId1798" Type="http://schemas.openxmlformats.org/officeDocument/2006/relationships/oleObject" Target="embeddings/oleObject858.bin"/><Relationship Id="rId723" Type="http://schemas.openxmlformats.org/officeDocument/2006/relationships/image" Target="media/image350.wmf"/><Relationship Id="rId930" Type="http://schemas.openxmlformats.org/officeDocument/2006/relationships/oleObject" Target="embeddings/oleObject449.bin"/><Relationship Id="rId1006" Type="http://schemas.openxmlformats.org/officeDocument/2006/relationships/oleObject" Target="embeddings/oleObject487.bin"/><Relationship Id="rId1353" Type="http://schemas.openxmlformats.org/officeDocument/2006/relationships/oleObject" Target="embeddings/oleObject636.bin"/><Relationship Id="rId1560" Type="http://schemas.openxmlformats.org/officeDocument/2006/relationships/oleObject" Target="embeddings/oleObject739.bin"/><Relationship Id="rId1658" Type="http://schemas.openxmlformats.org/officeDocument/2006/relationships/oleObject" Target="embeddings/oleObject788.bin"/><Relationship Id="rId1865" Type="http://schemas.openxmlformats.org/officeDocument/2006/relationships/oleObject" Target="embeddings/oleObject891.bin"/><Relationship Id="rId2404" Type="http://schemas.openxmlformats.org/officeDocument/2006/relationships/image" Target="media/image1196.wmf"/><Relationship Id="rId1213" Type="http://schemas.openxmlformats.org/officeDocument/2006/relationships/image" Target="media/image602.wmf"/><Relationship Id="rId1420" Type="http://schemas.openxmlformats.org/officeDocument/2006/relationships/image" Target="media/image705.wmf"/><Relationship Id="rId1518" Type="http://schemas.openxmlformats.org/officeDocument/2006/relationships/oleObject" Target="embeddings/oleObject718.bin"/><Relationship Id="rId1725" Type="http://schemas.openxmlformats.org/officeDocument/2006/relationships/image" Target="media/image857.wmf"/><Relationship Id="rId1932" Type="http://schemas.openxmlformats.org/officeDocument/2006/relationships/image" Target="media/image960.wmf"/><Relationship Id="rId17" Type="http://schemas.openxmlformats.org/officeDocument/2006/relationships/image" Target="media/image2.jpeg"/><Relationship Id="rId2194" Type="http://schemas.openxmlformats.org/officeDocument/2006/relationships/image" Target="media/image1091.wmf"/><Relationship Id="rId166" Type="http://schemas.openxmlformats.org/officeDocument/2006/relationships/oleObject" Target="embeddings/oleObject68.bin"/><Relationship Id="rId373" Type="http://schemas.openxmlformats.org/officeDocument/2006/relationships/oleObject" Target="embeddings/oleObject171.bin"/><Relationship Id="rId580" Type="http://schemas.openxmlformats.org/officeDocument/2006/relationships/oleObject" Target="embeddings/oleObject274.bin"/><Relationship Id="rId2054" Type="http://schemas.openxmlformats.org/officeDocument/2006/relationships/image" Target="media/image1021.wmf"/><Relationship Id="rId2261" Type="http://schemas.openxmlformats.org/officeDocument/2006/relationships/oleObject" Target="embeddings/oleObject1089.bin"/><Relationship Id="rId2499" Type="http://schemas.openxmlformats.org/officeDocument/2006/relationships/image" Target="media/image1243.wmf"/><Relationship Id="rId1" Type="http://schemas.openxmlformats.org/officeDocument/2006/relationships/customXml" Target="../customXml/item1.xml"/><Relationship Id="rId233" Type="http://schemas.openxmlformats.org/officeDocument/2006/relationships/image" Target="media/image104.wmf"/><Relationship Id="rId440" Type="http://schemas.openxmlformats.org/officeDocument/2006/relationships/image" Target="media/image208.wmf"/><Relationship Id="rId678" Type="http://schemas.openxmlformats.org/officeDocument/2006/relationships/oleObject" Target="embeddings/oleObject323.bin"/><Relationship Id="rId885" Type="http://schemas.openxmlformats.org/officeDocument/2006/relationships/image" Target="media/image431.wmf"/><Relationship Id="rId1070" Type="http://schemas.openxmlformats.org/officeDocument/2006/relationships/oleObject" Target="embeddings/oleObject512.bin"/><Relationship Id="rId2121" Type="http://schemas.openxmlformats.org/officeDocument/2006/relationships/oleObject" Target="embeddings/oleObject1019.bin"/><Relationship Id="rId2359" Type="http://schemas.openxmlformats.org/officeDocument/2006/relationships/oleObject" Target="embeddings/oleObject1138.bin"/><Relationship Id="rId300" Type="http://schemas.openxmlformats.org/officeDocument/2006/relationships/image" Target="media/image138.wmf"/><Relationship Id="rId538" Type="http://schemas.openxmlformats.org/officeDocument/2006/relationships/oleObject" Target="embeddings/oleObject253.bin"/><Relationship Id="rId745" Type="http://schemas.openxmlformats.org/officeDocument/2006/relationships/image" Target="media/image361.wmf"/><Relationship Id="rId952" Type="http://schemas.openxmlformats.org/officeDocument/2006/relationships/oleObject" Target="embeddings/oleObject460.bin"/><Relationship Id="rId1168" Type="http://schemas.openxmlformats.org/officeDocument/2006/relationships/oleObject" Target="embeddings/oleObject552.bin"/><Relationship Id="rId1375" Type="http://schemas.openxmlformats.org/officeDocument/2006/relationships/oleObject" Target="embeddings/oleObject647.bin"/><Relationship Id="rId1582" Type="http://schemas.openxmlformats.org/officeDocument/2006/relationships/oleObject" Target="embeddings/oleObject750.bin"/><Relationship Id="rId2219" Type="http://schemas.openxmlformats.org/officeDocument/2006/relationships/oleObject" Target="embeddings/oleObject1068.bin"/><Relationship Id="rId2426" Type="http://schemas.openxmlformats.org/officeDocument/2006/relationships/oleObject" Target="embeddings/oleObject1171.bin"/><Relationship Id="rId81" Type="http://schemas.openxmlformats.org/officeDocument/2006/relationships/oleObject" Target="embeddings/oleObject26.bin"/><Relationship Id="rId605" Type="http://schemas.openxmlformats.org/officeDocument/2006/relationships/image" Target="media/image291.wmf"/><Relationship Id="rId812" Type="http://schemas.openxmlformats.org/officeDocument/2006/relationships/oleObject" Target="embeddings/oleObject390.bin"/><Relationship Id="rId1028" Type="http://schemas.openxmlformats.org/officeDocument/2006/relationships/image" Target="media/image505.emf"/><Relationship Id="rId1235" Type="http://schemas.openxmlformats.org/officeDocument/2006/relationships/image" Target="media/image613.wmf"/><Relationship Id="rId1442" Type="http://schemas.openxmlformats.org/officeDocument/2006/relationships/image" Target="media/image716.wmf"/><Relationship Id="rId1887" Type="http://schemas.openxmlformats.org/officeDocument/2006/relationships/oleObject" Target="embeddings/oleObject902.bin"/><Relationship Id="rId1302" Type="http://schemas.openxmlformats.org/officeDocument/2006/relationships/oleObject" Target="embeddings/oleObject611.bin"/><Relationship Id="rId1747" Type="http://schemas.openxmlformats.org/officeDocument/2006/relationships/image" Target="media/image868.wmf"/><Relationship Id="rId1954" Type="http://schemas.openxmlformats.org/officeDocument/2006/relationships/image" Target="media/image971.wmf"/><Relationship Id="rId39" Type="http://schemas.openxmlformats.org/officeDocument/2006/relationships/image" Target="media/image8.wmf"/><Relationship Id="rId1607" Type="http://schemas.openxmlformats.org/officeDocument/2006/relationships/image" Target="media/image798.wmf"/><Relationship Id="rId1814" Type="http://schemas.openxmlformats.org/officeDocument/2006/relationships/image" Target="media/image901.wmf"/><Relationship Id="rId188" Type="http://schemas.openxmlformats.org/officeDocument/2006/relationships/oleObject" Target="embeddings/oleObject79.bin"/><Relationship Id="rId395" Type="http://schemas.openxmlformats.org/officeDocument/2006/relationships/oleObject" Target="embeddings/oleObject182.bin"/><Relationship Id="rId2076" Type="http://schemas.openxmlformats.org/officeDocument/2006/relationships/image" Target="media/image1032.wmf"/><Relationship Id="rId2283" Type="http://schemas.openxmlformats.org/officeDocument/2006/relationships/oleObject" Target="embeddings/oleObject1100.bin"/><Relationship Id="rId2490" Type="http://schemas.openxmlformats.org/officeDocument/2006/relationships/oleObject" Target="embeddings/oleObject1203.bin"/><Relationship Id="rId255" Type="http://schemas.openxmlformats.org/officeDocument/2006/relationships/image" Target="media/image115.wmf"/><Relationship Id="rId462" Type="http://schemas.openxmlformats.org/officeDocument/2006/relationships/image" Target="media/image219.wmf"/><Relationship Id="rId1092" Type="http://schemas.openxmlformats.org/officeDocument/2006/relationships/oleObject" Target="embeddings/oleObject523.bin"/><Relationship Id="rId1397" Type="http://schemas.openxmlformats.org/officeDocument/2006/relationships/oleObject" Target="embeddings/oleObject658.bin"/><Relationship Id="rId2143" Type="http://schemas.openxmlformats.org/officeDocument/2006/relationships/oleObject" Target="embeddings/oleObject1030.bin"/><Relationship Id="rId2350" Type="http://schemas.openxmlformats.org/officeDocument/2006/relationships/image" Target="media/image1169.wmf"/><Relationship Id="rId115" Type="http://schemas.openxmlformats.org/officeDocument/2006/relationships/oleObject" Target="embeddings/oleObject43.bin"/><Relationship Id="rId322" Type="http://schemas.openxmlformats.org/officeDocument/2006/relationships/image" Target="media/image149.wmf"/><Relationship Id="rId767" Type="http://schemas.openxmlformats.org/officeDocument/2006/relationships/image" Target="media/image372.wmf"/><Relationship Id="rId974" Type="http://schemas.openxmlformats.org/officeDocument/2006/relationships/oleObject" Target="embeddings/oleObject471.bin"/><Relationship Id="rId2003" Type="http://schemas.openxmlformats.org/officeDocument/2006/relationships/oleObject" Target="embeddings/oleObject960.bin"/><Relationship Id="rId2210" Type="http://schemas.openxmlformats.org/officeDocument/2006/relationships/image" Target="media/image1099.wmf"/><Relationship Id="rId2448" Type="http://schemas.openxmlformats.org/officeDocument/2006/relationships/oleObject" Target="embeddings/oleObject1182.bin"/><Relationship Id="rId627" Type="http://schemas.openxmlformats.org/officeDocument/2006/relationships/image" Target="media/image302.wmf"/><Relationship Id="rId834" Type="http://schemas.openxmlformats.org/officeDocument/2006/relationships/oleObject" Target="embeddings/oleObject401.bin"/><Relationship Id="rId1257" Type="http://schemas.openxmlformats.org/officeDocument/2006/relationships/image" Target="media/image624.wmf"/><Relationship Id="rId1464" Type="http://schemas.openxmlformats.org/officeDocument/2006/relationships/image" Target="media/image727.wmf"/><Relationship Id="rId1671" Type="http://schemas.openxmlformats.org/officeDocument/2006/relationships/image" Target="media/image830.wmf"/><Relationship Id="rId2308" Type="http://schemas.openxmlformats.org/officeDocument/2006/relationships/image" Target="media/image1148.wmf"/><Relationship Id="rId901" Type="http://schemas.openxmlformats.org/officeDocument/2006/relationships/image" Target="media/image439.wmf"/><Relationship Id="rId1117" Type="http://schemas.openxmlformats.org/officeDocument/2006/relationships/oleObject" Target="embeddings/oleObject535.bin"/><Relationship Id="rId1324" Type="http://schemas.openxmlformats.org/officeDocument/2006/relationships/image" Target="media/image657.emf"/><Relationship Id="rId1531" Type="http://schemas.openxmlformats.org/officeDocument/2006/relationships/image" Target="media/image760.wmf"/><Relationship Id="rId1769" Type="http://schemas.openxmlformats.org/officeDocument/2006/relationships/image" Target="media/image879.wmf"/><Relationship Id="rId1976" Type="http://schemas.openxmlformats.org/officeDocument/2006/relationships/image" Target="media/image982.wmf"/><Relationship Id="rId30" Type="http://schemas.openxmlformats.org/officeDocument/2006/relationships/hyperlink" Target="http://mrl.sci.utah.edu/software/postview" TargetMode="External"/><Relationship Id="rId1629" Type="http://schemas.openxmlformats.org/officeDocument/2006/relationships/image" Target="media/image809.wmf"/><Relationship Id="rId1836" Type="http://schemas.openxmlformats.org/officeDocument/2006/relationships/image" Target="media/image912.wmf"/><Relationship Id="rId1903" Type="http://schemas.openxmlformats.org/officeDocument/2006/relationships/oleObject" Target="embeddings/oleObject910.bin"/><Relationship Id="rId2098" Type="http://schemas.openxmlformats.org/officeDocument/2006/relationships/image" Target="media/image1043.wmf"/><Relationship Id="rId277" Type="http://schemas.openxmlformats.org/officeDocument/2006/relationships/oleObject" Target="embeddings/oleObject123.bin"/><Relationship Id="rId484" Type="http://schemas.openxmlformats.org/officeDocument/2006/relationships/oleObject" Target="embeddings/oleObject226.bin"/><Relationship Id="rId2165" Type="http://schemas.openxmlformats.org/officeDocument/2006/relationships/oleObject" Target="embeddings/oleObject1041.bin"/><Relationship Id="rId137" Type="http://schemas.openxmlformats.org/officeDocument/2006/relationships/image" Target="media/image56.wmf"/><Relationship Id="rId344" Type="http://schemas.openxmlformats.org/officeDocument/2006/relationships/image" Target="media/image160.wmf"/><Relationship Id="rId691" Type="http://schemas.openxmlformats.org/officeDocument/2006/relationships/image" Target="media/image334.wmf"/><Relationship Id="rId789" Type="http://schemas.openxmlformats.org/officeDocument/2006/relationships/image" Target="media/image383.wmf"/><Relationship Id="rId996" Type="http://schemas.openxmlformats.org/officeDocument/2006/relationships/oleObject" Target="embeddings/oleObject482.bin"/><Relationship Id="rId2025" Type="http://schemas.openxmlformats.org/officeDocument/2006/relationships/oleObject" Target="embeddings/oleObject971.bin"/><Relationship Id="rId2372" Type="http://schemas.openxmlformats.org/officeDocument/2006/relationships/image" Target="media/image1180.wmf"/><Relationship Id="rId551" Type="http://schemas.openxmlformats.org/officeDocument/2006/relationships/image" Target="media/image264.wmf"/><Relationship Id="rId649" Type="http://schemas.openxmlformats.org/officeDocument/2006/relationships/image" Target="media/image313.wmf"/><Relationship Id="rId856" Type="http://schemas.openxmlformats.org/officeDocument/2006/relationships/oleObject" Target="embeddings/oleObject412.bin"/><Relationship Id="rId1181" Type="http://schemas.openxmlformats.org/officeDocument/2006/relationships/image" Target="media/image586.wmf"/><Relationship Id="rId1279" Type="http://schemas.openxmlformats.org/officeDocument/2006/relationships/image" Target="media/image635.wmf"/><Relationship Id="rId1486" Type="http://schemas.openxmlformats.org/officeDocument/2006/relationships/image" Target="media/image738.wmf"/><Relationship Id="rId2232" Type="http://schemas.openxmlformats.org/officeDocument/2006/relationships/image" Target="media/image1110.wmf"/><Relationship Id="rId204" Type="http://schemas.openxmlformats.org/officeDocument/2006/relationships/oleObject" Target="embeddings/oleObject87.bin"/><Relationship Id="rId411" Type="http://schemas.openxmlformats.org/officeDocument/2006/relationships/oleObject" Target="embeddings/oleObject190.bin"/><Relationship Id="rId509" Type="http://schemas.openxmlformats.org/officeDocument/2006/relationships/image" Target="media/image243.wmf"/><Relationship Id="rId1041" Type="http://schemas.openxmlformats.org/officeDocument/2006/relationships/image" Target="media/image516.wmf"/><Relationship Id="rId1139" Type="http://schemas.openxmlformats.org/officeDocument/2006/relationships/image" Target="media/image565.wmf"/><Relationship Id="rId1346" Type="http://schemas.openxmlformats.org/officeDocument/2006/relationships/image" Target="media/image668.wmf"/><Relationship Id="rId1693" Type="http://schemas.openxmlformats.org/officeDocument/2006/relationships/image" Target="media/image841.wmf"/><Relationship Id="rId1998" Type="http://schemas.openxmlformats.org/officeDocument/2006/relationships/image" Target="media/image993.wmf"/><Relationship Id="rId716" Type="http://schemas.openxmlformats.org/officeDocument/2006/relationships/oleObject" Target="embeddings/oleObject342.bin"/><Relationship Id="rId923" Type="http://schemas.openxmlformats.org/officeDocument/2006/relationships/image" Target="media/image450.wmf"/><Relationship Id="rId1553" Type="http://schemas.openxmlformats.org/officeDocument/2006/relationships/image" Target="media/image771.wmf"/><Relationship Id="rId1760" Type="http://schemas.openxmlformats.org/officeDocument/2006/relationships/oleObject" Target="embeddings/oleObject839.bin"/><Relationship Id="rId1858" Type="http://schemas.openxmlformats.org/officeDocument/2006/relationships/image" Target="media/image923.wmf"/><Relationship Id="rId52" Type="http://schemas.openxmlformats.org/officeDocument/2006/relationships/image" Target="media/image14.wmf"/><Relationship Id="rId1206" Type="http://schemas.openxmlformats.org/officeDocument/2006/relationships/image" Target="media/image614.emf"/><Relationship Id="rId1413" Type="http://schemas.openxmlformats.org/officeDocument/2006/relationships/oleObject" Target="embeddings/oleObject666.bin"/><Relationship Id="rId1620" Type="http://schemas.openxmlformats.org/officeDocument/2006/relationships/oleObject" Target="embeddings/oleObject769.bin"/><Relationship Id="rId1718" Type="http://schemas.openxmlformats.org/officeDocument/2006/relationships/oleObject" Target="embeddings/oleObject818.bin"/><Relationship Id="rId1925" Type="http://schemas.openxmlformats.org/officeDocument/2006/relationships/oleObject" Target="embeddings/oleObject921.bin"/><Relationship Id="rId299" Type="http://schemas.openxmlformats.org/officeDocument/2006/relationships/oleObject" Target="embeddings/oleObject134.bin"/><Relationship Id="rId2187" Type="http://schemas.openxmlformats.org/officeDocument/2006/relationships/oleObject" Target="embeddings/oleObject1052.bin"/><Relationship Id="rId2394" Type="http://schemas.openxmlformats.org/officeDocument/2006/relationships/image" Target="media/image1191.wmf"/><Relationship Id="rId159" Type="http://schemas.openxmlformats.org/officeDocument/2006/relationships/image" Target="media/image67.wmf"/><Relationship Id="rId366" Type="http://schemas.openxmlformats.org/officeDocument/2006/relationships/image" Target="media/image171.wmf"/><Relationship Id="rId573" Type="http://schemas.openxmlformats.org/officeDocument/2006/relationships/image" Target="media/image275.wmf"/><Relationship Id="rId780" Type="http://schemas.openxmlformats.org/officeDocument/2006/relationships/oleObject" Target="embeddings/oleObject374.bin"/><Relationship Id="rId2047" Type="http://schemas.openxmlformats.org/officeDocument/2006/relationships/oleObject" Target="embeddings/oleObject982.bin"/><Relationship Id="rId2254" Type="http://schemas.openxmlformats.org/officeDocument/2006/relationships/image" Target="media/image1121.wmf"/><Relationship Id="rId2461" Type="http://schemas.openxmlformats.org/officeDocument/2006/relationships/image" Target="media/image1224.wmf"/><Relationship Id="rId226" Type="http://schemas.openxmlformats.org/officeDocument/2006/relationships/oleObject" Target="embeddings/oleObject98.bin"/><Relationship Id="rId433" Type="http://schemas.openxmlformats.org/officeDocument/2006/relationships/oleObject" Target="embeddings/oleObject201.bin"/><Relationship Id="rId878" Type="http://schemas.openxmlformats.org/officeDocument/2006/relationships/oleObject" Target="embeddings/oleObject423.bin"/><Relationship Id="rId1063" Type="http://schemas.openxmlformats.org/officeDocument/2006/relationships/image" Target="media/image527.wmf"/><Relationship Id="rId1270" Type="http://schemas.openxmlformats.org/officeDocument/2006/relationships/oleObject" Target="embeddings/oleObject595.bin"/><Relationship Id="rId2114" Type="http://schemas.openxmlformats.org/officeDocument/2006/relationships/image" Target="media/image1051.wmf"/><Relationship Id="rId640" Type="http://schemas.openxmlformats.org/officeDocument/2006/relationships/oleObject" Target="embeddings/oleObject304.bin"/><Relationship Id="rId738" Type="http://schemas.openxmlformats.org/officeDocument/2006/relationships/oleObject" Target="embeddings/oleObject353.bin"/><Relationship Id="rId945" Type="http://schemas.openxmlformats.org/officeDocument/2006/relationships/image" Target="media/image461.wmf"/><Relationship Id="rId1368" Type="http://schemas.openxmlformats.org/officeDocument/2006/relationships/image" Target="media/image679.wmf"/><Relationship Id="rId1575" Type="http://schemas.openxmlformats.org/officeDocument/2006/relationships/image" Target="media/image782.wmf"/><Relationship Id="rId1782" Type="http://schemas.openxmlformats.org/officeDocument/2006/relationships/oleObject" Target="embeddings/oleObject850.bin"/><Relationship Id="rId2321" Type="http://schemas.openxmlformats.org/officeDocument/2006/relationships/oleObject" Target="embeddings/oleObject1119.bin"/><Relationship Id="rId2419" Type="http://schemas.openxmlformats.org/officeDocument/2006/relationships/image" Target="media/image1203.wmf"/><Relationship Id="rId74" Type="http://schemas.openxmlformats.org/officeDocument/2006/relationships/image" Target="media/image25.wmf"/><Relationship Id="rId500" Type="http://schemas.openxmlformats.org/officeDocument/2006/relationships/oleObject" Target="embeddings/oleObject234.bin"/><Relationship Id="rId805" Type="http://schemas.openxmlformats.org/officeDocument/2006/relationships/image" Target="media/image391.wmf"/><Relationship Id="rId1130" Type="http://schemas.openxmlformats.org/officeDocument/2006/relationships/image" Target="media/image563.emf"/><Relationship Id="rId1228" Type="http://schemas.openxmlformats.org/officeDocument/2006/relationships/oleObject" Target="embeddings/oleObject574.bin"/><Relationship Id="rId1435" Type="http://schemas.openxmlformats.org/officeDocument/2006/relationships/oleObject" Target="embeddings/oleObject677.bin"/><Relationship Id="rId1642" Type="http://schemas.openxmlformats.org/officeDocument/2006/relationships/oleObject" Target="embeddings/oleObject780.bin"/><Relationship Id="rId1947" Type="http://schemas.openxmlformats.org/officeDocument/2006/relationships/oleObject" Target="embeddings/oleObject932.bin"/><Relationship Id="rId1502" Type="http://schemas.openxmlformats.org/officeDocument/2006/relationships/oleObject" Target="embeddings/oleObject710.bin"/><Relationship Id="rId1807" Type="http://schemas.openxmlformats.org/officeDocument/2006/relationships/oleObject" Target="embeddings/oleObject862.bin"/><Relationship Id="rId290" Type="http://schemas.openxmlformats.org/officeDocument/2006/relationships/image" Target="media/image133.wmf"/><Relationship Id="rId388" Type="http://schemas.openxmlformats.org/officeDocument/2006/relationships/image" Target="media/image182.wmf"/><Relationship Id="rId2069" Type="http://schemas.openxmlformats.org/officeDocument/2006/relationships/oleObject" Target="embeddings/oleObject993.bin"/><Relationship Id="rId150" Type="http://schemas.openxmlformats.org/officeDocument/2006/relationships/oleObject" Target="embeddings/oleObject60.bin"/><Relationship Id="rId595" Type="http://schemas.openxmlformats.org/officeDocument/2006/relationships/image" Target="media/image286.wmf"/><Relationship Id="rId2276" Type="http://schemas.openxmlformats.org/officeDocument/2006/relationships/image" Target="media/image1132.wmf"/><Relationship Id="rId2483" Type="http://schemas.openxmlformats.org/officeDocument/2006/relationships/image" Target="media/image1235.wmf"/><Relationship Id="rId248" Type="http://schemas.openxmlformats.org/officeDocument/2006/relationships/oleObject" Target="embeddings/oleObject109.bin"/><Relationship Id="rId455" Type="http://schemas.openxmlformats.org/officeDocument/2006/relationships/oleObject" Target="embeddings/oleObject212.bin"/><Relationship Id="rId662" Type="http://schemas.openxmlformats.org/officeDocument/2006/relationships/oleObject" Target="embeddings/oleObject315.bin"/><Relationship Id="rId1085" Type="http://schemas.openxmlformats.org/officeDocument/2006/relationships/image" Target="media/image538.wmf"/><Relationship Id="rId1292" Type="http://schemas.openxmlformats.org/officeDocument/2006/relationships/oleObject" Target="embeddings/oleObject606.bin"/><Relationship Id="rId2136" Type="http://schemas.openxmlformats.org/officeDocument/2006/relationships/image" Target="media/image1062.wmf"/><Relationship Id="rId2343" Type="http://schemas.openxmlformats.org/officeDocument/2006/relationships/oleObject" Target="embeddings/oleObject1130.bin"/><Relationship Id="rId108" Type="http://schemas.openxmlformats.org/officeDocument/2006/relationships/image" Target="media/image42.wmf"/><Relationship Id="rId315" Type="http://schemas.openxmlformats.org/officeDocument/2006/relationships/oleObject" Target="embeddings/oleObject142.bin"/><Relationship Id="rId522" Type="http://schemas.openxmlformats.org/officeDocument/2006/relationships/oleObject" Target="embeddings/oleObject245.bin"/><Relationship Id="rId967" Type="http://schemas.openxmlformats.org/officeDocument/2006/relationships/image" Target="media/image472.wmf"/><Relationship Id="rId1152" Type="http://schemas.openxmlformats.org/officeDocument/2006/relationships/image" Target="media/image579.emf"/><Relationship Id="rId1597" Type="http://schemas.openxmlformats.org/officeDocument/2006/relationships/image" Target="media/image793.wmf"/><Relationship Id="rId2203" Type="http://schemas.openxmlformats.org/officeDocument/2006/relationships/oleObject" Target="embeddings/oleObject1060.bin"/><Relationship Id="rId2410" Type="http://schemas.openxmlformats.org/officeDocument/2006/relationships/image" Target="media/image1199.wmf"/><Relationship Id="rId96" Type="http://schemas.openxmlformats.org/officeDocument/2006/relationships/image" Target="media/image36.wmf"/><Relationship Id="rId827" Type="http://schemas.openxmlformats.org/officeDocument/2006/relationships/image" Target="media/image402.wmf"/><Relationship Id="rId1012" Type="http://schemas.openxmlformats.org/officeDocument/2006/relationships/oleObject" Target="embeddings/oleObject490.bin"/><Relationship Id="rId1457" Type="http://schemas.openxmlformats.org/officeDocument/2006/relationships/oleObject" Target="embeddings/oleObject688.bin"/><Relationship Id="rId1664" Type="http://schemas.openxmlformats.org/officeDocument/2006/relationships/oleObject" Target="embeddings/oleObject791.bin"/><Relationship Id="rId1871" Type="http://schemas.openxmlformats.org/officeDocument/2006/relationships/oleObject" Target="embeddings/oleObject894.bin"/><Relationship Id="rId2508" Type="http://schemas.openxmlformats.org/officeDocument/2006/relationships/theme" Target="theme/theme1.xml"/><Relationship Id="rId1317" Type="http://schemas.openxmlformats.org/officeDocument/2006/relationships/oleObject" Target="embeddings/oleObject618.bin"/><Relationship Id="rId1524" Type="http://schemas.openxmlformats.org/officeDocument/2006/relationships/oleObject" Target="embeddings/oleObject721.bin"/><Relationship Id="rId1731" Type="http://schemas.openxmlformats.org/officeDocument/2006/relationships/image" Target="media/image860.wmf"/><Relationship Id="rId1969" Type="http://schemas.openxmlformats.org/officeDocument/2006/relationships/oleObject" Target="embeddings/oleObject943.bin"/><Relationship Id="rId23" Type="http://schemas.openxmlformats.org/officeDocument/2006/relationships/hyperlink" Target="http://mrl.sci.utah.edu/software/febio" TargetMode="External"/><Relationship Id="rId1829" Type="http://schemas.openxmlformats.org/officeDocument/2006/relationships/oleObject" Target="embeddings/oleObject873.bin"/><Relationship Id="rId2298" Type="http://schemas.openxmlformats.org/officeDocument/2006/relationships/image" Target="media/image1143.wmf"/><Relationship Id="rId172" Type="http://schemas.openxmlformats.org/officeDocument/2006/relationships/oleObject" Target="embeddings/oleObject71.bin"/><Relationship Id="rId477" Type="http://schemas.openxmlformats.org/officeDocument/2006/relationships/oleObject" Target="embeddings/oleObject223.bin"/><Relationship Id="rId684" Type="http://schemas.openxmlformats.org/officeDocument/2006/relationships/oleObject" Target="embeddings/oleObject326.bin"/><Relationship Id="rId2060" Type="http://schemas.openxmlformats.org/officeDocument/2006/relationships/image" Target="media/image1024.wmf"/><Relationship Id="rId2158" Type="http://schemas.openxmlformats.org/officeDocument/2006/relationships/image" Target="media/image1073.wmf"/><Relationship Id="rId2365" Type="http://schemas.openxmlformats.org/officeDocument/2006/relationships/oleObject" Target="embeddings/oleObject1141.bin"/><Relationship Id="rId337" Type="http://schemas.openxmlformats.org/officeDocument/2006/relationships/oleObject" Target="embeddings/oleObject153.bin"/><Relationship Id="rId891" Type="http://schemas.openxmlformats.org/officeDocument/2006/relationships/image" Target="media/image434.wmf"/><Relationship Id="rId989" Type="http://schemas.openxmlformats.org/officeDocument/2006/relationships/image" Target="media/image483.wmf"/><Relationship Id="rId2018" Type="http://schemas.openxmlformats.org/officeDocument/2006/relationships/image" Target="media/image1003.wmf"/><Relationship Id="rId544" Type="http://schemas.openxmlformats.org/officeDocument/2006/relationships/oleObject" Target="embeddings/oleObject256.bin"/><Relationship Id="rId751" Type="http://schemas.openxmlformats.org/officeDocument/2006/relationships/image" Target="media/image364.wmf"/><Relationship Id="rId849" Type="http://schemas.openxmlformats.org/officeDocument/2006/relationships/image" Target="media/image413.wmf"/><Relationship Id="rId1174" Type="http://schemas.openxmlformats.org/officeDocument/2006/relationships/oleObject" Target="embeddings/oleObject555.bin"/><Relationship Id="rId1381" Type="http://schemas.openxmlformats.org/officeDocument/2006/relationships/oleObject" Target="embeddings/oleObject650.bin"/><Relationship Id="rId1479" Type="http://schemas.openxmlformats.org/officeDocument/2006/relationships/oleObject" Target="embeddings/oleObject699.bin"/><Relationship Id="rId1686" Type="http://schemas.openxmlformats.org/officeDocument/2006/relationships/oleObject" Target="embeddings/oleObject802.bin"/><Relationship Id="rId2225" Type="http://schemas.openxmlformats.org/officeDocument/2006/relationships/oleObject" Target="embeddings/oleObject1071.bin"/><Relationship Id="rId2432" Type="http://schemas.openxmlformats.org/officeDocument/2006/relationships/oleObject" Target="embeddings/oleObject1174.bin"/><Relationship Id="rId404" Type="http://schemas.openxmlformats.org/officeDocument/2006/relationships/image" Target="media/image190.wmf"/><Relationship Id="rId611" Type="http://schemas.openxmlformats.org/officeDocument/2006/relationships/image" Target="media/image294.wmf"/><Relationship Id="rId1034" Type="http://schemas.openxmlformats.org/officeDocument/2006/relationships/image" Target="media/image511.emf"/><Relationship Id="rId1241" Type="http://schemas.openxmlformats.org/officeDocument/2006/relationships/image" Target="media/image616.wmf"/><Relationship Id="rId1339" Type="http://schemas.openxmlformats.org/officeDocument/2006/relationships/oleObject" Target="embeddings/oleObject629.bin"/><Relationship Id="rId1893" Type="http://schemas.openxmlformats.org/officeDocument/2006/relationships/oleObject" Target="embeddings/oleObject905.bin"/><Relationship Id="rId709" Type="http://schemas.openxmlformats.org/officeDocument/2006/relationships/image" Target="media/image343.wmf"/><Relationship Id="rId916" Type="http://schemas.openxmlformats.org/officeDocument/2006/relationships/oleObject" Target="embeddings/oleObject442.bin"/><Relationship Id="rId1101" Type="http://schemas.openxmlformats.org/officeDocument/2006/relationships/image" Target="media/image546.wmf"/><Relationship Id="rId1546" Type="http://schemas.openxmlformats.org/officeDocument/2006/relationships/oleObject" Target="embeddings/oleObject732.bin"/><Relationship Id="rId1753" Type="http://schemas.openxmlformats.org/officeDocument/2006/relationships/image" Target="media/image871.wmf"/><Relationship Id="rId1960" Type="http://schemas.openxmlformats.org/officeDocument/2006/relationships/image" Target="media/image974.wmf"/><Relationship Id="rId45" Type="http://schemas.openxmlformats.org/officeDocument/2006/relationships/image" Target="media/image11.wmf"/><Relationship Id="rId1406" Type="http://schemas.openxmlformats.org/officeDocument/2006/relationships/image" Target="media/image698.wmf"/><Relationship Id="rId1613" Type="http://schemas.openxmlformats.org/officeDocument/2006/relationships/image" Target="media/image801.wmf"/><Relationship Id="rId1820" Type="http://schemas.openxmlformats.org/officeDocument/2006/relationships/image" Target="media/image904.wmf"/><Relationship Id="rId194" Type="http://schemas.openxmlformats.org/officeDocument/2006/relationships/oleObject" Target="embeddings/oleObject82.bin"/><Relationship Id="rId1918" Type="http://schemas.openxmlformats.org/officeDocument/2006/relationships/image" Target="media/image953.wmf"/><Relationship Id="rId2082" Type="http://schemas.openxmlformats.org/officeDocument/2006/relationships/image" Target="media/image1035.wmf"/><Relationship Id="rId261" Type="http://schemas.openxmlformats.org/officeDocument/2006/relationships/oleObject" Target="embeddings/oleObject115.bin"/><Relationship Id="rId499" Type="http://schemas.openxmlformats.org/officeDocument/2006/relationships/image" Target="media/image238.wmf"/><Relationship Id="rId2387" Type="http://schemas.openxmlformats.org/officeDocument/2006/relationships/oleObject" Target="embeddings/oleObject1152.bin"/><Relationship Id="rId359" Type="http://schemas.openxmlformats.org/officeDocument/2006/relationships/oleObject" Target="embeddings/oleObject164.bin"/><Relationship Id="rId566" Type="http://schemas.openxmlformats.org/officeDocument/2006/relationships/oleObject" Target="embeddings/oleObject267.bin"/><Relationship Id="rId773" Type="http://schemas.openxmlformats.org/officeDocument/2006/relationships/image" Target="media/image375.wmf"/><Relationship Id="rId1196" Type="http://schemas.openxmlformats.org/officeDocument/2006/relationships/image" Target="media/image606.emf"/><Relationship Id="rId2247" Type="http://schemas.openxmlformats.org/officeDocument/2006/relationships/oleObject" Target="embeddings/oleObject1082.bin"/><Relationship Id="rId2454" Type="http://schemas.openxmlformats.org/officeDocument/2006/relationships/oleObject" Target="embeddings/oleObject1185.bin"/><Relationship Id="rId121" Type="http://schemas.openxmlformats.org/officeDocument/2006/relationships/oleObject" Target="embeddings/oleObject46.bin"/><Relationship Id="rId219" Type="http://schemas.openxmlformats.org/officeDocument/2006/relationships/image" Target="media/image97.wmf"/><Relationship Id="rId426" Type="http://schemas.openxmlformats.org/officeDocument/2006/relationships/image" Target="media/image201.wmf"/><Relationship Id="rId633" Type="http://schemas.openxmlformats.org/officeDocument/2006/relationships/image" Target="media/image305.wmf"/><Relationship Id="rId980" Type="http://schemas.openxmlformats.org/officeDocument/2006/relationships/oleObject" Target="embeddings/oleObject474.bin"/><Relationship Id="rId1056" Type="http://schemas.openxmlformats.org/officeDocument/2006/relationships/oleObject" Target="embeddings/oleObject505.bin"/><Relationship Id="rId1263" Type="http://schemas.openxmlformats.org/officeDocument/2006/relationships/image" Target="media/image627.wmf"/><Relationship Id="rId2107" Type="http://schemas.openxmlformats.org/officeDocument/2006/relationships/oleObject" Target="embeddings/oleObject1012.bin"/><Relationship Id="rId2314" Type="http://schemas.openxmlformats.org/officeDocument/2006/relationships/image" Target="media/image1151.wmf"/><Relationship Id="rId840" Type="http://schemas.openxmlformats.org/officeDocument/2006/relationships/oleObject" Target="embeddings/oleObject404.bin"/><Relationship Id="rId938" Type="http://schemas.openxmlformats.org/officeDocument/2006/relationships/oleObject" Target="embeddings/oleObject453.bin"/><Relationship Id="rId1470" Type="http://schemas.openxmlformats.org/officeDocument/2006/relationships/image" Target="media/image730.wmf"/><Relationship Id="rId1568" Type="http://schemas.openxmlformats.org/officeDocument/2006/relationships/oleObject" Target="embeddings/oleObject743.bin"/><Relationship Id="rId1775" Type="http://schemas.openxmlformats.org/officeDocument/2006/relationships/image" Target="media/image882.wmf"/><Relationship Id="rId67" Type="http://schemas.openxmlformats.org/officeDocument/2006/relationships/oleObject" Target="embeddings/oleObject19.bin"/><Relationship Id="rId700" Type="http://schemas.openxmlformats.org/officeDocument/2006/relationships/oleObject" Target="embeddings/oleObject334.bin"/><Relationship Id="rId1123" Type="http://schemas.openxmlformats.org/officeDocument/2006/relationships/oleObject" Target="embeddings/oleObject538.bin"/><Relationship Id="rId1330" Type="http://schemas.openxmlformats.org/officeDocument/2006/relationships/image" Target="media/image660.emf"/><Relationship Id="rId1428" Type="http://schemas.openxmlformats.org/officeDocument/2006/relationships/image" Target="media/image709.wmf"/><Relationship Id="rId1635" Type="http://schemas.openxmlformats.org/officeDocument/2006/relationships/image" Target="media/image812.wmf"/><Relationship Id="rId1982" Type="http://schemas.openxmlformats.org/officeDocument/2006/relationships/image" Target="media/image985.wmf"/><Relationship Id="rId1842" Type="http://schemas.openxmlformats.org/officeDocument/2006/relationships/image" Target="media/image915.wmf"/><Relationship Id="rId1702" Type="http://schemas.openxmlformats.org/officeDocument/2006/relationships/oleObject" Target="embeddings/oleObject810.bin"/><Relationship Id="rId283" Type="http://schemas.openxmlformats.org/officeDocument/2006/relationships/oleObject" Target="embeddings/oleObject126.bin"/><Relationship Id="rId490" Type="http://schemas.openxmlformats.org/officeDocument/2006/relationships/oleObject" Target="embeddings/oleObject229.bin"/><Relationship Id="rId2171" Type="http://schemas.openxmlformats.org/officeDocument/2006/relationships/oleObject" Target="embeddings/oleObject1044.bin"/><Relationship Id="rId143" Type="http://schemas.openxmlformats.org/officeDocument/2006/relationships/image" Target="media/image59.wmf"/><Relationship Id="rId350" Type="http://schemas.openxmlformats.org/officeDocument/2006/relationships/image" Target="media/image163.wmf"/><Relationship Id="rId588" Type="http://schemas.openxmlformats.org/officeDocument/2006/relationships/oleObject" Target="embeddings/oleObject278.bin"/><Relationship Id="rId795" Type="http://schemas.openxmlformats.org/officeDocument/2006/relationships/image" Target="media/image386.wmf"/><Relationship Id="rId2031" Type="http://schemas.openxmlformats.org/officeDocument/2006/relationships/oleObject" Target="embeddings/oleObject974.bin"/><Relationship Id="rId2269" Type="http://schemas.openxmlformats.org/officeDocument/2006/relationships/oleObject" Target="embeddings/oleObject1093.bin"/><Relationship Id="rId2476" Type="http://schemas.openxmlformats.org/officeDocument/2006/relationships/oleObject" Target="embeddings/oleObject1196.bin"/><Relationship Id="rId9" Type="http://schemas.openxmlformats.org/officeDocument/2006/relationships/image" Target="media/image1.emf"/><Relationship Id="rId210" Type="http://schemas.openxmlformats.org/officeDocument/2006/relationships/oleObject" Target="embeddings/oleObject90.bin"/><Relationship Id="rId448" Type="http://schemas.openxmlformats.org/officeDocument/2006/relationships/image" Target="media/image212.emf"/><Relationship Id="rId655" Type="http://schemas.openxmlformats.org/officeDocument/2006/relationships/image" Target="media/image316.wmf"/><Relationship Id="rId862" Type="http://schemas.openxmlformats.org/officeDocument/2006/relationships/oleObject" Target="embeddings/oleObject415.bin"/><Relationship Id="rId1078" Type="http://schemas.openxmlformats.org/officeDocument/2006/relationships/oleObject" Target="embeddings/oleObject516.bin"/><Relationship Id="rId1285" Type="http://schemas.openxmlformats.org/officeDocument/2006/relationships/image" Target="media/image638.wmf"/><Relationship Id="rId1492" Type="http://schemas.openxmlformats.org/officeDocument/2006/relationships/image" Target="media/image741.wmf"/><Relationship Id="rId2129" Type="http://schemas.openxmlformats.org/officeDocument/2006/relationships/oleObject" Target="embeddings/oleObject1023.bin"/><Relationship Id="rId2336" Type="http://schemas.openxmlformats.org/officeDocument/2006/relationships/image" Target="media/image1162.wmf"/><Relationship Id="rId308" Type="http://schemas.openxmlformats.org/officeDocument/2006/relationships/image" Target="media/image142.wmf"/><Relationship Id="rId515" Type="http://schemas.openxmlformats.org/officeDocument/2006/relationships/image" Target="media/image246.wmf"/><Relationship Id="rId722" Type="http://schemas.openxmlformats.org/officeDocument/2006/relationships/oleObject" Target="embeddings/oleObject345.bin"/><Relationship Id="rId1145" Type="http://schemas.openxmlformats.org/officeDocument/2006/relationships/image" Target="media/image568.png"/><Relationship Id="rId1352" Type="http://schemas.openxmlformats.org/officeDocument/2006/relationships/image" Target="media/image671.wmf"/><Relationship Id="rId1797" Type="http://schemas.openxmlformats.org/officeDocument/2006/relationships/image" Target="media/image893.wmf"/><Relationship Id="rId2403" Type="http://schemas.openxmlformats.org/officeDocument/2006/relationships/oleObject" Target="embeddings/oleObject1160.bin"/><Relationship Id="rId89" Type="http://schemas.openxmlformats.org/officeDocument/2006/relationships/oleObject" Target="embeddings/oleObject30.bin"/><Relationship Id="rId1005" Type="http://schemas.openxmlformats.org/officeDocument/2006/relationships/image" Target="media/image491.wmf"/><Relationship Id="rId1212" Type="http://schemas.openxmlformats.org/officeDocument/2006/relationships/oleObject" Target="embeddings/oleObject566.bin"/><Relationship Id="rId1657" Type="http://schemas.openxmlformats.org/officeDocument/2006/relationships/image" Target="media/image823.wmf"/><Relationship Id="rId1864" Type="http://schemas.openxmlformats.org/officeDocument/2006/relationships/image" Target="media/image926.wmf"/><Relationship Id="rId1517" Type="http://schemas.openxmlformats.org/officeDocument/2006/relationships/image" Target="media/image753.wmf"/><Relationship Id="rId1724" Type="http://schemas.openxmlformats.org/officeDocument/2006/relationships/oleObject" Target="embeddings/oleObject821.bin"/><Relationship Id="rId16" Type="http://schemas.openxmlformats.org/officeDocument/2006/relationships/hyperlink" Target="http://mrl.sci.utah.edu/forums/" TargetMode="External"/><Relationship Id="rId1931" Type="http://schemas.openxmlformats.org/officeDocument/2006/relationships/oleObject" Target="embeddings/oleObject924.bin"/><Relationship Id="rId2193" Type="http://schemas.openxmlformats.org/officeDocument/2006/relationships/oleObject" Target="embeddings/oleObject1055.bin"/><Relationship Id="rId2498" Type="http://schemas.openxmlformats.org/officeDocument/2006/relationships/oleObject" Target="embeddings/oleObject1207.bin"/><Relationship Id="rId165" Type="http://schemas.openxmlformats.org/officeDocument/2006/relationships/image" Target="media/image70.wmf"/><Relationship Id="rId372" Type="http://schemas.openxmlformats.org/officeDocument/2006/relationships/image" Target="media/image174.wmf"/><Relationship Id="rId677" Type="http://schemas.openxmlformats.org/officeDocument/2006/relationships/image" Target="media/image327.wmf"/><Relationship Id="rId2053" Type="http://schemas.openxmlformats.org/officeDocument/2006/relationships/oleObject" Target="embeddings/oleObject985.bin"/><Relationship Id="rId2260" Type="http://schemas.openxmlformats.org/officeDocument/2006/relationships/image" Target="media/image1124.wmf"/><Relationship Id="rId2358" Type="http://schemas.openxmlformats.org/officeDocument/2006/relationships/image" Target="media/image1173.wmf"/><Relationship Id="rId232" Type="http://schemas.openxmlformats.org/officeDocument/2006/relationships/oleObject" Target="embeddings/oleObject101.bin"/><Relationship Id="rId884" Type="http://schemas.openxmlformats.org/officeDocument/2006/relationships/oleObject" Target="embeddings/oleObject426.bin"/><Relationship Id="rId2120" Type="http://schemas.openxmlformats.org/officeDocument/2006/relationships/image" Target="media/image1054.wmf"/><Relationship Id="rId537" Type="http://schemas.openxmlformats.org/officeDocument/2006/relationships/image" Target="media/image257.wmf"/><Relationship Id="rId744" Type="http://schemas.openxmlformats.org/officeDocument/2006/relationships/oleObject" Target="embeddings/oleObject356.bin"/><Relationship Id="rId951" Type="http://schemas.openxmlformats.org/officeDocument/2006/relationships/image" Target="media/image464.wmf"/><Relationship Id="rId1167" Type="http://schemas.openxmlformats.org/officeDocument/2006/relationships/image" Target="media/image579.wmf"/><Relationship Id="rId1374" Type="http://schemas.openxmlformats.org/officeDocument/2006/relationships/image" Target="media/image682.wmf"/><Relationship Id="rId1581" Type="http://schemas.openxmlformats.org/officeDocument/2006/relationships/image" Target="media/image785.wmf"/><Relationship Id="rId1679" Type="http://schemas.openxmlformats.org/officeDocument/2006/relationships/image" Target="media/image834.wmf"/><Relationship Id="rId2218" Type="http://schemas.openxmlformats.org/officeDocument/2006/relationships/image" Target="media/image1103.wmf"/><Relationship Id="rId2425" Type="http://schemas.openxmlformats.org/officeDocument/2006/relationships/image" Target="media/image1206.wmf"/><Relationship Id="rId80" Type="http://schemas.openxmlformats.org/officeDocument/2006/relationships/image" Target="media/image28.wmf"/><Relationship Id="rId604" Type="http://schemas.openxmlformats.org/officeDocument/2006/relationships/oleObject" Target="embeddings/oleObject286.bin"/><Relationship Id="rId811" Type="http://schemas.openxmlformats.org/officeDocument/2006/relationships/image" Target="media/image394.wmf"/><Relationship Id="rId1027" Type="http://schemas.openxmlformats.org/officeDocument/2006/relationships/image" Target="media/image504.emf"/><Relationship Id="rId1234" Type="http://schemas.openxmlformats.org/officeDocument/2006/relationships/oleObject" Target="embeddings/oleObject577.bin"/><Relationship Id="rId1441" Type="http://schemas.openxmlformats.org/officeDocument/2006/relationships/oleObject" Target="embeddings/oleObject680.bin"/><Relationship Id="rId1886" Type="http://schemas.openxmlformats.org/officeDocument/2006/relationships/image" Target="media/image937.wmf"/><Relationship Id="rId909" Type="http://schemas.openxmlformats.org/officeDocument/2006/relationships/image" Target="media/image443.wmf"/><Relationship Id="rId1301" Type="http://schemas.openxmlformats.org/officeDocument/2006/relationships/image" Target="media/image646.wmf"/><Relationship Id="rId1539" Type="http://schemas.openxmlformats.org/officeDocument/2006/relationships/image" Target="media/image764.wmf"/><Relationship Id="rId1746" Type="http://schemas.openxmlformats.org/officeDocument/2006/relationships/oleObject" Target="embeddings/oleObject832.bin"/><Relationship Id="rId1953" Type="http://schemas.openxmlformats.org/officeDocument/2006/relationships/oleObject" Target="embeddings/oleObject935.bin"/><Relationship Id="rId38" Type="http://schemas.openxmlformats.org/officeDocument/2006/relationships/oleObject" Target="embeddings/oleObject5.bin"/><Relationship Id="rId1606" Type="http://schemas.openxmlformats.org/officeDocument/2006/relationships/oleObject" Target="embeddings/oleObject762.bin"/><Relationship Id="rId1813" Type="http://schemas.openxmlformats.org/officeDocument/2006/relationships/oleObject" Target="embeddings/oleObject865.bin"/><Relationship Id="rId187" Type="http://schemas.openxmlformats.org/officeDocument/2006/relationships/image" Target="media/image81.wmf"/><Relationship Id="rId394" Type="http://schemas.openxmlformats.org/officeDocument/2006/relationships/image" Target="media/image185.wmf"/><Relationship Id="rId2075" Type="http://schemas.openxmlformats.org/officeDocument/2006/relationships/oleObject" Target="embeddings/oleObject996.bin"/><Relationship Id="rId2282" Type="http://schemas.openxmlformats.org/officeDocument/2006/relationships/image" Target="media/image1135.wmf"/><Relationship Id="rId254" Type="http://schemas.openxmlformats.org/officeDocument/2006/relationships/oleObject" Target="embeddings/oleObject112.bin"/><Relationship Id="rId699" Type="http://schemas.openxmlformats.org/officeDocument/2006/relationships/image" Target="media/image338.wmf"/><Relationship Id="rId1091" Type="http://schemas.openxmlformats.org/officeDocument/2006/relationships/image" Target="media/image541.wmf"/><Relationship Id="rId114" Type="http://schemas.openxmlformats.org/officeDocument/2006/relationships/image" Target="media/image45.wmf"/><Relationship Id="rId461" Type="http://schemas.openxmlformats.org/officeDocument/2006/relationships/oleObject" Target="embeddings/oleObject215.bin"/><Relationship Id="rId559" Type="http://schemas.openxmlformats.org/officeDocument/2006/relationships/image" Target="media/image268.wmf"/><Relationship Id="rId766" Type="http://schemas.openxmlformats.org/officeDocument/2006/relationships/oleObject" Target="embeddings/oleObject367.bin"/><Relationship Id="rId1189" Type="http://schemas.openxmlformats.org/officeDocument/2006/relationships/image" Target="media/image590.wmf"/><Relationship Id="rId1396" Type="http://schemas.openxmlformats.org/officeDocument/2006/relationships/image" Target="media/image693.wmf"/><Relationship Id="rId2142" Type="http://schemas.openxmlformats.org/officeDocument/2006/relationships/image" Target="media/image1065.wmf"/><Relationship Id="rId2447" Type="http://schemas.openxmlformats.org/officeDocument/2006/relationships/image" Target="media/image1217.wmf"/><Relationship Id="rId321" Type="http://schemas.openxmlformats.org/officeDocument/2006/relationships/oleObject" Target="embeddings/oleObject145.bin"/><Relationship Id="rId419" Type="http://schemas.openxmlformats.org/officeDocument/2006/relationships/oleObject" Target="embeddings/oleObject194.bin"/><Relationship Id="rId626" Type="http://schemas.openxmlformats.org/officeDocument/2006/relationships/oleObject" Target="embeddings/oleObject297.bin"/><Relationship Id="rId973" Type="http://schemas.openxmlformats.org/officeDocument/2006/relationships/image" Target="media/image475.wmf"/><Relationship Id="rId1049" Type="http://schemas.openxmlformats.org/officeDocument/2006/relationships/image" Target="media/image520.wmf"/><Relationship Id="rId1256" Type="http://schemas.openxmlformats.org/officeDocument/2006/relationships/oleObject" Target="embeddings/oleObject588.bin"/><Relationship Id="rId2002" Type="http://schemas.openxmlformats.org/officeDocument/2006/relationships/image" Target="media/image995.wmf"/><Relationship Id="rId2307" Type="http://schemas.openxmlformats.org/officeDocument/2006/relationships/oleObject" Target="embeddings/oleObject1112.bin"/><Relationship Id="rId833" Type="http://schemas.openxmlformats.org/officeDocument/2006/relationships/image" Target="media/image405.wmf"/><Relationship Id="rId1116" Type="http://schemas.openxmlformats.org/officeDocument/2006/relationships/image" Target="media/image554.wmf"/><Relationship Id="rId1463" Type="http://schemas.openxmlformats.org/officeDocument/2006/relationships/oleObject" Target="embeddings/oleObject691.bin"/><Relationship Id="rId1670" Type="http://schemas.openxmlformats.org/officeDocument/2006/relationships/oleObject" Target="embeddings/oleObject794.bin"/><Relationship Id="rId1768" Type="http://schemas.openxmlformats.org/officeDocument/2006/relationships/oleObject" Target="embeddings/oleObject843.bin"/><Relationship Id="rId900" Type="http://schemas.openxmlformats.org/officeDocument/2006/relationships/oleObject" Target="embeddings/oleObject434.bin"/><Relationship Id="rId1323" Type="http://schemas.openxmlformats.org/officeDocument/2006/relationships/oleObject" Target="embeddings/oleObject621.bin"/><Relationship Id="rId1530" Type="http://schemas.openxmlformats.org/officeDocument/2006/relationships/oleObject" Target="embeddings/oleObject724.bin"/><Relationship Id="rId1628" Type="http://schemas.openxmlformats.org/officeDocument/2006/relationships/oleObject" Target="embeddings/oleObject773.bin"/><Relationship Id="rId1975" Type="http://schemas.openxmlformats.org/officeDocument/2006/relationships/oleObject" Target="embeddings/oleObject946.bin"/><Relationship Id="rId1835" Type="http://schemas.openxmlformats.org/officeDocument/2006/relationships/oleObject" Target="embeddings/oleObject876.bin"/><Relationship Id="rId1902" Type="http://schemas.openxmlformats.org/officeDocument/2006/relationships/image" Target="media/image945.wmf"/><Relationship Id="rId2097" Type="http://schemas.openxmlformats.org/officeDocument/2006/relationships/oleObject" Target="embeddings/oleObject1007.bin"/><Relationship Id="rId276" Type="http://schemas.openxmlformats.org/officeDocument/2006/relationships/image" Target="media/image126.wmf"/><Relationship Id="rId483" Type="http://schemas.openxmlformats.org/officeDocument/2006/relationships/image" Target="media/image230.wmf"/><Relationship Id="rId690" Type="http://schemas.openxmlformats.org/officeDocument/2006/relationships/oleObject" Target="embeddings/oleObject329.bin"/><Relationship Id="rId2164" Type="http://schemas.openxmlformats.org/officeDocument/2006/relationships/image" Target="media/image1076.wmf"/><Relationship Id="rId2371" Type="http://schemas.openxmlformats.org/officeDocument/2006/relationships/oleObject" Target="embeddings/oleObject1144.bin"/><Relationship Id="rId136" Type="http://schemas.openxmlformats.org/officeDocument/2006/relationships/oleObject" Target="embeddings/oleObject53.bin"/><Relationship Id="rId343" Type="http://schemas.openxmlformats.org/officeDocument/2006/relationships/oleObject" Target="embeddings/oleObject156.bin"/><Relationship Id="rId550" Type="http://schemas.openxmlformats.org/officeDocument/2006/relationships/oleObject" Target="embeddings/oleObject259.bin"/><Relationship Id="rId788" Type="http://schemas.openxmlformats.org/officeDocument/2006/relationships/oleObject" Target="embeddings/oleObject378.bin"/><Relationship Id="rId995" Type="http://schemas.openxmlformats.org/officeDocument/2006/relationships/image" Target="media/image486.wmf"/><Relationship Id="rId1180" Type="http://schemas.openxmlformats.org/officeDocument/2006/relationships/oleObject" Target="embeddings/oleObject556.bin"/><Relationship Id="rId2024" Type="http://schemas.openxmlformats.org/officeDocument/2006/relationships/image" Target="media/image1006.wmf"/><Relationship Id="rId2231" Type="http://schemas.openxmlformats.org/officeDocument/2006/relationships/oleObject" Target="embeddings/oleObject1074.bin"/><Relationship Id="rId2469" Type="http://schemas.openxmlformats.org/officeDocument/2006/relationships/image" Target="media/image1228.wmf"/><Relationship Id="rId203" Type="http://schemas.openxmlformats.org/officeDocument/2006/relationships/image" Target="media/image89.wmf"/><Relationship Id="rId648" Type="http://schemas.openxmlformats.org/officeDocument/2006/relationships/oleObject" Target="embeddings/oleObject308.bin"/><Relationship Id="rId855" Type="http://schemas.openxmlformats.org/officeDocument/2006/relationships/image" Target="media/image416.wmf"/><Relationship Id="rId1040" Type="http://schemas.openxmlformats.org/officeDocument/2006/relationships/oleObject" Target="embeddings/oleObject497.bin"/><Relationship Id="rId1278" Type="http://schemas.openxmlformats.org/officeDocument/2006/relationships/oleObject" Target="embeddings/oleObject599.bin"/><Relationship Id="rId1485" Type="http://schemas.openxmlformats.org/officeDocument/2006/relationships/oleObject" Target="embeddings/oleObject702.bin"/><Relationship Id="rId1692" Type="http://schemas.openxmlformats.org/officeDocument/2006/relationships/oleObject" Target="embeddings/oleObject805.bin"/><Relationship Id="rId2329" Type="http://schemas.openxmlformats.org/officeDocument/2006/relationships/oleObject" Target="embeddings/oleObject1123.bin"/><Relationship Id="rId410" Type="http://schemas.openxmlformats.org/officeDocument/2006/relationships/image" Target="media/image193.wmf"/><Relationship Id="rId508" Type="http://schemas.openxmlformats.org/officeDocument/2006/relationships/oleObject" Target="embeddings/oleObject238.bin"/><Relationship Id="rId715" Type="http://schemas.openxmlformats.org/officeDocument/2006/relationships/image" Target="media/image346.wmf"/><Relationship Id="rId922" Type="http://schemas.openxmlformats.org/officeDocument/2006/relationships/oleObject" Target="embeddings/oleObject445.bin"/><Relationship Id="rId1138" Type="http://schemas.openxmlformats.org/officeDocument/2006/relationships/oleObject" Target="embeddings/oleObject542.bin"/><Relationship Id="rId1345" Type="http://schemas.openxmlformats.org/officeDocument/2006/relationships/oleObject" Target="embeddings/oleObject632.bin"/><Relationship Id="rId1552" Type="http://schemas.openxmlformats.org/officeDocument/2006/relationships/oleObject" Target="embeddings/oleObject735.bin"/><Relationship Id="rId1997" Type="http://schemas.openxmlformats.org/officeDocument/2006/relationships/oleObject" Target="embeddings/oleObject957.bin"/><Relationship Id="rId1205" Type="http://schemas.openxmlformats.org/officeDocument/2006/relationships/image" Target="media/image613.emf"/><Relationship Id="rId1857" Type="http://schemas.openxmlformats.org/officeDocument/2006/relationships/oleObject" Target="embeddings/oleObject887.bin"/><Relationship Id="rId51" Type="http://schemas.openxmlformats.org/officeDocument/2006/relationships/oleObject" Target="embeddings/oleObject11.bin"/><Relationship Id="rId1412" Type="http://schemas.openxmlformats.org/officeDocument/2006/relationships/image" Target="media/image701.wmf"/><Relationship Id="rId1717" Type="http://schemas.openxmlformats.org/officeDocument/2006/relationships/image" Target="media/image853.wmf"/><Relationship Id="rId1924" Type="http://schemas.openxmlformats.org/officeDocument/2006/relationships/image" Target="media/image956.wmf"/><Relationship Id="rId298" Type="http://schemas.openxmlformats.org/officeDocument/2006/relationships/image" Target="media/image137.wmf"/><Relationship Id="rId158" Type="http://schemas.openxmlformats.org/officeDocument/2006/relationships/oleObject" Target="embeddings/oleObject64.bin"/><Relationship Id="rId2186" Type="http://schemas.openxmlformats.org/officeDocument/2006/relationships/image" Target="media/image1087.wmf"/><Relationship Id="rId2393" Type="http://schemas.openxmlformats.org/officeDocument/2006/relationships/oleObject" Target="embeddings/oleObject1155.bin"/><Relationship Id="rId365" Type="http://schemas.openxmlformats.org/officeDocument/2006/relationships/oleObject" Target="embeddings/oleObject167.bin"/><Relationship Id="rId572" Type="http://schemas.openxmlformats.org/officeDocument/2006/relationships/oleObject" Target="embeddings/oleObject270.bin"/><Relationship Id="rId2046" Type="http://schemas.openxmlformats.org/officeDocument/2006/relationships/image" Target="media/image1017.wmf"/><Relationship Id="rId2253" Type="http://schemas.openxmlformats.org/officeDocument/2006/relationships/oleObject" Target="embeddings/oleObject1085.bin"/><Relationship Id="rId2460" Type="http://schemas.openxmlformats.org/officeDocument/2006/relationships/oleObject" Target="embeddings/oleObject1188.bin"/><Relationship Id="rId225" Type="http://schemas.openxmlformats.org/officeDocument/2006/relationships/image" Target="media/image100.wmf"/><Relationship Id="rId432" Type="http://schemas.openxmlformats.org/officeDocument/2006/relationships/image" Target="media/image204.wmf"/><Relationship Id="rId877" Type="http://schemas.openxmlformats.org/officeDocument/2006/relationships/image" Target="media/image427.wmf"/><Relationship Id="rId1062" Type="http://schemas.openxmlformats.org/officeDocument/2006/relationships/oleObject" Target="embeddings/oleObject508.bin"/><Relationship Id="rId2113" Type="http://schemas.openxmlformats.org/officeDocument/2006/relationships/oleObject" Target="embeddings/oleObject1015.bin"/><Relationship Id="rId2320" Type="http://schemas.openxmlformats.org/officeDocument/2006/relationships/image" Target="media/image1154.wmf"/><Relationship Id="rId737" Type="http://schemas.openxmlformats.org/officeDocument/2006/relationships/image" Target="media/image357.wmf"/><Relationship Id="rId944" Type="http://schemas.openxmlformats.org/officeDocument/2006/relationships/oleObject" Target="embeddings/oleObject456.bin"/><Relationship Id="rId1367" Type="http://schemas.openxmlformats.org/officeDocument/2006/relationships/oleObject" Target="embeddings/oleObject643.bin"/><Relationship Id="rId1574" Type="http://schemas.openxmlformats.org/officeDocument/2006/relationships/oleObject" Target="embeddings/oleObject746.bin"/><Relationship Id="rId1781" Type="http://schemas.openxmlformats.org/officeDocument/2006/relationships/image" Target="media/image885.wmf"/><Relationship Id="rId2418" Type="http://schemas.openxmlformats.org/officeDocument/2006/relationships/oleObject" Target="embeddings/oleObject1167.bin"/><Relationship Id="rId73" Type="http://schemas.openxmlformats.org/officeDocument/2006/relationships/oleObject" Target="embeddings/oleObject22.bin"/><Relationship Id="rId804" Type="http://schemas.openxmlformats.org/officeDocument/2006/relationships/oleObject" Target="embeddings/oleObject386.bin"/><Relationship Id="rId1227" Type="http://schemas.openxmlformats.org/officeDocument/2006/relationships/image" Target="media/image609.wmf"/><Relationship Id="rId1434" Type="http://schemas.openxmlformats.org/officeDocument/2006/relationships/image" Target="media/image712.wmf"/><Relationship Id="rId1641" Type="http://schemas.openxmlformats.org/officeDocument/2006/relationships/image" Target="media/image815.wmf"/><Relationship Id="rId1879" Type="http://schemas.openxmlformats.org/officeDocument/2006/relationships/oleObject" Target="embeddings/oleObject898.bin"/><Relationship Id="rId1501" Type="http://schemas.openxmlformats.org/officeDocument/2006/relationships/image" Target="media/image745.wmf"/><Relationship Id="rId1739" Type="http://schemas.openxmlformats.org/officeDocument/2006/relationships/image" Target="media/image864.wmf"/><Relationship Id="rId1946" Type="http://schemas.openxmlformats.org/officeDocument/2006/relationships/image" Target="media/image967.wmf"/><Relationship Id="rId1806" Type="http://schemas.openxmlformats.org/officeDocument/2006/relationships/image" Target="media/image897.wmf"/><Relationship Id="rId387" Type="http://schemas.openxmlformats.org/officeDocument/2006/relationships/oleObject" Target="embeddings/oleObject178.bin"/><Relationship Id="rId594" Type="http://schemas.openxmlformats.org/officeDocument/2006/relationships/oleObject" Target="embeddings/oleObject281.bin"/><Relationship Id="rId2068" Type="http://schemas.openxmlformats.org/officeDocument/2006/relationships/image" Target="media/image1028.wmf"/><Relationship Id="rId2275" Type="http://schemas.openxmlformats.org/officeDocument/2006/relationships/oleObject" Target="embeddings/oleObject1096.bin"/><Relationship Id="rId247" Type="http://schemas.openxmlformats.org/officeDocument/2006/relationships/image" Target="media/image111.wmf"/><Relationship Id="rId899" Type="http://schemas.openxmlformats.org/officeDocument/2006/relationships/image" Target="media/image438.wmf"/><Relationship Id="rId1084" Type="http://schemas.openxmlformats.org/officeDocument/2006/relationships/oleObject" Target="embeddings/oleObject519.bin"/><Relationship Id="rId2482" Type="http://schemas.openxmlformats.org/officeDocument/2006/relationships/oleObject" Target="embeddings/oleObject1199.bin"/><Relationship Id="rId107" Type="http://schemas.openxmlformats.org/officeDocument/2006/relationships/oleObject" Target="embeddings/oleObject39.bin"/><Relationship Id="rId454" Type="http://schemas.openxmlformats.org/officeDocument/2006/relationships/image" Target="media/image215.wmf"/><Relationship Id="rId661" Type="http://schemas.openxmlformats.org/officeDocument/2006/relationships/image" Target="media/image319.wmf"/><Relationship Id="rId759" Type="http://schemas.openxmlformats.org/officeDocument/2006/relationships/image" Target="media/image368.wmf"/><Relationship Id="rId966" Type="http://schemas.openxmlformats.org/officeDocument/2006/relationships/oleObject" Target="embeddings/oleObject467.bin"/><Relationship Id="rId1291" Type="http://schemas.openxmlformats.org/officeDocument/2006/relationships/image" Target="media/image641.wmf"/><Relationship Id="rId1389" Type="http://schemas.openxmlformats.org/officeDocument/2006/relationships/oleObject" Target="embeddings/oleObject654.bin"/><Relationship Id="rId1596" Type="http://schemas.openxmlformats.org/officeDocument/2006/relationships/oleObject" Target="embeddings/oleObject757.bin"/><Relationship Id="rId2135" Type="http://schemas.openxmlformats.org/officeDocument/2006/relationships/oleObject" Target="embeddings/oleObject1026.bin"/><Relationship Id="rId2342" Type="http://schemas.openxmlformats.org/officeDocument/2006/relationships/image" Target="media/image1165.wmf"/><Relationship Id="rId314" Type="http://schemas.openxmlformats.org/officeDocument/2006/relationships/image" Target="media/image145.wmf"/><Relationship Id="rId521" Type="http://schemas.openxmlformats.org/officeDocument/2006/relationships/image" Target="media/image249.wmf"/><Relationship Id="rId619" Type="http://schemas.openxmlformats.org/officeDocument/2006/relationships/image" Target="media/image298.wmf"/><Relationship Id="rId1151" Type="http://schemas.openxmlformats.org/officeDocument/2006/relationships/image" Target="media/image578.png"/><Relationship Id="rId1249" Type="http://schemas.openxmlformats.org/officeDocument/2006/relationships/image" Target="media/image620.wmf"/><Relationship Id="rId2202" Type="http://schemas.openxmlformats.org/officeDocument/2006/relationships/image" Target="media/image1095.wmf"/><Relationship Id="rId95" Type="http://schemas.openxmlformats.org/officeDocument/2006/relationships/oleObject" Target="embeddings/oleObject33.bin"/><Relationship Id="rId826" Type="http://schemas.openxmlformats.org/officeDocument/2006/relationships/oleObject" Target="embeddings/oleObject397.bin"/><Relationship Id="rId1011" Type="http://schemas.openxmlformats.org/officeDocument/2006/relationships/image" Target="media/image494.wmf"/><Relationship Id="rId1109" Type="http://schemas.openxmlformats.org/officeDocument/2006/relationships/oleObject" Target="embeddings/oleObject531.bin"/><Relationship Id="rId1456" Type="http://schemas.openxmlformats.org/officeDocument/2006/relationships/image" Target="media/image723.wmf"/><Relationship Id="rId1663" Type="http://schemas.openxmlformats.org/officeDocument/2006/relationships/image" Target="media/image826.wmf"/><Relationship Id="rId1870" Type="http://schemas.openxmlformats.org/officeDocument/2006/relationships/image" Target="media/image929.wmf"/><Relationship Id="rId1968" Type="http://schemas.openxmlformats.org/officeDocument/2006/relationships/image" Target="media/image978.wmf"/><Relationship Id="rId2507" Type="http://schemas.openxmlformats.org/officeDocument/2006/relationships/fontTable" Target="fontTable.xml"/><Relationship Id="rId1316" Type="http://schemas.openxmlformats.org/officeDocument/2006/relationships/image" Target="media/image653.wmf"/><Relationship Id="rId1523" Type="http://schemas.openxmlformats.org/officeDocument/2006/relationships/image" Target="media/image756.wmf"/><Relationship Id="rId1730" Type="http://schemas.openxmlformats.org/officeDocument/2006/relationships/oleObject" Target="embeddings/oleObject824.bin"/><Relationship Id="rId22" Type="http://schemas.openxmlformats.org/officeDocument/2006/relationships/hyperlink" Target="http://mrl.sci.utah.edu/software/preview" TargetMode="External"/><Relationship Id="rId1828" Type="http://schemas.openxmlformats.org/officeDocument/2006/relationships/image" Target="media/image908.wmf"/><Relationship Id="rId171" Type="http://schemas.openxmlformats.org/officeDocument/2006/relationships/image" Target="media/image73.wmf"/><Relationship Id="rId2297" Type="http://schemas.openxmlformats.org/officeDocument/2006/relationships/oleObject" Target="embeddings/oleObject1107.bin"/><Relationship Id="rId269" Type="http://schemas.openxmlformats.org/officeDocument/2006/relationships/oleObject" Target="embeddings/oleObject119.bin"/><Relationship Id="rId476" Type="http://schemas.openxmlformats.org/officeDocument/2006/relationships/image" Target="media/image226.wmf"/><Relationship Id="rId683" Type="http://schemas.openxmlformats.org/officeDocument/2006/relationships/image" Target="media/image330.wmf"/><Relationship Id="rId890" Type="http://schemas.openxmlformats.org/officeDocument/2006/relationships/oleObject" Target="embeddings/oleObject429.bin"/><Relationship Id="rId2157" Type="http://schemas.openxmlformats.org/officeDocument/2006/relationships/oleObject" Target="embeddings/oleObject1037.bin"/><Relationship Id="rId2364" Type="http://schemas.openxmlformats.org/officeDocument/2006/relationships/image" Target="media/image1176.wmf"/><Relationship Id="rId129" Type="http://schemas.openxmlformats.org/officeDocument/2006/relationships/oleObject" Target="embeddings/oleObject50.bin"/><Relationship Id="rId336" Type="http://schemas.openxmlformats.org/officeDocument/2006/relationships/image" Target="media/image156.wmf"/><Relationship Id="rId543" Type="http://schemas.openxmlformats.org/officeDocument/2006/relationships/image" Target="media/image260.wmf"/><Relationship Id="rId988" Type="http://schemas.openxmlformats.org/officeDocument/2006/relationships/oleObject" Target="embeddings/oleObject478.bin"/><Relationship Id="rId1173" Type="http://schemas.openxmlformats.org/officeDocument/2006/relationships/image" Target="media/image582.wmf"/><Relationship Id="rId1380" Type="http://schemas.openxmlformats.org/officeDocument/2006/relationships/image" Target="media/image685.wmf"/><Relationship Id="rId2017" Type="http://schemas.openxmlformats.org/officeDocument/2006/relationships/oleObject" Target="embeddings/oleObject967.bin"/><Relationship Id="rId2224" Type="http://schemas.openxmlformats.org/officeDocument/2006/relationships/image" Target="media/image1106.wmf"/><Relationship Id="rId403" Type="http://schemas.openxmlformats.org/officeDocument/2006/relationships/oleObject" Target="embeddings/oleObject186.bin"/><Relationship Id="rId750" Type="http://schemas.openxmlformats.org/officeDocument/2006/relationships/oleObject" Target="embeddings/oleObject359.bin"/><Relationship Id="rId848" Type="http://schemas.openxmlformats.org/officeDocument/2006/relationships/oleObject" Target="embeddings/oleObject408.bin"/><Relationship Id="rId1033" Type="http://schemas.openxmlformats.org/officeDocument/2006/relationships/image" Target="media/image510.emf"/><Relationship Id="rId1478" Type="http://schemas.openxmlformats.org/officeDocument/2006/relationships/image" Target="media/image734.wmf"/><Relationship Id="rId1685" Type="http://schemas.openxmlformats.org/officeDocument/2006/relationships/image" Target="media/image837.wmf"/><Relationship Id="rId1892" Type="http://schemas.openxmlformats.org/officeDocument/2006/relationships/image" Target="media/image940.wmf"/><Relationship Id="rId2431" Type="http://schemas.openxmlformats.org/officeDocument/2006/relationships/image" Target="media/image1209.wmf"/><Relationship Id="rId610" Type="http://schemas.openxmlformats.org/officeDocument/2006/relationships/oleObject" Target="embeddings/oleObject289.bin"/><Relationship Id="rId708" Type="http://schemas.openxmlformats.org/officeDocument/2006/relationships/oleObject" Target="embeddings/oleObject338.bin"/><Relationship Id="rId915" Type="http://schemas.openxmlformats.org/officeDocument/2006/relationships/image" Target="media/image446.wmf"/><Relationship Id="rId1240" Type="http://schemas.openxmlformats.org/officeDocument/2006/relationships/oleObject" Target="embeddings/oleObject580.bin"/><Relationship Id="rId1338" Type="http://schemas.openxmlformats.org/officeDocument/2006/relationships/image" Target="media/image664.wmf"/><Relationship Id="rId1545" Type="http://schemas.openxmlformats.org/officeDocument/2006/relationships/image" Target="media/image767.wmf"/><Relationship Id="rId1100" Type="http://schemas.openxmlformats.org/officeDocument/2006/relationships/oleObject" Target="embeddings/oleObject527.bin"/><Relationship Id="rId1405" Type="http://schemas.openxmlformats.org/officeDocument/2006/relationships/oleObject" Target="embeddings/oleObject662.bin"/><Relationship Id="rId1752" Type="http://schemas.openxmlformats.org/officeDocument/2006/relationships/oleObject" Target="embeddings/oleObject835.bin"/><Relationship Id="rId44" Type="http://schemas.openxmlformats.org/officeDocument/2006/relationships/oleObject" Target="embeddings/oleObject8.bin"/><Relationship Id="rId1612" Type="http://schemas.openxmlformats.org/officeDocument/2006/relationships/oleObject" Target="embeddings/oleObject765.bin"/><Relationship Id="rId1917" Type="http://schemas.openxmlformats.org/officeDocument/2006/relationships/oleObject" Target="embeddings/oleObject917.bin"/><Relationship Id="rId193" Type="http://schemas.openxmlformats.org/officeDocument/2006/relationships/image" Target="media/image84.wmf"/><Relationship Id="rId498" Type="http://schemas.openxmlformats.org/officeDocument/2006/relationships/oleObject" Target="embeddings/oleObject233.bin"/><Relationship Id="rId2081" Type="http://schemas.openxmlformats.org/officeDocument/2006/relationships/oleObject" Target="embeddings/oleObject999.bin"/><Relationship Id="rId2179" Type="http://schemas.openxmlformats.org/officeDocument/2006/relationships/oleObject" Target="embeddings/oleObject1048.bin"/><Relationship Id="rId260" Type="http://schemas.openxmlformats.org/officeDocument/2006/relationships/image" Target="media/image118.wmf"/><Relationship Id="rId2386" Type="http://schemas.openxmlformats.org/officeDocument/2006/relationships/image" Target="media/image1187.wmf"/><Relationship Id="rId120" Type="http://schemas.openxmlformats.org/officeDocument/2006/relationships/image" Target="media/image48.wmf"/><Relationship Id="rId358" Type="http://schemas.openxmlformats.org/officeDocument/2006/relationships/image" Target="media/image167.wmf"/><Relationship Id="rId565" Type="http://schemas.openxmlformats.org/officeDocument/2006/relationships/image" Target="media/image271.wmf"/><Relationship Id="rId772" Type="http://schemas.openxmlformats.org/officeDocument/2006/relationships/oleObject" Target="embeddings/oleObject370.bin"/><Relationship Id="rId1195" Type="http://schemas.openxmlformats.org/officeDocument/2006/relationships/image" Target="media/image605.emf"/><Relationship Id="rId2039" Type="http://schemas.openxmlformats.org/officeDocument/2006/relationships/oleObject" Target="embeddings/oleObject978.bin"/><Relationship Id="rId2246" Type="http://schemas.openxmlformats.org/officeDocument/2006/relationships/image" Target="media/image1117.wmf"/><Relationship Id="rId2453" Type="http://schemas.openxmlformats.org/officeDocument/2006/relationships/image" Target="media/image1220.wmf"/><Relationship Id="rId218" Type="http://schemas.openxmlformats.org/officeDocument/2006/relationships/oleObject" Target="embeddings/oleObject94.bin"/><Relationship Id="rId425" Type="http://schemas.openxmlformats.org/officeDocument/2006/relationships/oleObject" Target="embeddings/oleObject197.bin"/><Relationship Id="rId632" Type="http://schemas.openxmlformats.org/officeDocument/2006/relationships/oleObject" Target="embeddings/oleObject300.bin"/><Relationship Id="rId1055" Type="http://schemas.openxmlformats.org/officeDocument/2006/relationships/image" Target="media/image523.wmf"/><Relationship Id="rId1262" Type="http://schemas.openxmlformats.org/officeDocument/2006/relationships/oleObject" Target="embeddings/oleObject591.bin"/><Relationship Id="rId2106" Type="http://schemas.openxmlformats.org/officeDocument/2006/relationships/image" Target="media/image1047.wmf"/><Relationship Id="rId2313" Type="http://schemas.openxmlformats.org/officeDocument/2006/relationships/oleObject" Target="embeddings/oleObject1115.bin"/><Relationship Id="rId937" Type="http://schemas.openxmlformats.org/officeDocument/2006/relationships/image" Target="media/image457.wmf"/><Relationship Id="rId1122" Type="http://schemas.openxmlformats.org/officeDocument/2006/relationships/image" Target="media/image557.wmf"/><Relationship Id="rId1567" Type="http://schemas.openxmlformats.org/officeDocument/2006/relationships/image" Target="media/image778.wmf"/><Relationship Id="rId1774" Type="http://schemas.openxmlformats.org/officeDocument/2006/relationships/oleObject" Target="embeddings/oleObject846.bin"/><Relationship Id="rId1981" Type="http://schemas.openxmlformats.org/officeDocument/2006/relationships/oleObject" Target="embeddings/oleObject949.bin"/><Relationship Id="rId66" Type="http://schemas.openxmlformats.org/officeDocument/2006/relationships/image" Target="media/image21.wmf"/><Relationship Id="rId1427" Type="http://schemas.openxmlformats.org/officeDocument/2006/relationships/oleObject" Target="embeddings/oleObject673.bin"/><Relationship Id="rId1634" Type="http://schemas.openxmlformats.org/officeDocument/2006/relationships/oleObject" Target="embeddings/oleObject776.bin"/><Relationship Id="rId1841" Type="http://schemas.openxmlformats.org/officeDocument/2006/relationships/oleObject" Target="embeddings/oleObject879.bin"/><Relationship Id="rId1939" Type="http://schemas.openxmlformats.org/officeDocument/2006/relationships/oleObject" Target="embeddings/oleObject928.bin"/><Relationship Id="rId1701" Type="http://schemas.openxmlformats.org/officeDocument/2006/relationships/image" Target="media/image845.wmf"/><Relationship Id="rId282" Type="http://schemas.openxmlformats.org/officeDocument/2006/relationships/image" Target="media/image129.wmf"/><Relationship Id="rId587" Type="http://schemas.openxmlformats.org/officeDocument/2006/relationships/image" Target="media/image282.wmf"/><Relationship Id="rId2170" Type="http://schemas.openxmlformats.org/officeDocument/2006/relationships/image" Target="media/image1079.wmf"/><Relationship Id="rId2268" Type="http://schemas.openxmlformats.org/officeDocument/2006/relationships/image" Target="media/image1128.wmf"/><Relationship Id="rId8" Type="http://schemas.openxmlformats.org/officeDocument/2006/relationships/endnotes" Target="endnotes.xml"/><Relationship Id="rId142" Type="http://schemas.openxmlformats.org/officeDocument/2006/relationships/oleObject" Target="embeddings/oleObject56.bin"/><Relationship Id="rId447" Type="http://schemas.openxmlformats.org/officeDocument/2006/relationships/oleObject" Target="embeddings/oleObject208.bin"/><Relationship Id="rId794" Type="http://schemas.openxmlformats.org/officeDocument/2006/relationships/oleObject" Target="embeddings/oleObject381.bin"/><Relationship Id="rId1077" Type="http://schemas.openxmlformats.org/officeDocument/2006/relationships/image" Target="media/image534.wmf"/><Relationship Id="rId2030" Type="http://schemas.openxmlformats.org/officeDocument/2006/relationships/image" Target="media/image1009.wmf"/><Relationship Id="rId2128" Type="http://schemas.openxmlformats.org/officeDocument/2006/relationships/image" Target="media/image1058.wmf"/><Relationship Id="rId2475" Type="http://schemas.openxmlformats.org/officeDocument/2006/relationships/image" Target="media/image1231.wmf"/><Relationship Id="rId654" Type="http://schemas.openxmlformats.org/officeDocument/2006/relationships/oleObject" Target="embeddings/oleObject311.bin"/><Relationship Id="rId861" Type="http://schemas.openxmlformats.org/officeDocument/2006/relationships/image" Target="media/image419.emf"/><Relationship Id="rId959" Type="http://schemas.openxmlformats.org/officeDocument/2006/relationships/image" Target="media/image468.wmf"/><Relationship Id="rId1284" Type="http://schemas.openxmlformats.org/officeDocument/2006/relationships/oleObject" Target="embeddings/oleObject602.bin"/><Relationship Id="rId1491" Type="http://schemas.openxmlformats.org/officeDocument/2006/relationships/oleObject" Target="embeddings/oleObject705.bin"/><Relationship Id="rId1589" Type="http://schemas.openxmlformats.org/officeDocument/2006/relationships/image" Target="media/image789.wmf"/><Relationship Id="rId2335" Type="http://schemas.openxmlformats.org/officeDocument/2006/relationships/oleObject" Target="embeddings/oleObject1126.bin"/><Relationship Id="rId307" Type="http://schemas.openxmlformats.org/officeDocument/2006/relationships/oleObject" Target="embeddings/oleObject138.bin"/><Relationship Id="rId514" Type="http://schemas.openxmlformats.org/officeDocument/2006/relationships/oleObject" Target="embeddings/oleObject241.bin"/><Relationship Id="rId721" Type="http://schemas.openxmlformats.org/officeDocument/2006/relationships/image" Target="media/image349.wmf"/><Relationship Id="rId1144" Type="http://schemas.openxmlformats.org/officeDocument/2006/relationships/oleObject" Target="embeddings/oleObject545.bin"/><Relationship Id="rId1351" Type="http://schemas.openxmlformats.org/officeDocument/2006/relationships/oleObject" Target="embeddings/oleObject635.bin"/><Relationship Id="rId1449" Type="http://schemas.openxmlformats.org/officeDocument/2006/relationships/oleObject" Target="embeddings/oleObject684.bin"/><Relationship Id="rId1796" Type="http://schemas.openxmlformats.org/officeDocument/2006/relationships/oleObject" Target="embeddings/oleObject857.bin"/><Relationship Id="rId2402" Type="http://schemas.openxmlformats.org/officeDocument/2006/relationships/image" Target="media/image1195.wmf"/><Relationship Id="rId88" Type="http://schemas.openxmlformats.org/officeDocument/2006/relationships/image" Target="media/image32.wmf"/><Relationship Id="rId819" Type="http://schemas.openxmlformats.org/officeDocument/2006/relationships/image" Target="media/image398.wmf"/><Relationship Id="rId1004" Type="http://schemas.openxmlformats.org/officeDocument/2006/relationships/oleObject" Target="embeddings/oleObject486.bin"/><Relationship Id="rId1211" Type="http://schemas.openxmlformats.org/officeDocument/2006/relationships/image" Target="media/image601.wmf"/><Relationship Id="rId1656" Type="http://schemas.openxmlformats.org/officeDocument/2006/relationships/oleObject" Target="embeddings/oleObject787.bin"/><Relationship Id="rId1863" Type="http://schemas.openxmlformats.org/officeDocument/2006/relationships/oleObject" Target="embeddings/oleObject890.bin"/><Relationship Id="rId1309" Type="http://schemas.openxmlformats.org/officeDocument/2006/relationships/image" Target="media/image650.wmf"/><Relationship Id="rId1516" Type="http://schemas.openxmlformats.org/officeDocument/2006/relationships/oleObject" Target="embeddings/oleObject717.bin"/><Relationship Id="rId1723" Type="http://schemas.openxmlformats.org/officeDocument/2006/relationships/image" Target="media/image856.wmf"/><Relationship Id="rId1930" Type="http://schemas.openxmlformats.org/officeDocument/2006/relationships/image" Target="media/image959.wmf"/><Relationship Id="rId15" Type="http://schemas.openxmlformats.org/officeDocument/2006/relationships/hyperlink" Target="http://mrl.sci.utah.edu/software/febio" TargetMode="External"/><Relationship Id="rId2192" Type="http://schemas.openxmlformats.org/officeDocument/2006/relationships/image" Target="media/image1090.wmf"/><Relationship Id="rId164" Type="http://schemas.openxmlformats.org/officeDocument/2006/relationships/oleObject" Target="embeddings/oleObject67.bin"/><Relationship Id="rId371" Type="http://schemas.openxmlformats.org/officeDocument/2006/relationships/oleObject" Target="embeddings/oleObject170.bin"/><Relationship Id="rId2052" Type="http://schemas.openxmlformats.org/officeDocument/2006/relationships/image" Target="media/image1020.wmf"/><Relationship Id="rId2497" Type="http://schemas.openxmlformats.org/officeDocument/2006/relationships/image" Target="media/image1242.wmf"/><Relationship Id="rId469" Type="http://schemas.openxmlformats.org/officeDocument/2006/relationships/oleObject" Target="embeddings/oleObject219.bin"/><Relationship Id="rId676" Type="http://schemas.openxmlformats.org/officeDocument/2006/relationships/oleObject" Target="embeddings/oleObject322.bin"/><Relationship Id="rId883" Type="http://schemas.openxmlformats.org/officeDocument/2006/relationships/image" Target="media/image430.wmf"/><Relationship Id="rId1099" Type="http://schemas.openxmlformats.org/officeDocument/2006/relationships/image" Target="media/image545.wmf"/><Relationship Id="rId2357" Type="http://schemas.openxmlformats.org/officeDocument/2006/relationships/oleObject" Target="embeddings/oleObject1137.bin"/><Relationship Id="rId231" Type="http://schemas.openxmlformats.org/officeDocument/2006/relationships/image" Target="media/image103.wmf"/><Relationship Id="rId329" Type="http://schemas.openxmlformats.org/officeDocument/2006/relationships/oleObject" Target="embeddings/oleObject149.bin"/><Relationship Id="rId536" Type="http://schemas.openxmlformats.org/officeDocument/2006/relationships/oleObject" Target="embeddings/oleObject252.bin"/><Relationship Id="rId1166" Type="http://schemas.openxmlformats.org/officeDocument/2006/relationships/oleObject" Target="embeddings/oleObject551.bin"/><Relationship Id="rId1373" Type="http://schemas.openxmlformats.org/officeDocument/2006/relationships/oleObject" Target="embeddings/oleObject646.bin"/><Relationship Id="rId2217" Type="http://schemas.openxmlformats.org/officeDocument/2006/relationships/oleObject" Target="embeddings/oleObject1067.bin"/><Relationship Id="rId743" Type="http://schemas.openxmlformats.org/officeDocument/2006/relationships/image" Target="media/image360.wmf"/><Relationship Id="rId950" Type="http://schemas.openxmlformats.org/officeDocument/2006/relationships/oleObject" Target="embeddings/oleObject459.bin"/><Relationship Id="rId1026" Type="http://schemas.openxmlformats.org/officeDocument/2006/relationships/image" Target="media/image503.emf"/><Relationship Id="rId1580" Type="http://schemas.openxmlformats.org/officeDocument/2006/relationships/oleObject" Target="embeddings/oleObject749.bin"/><Relationship Id="rId1678" Type="http://schemas.openxmlformats.org/officeDocument/2006/relationships/oleObject" Target="embeddings/oleObject798.bin"/><Relationship Id="rId1885" Type="http://schemas.openxmlformats.org/officeDocument/2006/relationships/oleObject" Target="embeddings/oleObject901.bin"/><Relationship Id="rId2424" Type="http://schemas.openxmlformats.org/officeDocument/2006/relationships/oleObject" Target="embeddings/oleObject1170.bin"/><Relationship Id="rId603" Type="http://schemas.openxmlformats.org/officeDocument/2006/relationships/image" Target="media/image290.wmf"/><Relationship Id="rId810" Type="http://schemas.openxmlformats.org/officeDocument/2006/relationships/oleObject" Target="embeddings/oleObject389.bin"/><Relationship Id="rId908" Type="http://schemas.openxmlformats.org/officeDocument/2006/relationships/oleObject" Target="embeddings/oleObject438.bin"/><Relationship Id="rId1233" Type="http://schemas.openxmlformats.org/officeDocument/2006/relationships/image" Target="media/image612.wmf"/><Relationship Id="rId1440" Type="http://schemas.openxmlformats.org/officeDocument/2006/relationships/image" Target="media/image715.wmf"/><Relationship Id="rId1538" Type="http://schemas.openxmlformats.org/officeDocument/2006/relationships/oleObject" Target="embeddings/oleObject728.bin"/><Relationship Id="rId1300" Type="http://schemas.openxmlformats.org/officeDocument/2006/relationships/oleObject" Target="embeddings/oleObject610.bin"/><Relationship Id="rId1745" Type="http://schemas.openxmlformats.org/officeDocument/2006/relationships/image" Target="media/image867.wmf"/><Relationship Id="rId1952" Type="http://schemas.openxmlformats.org/officeDocument/2006/relationships/image" Target="media/image970.wmf"/><Relationship Id="rId37" Type="http://schemas.openxmlformats.org/officeDocument/2006/relationships/image" Target="media/image7.wmf"/><Relationship Id="rId1605" Type="http://schemas.openxmlformats.org/officeDocument/2006/relationships/image" Target="media/image797.wmf"/><Relationship Id="rId1812" Type="http://schemas.openxmlformats.org/officeDocument/2006/relationships/image" Target="media/image900.wmf"/><Relationship Id="rId186" Type="http://schemas.openxmlformats.org/officeDocument/2006/relationships/oleObject" Target="embeddings/oleObject78.bin"/><Relationship Id="rId393" Type="http://schemas.openxmlformats.org/officeDocument/2006/relationships/oleObject" Target="embeddings/oleObject181.bin"/><Relationship Id="rId2074" Type="http://schemas.openxmlformats.org/officeDocument/2006/relationships/image" Target="media/image1031.wmf"/><Relationship Id="rId2281" Type="http://schemas.openxmlformats.org/officeDocument/2006/relationships/oleObject" Target="embeddings/oleObject1099.bin"/><Relationship Id="rId253" Type="http://schemas.openxmlformats.org/officeDocument/2006/relationships/image" Target="media/image114.wmf"/><Relationship Id="rId460" Type="http://schemas.openxmlformats.org/officeDocument/2006/relationships/image" Target="media/image218.wmf"/><Relationship Id="rId698" Type="http://schemas.openxmlformats.org/officeDocument/2006/relationships/oleObject" Target="embeddings/oleObject333.bin"/><Relationship Id="rId1090" Type="http://schemas.openxmlformats.org/officeDocument/2006/relationships/oleObject" Target="embeddings/oleObject522.bin"/><Relationship Id="rId2141" Type="http://schemas.openxmlformats.org/officeDocument/2006/relationships/oleObject" Target="embeddings/oleObject1029.bin"/><Relationship Id="rId2379" Type="http://schemas.openxmlformats.org/officeDocument/2006/relationships/oleObject" Target="embeddings/oleObject1148.bin"/><Relationship Id="rId113" Type="http://schemas.openxmlformats.org/officeDocument/2006/relationships/oleObject" Target="embeddings/oleObject42.bin"/><Relationship Id="rId320" Type="http://schemas.openxmlformats.org/officeDocument/2006/relationships/image" Target="media/image148.wmf"/><Relationship Id="rId558" Type="http://schemas.openxmlformats.org/officeDocument/2006/relationships/oleObject" Target="embeddings/oleObject263.bin"/><Relationship Id="rId765" Type="http://schemas.openxmlformats.org/officeDocument/2006/relationships/image" Target="media/image371.wmf"/><Relationship Id="rId972" Type="http://schemas.openxmlformats.org/officeDocument/2006/relationships/oleObject" Target="embeddings/oleObject470.bin"/><Relationship Id="rId1188" Type="http://schemas.openxmlformats.org/officeDocument/2006/relationships/oleObject" Target="embeddings/oleObject560.bin"/><Relationship Id="rId1395" Type="http://schemas.openxmlformats.org/officeDocument/2006/relationships/oleObject" Target="embeddings/oleObject657.bin"/><Relationship Id="rId2001" Type="http://schemas.openxmlformats.org/officeDocument/2006/relationships/oleObject" Target="embeddings/oleObject959.bin"/><Relationship Id="rId2239" Type="http://schemas.openxmlformats.org/officeDocument/2006/relationships/oleObject" Target="embeddings/oleObject1078.bin"/><Relationship Id="rId2446" Type="http://schemas.openxmlformats.org/officeDocument/2006/relationships/oleObject" Target="embeddings/oleObject1181.bin"/><Relationship Id="rId418" Type="http://schemas.openxmlformats.org/officeDocument/2006/relationships/image" Target="media/image197.wmf"/><Relationship Id="rId625" Type="http://schemas.openxmlformats.org/officeDocument/2006/relationships/image" Target="media/image301.wmf"/><Relationship Id="rId832" Type="http://schemas.openxmlformats.org/officeDocument/2006/relationships/oleObject" Target="embeddings/oleObject400.bin"/><Relationship Id="rId1048" Type="http://schemas.openxmlformats.org/officeDocument/2006/relationships/oleObject" Target="embeddings/oleObject501.bin"/><Relationship Id="rId1255" Type="http://schemas.openxmlformats.org/officeDocument/2006/relationships/image" Target="media/image623.wmf"/><Relationship Id="rId1462" Type="http://schemas.openxmlformats.org/officeDocument/2006/relationships/image" Target="media/image726.wmf"/><Relationship Id="rId2306" Type="http://schemas.openxmlformats.org/officeDocument/2006/relationships/image" Target="media/image1147.wmf"/><Relationship Id="rId1115" Type="http://schemas.openxmlformats.org/officeDocument/2006/relationships/oleObject" Target="embeddings/oleObject534.bin"/><Relationship Id="rId1322" Type="http://schemas.openxmlformats.org/officeDocument/2006/relationships/image" Target="media/image656.wmf"/><Relationship Id="rId1767" Type="http://schemas.openxmlformats.org/officeDocument/2006/relationships/image" Target="media/image878.wmf"/><Relationship Id="rId1974" Type="http://schemas.openxmlformats.org/officeDocument/2006/relationships/image" Target="media/image981.wmf"/><Relationship Id="rId59" Type="http://schemas.openxmlformats.org/officeDocument/2006/relationships/oleObject" Target="embeddings/oleObject15.bin"/><Relationship Id="rId1627" Type="http://schemas.openxmlformats.org/officeDocument/2006/relationships/image" Target="media/image808.wmf"/><Relationship Id="rId1834" Type="http://schemas.openxmlformats.org/officeDocument/2006/relationships/image" Target="media/image911.wmf"/><Relationship Id="rId2096" Type="http://schemas.openxmlformats.org/officeDocument/2006/relationships/image" Target="media/image1042.wmf"/><Relationship Id="rId1901" Type="http://schemas.openxmlformats.org/officeDocument/2006/relationships/oleObject" Target="embeddings/oleObject909.bin"/><Relationship Id="rId275" Type="http://schemas.openxmlformats.org/officeDocument/2006/relationships/oleObject" Target="embeddings/oleObject122.bin"/><Relationship Id="rId482" Type="http://schemas.openxmlformats.org/officeDocument/2006/relationships/oleObject" Target="embeddings/oleObject225.bin"/><Relationship Id="rId2163" Type="http://schemas.openxmlformats.org/officeDocument/2006/relationships/oleObject" Target="embeddings/oleObject1040.bin"/><Relationship Id="rId2370" Type="http://schemas.openxmlformats.org/officeDocument/2006/relationships/image" Target="media/image1179.wmf"/><Relationship Id="rId135" Type="http://schemas.openxmlformats.org/officeDocument/2006/relationships/image" Target="media/image55.wmf"/><Relationship Id="rId342" Type="http://schemas.openxmlformats.org/officeDocument/2006/relationships/image" Target="media/image159.wmf"/><Relationship Id="rId787" Type="http://schemas.openxmlformats.org/officeDocument/2006/relationships/image" Target="media/image382.wmf"/><Relationship Id="rId994" Type="http://schemas.openxmlformats.org/officeDocument/2006/relationships/oleObject" Target="embeddings/oleObject481.bin"/><Relationship Id="rId2023" Type="http://schemas.openxmlformats.org/officeDocument/2006/relationships/oleObject" Target="embeddings/oleObject970.bin"/><Relationship Id="rId2230" Type="http://schemas.openxmlformats.org/officeDocument/2006/relationships/image" Target="media/image1109.wmf"/><Relationship Id="rId2468" Type="http://schemas.openxmlformats.org/officeDocument/2006/relationships/oleObject" Target="embeddings/oleObject1192.bin"/><Relationship Id="rId202" Type="http://schemas.openxmlformats.org/officeDocument/2006/relationships/oleObject" Target="embeddings/oleObject86.bin"/><Relationship Id="rId647" Type="http://schemas.openxmlformats.org/officeDocument/2006/relationships/image" Target="media/image312.wmf"/><Relationship Id="rId854" Type="http://schemas.openxmlformats.org/officeDocument/2006/relationships/oleObject" Target="embeddings/oleObject411.bin"/><Relationship Id="rId1277" Type="http://schemas.openxmlformats.org/officeDocument/2006/relationships/image" Target="media/image634.wmf"/><Relationship Id="rId1484" Type="http://schemas.openxmlformats.org/officeDocument/2006/relationships/image" Target="media/image737.wmf"/><Relationship Id="rId1691" Type="http://schemas.openxmlformats.org/officeDocument/2006/relationships/image" Target="media/image840.wmf"/><Relationship Id="rId2328" Type="http://schemas.openxmlformats.org/officeDocument/2006/relationships/image" Target="media/image1158.wmf"/><Relationship Id="rId507" Type="http://schemas.openxmlformats.org/officeDocument/2006/relationships/image" Target="media/image242.wmf"/><Relationship Id="rId714" Type="http://schemas.openxmlformats.org/officeDocument/2006/relationships/oleObject" Target="embeddings/oleObject341.bin"/><Relationship Id="rId921" Type="http://schemas.openxmlformats.org/officeDocument/2006/relationships/image" Target="media/image449.wmf"/><Relationship Id="rId1137" Type="http://schemas.openxmlformats.org/officeDocument/2006/relationships/image" Target="media/image564.wmf"/><Relationship Id="rId1344" Type="http://schemas.openxmlformats.org/officeDocument/2006/relationships/image" Target="media/image667.wmf"/><Relationship Id="rId1551" Type="http://schemas.openxmlformats.org/officeDocument/2006/relationships/image" Target="media/image770.wmf"/><Relationship Id="rId1789" Type="http://schemas.openxmlformats.org/officeDocument/2006/relationships/image" Target="media/image889.wmf"/><Relationship Id="rId1996" Type="http://schemas.openxmlformats.org/officeDocument/2006/relationships/image" Target="media/image992.wmf"/><Relationship Id="rId50" Type="http://schemas.openxmlformats.org/officeDocument/2006/relationships/image" Target="media/image13.wmf"/><Relationship Id="rId1204" Type="http://schemas.openxmlformats.org/officeDocument/2006/relationships/image" Target="media/image599.emf"/><Relationship Id="rId1411" Type="http://schemas.openxmlformats.org/officeDocument/2006/relationships/oleObject" Target="embeddings/oleObject665.bin"/><Relationship Id="rId1649" Type="http://schemas.openxmlformats.org/officeDocument/2006/relationships/image" Target="media/image819.wmf"/><Relationship Id="rId1856" Type="http://schemas.openxmlformats.org/officeDocument/2006/relationships/image" Target="media/image922.wmf"/><Relationship Id="rId1509" Type="http://schemas.openxmlformats.org/officeDocument/2006/relationships/image" Target="media/image749.wmf"/><Relationship Id="rId1716" Type="http://schemas.openxmlformats.org/officeDocument/2006/relationships/oleObject" Target="embeddings/oleObject817.bin"/><Relationship Id="rId1923" Type="http://schemas.openxmlformats.org/officeDocument/2006/relationships/oleObject" Target="embeddings/oleObject920.bin"/><Relationship Id="rId297" Type="http://schemas.openxmlformats.org/officeDocument/2006/relationships/oleObject" Target="embeddings/oleObject133.bin"/><Relationship Id="rId2185" Type="http://schemas.openxmlformats.org/officeDocument/2006/relationships/oleObject" Target="embeddings/oleObject1051.bin"/><Relationship Id="rId2392" Type="http://schemas.openxmlformats.org/officeDocument/2006/relationships/image" Target="media/image1190.wmf"/><Relationship Id="rId157" Type="http://schemas.openxmlformats.org/officeDocument/2006/relationships/image" Target="media/image66.wmf"/><Relationship Id="rId364" Type="http://schemas.openxmlformats.org/officeDocument/2006/relationships/image" Target="media/image170.wmf"/><Relationship Id="rId2045" Type="http://schemas.openxmlformats.org/officeDocument/2006/relationships/oleObject" Target="embeddings/oleObject981.bin"/><Relationship Id="rId571" Type="http://schemas.openxmlformats.org/officeDocument/2006/relationships/image" Target="media/image274.wmf"/><Relationship Id="rId669" Type="http://schemas.openxmlformats.org/officeDocument/2006/relationships/image" Target="media/image323.wmf"/><Relationship Id="rId876" Type="http://schemas.openxmlformats.org/officeDocument/2006/relationships/oleObject" Target="embeddings/oleObject422.bin"/><Relationship Id="rId1299" Type="http://schemas.openxmlformats.org/officeDocument/2006/relationships/image" Target="media/image645.wmf"/><Relationship Id="rId2252" Type="http://schemas.openxmlformats.org/officeDocument/2006/relationships/image" Target="media/image1120.wmf"/><Relationship Id="rId224" Type="http://schemas.openxmlformats.org/officeDocument/2006/relationships/oleObject" Target="embeddings/oleObject97.bin"/><Relationship Id="rId431" Type="http://schemas.openxmlformats.org/officeDocument/2006/relationships/oleObject" Target="embeddings/oleObject200.bin"/><Relationship Id="rId529" Type="http://schemas.openxmlformats.org/officeDocument/2006/relationships/image" Target="media/image253.wmf"/><Relationship Id="rId736" Type="http://schemas.openxmlformats.org/officeDocument/2006/relationships/oleObject" Target="embeddings/oleObject352.bin"/><Relationship Id="rId1061" Type="http://schemas.openxmlformats.org/officeDocument/2006/relationships/image" Target="media/image526.wmf"/><Relationship Id="rId1159" Type="http://schemas.openxmlformats.org/officeDocument/2006/relationships/image" Target="media/image575.wmf"/><Relationship Id="rId1366" Type="http://schemas.openxmlformats.org/officeDocument/2006/relationships/image" Target="media/image678.wmf"/><Relationship Id="rId2112" Type="http://schemas.openxmlformats.org/officeDocument/2006/relationships/image" Target="media/image1050.wmf"/><Relationship Id="rId2417" Type="http://schemas.openxmlformats.org/officeDocument/2006/relationships/image" Target="media/image1202.wmf"/><Relationship Id="rId943" Type="http://schemas.openxmlformats.org/officeDocument/2006/relationships/image" Target="media/image460.wmf"/><Relationship Id="rId1019" Type="http://schemas.openxmlformats.org/officeDocument/2006/relationships/image" Target="media/image498.wmf"/><Relationship Id="rId1573" Type="http://schemas.openxmlformats.org/officeDocument/2006/relationships/image" Target="media/image781.wmf"/><Relationship Id="rId1780" Type="http://schemas.openxmlformats.org/officeDocument/2006/relationships/oleObject" Target="embeddings/oleObject849.bin"/><Relationship Id="rId1878" Type="http://schemas.openxmlformats.org/officeDocument/2006/relationships/image" Target="media/image933.wmf"/><Relationship Id="rId72" Type="http://schemas.openxmlformats.org/officeDocument/2006/relationships/image" Target="media/image24.wmf"/><Relationship Id="rId803" Type="http://schemas.openxmlformats.org/officeDocument/2006/relationships/image" Target="media/image390.wmf"/><Relationship Id="rId1226" Type="http://schemas.openxmlformats.org/officeDocument/2006/relationships/oleObject" Target="embeddings/oleObject573.bin"/><Relationship Id="rId1433" Type="http://schemas.openxmlformats.org/officeDocument/2006/relationships/oleObject" Target="embeddings/oleObject676.bin"/><Relationship Id="rId1640" Type="http://schemas.openxmlformats.org/officeDocument/2006/relationships/oleObject" Target="embeddings/oleObject779.bin"/><Relationship Id="rId1738" Type="http://schemas.openxmlformats.org/officeDocument/2006/relationships/oleObject" Target="embeddings/oleObject828.bin"/><Relationship Id="rId1500" Type="http://schemas.openxmlformats.org/officeDocument/2006/relationships/hyperlink" Target="http://mrl.sci.utah.edu/software/febio" TargetMode="External"/><Relationship Id="rId1945" Type="http://schemas.openxmlformats.org/officeDocument/2006/relationships/oleObject" Target="embeddings/oleObject931.bin"/><Relationship Id="rId1805" Type="http://schemas.openxmlformats.org/officeDocument/2006/relationships/oleObject" Target="embeddings/oleObject861.bin"/><Relationship Id="rId179" Type="http://schemas.openxmlformats.org/officeDocument/2006/relationships/image" Target="media/image77.wmf"/><Relationship Id="rId386" Type="http://schemas.openxmlformats.org/officeDocument/2006/relationships/image" Target="media/image181.wmf"/><Relationship Id="rId593" Type="http://schemas.openxmlformats.org/officeDocument/2006/relationships/image" Target="media/image285.wmf"/><Relationship Id="rId2067" Type="http://schemas.openxmlformats.org/officeDocument/2006/relationships/oleObject" Target="embeddings/oleObject992.bin"/><Relationship Id="rId2274" Type="http://schemas.openxmlformats.org/officeDocument/2006/relationships/image" Target="media/image1131.wmf"/><Relationship Id="rId2481" Type="http://schemas.openxmlformats.org/officeDocument/2006/relationships/image" Target="media/image1234.wmf"/><Relationship Id="rId246" Type="http://schemas.openxmlformats.org/officeDocument/2006/relationships/oleObject" Target="embeddings/oleObject108.bin"/><Relationship Id="rId453" Type="http://schemas.openxmlformats.org/officeDocument/2006/relationships/oleObject" Target="embeddings/oleObject211.bin"/><Relationship Id="rId660" Type="http://schemas.openxmlformats.org/officeDocument/2006/relationships/oleObject" Target="embeddings/oleObject314.bin"/><Relationship Id="rId898" Type="http://schemas.openxmlformats.org/officeDocument/2006/relationships/oleObject" Target="embeddings/oleObject433.bin"/><Relationship Id="rId1083" Type="http://schemas.openxmlformats.org/officeDocument/2006/relationships/image" Target="media/image537.wmf"/><Relationship Id="rId1290" Type="http://schemas.openxmlformats.org/officeDocument/2006/relationships/oleObject" Target="embeddings/oleObject605.bin"/><Relationship Id="rId2134" Type="http://schemas.openxmlformats.org/officeDocument/2006/relationships/image" Target="media/image1061.wmf"/><Relationship Id="rId2341" Type="http://schemas.openxmlformats.org/officeDocument/2006/relationships/oleObject" Target="embeddings/oleObject1129.bin"/><Relationship Id="rId106" Type="http://schemas.openxmlformats.org/officeDocument/2006/relationships/image" Target="media/image41.wmf"/><Relationship Id="rId313" Type="http://schemas.openxmlformats.org/officeDocument/2006/relationships/oleObject" Target="embeddings/oleObject141.bin"/><Relationship Id="rId758" Type="http://schemas.openxmlformats.org/officeDocument/2006/relationships/oleObject" Target="embeddings/oleObject363.bin"/><Relationship Id="rId965" Type="http://schemas.openxmlformats.org/officeDocument/2006/relationships/image" Target="media/image471.wmf"/><Relationship Id="rId1150" Type="http://schemas.openxmlformats.org/officeDocument/2006/relationships/image" Target="media/image577.png"/><Relationship Id="rId1388" Type="http://schemas.openxmlformats.org/officeDocument/2006/relationships/image" Target="media/image689.wmf"/><Relationship Id="rId1595" Type="http://schemas.openxmlformats.org/officeDocument/2006/relationships/image" Target="media/image792.wmf"/><Relationship Id="rId2439" Type="http://schemas.openxmlformats.org/officeDocument/2006/relationships/image" Target="media/image1213.wmf"/><Relationship Id="rId94" Type="http://schemas.openxmlformats.org/officeDocument/2006/relationships/image" Target="media/image35.wmf"/><Relationship Id="rId520" Type="http://schemas.openxmlformats.org/officeDocument/2006/relationships/oleObject" Target="embeddings/oleObject244.bin"/><Relationship Id="rId618" Type="http://schemas.openxmlformats.org/officeDocument/2006/relationships/oleObject" Target="embeddings/oleObject293.bin"/><Relationship Id="rId825" Type="http://schemas.openxmlformats.org/officeDocument/2006/relationships/image" Target="media/image401.wmf"/><Relationship Id="rId1248" Type="http://schemas.openxmlformats.org/officeDocument/2006/relationships/oleObject" Target="embeddings/oleObject584.bin"/><Relationship Id="rId1455" Type="http://schemas.openxmlformats.org/officeDocument/2006/relationships/oleObject" Target="embeddings/oleObject687.bin"/><Relationship Id="rId1662" Type="http://schemas.openxmlformats.org/officeDocument/2006/relationships/oleObject" Target="embeddings/oleObject790.bin"/><Relationship Id="rId2201" Type="http://schemas.openxmlformats.org/officeDocument/2006/relationships/oleObject" Target="embeddings/oleObject1059.bin"/><Relationship Id="rId2506" Type="http://schemas.openxmlformats.org/officeDocument/2006/relationships/hyperlink" Target="http://febio.org/febio/febio-documentation/" TargetMode="External"/><Relationship Id="rId1010" Type="http://schemas.openxmlformats.org/officeDocument/2006/relationships/oleObject" Target="embeddings/oleObject489.bin"/><Relationship Id="rId1108" Type="http://schemas.openxmlformats.org/officeDocument/2006/relationships/image" Target="media/image550.wmf"/><Relationship Id="rId1315" Type="http://schemas.openxmlformats.org/officeDocument/2006/relationships/oleObject" Target="embeddings/oleObject617.bin"/><Relationship Id="rId1967" Type="http://schemas.openxmlformats.org/officeDocument/2006/relationships/oleObject" Target="embeddings/oleObject942.bin"/><Relationship Id="rId1522" Type="http://schemas.openxmlformats.org/officeDocument/2006/relationships/oleObject" Target="embeddings/oleObject720.bin"/><Relationship Id="rId21" Type="http://schemas.openxmlformats.org/officeDocument/2006/relationships/hyperlink" Target="http://mrl.sci.utah.edu/software/preview" TargetMode="External"/><Relationship Id="rId2089" Type="http://schemas.openxmlformats.org/officeDocument/2006/relationships/oleObject" Target="embeddings/oleObject1003.bin"/><Relationship Id="rId2296" Type="http://schemas.openxmlformats.org/officeDocument/2006/relationships/image" Target="media/image1142.wmf"/><Relationship Id="rId268" Type="http://schemas.openxmlformats.org/officeDocument/2006/relationships/image" Target="media/image122.wmf"/><Relationship Id="rId475" Type="http://schemas.openxmlformats.org/officeDocument/2006/relationships/oleObject" Target="embeddings/oleObject222.bin"/><Relationship Id="rId682" Type="http://schemas.openxmlformats.org/officeDocument/2006/relationships/oleObject" Target="embeddings/oleObject325.bin"/><Relationship Id="rId2156" Type="http://schemas.openxmlformats.org/officeDocument/2006/relationships/image" Target="media/image1072.wmf"/><Relationship Id="rId2363" Type="http://schemas.openxmlformats.org/officeDocument/2006/relationships/oleObject" Target="embeddings/oleObject1140.bin"/><Relationship Id="rId128" Type="http://schemas.openxmlformats.org/officeDocument/2006/relationships/image" Target="media/image52.wmf"/><Relationship Id="rId335" Type="http://schemas.openxmlformats.org/officeDocument/2006/relationships/oleObject" Target="embeddings/oleObject152.bin"/><Relationship Id="rId542" Type="http://schemas.openxmlformats.org/officeDocument/2006/relationships/oleObject" Target="embeddings/oleObject255.bin"/><Relationship Id="rId1172" Type="http://schemas.openxmlformats.org/officeDocument/2006/relationships/oleObject" Target="embeddings/oleObject554.bin"/><Relationship Id="rId2016" Type="http://schemas.openxmlformats.org/officeDocument/2006/relationships/image" Target="media/image1002.wmf"/><Relationship Id="rId2223" Type="http://schemas.openxmlformats.org/officeDocument/2006/relationships/oleObject" Target="embeddings/oleObject1070.bin"/><Relationship Id="rId2430" Type="http://schemas.openxmlformats.org/officeDocument/2006/relationships/oleObject" Target="embeddings/oleObject1173.bin"/><Relationship Id="rId402" Type="http://schemas.openxmlformats.org/officeDocument/2006/relationships/image" Target="media/image189.wmf"/><Relationship Id="rId1032" Type="http://schemas.openxmlformats.org/officeDocument/2006/relationships/image" Target="media/image509.emf"/><Relationship Id="rId1989" Type="http://schemas.openxmlformats.org/officeDocument/2006/relationships/oleObject" Target="embeddings/oleObject953.bin"/><Relationship Id="rId1849" Type="http://schemas.openxmlformats.org/officeDocument/2006/relationships/oleObject" Target="embeddings/oleObject883.bin"/><Relationship Id="rId192" Type="http://schemas.openxmlformats.org/officeDocument/2006/relationships/oleObject" Target="embeddings/oleObject81.bin"/><Relationship Id="rId1709" Type="http://schemas.openxmlformats.org/officeDocument/2006/relationships/image" Target="media/image849.wmf"/><Relationship Id="rId1916" Type="http://schemas.openxmlformats.org/officeDocument/2006/relationships/image" Target="media/image952.wmf"/><Relationship Id="rId2080" Type="http://schemas.openxmlformats.org/officeDocument/2006/relationships/image" Target="media/image1034.wmf"/><Relationship Id="rId869" Type="http://schemas.openxmlformats.org/officeDocument/2006/relationships/image" Target="media/image423.wmf"/><Relationship Id="rId1499" Type="http://schemas.openxmlformats.org/officeDocument/2006/relationships/oleObject" Target="embeddings/oleObject709.bin"/><Relationship Id="rId729" Type="http://schemas.openxmlformats.org/officeDocument/2006/relationships/image" Target="media/image353.wmf"/><Relationship Id="rId1359" Type="http://schemas.openxmlformats.org/officeDocument/2006/relationships/oleObject" Target="embeddings/oleObject639.bin"/><Relationship Id="rId936" Type="http://schemas.openxmlformats.org/officeDocument/2006/relationships/oleObject" Target="embeddings/oleObject452.bin"/><Relationship Id="rId1219" Type="http://schemas.openxmlformats.org/officeDocument/2006/relationships/image" Target="media/image605.wmf"/><Relationship Id="rId1566" Type="http://schemas.openxmlformats.org/officeDocument/2006/relationships/oleObject" Target="embeddings/oleObject742.bin"/><Relationship Id="rId1773" Type="http://schemas.openxmlformats.org/officeDocument/2006/relationships/image" Target="media/image881.wmf"/><Relationship Id="rId1980" Type="http://schemas.openxmlformats.org/officeDocument/2006/relationships/image" Target="media/image984.wmf"/><Relationship Id="rId65" Type="http://schemas.openxmlformats.org/officeDocument/2006/relationships/oleObject" Target="embeddings/oleObject18.bin"/><Relationship Id="rId1426" Type="http://schemas.openxmlformats.org/officeDocument/2006/relationships/image" Target="media/image708.wmf"/><Relationship Id="rId1633" Type="http://schemas.openxmlformats.org/officeDocument/2006/relationships/image" Target="media/image811.wmf"/><Relationship Id="rId1840" Type="http://schemas.openxmlformats.org/officeDocument/2006/relationships/image" Target="media/image914.wmf"/><Relationship Id="rId1700" Type="http://schemas.openxmlformats.org/officeDocument/2006/relationships/oleObject" Target="embeddings/oleObject809.bin"/><Relationship Id="rId379" Type="http://schemas.openxmlformats.org/officeDocument/2006/relationships/oleObject" Target="embeddings/oleObject174.bin"/><Relationship Id="rId586" Type="http://schemas.openxmlformats.org/officeDocument/2006/relationships/oleObject" Target="embeddings/oleObject277.bin"/><Relationship Id="rId793" Type="http://schemas.openxmlformats.org/officeDocument/2006/relationships/image" Target="media/image385.wmf"/><Relationship Id="rId2267" Type="http://schemas.openxmlformats.org/officeDocument/2006/relationships/oleObject" Target="embeddings/oleObject1092.bin"/><Relationship Id="rId2474" Type="http://schemas.openxmlformats.org/officeDocument/2006/relationships/oleObject" Target="embeddings/oleObject1195.bin"/><Relationship Id="rId239" Type="http://schemas.openxmlformats.org/officeDocument/2006/relationships/image" Target="media/image107.wmf"/><Relationship Id="rId446" Type="http://schemas.openxmlformats.org/officeDocument/2006/relationships/image" Target="media/image211.emf"/><Relationship Id="rId653" Type="http://schemas.openxmlformats.org/officeDocument/2006/relationships/image" Target="media/image315.wmf"/><Relationship Id="rId1076" Type="http://schemas.openxmlformats.org/officeDocument/2006/relationships/oleObject" Target="embeddings/oleObject515.bin"/><Relationship Id="rId1283" Type="http://schemas.openxmlformats.org/officeDocument/2006/relationships/image" Target="media/image637.wmf"/><Relationship Id="rId1490" Type="http://schemas.openxmlformats.org/officeDocument/2006/relationships/image" Target="media/image740.wmf"/><Relationship Id="rId2127" Type="http://schemas.openxmlformats.org/officeDocument/2006/relationships/oleObject" Target="embeddings/oleObject1022.bin"/><Relationship Id="rId2334" Type="http://schemas.openxmlformats.org/officeDocument/2006/relationships/image" Target="media/image1161.wmf"/><Relationship Id="rId306" Type="http://schemas.openxmlformats.org/officeDocument/2006/relationships/image" Target="media/image141.wmf"/><Relationship Id="rId860" Type="http://schemas.openxmlformats.org/officeDocument/2006/relationships/oleObject" Target="embeddings/oleObject414.bin"/><Relationship Id="rId1143" Type="http://schemas.openxmlformats.org/officeDocument/2006/relationships/image" Target="media/image567.wmf"/><Relationship Id="rId513" Type="http://schemas.openxmlformats.org/officeDocument/2006/relationships/image" Target="media/image245.wmf"/><Relationship Id="rId720" Type="http://schemas.openxmlformats.org/officeDocument/2006/relationships/oleObject" Target="embeddings/oleObject344.bin"/><Relationship Id="rId1350" Type="http://schemas.openxmlformats.org/officeDocument/2006/relationships/image" Target="media/image670.wmf"/><Relationship Id="rId2401" Type="http://schemas.openxmlformats.org/officeDocument/2006/relationships/oleObject" Target="embeddings/oleObject1159.bin"/><Relationship Id="rId1003" Type="http://schemas.openxmlformats.org/officeDocument/2006/relationships/image" Target="media/image490.wmf"/><Relationship Id="rId1210" Type="http://schemas.openxmlformats.org/officeDocument/2006/relationships/oleObject" Target="embeddings/oleObject565.bin"/><Relationship Id="rId2191" Type="http://schemas.openxmlformats.org/officeDocument/2006/relationships/oleObject" Target="embeddings/oleObject1054.bin"/><Relationship Id="rId163" Type="http://schemas.openxmlformats.org/officeDocument/2006/relationships/image" Target="media/image69.wmf"/><Relationship Id="rId370" Type="http://schemas.openxmlformats.org/officeDocument/2006/relationships/image" Target="media/image173.wmf"/><Relationship Id="rId2051" Type="http://schemas.openxmlformats.org/officeDocument/2006/relationships/oleObject" Target="embeddings/oleObject984.bin"/><Relationship Id="rId230" Type="http://schemas.openxmlformats.org/officeDocument/2006/relationships/oleObject" Target="embeddings/oleObject100.bin"/><Relationship Id="rId1677" Type="http://schemas.openxmlformats.org/officeDocument/2006/relationships/image" Target="media/image833.wmf"/><Relationship Id="rId1884" Type="http://schemas.openxmlformats.org/officeDocument/2006/relationships/image" Target="media/image936.wmf"/><Relationship Id="rId907" Type="http://schemas.openxmlformats.org/officeDocument/2006/relationships/image" Target="media/image442.wmf"/><Relationship Id="rId1537" Type="http://schemas.openxmlformats.org/officeDocument/2006/relationships/image" Target="media/image763.wmf"/><Relationship Id="rId1744" Type="http://schemas.openxmlformats.org/officeDocument/2006/relationships/oleObject" Target="embeddings/oleObject831.bin"/><Relationship Id="rId1951" Type="http://schemas.openxmlformats.org/officeDocument/2006/relationships/oleObject" Target="embeddings/oleObject934.bin"/><Relationship Id="rId36" Type="http://schemas.openxmlformats.org/officeDocument/2006/relationships/oleObject" Target="embeddings/oleObject4.bin"/><Relationship Id="rId1604" Type="http://schemas.openxmlformats.org/officeDocument/2006/relationships/oleObject" Target="embeddings/oleObject761.bin"/><Relationship Id="rId1811" Type="http://schemas.openxmlformats.org/officeDocument/2006/relationships/oleObject" Target="embeddings/oleObject864.bin"/><Relationship Id="rId697" Type="http://schemas.openxmlformats.org/officeDocument/2006/relationships/image" Target="media/image337.wmf"/><Relationship Id="rId2378" Type="http://schemas.openxmlformats.org/officeDocument/2006/relationships/image" Target="media/image1183.wmf"/><Relationship Id="rId1187" Type="http://schemas.openxmlformats.org/officeDocument/2006/relationships/image" Target="media/image589.wmf"/><Relationship Id="rId557" Type="http://schemas.openxmlformats.org/officeDocument/2006/relationships/image" Target="media/image267.wmf"/><Relationship Id="rId764" Type="http://schemas.openxmlformats.org/officeDocument/2006/relationships/oleObject" Target="embeddings/oleObject366.bin"/><Relationship Id="rId971" Type="http://schemas.openxmlformats.org/officeDocument/2006/relationships/image" Target="media/image474.wmf"/><Relationship Id="rId1394" Type="http://schemas.openxmlformats.org/officeDocument/2006/relationships/image" Target="media/image692.wmf"/><Relationship Id="rId2238" Type="http://schemas.openxmlformats.org/officeDocument/2006/relationships/image" Target="media/image1113.wmf"/><Relationship Id="rId2445" Type="http://schemas.openxmlformats.org/officeDocument/2006/relationships/image" Target="media/image1216.wmf"/><Relationship Id="rId417" Type="http://schemas.openxmlformats.org/officeDocument/2006/relationships/oleObject" Target="embeddings/oleObject193.bin"/><Relationship Id="rId624" Type="http://schemas.openxmlformats.org/officeDocument/2006/relationships/oleObject" Target="embeddings/oleObject296.bin"/><Relationship Id="rId831" Type="http://schemas.openxmlformats.org/officeDocument/2006/relationships/image" Target="media/image404.wmf"/><Relationship Id="rId1047" Type="http://schemas.openxmlformats.org/officeDocument/2006/relationships/image" Target="media/image519.wmf"/><Relationship Id="rId1254" Type="http://schemas.openxmlformats.org/officeDocument/2006/relationships/oleObject" Target="embeddings/oleObject587.bin"/><Relationship Id="rId1461" Type="http://schemas.openxmlformats.org/officeDocument/2006/relationships/oleObject" Target="embeddings/oleObject690.bin"/><Relationship Id="rId2305" Type="http://schemas.openxmlformats.org/officeDocument/2006/relationships/oleObject" Target="embeddings/oleObject1111.bin"/><Relationship Id="rId1114" Type="http://schemas.openxmlformats.org/officeDocument/2006/relationships/image" Target="media/image553.wmf"/><Relationship Id="rId1321" Type="http://schemas.openxmlformats.org/officeDocument/2006/relationships/oleObject" Target="embeddings/oleObject620.bin"/><Relationship Id="rId2095" Type="http://schemas.openxmlformats.org/officeDocument/2006/relationships/oleObject" Target="embeddings/oleObject1006.bin"/><Relationship Id="rId274" Type="http://schemas.openxmlformats.org/officeDocument/2006/relationships/image" Target="media/image125.wmf"/><Relationship Id="rId481" Type="http://schemas.openxmlformats.org/officeDocument/2006/relationships/image" Target="media/image229.wmf"/><Relationship Id="rId2162" Type="http://schemas.openxmlformats.org/officeDocument/2006/relationships/image" Target="media/image1075.wmf"/><Relationship Id="rId134" Type="http://schemas.openxmlformats.org/officeDocument/2006/relationships/hyperlink" Target="http://mrl.sci.utah.edu/software/febio" TargetMode="External"/><Relationship Id="rId341" Type="http://schemas.openxmlformats.org/officeDocument/2006/relationships/oleObject" Target="embeddings/oleObject155.bin"/><Relationship Id="rId2022" Type="http://schemas.openxmlformats.org/officeDocument/2006/relationships/image" Target="media/image1005.wmf"/><Relationship Id="rId201" Type="http://schemas.openxmlformats.org/officeDocument/2006/relationships/image" Target="media/image88.wmf"/><Relationship Id="rId1788" Type="http://schemas.openxmlformats.org/officeDocument/2006/relationships/oleObject" Target="embeddings/oleObject853.bin"/><Relationship Id="rId1995" Type="http://schemas.openxmlformats.org/officeDocument/2006/relationships/oleObject" Target="embeddings/oleObject956.bin"/><Relationship Id="rId1648" Type="http://schemas.openxmlformats.org/officeDocument/2006/relationships/oleObject" Target="embeddings/oleObject783.bin"/><Relationship Id="rId1508" Type="http://schemas.openxmlformats.org/officeDocument/2006/relationships/oleObject" Target="embeddings/oleObject713.bin"/><Relationship Id="rId1855" Type="http://schemas.openxmlformats.org/officeDocument/2006/relationships/oleObject" Target="embeddings/oleObject886.bin"/><Relationship Id="rId1715" Type="http://schemas.openxmlformats.org/officeDocument/2006/relationships/image" Target="media/image852.wmf"/><Relationship Id="rId1922" Type="http://schemas.openxmlformats.org/officeDocument/2006/relationships/image" Target="media/image955.wmf"/><Relationship Id="rId2489" Type="http://schemas.openxmlformats.org/officeDocument/2006/relationships/image" Target="media/image1238.wmf"/><Relationship Id="rId668" Type="http://schemas.openxmlformats.org/officeDocument/2006/relationships/oleObject" Target="embeddings/oleObject318.bin"/><Relationship Id="rId875" Type="http://schemas.openxmlformats.org/officeDocument/2006/relationships/image" Target="media/image426.wmf"/><Relationship Id="rId1298" Type="http://schemas.openxmlformats.org/officeDocument/2006/relationships/oleObject" Target="embeddings/oleObject609.bin"/><Relationship Id="rId2349" Type="http://schemas.openxmlformats.org/officeDocument/2006/relationships/oleObject" Target="embeddings/oleObject1133.bin"/><Relationship Id="rId528" Type="http://schemas.openxmlformats.org/officeDocument/2006/relationships/oleObject" Target="embeddings/oleObject248.bin"/><Relationship Id="rId735" Type="http://schemas.openxmlformats.org/officeDocument/2006/relationships/image" Target="media/image356.wmf"/><Relationship Id="rId942" Type="http://schemas.openxmlformats.org/officeDocument/2006/relationships/oleObject" Target="embeddings/oleObject455.bin"/><Relationship Id="rId1158" Type="http://schemas.openxmlformats.org/officeDocument/2006/relationships/oleObject" Target="embeddings/oleObject547.bin"/><Relationship Id="rId1365" Type="http://schemas.openxmlformats.org/officeDocument/2006/relationships/oleObject" Target="embeddings/oleObject642.bin"/><Relationship Id="rId1572" Type="http://schemas.openxmlformats.org/officeDocument/2006/relationships/oleObject" Target="embeddings/oleObject745.bin"/><Relationship Id="rId2209" Type="http://schemas.openxmlformats.org/officeDocument/2006/relationships/oleObject" Target="embeddings/oleObject1063.bin"/><Relationship Id="rId2416" Type="http://schemas.openxmlformats.org/officeDocument/2006/relationships/oleObject" Target="embeddings/oleObject1166.bin"/><Relationship Id="rId1018" Type="http://schemas.openxmlformats.org/officeDocument/2006/relationships/oleObject" Target="embeddings/oleObject493.bin"/><Relationship Id="rId1225" Type="http://schemas.openxmlformats.org/officeDocument/2006/relationships/image" Target="media/image608.wmf"/><Relationship Id="rId1432" Type="http://schemas.openxmlformats.org/officeDocument/2006/relationships/image" Target="media/image711.wmf"/><Relationship Id="rId71" Type="http://schemas.openxmlformats.org/officeDocument/2006/relationships/oleObject" Target="embeddings/oleObject21.bin"/><Relationship Id="rId802" Type="http://schemas.openxmlformats.org/officeDocument/2006/relationships/oleObject" Target="embeddings/oleObject385.bin"/><Relationship Id="rId178" Type="http://schemas.openxmlformats.org/officeDocument/2006/relationships/oleObject" Target="embeddings/oleObject74.bin"/><Relationship Id="rId385" Type="http://schemas.openxmlformats.org/officeDocument/2006/relationships/oleObject" Target="embeddings/oleObject177.bin"/><Relationship Id="rId592" Type="http://schemas.openxmlformats.org/officeDocument/2006/relationships/oleObject" Target="embeddings/oleObject280.bin"/><Relationship Id="rId2066" Type="http://schemas.openxmlformats.org/officeDocument/2006/relationships/image" Target="media/image1027.wmf"/><Relationship Id="rId2273" Type="http://schemas.openxmlformats.org/officeDocument/2006/relationships/oleObject" Target="embeddings/oleObject1095.bin"/><Relationship Id="rId2480" Type="http://schemas.openxmlformats.org/officeDocument/2006/relationships/oleObject" Target="embeddings/oleObject1198.bin"/><Relationship Id="rId245" Type="http://schemas.openxmlformats.org/officeDocument/2006/relationships/image" Target="media/image110.wmf"/><Relationship Id="rId452" Type="http://schemas.openxmlformats.org/officeDocument/2006/relationships/image" Target="media/image214.wmf"/><Relationship Id="rId1082" Type="http://schemas.openxmlformats.org/officeDocument/2006/relationships/oleObject" Target="embeddings/oleObject518.bin"/><Relationship Id="rId2133" Type="http://schemas.openxmlformats.org/officeDocument/2006/relationships/oleObject" Target="embeddings/oleObject1025.bin"/><Relationship Id="rId2340" Type="http://schemas.openxmlformats.org/officeDocument/2006/relationships/image" Target="media/image1164.wmf"/><Relationship Id="rId105" Type="http://schemas.openxmlformats.org/officeDocument/2006/relationships/oleObject" Target="embeddings/oleObject38.bin"/><Relationship Id="rId312" Type="http://schemas.openxmlformats.org/officeDocument/2006/relationships/image" Target="media/image144.wmf"/><Relationship Id="rId2200" Type="http://schemas.openxmlformats.org/officeDocument/2006/relationships/image" Target="media/image1094.wmf"/><Relationship Id="rId1899" Type="http://schemas.openxmlformats.org/officeDocument/2006/relationships/oleObject" Target="embeddings/oleObject908.bin"/><Relationship Id="rId1759" Type="http://schemas.openxmlformats.org/officeDocument/2006/relationships/image" Target="media/image874.wmf"/><Relationship Id="rId1966" Type="http://schemas.openxmlformats.org/officeDocument/2006/relationships/image" Target="media/image977.wmf"/><Relationship Id="rId1619" Type="http://schemas.openxmlformats.org/officeDocument/2006/relationships/image" Target="media/image804.wmf"/><Relationship Id="rId1826" Type="http://schemas.openxmlformats.org/officeDocument/2006/relationships/image" Target="media/image907.wmf"/><Relationship Id="rId779" Type="http://schemas.openxmlformats.org/officeDocument/2006/relationships/image" Target="media/image378.wmf"/><Relationship Id="rId986" Type="http://schemas.openxmlformats.org/officeDocument/2006/relationships/oleObject" Target="embeddings/oleObject477.bin"/><Relationship Id="rId639" Type="http://schemas.openxmlformats.org/officeDocument/2006/relationships/image" Target="media/image308.wmf"/><Relationship Id="rId1269" Type="http://schemas.openxmlformats.org/officeDocument/2006/relationships/image" Target="media/image630.wmf"/><Relationship Id="rId1476" Type="http://schemas.openxmlformats.org/officeDocument/2006/relationships/image" Target="media/image733.wmf"/><Relationship Id="rId846" Type="http://schemas.openxmlformats.org/officeDocument/2006/relationships/oleObject" Target="embeddings/oleObject407.bin"/><Relationship Id="rId1129" Type="http://schemas.openxmlformats.org/officeDocument/2006/relationships/image" Target="media/image562.png"/><Relationship Id="rId1683" Type="http://schemas.openxmlformats.org/officeDocument/2006/relationships/image" Target="media/image836.wmf"/><Relationship Id="rId1890" Type="http://schemas.openxmlformats.org/officeDocument/2006/relationships/image" Target="media/image939.wmf"/><Relationship Id="rId706" Type="http://schemas.openxmlformats.org/officeDocument/2006/relationships/oleObject" Target="embeddings/oleObject337.bin"/><Relationship Id="rId913" Type="http://schemas.openxmlformats.org/officeDocument/2006/relationships/image" Target="media/image445.wmf"/><Relationship Id="rId1336" Type="http://schemas.openxmlformats.org/officeDocument/2006/relationships/image" Target="media/image663.wmf"/><Relationship Id="rId1543" Type="http://schemas.openxmlformats.org/officeDocument/2006/relationships/image" Target="media/image766.wmf"/><Relationship Id="rId1750" Type="http://schemas.openxmlformats.org/officeDocument/2006/relationships/oleObject" Target="embeddings/oleObject834.bin"/><Relationship Id="rId42" Type="http://schemas.openxmlformats.org/officeDocument/2006/relationships/oleObject" Target="embeddings/oleObject7.bin"/><Relationship Id="rId1403" Type="http://schemas.openxmlformats.org/officeDocument/2006/relationships/oleObject" Target="embeddings/oleObject661.bin"/><Relationship Id="rId1610" Type="http://schemas.openxmlformats.org/officeDocument/2006/relationships/oleObject" Target="embeddings/oleObject764.bin"/><Relationship Id="rId289" Type="http://schemas.openxmlformats.org/officeDocument/2006/relationships/oleObject" Target="embeddings/oleObject129.bin"/><Relationship Id="rId496" Type="http://schemas.openxmlformats.org/officeDocument/2006/relationships/oleObject" Target="embeddings/oleObject232.bin"/><Relationship Id="rId2177" Type="http://schemas.openxmlformats.org/officeDocument/2006/relationships/oleObject" Target="embeddings/oleObject1047.bin"/><Relationship Id="rId2384" Type="http://schemas.openxmlformats.org/officeDocument/2006/relationships/image" Target="media/image1186.wmf"/><Relationship Id="rId149" Type="http://schemas.openxmlformats.org/officeDocument/2006/relationships/image" Target="media/image62.wmf"/><Relationship Id="rId356" Type="http://schemas.openxmlformats.org/officeDocument/2006/relationships/image" Target="media/image166.wmf"/><Relationship Id="rId563" Type="http://schemas.openxmlformats.org/officeDocument/2006/relationships/image" Target="media/image270.wmf"/><Relationship Id="rId770" Type="http://schemas.openxmlformats.org/officeDocument/2006/relationships/oleObject" Target="embeddings/oleObject369.bin"/><Relationship Id="rId1193" Type="http://schemas.openxmlformats.org/officeDocument/2006/relationships/image" Target="media/image592.emf"/><Relationship Id="rId2037" Type="http://schemas.openxmlformats.org/officeDocument/2006/relationships/oleObject" Target="embeddings/oleObject977.bin"/><Relationship Id="rId2244" Type="http://schemas.openxmlformats.org/officeDocument/2006/relationships/image" Target="media/image1116.wmf"/><Relationship Id="rId2451" Type="http://schemas.openxmlformats.org/officeDocument/2006/relationships/image" Target="media/image1219.wmf"/><Relationship Id="rId216" Type="http://schemas.openxmlformats.org/officeDocument/2006/relationships/oleObject" Target="embeddings/oleObject93.bin"/><Relationship Id="rId423" Type="http://schemas.openxmlformats.org/officeDocument/2006/relationships/oleObject" Target="embeddings/oleObject196.bin"/><Relationship Id="rId1053" Type="http://schemas.openxmlformats.org/officeDocument/2006/relationships/image" Target="media/image522.wmf"/><Relationship Id="rId1260" Type="http://schemas.openxmlformats.org/officeDocument/2006/relationships/oleObject" Target="embeddings/oleObject590.bin"/><Relationship Id="rId2104" Type="http://schemas.openxmlformats.org/officeDocument/2006/relationships/image" Target="media/image1046.wmf"/><Relationship Id="rId630" Type="http://schemas.openxmlformats.org/officeDocument/2006/relationships/oleObject" Target="embeddings/oleObject299.bin"/><Relationship Id="rId2311" Type="http://schemas.openxmlformats.org/officeDocument/2006/relationships/oleObject" Target="embeddings/oleObject1114.bin"/><Relationship Id="rId1120" Type="http://schemas.openxmlformats.org/officeDocument/2006/relationships/image" Target="media/image556.wmf"/><Relationship Id="rId1937" Type="http://schemas.openxmlformats.org/officeDocument/2006/relationships/oleObject" Target="embeddings/oleObject927.bin"/><Relationship Id="rId280" Type="http://schemas.openxmlformats.org/officeDocument/2006/relationships/image" Target="media/image128.wmf"/><Relationship Id="rId140" Type="http://schemas.openxmlformats.org/officeDocument/2006/relationships/oleObject" Target="embeddings/oleObject55.bin"/><Relationship Id="rId6" Type="http://schemas.openxmlformats.org/officeDocument/2006/relationships/webSettings" Target="webSettings.xml"/><Relationship Id="rId957" Type="http://schemas.openxmlformats.org/officeDocument/2006/relationships/image" Target="media/image467.wmf"/><Relationship Id="rId1587" Type="http://schemas.openxmlformats.org/officeDocument/2006/relationships/image" Target="media/image788.wmf"/><Relationship Id="rId1794" Type="http://schemas.openxmlformats.org/officeDocument/2006/relationships/oleObject" Target="embeddings/oleObject856.bin"/><Relationship Id="rId86" Type="http://schemas.openxmlformats.org/officeDocument/2006/relationships/image" Target="media/image31.wmf"/><Relationship Id="rId817" Type="http://schemas.openxmlformats.org/officeDocument/2006/relationships/image" Target="media/image397.wmf"/><Relationship Id="rId1447" Type="http://schemas.openxmlformats.org/officeDocument/2006/relationships/oleObject" Target="embeddings/oleObject683.bin"/><Relationship Id="rId1654" Type="http://schemas.openxmlformats.org/officeDocument/2006/relationships/oleObject" Target="embeddings/oleObject786.bin"/><Relationship Id="rId1861" Type="http://schemas.openxmlformats.org/officeDocument/2006/relationships/oleObject" Target="embeddings/oleObject889.bin"/><Relationship Id="rId1307" Type="http://schemas.openxmlformats.org/officeDocument/2006/relationships/image" Target="media/image649.wmf"/><Relationship Id="rId1514" Type="http://schemas.openxmlformats.org/officeDocument/2006/relationships/oleObject" Target="embeddings/oleObject716.bin"/><Relationship Id="rId1721" Type="http://schemas.openxmlformats.org/officeDocument/2006/relationships/image" Target="media/image855.wmf"/><Relationship Id="rId13" Type="http://schemas.openxmlformats.org/officeDocument/2006/relationships/hyperlink" Target="mailto:ateshian@columbia.edu" TargetMode="External"/><Relationship Id="rId2288" Type="http://schemas.openxmlformats.org/officeDocument/2006/relationships/image" Target="media/image1138.wmf"/><Relationship Id="rId2495" Type="http://schemas.openxmlformats.org/officeDocument/2006/relationships/image" Target="media/image1241.wmf"/><Relationship Id="rId467" Type="http://schemas.openxmlformats.org/officeDocument/2006/relationships/oleObject" Target="embeddings/oleObject218.bin"/><Relationship Id="rId1097" Type="http://schemas.openxmlformats.org/officeDocument/2006/relationships/image" Target="media/image544.wmf"/><Relationship Id="rId2148" Type="http://schemas.openxmlformats.org/officeDocument/2006/relationships/image" Target="media/image1068.wmf"/><Relationship Id="rId674" Type="http://schemas.openxmlformats.org/officeDocument/2006/relationships/oleObject" Target="embeddings/oleObject321.bin"/><Relationship Id="rId881" Type="http://schemas.openxmlformats.org/officeDocument/2006/relationships/image" Target="media/image429.wmf"/><Relationship Id="rId2355" Type="http://schemas.openxmlformats.org/officeDocument/2006/relationships/oleObject" Target="embeddings/oleObject1136.bin"/><Relationship Id="rId327" Type="http://schemas.openxmlformats.org/officeDocument/2006/relationships/oleObject" Target="embeddings/oleObject148.bin"/><Relationship Id="rId534" Type="http://schemas.openxmlformats.org/officeDocument/2006/relationships/oleObject" Target="embeddings/oleObject251.bin"/><Relationship Id="rId741" Type="http://schemas.openxmlformats.org/officeDocument/2006/relationships/image" Target="media/image359.wmf"/><Relationship Id="rId1164" Type="http://schemas.openxmlformats.org/officeDocument/2006/relationships/oleObject" Target="embeddings/oleObject550.bin"/><Relationship Id="rId1371" Type="http://schemas.openxmlformats.org/officeDocument/2006/relationships/oleObject" Target="embeddings/oleObject645.bin"/><Relationship Id="rId2008" Type="http://schemas.openxmlformats.org/officeDocument/2006/relationships/image" Target="media/image998.wmf"/><Relationship Id="rId2215" Type="http://schemas.openxmlformats.org/officeDocument/2006/relationships/oleObject" Target="embeddings/oleObject1066.bin"/><Relationship Id="rId2422" Type="http://schemas.openxmlformats.org/officeDocument/2006/relationships/oleObject" Target="embeddings/oleObject1169.bin"/><Relationship Id="rId601" Type="http://schemas.openxmlformats.org/officeDocument/2006/relationships/image" Target="media/image289.wmf"/><Relationship Id="rId1024" Type="http://schemas.openxmlformats.org/officeDocument/2006/relationships/image" Target="media/image501.emf"/><Relationship Id="rId1231" Type="http://schemas.openxmlformats.org/officeDocument/2006/relationships/image" Target="media/image611.wmf"/><Relationship Id="rId184" Type="http://schemas.openxmlformats.org/officeDocument/2006/relationships/oleObject" Target="embeddings/oleObject77.bin"/><Relationship Id="rId391" Type="http://schemas.openxmlformats.org/officeDocument/2006/relationships/oleObject" Target="embeddings/oleObject180.bin"/><Relationship Id="rId1908" Type="http://schemas.openxmlformats.org/officeDocument/2006/relationships/image" Target="media/image948.wmf"/><Relationship Id="rId2072" Type="http://schemas.openxmlformats.org/officeDocument/2006/relationships/image" Target="media/image1030.wmf"/><Relationship Id="rId251" Type="http://schemas.openxmlformats.org/officeDocument/2006/relationships/image" Target="media/image113.wmf"/><Relationship Id="rId111" Type="http://schemas.openxmlformats.org/officeDocument/2006/relationships/oleObject" Target="embeddings/oleObject41.bin"/><Relationship Id="rId1698" Type="http://schemas.openxmlformats.org/officeDocument/2006/relationships/oleObject" Target="embeddings/oleObject808.bin"/><Relationship Id="rId928" Type="http://schemas.openxmlformats.org/officeDocument/2006/relationships/oleObject" Target="embeddings/oleObject448.bin"/><Relationship Id="rId1558" Type="http://schemas.openxmlformats.org/officeDocument/2006/relationships/oleObject" Target="embeddings/oleObject738.bin"/><Relationship Id="rId1765" Type="http://schemas.openxmlformats.org/officeDocument/2006/relationships/image" Target="media/image877.wmf"/><Relationship Id="rId57" Type="http://schemas.openxmlformats.org/officeDocument/2006/relationships/oleObject" Target="embeddings/oleObject14.bin"/><Relationship Id="rId1418" Type="http://schemas.openxmlformats.org/officeDocument/2006/relationships/image" Target="media/image704.wmf"/><Relationship Id="rId1972" Type="http://schemas.openxmlformats.org/officeDocument/2006/relationships/image" Target="media/image980.wmf"/><Relationship Id="rId1625" Type="http://schemas.openxmlformats.org/officeDocument/2006/relationships/image" Target="media/image807.wmf"/><Relationship Id="rId1832" Type="http://schemas.openxmlformats.org/officeDocument/2006/relationships/image" Target="media/image910.wmf"/><Relationship Id="rId2399" Type="http://schemas.openxmlformats.org/officeDocument/2006/relationships/oleObject" Target="embeddings/oleObject1158.bin"/><Relationship Id="rId578" Type="http://schemas.openxmlformats.org/officeDocument/2006/relationships/oleObject" Target="embeddings/oleObject273.bin"/><Relationship Id="rId785" Type="http://schemas.openxmlformats.org/officeDocument/2006/relationships/image" Target="media/image381.wmf"/><Relationship Id="rId992" Type="http://schemas.openxmlformats.org/officeDocument/2006/relationships/oleObject" Target="embeddings/oleObject480.bin"/><Relationship Id="rId2259" Type="http://schemas.openxmlformats.org/officeDocument/2006/relationships/oleObject" Target="embeddings/oleObject1088.bin"/><Relationship Id="rId2466" Type="http://schemas.openxmlformats.org/officeDocument/2006/relationships/oleObject" Target="embeddings/oleObject1191.bin"/><Relationship Id="rId438" Type="http://schemas.openxmlformats.org/officeDocument/2006/relationships/image" Target="media/image207.wmf"/><Relationship Id="rId645" Type="http://schemas.openxmlformats.org/officeDocument/2006/relationships/image" Target="media/image311.wmf"/><Relationship Id="rId852" Type="http://schemas.openxmlformats.org/officeDocument/2006/relationships/oleObject" Target="embeddings/oleObject410.bin"/><Relationship Id="rId1068" Type="http://schemas.openxmlformats.org/officeDocument/2006/relationships/oleObject" Target="embeddings/oleObject511.bin"/><Relationship Id="rId1275" Type="http://schemas.openxmlformats.org/officeDocument/2006/relationships/image" Target="media/image633.wmf"/><Relationship Id="rId1482" Type="http://schemas.openxmlformats.org/officeDocument/2006/relationships/image" Target="media/image736.wmf"/><Relationship Id="rId2119" Type="http://schemas.openxmlformats.org/officeDocument/2006/relationships/oleObject" Target="embeddings/oleObject1018.bin"/><Relationship Id="rId2326" Type="http://schemas.openxmlformats.org/officeDocument/2006/relationships/image" Target="media/image1157.wmf"/><Relationship Id="rId505" Type="http://schemas.openxmlformats.org/officeDocument/2006/relationships/image" Target="media/image241.wmf"/><Relationship Id="rId712" Type="http://schemas.openxmlformats.org/officeDocument/2006/relationships/oleObject" Target="embeddings/oleObject340.bin"/><Relationship Id="rId1135" Type="http://schemas.openxmlformats.org/officeDocument/2006/relationships/image" Target="media/image563.wmf"/><Relationship Id="rId1342" Type="http://schemas.openxmlformats.org/officeDocument/2006/relationships/image" Target="media/image666.wmf"/><Relationship Id="rId1202" Type="http://schemas.openxmlformats.org/officeDocument/2006/relationships/image" Target="media/image597.emf"/><Relationship Id="rId295" Type="http://schemas.openxmlformats.org/officeDocument/2006/relationships/oleObject" Target="embeddings/oleObject132.bin"/><Relationship Id="rId2183" Type="http://schemas.openxmlformats.org/officeDocument/2006/relationships/oleObject" Target="embeddings/oleObject1050.bin"/><Relationship Id="rId2390" Type="http://schemas.openxmlformats.org/officeDocument/2006/relationships/image" Target="media/image1189.wmf"/><Relationship Id="rId155" Type="http://schemas.openxmlformats.org/officeDocument/2006/relationships/image" Target="media/image65.wmf"/><Relationship Id="rId362" Type="http://schemas.openxmlformats.org/officeDocument/2006/relationships/image" Target="media/image169.wmf"/><Relationship Id="rId2043" Type="http://schemas.openxmlformats.org/officeDocument/2006/relationships/oleObject" Target="embeddings/oleObject980.bin"/><Relationship Id="rId2250" Type="http://schemas.openxmlformats.org/officeDocument/2006/relationships/image" Target="media/image1119.wmf"/><Relationship Id="rId222" Type="http://schemas.openxmlformats.org/officeDocument/2006/relationships/oleObject" Target="embeddings/oleObject96.bin"/><Relationship Id="rId2110" Type="http://schemas.openxmlformats.org/officeDocument/2006/relationships/image" Target="media/image1049.wmf"/><Relationship Id="rId1669" Type="http://schemas.openxmlformats.org/officeDocument/2006/relationships/image" Target="media/image829.wmf"/><Relationship Id="rId1876" Type="http://schemas.openxmlformats.org/officeDocument/2006/relationships/image" Target="media/image932.wmf"/><Relationship Id="rId1529" Type="http://schemas.openxmlformats.org/officeDocument/2006/relationships/image" Target="media/image759.wmf"/><Relationship Id="rId1736" Type="http://schemas.openxmlformats.org/officeDocument/2006/relationships/oleObject" Target="embeddings/oleObject827.bin"/><Relationship Id="rId1943" Type="http://schemas.openxmlformats.org/officeDocument/2006/relationships/oleObject" Target="embeddings/oleObject930.bin"/><Relationship Id="rId28" Type="http://schemas.openxmlformats.org/officeDocument/2006/relationships/image" Target="media/image3.wmf"/><Relationship Id="rId1803" Type="http://schemas.openxmlformats.org/officeDocument/2006/relationships/hyperlink" Target="http://mrl.sci.utah.edu/software/febio" TargetMode="External"/><Relationship Id="rId689" Type="http://schemas.openxmlformats.org/officeDocument/2006/relationships/image" Target="media/image333.wmf"/><Relationship Id="rId896" Type="http://schemas.openxmlformats.org/officeDocument/2006/relationships/oleObject" Target="embeddings/oleObject432.bin"/><Relationship Id="rId549" Type="http://schemas.openxmlformats.org/officeDocument/2006/relationships/image" Target="media/image263.wmf"/><Relationship Id="rId756" Type="http://schemas.openxmlformats.org/officeDocument/2006/relationships/oleObject" Target="embeddings/oleObject362.bin"/><Relationship Id="rId1179" Type="http://schemas.openxmlformats.org/officeDocument/2006/relationships/image" Target="media/image585.wmf"/><Relationship Id="rId1386" Type="http://schemas.openxmlformats.org/officeDocument/2006/relationships/image" Target="media/image688.wmf"/><Relationship Id="rId1593" Type="http://schemas.openxmlformats.org/officeDocument/2006/relationships/image" Target="media/image791.wmf"/><Relationship Id="rId2437" Type="http://schemas.openxmlformats.org/officeDocument/2006/relationships/image" Target="media/image1212.wmf"/><Relationship Id="rId409" Type="http://schemas.openxmlformats.org/officeDocument/2006/relationships/oleObject" Target="embeddings/oleObject189.bin"/><Relationship Id="rId963" Type="http://schemas.openxmlformats.org/officeDocument/2006/relationships/image" Target="media/image470.wmf"/><Relationship Id="rId1039" Type="http://schemas.openxmlformats.org/officeDocument/2006/relationships/image" Target="media/image515.wmf"/><Relationship Id="rId1246" Type="http://schemas.openxmlformats.org/officeDocument/2006/relationships/oleObject" Target="embeddings/oleObject583.bin"/><Relationship Id="rId92" Type="http://schemas.openxmlformats.org/officeDocument/2006/relationships/image" Target="media/image34.wmf"/><Relationship Id="rId616" Type="http://schemas.openxmlformats.org/officeDocument/2006/relationships/oleObject" Target="embeddings/oleObject292.bin"/><Relationship Id="rId823" Type="http://schemas.openxmlformats.org/officeDocument/2006/relationships/image" Target="media/image400.wmf"/><Relationship Id="rId1453" Type="http://schemas.openxmlformats.org/officeDocument/2006/relationships/oleObject" Target="embeddings/oleObject686.bin"/><Relationship Id="rId1660" Type="http://schemas.openxmlformats.org/officeDocument/2006/relationships/oleObject" Target="embeddings/oleObject789.bin"/><Relationship Id="rId2504" Type="http://schemas.openxmlformats.org/officeDocument/2006/relationships/oleObject" Target="embeddings/oleObject1210.bin"/><Relationship Id="rId1106" Type="http://schemas.openxmlformats.org/officeDocument/2006/relationships/oleObject" Target="embeddings/oleObject530.bin"/><Relationship Id="rId1313" Type="http://schemas.openxmlformats.org/officeDocument/2006/relationships/oleObject" Target="embeddings/oleObject616.bin"/><Relationship Id="rId1520" Type="http://schemas.openxmlformats.org/officeDocument/2006/relationships/oleObject" Target="embeddings/oleObject71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6DD45D-664A-45D2-B9BE-8AF903006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4061</TotalTime>
  <Pages>255</Pages>
  <Words>69493</Words>
  <Characters>396112</Characters>
  <Application>Microsoft Office Word</Application>
  <DocSecurity>0</DocSecurity>
  <Lines>3300</Lines>
  <Paragraphs>929</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464676</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Steve Maas</cp:lastModifiedBy>
  <cp:revision>26</cp:revision>
  <cp:lastPrinted>2012-01-23T17:06:00Z</cp:lastPrinted>
  <dcterms:created xsi:type="dcterms:W3CDTF">2014-08-22T16:11:00Z</dcterms:created>
  <dcterms:modified xsi:type="dcterms:W3CDTF">2015-04-06T19:20:00Z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ies>
</file>