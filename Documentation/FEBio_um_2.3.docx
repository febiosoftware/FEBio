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6F3A747F"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F44A9F">
        <w:rPr>
          <w:rFonts w:ascii="Arial Narrow" w:hAnsi="Arial Narrow"/>
          <w:i/>
          <w:sz w:val="52"/>
          <w:szCs w:val="52"/>
        </w:rPr>
        <w:t>3</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24EC93FE"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ins w:id="0" w:author="Gerard" w:date="2015-04-08T21:50:00Z">
        <w:r w:rsidR="00C00DDA">
          <w:rPr>
            <w:b/>
            <w:noProof/>
          </w:rPr>
          <w:t>April 8, 2015</w:t>
        </w:r>
      </w:ins>
      <w:del w:id="1" w:author="Gerard" w:date="2015-04-07T20:24:00Z">
        <w:r w:rsidR="00F44A9F" w:rsidDel="000F5924">
          <w:rPr>
            <w:b/>
            <w:noProof/>
          </w:rPr>
          <w:delText>April 6, 2015</w:delText>
        </w:r>
      </w:del>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r w:rsidR="000F5924">
        <w:fldChar w:fldCharType="begin"/>
      </w:r>
      <w:r w:rsidR="000F5924">
        <w:instrText xml:space="preserve"> HYPERLINK "mailto:steve.maas@utah.edu" </w:instrText>
      </w:r>
      <w:ins w:id="2" w:author="Gerard" w:date="2015-04-08T21:50:00Z"/>
      <w:r w:rsidR="000F5924">
        <w:fldChar w:fldCharType="separate"/>
      </w:r>
      <w:r w:rsidRPr="00572F41">
        <w:rPr>
          <w:rStyle w:val="Hyperlink"/>
        </w:rPr>
        <w:t>steve.maas@utah.edu</w:t>
      </w:r>
      <w:r w:rsidR="000F5924">
        <w:rPr>
          <w:rStyle w:val="Hyperlink"/>
        </w:rPr>
        <w:fldChar w:fldCharType="end"/>
      </w:r>
      <w:r w:rsidRPr="00572F41">
        <w:t>)</w:t>
      </w:r>
    </w:p>
    <w:p w14:paraId="42AEB489" w14:textId="77777777" w:rsidR="006A0BC1" w:rsidRPr="00DC27ED" w:rsidRDefault="006A0BC1" w:rsidP="0028349D">
      <w:r w:rsidRPr="00DC27ED">
        <w:t>Dave Rawlins (</w:t>
      </w:r>
      <w:r w:rsidR="000F5924">
        <w:fldChar w:fldCharType="begin"/>
      </w:r>
      <w:r w:rsidR="000F5924">
        <w:instrText xml:space="preserve"> HYPERLINK "mailto:rawlins@sci.utah.edu" </w:instrText>
      </w:r>
      <w:ins w:id="3" w:author="Gerard" w:date="2015-04-08T21:50:00Z"/>
      <w:r w:rsidR="000F5924">
        <w:fldChar w:fldCharType="separate"/>
      </w:r>
      <w:r w:rsidRPr="00DC27ED">
        <w:rPr>
          <w:rStyle w:val="Hyperlink"/>
        </w:rPr>
        <w:t>rawlins@sci.utah.edu</w:t>
      </w:r>
      <w:r w:rsidR="000F5924">
        <w:rPr>
          <w:rStyle w:val="Hyperlink"/>
        </w:rPr>
        <w:fldChar w:fldCharType="end"/>
      </w:r>
      <w:r w:rsidRPr="00DC27ED">
        <w:t>)</w:t>
      </w:r>
    </w:p>
    <w:p w14:paraId="4350B2CD" w14:textId="77777777" w:rsidR="006A0BC1" w:rsidRPr="00DC27ED" w:rsidRDefault="006A0BC1" w:rsidP="0028349D">
      <w:r w:rsidRPr="00DC27ED">
        <w:t>Dr. Jeffrey Weiss (</w:t>
      </w:r>
      <w:r w:rsidR="000F5924">
        <w:fldChar w:fldCharType="begin"/>
      </w:r>
      <w:r w:rsidR="000F5924">
        <w:instrText xml:space="preserve"> HYPERLINK "mailto:jeff.weiss@utah.edu" </w:instrText>
      </w:r>
      <w:ins w:id="4" w:author="Gerard" w:date="2015-04-08T21:50:00Z"/>
      <w:r w:rsidR="000F5924">
        <w:fldChar w:fldCharType="separate"/>
      </w:r>
      <w:r w:rsidRPr="00DC27ED">
        <w:rPr>
          <w:rStyle w:val="Hyperlink"/>
        </w:rPr>
        <w:t>jeff.weiss@utah.edu</w:t>
      </w:r>
      <w:r w:rsidR="000F5924">
        <w:rPr>
          <w:rStyle w:val="Hyperlink"/>
        </w:rPr>
        <w:fldChar w:fldCharType="end"/>
      </w:r>
      <w:r w:rsidRPr="00DC27ED">
        <w:t>)</w:t>
      </w:r>
    </w:p>
    <w:p w14:paraId="09E843CF" w14:textId="77777777" w:rsidR="006A0BC1" w:rsidRDefault="006A0BC1" w:rsidP="0028349D">
      <w:r>
        <w:t>Dr. Gerard Ateshian (</w:t>
      </w:r>
      <w:r w:rsidR="000F5924">
        <w:fldChar w:fldCharType="begin"/>
      </w:r>
      <w:r w:rsidR="000F5924">
        <w:instrText xml:space="preserve"> HYPERLINK "mailto:ateshian@columbia.edu" </w:instrText>
      </w:r>
      <w:ins w:id="5" w:author="Gerard" w:date="2015-04-08T21:50:00Z"/>
      <w:r w:rsidR="000F5924">
        <w:fldChar w:fldCharType="separate"/>
      </w:r>
      <w:r w:rsidRPr="005223D1">
        <w:rPr>
          <w:rStyle w:val="Hyperlink"/>
        </w:rPr>
        <w:t>ateshian@columbia.edu</w:t>
      </w:r>
      <w:r w:rsidR="000F5924">
        <w:rPr>
          <w:rStyle w:val="Hyperlink"/>
        </w:rPr>
        <w:fldChar w:fldCharType="end"/>
      </w:r>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r w:rsidR="000F5924">
        <w:fldChar w:fldCharType="begin"/>
      </w:r>
      <w:r w:rsidR="000F5924">
        <w:instrText xml:space="preserve"> HYPERLINK "http://mrl.sci.utah.edu/" </w:instrText>
      </w:r>
      <w:ins w:id="6" w:author="Gerard" w:date="2015-04-08T21:50:00Z"/>
      <w:r w:rsidR="000F5924">
        <w:fldChar w:fldCharType="separate"/>
      </w:r>
      <w:r w:rsidRPr="006D7874">
        <w:rPr>
          <w:rStyle w:val="Hyperlink"/>
        </w:rPr>
        <w:t>http://mrl.sci.utah.edu</w:t>
      </w:r>
      <w:r w:rsidR="000F5924">
        <w:rPr>
          <w:rStyle w:val="Hyperlink"/>
        </w:rPr>
        <w:fldChar w:fldCharType="end"/>
      </w:r>
    </w:p>
    <w:p w14:paraId="17813EC9" w14:textId="77777777" w:rsidR="006A0BC1" w:rsidRPr="00C62631" w:rsidRDefault="006A0BC1" w:rsidP="0028349D">
      <w:r>
        <w:t xml:space="preserve">FEBio: </w:t>
      </w:r>
      <w:r w:rsidR="000F5924">
        <w:fldChar w:fldCharType="begin"/>
      </w:r>
      <w:r w:rsidR="000F5924">
        <w:instrText xml:space="preserve"> HYPERLINK "http://mrl.sci.utah.edu/software/febio" \t "_blank" </w:instrText>
      </w:r>
      <w:ins w:id="7" w:author="Gerard" w:date="2015-04-08T21:50:00Z"/>
      <w:r w:rsidR="000F5924">
        <w:fldChar w:fldCharType="separate"/>
      </w:r>
      <w:r w:rsidRPr="00F04491">
        <w:rPr>
          <w:rStyle w:val="Hyperlink"/>
        </w:rPr>
        <w:t>http://mrl.sci.utah.edu/software/febio</w:t>
      </w:r>
      <w:r w:rsidR="000F5924">
        <w:rPr>
          <w:rStyle w:val="Hyperlink"/>
        </w:rPr>
        <w:fldChar w:fldCharType="end"/>
      </w:r>
    </w:p>
    <w:p w14:paraId="545264DC" w14:textId="77777777" w:rsidR="006A0BC1" w:rsidRDefault="006A0BC1" w:rsidP="0028349D">
      <w:pPr>
        <w:rPr>
          <w:b/>
        </w:rPr>
      </w:pPr>
    </w:p>
    <w:p w14:paraId="77F41C77" w14:textId="77777777" w:rsidR="006A0BC1" w:rsidRDefault="006A0BC1" w:rsidP="0028349D">
      <w:pPr>
        <w:rPr>
          <w:b/>
        </w:rPr>
      </w:pPr>
      <w:r>
        <w:rPr>
          <w:b/>
        </w:rPr>
        <w:t>Forum</w:t>
      </w:r>
    </w:p>
    <w:p w14:paraId="6AF50B8C" w14:textId="77777777" w:rsidR="006A0BC1" w:rsidRDefault="000F5924" w:rsidP="0028349D">
      <w:r>
        <w:fldChar w:fldCharType="begin"/>
      </w:r>
      <w:r>
        <w:instrText xml:space="preserve"> HYPERLINK "http://mrl.sci.utah.edu/forums/" </w:instrText>
      </w:r>
      <w:ins w:id="8" w:author="Gerard" w:date="2015-04-08T21:50:00Z"/>
      <w:r>
        <w:fldChar w:fldCharType="separate"/>
      </w:r>
      <w:r w:rsidR="006A0BC1" w:rsidRPr="003B4DD6">
        <w:rPr>
          <w:rStyle w:val="Hyperlink"/>
        </w:rPr>
        <w:t>http://mrl.sci.utah.edu/forums/</w:t>
      </w:r>
      <w:r>
        <w:rPr>
          <w:rStyle w:val="Hyperlink"/>
        </w:rPr>
        <w:fldChar w:fldCharType="end"/>
      </w:r>
    </w:p>
    <w:p w14:paraId="55C8DFB0" w14:textId="77777777" w:rsidR="006A0BC1" w:rsidRDefault="006A0BC1" w:rsidP="0028349D"/>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1"/>
          <w:headerReference w:type="default" r:id="rId12"/>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511562DE" w14:textId="77777777" w:rsidR="00C00DDA" w:rsidRDefault="00EE3AB5">
      <w:pPr>
        <w:pStyle w:val="TOC1"/>
        <w:tabs>
          <w:tab w:val="right" w:leader="dot" w:pos="9350"/>
        </w:tabs>
        <w:rPr>
          <w:ins w:id="9" w:author="Gerard" w:date="2015-04-08T21:50:00Z"/>
          <w:rFonts w:asciiTheme="minorHAnsi" w:eastAsiaTheme="minorEastAsia" w:hAnsiTheme="minorHAnsi" w:cstheme="minorBidi"/>
          <w:b w:val="0"/>
          <w:bCs w:val="0"/>
          <w:caps w:val="0"/>
          <w:noProof/>
          <w:sz w:val="24"/>
          <w:szCs w:val="24"/>
          <w:lang w:eastAsia="ja-JP"/>
        </w:rPr>
      </w:pPr>
      <w:r>
        <w:rPr>
          <w:caps w:val="0"/>
        </w:rPr>
        <w:fldChar w:fldCharType="begin"/>
      </w:r>
      <w:r>
        <w:rPr>
          <w:caps w:val="0"/>
        </w:rPr>
        <w:instrText xml:space="preserve"> TOC \o "1-4" \h \z </w:instrText>
      </w:r>
      <w:r>
        <w:rPr>
          <w:caps w:val="0"/>
        </w:rPr>
        <w:fldChar w:fldCharType="separate"/>
      </w:r>
      <w:ins w:id="10" w:author="Gerard" w:date="2015-04-08T21:50:00Z">
        <w:r w:rsidR="00C00DDA" w:rsidRPr="00CC06C1">
          <w:rPr>
            <w:noProof/>
            <w:color w:val="000000"/>
          </w:rPr>
          <w:t>Chapter 1</w:t>
        </w:r>
        <w:r w:rsidR="00C00DDA">
          <w:rPr>
            <w:noProof/>
          </w:rPr>
          <w:t xml:space="preserve"> Introduction</w:t>
        </w:r>
        <w:r w:rsidR="00C00DDA">
          <w:rPr>
            <w:noProof/>
          </w:rPr>
          <w:tab/>
        </w:r>
        <w:r w:rsidR="00C00DDA">
          <w:rPr>
            <w:noProof/>
          </w:rPr>
          <w:fldChar w:fldCharType="begin"/>
        </w:r>
        <w:r w:rsidR="00C00DDA">
          <w:rPr>
            <w:noProof/>
          </w:rPr>
          <w:instrText xml:space="preserve"> PAGEREF _Toc290149184 \h </w:instrText>
        </w:r>
        <w:r w:rsidR="00C00DDA">
          <w:rPr>
            <w:noProof/>
          </w:rPr>
        </w:r>
      </w:ins>
      <w:r w:rsidR="00C00DDA">
        <w:rPr>
          <w:noProof/>
        </w:rPr>
        <w:fldChar w:fldCharType="separate"/>
      </w:r>
      <w:ins w:id="11" w:author="Gerard" w:date="2015-04-08T21:50:00Z">
        <w:r w:rsidR="00C00DDA">
          <w:rPr>
            <w:noProof/>
          </w:rPr>
          <w:t>1</w:t>
        </w:r>
        <w:r w:rsidR="00C00DDA">
          <w:rPr>
            <w:noProof/>
          </w:rPr>
          <w:fldChar w:fldCharType="end"/>
        </w:r>
      </w:ins>
    </w:p>
    <w:p w14:paraId="3C7EB1AB" w14:textId="77777777" w:rsidR="00C00DDA" w:rsidRDefault="00C00DDA">
      <w:pPr>
        <w:pStyle w:val="TOC2"/>
        <w:tabs>
          <w:tab w:val="right" w:leader="dot" w:pos="9350"/>
        </w:tabs>
        <w:rPr>
          <w:ins w:id="12" w:author="Gerard" w:date="2015-04-08T21:50:00Z"/>
          <w:rFonts w:asciiTheme="minorHAnsi" w:eastAsiaTheme="minorEastAsia" w:hAnsiTheme="minorHAnsi" w:cstheme="minorBidi"/>
          <w:smallCaps w:val="0"/>
          <w:noProof/>
          <w:sz w:val="24"/>
          <w:szCs w:val="24"/>
          <w:lang w:eastAsia="ja-JP"/>
        </w:rPr>
      </w:pPr>
      <w:ins w:id="13" w:author="Gerard" w:date="2015-04-08T21:50:00Z">
        <w:r>
          <w:rPr>
            <w:noProof/>
          </w:rPr>
          <w:t>1.1. Overview of FEBio</w:t>
        </w:r>
        <w:r>
          <w:rPr>
            <w:noProof/>
          </w:rPr>
          <w:tab/>
        </w:r>
        <w:r>
          <w:rPr>
            <w:noProof/>
          </w:rPr>
          <w:fldChar w:fldCharType="begin"/>
        </w:r>
        <w:r>
          <w:rPr>
            <w:noProof/>
          </w:rPr>
          <w:instrText xml:space="preserve"> PAGEREF _Toc290149185 \h </w:instrText>
        </w:r>
        <w:r>
          <w:rPr>
            <w:noProof/>
          </w:rPr>
        </w:r>
      </w:ins>
      <w:r>
        <w:rPr>
          <w:noProof/>
        </w:rPr>
        <w:fldChar w:fldCharType="separate"/>
      </w:r>
      <w:ins w:id="14" w:author="Gerard" w:date="2015-04-08T21:50:00Z">
        <w:r>
          <w:rPr>
            <w:noProof/>
          </w:rPr>
          <w:t>1</w:t>
        </w:r>
        <w:r>
          <w:rPr>
            <w:noProof/>
          </w:rPr>
          <w:fldChar w:fldCharType="end"/>
        </w:r>
      </w:ins>
    </w:p>
    <w:p w14:paraId="6372D0D9" w14:textId="77777777" w:rsidR="00C00DDA" w:rsidRDefault="00C00DDA">
      <w:pPr>
        <w:pStyle w:val="TOC2"/>
        <w:tabs>
          <w:tab w:val="right" w:leader="dot" w:pos="9350"/>
        </w:tabs>
        <w:rPr>
          <w:ins w:id="15" w:author="Gerard" w:date="2015-04-08T21:50:00Z"/>
          <w:rFonts w:asciiTheme="minorHAnsi" w:eastAsiaTheme="minorEastAsia" w:hAnsiTheme="minorHAnsi" w:cstheme="minorBidi"/>
          <w:smallCaps w:val="0"/>
          <w:noProof/>
          <w:sz w:val="24"/>
          <w:szCs w:val="24"/>
          <w:lang w:eastAsia="ja-JP"/>
        </w:rPr>
      </w:pPr>
      <w:ins w:id="16" w:author="Gerard" w:date="2015-04-08T21:50:00Z">
        <w:r>
          <w:rPr>
            <w:noProof/>
          </w:rPr>
          <w:t>1.2. About this document</w:t>
        </w:r>
        <w:r>
          <w:rPr>
            <w:noProof/>
          </w:rPr>
          <w:tab/>
        </w:r>
        <w:r>
          <w:rPr>
            <w:noProof/>
          </w:rPr>
          <w:fldChar w:fldCharType="begin"/>
        </w:r>
        <w:r>
          <w:rPr>
            <w:noProof/>
          </w:rPr>
          <w:instrText xml:space="preserve"> PAGEREF _Toc290149186 \h </w:instrText>
        </w:r>
        <w:r>
          <w:rPr>
            <w:noProof/>
          </w:rPr>
        </w:r>
      </w:ins>
      <w:r>
        <w:rPr>
          <w:noProof/>
        </w:rPr>
        <w:fldChar w:fldCharType="separate"/>
      </w:r>
      <w:ins w:id="17" w:author="Gerard" w:date="2015-04-08T21:50:00Z">
        <w:r>
          <w:rPr>
            <w:noProof/>
          </w:rPr>
          <w:t>2</w:t>
        </w:r>
        <w:r>
          <w:rPr>
            <w:noProof/>
          </w:rPr>
          <w:fldChar w:fldCharType="end"/>
        </w:r>
      </w:ins>
    </w:p>
    <w:p w14:paraId="46C30BF8" w14:textId="77777777" w:rsidR="00C00DDA" w:rsidRDefault="00C00DDA">
      <w:pPr>
        <w:pStyle w:val="TOC2"/>
        <w:tabs>
          <w:tab w:val="right" w:leader="dot" w:pos="9350"/>
        </w:tabs>
        <w:rPr>
          <w:ins w:id="18" w:author="Gerard" w:date="2015-04-08T21:50:00Z"/>
          <w:rFonts w:asciiTheme="minorHAnsi" w:eastAsiaTheme="minorEastAsia" w:hAnsiTheme="minorHAnsi" w:cstheme="minorBidi"/>
          <w:smallCaps w:val="0"/>
          <w:noProof/>
          <w:sz w:val="24"/>
          <w:szCs w:val="24"/>
          <w:lang w:eastAsia="ja-JP"/>
        </w:rPr>
      </w:pPr>
      <w:ins w:id="19" w:author="Gerard" w:date="2015-04-08T21:50:00Z">
        <w:r>
          <w:rPr>
            <w:noProof/>
          </w:rPr>
          <w:t>1.3. Units in FEBio</w:t>
        </w:r>
        <w:r>
          <w:rPr>
            <w:noProof/>
          </w:rPr>
          <w:tab/>
        </w:r>
        <w:r>
          <w:rPr>
            <w:noProof/>
          </w:rPr>
          <w:fldChar w:fldCharType="begin"/>
        </w:r>
        <w:r>
          <w:rPr>
            <w:noProof/>
          </w:rPr>
          <w:instrText xml:space="preserve"> PAGEREF _Toc290149187 \h </w:instrText>
        </w:r>
        <w:r>
          <w:rPr>
            <w:noProof/>
          </w:rPr>
        </w:r>
      </w:ins>
      <w:r>
        <w:rPr>
          <w:noProof/>
        </w:rPr>
        <w:fldChar w:fldCharType="separate"/>
      </w:r>
      <w:ins w:id="20" w:author="Gerard" w:date="2015-04-08T21:50:00Z">
        <w:r>
          <w:rPr>
            <w:noProof/>
          </w:rPr>
          <w:t>3</w:t>
        </w:r>
        <w:r>
          <w:rPr>
            <w:noProof/>
          </w:rPr>
          <w:fldChar w:fldCharType="end"/>
        </w:r>
      </w:ins>
    </w:p>
    <w:p w14:paraId="43AEFB97" w14:textId="77777777" w:rsidR="00C00DDA" w:rsidRDefault="00C00DDA">
      <w:pPr>
        <w:pStyle w:val="TOC1"/>
        <w:tabs>
          <w:tab w:val="right" w:leader="dot" w:pos="9350"/>
        </w:tabs>
        <w:rPr>
          <w:ins w:id="21" w:author="Gerard" w:date="2015-04-08T21:50:00Z"/>
          <w:rFonts w:asciiTheme="minorHAnsi" w:eastAsiaTheme="minorEastAsia" w:hAnsiTheme="minorHAnsi" w:cstheme="minorBidi"/>
          <w:b w:val="0"/>
          <w:bCs w:val="0"/>
          <w:caps w:val="0"/>
          <w:noProof/>
          <w:sz w:val="24"/>
          <w:szCs w:val="24"/>
          <w:lang w:eastAsia="ja-JP"/>
        </w:rPr>
      </w:pPr>
      <w:ins w:id="22" w:author="Gerard" w:date="2015-04-08T21:50:00Z">
        <w:r w:rsidRPr="00CC06C1">
          <w:rPr>
            <w:noProof/>
            <w:color w:val="000000"/>
          </w:rPr>
          <w:t>Chapter 2</w:t>
        </w:r>
        <w:r>
          <w:rPr>
            <w:noProof/>
          </w:rPr>
          <w:t xml:space="preserve"> Running FEBio</w:t>
        </w:r>
        <w:r>
          <w:rPr>
            <w:noProof/>
          </w:rPr>
          <w:tab/>
        </w:r>
        <w:r>
          <w:rPr>
            <w:noProof/>
          </w:rPr>
          <w:fldChar w:fldCharType="begin"/>
        </w:r>
        <w:r>
          <w:rPr>
            <w:noProof/>
          </w:rPr>
          <w:instrText xml:space="preserve"> PAGEREF _Toc290149188 \h </w:instrText>
        </w:r>
        <w:r>
          <w:rPr>
            <w:noProof/>
          </w:rPr>
        </w:r>
      </w:ins>
      <w:r>
        <w:rPr>
          <w:noProof/>
        </w:rPr>
        <w:fldChar w:fldCharType="separate"/>
      </w:r>
      <w:ins w:id="23" w:author="Gerard" w:date="2015-04-08T21:50:00Z">
        <w:r>
          <w:rPr>
            <w:noProof/>
          </w:rPr>
          <w:t>5</w:t>
        </w:r>
        <w:r>
          <w:rPr>
            <w:noProof/>
          </w:rPr>
          <w:fldChar w:fldCharType="end"/>
        </w:r>
      </w:ins>
    </w:p>
    <w:p w14:paraId="2AF6A92C" w14:textId="77777777" w:rsidR="00C00DDA" w:rsidRDefault="00C00DDA">
      <w:pPr>
        <w:pStyle w:val="TOC2"/>
        <w:tabs>
          <w:tab w:val="right" w:leader="dot" w:pos="9350"/>
        </w:tabs>
        <w:rPr>
          <w:ins w:id="24" w:author="Gerard" w:date="2015-04-08T21:50:00Z"/>
          <w:rFonts w:asciiTheme="minorHAnsi" w:eastAsiaTheme="minorEastAsia" w:hAnsiTheme="minorHAnsi" w:cstheme="minorBidi"/>
          <w:smallCaps w:val="0"/>
          <w:noProof/>
          <w:sz w:val="24"/>
          <w:szCs w:val="24"/>
          <w:lang w:eastAsia="ja-JP"/>
        </w:rPr>
      </w:pPr>
      <w:ins w:id="25" w:author="Gerard" w:date="2015-04-08T21:50:00Z">
        <w:r>
          <w:rPr>
            <w:noProof/>
          </w:rPr>
          <w:t>2.1. Running FEBio on Windows</w:t>
        </w:r>
        <w:r>
          <w:rPr>
            <w:noProof/>
          </w:rPr>
          <w:tab/>
        </w:r>
        <w:r>
          <w:rPr>
            <w:noProof/>
          </w:rPr>
          <w:fldChar w:fldCharType="begin"/>
        </w:r>
        <w:r>
          <w:rPr>
            <w:noProof/>
          </w:rPr>
          <w:instrText xml:space="preserve"> PAGEREF _Toc290149189 \h </w:instrText>
        </w:r>
        <w:r>
          <w:rPr>
            <w:noProof/>
          </w:rPr>
        </w:r>
      </w:ins>
      <w:r>
        <w:rPr>
          <w:noProof/>
        </w:rPr>
        <w:fldChar w:fldCharType="separate"/>
      </w:r>
      <w:ins w:id="26" w:author="Gerard" w:date="2015-04-08T21:50:00Z">
        <w:r>
          <w:rPr>
            <w:noProof/>
          </w:rPr>
          <w:t>5</w:t>
        </w:r>
        <w:r>
          <w:rPr>
            <w:noProof/>
          </w:rPr>
          <w:fldChar w:fldCharType="end"/>
        </w:r>
      </w:ins>
    </w:p>
    <w:p w14:paraId="53C4C43E" w14:textId="77777777" w:rsidR="00C00DDA" w:rsidRDefault="00C00DDA">
      <w:pPr>
        <w:pStyle w:val="TOC3"/>
        <w:tabs>
          <w:tab w:val="right" w:leader="dot" w:pos="9350"/>
        </w:tabs>
        <w:rPr>
          <w:ins w:id="27" w:author="Gerard" w:date="2015-04-08T21:50:00Z"/>
          <w:rFonts w:asciiTheme="minorHAnsi" w:eastAsiaTheme="minorEastAsia" w:hAnsiTheme="minorHAnsi" w:cstheme="minorBidi"/>
          <w:i w:val="0"/>
          <w:iCs w:val="0"/>
          <w:noProof/>
          <w:sz w:val="24"/>
          <w:szCs w:val="24"/>
          <w:lang w:eastAsia="ja-JP"/>
        </w:rPr>
      </w:pPr>
      <w:ins w:id="28" w:author="Gerard" w:date="2015-04-08T21:50:00Z">
        <w:r w:rsidRPr="00CC06C1">
          <w:rPr>
            <w:noProof/>
            <w:color w:val="000000"/>
          </w:rPr>
          <w:t>2.1.1.</w:t>
        </w:r>
        <w:r>
          <w:rPr>
            <w:noProof/>
          </w:rPr>
          <w:t xml:space="preserve"> Windows XP</w:t>
        </w:r>
        <w:r>
          <w:rPr>
            <w:noProof/>
          </w:rPr>
          <w:tab/>
        </w:r>
        <w:r>
          <w:rPr>
            <w:noProof/>
          </w:rPr>
          <w:fldChar w:fldCharType="begin"/>
        </w:r>
        <w:r>
          <w:rPr>
            <w:noProof/>
          </w:rPr>
          <w:instrText xml:space="preserve"> PAGEREF _Toc290149190 \h </w:instrText>
        </w:r>
        <w:r>
          <w:rPr>
            <w:noProof/>
          </w:rPr>
        </w:r>
      </w:ins>
      <w:r>
        <w:rPr>
          <w:noProof/>
        </w:rPr>
        <w:fldChar w:fldCharType="separate"/>
      </w:r>
      <w:ins w:id="29" w:author="Gerard" w:date="2015-04-08T21:50:00Z">
        <w:r>
          <w:rPr>
            <w:noProof/>
          </w:rPr>
          <w:t>5</w:t>
        </w:r>
        <w:r>
          <w:rPr>
            <w:noProof/>
          </w:rPr>
          <w:fldChar w:fldCharType="end"/>
        </w:r>
      </w:ins>
    </w:p>
    <w:p w14:paraId="3EA94E66" w14:textId="77777777" w:rsidR="00C00DDA" w:rsidRDefault="00C00DDA">
      <w:pPr>
        <w:pStyle w:val="TOC3"/>
        <w:tabs>
          <w:tab w:val="right" w:leader="dot" w:pos="9350"/>
        </w:tabs>
        <w:rPr>
          <w:ins w:id="30" w:author="Gerard" w:date="2015-04-08T21:50:00Z"/>
          <w:rFonts w:asciiTheme="minorHAnsi" w:eastAsiaTheme="minorEastAsia" w:hAnsiTheme="minorHAnsi" w:cstheme="minorBidi"/>
          <w:i w:val="0"/>
          <w:iCs w:val="0"/>
          <w:noProof/>
          <w:sz w:val="24"/>
          <w:szCs w:val="24"/>
          <w:lang w:eastAsia="ja-JP"/>
        </w:rPr>
      </w:pPr>
      <w:ins w:id="31" w:author="Gerard" w:date="2015-04-08T21:50:00Z">
        <w:r w:rsidRPr="00CC06C1">
          <w:rPr>
            <w:noProof/>
            <w:color w:val="000000"/>
          </w:rPr>
          <w:t>2.1.2.</w:t>
        </w:r>
        <w:r>
          <w:rPr>
            <w:noProof/>
          </w:rPr>
          <w:t xml:space="preserve"> Windows 7</w:t>
        </w:r>
        <w:r>
          <w:rPr>
            <w:noProof/>
          </w:rPr>
          <w:tab/>
        </w:r>
        <w:r>
          <w:rPr>
            <w:noProof/>
          </w:rPr>
          <w:fldChar w:fldCharType="begin"/>
        </w:r>
        <w:r>
          <w:rPr>
            <w:noProof/>
          </w:rPr>
          <w:instrText xml:space="preserve"> PAGEREF _Toc290149191 \h </w:instrText>
        </w:r>
        <w:r>
          <w:rPr>
            <w:noProof/>
          </w:rPr>
        </w:r>
      </w:ins>
      <w:r>
        <w:rPr>
          <w:noProof/>
        </w:rPr>
        <w:fldChar w:fldCharType="separate"/>
      </w:r>
      <w:ins w:id="32" w:author="Gerard" w:date="2015-04-08T21:50:00Z">
        <w:r>
          <w:rPr>
            <w:noProof/>
          </w:rPr>
          <w:t>5</w:t>
        </w:r>
        <w:r>
          <w:rPr>
            <w:noProof/>
          </w:rPr>
          <w:fldChar w:fldCharType="end"/>
        </w:r>
      </w:ins>
    </w:p>
    <w:p w14:paraId="00316AA9" w14:textId="77777777" w:rsidR="00C00DDA" w:rsidRDefault="00C00DDA">
      <w:pPr>
        <w:pStyle w:val="TOC3"/>
        <w:tabs>
          <w:tab w:val="right" w:leader="dot" w:pos="9350"/>
        </w:tabs>
        <w:rPr>
          <w:ins w:id="33" w:author="Gerard" w:date="2015-04-08T21:50:00Z"/>
          <w:rFonts w:asciiTheme="minorHAnsi" w:eastAsiaTheme="minorEastAsia" w:hAnsiTheme="minorHAnsi" w:cstheme="minorBidi"/>
          <w:i w:val="0"/>
          <w:iCs w:val="0"/>
          <w:noProof/>
          <w:sz w:val="24"/>
          <w:szCs w:val="24"/>
          <w:lang w:eastAsia="ja-JP"/>
        </w:rPr>
      </w:pPr>
      <w:ins w:id="34" w:author="Gerard" w:date="2015-04-08T21:50:00Z">
        <w:r w:rsidRPr="00CC06C1">
          <w:rPr>
            <w:noProof/>
            <w:color w:val="000000"/>
          </w:rPr>
          <w:t>2.1.3.</w:t>
        </w:r>
        <w:r>
          <w:rPr>
            <w:noProof/>
          </w:rPr>
          <w:t xml:space="preserve"> Running FEBio from Explorer</w:t>
        </w:r>
        <w:r>
          <w:rPr>
            <w:noProof/>
          </w:rPr>
          <w:tab/>
        </w:r>
        <w:r>
          <w:rPr>
            <w:noProof/>
          </w:rPr>
          <w:fldChar w:fldCharType="begin"/>
        </w:r>
        <w:r>
          <w:rPr>
            <w:noProof/>
          </w:rPr>
          <w:instrText xml:space="preserve"> PAGEREF _Toc290149192 \h </w:instrText>
        </w:r>
        <w:r>
          <w:rPr>
            <w:noProof/>
          </w:rPr>
        </w:r>
      </w:ins>
      <w:r>
        <w:rPr>
          <w:noProof/>
        </w:rPr>
        <w:fldChar w:fldCharType="separate"/>
      </w:r>
      <w:ins w:id="35" w:author="Gerard" w:date="2015-04-08T21:50:00Z">
        <w:r>
          <w:rPr>
            <w:noProof/>
          </w:rPr>
          <w:t>6</w:t>
        </w:r>
        <w:r>
          <w:rPr>
            <w:noProof/>
          </w:rPr>
          <w:fldChar w:fldCharType="end"/>
        </w:r>
      </w:ins>
    </w:p>
    <w:p w14:paraId="02D59370" w14:textId="77777777" w:rsidR="00C00DDA" w:rsidRDefault="00C00DDA">
      <w:pPr>
        <w:pStyle w:val="TOC2"/>
        <w:tabs>
          <w:tab w:val="right" w:leader="dot" w:pos="9350"/>
        </w:tabs>
        <w:rPr>
          <w:ins w:id="36" w:author="Gerard" w:date="2015-04-08T21:50:00Z"/>
          <w:rFonts w:asciiTheme="minorHAnsi" w:eastAsiaTheme="minorEastAsia" w:hAnsiTheme="minorHAnsi" w:cstheme="minorBidi"/>
          <w:smallCaps w:val="0"/>
          <w:noProof/>
          <w:sz w:val="24"/>
          <w:szCs w:val="24"/>
          <w:lang w:eastAsia="ja-JP"/>
        </w:rPr>
      </w:pPr>
      <w:ins w:id="37" w:author="Gerard" w:date="2015-04-08T21:50:00Z">
        <w:r>
          <w:rPr>
            <w:noProof/>
          </w:rPr>
          <w:t>2.2. Running FEBio on Linux or MAC</w:t>
        </w:r>
        <w:r>
          <w:rPr>
            <w:noProof/>
          </w:rPr>
          <w:tab/>
        </w:r>
        <w:r>
          <w:rPr>
            <w:noProof/>
          </w:rPr>
          <w:fldChar w:fldCharType="begin"/>
        </w:r>
        <w:r>
          <w:rPr>
            <w:noProof/>
          </w:rPr>
          <w:instrText xml:space="preserve"> PAGEREF _Toc290149193 \h </w:instrText>
        </w:r>
        <w:r>
          <w:rPr>
            <w:noProof/>
          </w:rPr>
        </w:r>
      </w:ins>
      <w:r>
        <w:rPr>
          <w:noProof/>
        </w:rPr>
        <w:fldChar w:fldCharType="separate"/>
      </w:r>
      <w:ins w:id="38" w:author="Gerard" w:date="2015-04-08T21:50:00Z">
        <w:r>
          <w:rPr>
            <w:noProof/>
          </w:rPr>
          <w:t>6</w:t>
        </w:r>
        <w:r>
          <w:rPr>
            <w:noProof/>
          </w:rPr>
          <w:fldChar w:fldCharType="end"/>
        </w:r>
      </w:ins>
    </w:p>
    <w:p w14:paraId="5685F273" w14:textId="77777777" w:rsidR="00C00DDA" w:rsidRDefault="00C00DDA">
      <w:pPr>
        <w:pStyle w:val="TOC2"/>
        <w:tabs>
          <w:tab w:val="right" w:leader="dot" w:pos="9350"/>
        </w:tabs>
        <w:rPr>
          <w:ins w:id="39" w:author="Gerard" w:date="2015-04-08T21:50:00Z"/>
          <w:rFonts w:asciiTheme="minorHAnsi" w:eastAsiaTheme="minorEastAsia" w:hAnsiTheme="minorHAnsi" w:cstheme="minorBidi"/>
          <w:smallCaps w:val="0"/>
          <w:noProof/>
          <w:sz w:val="24"/>
          <w:szCs w:val="24"/>
          <w:lang w:eastAsia="ja-JP"/>
        </w:rPr>
      </w:pPr>
      <w:ins w:id="40" w:author="Gerard" w:date="2015-04-08T21:50:00Z">
        <w:r>
          <w:rPr>
            <w:noProof/>
          </w:rPr>
          <w:t>2.3. The Command Line</w:t>
        </w:r>
        <w:r>
          <w:rPr>
            <w:noProof/>
          </w:rPr>
          <w:tab/>
        </w:r>
        <w:r>
          <w:rPr>
            <w:noProof/>
          </w:rPr>
          <w:fldChar w:fldCharType="begin"/>
        </w:r>
        <w:r>
          <w:rPr>
            <w:noProof/>
          </w:rPr>
          <w:instrText xml:space="preserve"> PAGEREF _Toc290149194 \h </w:instrText>
        </w:r>
        <w:r>
          <w:rPr>
            <w:noProof/>
          </w:rPr>
        </w:r>
      </w:ins>
      <w:r>
        <w:rPr>
          <w:noProof/>
        </w:rPr>
        <w:fldChar w:fldCharType="separate"/>
      </w:r>
      <w:ins w:id="41" w:author="Gerard" w:date="2015-04-08T21:50:00Z">
        <w:r>
          <w:rPr>
            <w:noProof/>
          </w:rPr>
          <w:t>6</w:t>
        </w:r>
        <w:r>
          <w:rPr>
            <w:noProof/>
          </w:rPr>
          <w:fldChar w:fldCharType="end"/>
        </w:r>
      </w:ins>
    </w:p>
    <w:p w14:paraId="6BB307EB" w14:textId="77777777" w:rsidR="00C00DDA" w:rsidRDefault="00C00DDA">
      <w:pPr>
        <w:pStyle w:val="TOC2"/>
        <w:tabs>
          <w:tab w:val="right" w:leader="dot" w:pos="9350"/>
        </w:tabs>
        <w:rPr>
          <w:ins w:id="42" w:author="Gerard" w:date="2015-04-08T21:50:00Z"/>
          <w:rFonts w:asciiTheme="minorHAnsi" w:eastAsiaTheme="minorEastAsia" w:hAnsiTheme="minorHAnsi" w:cstheme="minorBidi"/>
          <w:smallCaps w:val="0"/>
          <w:noProof/>
          <w:sz w:val="24"/>
          <w:szCs w:val="24"/>
          <w:lang w:eastAsia="ja-JP"/>
        </w:rPr>
      </w:pPr>
      <w:ins w:id="43" w:author="Gerard" w:date="2015-04-08T21:50:00Z">
        <w:r>
          <w:rPr>
            <w:noProof/>
          </w:rPr>
          <w:t>2.4. The FEBio Prompt</w:t>
        </w:r>
        <w:r>
          <w:rPr>
            <w:noProof/>
          </w:rPr>
          <w:tab/>
        </w:r>
        <w:r>
          <w:rPr>
            <w:noProof/>
          </w:rPr>
          <w:fldChar w:fldCharType="begin"/>
        </w:r>
        <w:r>
          <w:rPr>
            <w:noProof/>
          </w:rPr>
          <w:instrText xml:space="preserve"> PAGEREF _Toc290149195 \h </w:instrText>
        </w:r>
        <w:r>
          <w:rPr>
            <w:noProof/>
          </w:rPr>
        </w:r>
      </w:ins>
      <w:r>
        <w:rPr>
          <w:noProof/>
        </w:rPr>
        <w:fldChar w:fldCharType="separate"/>
      </w:r>
      <w:ins w:id="44" w:author="Gerard" w:date="2015-04-08T21:50:00Z">
        <w:r>
          <w:rPr>
            <w:noProof/>
          </w:rPr>
          <w:t>9</w:t>
        </w:r>
        <w:r>
          <w:rPr>
            <w:noProof/>
          </w:rPr>
          <w:fldChar w:fldCharType="end"/>
        </w:r>
      </w:ins>
    </w:p>
    <w:p w14:paraId="4E43C0B3" w14:textId="77777777" w:rsidR="00C00DDA" w:rsidRDefault="00C00DDA">
      <w:pPr>
        <w:pStyle w:val="TOC2"/>
        <w:tabs>
          <w:tab w:val="right" w:leader="dot" w:pos="9350"/>
        </w:tabs>
        <w:rPr>
          <w:ins w:id="45" w:author="Gerard" w:date="2015-04-08T21:50:00Z"/>
          <w:rFonts w:asciiTheme="minorHAnsi" w:eastAsiaTheme="minorEastAsia" w:hAnsiTheme="minorHAnsi" w:cstheme="minorBidi"/>
          <w:smallCaps w:val="0"/>
          <w:noProof/>
          <w:sz w:val="24"/>
          <w:szCs w:val="24"/>
          <w:lang w:eastAsia="ja-JP"/>
        </w:rPr>
      </w:pPr>
      <w:ins w:id="46" w:author="Gerard" w:date="2015-04-08T21:50:00Z">
        <w:r>
          <w:rPr>
            <w:noProof/>
          </w:rPr>
          <w:t>2.5. The Configuration File</w:t>
        </w:r>
        <w:r>
          <w:rPr>
            <w:noProof/>
          </w:rPr>
          <w:tab/>
        </w:r>
        <w:r>
          <w:rPr>
            <w:noProof/>
          </w:rPr>
          <w:fldChar w:fldCharType="begin"/>
        </w:r>
        <w:r>
          <w:rPr>
            <w:noProof/>
          </w:rPr>
          <w:instrText xml:space="preserve"> PAGEREF _Toc290149196 \h </w:instrText>
        </w:r>
        <w:r>
          <w:rPr>
            <w:noProof/>
          </w:rPr>
        </w:r>
      </w:ins>
      <w:r>
        <w:rPr>
          <w:noProof/>
        </w:rPr>
        <w:fldChar w:fldCharType="separate"/>
      </w:r>
      <w:ins w:id="47" w:author="Gerard" w:date="2015-04-08T21:50:00Z">
        <w:r>
          <w:rPr>
            <w:noProof/>
          </w:rPr>
          <w:t>10</w:t>
        </w:r>
        <w:r>
          <w:rPr>
            <w:noProof/>
          </w:rPr>
          <w:fldChar w:fldCharType="end"/>
        </w:r>
      </w:ins>
    </w:p>
    <w:p w14:paraId="18447676" w14:textId="77777777" w:rsidR="00C00DDA" w:rsidRDefault="00C00DDA">
      <w:pPr>
        <w:pStyle w:val="TOC2"/>
        <w:tabs>
          <w:tab w:val="right" w:leader="dot" w:pos="9350"/>
        </w:tabs>
        <w:rPr>
          <w:ins w:id="48" w:author="Gerard" w:date="2015-04-08T21:50:00Z"/>
          <w:rFonts w:asciiTheme="minorHAnsi" w:eastAsiaTheme="minorEastAsia" w:hAnsiTheme="minorHAnsi" w:cstheme="minorBidi"/>
          <w:smallCaps w:val="0"/>
          <w:noProof/>
          <w:sz w:val="24"/>
          <w:szCs w:val="24"/>
          <w:lang w:eastAsia="ja-JP"/>
        </w:rPr>
      </w:pPr>
      <w:ins w:id="49" w:author="Gerard" w:date="2015-04-08T21:50:00Z">
        <w:r>
          <w:rPr>
            <w:noProof/>
          </w:rPr>
          <w:t>2.6. Using Multiple Processors</w:t>
        </w:r>
        <w:r>
          <w:rPr>
            <w:noProof/>
          </w:rPr>
          <w:tab/>
        </w:r>
        <w:r>
          <w:rPr>
            <w:noProof/>
          </w:rPr>
          <w:fldChar w:fldCharType="begin"/>
        </w:r>
        <w:r>
          <w:rPr>
            <w:noProof/>
          </w:rPr>
          <w:instrText xml:space="preserve"> PAGEREF _Toc290149197 \h </w:instrText>
        </w:r>
        <w:r>
          <w:rPr>
            <w:noProof/>
          </w:rPr>
        </w:r>
      </w:ins>
      <w:r>
        <w:rPr>
          <w:noProof/>
        </w:rPr>
        <w:fldChar w:fldCharType="separate"/>
      </w:r>
      <w:ins w:id="50" w:author="Gerard" w:date="2015-04-08T21:50:00Z">
        <w:r>
          <w:rPr>
            <w:noProof/>
          </w:rPr>
          <w:t>10</w:t>
        </w:r>
        <w:r>
          <w:rPr>
            <w:noProof/>
          </w:rPr>
          <w:fldChar w:fldCharType="end"/>
        </w:r>
      </w:ins>
    </w:p>
    <w:p w14:paraId="158141C5" w14:textId="77777777" w:rsidR="00C00DDA" w:rsidRDefault="00C00DDA">
      <w:pPr>
        <w:pStyle w:val="TOC2"/>
        <w:tabs>
          <w:tab w:val="right" w:leader="dot" w:pos="9350"/>
        </w:tabs>
        <w:rPr>
          <w:ins w:id="51" w:author="Gerard" w:date="2015-04-08T21:50:00Z"/>
          <w:rFonts w:asciiTheme="minorHAnsi" w:eastAsiaTheme="minorEastAsia" w:hAnsiTheme="minorHAnsi" w:cstheme="minorBidi"/>
          <w:smallCaps w:val="0"/>
          <w:noProof/>
          <w:sz w:val="24"/>
          <w:szCs w:val="24"/>
          <w:lang w:eastAsia="ja-JP"/>
        </w:rPr>
      </w:pPr>
      <w:ins w:id="52" w:author="Gerard" w:date="2015-04-08T21:50:00Z">
        <w:r>
          <w:rPr>
            <w:noProof/>
          </w:rPr>
          <w:t>2.7. FEBio Output</w:t>
        </w:r>
        <w:r>
          <w:rPr>
            <w:noProof/>
          </w:rPr>
          <w:tab/>
        </w:r>
        <w:r>
          <w:rPr>
            <w:noProof/>
          </w:rPr>
          <w:fldChar w:fldCharType="begin"/>
        </w:r>
        <w:r>
          <w:rPr>
            <w:noProof/>
          </w:rPr>
          <w:instrText xml:space="preserve"> PAGEREF _Toc290149198 \h </w:instrText>
        </w:r>
        <w:r>
          <w:rPr>
            <w:noProof/>
          </w:rPr>
        </w:r>
      </w:ins>
      <w:r>
        <w:rPr>
          <w:noProof/>
        </w:rPr>
        <w:fldChar w:fldCharType="separate"/>
      </w:r>
      <w:ins w:id="53" w:author="Gerard" w:date="2015-04-08T21:50:00Z">
        <w:r>
          <w:rPr>
            <w:noProof/>
          </w:rPr>
          <w:t>11</w:t>
        </w:r>
        <w:r>
          <w:rPr>
            <w:noProof/>
          </w:rPr>
          <w:fldChar w:fldCharType="end"/>
        </w:r>
      </w:ins>
    </w:p>
    <w:p w14:paraId="1AC4DF30" w14:textId="77777777" w:rsidR="00C00DDA" w:rsidRDefault="00C00DDA">
      <w:pPr>
        <w:pStyle w:val="TOC2"/>
        <w:tabs>
          <w:tab w:val="right" w:leader="dot" w:pos="9350"/>
        </w:tabs>
        <w:rPr>
          <w:ins w:id="54" w:author="Gerard" w:date="2015-04-08T21:50:00Z"/>
          <w:rFonts w:asciiTheme="minorHAnsi" w:eastAsiaTheme="minorEastAsia" w:hAnsiTheme="minorHAnsi" w:cstheme="minorBidi"/>
          <w:smallCaps w:val="0"/>
          <w:noProof/>
          <w:sz w:val="24"/>
          <w:szCs w:val="24"/>
          <w:lang w:eastAsia="ja-JP"/>
        </w:rPr>
      </w:pPr>
      <w:ins w:id="55" w:author="Gerard" w:date="2015-04-08T21:50:00Z">
        <w:r>
          <w:rPr>
            <w:noProof/>
          </w:rPr>
          <w:t>2.8. Advanced Options</w:t>
        </w:r>
        <w:r>
          <w:rPr>
            <w:noProof/>
          </w:rPr>
          <w:tab/>
        </w:r>
        <w:r>
          <w:rPr>
            <w:noProof/>
          </w:rPr>
          <w:fldChar w:fldCharType="begin"/>
        </w:r>
        <w:r>
          <w:rPr>
            <w:noProof/>
          </w:rPr>
          <w:instrText xml:space="preserve"> PAGEREF _Toc290149199 \h </w:instrText>
        </w:r>
        <w:r>
          <w:rPr>
            <w:noProof/>
          </w:rPr>
        </w:r>
      </w:ins>
      <w:r>
        <w:rPr>
          <w:noProof/>
        </w:rPr>
        <w:fldChar w:fldCharType="separate"/>
      </w:r>
      <w:ins w:id="56" w:author="Gerard" w:date="2015-04-08T21:50:00Z">
        <w:r>
          <w:rPr>
            <w:noProof/>
          </w:rPr>
          <w:t>12</w:t>
        </w:r>
        <w:r>
          <w:rPr>
            <w:noProof/>
          </w:rPr>
          <w:fldChar w:fldCharType="end"/>
        </w:r>
      </w:ins>
    </w:p>
    <w:p w14:paraId="0DB2E5E5" w14:textId="77777777" w:rsidR="00C00DDA" w:rsidRDefault="00C00DDA">
      <w:pPr>
        <w:pStyle w:val="TOC3"/>
        <w:tabs>
          <w:tab w:val="right" w:leader="dot" w:pos="9350"/>
        </w:tabs>
        <w:rPr>
          <w:ins w:id="57" w:author="Gerard" w:date="2015-04-08T21:50:00Z"/>
          <w:rFonts w:asciiTheme="minorHAnsi" w:eastAsiaTheme="minorEastAsia" w:hAnsiTheme="minorHAnsi" w:cstheme="minorBidi"/>
          <w:i w:val="0"/>
          <w:iCs w:val="0"/>
          <w:noProof/>
          <w:sz w:val="24"/>
          <w:szCs w:val="24"/>
          <w:lang w:eastAsia="ja-JP"/>
        </w:rPr>
      </w:pPr>
      <w:ins w:id="58" w:author="Gerard" w:date="2015-04-08T21:50:00Z">
        <w:r w:rsidRPr="00CC06C1">
          <w:rPr>
            <w:noProof/>
            <w:color w:val="000000"/>
          </w:rPr>
          <w:t>2.8.1.</w:t>
        </w:r>
        <w:r>
          <w:rPr>
            <w:noProof/>
          </w:rPr>
          <w:t xml:space="preserve"> Interrupting a Run</w:t>
        </w:r>
        <w:r>
          <w:rPr>
            <w:noProof/>
          </w:rPr>
          <w:tab/>
        </w:r>
        <w:r>
          <w:rPr>
            <w:noProof/>
          </w:rPr>
          <w:fldChar w:fldCharType="begin"/>
        </w:r>
        <w:r>
          <w:rPr>
            <w:noProof/>
          </w:rPr>
          <w:instrText xml:space="preserve"> PAGEREF _Toc290149200 \h </w:instrText>
        </w:r>
        <w:r>
          <w:rPr>
            <w:noProof/>
          </w:rPr>
        </w:r>
      </w:ins>
      <w:r>
        <w:rPr>
          <w:noProof/>
        </w:rPr>
        <w:fldChar w:fldCharType="separate"/>
      </w:r>
      <w:ins w:id="59" w:author="Gerard" w:date="2015-04-08T21:50:00Z">
        <w:r>
          <w:rPr>
            <w:noProof/>
          </w:rPr>
          <w:t>12</w:t>
        </w:r>
        <w:r>
          <w:rPr>
            <w:noProof/>
          </w:rPr>
          <w:fldChar w:fldCharType="end"/>
        </w:r>
      </w:ins>
    </w:p>
    <w:p w14:paraId="232A312C" w14:textId="77777777" w:rsidR="00C00DDA" w:rsidRDefault="00C00DDA">
      <w:pPr>
        <w:pStyle w:val="TOC3"/>
        <w:tabs>
          <w:tab w:val="right" w:leader="dot" w:pos="9350"/>
        </w:tabs>
        <w:rPr>
          <w:ins w:id="60" w:author="Gerard" w:date="2015-04-08T21:50:00Z"/>
          <w:rFonts w:asciiTheme="minorHAnsi" w:eastAsiaTheme="minorEastAsia" w:hAnsiTheme="minorHAnsi" w:cstheme="minorBidi"/>
          <w:i w:val="0"/>
          <w:iCs w:val="0"/>
          <w:noProof/>
          <w:sz w:val="24"/>
          <w:szCs w:val="24"/>
          <w:lang w:eastAsia="ja-JP"/>
        </w:rPr>
      </w:pPr>
      <w:ins w:id="61" w:author="Gerard" w:date="2015-04-08T21:50:00Z">
        <w:r w:rsidRPr="00CC06C1">
          <w:rPr>
            <w:noProof/>
            <w:color w:val="000000"/>
          </w:rPr>
          <w:t>2.8.2.</w:t>
        </w:r>
        <w:r>
          <w:rPr>
            <w:noProof/>
          </w:rPr>
          <w:t xml:space="preserve"> Debugging a Run</w:t>
        </w:r>
        <w:r>
          <w:rPr>
            <w:noProof/>
          </w:rPr>
          <w:tab/>
        </w:r>
        <w:r>
          <w:rPr>
            <w:noProof/>
          </w:rPr>
          <w:fldChar w:fldCharType="begin"/>
        </w:r>
        <w:r>
          <w:rPr>
            <w:noProof/>
          </w:rPr>
          <w:instrText xml:space="preserve"> PAGEREF _Toc290149201 \h </w:instrText>
        </w:r>
        <w:r>
          <w:rPr>
            <w:noProof/>
          </w:rPr>
        </w:r>
      </w:ins>
      <w:r>
        <w:rPr>
          <w:noProof/>
        </w:rPr>
        <w:fldChar w:fldCharType="separate"/>
      </w:r>
      <w:ins w:id="62" w:author="Gerard" w:date="2015-04-08T21:50:00Z">
        <w:r>
          <w:rPr>
            <w:noProof/>
          </w:rPr>
          <w:t>13</w:t>
        </w:r>
        <w:r>
          <w:rPr>
            <w:noProof/>
          </w:rPr>
          <w:fldChar w:fldCharType="end"/>
        </w:r>
      </w:ins>
    </w:p>
    <w:p w14:paraId="24AD3A8E" w14:textId="77777777" w:rsidR="00C00DDA" w:rsidRDefault="00C00DDA">
      <w:pPr>
        <w:pStyle w:val="TOC3"/>
        <w:tabs>
          <w:tab w:val="right" w:leader="dot" w:pos="9350"/>
        </w:tabs>
        <w:rPr>
          <w:ins w:id="63" w:author="Gerard" w:date="2015-04-08T21:50:00Z"/>
          <w:rFonts w:asciiTheme="minorHAnsi" w:eastAsiaTheme="minorEastAsia" w:hAnsiTheme="minorHAnsi" w:cstheme="minorBidi"/>
          <w:i w:val="0"/>
          <w:iCs w:val="0"/>
          <w:noProof/>
          <w:sz w:val="24"/>
          <w:szCs w:val="24"/>
          <w:lang w:eastAsia="ja-JP"/>
        </w:rPr>
      </w:pPr>
      <w:ins w:id="64" w:author="Gerard" w:date="2015-04-08T21:50:00Z">
        <w:r w:rsidRPr="00CC06C1">
          <w:rPr>
            <w:noProof/>
            <w:color w:val="000000"/>
          </w:rPr>
          <w:t>2.8.3.</w:t>
        </w:r>
        <w:r>
          <w:rPr>
            <w:noProof/>
          </w:rPr>
          <w:t xml:space="preserve"> Restarting a Run</w:t>
        </w:r>
        <w:r>
          <w:rPr>
            <w:noProof/>
          </w:rPr>
          <w:tab/>
        </w:r>
        <w:r>
          <w:rPr>
            <w:noProof/>
          </w:rPr>
          <w:fldChar w:fldCharType="begin"/>
        </w:r>
        <w:r>
          <w:rPr>
            <w:noProof/>
          </w:rPr>
          <w:instrText xml:space="preserve"> PAGEREF _Toc290149202 \h </w:instrText>
        </w:r>
        <w:r>
          <w:rPr>
            <w:noProof/>
          </w:rPr>
        </w:r>
      </w:ins>
      <w:r>
        <w:rPr>
          <w:noProof/>
        </w:rPr>
        <w:fldChar w:fldCharType="separate"/>
      </w:r>
      <w:ins w:id="65" w:author="Gerard" w:date="2015-04-08T21:50:00Z">
        <w:r>
          <w:rPr>
            <w:noProof/>
          </w:rPr>
          <w:t>13</w:t>
        </w:r>
        <w:r>
          <w:rPr>
            <w:noProof/>
          </w:rPr>
          <w:fldChar w:fldCharType="end"/>
        </w:r>
      </w:ins>
    </w:p>
    <w:p w14:paraId="24AC1DB3" w14:textId="77777777" w:rsidR="00C00DDA" w:rsidRDefault="00C00DDA">
      <w:pPr>
        <w:pStyle w:val="TOC3"/>
        <w:tabs>
          <w:tab w:val="right" w:leader="dot" w:pos="9350"/>
        </w:tabs>
        <w:rPr>
          <w:ins w:id="66" w:author="Gerard" w:date="2015-04-08T21:50:00Z"/>
          <w:rFonts w:asciiTheme="minorHAnsi" w:eastAsiaTheme="minorEastAsia" w:hAnsiTheme="minorHAnsi" w:cstheme="minorBidi"/>
          <w:i w:val="0"/>
          <w:iCs w:val="0"/>
          <w:noProof/>
          <w:sz w:val="24"/>
          <w:szCs w:val="24"/>
          <w:lang w:eastAsia="ja-JP"/>
        </w:rPr>
      </w:pPr>
      <w:ins w:id="67" w:author="Gerard" w:date="2015-04-08T21:50:00Z">
        <w:r w:rsidRPr="00CC06C1">
          <w:rPr>
            <w:noProof/>
            <w:color w:val="000000"/>
          </w:rPr>
          <w:t>2.8.4.</w:t>
        </w:r>
        <w:r>
          <w:rPr>
            <w:noProof/>
          </w:rPr>
          <w:t xml:space="preserve"> Input File Checking</w:t>
        </w:r>
        <w:r>
          <w:rPr>
            <w:noProof/>
          </w:rPr>
          <w:tab/>
        </w:r>
        <w:r>
          <w:rPr>
            <w:noProof/>
          </w:rPr>
          <w:fldChar w:fldCharType="begin"/>
        </w:r>
        <w:r>
          <w:rPr>
            <w:noProof/>
          </w:rPr>
          <w:instrText xml:space="preserve"> PAGEREF _Toc290149203 \h </w:instrText>
        </w:r>
        <w:r>
          <w:rPr>
            <w:noProof/>
          </w:rPr>
        </w:r>
      </w:ins>
      <w:r>
        <w:rPr>
          <w:noProof/>
        </w:rPr>
        <w:fldChar w:fldCharType="separate"/>
      </w:r>
      <w:ins w:id="68" w:author="Gerard" w:date="2015-04-08T21:50:00Z">
        <w:r>
          <w:rPr>
            <w:noProof/>
          </w:rPr>
          <w:t>13</w:t>
        </w:r>
        <w:r>
          <w:rPr>
            <w:noProof/>
          </w:rPr>
          <w:fldChar w:fldCharType="end"/>
        </w:r>
      </w:ins>
    </w:p>
    <w:p w14:paraId="79FC13C5" w14:textId="77777777" w:rsidR="00C00DDA" w:rsidRDefault="00C00DDA">
      <w:pPr>
        <w:pStyle w:val="TOC1"/>
        <w:tabs>
          <w:tab w:val="right" w:leader="dot" w:pos="9350"/>
        </w:tabs>
        <w:rPr>
          <w:ins w:id="69" w:author="Gerard" w:date="2015-04-08T21:50:00Z"/>
          <w:rFonts w:asciiTheme="minorHAnsi" w:eastAsiaTheme="minorEastAsia" w:hAnsiTheme="minorHAnsi" w:cstheme="minorBidi"/>
          <w:b w:val="0"/>
          <w:bCs w:val="0"/>
          <w:caps w:val="0"/>
          <w:noProof/>
          <w:sz w:val="24"/>
          <w:szCs w:val="24"/>
          <w:lang w:eastAsia="ja-JP"/>
        </w:rPr>
      </w:pPr>
      <w:ins w:id="70" w:author="Gerard" w:date="2015-04-08T21:50:00Z">
        <w:r w:rsidRPr="00CC06C1">
          <w:rPr>
            <w:noProof/>
            <w:color w:val="000000"/>
          </w:rPr>
          <w:t>Chapter 3</w:t>
        </w:r>
        <w:r>
          <w:rPr>
            <w:noProof/>
          </w:rPr>
          <w:t xml:space="preserve"> Free Format Input</w:t>
        </w:r>
        <w:r>
          <w:rPr>
            <w:noProof/>
          </w:rPr>
          <w:tab/>
        </w:r>
        <w:r>
          <w:rPr>
            <w:noProof/>
          </w:rPr>
          <w:fldChar w:fldCharType="begin"/>
        </w:r>
        <w:r>
          <w:rPr>
            <w:noProof/>
          </w:rPr>
          <w:instrText xml:space="preserve"> PAGEREF _Toc290149204 \h </w:instrText>
        </w:r>
        <w:r>
          <w:rPr>
            <w:noProof/>
          </w:rPr>
        </w:r>
      </w:ins>
      <w:r>
        <w:rPr>
          <w:noProof/>
        </w:rPr>
        <w:fldChar w:fldCharType="separate"/>
      </w:r>
      <w:ins w:id="71" w:author="Gerard" w:date="2015-04-08T21:50:00Z">
        <w:r>
          <w:rPr>
            <w:noProof/>
          </w:rPr>
          <w:t>14</w:t>
        </w:r>
        <w:r>
          <w:rPr>
            <w:noProof/>
          </w:rPr>
          <w:fldChar w:fldCharType="end"/>
        </w:r>
      </w:ins>
    </w:p>
    <w:p w14:paraId="568F722A" w14:textId="77777777" w:rsidR="00C00DDA" w:rsidRDefault="00C00DDA">
      <w:pPr>
        <w:pStyle w:val="TOC2"/>
        <w:tabs>
          <w:tab w:val="right" w:leader="dot" w:pos="9350"/>
        </w:tabs>
        <w:rPr>
          <w:ins w:id="72" w:author="Gerard" w:date="2015-04-08T21:50:00Z"/>
          <w:rFonts w:asciiTheme="minorHAnsi" w:eastAsiaTheme="minorEastAsia" w:hAnsiTheme="minorHAnsi" w:cstheme="minorBidi"/>
          <w:smallCaps w:val="0"/>
          <w:noProof/>
          <w:sz w:val="24"/>
          <w:szCs w:val="24"/>
          <w:lang w:eastAsia="ja-JP"/>
        </w:rPr>
      </w:pPr>
      <w:ins w:id="73" w:author="Gerard" w:date="2015-04-08T21:50:00Z">
        <w:r>
          <w:rPr>
            <w:noProof/>
          </w:rPr>
          <w:t>3.1. Free Format Overview</w:t>
        </w:r>
        <w:r>
          <w:rPr>
            <w:noProof/>
          </w:rPr>
          <w:tab/>
        </w:r>
        <w:r>
          <w:rPr>
            <w:noProof/>
          </w:rPr>
          <w:fldChar w:fldCharType="begin"/>
        </w:r>
        <w:r>
          <w:rPr>
            <w:noProof/>
          </w:rPr>
          <w:instrText xml:space="preserve"> PAGEREF _Toc290149205 \h </w:instrText>
        </w:r>
        <w:r>
          <w:rPr>
            <w:noProof/>
          </w:rPr>
        </w:r>
      </w:ins>
      <w:r>
        <w:rPr>
          <w:noProof/>
        </w:rPr>
        <w:fldChar w:fldCharType="separate"/>
      </w:r>
      <w:ins w:id="74" w:author="Gerard" w:date="2015-04-08T21:50:00Z">
        <w:r>
          <w:rPr>
            <w:noProof/>
          </w:rPr>
          <w:t>15</w:t>
        </w:r>
        <w:r>
          <w:rPr>
            <w:noProof/>
          </w:rPr>
          <w:fldChar w:fldCharType="end"/>
        </w:r>
      </w:ins>
    </w:p>
    <w:p w14:paraId="581B8A00" w14:textId="77777777" w:rsidR="00C00DDA" w:rsidRDefault="00C00DDA">
      <w:pPr>
        <w:pStyle w:val="TOC2"/>
        <w:tabs>
          <w:tab w:val="right" w:leader="dot" w:pos="9350"/>
        </w:tabs>
        <w:rPr>
          <w:ins w:id="75" w:author="Gerard" w:date="2015-04-08T21:50:00Z"/>
          <w:rFonts w:asciiTheme="minorHAnsi" w:eastAsiaTheme="minorEastAsia" w:hAnsiTheme="minorHAnsi" w:cstheme="minorBidi"/>
          <w:smallCaps w:val="0"/>
          <w:noProof/>
          <w:sz w:val="24"/>
          <w:szCs w:val="24"/>
          <w:lang w:eastAsia="ja-JP"/>
        </w:rPr>
      </w:pPr>
      <w:ins w:id="76" w:author="Gerard" w:date="2015-04-08T21:50:00Z">
        <w:r>
          <w:rPr>
            <w:noProof/>
          </w:rPr>
          <w:t>3.2. Format Specification Versions</w:t>
        </w:r>
        <w:r>
          <w:rPr>
            <w:noProof/>
          </w:rPr>
          <w:tab/>
        </w:r>
        <w:r>
          <w:rPr>
            <w:noProof/>
          </w:rPr>
          <w:fldChar w:fldCharType="begin"/>
        </w:r>
        <w:r>
          <w:rPr>
            <w:noProof/>
          </w:rPr>
          <w:instrText xml:space="preserve"> PAGEREF _Toc290149206 \h </w:instrText>
        </w:r>
        <w:r>
          <w:rPr>
            <w:noProof/>
          </w:rPr>
        </w:r>
      </w:ins>
      <w:r>
        <w:rPr>
          <w:noProof/>
        </w:rPr>
        <w:fldChar w:fldCharType="separate"/>
      </w:r>
      <w:ins w:id="77" w:author="Gerard" w:date="2015-04-08T21:50:00Z">
        <w:r>
          <w:rPr>
            <w:noProof/>
          </w:rPr>
          <w:t>15</w:t>
        </w:r>
        <w:r>
          <w:rPr>
            <w:noProof/>
          </w:rPr>
          <w:fldChar w:fldCharType="end"/>
        </w:r>
      </w:ins>
    </w:p>
    <w:p w14:paraId="338A0C8D" w14:textId="77777777" w:rsidR="00C00DDA" w:rsidRDefault="00C00DDA">
      <w:pPr>
        <w:pStyle w:val="TOC2"/>
        <w:tabs>
          <w:tab w:val="right" w:leader="dot" w:pos="9350"/>
        </w:tabs>
        <w:rPr>
          <w:ins w:id="78" w:author="Gerard" w:date="2015-04-08T21:50:00Z"/>
          <w:rFonts w:asciiTheme="minorHAnsi" w:eastAsiaTheme="minorEastAsia" w:hAnsiTheme="minorHAnsi" w:cstheme="minorBidi"/>
          <w:smallCaps w:val="0"/>
          <w:noProof/>
          <w:sz w:val="24"/>
          <w:szCs w:val="24"/>
          <w:lang w:eastAsia="ja-JP"/>
        </w:rPr>
      </w:pPr>
      <w:ins w:id="79" w:author="Gerard" w:date="2015-04-08T21:50:00Z">
        <w:r>
          <w:rPr>
            <w:noProof/>
          </w:rPr>
          <w:t>3.3. Multiple Input Files</w:t>
        </w:r>
        <w:r>
          <w:rPr>
            <w:noProof/>
          </w:rPr>
          <w:tab/>
        </w:r>
        <w:r>
          <w:rPr>
            <w:noProof/>
          </w:rPr>
          <w:fldChar w:fldCharType="begin"/>
        </w:r>
        <w:r>
          <w:rPr>
            <w:noProof/>
          </w:rPr>
          <w:instrText xml:space="preserve"> PAGEREF _Toc290149207 \h </w:instrText>
        </w:r>
        <w:r>
          <w:rPr>
            <w:noProof/>
          </w:rPr>
        </w:r>
      </w:ins>
      <w:r>
        <w:rPr>
          <w:noProof/>
        </w:rPr>
        <w:fldChar w:fldCharType="separate"/>
      </w:r>
      <w:ins w:id="80" w:author="Gerard" w:date="2015-04-08T21:50:00Z">
        <w:r>
          <w:rPr>
            <w:noProof/>
          </w:rPr>
          <w:t>16</w:t>
        </w:r>
        <w:r>
          <w:rPr>
            <w:noProof/>
          </w:rPr>
          <w:fldChar w:fldCharType="end"/>
        </w:r>
      </w:ins>
    </w:p>
    <w:p w14:paraId="52103BF0" w14:textId="77777777" w:rsidR="00C00DDA" w:rsidRDefault="00C00DDA">
      <w:pPr>
        <w:pStyle w:val="TOC3"/>
        <w:tabs>
          <w:tab w:val="right" w:leader="dot" w:pos="9350"/>
        </w:tabs>
        <w:rPr>
          <w:ins w:id="81" w:author="Gerard" w:date="2015-04-08T21:50:00Z"/>
          <w:rFonts w:asciiTheme="minorHAnsi" w:eastAsiaTheme="minorEastAsia" w:hAnsiTheme="minorHAnsi" w:cstheme="minorBidi"/>
          <w:i w:val="0"/>
          <w:iCs w:val="0"/>
          <w:noProof/>
          <w:sz w:val="24"/>
          <w:szCs w:val="24"/>
          <w:lang w:eastAsia="ja-JP"/>
        </w:rPr>
      </w:pPr>
      <w:ins w:id="82" w:author="Gerard" w:date="2015-04-08T21:50:00Z">
        <w:r w:rsidRPr="00CC06C1">
          <w:rPr>
            <w:noProof/>
            <w:color w:val="000000"/>
          </w:rPr>
          <w:t>3.3.1.</w:t>
        </w:r>
        <w:r>
          <w:rPr>
            <w:noProof/>
          </w:rPr>
          <w:t xml:space="preserve"> Include Keyword</w:t>
        </w:r>
        <w:r>
          <w:rPr>
            <w:noProof/>
          </w:rPr>
          <w:tab/>
        </w:r>
        <w:r>
          <w:rPr>
            <w:noProof/>
          </w:rPr>
          <w:fldChar w:fldCharType="begin"/>
        </w:r>
        <w:r>
          <w:rPr>
            <w:noProof/>
          </w:rPr>
          <w:instrText xml:space="preserve"> PAGEREF _Toc290149208 \h </w:instrText>
        </w:r>
        <w:r>
          <w:rPr>
            <w:noProof/>
          </w:rPr>
        </w:r>
      </w:ins>
      <w:r>
        <w:rPr>
          <w:noProof/>
        </w:rPr>
        <w:fldChar w:fldCharType="separate"/>
      </w:r>
      <w:ins w:id="83" w:author="Gerard" w:date="2015-04-08T21:50:00Z">
        <w:r>
          <w:rPr>
            <w:noProof/>
          </w:rPr>
          <w:t>16</w:t>
        </w:r>
        <w:r>
          <w:rPr>
            <w:noProof/>
          </w:rPr>
          <w:fldChar w:fldCharType="end"/>
        </w:r>
      </w:ins>
    </w:p>
    <w:p w14:paraId="53D8414D" w14:textId="77777777" w:rsidR="00C00DDA" w:rsidRDefault="00C00DDA">
      <w:pPr>
        <w:pStyle w:val="TOC3"/>
        <w:tabs>
          <w:tab w:val="right" w:leader="dot" w:pos="9350"/>
        </w:tabs>
        <w:rPr>
          <w:ins w:id="84" w:author="Gerard" w:date="2015-04-08T21:50:00Z"/>
          <w:rFonts w:asciiTheme="minorHAnsi" w:eastAsiaTheme="minorEastAsia" w:hAnsiTheme="minorHAnsi" w:cstheme="minorBidi"/>
          <w:i w:val="0"/>
          <w:iCs w:val="0"/>
          <w:noProof/>
          <w:sz w:val="24"/>
          <w:szCs w:val="24"/>
          <w:lang w:eastAsia="ja-JP"/>
        </w:rPr>
      </w:pPr>
      <w:ins w:id="85" w:author="Gerard" w:date="2015-04-08T21:50:00Z">
        <w:r w:rsidRPr="00CC06C1">
          <w:rPr>
            <w:noProof/>
            <w:color w:val="000000"/>
          </w:rPr>
          <w:t>3.3.2.</w:t>
        </w:r>
        <w:r>
          <w:rPr>
            <w:noProof/>
          </w:rPr>
          <w:t xml:space="preserve"> The ‘from’ Attribute</w:t>
        </w:r>
        <w:r>
          <w:rPr>
            <w:noProof/>
          </w:rPr>
          <w:tab/>
        </w:r>
        <w:r>
          <w:rPr>
            <w:noProof/>
          </w:rPr>
          <w:fldChar w:fldCharType="begin"/>
        </w:r>
        <w:r>
          <w:rPr>
            <w:noProof/>
          </w:rPr>
          <w:instrText xml:space="preserve"> PAGEREF _Toc290149209 \h </w:instrText>
        </w:r>
        <w:r>
          <w:rPr>
            <w:noProof/>
          </w:rPr>
        </w:r>
      </w:ins>
      <w:r>
        <w:rPr>
          <w:noProof/>
        </w:rPr>
        <w:fldChar w:fldCharType="separate"/>
      </w:r>
      <w:ins w:id="86" w:author="Gerard" w:date="2015-04-08T21:50:00Z">
        <w:r>
          <w:rPr>
            <w:noProof/>
          </w:rPr>
          <w:t>17</w:t>
        </w:r>
        <w:r>
          <w:rPr>
            <w:noProof/>
          </w:rPr>
          <w:fldChar w:fldCharType="end"/>
        </w:r>
      </w:ins>
    </w:p>
    <w:p w14:paraId="2A4DFC05" w14:textId="77777777" w:rsidR="00C00DDA" w:rsidRDefault="00C00DDA">
      <w:pPr>
        <w:pStyle w:val="TOC2"/>
        <w:tabs>
          <w:tab w:val="right" w:leader="dot" w:pos="9350"/>
        </w:tabs>
        <w:rPr>
          <w:ins w:id="87" w:author="Gerard" w:date="2015-04-08T21:50:00Z"/>
          <w:rFonts w:asciiTheme="minorHAnsi" w:eastAsiaTheme="minorEastAsia" w:hAnsiTheme="minorHAnsi" w:cstheme="minorBidi"/>
          <w:smallCaps w:val="0"/>
          <w:noProof/>
          <w:sz w:val="24"/>
          <w:szCs w:val="24"/>
          <w:lang w:eastAsia="ja-JP"/>
        </w:rPr>
      </w:pPr>
      <w:ins w:id="88" w:author="Gerard" w:date="2015-04-08T21:50:00Z">
        <w:r>
          <w:rPr>
            <w:noProof/>
          </w:rPr>
          <w:t>3.4. Module Section</w:t>
        </w:r>
        <w:r>
          <w:rPr>
            <w:noProof/>
          </w:rPr>
          <w:tab/>
        </w:r>
        <w:r>
          <w:rPr>
            <w:noProof/>
          </w:rPr>
          <w:fldChar w:fldCharType="begin"/>
        </w:r>
        <w:r>
          <w:rPr>
            <w:noProof/>
          </w:rPr>
          <w:instrText xml:space="preserve"> PAGEREF _Toc290149210 \h </w:instrText>
        </w:r>
        <w:r>
          <w:rPr>
            <w:noProof/>
          </w:rPr>
        </w:r>
      </w:ins>
      <w:r>
        <w:rPr>
          <w:noProof/>
        </w:rPr>
        <w:fldChar w:fldCharType="separate"/>
      </w:r>
      <w:ins w:id="89" w:author="Gerard" w:date="2015-04-08T21:50:00Z">
        <w:r>
          <w:rPr>
            <w:noProof/>
          </w:rPr>
          <w:t>18</w:t>
        </w:r>
        <w:r>
          <w:rPr>
            <w:noProof/>
          </w:rPr>
          <w:fldChar w:fldCharType="end"/>
        </w:r>
      </w:ins>
    </w:p>
    <w:p w14:paraId="0CCA0584" w14:textId="77777777" w:rsidR="00C00DDA" w:rsidRDefault="00C00DDA">
      <w:pPr>
        <w:pStyle w:val="TOC2"/>
        <w:tabs>
          <w:tab w:val="right" w:leader="dot" w:pos="9350"/>
        </w:tabs>
        <w:rPr>
          <w:ins w:id="90" w:author="Gerard" w:date="2015-04-08T21:50:00Z"/>
          <w:rFonts w:asciiTheme="minorHAnsi" w:eastAsiaTheme="minorEastAsia" w:hAnsiTheme="minorHAnsi" w:cstheme="minorBidi"/>
          <w:smallCaps w:val="0"/>
          <w:noProof/>
          <w:sz w:val="24"/>
          <w:szCs w:val="24"/>
          <w:lang w:eastAsia="ja-JP"/>
        </w:rPr>
      </w:pPr>
      <w:ins w:id="91" w:author="Gerard" w:date="2015-04-08T21:50:00Z">
        <w:r>
          <w:rPr>
            <w:noProof/>
          </w:rPr>
          <w:t>3.5. Control Section</w:t>
        </w:r>
        <w:r>
          <w:rPr>
            <w:noProof/>
          </w:rPr>
          <w:tab/>
        </w:r>
        <w:r>
          <w:rPr>
            <w:noProof/>
          </w:rPr>
          <w:fldChar w:fldCharType="begin"/>
        </w:r>
        <w:r>
          <w:rPr>
            <w:noProof/>
          </w:rPr>
          <w:instrText xml:space="preserve"> PAGEREF _Toc290149211 \h </w:instrText>
        </w:r>
        <w:r>
          <w:rPr>
            <w:noProof/>
          </w:rPr>
        </w:r>
      </w:ins>
      <w:r>
        <w:rPr>
          <w:noProof/>
        </w:rPr>
        <w:fldChar w:fldCharType="separate"/>
      </w:r>
      <w:ins w:id="92" w:author="Gerard" w:date="2015-04-08T21:50:00Z">
        <w:r>
          <w:rPr>
            <w:noProof/>
          </w:rPr>
          <w:t>19</w:t>
        </w:r>
        <w:r>
          <w:rPr>
            <w:noProof/>
          </w:rPr>
          <w:fldChar w:fldCharType="end"/>
        </w:r>
      </w:ins>
    </w:p>
    <w:p w14:paraId="3D42472F" w14:textId="77777777" w:rsidR="00C00DDA" w:rsidRDefault="00C00DDA">
      <w:pPr>
        <w:pStyle w:val="TOC3"/>
        <w:tabs>
          <w:tab w:val="right" w:leader="dot" w:pos="9350"/>
        </w:tabs>
        <w:rPr>
          <w:ins w:id="93" w:author="Gerard" w:date="2015-04-08T21:50:00Z"/>
          <w:rFonts w:asciiTheme="minorHAnsi" w:eastAsiaTheme="minorEastAsia" w:hAnsiTheme="minorHAnsi" w:cstheme="minorBidi"/>
          <w:i w:val="0"/>
          <w:iCs w:val="0"/>
          <w:noProof/>
          <w:sz w:val="24"/>
          <w:szCs w:val="24"/>
          <w:lang w:eastAsia="ja-JP"/>
        </w:rPr>
      </w:pPr>
      <w:ins w:id="94" w:author="Gerard" w:date="2015-04-08T21:50:00Z">
        <w:r w:rsidRPr="00CC06C1">
          <w:rPr>
            <w:noProof/>
            <w:color w:val="000000"/>
          </w:rPr>
          <w:t>3.5.1.</w:t>
        </w:r>
        <w:r>
          <w:rPr>
            <w:noProof/>
          </w:rPr>
          <w:t xml:space="preserve"> Common Parameters</w:t>
        </w:r>
        <w:r>
          <w:rPr>
            <w:noProof/>
          </w:rPr>
          <w:tab/>
        </w:r>
        <w:r>
          <w:rPr>
            <w:noProof/>
          </w:rPr>
          <w:fldChar w:fldCharType="begin"/>
        </w:r>
        <w:r>
          <w:rPr>
            <w:noProof/>
          </w:rPr>
          <w:instrText xml:space="preserve"> PAGEREF _Toc290149212 \h </w:instrText>
        </w:r>
        <w:r>
          <w:rPr>
            <w:noProof/>
          </w:rPr>
        </w:r>
      </w:ins>
      <w:r>
        <w:rPr>
          <w:noProof/>
        </w:rPr>
        <w:fldChar w:fldCharType="separate"/>
      </w:r>
      <w:ins w:id="95" w:author="Gerard" w:date="2015-04-08T21:50:00Z">
        <w:r>
          <w:rPr>
            <w:noProof/>
          </w:rPr>
          <w:t>19</w:t>
        </w:r>
        <w:r>
          <w:rPr>
            <w:noProof/>
          </w:rPr>
          <w:fldChar w:fldCharType="end"/>
        </w:r>
      </w:ins>
    </w:p>
    <w:p w14:paraId="32B1B2B0" w14:textId="77777777" w:rsidR="00C00DDA" w:rsidRDefault="00C00DDA">
      <w:pPr>
        <w:pStyle w:val="TOC3"/>
        <w:tabs>
          <w:tab w:val="right" w:leader="dot" w:pos="9350"/>
        </w:tabs>
        <w:rPr>
          <w:ins w:id="96" w:author="Gerard" w:date="2015-04-08T21:50:00Z"/>
          <w:rFonts w:asciiTheme="minorHAnsi" w:eastAsiaTheme="minorEastAsia" w:hAnsiTheme="minorHAnsi" w:cstheme="minorBidi"/>
          <w:i w:val="0"/>
          <w:iCs w:val="0"/>
          <w:noProof/>
          <w:sz w:val="24"/>
          <w:szCs w:val="24"/>
          <w:lang w:eastAsia="ja-JP"/>
        </w:rPr>
      </w:pPr>
      <w:ins w:id="97" w:author="Gerard" w:date="2015-04-08T21:50:00Z">
        <w:r w:rsidRPr="00CC06C1">
          <w:rPr>
            <w:noProof/>
            <w:color w:val="000000"/>
          </w:rPr>
          <w:t>3.5.2.</w:t>
        </w:r>
        <w:r>
          <w:rPr>
            <w:noProof/>
          </w:rPr>
          <w:t xml:space="preserve"> Parameters for </w:t>
        </w:r>
        <w:r w:rsidRPr="00CC06C1">
          <w:rPr>
            <w:noProof/>
          </w:rPr>
          <w:t>Biphasic</w:t>
        </w:r>
        <w:r>
          <w:rPr>
            <w:noProof/>
          </w:rPr>
          <w:t xml:space="preserve"> Analysis</w:t>
        </w:r>
        <w:r>
          <w:rPr>
            <w:noProof/>
          </w:rPr>
          <w:tab/>
        </w:r>
        <w:r>
          <w:rPr>
            <w:noProof/>
          </w:rPr>
          <w:fldChar w:fldCharType="begin"/>
        </w:r>
        <w:r>
          <w:rPr>
            <w:noProof/>
          </w:rPr>
          <w:instrText xml:space="preserve"> PAGEREF _Toc290149213 \h </w:instrText>
        </w:r>
        <w:r>
          <w:rPr>
            <w:noProof/>
          </w:rPr>
        </w:r>
      </w:ins>
      <w:r>
        <w:rPr>
          <w:noProof/>
        </w:rPr>
        <w:fldChar w:fldCharType="separate"/>
      </w:r>
      <w:ins w:id="98" w:author="Gerard" w:date="2015-04-08T21:50:00Z">
        <w:r>
          <w:rPr>
            <w:noProof/>
          </w:rPr>
          <w:t>25</w:t>
        </w:r>
        <w:r>
          <w:rPr>
            <w:noProof/>
          </w:rPr>
          <w:fldChar w:fldCharType="end"/>
        </w:r>
      </w:ins>
    </w:p>
    <w:p w14:paraId="6620D0E5" w14:textId="77777777" w:rsidR="00C00DDA" w:rsidRDefault="00C00DDA">
      <w:pPr>
        <w:pStyle w:val="TOC3"/>
        <w:tabs>
          <w:tab w:val="right" w:leader="dot" w:pos="9350"/>
        </w:tabs>
        <w:rPr>
          <w:ins w:id="99" w:author="Gerard" w:date="2015-04-08T21:50:00Z"/>
          <w:rFonts w:asciiTheme="minorHAnsi" w:eastAsiaTheme="minorEastAsia" w:hAnsiTheme="minorHAnsi" w:cstheme="minorBidi"/>
          <w:i w:val="0"/>
          <w:iCs w:val="0"/>
          <w:noProof/>
          <w:sz w:val="24"/>
          <w:szCs w:val="24"/>
          <w:lang w:eastAsia="ja-JP"/>
        </w:rPr>
      </w:pPr>
      <w:ins w:id="100" w:author="Gerard" w:date="2015-04-08T21:50:00Z">
        <w:r w:rsidRPr="00CC06C1">
          <w:rPr>
            <w:noProof/>
            <w:color w:val="000000"/>
          </w:rPr>
          <w:t>3.5.3.</w:t>
        </w:r>
        <w:r>
          <w:rPr>
            <w:noProof/>
          </w:rPr>
          <w:t xml:space="preserve"> Parameters for </w:t>
        </w:r>
        <w:r w:rsidRPr="00CC06C1">
          <w:rPr>
            <w:noProof/>
          </w:rPr>
          <w:t>Solute</w:t>
        </w:r>
        <w:r>
          <w:rPr>
            <w:noProof/>
          </w:rPr>
          <w:t xml:space="preserve"> Analysis</w:t>
        </w:r>
        <w:r>
          <w:rPr>
            <w:noProof/>
          </w:rPr>
          <w:tab/>
        </w:r>
        <w:r>
          <w:rPr>
            <w:noProof/>
          </w:rPr>
          <w:fldChar w:fldCharType="begin"/>
        </w:r>
        <w:r>
          <w:rPr>
            <w:noProof/>
          </w:rPr>
          <w:instrText xml:space="preserve"> PAGEREF _Toc290149214 \h </w:instrText>
        </w:r>
        <w:r>
          <w:rPr>
            <w:noProof/>
          </w:rPr>
        </w:r>
      </w:ins>
      <w:r>
        <w:rPr>
          <w:noProof/>
        </w:rPr>
        <w:fldChar w:fldCharType="separate"/>
      </w:r>
      <w:ins w:id="101" w:author="Gerard" w:date="2015-04-08T21:50:00Z">
        <w:r>
          <w:rPr>
            <w:noProof/>
          </w:rPr>
          <w:t>25</w:t>
        </w:r>
        <w:r>
          <w:rPr>
            <w:noProof/>
          </w:rPr>
          <w:fldChar w:fldCharType="end"/>
        </w:r>
      </w:ins>
    </w:p>
    <w:p w14:paraId="13FABB8F" w14:textId="77777777" w:rsidR="00C00DDA" w:rsidRDefault="00C00DDA">
      <w:pPr>
        <w:pStyle w:val="TOC3"/>
        <w:tabs>
          <w:tab w:val="right" w:leader="dot" w:pos="9350"/>
        </w:tabs>
        <w:rPr>
          <w:ins w:id="102" w:author="Gerard" w:date="2015-04-08T21:50:00Z"/>
          <w:rFonts w:asciiTheme="minorHAnsi" w:eastAsiaTheme="minorEastAsia" w:hAnsiTheme="minorHAnsi" w:cstheme="minorBidi"/>
          <w:i w:val="0"/>
          <w:iCs w:val="0"/>
          <w:noProof/>
          <w:sz w:val="24"/>
          <w:szCs w:val="24"/>
          <w:lang w:eastAsia="ja-JP"/>
        </w:rPr>
      </w:pPr>
      <w:ins w:id="103" w:author="Gerard" w:date="2015-04-08T21:50:00Z">
        <w:r w:rsidRPr="00CC06C1">
          <w:rPr>
            <w:noProof/>
            <w:color w:val="000000"/>
          </w:rPr>
          <w:t>3.5.4.</w:t>
        </w:r>
        <w:r>
          <w:rPr>
            <w:noProof/>
          </w:rPr>
          <w:t xml:space="preserve"> Parameters for </w:t>
        </w:r>
        <w:r w:rsidRPr="00CC06C1">
          <w:rPr>
            <w:noProof/>
          </w:rPr>
          <w:t>Heat</w:t>
        </w:r>
        <w:r>
          <w:rPr>
            <w:noProof/>
          </w:rPr>
          <w:t xml:space="preserve"> Analysis</w:t>
        </w:r>
        <w:r>
          <w:rPr>
            <w:noProof/>
          </w:rPr>
          <w:tab/>
        </w:r>
        <w:r>
          <w:rPr>
            <w:noProof/>
          </w:rPr>
          <w:fldChar w:fldCharType="begin"/>
        </w:r>
        <w:r>
          <w:rPr>
            <w:noProof/>
          </w:rPr>
          <w:instrText xml:space="preserve"> PAGEREF _Toc290149215 \h </w:instrText>
        </w:r>
        <w:r>
          <w:rPr>
            <w:noProof/>
          </w:rPr>
        </w:r>
      </w:ins>
      <w:r>
        <w:rPr>
          <w:noProof/>
        </w:rPr>
        <w:fldChar w:fldCharType="separate"/>
      </w:r>
      <w:ins w:id="104" w:author="Gerard" w:date="2015-04-08T21:50:00Z">
        <w:r>
          <w:rPr>
            <w:noProof/>
          </w:rPr>
          <w:t>26</w:t>
        </w:r>
        <w:r>
          <w:rPr>
            <w:noProof/>
          </w:rPr>
          <w:fldChar w:fldCharType="end"/>
        </w:r>
      </w:ins>
    </w:p>
    <w:p w14:paraId="14FA12AD" w14:textId="77777777" w:rsidR="00C00DDA" w:rsidRDefault="00C00DDA">
      <w:pPr>
        <w:pStyle w:val="TOC2"/>
        <w:tabs>
          <w:tab w:val="right" w:leader="dot" w:pos="9350"/>
        </w:tabs>
        <w:rPr>
          <w:ins w:id="105" w:author="Gerard" w:date="2015-04-08T21:50:00Z"/>
          <w:rFonts w:asciiTheme="minorHAnsi" w:eastAsiaTheme="minorEastAsia" w:hAnsiTheme="minorHAnsi" w:cstheme="minorBidi"/>
          <w:smallCaps w:val="0"/>
          <w:noProof/>
          <w:sz w:val="24"/>
          <w:szCs w:val="24"/>
          <w:lang w:eastAsia="ja-JP"/>
        </w:rPr>
      </w:pPr>
      <w:ins w:id="106" w:author="Gerard" w:date="2015-04-08T21:50:00Z">
        <w:r>
          <w:rPr>
            <w:noProof/>
          </w:rPr>
          <w:t>3.6. Globals Section</w:t>
        </w:r>
        <w:r>
          <w:rPr>
            <w:noProof/>
          </w:rPr>
          <w:tab/>
        </w:r>
        <w:r>
          <w:rPr>
            <w:noProof/>
          </w:rPr>
          <w:fldChar w:fldCharType="begin"/>
        </w:r>
        <w:r>
          <w:rPr>
            <w:noProof/>
          </w:rPr>
          <w:instrText xml:space="preserve"> PAGEREF _Toc290149216 \h </w:instrText>
        </w:r>
        <w:r>
          <w:rPr>
            <w:noProof/>
          </w:rPr>
        </w:r>
      </w:ins>
      <w:r>
        <w:rPr>
          <w:noProof/>
        </w:rPr>
        <w:fldChar w:fldCharType="separate"/>
      </w:r>
      <w:ins w:id="107" w:author="Gerard" w:date="2015-04-08T21:50:00Z">
        <w:r>
          <w:rPr>
            <w:noProof/>
          </w:rPr>
          <w:t>27</w:t>
        </w:r>
        <w:r>
          <w:rPr>
            <w:noProof/>
          </w:rPr>
          <w:fldChar w:fldCharType="end"/>
        </w:r>
      </w:ins>
    </w:p>
    <w:p w14:paraId="58AB3363" w14:textId="77777777" w:rsidR="00C00DDA" w:rsidRDefault="00C00DDA">
      <w:pPr>
        <w:pStyle w:val="TOC3"/>
        <w:tabs>
          <w:tab w:val="right" w:leader="dot" w:pos="9350"/>
        </w:tabs>
        <w:rPr>
          <w:ins w:id="108" w:author="Gerard" w:date="2015-04-08T21:50:00Z"/>
          <w:rFonts w:asciiTheme="minorHAnsi" w:eastAsiaTheme="minorEastAsia" w:hAnsiTheme="minorHAnsi" w:cstheme="minorBidi"/>
          <w:i w:val="0"/>
          <w:iCs w:val="0"/>
          <w:noProof/>
          <w:sz w:val="24"/>
          <w:szCs w:val="24"/>
          <w:lang w:eastAsia="ja-JP"/>
        </w:rPr>
      </w:pPr>
      <w:ins w:id="109" w:author="Gerard" w:date="2015-04-08T21:50:00Z">
        <w:r w:rsidRPr="00CC06C1">
          <w:rPr>
            <w:noProof/>
            <w:color w:val="000000"/>
          </w:rPr>
          <w:t>3.6.1.</w:t>
        </w:r>
        <w:r>
          <w:rPr>
            <w:noProof/>
          </w:rPr>
          <w:t xml:space="preserve"> Constants</w:t>
        </w:r>
        <w:r>
          <w:rPr>
            <w:noProof/>
          </w:rPr>
          <w:tab/>
        </w:r>
        <w:r>
          <w:rPr>
            <w:noProof/>
          </w:rPr>
          <w:fldChar w:fldCharType="begin"/>
        </w:r>
        <w:r>
          <w:rPr>
            <w:noProof/>
          </w:rPr>
          <w:instrText xml:space="preserve"> PAGEREF _Toc290149217 \h </w:instrText>
        </w:r>
        <w:r>
          <w:rPr>
            <w:noProof/>
          </w:rPr>
        </w:r>
      </w:ins>
      <w:r>
        <w:rPr>
          <w:noProof/>
        </w:rPr>
        <w:fldChar w:fldCharType="separate"/>
      </w:r>
      <w:ins w:id="110" w:author="Gerard" w:date="2015-04-08T21:50:00Z">
        <w:r>
          <w:rPr>
            <w:noProof/>
          </w:rPr>
          <w:t>27</w:t>
        </w:r>
        <w:r>
          <w:rPr>
            <w:noProof/>
          </w:rPr>
          <w:fldChar w:fldCharType="end"/>
        </w:r>
      </w:ins>
    </w:p>
    <w:p w14:paraId="3ADF542D" w14:textId="77777777" w:rsidR="00C00DDA" w:rsidRDefault="00C00DDA">
      <w:pPr>
        <w:pStyle w:val="TOC3"/>
        <w:tabs>
          <w:tab w:val="right" w:leader="dot" w:pos="9350"/>
        </w:tabs>
        <w:rPr>
          <w:ins w:id="111" w:author="Gerard" w:date="2015-04-08T21:50:00Z"/>
          <w:rFonts w:asciiTheme="minorHAnsi" w:eastAsiaTheme="minorEastAsia" w:hAnsiTheme="minorHAnsi" w:cstheme="minorBidi"/>
          <w:i w:val="0"/>
          <w:iCs w:val="0"/>
          <w:noProof/>
          <w:sz w:val="24"/>
          <w:szCs w:val="24"/>
          <w:lang w:eastAsia="ja-JP"/>
        </w:rPr>
      </w:pPr>
      <w:ins w:id="112" w:author="Gerard" w:date="2015-04-08T21:50:00Z">
        <w:r w:rsidRPr="00CC06C1">
          <w:rPr>
            <w:noProof/>
            <w:color w:val="000000"/>
          </w:rPr>
          <w:t>3.6.2.</w:t>
        </w:r>
        <w:r>
          <w:rPr>
            <w:noProof/>
          </w:rPr>
          <w:t xml:space="preserve"> Solutes</w:t>
        </w:r>
        <w:r>
          <w:rPr>
            <w:noProof/>
          </w:rPr>
          <w:tab/>
        </w:r>
        <w:r>
          <w:rPr>
            <w:noProof/>
          </w:rPr>
          <w:fldChar w:fldCharType="begin"/>
        </w:r>
        <w:r>
          <w:rPr>
            <w:noProof/>
          </w:rPr>
          <w:instrText xml:space="preserve"> PAGEREF _Toc290149218 \h </w:instrText>
        </w:r>
        <w:r>
          <w:rPr>
            <w:noProof/>
          </w:rPr>
        </w:r>
      </w:ins>
      <w:r>
        <w:rPr>
          <w:noProof/>
        </w:rPr>
        <w:fldChar w:fldCharType="separate"/>
      </w:r>
      <w:ins w:id="113" w:author="Gerard" w:date="2015-04-08T21:50:00Z">
        <w:r>
          <w:rPr>
            <w:noProof/>
          </w:rPr>
          <w:t>27</w:t>
        </w:r>
        <w:r>
          <w:rPr>
            <w:noProof/>
          </w:rPr>
          <w:fldChar w:fldCharType="end"/>
        </w:r>
      </w:ins>
    </w:p>
    <w:p w14:paraId="24AD1BD0" w14:textId="77777777" w:rsidR="00C00DDA" w:rsidRDefault="00C00DDA">
      <w:pPr>
        <w:pStyle w:val="TOC3"/>
        <w:tabs>
          <w:tab w:val="right" w:leader="dot" w:pos="9350"/>
        </w:tabs>
        <w:rPr>
          <w:ins w:id="114" w:author="Gerard" w:date="2015-04-08T21:50:00Z"/>
          <w:rFonts w:asciiTheme="minorHAnsi" w:eastAsiaTheme="minorEastAsia" w:hAnsiTheme="minorHAnsi" w:cstheme="minorBidi"/>
          <w:i w:val="0"/>
          <w:iCs w:val="0"/>
          <w:noProof/>
          <w:sz w:val="24"/>
          <w:szCs w:val="24"/>
          <w:lang w:eastAsia="ja-JP"/>
        </w:rPr>
      </w:pPr>
      <w:ins w:id="115" w:author="Gerard" w:date="2015-04-08T21:50:00Z">
        <w:r w:rsidRPr="00CC06C1">
          <w:rPr>
            <w:noProof/>
            <w:color w:val="000000"/>
          </w:rPr>
          <w:t>3.6.3.</w:t>
        </w:r>
        <w:r>
          <w:rPr>
            <w:noProof/>
          </w:rPr>
          <w:t xml:space="preserve"> Solid-Bound Molecules</w:t>
        </w:r>
        <w:r>
          <w:rPr>
            <w:noProof/>
          </w:rPr>
          <w:tab/>
        </w:r>
        <w:r>
          <w:rPr>
            <w:noProof/>
          </w:rPr>
          <w:fldChar w:fldCharType="begin"/>
        </w:r>
        <w:r>
          <w:rPr>
            <w:noProof/>
          </w:rPr>
          <w:instrText xml:space="preserve"> PAGEREF _Toc290149219 \h </w:instrText>
        </w:r>
        <w:r>
          <w:rPr>
            <w:noProof/>
          </w:rPr>
        </w:r>
      </w:ins>
      <w:r>
        <w:rPr>
          <w:noProof/>
        </w:rPr>
        <w:fldChar w:fldCharType="separate"/>
      </w:r>
      <w:ins w:id="116" w:author="Gerard" w:date="2015-04-08T21:50:00Z">
        <w:r>
          <w:rPr>
            <w:noProof/>
          </w:rPr>
          <w:t>28</w:t>
        </w:r>
        <w:r>
          <w:rPr>
            <w:noProof/>
          </w:rPr>
          <w:fldChar w:fldCharType="end"/>
        </w:r>
      </w:ins>
    </w:p>
    <w:p w14:paraId="2010CFC2" w14:textId="77777777" w:rsidR="00C00DDA" w:rsidRDefault="00C00DDA">
      <w:pPr>
        <w:pStyle w:val="TOC2"/>
        <w:tabs>
          <w:tab w:val="right" w:leader="dot" w:pos="9350"/>
        </w:tabs>
        <w:rPr>
          <w:ins w:id="117" w:author="Gerard" w:date="2015-04-08T21:50:00Z"/>
          <w:rFonts w:asciiTheme="minorHAnsi" w:eastAsiaTheme="minorEastAsia" w:hAnsiTheme="minorHAnsi" w:cstheme="minorBidi"/>
          <w:smallCaps w:val="0"/>
          <w:noProof/>
          <w:sz w:val="24"/>
          <w:szCs w:val="24"/>
          <w:lang w:eastAsia="ja-JP"/>
        </w:rPr>
      </w:pPr>
      <w:ins w:id="118" w:author="Gerard" w:date="2015-04-08T21:50:00Z">
        <w:r>
          <w:rPr>
            <w:noProof/>
          </w:rPr>
          <w:t>3.7. Material Section</w:t>
        </w:r>
        <w:r>
          <w:rPr>
            <w:noProof/>
          </w:rPr>
          <w:tab/>
        </w:r>
        <w:r>
          <w:rPr>
            <w:noProof/>
          </w:rPr>
          <w:fldChar w:fldCharType="begin"/>
        </w:r>
        <w:r>
          <w:rPr>
            <w:noProof/>
          </w:rPr>
          <w:instrText xml:space="preserve"> PAGEREF _Toc290149220 \h </w:instrText>
        </w:r>
        <w:r>
          <w:rPr>
            <w:noProof/>
          </w:rPr>
        </w:r>
      </w:ins>
      <w:r>
        <w:rPr>
          <w:noProof/>
        </w:rPr>
        <w:fldChar w:fldCharType="separate"/>
      </w:r>
      <w:ins w:id="119" w:author="Gerard" w:date="2015-04-08T21:50:00Z">
        <w:r>
          <w:rPr>
            <w:noProof/>
          </w:rPr>
          <w:t>29</w:t>
        </w:r>
        <w:r>
          <w:rPr>
            <w:noProof/>
          </w:rPr>
          <w:fldChar w:fldCharType="end"/>
        </w:r>
      </w:ins>
    </w:p>
    <w:p w14:paraId="3FFF0D1C" w14:textId="77777777" w:rsidR="00C00DDA" w:rsidRDefault="00C00DDA">
      <w:pPr>
        <w:pStyle w:val="TOC2"/>
        <w:tabs>
          <w:tab w:val="right" w:leader="dot" w:pos="9350"/>
        </w:tabs>
        <w:rPr>
          <w:ins w:id="120" w:author="Gerard" w:date="2015-04-08T21:50:00Z"/>
          <w:rFonts w:asciiTheme="minorHAnsi" w:eastAsiaTheme="minorEastAsia" w:hAnsiTheme="minorHAnsi" w:cstheme="minorBidi"/>
          <w:smallCaps w:val="0"/>
          <w:noProof/>
          <w:sz w:val="24"/>
          <w:szCs w:val="24"/>
          <w:lang w:eastAsia="ja-JP"/>
        </w:rPr>
      </w:pPr>
      <w:ins w:id="121" w:author="Gerard" w:date="2015-04-08T21:50:00Z">
        <w:r>
          <w:rPr>
            <w:noProof/>
          </w:rPr>
          <w:t>3.8. Geometry Section</w:t>
        </w:r>
        <w:r>
          <w:rPr>
            <w:noProof/>
          </w:rPr>
          <w:tab/>
        </w:r>
        <w:r>
          <w:rPr>
            <w:noProof/>
          </w:rPr>
          <w:fldChar w:fldCharType="begin"/>
        </w:r>
        <w:r>
          <w:rPr>
            <w:noProof/>
          </w:rPr>
          <w:instrText xml:space="preserve"> PAGEREF _Toc290149221 \h </w:instrText>
        </w:r>
        <w:r>
          <w:rPr>
            <w:noProof/>
          </w:rPr>
        </w:r>
      </w:ins>
      <w:r>
        <w:rPr>
          <w:noProof/>
        </w:rPr>
        <w:fldChar w:fldCharType="separate"/>
      </w:r>
      <w:ins w:id="122" w:author="Gerard" w:date="2015-04-08T21:50:00Z">
        <w:r>
          <w:rPr>
            <w:noProof/>
          </w:rPr>
          <w:t>30</w:t>
        </w:r>
        <w:r>
          <w:rPr>
            <w:noProof/>
          </w:rPr>
          <w:fldChar w:fldCharType="end"/>
        </w:r>
      </w:ins>
    </w:p>
    <w:p w14:paraId="36A6B786" w14:textId="77777777" w:rsidR="00C00DDA" w:rsidRDefault="00C00DDA">
      <w:pPr>
        <w:pStyle w:val="TOC3"/>
        <w:tabs>
          <w:tab w:val="right" w:leader="dot" w:pos="9350"/>
        </w:tabs>
        <w:rPr>
          <w:ins w:id="123" w:author="Gerard" w:date="2015-04-08T21:50:00Z"/>
          <w:rFonts w:asciiTheme="minorHAnsi" w:eastAsiaTheme="minorEastAsia" w:hAnsiTheme="minorHAnsi" w:cstheme="minorBidi"/>
          <w:i w:val="0"/>
          <w:iCs w:val="0"/>
          <w:noProof/>
          <w:sz w:val="24"/>
          <w:szCs w:val="24"/>
          <w:lang w:eastAsia="ja-JP"/>
        </w:rPr>
      </w:pPr>
      <w:ins w:id="124" w:author="Gerard" w:date="2015-04-08T21:50:00Z">
        <w:r w:rsidRPr="00CC06C1">
          <w:rPr>
            <w:noProof/>
            <w:color w:val="000000"/>
          </w:rPr>
          <w:t>3.8.1.</w:t>
        </w:r>
        <w:r>
          <w:rPr>
            <w:noProof/>
          </w:rPr>
          <w:t xml:space="preserve"> Nodes Section</w:t>
        </w:r>
        <w:r>
          <w:rPr>
            <w:noProof/>
          </w:rPr>
          <w:tab/>
        </w:r>
        <w:r>
          <w:rPr>
            <w:noProof/>
          </w:rPr>
          <w:fldChar w:fldCharType="begin"/>
        </w:r>
        <w:r>
          <w:rPr>
            <w:noProof/>
          </w:rPr>
          <w:instrText xml:space="preserve"> PAGEREF _Toc290149222 \h </w:instrText>
        </w:r>
        <w:r>
          <w:rPr>
            <w:noProof/>
          </w:rPr>
        </w:r>
      </w:ins>
      <w:r>
        <w:rPr>
          <w:noProof/>
        </w:rPr>
        <w:fldChar w:fldCharType="separate"/>
      </w:r>
      <w:ins w:id="125" w:author="Gerard" w:date="2015-04-08T21:50:00Z">
        <w:r>
          <w:rPr>
            <w:noProof/>
          </w:rPr>
          <w:t>30</w:t>
        </w:r>
        <w:r>
          <w:rPr>
            <w:noProof/>
          </w:rPr>
          <w:fldChar w:fldCharType="end"/>
        </w:r>
      </w:ins>
    </w:p>
    <w:p w14:paraId="34DB6D0B" w14:textId="77777777" w:rsidR="00C00DDA" w:rsidRDefault="00C00DDA">
      <w:pPr>
        <w:pStyle w:val="TOC3"/>
        <w:tabs>
          <w:tab w:val="right" w:leader="dot" w:pos="9350"/>
        </w:tabs>
        <w:rPr>
          <w:ins w:id="126" w:author="Gerard" w:date="2015-04-08T21:50:00Z"/>
          <w:rFonts w:asciiTheme="minorHAnsi" w:eastAsiaTheme="minorEastAsia" w:hAnsiTheme="minorHAnsi" w:cstheme="minorBidi"/>
          <w:i w:val="0"/>
          <w:iCs w:val="0"/>
          <w:noProof/>
          <w:sz w:val="24"/>
          <w:szCs w:val="24"/>
          <w:lang w:eastAsia="ja-JP"/>
        </w:rPr>
      </w:pPr>
      <w:ins w:id="127" w:author="Gerard" w:date="2015-04-08T21:50:00Z">
        <w:r w:rsidRPr="00CC06C1">
          <w:rPr>
            <w:noProof/>
            <w:color w:val="000000"/>
          </w:rPr>
          <w:t>3.8.2.</w:t>
        </w:r>
        <w:r>
          <w:rPr>
            <w:noProof/>
          </w:rPr>
          <w:t xml:space="preserve"> Elements Section</w:t>
        </w:r>
        <w:r>
          <w:rPr>
            <w:noProof/>
          </w:rPr>
          <w:tab/>
        </w:r>
        <w:r>
          <w:rPr>
            <w:noProof/>
          </w:rPr>
          <w:fldChar w:fldCharType="begin"/>
        </w:r>
        <w:r>
          <w:rPr>
            <w:noProof/>
          </w:rPr>
          <w:instrText xml:space="preserve"> PAGEREF _Toc290149223 \h </w:instrText>
        </w:r>
        <w:r>
          <w:rPr>
            <w:noProof/>
          </w:rPr>
        </w:r>
      </w:ins>
      <w:r>
        <w:rPr>
          <w:noProof/>
        </w:rPr>
        <w:fldChar w:fldCharType="separate"/>
      </w:r>
      <w:ins w:id="128" w:author="Gerard" w:date="2015-04-08T21:50:00Z">
        <w:r>
          <w:rPr>
            <w:noProof/>
          </w:rPr>
          <w:t>31</w:t>
        </w:r>
        <w:r>
          <w:rPr>
            <w:noProof/>
          </w:rPr>
          <w:fldChar w:fldCharType="end"/>
        </w:r>
      </w:ins>
    </w:p>
    <w:p w14:paraId="60F2FEE9" w14:textId="77777777" w:rsidR="00C00DDA" w:rsidRDefault="00C00DDA">
      <w:pPr>
        <w:pStyle w:val="TOC4"/>
        <w:tabs>
          <w:tab w:val="right" w:leader="dot" w:pos="9350"/>
        </w:tabs>
        <w:rPr>
          <w:ins w:id="129" w:author="Gerard" w:date="2015-04-08T21:50:00Z"/>
          <w:rFonts w:asciiTheme="minorHAnsi" w:eastAsiaTheme="minorEastAsia" w:hAnsiTheme="minorHAnsi" w:cstheme="minorBidi"/>
          <w:noProof/>
          <w:sz w:val="24"/>
          <w:szCs w:val="24"/>
          <w:lang w:eastAsia="ja-JP"/>
        </w:rPr>
      </w:pPr>
      <w:ins w:id="130" w:author="Gerard" w:date="2015-04-08T21:50:00Z">
        <w:r>
          <w:rPr>
            <w:noProof/>
          </w:rPr>
          <w:t>3.8.2.1. Solid Elements</w:t>
        </w:r>
        <w:r>
          <w:rPr>
            <w:noProof/>
          </w:rPr>
          <w:tab/>
        </w:r>
        <w:r>
          <w:rPr>
            <w:noProof/>
          </w:rPr>
          <w:fldChar w:fldCharType="begin"/>
        </w:r>
        <w:r>
          <w:rPr>
            <w:noProof/>
          </w:rPr>
          <w:instrText xml:space="preserve"> PAGEREF _Toc290149224 \h </w:instrText>
        </w:r>
        <w:r>
          <w:rPr>
            <w:noProof/>
          </w:rPr>
        </w:r>
      </w:ins>
      <w:r>
        <w:rPr>
          <w:noProof/>
        </w:rPr>
        <w:fldChar w:fldCharType="separate"/>
      </w:r>
      <w:ins w:id="131" w:author="Gerard" w:date="2015-04-08T21:50:00Z">
        <w:r>
          <w:rPr>
            <w:noProof/>
          </w:rPr>
          <w:t>31</w:t>
        </w:r>
        <w:r>
          <w:rPr>
            <w:noProof/>
          </w:rPr>
          <w:fldChar w:fldCharType="end"/>
        </w:r>
      </w:ins>
    </w:p>
    <w:p w14:paraId="652A0829" w14:textId="77777777" w:rsidR="00C00DDA" w:rsidRDefault="00C00DDA">
      <w:pPr>
        <w:pStyle w:val="TOC4"/>
        <w:tabs>
          <w:tab w:val="right" w:leader="dot" w:pos="9350"/>
        </w:tabs>
        <w:rPr>
          <w:ins w:id="132" w:author="Gerard" w:date="2015-04-08T21:50:00Z"/>
          <w:rFonts w:asciiTheme="minorHAnsi" w:eastAsiaTheme="minorEastAsia" w:hAnsiTheme="minorHAnsi" w:cstheme="minorBidi"/>
          <w:noProof/>
          <w:sz w:val="24"/>
          <w:szCs w:val="24"/>
          <w:lang w:eastAsia="ja-JP"/>
        </w:rPr>
      </w:pPr>
      <w:ins w:id="133" w:author="Gerard" w:date="2015-04-08T21:50:00Z">
        <w:r>
          <w:rPr>
            <w:noProof/>
          </w:rPr>
          <w:t>3.8.2.2. Shell Elements</w:t>
        </w:r>
        <w:r>
          <w:rPr>
            <w:noProof/>
          </w:rPr>
          <w:tab/>
        </w:r>
        <w:r>
          <w:rPr>
            <w:noProof/>
          </w:rPr>
          <w:fldChar w:fldCharType="begin"/>
        </w:r>
        <w:r>
          <w:rPr>
            <w:noProof/>
          </w:rPr>
          <w:instrText xml:space="preserve"> PAGEREF _Toc290149225 \h </w:instrText>
        </w:r>
        <w:r>
          <w:rPr>
            <w:noProof/>
          </w:rPr>
        </w:r>
      </w:ins>
      <w:r>
        <w:rPr>
          <w:noProof/>
        </w:rPr>
        <w:fldChar w:fldCharType="separate"/>
      </w:r>
      <w:ins w:id="134" w:author="Gerard" w:date="2015-04-08T21:50:00Z">
        <w:r>
          <w:rPr>
            <w:noProof/>
          </w:rPr>
          <w:t>32</w:t>
        </w:r>
        <w:r>
          <w:rPr>
            <w:noProof/>
          </w:rPr>
          <w:fldChar w:fldCharType="end"/>
        </w:r>
      </w:ins>
    </w:p>
    <w:p w14:paraId="1887ECBB" w14:textId="77777777" w:rsidR="00C00DDA" w:rsidRDefault="00C00DDA">
      <w:pPr>
        <w:pStyle w:val="TOC4"/>
        <w:tabs>
          <w:tab w:val="right" w:leader="dot" w:pos="9350"/>
        </w:tabs>
        <w:rPr>
          <w:ins w:id="135" w:author="Gerard" w:date="2015-04-08T21:50:00Z"/>
          <w:rFonts w:asciiTheme="minorHAnsi" w:eastAsiaTheme="minorEastAsia" w:hAnsiTheme="minorHAnsi" w:cstheme="minorBidi"/>
          <w:noProof/>
          <w:sz w:val="24"/>
          <w:szCs w:val="24"/>
          <w:lang w:eastAsia="ja-JP"/>
        </w:rPr>
      </w:pPr>
      <w:ins w:id="136" w:author="Gerard" w:date="2015-04-08T21:50:00Z">
        <w:r>
          <w:rPr>
            <w:noProof/>
          </w:rPr>
          <w:t>3.8.2.3. Surface Elements</w:t>
        </w:r>
        <w:r>
          <w:rPr>
            <w:noProof/>
          </w:rPr>
          <w:tab/>
        </w:r>
        <w:r>
          <w:rPr>
            <w:noProof/>
          </w:rPr>
          <w:fldChar w:fldCharType="begin"/>
        </w:r>
        <w:r>
          <w:rPr>
            <w:noProof/>
          </w:rPr>
          <w:instrText xml:space="preserve"> PAGEREF _Toc290149226 \h </w:instrText>
        </w:r>
        <w:r>
          <w:rPr>
            <w:noProof/>
          </w:rPr>
        </w:r>
      </w:ins>
      <w:r>
        <w:rPr>
          <w:noProof/>
        </w:rPr>
        <w:fldChar w:fldCharType="separate"/>
      </w:r>
      <w:ins w:id="137" w:author="Gerard" w:date="2015-04-08T21:50:00Z">
        <w:r>
          <w:rPr>
            <w:noProof/>
          </w:rPr>
          <w:t>32</w:t>
        </w:r>
        <w:r>
          <w:rPr>
            <w:noProof/>
          </w:rPr>
          <w:fldChar w:fldCharType="end"/>
        </w:r>
      </w:ins>
    </w:p>
    <w:p w14:paraId="319181A0" w14:textId="77777777" w:rsidR="00C00DDA" w:rsidRDefault="00C00DDA">
      <w:pPr>
        <w:pStyle w:val="TOC3"/>
        <w:tabs>
          <w:tab w:val="right" w:leader="dot" w:pos="9350"/>
        </w:tabs>
        <w:rPr>
          <w:ins w:id="138" w:author="Gerard" w:date="2015-04-08T21:50:00Z"/>
          <w:rFonts w:asciiTheme="minorHAnsi" w:eastAsiaTheme="minorEastAsia" w:hAnsiTheme="minorHAnsi" w:cstheme="minorBidi"/>
          <w:i w:val="0"/>
          <w:iCs w:val="0"/>
          <w:noProof/>
          <w:sz w:val="24"/>
          <w:szCs w:val="24"/>
          <w:lang w:eastAsia="ja-JP"/>
        </w:rPr>
      </w:pPr>
      <w:ins w:id="139" w:author="Gerard" w:date="2015-04-08T21:50:00Z">
        <w:r w:rsidRPr="00CC06C1">
          <w:rPr>
            <w:noProof/>
            <w:color w:val="000000"/>
          </w:rPr>
          <w:t>3.8.3.</w:t>
        </w:r>
        <w:r>
          <w:rPr>
            <w:noProof/>
          </w:rPr>
          <w:t xml:space="preserve"> Element Data Section</w:t>
        </w:r>
        <w:r>
          <w:rPr>
            <w:noProof/>
          </w:rPr>
          <w:tab/>
        </w:r>
        <w:r>
          <w:rPr>
            <w:noProof/>
          </w:rPr>
          <w:fldChar w:fldCharType="begin"/>
        </w:r>
        <w:r>
          <w:rPr>
            <w:noProof/>
          </w:rPr>
          <w:instrText xml:space="preserve"> PAGEREF _Toc290149227 \h </w:instrText>
        </w:r>
        <w:r>
          <w:rPr>
            <w:noProof/>
          </w:rPr>
        </w:r>
      </w:ins>
      <w:r>
        <w:rPr>
          <w:noProof/>
        </w:rPr>
        <w:fldChar w:fldCharType="separate"/>
      </w:r>
      <w:ins w:id="140" w:author="Gerard" w:date="2015-04-08T21:50:00Z">
        <w:r>
          <w:rPr>
            <w:noProof/>
          </w:rPr>
          <w:t>33</w:t>
        </w:r>
        <w:r>
          <w:rPr>
            <w:noProof/>
          </w:rPr>
          <w:fldChar w:fldCharType="end"/>
        </w:r>
      </w:ins>
    </w:p>
    <w:p w14:paraId="362699BD" w14:textId="77777777" w:rsidR="00C00DDA" w:rsidRDefault="00C00DDA">
      <w:pPr>
        <w:pStyle w:val="TOC3"/>
        <w:tabs>
          <w:tab w:val="right" w:leader="dot" w:pos="9350"/>
        </w:tabs>
        <w:rPr>
          <w:ins w:id="141" w:author="Gerard" w:date="2015-04-08T21:50:00Z"/>
          <w:rFonts w:asciiTheme="minorHAnsi" w:eastAsiaTheme="minorEastAsia" w:hAnsiTheme="minorHAnsi" w:cstheme="minorBidi"/>
          <w:i w:val="0"/>
          <w:iCs w:val="0"/>
          <w:noProof/>
          <w:sz w:val="24"/>
          <w:szCs w:val="24"/>
          <w:lang w:eastAsia="ja-JP"/>
        </w:rPr>
      </w:pPr>
      <w:ins w:id="142" w:author="Gerard" w:date="2015-04-08T21:50:00Z">
        <w:r w:rsidRPr="00CC06C1">
          <w:rPr>
            <w:noProof/>
            <w:color w:val="000000"/>
          </w:rPr>
          <w:t>3.8.4.</w:t>
        </w:r>
        <w:r>
          <w:rPr>
            <w:noProof/>
          </w:rPr>
          <w:t xml:space="preserve"> Surface Section</w:t>
        </w:r>
        <w:r>
          <w:rPr>
            <w:noProof/>
          </w:rPr>
          <w:tab/>
        </w:r>
        <w:r>
          <w:rPr>
            <w:noProof/>
          </w:rPr>
          <w:fldChar w:fldCharType="begin"/>
        </w:r>
        <w:r>
          <w:rPr>
            <w:noProof/>
          </w:rPr>
          <w:instrText xml:space="preserve"> PAGEREF _Toc290149228 \h </w:instrText>
        </w:r>
        <w:r>
          <w:rPr>
            <w:noProof/>
          </w:rPr>
        </w:r>
      </w:ins>
      <w:r>
        <w:rPr>
          <w:noProof/>
        </w:rPr>
        <w:fldChar w:fldCharType="separate"/>
      </w:r>
      <w:ins w:id="143" w:author="Gerard" w:date="2015-04-08T21:50:00Z">
        <w:r>
          <w:rPr>
            <w:noProof/>
          </w:rPr>
          <w:t>34</w:t>
        </w:r>
        <w:r>
          <w:rPr>
            <w:noProof/>
          </w:rPr>
          <w:fldChar w:fldCharType="end"/>
        </w:r>
      </w:ins>
    </w:p>
    <w:p w14:paraId="01E4AD7F" w14:textId="77777777" w:rsidR="00C00DDA" w:rsidRDefault="00C00DDA">
      <w:pPr>
        <w:pStyle w:val="TOC3"/>
        <w:tabs>
          <w:tab w:val="right" w:leader="dot" w:pos="9350"/>
        </w:tabs>
        <w:rPr>
          <w:ins w:id="144" w:author="Gerard" w:date="2015-04-08T21:50:00Z"/>
          <w:rFonts w:asciiTheme="minorHAnsi" w:eastAsiaTheme="minorEastAsia" w:hAnsiTheme="minorHAnsi" w:cstheme="minorBidi"/>
          <w:i w:val="0"/>
          <w:iCs w:val="0"/>
          <w:noProof/>
          <w:sz w:val="24"/>
          <w:szCs w:val="24"/>
          <w:lang w:eastAsia="ja-JP"/>
        </w:rPr>
      </w:pPr>
      <w:ins w:id="145" w:author="Gerard" w:date="2015-04-08T21:50:00Z">
        <w:r w:rsidRPr="00CC06C1">
          <w:rPr>
            <w:noProof/>
            <w:color w:val="000000"/>
          </w:rPr>
          <w:t>3.8.5.</w:t>
        </w:r>
        <w:r>
          <w:rPr>
            <w:noProof/>
          </w:rPr>
          <w:t xml:space="preserve"> NodeSet Section</w:t>
        </w:r>
        <w:r>
          <w:rPr>
            <w:noProof/>
          </w:rPr>
          <w:tab/>
        </w:r>
        <w:r>
          <w:rPr>
            <w:noProof/>
          </w:rPr>
          <w:fldChar w:fldCharType="begin"/>
        </w:r>
        <w:r>
          <w:rPr>
            <w:noProof/>
          </w:rPr>
          <w:instrText xml:space="preserve"> PAGEREF _Toc290149229 \h </w:instrText>
        </w:r>
        <w:r>
          <w:rPr>
            <w:noProof/>
          </w:rPr>
        </w:r>
      </w:ins>
      <w:r>
        <w:rPr>
          <w:noProof/>
        </w:rPr>
        <w:fldChar w:fldCharType="separate"/>
      </w:r>
      <w:ins w:id="146" w:author="Gerard" w:date="2015-04-08T21:50:00Z">
        <w:r>
          <w:rPr>
            <w:noProof/>
          </w:rPr>
          <w:t>34</w:t>
        </w:r>
        <w:r>
          <w:rPr>
            <w:noProof/>
          </w:rPr>
          <w:fldChar w:fldCharType="end"/>
        </w:r>
      </w:ins>
    </w:p>
    <w:p w14:paraId="3CE09FB4" w14:textId="77777777" w:rsidR="00C00DDA" w:rsidRDefault="00C00DDA">
      <w:pPr>
        <w:pStyle w:val="TOC3"/>
        <w:tabs>
          <w:tab w:val="right" w:leader="dot" w:pos="9350"/>
        </w:tabs>
        <w:rPr>
          <w:ins w:id="147" w:author="Gerard" w:date="2015-04-08T21:50:00Z"/>
          <w:rFonts w:asciiTheme="minorHAnsi" w:eastAsiaTheme="minorEastAsia" w:hAnsiTheme="minorHAnsi" w:cstheme="minorBidi"/>
          <w:i w:val="0"/>
          <w:iCs w:val="0"/>
          <w:noProof/>
          <w:sz w:val="24"/>
          <w:szCs w:val="24"/>
          <w:lang w:eastAsia="ja-JP"/>
        </w:rPr>
      </w:pPr>
      <w:ins w:id="148" w:author="Gerard" w:date="2015-04-08T21:50:00Z">
        <w:r w:rsidRPr="00CC06C1">
          <w:rPr>
            <w:noProof/>
            <w:color w:val="000000"/>
          </w:rPr>
          <w:t>3.8.6.</w:t>
        </w:r>
        <w:r>
          <w:rPr>
            <w:noProof/>
          </w:rPr>
          <w:t xml:space="preserve"> ElementSet Section</w:t>
        </w:r>
        <w:r>
          <w:rPr>
            <w:noProof/>
          </w:rPr>
          <w:tab/>
        </w:r>
        <w:r>
          <w:rPr>
            <w:noProof/>
          </w:rPr>
          <w:fldChar w:fldCharType="begin"/>
        </w:r>
        <w:r>
          <w:rPr>
            <w:noProof/>
          </w:rPr>
          <w:instrText xml:space="preserve"> PAGEREF _Toc290149230 \h </w:instrText>
        </w:r>
        <w:r>
          <w:rPr>
            <w:noProof/>
          </w:rPr>
        </w:r>
      </w:ins>
      <w:r>
        <w:rPr>
          <w:noProof/>
        </w:rPr>
        <w:fldChar w:fldCharType="separate"/>
      </w:r>
      <w:ins w:id="149" w:author="Gerard" w:date="2015-04-08T21:50:00Z">
        <w:r>
          <w:rPr>
            <w:noProof/>
          </w:rPr>
          <w:t>35</w:t>
        </w:r>
        <w:r>
          <w:rPr>
            <w:noProof/>
          </w:rPr>
          <w:fldChar w:fldCharType="end"/>
        </w:r>
      </w:ins>
    </w:p>
    <w:p w14:paraId="105B8993" w14:textId="77777777" w:rsidR="00C00DDA" w:rsidRDefault="00C00DDA">
      <w:pPr>
        <w:pStyle w:val="TOC2"/>
        <w:tabs>
          <w:tab w:val="right" w:leader="dot" w:pos="9350"/>
        </w:tabs>
        <w:rPr>
          <w:ins w:id="150" w:author="Gerard" w:date="2015-04-08T21:50:00Z"/>
          <w:rFonts w:asciiTheme="minorHAnsi" w:eastAsiaTheme="minorEastAsia" w:hAnsiTheme="minorHAnsi" w:cstheme="minorBidi"/>
          <w:smallCaps w:val="0"/>
          <w:noProof/>
          <w:sz w:val="24"/>
          <w:szCs w:val="24"/>
          <w:lang w:eastAsia="ja-JP"/>
        </w:rPr>
      </w:pPr>
      <w:ins w:id="151" w:author="Gerard" w:date="2015-04-08T21:50:00Z">
        <w:r>
          <w:rPr>
            <w:noProof/>
          </w:rPr>
          <w:t>3.9. Initial Section</w:t>
        </w:r>
        <w:r>
          <w:rPr>
            <w:noProof/>
          </w:rPr>
          <w:tab/>
        </w:r>
        <w:r>
          <w:rPr>
            <w:noProof/>
          </w:rPr>
          <w:fldChar w:fldCharType="begin"/>
        </w:r>
        <w:r>
          <w:rPr>
            <w:noProof/>
          </w:rPr>
          <w:instrText xml:space="preserve"> PAGEREF _Toc290149231 \h </w:instrText>
        </w:r>
        <w:r>
          <w:rPr>
            <w:noProof/>
          </w:rPr>
        </w:r>
      </w:ins>
      <w:r>
        <w:rPr>
          <w:noProof/>
        </w:rPr>
        <w:fldChar w:fldCharType="separate"/>
      </w:r>
      <w:ins w:id="152" w:author="Gerard" w:date="2015-04-08T21:50:00Z">
        <w:r>
          <w:rPr>
            <w:noProof/>
          </w:rPr>
          <w:t>36</w:t>
        </w:r>
        <w:r>
          <w:rPr>
            <w:noProof/>
          </w:rPr>
          <w:fldChar w:fldCharType="end"/>
        </w:r>
      </w:ins>
    </w:p>
    <w:p w14:paraId="22B973F7" w14:textId="77777777" w:rsidR="00C00DDA" w:rsidRDefault="00C00DDA">
      <w:pPr>
        <w:pStyle w:val="TOC3"/>
        <w:tabs>
          <w:tab w:val="right" w:leader="dot" w:pos="9350"/>
        </w:tabs>
        <w:rPr>
          <w:ins w:id="153" w:author="Gerard" w:date="2015-04-08T21:50:00Z"/>
          <w:rFonts w:asciiTheme="minorHAnsi" w:eastAsiaTheme="minorEastAsia" w:hAnsiTheme="minorHAnsi" w:cstheme="minorBidi"/>
          <w:i w:val="0"/>
          <w:iCs w:val="0"/>
          <w:noProof/>
          <w:sz w:val="24"/>
          <w:szCs w:val="24"/>
          <w:lang w:eastAsia="ja-JP"/>
        </w:rPr>
      </w:pPr>
      <w:ins w:id="154" w:author="Gerard" w:date="2015-04-08T21:50:00Z">
        <w:r w:rsidRPr="00CC06C1">
          <w:rPr>
            <w:noProof/>
            <w:color w:val="000000"/>
          </w:rPr>
          <w:t>3.9.1.</w:t>
        </w:r>
        <w:r>
          <w:rPr>
            <w:noProof/>
          </w:rPr>
          <w:t xml:space="preserve"> Initial Nodal Velocities</w:t>
        </w:r>
        <w:r>
          <w:rPr>
            <w:noProof/>
          </w:rPr>
          <w:tab/>
        </w:r>
        <w:r>
          <w:rPr>
            <w:noProof/>
          </w:rPr>
          <w:fldChar w:fldCharType="begin"/>
        </w:r>
        <w:r>
          <w:rPr>
            <w:noProof/>
          </w:rPr>
          <w:instrText xml:space="preserve"> PAGEREF _Toc290149232 \h </w:instrText>
        </w:r>
        <w:r>
          <w:rPr>
            <w:noProof/>
          </w:rPr>
        </w:r>
      </w:ins>
      <w:r>
        <w:rPr>
          <w:noProof/>
        </w:rPr>
        <w:fldChar w:fldCharType="separate"/>
      </w:r>
      <w:ins w:id="155" w:author="Gerard" w:date="2015-04-08T21:50:00Z">
        <w:r>
          <w:rPr>
            <w:noProof/>
          </w:rPr>
          <w:t>36</w:t>
        </w:r>
        <w:r>
          <w:rPr>
            <w:noProof/>
          </w:rPr>
          <w:fldChar w:fldCharType="end"/>
        </w:r>
      </w:ins>
    </w:p>
    <w:p w14:paraId="3FA2A0F9" w14:textId="77777777" w:rsidR="00C00DDA" w:rsidRDefault="00C00DDA">
      <w:pPr>
        <w:pStyle w:val="TOC3"/>
        <w:tabs>
          <w:tab w:val="right" w:leader="dot" w:pos="9350"/>
        </w:tabs>
        <w:rPr>
          <w:ins w:id="156" w:author="Gerard" w:date="2015-04-08T21:50:00Z"/>
          <w:rFonts w:asciiTheme="minorHAnsi" w:eastAsiaTheme="minorEastAsia" w:hAnsiTheme="minorHAnsi" w:cstheme="minorBidi"/>
          <w:i w:val="0"/>
          <w:iCs w:val="0"/>
          <w:noProof/>
          <w:sz w:val="24"/>
          <w:szCs w:val="24"/>
          <w:lang w:eastAsia="ja-JP"/>
        </w:rPr>
      </w:pPr>
      <w:ins w:id="157" w:author="Gerard" w:date="2015-04-08T21:50:00Z">
        <w:r w:rsidRPr="00CC06C1">
          <w:rPr>
            <w:noProof/>
            <w:color w:val="000000"/>
          </w:rPr>
          <w:lastRenderedPageBreak/>
          <w:t>3.9.2.</w:t>
        </w:r>
        <w:r>
          <w:rPr>
            <w:noProof/>
          </w:rPr>
          <w:t xml:space="preserve"> Initial Nodal Effective Fluid Pressure</w:t>
        </w:r>
        <w:r>
          <w:rPr>
            <w:noProof/>
          </w:rPr>
          <w:tab/>
        </w:r>
        <w:r>
          <w:rPr>
            <w:noProof/>
          </w:rPr>
          <w:fldChar w:fldCharType="begin"/>
        </w:r>
        <w:r>
          <w:rPr>
            <w:noProof/>
          </w:rPr>
          <w:instrText xml:space="preserve"> PAGEREF _Toc290149233 \h </w:instrText>
        </w:r>
        <w:r>
          <w:rPr>
            <w:noProof/>
          </w:rPr>
        </w:r>
      </w:ins>
      <w:r>
        <w:rPr>
          <w:noProof/>
        </w:rPr>
        <w:fldChar w:fldCharType="separate"/>
      </w:r>
      <w:ins w:id="158" w:author="Gerard" w:date="2015-04-08T21:50:00Z">
        <w:r>
          <w:rPr>
            <w:noProof/>
          </w:rPr>
          <w:t>36</w:t>
        </w:r>
        <w:r>
          <w:rPr>
            <w:noProof/>
          </w:rPr>
          <w:fldChar w:fldCharType="end"/>
        </w:r>
      </w:ins>
    </w:p>
    <w:p w14:paraId="5D064CEB" w14:textId="77777777" w:rsidR="00C00DDA" w:rsidRDefault="00C00DDA">
      <w:pPr>
        <w:pStyle w:val="TOC3"/>
        <w:tabs>
          <w:tab w:val="right" w:leader="dot" w:pos="9350"/>
        </w:tabs>
        <w:rPr>
          <w:ins w:id="159" w:author="Gerard" w:date="2015-04-08T21:50:00Z"/>
          <w:rFonts w:asciiTheme="minorHAnsi" w:eastAsiaTheme="minorEastAsia" w:hAnsiTheme="minorHAnsi" w:cstheme="minorBidi"/>
          <w:i w:val="0"/>
          <w:iCs w:val="0"/>
          <w:noProof/>
          <w:sz w:val="24"/>
          <w:szCs w:val="24"/>
          <w:lang w:eastAsia="ja-JP"/>
        </w:rPr>
      </w:pPr>
      <w:ins w:id="160" w:author="Gerard" w:date="2015-04-08T21:50:00Z">
        <w:r w:rsidRPr="00CC06C1">
          <w:rPr>
            <w:noProof/>
            <w:color w:val="000000"/>
          </w:rPr>
          <w:t>3.9.3.</w:t>
        </w:r>
        <w:r>
          <w:rPr>
            <w:noProof/>
          </w:rPr>
          <w:t xml:space="preserve"> Initial Nodal Effective Concentration</w:t>
        </w:r>
        <w:r>
          <w:rPr>
            <w:noProof/>
          </w:rPr>
          <w:tab/>
        </w:r>
        <w:r>
          <w:rPr>
            <w:noProof/>
          </w:rPr>
          <w:fldChar w:fldCharType="begin"/>
        </w:r>
        <w:r>
          <w:rPr>
            <w:noProof/>
          </w:rPr>
          <w:instrText xml:space="preserve"> PAGEREF _Toc290149234 \h </w:instrText>
        </w:r>
        <w:r>
          <w:rPr>
            <w:noProof/>
          </w:rPr>
        </w:r>
      </w:ins>
      <w:r>
        <w:rPr>
          <w:noProof/>
        </w:rPr>
        <w:fldChar w:fldCharType="separate"/>
      </w:r>
      <w:ins w:id="161" w:author="Gerard" w:date="2015-04-08T21:50:00Z">
        <w:r>
          <w:rPr>
            <w:noProof/>
          </w:rPr>
          <w:t>36</w:t>
        </w:r>
        <w:r>
          <w:rPr>
            <w:noProof/>
          </w:rPr>
          <w:fldChar w:fldCharType="end"/>
        </w:r>
      </w:ins>
    </w:p>
    <w:p w14:paraId="55C1B2C1" w14:textId="77777777" w:rsidR="00C00DDA" w:rsidRDefault="00C00DDA">
      <w:pPr>
        <w:pStyle w:val="TOC2"/>
        <w:tabs>
          <w:tab w:val="right" w:leader="dot" w:pos="9350"/>
        </w:tabs>
        <w:rPr>
          <w:ins w:id="162" w:author="Gerard" w:date="2015-04-08T21:50:00Z"/>
          <w:rFonts w:asciiTheme="minorHAnsi" w:eastAsiaTheme="minorEastAsia" w:hAnsiTheme="minorHAnsi" w:cstheme="minorBidi"/>
          <w:smallCaps w:val="0"/>
          <w:noProof/>
          <w:sz w:val="24"/>
          <w:szCs w:val="24"/>
          <w:lang w:eastAsia="ja-JP"/>
        </w:rPr>
      </w:pPr>
      <w:ins w:id="163" w:author="Gerard" w:date="2015-04-08T21:50:00Z">
        <w:r>
          <w:rPr>
            <w:noProof/>
          </w:rPr>
          <w:t>3.10. Boundary Section</w:t>
        </w:r>
        <w:r>
          <w:rPr>
            <w:noProof/>
          </w:rPr>
          <w:tab/>
        </w:r>
        <w:r>
          <w:rPr>
            <w:noProof/>
          </w:rPr>
          <w:fldChar w:fldCharType="begin"/>
        </w:r>
        <w:r>
          <w:rPr>
            <w:noProof/>
          </w:rPr>
          <w:instrText xml:space="preserve"> PAGEREF _Toc290149235 \h </w:instrText>
        </w:r>
        <w:r>
          <w:rPr>
            <w:noProof/>
          </w:rPr>
        </w:r>
      </w:ins>
      <w:r>
        <w:rPr>
          <w:noProof/>
        </w:rPr>
        <w:fldChar w:fldCharType="separate"/>
      </w:r>
      <w:ins w:id="164" w:author="Gerard" w:date="2015-04-08T21:50:00Z">
        <w:r>
          <w:rPr>
            <w:noProof/>
          </w:rPr>
          <w:t>37</w:t>
        </w:r>
        <w:r>
          <w:rPr>
            <w:noProof/>
          </w:rPr>
          <w:fldChar w:fldCharType="end"/>
        </w:r>
      </w:ins>
    </w:p>
    <w:p w14:paraId="02F378B9" w14:textId="77777777" w:rsidR="00C00DDA" w:rsidRDefault="00C00DDA">
      <w:pPr>
        <w:pStyle w:val="TOC3"/>
        <w:tabs>
          <w:tab w:val="right" w:leader="dot" w:pos="9350"/>
        </w:tabs>
        <w:rPr>
          <w:ins w:id="165" w:author="Gerard" w:date="2015-04-08T21:50:00Z"/>
          <w:rFonts w:asciiTheme="minorHAnsi" w:eastAsiaTheme="minorEastAsia" w:hAnsiTheme="minorHAnsi" w:cstheme="minorBidi"/>
          <w:i w:val="0"/>
          <w:iCs w:val="0"/>
          <w:noProof/>
          <w:sz w:val="24"/>
          <w:szCs w:val="24"/>
          <w:lang w:eastAsia="ja-JP"/>
        </w:rPr>
      </w:pPr>
      <w:ins w:id="166" w:author="Gerard" w:date="2015-04-08T21:50:00Z">
        <w:r w:rsidRPr="00CC06C1">
          <w:rPr>
            <w:noProof/>
            <w:color w:val="000000"/>
          </w:rPr>
          <w:t>3.10.1.</w:t>
        </w:r>
        <w:r>
          <w:rPr>
            <w:noProof/>
          </w:rPr>
          <w:t xml:space="preserve"> Prescribed Nodal Degrees of Freedom</w:t>
        </w:r>
        <w:r>
          <w:rPr>
            <w:noProof/>
          </w:rPr>
          <w:tab/>
        </w:r>
        <w:r>
          <w:rPr>
            <w:noProof/>
          </w:rPr>
          <w:fldChar w:fldCharType="begin"/>
        </w:r>
        <w:r>
          <w:rPr>
            <w:noProof/>
          </w:rPr>
          <w:instrText xml:space="preserve"> PAGEREF _Toc290149236 \h </w:instrText>
        </w:r>
        <w:r>
          <w:rPr>
            <w:noProof/>
          </w:rPr>
        </w:r>
      </w:ins>
      <w:r>
        <w:rPr>
          <w:noProof/>
        </w:rPr>
        <w:fldChar w:fldCharType="separate"/>
      </w:r>
      <w:ins w:id="167" w:author="Gerard" w:date="2015-04-08T21:50:00Z">
        <w:r>
          <w:rPr>
            <w:noProof/>
          </w:rPr>
          <w:t>37</w:t>
        </w:r>
        <w:r>
          <w:rPr>
            <w:noProof/>
          </w:rPr>
          <w:fldChar w:fldCharType="end"/>
        </w:r>
      </w:ins>
    </w:p>
    <w:p w14:paraId="516B062E" w14:textId="77777777" w:rsidR="00C00DDA" w:rsidRDefault="00C00DDA">
      <w:pPr>
        <w:pStyle w:val="TOC3"/>
        <w:tabs>
          <w:tab w:val="right" w:leader="dot" w:pos="9350"/>
        </w:tabs>
        <w:rPr>
          <w:ins w:id="168" w:author="Gerard" w:date="2015-04-08T21:50:00Z"/>
          <w:rFonts w:asciiTheme="minorHAnsi" w:eastAsiaTheme="minorEastAsia" w:hAnsiTheme="minorHAnsi" w:cstheme="minorBidi"/>
          <w:i w:val="0"/>
          <w:iCs w:val="0"/>
          <w:noProof/>
          <w:sz w:val="24"/>
          <w:szCs w:val="24"/>
          <w:lang w:eastAsia="ja-JP"/>
        </w:rPr>
      </w:pPr>
      <w:ins w:id="169" w:author="Gerard" w:date="2015-04-08T21:50:00Z">
        <w:r w:rsidRPr="00CC06C1">
          <w:rPr>
            <w:noProof/>
            <w:color w:val="000000"/>
          </w:rPr>
          <w:t>3.10.2.</w:t>
        </w:r>
        <w:r>
          <w:rPr>
            <w:noProof/>
          </w:rPr>
          <w:t xml:space="preserve"> Fixed Nodal Degrees of Freedom</w:t>
        </w:r>
        <w:r>
          <w:rPr>
            <w:noProof/>
          </w:rPr>
          <w:tab/>
        </w:r>
        <w:r>
          <w:rPr>
            <w:noProof/>
          </w:rPr>
          <w:fldChar w:fldCharType="begin"/>
        </w:r>
        <w:r>
          <w:rPr>
            <w:noProof/>
          </w:rPr>
          <w:instrText xml:space="preserve"> PAGEREF _Toc290149237 \h </w:instrText>
        </w:r>
        <w:r>
          <w:rPr>
            <w:noProof/>
          </w:rPr>
        </w:r>
      </w:ins>
      <w:r>
        <w:rPr>
          <w:noProof/>
        </w:rPr>
        <w:fldChar w:fldCharType="separate"/>
      </w:r>
      <w:ins w:id="170" w:author="Gerard" w:date="2015-04-08T21:50:00Z">
        <w:r>
          <w:rPr>
            <w:noProof/>
          </w:rPr>
          <w:t>38</w:t>
        </w:r>
        <w:r>
          <w:rPr>
            <w:noProof/>
          </w:rPr>
          <w:fldChar w:fldCharType="end"/>
        </w:r>
      </w:ins>
    </w:p>
    <w:p w14:paraId="11D8FCAA" w14:textId="77777777" w:rsidR="00C00DDA" w:rsidRDefault="00C00DDA">
      <w:pPr>
        <w:pStyle w:val="TOC2"/>
        <w:tabs>
          <w:tab w:val="right" w:leader="dot" w:pos="9350"/>
        </w:tabs>
        <w:rPr>
          <w:ins w:id="171" w:author="Gerard" w:date="2015-04-08T21:50:00Z"/>
          <w:rFonts w:asciiTheme="minorHAnsi" w:eastAsiaTheme="minorEastAsia" w:hAnsiTheme="minorHAnsi" w:cstheme="minorBidi"/>
          <w:smallCaps w:val="0"/>
          <w:noProof/>
          <w:sz w:val="24"/>
          <w:szCs w:val="24"/>
          <w:lang w:eastAsia="ja-JP"/>
        </w:rPr>
      </w:pPr>
      <w:ins w:id="172" w:author="Gerard" w:date="2015-04-08T21:50:00Z">
        <w:r>
          <w:rPr>
            <w:noProof/>
          </w:rPr>
          <w:t>3.11. Loads Section</w:t>
        </w:r>
        <w:r>
          <w:rPr>
            <w:noProof/>
          </w:rPr>
          <w:tab/>
        </w:r>
        <w:r>
          <w:rPr>
            <w:noProof/>
          </w:rPr>
          <w:fldChar w:fldCharType="begin"/>
        </w:r>
        <w:r>
          <w:rPr>
            <w:noProof/>
          </w:rPr>
          <w:instrText xml:space="preserve"> PAGEREF _Toc290149238 \h </w:instrText>
        </w:r>
        <w:r>
          <w:rPr>
            <w:noProof/>
          </w:rPr>
        </w:r>
      </w:ins>
      <w:r>
        <w:rPr>
          <w:noProof/>
        </w:rPr>
        <w:fldChar w:fldCharType="separate"/>
      </w:r>
      <w:ins w:id="173" w:author="Gerard" w:date="2015-04-08T21:50:00Z">
        <w:r>
          <w:rPr>
            <w:noProof/>
          </w:rPr>
          <w:t>39</w:t>
        </w:r>
        <w:r>
          <w:rPr>
            <w:noProof/>
          </w:rPr>
          <w:fldChar w:fldCharType="end"/>
        </w:r>
      </w:ins>
    </w:p>
    <w:p w14:paraId="4C61CA18" w14:textId="77777777" w:rsidR="00C00DDA" w:rsidRDefault="00C00DDA">
      <w:pPr>
        <w:pStyle w:val="TOC3"/>
        <w:tabs>
          <w:tab w:val="right" w:leader="dot" w:pos="9350"/>
        </w:tabs>
        <w:rPr>
          <w:ins w:id="174" w:author="Gerard" w:date="2015-04-08T21:50:00Z"/>
          <w:rFonts w:asciiTheme="minorHAnsi" w:eastAsiaTheme="minorEastAsia" w:hAnsiTheme="minorHAnsi" w:cstheme="minorBidi"/>
          <w:i w:val="0"/>
          <w:iCs w:val="0"/>
          <w:noProof/>
          <w:sz w:val="24"/>
          <w:szCs w:val="24"/>
          <w:lang w:eastAsia="ja-JP"/>
        </w:rPr>
      </w:pPr>
      <w:ins w:id="175" w:author="Gerard" w:date="2015-04-08T21:50:00Z">
        <w:r w:rsidRPr="00CC06C1">
          <w:rPr>
            <w:noProof/>
            <w:color w:val="000000"/>
          </w:rPr>
          <w:t>3.11.1.</w:t>
        </w:r>
        <w:r>
          <w:rPr>
            <w:noProof/>
          </w:rPr>
          <w:t xml:space="preserve"> Nodal Loads</w:t>
        </w:r>
        <w:r>
          <w:rPr>
            <w:noProof/>
          </w:rPr>
          <w:tab/>
        </w:r>
        <w:r>
          <w:rPr>
            <w:noProof/>
          </w:rPr>
          <w:fldChar w:fldCharType="begin"/>
        </w:r>
        <w:r>
          <w:rPr>
            <w:noProof/>
          </w:rPr>
          <w:instrText xml:space="preserve"> PAGEREF _Toc290149239 \h </w:instrText>
        </w:r>
        <w:r>
          <w:rPr>
            <w:noProof/>
          </w:rPr>
        </w:r>
      </w:ins>
      <w:r>
        <w:rPr>
          <w:noProof/>
        </w:rPr>
        <w:fldChar w:fldCharType="separate"/>
      </w:r>
      <w:ins w:id="176" w:author="Gerard" w:date="2015-04-08T21:50:00Z">
        <w:r>
          <w:rPr>
            <w:noProof/>
          </w:rPr>
          <w:t>39</w:t>
        </w:r>
        <w:r>
          <w:rPr>
            <w:noProof/>
          </w:rPr>
          <w:fldChar w:fldCharType="end"/>
        </w:r>
      </w:ins>
    </w:p>
    <w:p w14:paraId="5E92C75E" w14:textId="77777777" w:rsidR="00C00DDA" w:rsidRDefault="00C00DDA">
      <w:pPr>
        <w:pStyle w:val="TOC3"/>
        <w:tabs>
          <w:tab w:val="right" w:leader="dot" w:pos="9350"/>
        </w:tabs>
        <w:rPr>
          <w:ins w:id="177" w:author="Gerard" w:date="2015-04-08T21:50:00Z"/>
          <w:rFonts w:asciiTheme="minorHAnsi" w:eastAsiaTheme="minorEastAsia" w:hAnsiTheme="minorHAnsi" w:cstheme="minorBidi"/>
          <w:i w:val="0"/>
          <w:iCs w:val="0"/>
          <w:noProof/>
          <w:sz w:val="24"/>
          <w:szCs w:val="24"/>
          <w:lang w:eastAsia="ja-JP"/>
        </w:rPr>
      </w:pPr>
      <w:ins w:id="178" w:author="Gerard" w:date="2015-04-08T21:50:00Z">
        <w:r w:rsidRPr="00CC06C1">
          <w:rPr>
            <w:noProof/>
            <w:color w:val="000000"/>
          </w:rPr>
          <w:t>3.11.2.</w:t>
        </w:r>
        <w:r>
          <w:rPr>
            <w:noProof/>
          </w:rPr>
          <w:t xml:space="preserve"> Surface Loads</w:t>
        </w:r>
        <w:r>
          <w:rPr>
            <w:noProof/>
          </w:rPr>
          <w:tab/>
        </w:r>
        <w:r>
          <w:rPr>
            <w:noProof/>
          </w:rPr>
          <w:fldChar w:fldCharType="begin"/>
        </w:r>
        <w:r>
          <w:rPr>
            <w:noProof/>
          </w:rPr>
          <w:instrText xml:space="preserve"> PAGEREF _Toc290149240 \h </w:instrText>
        </w:r>
        <w:r>
          <w:rPr>
            <w:noProof/>
          </w:rPr>
        </w:r>
      </w:ins>
      <w:r>
        <w:rPr>
          <w:noProof/>
        </w:rPr>
        <w:fldChar w:fldCharType="separate"/>
      </w:r>
      <w:ins w:id="179" w:author="Gerard" w:date="2015-04-08T21:50:00Z">
        <w:r>
          <w:rPr>
            <w:noProof/>
          </w:rPr>
          <w:t>39</w:t>
        </w:r>
        <w:r>
          <w:rPr>
            <w:noProof/>
          </w:rPr>
          <w:fldChar w:fldCharType="end"/>
        </w:r>
      </w:ins>
    </w:p>
    <w:p w14:paraId="3FF75A62" w14:textId="77777777" w:rsidR="00C00DDA" w:rsidRDefault="00C00DDA">
      <w:pPr>
        <w:pStyle w:val="TOC4"/>
        <w:tabs>
          <w:tab w:val="right" w:leader="dot" w:pos="9350"/>
        </w:tabs>
        <w:rPr>
          <w:ins w:id="180" w:author="Gerard" w:date="2015-04-08T21:50:00Z"/>
          <w:rFonts w:asciiTheme="minorHAnsi" w:eastAsiaTheme="minorEastAsia" w:hAnsiTheme="minorHAnsi" w:cstheme="minorBidi"/>
          <w:noProof/>
          <w:sz w:val="24"/>
          <w:szCs w:val="24"/>
          <w:lang w:eastAsia="ja-JP"/>
        </w:rPr>
      </w:pPr>
      <w:ins w:id="181" w:author="Gerard" w:date="2015-04-08T21:50:00Z">
        <w:r>
          <w:rPr>
            <w:noProof/>
          </w:rPr>
          <w:t>3.11.2.1. Pressure Load</w:t>
        </w:r>
        <w:r>
          <w:rPr>
            <w:noProof/>
          </w:rPr>
          <w:tab/>
        </w:r>
        <w:r>
          <w:rPr>
            <w:noProof/>
          </w:rPr>
          <w:fldChar w:fldCharType="begin"/>
        </w:r>
        <w:r>
          <w:rPr>
            <w:noProof/>
          </w:rPr>
          <w:instrText xml:space="preserve"> PAGEREF _Toc290149241 \h </w:instrText>
        </w:r>
        <w:r>
          <w:rPr>
            <w:noProof/>
          </w:rPr>
        </w:r>
      </w:ins>
      <w:r>
        <w:rPr>
          <w:noProof/>
        </w:rPr>
        <w:fldChar w:fldCharType="separate"/>
      </w:r>
      <w:ins w:id="182" w:author="Gerard" w:date="2015-04-08T21:50:00Z">
        <w:r>
          <w:rPr>
            <w:noProof/>
          </w:rPr>
          <w:t>40</w:t>
        </w:r>
        <w:r>
          <w:rPr>
            <w:noProof/>
          </w:rPr>
          <w:fldChar w:fldCharType="end"/>
        </w:r>
      </w:ins>
    </w:p>
    <w:p w14:paraId="0F533766" w14:textId="77777777" w:rsidR="00C00DDA" w:rsidRDefault="00C00DDA">
      <w:pPr>
        <w:pStyle w:val="TOC4"/>
        <w:tabs>
          <w:tab w:val="right" w:leader="dot" w:pos="9350"/>
        </w:tabs>
        <w:rPr>
          <w:ins w:id="183" w:author="Gerard" w:date="2015-04-08T21:50:00Z"/>
          <w:rFonts w:asciiTheme="minorHAnsi" w:eastAsiaTheme="minorEastAsia" w:hAnsiTheme="minorHAnsi" w:cstheme="minorBidi"/>
          <w:noProof/>
          <w:sz w:val="24"/>
          <w:szCs w:val="24"/>
          <w:lang w:eastAsia="ja-JP"/>
        </w:rPr>
      </w:pPr>
      <w:ins w:id="184" w:author="Gerard" w:date="2015-04-08T21:50:00Z">
        <w:r>
          <w:rPr>
            <w:noProof/>
          </w:rPr>
          <w:t>3.11.2.2. Traction Load</w:t>
        </w:r>
        <w:r>
          <w:rPr>
            <w:noProof/>
          </w:rPr>
          <w:tab/>
        </w:r>
        <w:r>
          <w:rPr>
            <w:noProof/>
          </w:rPr>
          <w:fldChar w:fldCharType="begin"/>
        </w:r>
        <w:r>
          <w:rPr>
            <w:noProof/>
          </w:rPr>
          <w:instrText xml:space="preserve"> PAGEREF _Toc290149242 \h </w:instrText>
        </w:r>
        <w:r>
          <w:rPr>
            <w:noProof/>
          </w:rPr>
        </w:r>
      </w:ins>
      <w:r>
        <w:rPr>
          <w:noProof/>
        </w:rPr>
        <w:fldChar w:fldCharType="separate"/>
      </w:r>
      <w:ins w:id="185" w:author="Gerard" w:date="2015-04-08T21:50:00Z">
        <w:r>
          <w:rPr>
            <w:noProof/>
          </w:rPr>
          <w:t>40</w:t>
        </w:r>
        <w:r>
          <w:rPr>
            <w:noProof/>
          </w:rPr>
          <w:fldChar w:fldCharType="end"/>
        </w:r>
      </w:ins>
    </w:p>
    <w:p w14:paraId="0680F6B6" w14:textId="77777777" w:rsidR="00C00DDA" w:rsidRDefault="00C00DDA">
      <w:pPr>
        <w:pStyle w:val="TOC4"/>
        <w:tabs>
          <w:tab w:val="right" w:leader="dot" w:pos="9350"/>
        </w:tabs>
        <w:rPr>
          <w:ins w:id="186" w:author="Gerard" w:date="2015-04-08T21:50:00Z"/>
          <w:rFonts w:asciiTheme="minorHAnsi" w:eastAsiaTheme="minorEastAsia" w:hAnsiTheme="minorHAnsi" w:cstheme="minorBidi"/>
          <w:noProof/>
          <w:sz w:val="24"/>
          <w:szCs w:val="24"/>
          <w:lang w:eastAsia="ja-JP"/>
        </w:rPr>
      </w:pPr>
      <w:ins w:id="187" w:author="Gerard" w:date="2015-04-08T21:50:00Z">
        <w:r>
          <w:rPr>
            <w:noProof/>
          </w:rPr>
          <w:t>3.11.2.3. Mixture Normal Traction</w:t>
        </w:r>
        <w:r>
          <w:rPr>
            <w:noProof/>
          </w:rPr>
          <w:tab/>
        </w:r>
        <w:r>
          <w:rPr>
            <w:noProof/>
          </w:rPr>
          <w:fldChar w:fldCharType="begin"/>
        </w:r>
        <w:r>
          <w:rPr>
            <w:noProof/>
          </w:rPr>
          <w:instrText xml:space="preserve"> PAGEREF _Toc290149243 \h </w:instrText>
        </w:r>
        <w:r>
          <w:rPr>
            <w:noProof/>
          </w:rPr>
        </w:r>
      </w:ins>
      <w:r>
        <w:rPr>
          <w:noProof/>
        </w:rPr>
        <w:fldChar w:fldCharType="separate"/>
      </w:r>
      <w:ins w:id="188" w:author="Gerard" w:date="2015-04-08T21:50:00Z">
        <w:r>
          <w:rPr>
            <w:noProof/>
          </w:rPr>
          <w:t>41</w:t>
        </w:r>
        <w:r>
          <w:rPr>
            <w:noProof/>
          </w:rPr>
          <w:fldChar w:fldCharType="end"/>
        </w:r>
      </w:ins>
    </w:p>
    <w:p w14:paraId="1C854F81" w14:textId="77777777" w:rsidR="00C00DDA" w:rsidRDefault="00C00DDA">
      <w:pPr>
        <w:pStyle w:val="TOC4"/>
        <w:tabs>
          <w:tab w:val="right" w:leader="dot" w:pos="9350"/>
        </w:tabs>
        <w:rPr>
          <w:ins w:id="189" w:author="Gerard" w:date="2015-04-08T21:50:00Z"/>
          <w:rFonts w:asciiTheme="minorHAnsi" w:eastAsiaTheme="minorEastAsia" w:hAnsiTheme="minorHAnsi" w:cstheme="minorBidi"/>
          <w:noProof/>
          <w:sz w:val="24"/>
          <w:szCs w:val="24"/>
          <w:lang w:eastAsia="ja-JP"/>
        </w:rPr>
      </w:pPr>
      <w:ins w:id="190" w:author="Gerard" w:date="2015-04-08T21:50:00Z">
        <w:r>
          <w:rPr>
            <w:noProof/>
          </w:rPr>
          <w:t>3.11.2.4. Fluid Flux</w:t>
        </w:r>
        <w:r>
          <w:rPr>
            <w:noProof/>
          </w:rPr>
          <w:tab/>
        </w:r>
        <w:r>
          <w:rPr>
            <w:noProof/>
          </w:rPr>
          <w:fldChar w:fldCharType="begin"/>
        </w:r>
        <w:r>
          <w:rPr>
            <w:noProof/>
          </w:rPr>
          <w:instrText xml:space="preserve"> PAGEREF _Toc290149244 \h </w:instrText>
        </w:r>
        <w:r>
          <w:rPr>
            <w:noProof/>
          </w:rPr>
        </w:r>
      </w:ins>
      <w:r>
        <w:rPr>
          <w:noProof/>
        </w:rPr>
        <w:fldChar w:fldCharType="separate"/>
      </w:r>
      <w:ins w:id="191" w:author="Gerard" w:date="2015-04-08T21:50:00Z">
        <w:r>
          <w:rPr>
            <w:noProof/>
          </w:rPr>
          <w:t>42</w:t>
        </w:r>
        <w:r>
          <w:rPr>
            <w:noProof/>
          </w:rPr>
          <w:fldChar w:fldCharType="end"/>
        </w:r>
      </w:ins>
    </w:p>
    <w:p w14:paraId="4147C1DC" w14:textId="77777777" w:rsidR="00C00DDA" w:rsidRDefault="00C00DDA">
      <w:pPr>
        <w:pStyle w:val="TOC4"/>
        <w:tabs>
          <w:tab w:val="right" w:leader="dot" w:pos="9350"/>
        </w:tabs>
        <w:rPr>
          <w:ins w:id="192" w:author="Gerard" w:date="2015-04-08T21:50:00Z"/>
          <w:rFonts w:asciiTheme="minorHAnsi" w:eastAsiaTheme="minorEastAsia" w:hAnsiTheme="minorHAnsi" w:cstheme="minorBidi"/>
          <w:noProof/>
          <w:sz w:val="24"/>
          <w:szCs w:val="24"/>
          <w:lang w:eastAsia="ja-JP"/>
        </w:rPr>
      </w:pPr>
      <w:ins w:id="193" w:author="Gerard" w:date="2015-04-08T21:50:00Z">
        <w:r>
          <w:rPr>
            <w:noProof/>
          </w:rPr>
          <w:t>3.11.2.5. Solute Flux</w:t>
        </w:r>
        <w:r>
          <w:rPr>
            <w:noProof/>
          </w:rPr>
          <w:tab/>
        </w:r>
        <w:r>
          <w:rPr>
            <w:noProof/>
          </w:rPr>
          <w:fldChar w:fldCharType="begin"/>
        </w:r>
        <w:r>
          <w:rPr>
            <w:noProof/>
          </w:rPr>
          <w:instrText xml:space="preserve"> PAGEREF _Toc290149245 \h </w:instrText>
        </w:r>
        <w:r>
          <w:rPr>
            <w:noProof/>
          </w:rPr>
        </w:r>
      </w:ins>
      <w:r>
        <w:rPr>
          <w:noProof/>
        </w:rPr>
        <w:fldChar w:fldCharType="separate"/>
      </w:r>
      <w:ins w:id="194" w:author="Gerard" w:date="2015-04-08T21:50:00Z">
        <w:r>
          <w:rPr>
            <w:noProof/>
          </w:rPr>
          <w:t>44</w:t>
        </w:r>
        <w:r>
          <w:rPr>
            <w:noProof/>
          </w:rPr>
          <w:fldChar w:fldCharType="end"/>
        </w:r>
      </w:ins>
    </w:p>
    <w:p w14:paraId="78E4DF06" w14:textId="77777777" w:rsidR="00C00DDA" w:rsidRDefault="00C00DDA">
      <w:pPr>
        <w:pStyle w:val="TOC4"/>
        <w:tabs>
          <w:tab w:val="right" w:leader="dot" w:pos="9350"/>
        </w:tabs>
        <w:rPr>
          <w:ins w:id="195" w:author="Gerard" w:date="2015-04-08T21:50:00Z"/>
          <w:rFonts w:asciiTheme="minorHAnsi" w:eastAsiaTheme="minorEastAsia" w:hAnsiTheme="minorHAnsi" w:cstheme="minorBidi"/>
          <w:noProof/>
          <w:sz w:val="24"/>
          <w:szCs w:val="24"/>
          <w:lang w:eastAsia="ja-JP"/>
        </w:rPr>
      </w:pPr>
      <w:ins w:id="196" w:author="Gerard" w:date="2015-04-08T21:50:00Z">
        <w:r>
          <w:rPr>
            <w:noProof/>
          </w:rPr>
          <w:t>3.11.2.6. Heat Flux</w:t>
        </w:r>
        <w:r>
          <w:rPr>
            <w:noProof/>
          </w:rPr>
          <w:tab/>
        </w:r>
        <w:r>
          <w:rPr>
            <w:noProof/>
          </w:rPr>
          <w:fldChar w:fldCharType="begin"/>
        </w:r>
        <w:r>
          <w:rPr>
            <w:noProof/>
          </w:rPr>
          <w:instrText xml:space="preserve"> PAGEREF _Toc290149246 \h </w:instrText>
        </w:r>
        <w:r>
          <w:rPr>
            <w:noProof/>
          </w:rPr>
        </w:r>
      </w:ins>
      <w:r>
        <w:rPr>
          <w:noProof/>
        </w:rPr>
        <w:fldChar w:fldCharType="separate"/>
      </w:r>
      <w:ins w:id="197" w:author="Gerard" w:date="2015-04-08T21:50:00Z">
        <w:r>
          <w:rPr>
            <w:noProof/>
          </w:rPr>
          <w:t>44</w:t>
        </w:r>
        <w:r>
          <w:rPr>
            <w:noProof/>
          </w:rPr>
          <w:fldChar w:fldCharType="end"/>
        </w:r>
      </w:ins>
    </w:p>
    <w:p w14:paraId="7F4CDBAB" w14:textId="77777777" w:rsidR="00C00DDA" w:rsidRDefault="00C00DDA">
      <w:pPr>
        <w:pStyle w:val="TOC4"/>
        <w:tabs>
          <w:tab w:val="right" w:leader="dot" w:pos="9350"/>
        </w:tabs>
        <w:rPr>
          <w:ins w:id="198" w:author="Gerard" w:date="2015-04-08T21:50:00Z"/>
          <w:rFonts w:asciiTheme="minorHAnsi" w:eastAsiaTheme="minorEastAsia" w:hAnsiTheme="minorHAnsi" w:cstheme="minorBidi"/>
          <w:noProof/>
          <w:sz w:val="24"/>
          <w:szCs w:val="24"/>
          <w:lang w:eastAsia="ja-JP"/>
        </w:rPr>
      </w:pPr>
      <w:ins w:id="199" w:author="Gerard" w:date="2015-04-08T21:50:00Z">
        <w:r>
          <w:rPr>
            <w:noProof/>
          </w:rPr>
          <w:t>3.11.2.7. Convective Heat Flux</w:t>
        </w:r>
        <w:r>
          <w:rPr>
            <w:noProof/>
          </w:rPr>
          <w:tab/>
        </w:r>
        <w:r>
          <w:rPr>
            <w:noProof/>
          </w:rPr>
          <w:fldChar w:fldCharType="begin"/>
        </w:r>
        <w:r>
          <w:rPr>
            <w:noProof/>
          </w:rPr>
          <w:instrText xml:space="preserve"> PAGEREF _Toc290149247 \h </w:instrText>
        </w:r>
        <w:r>
          <w:rPr>
            <w:noProof/>
          </w:rPr>
        </w:r>
      </w:ins>
      <w:r>
        <w:rPr>
          <w:noProof/>
        </w:rPr>
        <w:fldChar w:fldCharType="separate"/>
      </w:r>
      <w:ins w:id="200" w:author="Gerard" w:date="2015-04-08T21:50:00Z">
        <w:r>
          <w:rPr>
            <w:noProof/>
          </w:rPr>
          <w:t>45</w:t>
        </w:r>
        <w:r>
          <w:rPr>
            <w:noProof/>
          </w:rPr>
          <w:fldChar w:fldCharType="end"/>
        </w:r>
      </w:ins>
    </w:p>
    <w:p w14:paraId="42941DF1" w14:textId="77777777" w:rsidR="00C00DDA" w:rsidRDefault="00C00DDA">
      <w:pPr>
        <w:pStyle w:val="TOC3"/>
        <w:tabs>
          <w:tab w:val="right" w:leader="dot" w:pos="9350"/>
        </w:tabs>
        <w:rPr>
          <w:ins w:id="201" w:author="Gerard" w:date="2015-04-08T21:50:00Z"/>
          <w:rFonts w:asciiTheme="minorHAnsi" w:eastAsiaTheme="minorEastAsia" w:hAnsiTheme="minorHAnsi" w:cstheme="minorBidi"/>
          <w:i w:val="0"/>
          <w:iCs w:val="0"/>
          <w:noProof/>
          <w:sz w:val="24"/>
          <w:szCs w:val="24"/>
          <w:lang w:eastAsia="ja-JP"/>
        </w:rPr>
      </w:pPr>
      <w:ins w:id="202" w:author="Gerard" w:date="2015-04-08T21:50:00Z">
        <w:r w:rsidRPr="00CC06C1">
          <w:rPr>
            <w:noProof/>
            <w:color w:val="000000"/>
          </w:rPr>
          <w:t>3.11.3.</w:t>
        </w:r>
        <w:r>
          <w:rPr>
            <w:noProof/>
          </w:rPr>
          <w:t xml:space="preserve"> Body Loads</w:t>
        </w:r>
        <w:r>
          <w:rPr>
            <w:noProof/>
          </w:rPr>
          <w:tab/>
        </w:r>
        <w:r>
          <w:rPr>
            <w:noProof/>
          </w:rPr>
          <w:fldChar w:fldCharType="begin"/>
        </w:r>
        <w:r>
          <w:rPr>
            <w:noProof/>
          </w:rPr>
          <w:instrText xml:space="preserve"> PAGEREF _Toc290149248 \h </w:instrText>
        </w:r>
        <w:r>
          <w:rPr>
            <w:noProof/>
          </w:rPr>
        </w:r>
      </w:ins>
      <w:r>
        <w:rPr>
          <w:noProof/>
        </w:rPr>
        <w:fldChar w:fldCharType="separate"/>
      </w:r>
      <w:ins w:id="203" w:author="Gerard" w:date="2015-04-08T21:50:00Z">
        <w:r>
          <w:rPr>
            <w:noProof/>
          </w:rPr>
          <w:t>45</w:t>
        </w:r>
        <w:r>
          <w:rPr>
            <w:noProof/>
          </w:rPr>
          <w:fldChar w:fldCharType="end"/>
        </w:r>
      </w:ins>
    </w:p>
    <w:p w14:paraId="474D72E7" w14:textId="77777777" w:rsidR="00C00DDA" w:rsidRDefault="00C00DDA">
      <w:pPr>
        <w:pStyle w:val="TOC4"/>
        <w:tabs>
          <w:tab w:val="right" w:leader="dot" w:pos="9350"/>
        </w:tabs>
        <w:rPr>
          <w:ins w:id="204" w:author="Gerard" w:date="2015-04-08T21:50:00Z"/>
          <w:rFonts w:asciiTheme="minorHAnsi" w:eastAsiaTheme="minorEastAsia" w:hAnsiTheme="minorHAnsi" w:cstheme="minorBidi"/>
          <w:noProof/>
          <w:sz w:val="24"/>
          <w:szCs w:val="24"/>
          <w:lang w:eastAsia="ja-JP"/>
        </w:rPr>
      </w:pPr>
      <w:ins w:id="205" w:author="Gerard" w:date="2015-04-08T21:50:00Z">
        <w:r>
          <w:rPr>
            <w:noProof/>
          </w:rPr>
          <w:t>3.11.3.1. Constant Body Force</w:t>
        </w:r>
        <w:r>
          <w:rPr>
            <w:noProof/>
          </w:rPr>
          <w:tab/>
        </w:r>
        <w:r>
          <w:rPr>
            <w:noProof/>
          </w:rPr>
          <w:fldChar w:fldCharType="begin"/>
        </w:r>
        <w:r>
          <w:rPr>
            <w:noProof/>
          </w:rPr>
          <w:instrText xml:space="preserve"> PAGEREF _Toc290149249 \h </w:instrText>
        </w:r>
        <w:r>
          <w:rPr>
            <w:noProof/>
          </w:rPr>
        </w:r>
      </w:ins>
      <w:r>
        <w:rPr>
          <w:noProof/>
        </w:rPr>
        <w:fldChar w:fldCharType="separate"/>
      </w:r>
      <w:ins w:id="206" w:author="Gerard" w:date="2015-04-08T21:50:00Z">
        <w:r>
          <w:rPr>
            <w:noProof/>
          </w:rPr>
          <w:t>45</w:t>
        </w:r>
        <w:r>
          <w:rPr>
            <w:noProof/>
          </w:rPr>
          <w:fldChar w:fldCharType="end"/>
        </w:r>
      </w:ins>
    </w:p>
    <w:p w14:paraId="013DE548" w14:textId="77777777" w:rsidR="00C00DDA" w:rsidRDefault="00C00DDA">
      <w:pPr>
        <w:pStyle w:val="TOC4"/>
        <w:tabs>
          <w:tab w:val="right" w:leader="dot" w:pos="9350"/>
        </w:tabs>
        <w:rPr>
          <w:ins w:id="207" w:author="Gerard" w:date="2015-04-08T21:50:00Z"/>
          <w:rFonts w:asciiTheme="minorHAnsi" w:eastAsiaTheme="minorEastAsia" w:hAnsiTheme="minorHAnsi" w:cstheme="minorBidi"/>
          <w:noProof/>
          <w:sz w:val="24"/>
          <w:szCs w:val="24"/>
          <w:lang w:eastAsia="ja-JP"/>
        </w:rPr>
      </w:pPr>
      <w:ins w:id="208" w:author="Gerard" w:date="2015-04-08T21:50:00Z">
        <w:r>
          <w:rPr>
            <w:noProof/>
          </w:rPr>
          <w:t>3.11.3.2. Non-Constant Body Force</w:t>
        </w:r>
        <w:r>
          <w:rPr>
            <w:noProof/>
          </w:rPr>
          <w:tab/>
        </w:r>
        <w:r>
          <w:rPr>
            <w:noProof/>
          </w:rPr>
          <w:fldChar w:fldCharType="begin"/>
        </w:r>
        <w:r>
          <w:rPr>
            <w:noProof/>
          </w:rPr>
          <w:instrText xml:space="preserve"> PAGEREF _Toc290149250 \h </w:instrText>
        </w:r>
        <w:r>
          <w:rPr>
            <w:noProof/>
          </w:rPr>
        </w:r>
      </w:ins>
      <w:r>
        <w:rPr>
          <w:noProof/>
        </w:rPr>
        <w:fldChar w:fldCharType="separate"/>
      </w:r>
      <w:ins w:id="209" w:author="Gerard" w:date="2015-04-08T21:50:00Z">
        <w:r>
          <w:rPr>
            <w:noProof/>
          </w:rPr>
          <w:t>45</w:t>
        </w:r>
        <w:r>
          <w:rPr>
            <w:noProof/>
          </w:rPr>
          <w:fldChar w:fldCharType="end"/>
        </w:r>
      </w:ins>
    </w:p>
    <w:p w14:paraId="3E91BB12" w14:textId="77777777" w:rsidR="00C00DDA" w:rsidRDefault="00C00DDA">
      <w:pPr>
        <w:pStyle w:val="TOC4"/>
        <w:tabs>
          <w:tab w:val="right" w:leader="dot" w:pos="9350"/>
        </w:tabs>
        <w:rPr>
          <w:ins w:id="210" w:author="Gerard" w:date="2015-04-08T21:50:00Z"/>
          <w:rFonts w:asciiTheme="minorHAnsi" w:eastAsiaTheme="minorEastAsia" w:hAnsiTheme="minorHAnsi" w:cstheme="minorBidi"/>
          <w:noProof/>
          <w:sz w:val="24"/>
          <w:szCs w:val="24"/>
          <w:lang w:eastAsia="ja-JP"/>
        </w:rPr>
      </w:pPr>
      <w:ins w:id="211" w:author="Gerard" w:date="2015-04-08T21:50:00Z">
        <w:r>
          <w:rPr>
            <w:noProof/>
          </w:rPr>
          <w:t>3.11.3.3. Centrifugal Force</w:t>
        </w:r>
        <w:r>
          <w:rPr>
            <w:noProof/>
          </w:rPr>
          <w:tab/>
        </w:r>
        <w:r>
          <w:rPr>
            <w:noProof/>
          </w:rPr>
          <w:fldChar w:fldCharType="begin"/>
        </w:r>
        <w:r>
          <w:rPr>
            <w:noProof/>
          </w:rPr>
          <w:instrText xml:space="preserve"> PAGEREF _Toc290149251 \h </w:instrText>
        </w:r>
        <w:r>
          <w:rPr>
            <w:noProof/>
          </w:rPr>
        </w:r>
      </w:ins>
      <w:r>
        <w:rPr>
          <w:noProof/>
        </w:rPr>
        <w:fldChar w:fldCharType="separate"/>
      </w:r>
      <w:ins w:id="212" w:author="Gerard" w:date="2015-04-08T21:50:00Z">
        <w:r>
          <w:rPr>
            <w:noProof/>
          </w:rPr>
          <w:t>46</w:t>
        </w:r>
        <w:r>
          <w:rPr>
            <w:noProof/>
          </w:rPr>
          <w:fldChar w:fldCharType="end"/>
        </w:r>
      </w:ins>
    </w:p>
    <w:p w14:paraId="77C2790E" w14:textId="77777777" w:rsidR="00C00DDA" w:rsidRDefault="00C00DDA">
      <w:pPr>
        <w:pStyle w:val="TOC4"/>
        <w:tabs>
          <w:tab w:val="right" w:leader="dot" w:pos="9350"/>
        </w:tabs>
        <w:rPr>
          <w:ins w:id="213" w:author="Gerard" w:date="2015-04-08T21:50:00Z"/>
          <w:rFonts w:asciiTheme="minorHAnsi" w:eastAsiaTheme="minorEastAsia" w:hAnsiTheme="minorHAnsi" w:cstheme="minorBidi"/>
          <w:noProof/>
          <w:sz w:val="24"/>
          <w:szCs w:val="24"/>
          <w:lang w:eastAsia="ja-JP"/>
        </w:rPr>
      </w:pPr>
      <w:ins w:id="214" w:author="Gerard" w:date="2015-04-08T21:50:00Z">
        <w:r>
          <w:rPr>
            <w:noProof/>
          </w:rPr>
          <w:t>3.11.3.4. Heat source</w:t>
        </w:r>
        <w:r>
          <w:rPr>
            <w:noProof/>
          </w:rPr>
          <w:tab/>
        </w:r>
        <w:r>
          <w:rPr>
            <w:noProof/>
          </w:rPr>
          <w:fldChar w:fldCharType="begin"/>
        </w:r>
        <w:r>
          <w:rPr>
            <w:noProof/>
          </w:rPr>
          <w:instrText xml:space="preserve"> PAGEREF _Toc290149252 \h </w:instrText>
        </w:r>
        <w:r>
          <w:rPr>
            <w:noProof/>
          </w:rPr>
        </w:r>
      </w:ins>
      <w:r>
        <w:rPr>
          <w:noProof/>
        </w:rPr>
        <w:fldChar w:fldCharType="separate"/>
      </w:r>
      <w:ins w:id="215" w:author="Gerard" w:date="2015-04-08T21:50:00Z">
        <w:r>
          <w:rPr>
            <w:noProof/>
          </w:rPr>
          <w:t>46</w:t>
        </w:r>
        <w:r>
          <w:rPr>
            <w:noProof/>
          </w:rPr>
          <w:fldChar w:fldCharType="end"/>
        </w:r>
      </w:ins>
    </w:p>
    <w:p w14:paraId="7AAAF961" w14:textId="77777777" w:rsidR="00C00DDA" w:rsidRDefault="00C00DDA">
      <w:pPr>
        <w:pStyle w:val="TOC2"/>
        <w:tabs>
          <w:tab w:val="right" w:leader="dot" w:pos="9350"/>
        </w:tabs>
        <w:rPr>
          <w:ins w:id="216" w:author="Gerard" w:date="2015-04-08T21:50:00Z"/>
          <w:rFonts w:asciiTheme="minorHAnsi" w:eastAsiaTheme="minorEastAsia" w:hAnsiTheme="minorHAnsi" w:cstheme="minorBidi"/>
          <w:smallCaps w:val="0"/>
          <w:noProof/>
          <w:sz w:val="24"/>
          <w:szCs w:val="24"/>
          <w:lang w:eastAsia="ja-JP"/>
        </w:rPr>
      </w:pPr>
      <w:ins w:id="217" w:author="Gerard" w:date="2015-04-08T21:50:00Z">
        <w:r>
          <w:rPr>
            <w:noProof/>
          </w:rPr>
          <w:t>3.12. Contact Section</w:t>
        </w:r>
        <w:r>
          <w:rPr>
            <w:noProof/>
          </w:rPr>
          <w:tab/>
        </w:r>
        <w:r>
          <w:rPr>
            <w:noProof/>
          </w:rPr>
          <w:fldChar w:fldCharType="begin"/>
        </w:r>
        <w:r>
          <w:rPr>
            <w:noProof/>
          </w:rPr>
          <w:instrText xml:space="preserve"> PAGEREF _Toc290149253 \h </w:instrText>
        </w:r>
        <w:r>
          <w:rPr>
            <w:noProof/>
          </w:rPr>
        </w:r>
      </w:ins>
      <w:r>
        <w:rPr>
          <w:noProof/>
        </w:rPr>
        <w:fldChar w:fldCharType="separate"/>
      </w:r>
      <w:ins w:id="218" w:author="Gerard" w:date="2015-04-08T21:50:00Z">
        <w:r>
          <w:rPr>
            <w:noProof/>
          </w:rPr>
          <w:t>47</w:t>
        </w:r>
        <w:r>
          <w:rPr>
            <w:noProof/>
          </w:rPr>
          <w:fldChar w:fldCharType="end"/>
        </w:r>
      </w:ins>
    </w:p>
    <w:p w14:paraId="0C2E02A4" w14:textId="77777777" w:rsidR="00C00DDA" w:rsidRDefault="00C00DDA">
      <w:pPr>
        <w:pStyle w:val="TOC3"/>
        <w:tabs>
          <w:tab w:val="right" w:leader="dot" w:pos="9350"/>
        </w:tabs>
        <w:rPr>
          <w:ins w:id="219" w:author="Gerard" w:date="2015-04-08T21:50:00Z"/>
          <w:rFonts w:asciiTheme="minorHAnsi" w:eastAsiaTheme="minorEastAsia" w:hAnsiTheme="minorHAnsi" w:cstheme="minorBidi"/>
          <w:i w:val="0"/>
          <w:iCs w:val="0"/>
          <w:noProof/>
          <w:sz w:val="24"/>
          <w:szCs w:val="24"/>
          <w:lang w:eastAsia="ja-JP"/>
        </w:rPr>
      </w:pPr>
      <w:ins w:id="220" w:author="Gerard" w:date="2015-04-08T21:50:00Z">
        <w:r w:rsidRPr="00CC06C1">
          <w:rPr>
            <w:noProof/>
            <w:color w:val="000000"/>
          </w:rPr>
          <w:t>3.12.1.</w:t>
        </w:r>
        <w:r>
          <w:rPr>
            <w:noProof/>
          </w:rPr>
          <w:t xml:space="preserve"> Sliding Interfaces</w:t>
        </w:r>
        <w:r>
          <w:rPr>
            <w:noProof/>
          </w:rPr>
          <w:tab/>
        </w:r>
        <w:r>
          <w:rPr>
            <w:noProof/>
          </w:rPr>
          <w:fldChar w:fldCharType="begin"/>
        </w:r>
        <w:r>
          <w:rPr>
            <w:noProof/>
          </w:rPr>
          <w:instrText xml:space="preserve"> PAGEREF _Toc290149254 \h </w:instrText>
        </w:r>
        <w:r>
          <w:rPr>
            <w:noProof/>
          </w:rPr>
        </w:r>
      </w:ins>
      <w:r>
        <w:rPr>
          <w:noProof/>
        </w:rPr>
        <w:fldChar w:fldCharType="separate"/>
      </w:r>
      <w:ins w:id="221" w:author="Gerard" w:date="2015-04-08T21:50:00Z">
        <w:r>
          <w:rPr>
            <w:noProof/>
          </w:rPr>
          <w:t>47</w:t>
        </w:r>
        <w:r>
          <w:rPr>
            <w:noProof/>
          </w:rPr>
          <w:fldChar w:fldCharType="end"/>
        </w:r>
      </w:ins>
    </w:p>
    <w:p w14:paraId="5C27FF8E" w14:textId="77777777" w:rsidR="00C00DDA" w:rsidRDefault="00C00DDA">
      <w:pPr>
        <w:pStyle w:val="TOC3"/>
        <w:tabs>
          <w:tab w:val="right" w:leader="dot" w:pos="9350"/>
        </w:tabs>
        <w:rPr>
          <w:ins w:id="222" w:author="Gerard" w:date="2015-04-08T21:50:00Z"/>
          <w:rFonts w:asciiTheme="minorHAnsi" w:eastAsiaTheme="minorEastAsia" w:hAnsiTheme="minorHAnsi" w:cstheme="minorBidi"/>
          <w:i w:val="0"/>
          <w:iCs w:val="0"/>
          <w:noProof/>
          <w:sz w:val="24"/>
          <w:szCs w:val="24"/>
          <w:lang w:eastAsia="ja-JP"/>
        </w:rPr>
      </w:pPr>
      <w:ins w:id="223" w:author="Gerard" w:date="2015-04-08T21:50:00Z">
        <w:r w:rsidRPr="00CC06C1">
          <w:rPr>
            <w:noProof/>
            <w:color w:val="000000"/>
          </w:rPr>
          <w:t>3.12.2.</w:t>
        </w:r>
        <w:r>
          <w:rPr>
            <w:noProof/>
          </w:rPr>
          <w:t xml:space="preserve"> Biphasic Contact</w:t>
        </w:r>
        <w:r>
          <w:rPr>
            <w:noProof/>
          </w:rPr>
          <w:tab/>
        </w:r>
        <w:r>
          <w:rPr>
            <w:noProof/>
          </w:rPr>
          <w:fldChar w:fldCharType="begin"/>
        </w:r>
        <w:r>
          <w:rPr>
            <w:noProof/>
          </w:rPr>
          <w:instrText xml:space="preserve"> PAGEREF _Toc290149255 \h </w:instrText>
        </w:r>
        <w:r>
          <w:rPr>
            <w:noProof/>
          </w:rPr>
        </w:r>
      </w:ins>
      <w:r>
        <w:rPr>
          <w:noProof/>
        </w:rPr>
        <w:fldChar w:fldCharType="separate"/>
      </w:r>
      <w:ins w:id="224" w:author="Gerard" w:date="2015-04-08T21:50:00Z">
        <w:r>
          <w:rPr>
            <w:noProof/>
          </w:rPr>
          <w:t>52</w:t>
        </w:r>
        <w:r>
          <w:rPr>
            <w:noProof/>
          </w:rPr>
          <w:fldChar w:fldCharType="end"/>
        </w:r>
      </w:ins>
    </w:p>
    <w:p w14:paraId="0583CA59" w14:textId="77777777" w:rsidR="00C00DDA" w:rsidRDefault="00C00DDA">
      <w:pPr>
        <w:pStyle w:val="TOC3"/>
        <w:tabs>
          <w:tab w:val="right" w:leader="dot" w:pos="9350"/>
        </w:tabs>
        <w:rPr>
          <w:ins w:id="225" w:author="Gerard" w:date="2015-04-08T21:50:00Z"/>
          <w:rFonts w:asciiTheme="minorHAnsi" w:eastAsiaTheme="minorEastAsia" w:hAnsiTheme="minorHAnsi" w:cstheme="minorBidi"/>
          <w:i w:val="0"/>
          <w:iCs w:val="0"/>
          <w:noProof/>
          <w:sz w:val="24"/>
          <w:szCs w:val="24"/>
          <w:lang w:eastAsia="ja-JP"/>
        </w:rPr>
      </w:pPr>
      <w:ins w:id="226" w:author="Gerard" w:date="2015-04-08T21:50:00Z">
        <w:r w:rsidRPr="00CC06C1">
          <w:rPr>
            <w:noProof/>
            <w:color w:val="000000"/>
          </w:rPr>
          <w:t>3.12.3.</w:t>
        </w:r>
        <w:r>
          <w:rPr>
            <w:noProof/>
          </w:rPr>
          <w:t xml:space="preserve"> Biphasic-Solute and Multiphasic Contact</w:t>
        </w:r>
        <w:r>
          <w:rPr>
            <w:noProof/>
          </w:rPr>
          <w:tab/>
        </w:r>
        <w:r>
          <w:rPr>
            <w:noProof/>
          </w:rPr>
          <w:fldChar w:fldCharType="begin"/>
        </w:r>
        <w:r>
          <w:rPr>
            <w:noProof/>
          </w:rPr>
          <w:instrText xml:space="preserve"> PAGEREF _Toc290149256 \h </w:instrText>
        </w:r>
        <w:r>
          <w:rPr>
            <w:noProof/>
          </w:rPr>
        </w:r>
      </w:ins>
      <w:r>
        <w:rPr>
          <w:noProof/>
        </w:rPr>
        <w:fldChar w:fldCharType="separate"/>
      </w:r>
      <w:ins w:id="227" w:author="Gerard" w:date="2015-04-08T21:50:00Z">
        <w:r>
          <w:rPr>
            <w:noProof/>
          </w:rPr>
          <w:t>53</w:t>
        </w:r>
        <w:r>
          <w:rPr>
            <w:noProof/>
          </w:rPr>
          <w:fldChar w:fldCharType="end"/>
        </w:r>
      </w:ins>
    </w:p>
    <w:p w14:paraId="2BF6710E" w14:textId="77777777" w:rsidR="00C00DDA" w:rsidRDefault="00C00DDA">
      <w:pPr>
        <w:pStyle w:val="TOC3"/>
        <w:tabs>
          <w:tab w:val="right" w:leader="dot" w:pos="9350"/>
        </w:tabs>
        <w:rPr>
          <w:ins w:id="228" w:author="Gerard" w:date="2015-04-08T21:50:00Z"/>
          <w:rFonts w:asciiTheme="minorHAnsi" w:eastAsiaTheme="minorEastAsia" w:hAnsiTheme="minorHAnsi" w:cstheme="minorBidi"/>
          <w:i w:val="0"/>
          <w:iCs w:val="0"/>
          <w:noProof/>
          <w:sz w:val="24"/>
          <w:szCs w:val="24"/>
          <w:lang w:eastAsia="ja-JP"/>
        </w:rPr>
      </w:pPr>
      <w:ins w:id="229" w:author="Gerard" w:date="2015-04-08T21:50:00Z">
        <w:r w:rsidRPr="00CC06C1">
          <w:rPr>
            <w:noProof/>
            <w:color w:val="000000"/>
          </w:rPr>
          <w:t>3.12.4.</w:t>
        </w:r>
        <w:r>
          <w:rPr>
            <w:noProof/>
          </w:rPr>
          <w:t xml:space="preserve"> Rigid Wall Interfaces</w:t>
        </w:r>
        <w:r>
          <w:rPr>
            <w:noProof/>
          </w:rPr>
          <w:tab/>
        </w:r>
        <w:r>
          <w:rPr>
            <w:noProof/>
          </w:rPr>
          <w:fldChar w:fldCharType="begin"/>
        </w:r>
        <w:r>
          <w:rPr>
            <w:noProof/>
          </w:rPr>
          <w:instrText xml:space="preserve"> PAGEREF _Toc290149257 \h </w:instrText>
        </w:r>
        <w:r>
          <w:rPr>
            <w:noProof/>
          </w:rPr>
        </w:r>
      </w:ins>
      <w:r>
        <w:rPr>
          <w:noProof/>
        </w:rPr>
        <w:fldChar w:fldCharType="separate"/>
      </w:r>
      <w:ins w:id="230" w:author="Gerard" w:date="2015-04-08T21:50:00Z">
        <w:r>
          <w:rPr>
            <w:noProof/>
          </w:rPr>
          <w:t>54</w:t>
        </w:r>
        <w:r>
          <w:rPr>
            <w:noProof/>
          </w:rPr>
          <w:fldChar w:fldCharType="end"/>
        </w:r>
      </w:ins>
    </w:p>
    <w:p w14:paraId="285BECD2" w14:textId="77777777" w:rsidR="00C00DDA" w:rsidRDefault="00C00DDA">
      <w:pPr>
        <w:pStyle w:val="TOC3"/>
        <w:tabs>
          <w:tab w:val="right" w:leader="dot" w:pos="9350"/>
        </w:tabs>
        <w:rPr>
          <w:ins w:id="231" w:author="Gerard" w:date="2015-04-08T21:50:00Z"/>
          <w:rFonts w:asciiTheme="minorHAnsi" w:eastAsiaTheme="minorEastAsia" w:hAnsiTheme="minorHAnsi" w:cstheme="minorBidi"/>
          <w:i w:val="0"/>
          <w:iCs w:val="0"/>
          <w:noProof/>
          <w:sz w:val="24"/>
          <w:szCs w:val="24"/>
          <w:lang w:eastAsia="ja-JP"/>
        </w:rPr>
      </w:pPr>
      <w:ins w:id="232" w:author="Gerard" w:date="2015-04-08T21:50:00Z">
        <w:r w:rsidRPr="00CC06C1">
          <w:rPr>
            <w:noProof/>
            <w:color w:val="000000"/>
          </w:rPr>
          <w:t>3.12.5.</w:t>
        </w:r>
        <w:r>
          <w:rPr>
            <w:noProof/>
          </w:rPr>
          <w:t xml:space="preserve"> Tied Interfaces</w:t>
        </w:r>
        <w:r>
          <w:rPr>
            <w:noProof/>
          </w:rPr>
          <w:tab/>
        </w:r>
        <w:r>
          <w:rPr>
            <w:noProof/>
          </w:rPr>
          <w:fldChar w:fldCharType="begin"/>
        </w:r>
        <w:r>
          <w:rPr>
            <w:noProof/>
          </w:rPr>
          <w:instrText xml:space="preserve"> PAGEREF _Toc290149258 \h </w:instrText>
        </w:r>
        <w:r>
          <w:rPr>
            <w:noProof/>
          </w:rPr>
        </w:r>
      </w:ins>
      <w:r>
        <w:rPr>
          <w:noProof/>
        </w:rPr>
        <w:fldChar w:fldCharType="separate"/>
      </w:r>
      <w:ins w:id="233" w:author="Gerard" w:date="2015-04-08T21:50:00Z">
        <w:r>
          <w:rPr>
            <w:noProof/>
          </w:rPr>
          <w:t>55</w:t>
        </w:r>
        <w:r>
          <w:rPr>
            <w:noProof/>
          </w:rPr>
          <w:fldChar w:fldCharType="end"/>
        </w:r>
      </w:ins>
    </w:p>
    <w:p w14:paraId="6998F9BF" w14:textId="77777777" w:rsidR="00C00DDA" w:rsidRDefault="00C00DDA">
      <w:pPr>
        <w:pStyle w:val="TOC3"/>
        <w:tabs>
          <w:tab w:val="right" w:leader="dot" w:pos="9350"/>
        </w:tabs>
        <w:rPr>
          <w:ins w:id="234" w:author="Gerard" w:date="2015-04-08T21:50:00Z"/>
          <w:rFonts w:asciiTheme="minorHAnsi" w:eastAsiaTheme="minorEastAsia" w:hAnsiTheme="minorHAnsi" w:cstheme="minorBidi"/>
          <w:i w:val="0"/>
          <w:iCs w:val="0"/>
          <w:noProof/>
          <w:sz w:val="24"/>
          <w:szCs w:val="24"/>
          <w:lang w:eastAsia="ja-JP"/>
        </w:rPr>
      </w:pPr>
      <w:ins w:id="235" w:author="Gerard" w:date="2015-04-08T21:50:00Z">
        <w:r w:rsidRPr="00CC06C1">
          <w:rPr>
            <w:noProof/>
            <w:color w:val="000000"/>
          </w:rPr>
          <w:t>3.12.6.</w:t>
        </w:r>
        <w:r>
          <w:rPr>
            <w:noProof/>
          </w:rPr>
          <w:t xml:space="preserve"> Tied Biphasic Interfaces</w:t>
        </w:r>
        <w:r>
          <w:rPr>
            <w:noProof/>
          </w:rPr>
          <w:tab/>
        </w:r>
        <w:r>
          <w:rPr>
            <w:noProof/>
          </w:rPr>
          <w:fldChar w:fldCharType="begin"/>
        </w:r>
        <w:r>
          <w:rPr>
            <w:noProof/>
          </w:rPr>
          <w:instrText xml:space="preserve"> PAGEREF _Toc290149259 \h </w:instrText>
        </w:r>
        <w:r>
          <w:rPr>
            <w:noProof/>
          </w:rPr>
        </w:r>
      </w:ins>
      <w:r>
        <w:rPr>
          <w:noProof/>
        </w:rPr>
        <w:fldChar w:fldCharType="separate"/>
      </w:r>
      <w:ins w:id="236" w:author="Gerard" w:date="2015-04-08T21:50:00Z">
        <w:r>
          <w:rPr>
            <w:noProof/>
          </w:rPr>
          <w:t>55</w:t>
        </w:r>
        <w:r>
          <w:rPr>
            <w:noProof/>
          </w:rPr>
          <w:fldChar w:fldCharType="end"/>
        </w:r>
      </w:ins>
    </w:p>
    <w:p w14:paraId="2CB1FCD7" w14:textId="77777777" w:rsidR="00C00DDA" w:rsidRDefault="00C00DDA">
      <w:pPr>
        <w:pStyle w:val="TOC3"/>
        <w:tabs>
          <w:tab w:val="right" w:leader="dot" w:pos="9350"/>
        </w:tabs>
        <w:rPr>
          <w:ins w:id="237" w:author="Gerard" w:date="2015-04-08T21:50:00Z"/>
          <w:rFonts w:asciiTheme="minorHAnsi" w:eastAsiaTheme="minorEastAsia" w:hAnsiTheme="minorHAnsi" w:cstheme="minorBidi"/>
          <w:i w:val="0"/>
          <w:iCs w:val="0"/>
          <w:noProof/>
          <w:sz w:val="24"/>
          <w:szCs w:val="24"/>
          <w:lang w:eastAsia="ja-JP"/>
        </w:rPr>
      </w:pPr>
      <w:ins w:id="238" w:author="Gerard" w:date="2015-04-08T21:50:00Z">
        <w:r w:rsidRPr="00CC06C1">
          <w:rPr>
            <w:noProof/>
            <w:color w:val="000000"/>
          </w:rPr>
          <w:t>3.12.7.</w:t>
        </w:r>
        <w:r>
          <w:rPr>
            <w:noProof/>
          </w:rPr>
          <w:t xml:space="preserve"> Rigid Interfaces</w:t>
        </w:r>
        <w:r>
          <w:rPr>
            <w:noProof/>
          </w:rPr>
          <w:tab/>
        </w:r>
        <w:r>
          <w:rPr>
            <w:noProof/>
          </w:rPr>
          <w:fldChar w:fldCharType="begin"/>
        </w:r>
        <w:r>
          <w:rPr>
            <w:noProof/>
          </w:rPr>
          <w:instrText xml:space="preserve"> PAGEREF _Toc290149260 \h </w:instrText>
        </w:r>
        <w:r>
          <w:rPr>
            <w:noProof/>
          </w:rPr>
        </w:r>
      </w:ins>
      <w:r>
        <w:rPr>
          <w:noProof/>
        </w:rPr>
        <w:fldChar w:fldCharType="separate"/>
      </w:r>
      <w:ins w:id="239" w:author="Gerard" w:date="2015-04-08T21:50:00Z">
        <w:r>
          <w:rPr>
            <w:noProof/>
          </w:rPr>
          <w:t>56</w:t>
        </w:r>
        <w:r>
          <w:rPr>
            <w:noProof/>
          </w:rPr>
          <w:fldChar w:fldCharType="end"/>
        </w:r>
      </w:ins>
    </w:p>
    <w:p w14:paraId="433D7F86" w14:textId="77777777" w:rsidR="00C00DDA" w:rsidRDefault="00C00DDA">
      <w:pPr>
        <w:pStyle w:val="TOC3"/>
        <w:tabs>
          <w:tab w:val="right" w:leader="dot" w:pos="9350"/>
        </w:tabs>
        <w:rPr>
          <w:ins w:id="240" w:author="Gerard" w:date="2015-04-08T21:50:00Z"/>
          <w:rFonts w:asciiTheme="minorHAnsi" w:eastAsiaTheme="minorEastAsia" w:hAnsiTheme="minorHAnsi" w:cstheme="minorBidi"/>
          <w:i w:val="0"/>
          <w:iCs w:val="0"/>
          <w:noProof/>
          <w:sz w:val="24"/>
          <w:szCs w:val="24"/>
          <w:lang w:eastAsia="ja-JP"/>
        </w:rPr>
      </w:pPr>
      <w:ins w:id="241" w:author="Gerard" w:date="2015-04-08T21:50:00Z">
        <w:r w:rsidRPr="00CC06C1">
          <w:rPr>
            <w:noProof/>
            <w:color w:val="000000"/>
          </w:rPr>
          <w:t>3.12.8.</w:t>
        </w:r>
        <w:r>
          <w:rPr>
            <w:noProof/>
          </w:rPr>
          <w:t xml:space="preserve"> Rigid Joints</w:t>
        </w:r>
        <w:r>
          <w:rPr>
            <w:noProof/>
          </w:rPr>
          <w:tab/>
        </w:r>
        <w:r>
          <w:rPr>
            <w:noProof/>
          </w:rPr>
          <w:fldChar w:fldCharType="begin"/>
        </w:r>
        <w:r>
          <w:rPr>
            <w:noProof/>
          </w:rPr>
          <w:instrText xml:space="preserve"> PAGEREF _Toc290149261 \h </w:instrText>
        </w:r>
        <w:r>
          <w:rPr>
            <w:noProof/>
          </w:rPr>
        </w:r>
      </w:ins>
      <w:r>
        <w:rPr>
          <w:noProof/>
        </w:rPr>
        <w:fldChar w:fldCharType="separate"/>
      </w:r>
      <w:ins w:id="242" w:author="Gerard" w:date="2015-04-08T21:50:00Z">
        <w:r>
          <w:rPr>
            <w:noProof/>
          </w:rPr>
          <w:t>56</w:t>
        </w:r>
        <w:r>
          <w:rPr>
            <w:noProof/>
          </w:rPr>
          <w:fldChar w:fldCharType="end"/>
        </w:r>
      </w:ins>
    </w:p>
    <w:p w14:paraId="29521318" w14:textId="77777777" w:rsidR="00C00DDA" w:rsidRDefault="00C00DDA">
      <w:pPr>
        <w:pStyle w:val="TOC2"/>
        <w:tabs>
          <w:tab w:val="right" w:leader="dot" w:pos="9350"/>
        </w:tabs>
        <w:rPr>
          <w:ins w:id="243" w:author="Gerard" w:date="2015-04-08T21:50:00Z"/>
          <w:rFonts w:asciiTheme="minorHAnsi" w:eastAsiaTheme="minorEastAsia" w:hAnsiTheme="minorHAnsi" w:cstheme="minorBidi"/>
          <w:smallCaps w:val="0"/>
          <w:noProof/>
          <w:sz w:val="24"/>
          <w:szCs w:val="24"/>
          <w:lang w:eastAsia="ja-JP"/>
        </w:rPr>
      </w:pPr>
      <w:ins w:id="244" w:author="Gerard" w:date="2015-04-08T21:50:00Z">
        <w:r>
          <w:rPr>
            <w:noProof/>
          </w:rPr>
          <w:t>3.13. Constraints Section</w:t>
        </w:r>
        <w:r>
          <w:rPr>
            <w:noProof/>
          </w:rPr>
          <w:tab/>
        </w:r>
        <w:r>
          <w:rPr>
            <w:noProof/>
          </w:rPr>
          <w:fldChar w:fldCharType="begin"/>
        </w:r>
        <w:r>
          <w:rPr>
            <w:noProof/>
          </w:rPr>
          <w:instrText xml:space="preserve"> PAGEREF _Toc290149262 \h </w:instrText>
        </w:r>
        <w:r>
          <w:rPr>
            <w:noProof/>
          </w:rPr>
        </w:r>
      </w:ins>
      <w:r>
        <w:rPr>
          <w:noProof/>
        </w:rPr>
        <w:fldChar w:fldCharType="separate"/>
      </w:r>
      <w:ins w:id="245" w:author="Gerard" w:date="2015-04-08T21:50:00Z">
        <w:r>
          <w:rPr>
            <w:noProof/>
          </w:rPr>
          <w:t>57</w:t>
        </w:r>
        <w:r>
          <w:rPr>
            <w:noProof/>
          </w:rPr>
          <w:fldChar w:fldCharType="end"/>
        </w:r>
      </w:ins>
    </w:p>
    <w:p w14:paraId="4CB34A46" w14:textId="77777777" w:rsidR="00C00DDA" w:rsidRDefault="00C00DDA">
      <w:pPr>
        <w:pStyle w:val="TOC3"/>
        <w:tabs>
          <w:tab w:val="right" w:leader="dot" w:pos="9350"/>
        </w:tabs>
        <w:rPr>
          <w:ins w:id="246" w:author="Gerard" w:date="2015-04-08T21:50:00Z"/>
          <w:rFonts w:asciiTheme="minorHAnsi" w:eastAsiaTheme="minorEastAsia" w:hAnsiTheme="minorHAnsi" w:cstheme="minorBidi"/>
          <w:i w:val="0"/>
          <w:iCs w:val="0"/>
          <w:noProof/>
          <w:sz w:val="24"/>
          <w:szCs w:val="24"/>
          <w:lang w:eastAsia="ja-JP"/>
        </w:rPr>
      </w:pPr>
      <w:ins w:id="247" w:author="Gerard" w:date="2015-04-08T21:50:00Z">
        <w:r w:rsidRPr="00CC06C1">
          <w:rPr>
            <w:noProof/>
            <w:color w:val="000000"/>
          </w:rPr>
          <w:t>3.13.1.</w:t>
        </w:r>
        <w:r>
          <w:rPr>
            <w:noProof/>
          </w:rPr>
          <w:t xml:space="preserve"> Rigid Body Constraints</w:t>
        </w:r>
        <w:r>
          <w:rPr>
            <w:noProof/>
          </w:rPr>
          <w:tab/>
        </w:r>
        <w:r>
          <w:rPr>
            <w:noProof/>
          </w:rPr>
          <w:fldChar w:fldCharType="begin"/>
        </w:r>
        <w:r>
          <w:rPr>
            <w:noProof/>
          </w:rPr>
          <w:instrText xml:space="preserve"> PAGEREF _Toc290149263 \h </w:instrText>
        </w:r>
        <w:r>
          <w:rPr>
            <w:noProof/>
          </w:rPr>
        </w:r>
      </w:ins>
      <w:r>
        <w:rPr>
          <w:noProof/>
        </w:rPr>
        <w:fldChar w:fldCharType="separate"/>
      </w:r>
      <w:ins w:id="248" w:author="Gerard" w:date="2015-04-08T21:50:00Z">
        <w:r>
          <w:rPr>
            <w:noProof/>
          </w:rPr>
          <w:t>57</w:t>
        </w:r>
        <w:r>
          <w:rPr>
            <w:noProof/>
          </w:rPr>
          <w:fldChar w:fldCharType="end"/>
        </w:r>
      </w:ins>
    </w:p>
    <w:p w14:paraId="15352F02" w14:textId="77777777" w:rsidR="00C00DDA" w:rsidRDefault="00C00DDA">
      <w:pPr>
        <w:pStyle w:val="TOC2"/>
        <w:tabs>
          <w:tab w:val="right" w:leader="dot" w:pos="9350"/>
        </w:tabs>
        <w:rPr>
          <w:ins w:id="249" w:author="Gerard" w:date="2015-04-08T21:50:00Z"/>
          <w:rFonts w:asciiTheme="minorHAnsi" w:eastAsiaTheme="minorEastAsia" w:hAnsiTheme="minorHAnsi" w:cstheme="minorBidi"/>
          <w:smallCaps w:val="0"/>
          <w:noProof/>
          <w:sz w:val="24"/>
          <w:szCs w:val="24"/>
          <w:lang w:eastAsia="ja-JP"/>
        </w:rPr>
      </w:pPr>
      <w:ins w:id="250" w:author="Gerard" w:date="2015-04-08T21:50:00Z">
        <w:r>
          <w:rPr>
            <w:noProof/>
          </w:rPr>
          <w:t>3.14. Discrete Section</w:t>
        </w:r>
        <w:r>
          <w:rPr>
            <w:noProof/>
          </w:rPr>
          <w:tab/>
        </w:r>
        <w:r>
          <w:rPr>
            <w:noProof/>
          </w:rPr>
          <w:fldChar w:fldCharType="begin"/>
        </w:r>
        <w:r>
          <w:rPr>
            <w:noProof/>
          </w:rPr>
          <w:instrText xml:space="preserve"> PAGEREF _Toc290149264 \h </w:instrText>
        </w:r>
        <w:r>
          <w:rPr>
            <w:noProof/>
          </w:rPr>
        </w:r>
      </w:ins>
      <w:r>
        <w:rPr>
          <w:noProof/>
        </w:rPr>
        <w:fldChar w:fldCharType="separate"/>
      </w:r>
      <w:ins w:id="251" w:author="Gerard" w:date="2015-04-08T21:50:00Z">
        <w:r>
          <w:rPr>
            <w:noProof/>
          </w:rPr>
          <w:t>59</w:t>
        </w:r>
        <w:r>
          <w:rPr>
            <w:noProof/>
          </w:rPr>
          <w:fldChar w:fldCharType="end"/>
        </w:r>
      </w:ins>
    </w:p>
    <w:p w14:paraId="34590F75" w14:textId="77777777" w:rsidR="00C00DDA" w:rsidRDefault="00C00DDA">
      <w:pPr>
        <w:pStyle w:val="TOC3"/>
        <w:tabs>
          <w:tab w:val="right" w:leader="dot" w:pos="9350"/>
        </w:tabs>
        <w:rPr>
          <w:ins w:id="252" w:author="Gerard" w:date="2015-04-08T21:50:00Z"/>
          <w:rFonts w:asciiTheme="minorHAnsi" w:eastAsiaTheme="minorEastAsia" w:hAnsiTheme="minorHAnsi" w:cstheme="minorBidi"/>
          <w:i w:val="0"/>
          <w:iCs w:val="0"/>
          <w:noProof/>
          <w:sz w:val="24"/>
          <w:szCs w:val="24"/>
          <w:lang w:eastAsia="ja-JP"/>
        </w:rPr>
      </w:pPr>
      <w:ins w:id="253" w:author="Gerard" w:date="2015-04-08T21:50:00Z">
        <w:r w:rsidRPr="00CC06C1">
          <w:rPr>
            <w:noProof/>
            <w:color w:val="000000"/>
          </w:rPr>
          <w:t>3.14.1.</w:t>
        </w:r>
        <w:r>
          <w:rPr>
            <w:noProof/>
          </w:rPr>
          <w:t xml:space="preserve"> Springs</w:t>
        </w:r>
        <w:r>
          <w:rPr>
            <w:noProof/>
          </w:rPr>
          <w:tab/>
        </w:r>
        <w:r>
          <w:rPr>
            <w:noProof/>
          </w:rPr>
          <w:fldChar w:fldCharType="begin"/>
        </w:r>
        <w:r>
          <w:rPr>
            <w:noProof/>
          </w:rPr>
          <w:instrText xml:space="preserve"> PAGEREF _Toc290149265 \h </w:instrText>
        </w:r>
        <w:r>
          <w:rPr>
            <w:noProof/>
          </w:rPr>
        </w:r>
      </w:ins>
      <w:r>
        <w:rPr>
          <w:noProof/>
        </w:rPr>
        <w:fldChar w:fldCharType="separate"/>
      </w:r>
      <w:ins w:id="254" w:author="Gerard" w:date="2015-04-08T21:50:00Z">
        <w:r>
          <w:rPr>
            <w:noProof/>
          </w:rPr>
          <w:t>59</w:t>
        </w:r>
        <w:r>
          <w:rPr>
            <w:noProof/>
          </w:rPr>
          <w:fldChar w:fldCharType="end"/>
        </w:r>
      </w:ins>
    </w:p>
    <w:p w14:paraId="57B2CA07" w14:textId="77777777" w:rsidR="00C00DDA" w:rsidRDefault="00C00DDA">
      <w:pPr>
        <w:pStyle w:val="TOC2"/>
        <w:tabs>
          <w:tab w:val="right" w:leader="dot" w:pos="9350"/>
        </w:tabs>
        <w:rPr>
          <w:ins w:id="255" w:author="Gerard" w:date="2015-04-08T21:50:00Z"/>
          <w:rFonts w:asciiTheme="minorHAnsi" w:eastAsiaTheme="minorEastAsia" w:hAnsiTheme="minorHAnsi" w:cstheme="minorBidi"/>
          <w:smallCaps w:val="0"/>
          <w:noProof/>
          <w:sz w:val="24"/>
          <w:szCs w:val="24"/>
          <w:lang w:eastAsia="ja-JP"/>
        </w:rPr>
      </w:pPr>
      <w:ins w:id="256" w:author="Gerard" w:date="2015-04-08T21:50:00Z">
        <w:r>
          <w:rPr>
            <w:noProof/>
          </w:rPr>
          <w:t>3.15. LoadData Section</w:t>
        </w:r>
        <w:r>
          <w:rPr>
            <w:noProof/>
          </w:rPr>
          <w:tab/>
        </w:r>
        <w:r>
          <w:rPr>
            <w:noProof/>
          </w:rPr>
          <w:fldChar w:fldCharType="begin"/>
        </w:r>
        <w:r>
          <w:rPr>
            <w:noProof/>
          </w:rPr>
          <w:instrText xml:space="preserve"> PAGEREF _Toc290149266 \h </w:instrText>
        </w:r>
        <w:r>
          <w:rPr>
            <w:noProof/>
          </w:rPr>
        </w:r>
      </w:ins>
      <w:r>
        <w:rPr>
          <w:noProof/>
        </w:rPr>
        <w:fldChar w:fldCharType="separate"/>
      </w:r>
      <w:ins w:id="257" w:author="Gerard" w:date="2015-04-08T21:50:00Z">
        <w:r>
          <w:rPr>
            <w:noProof/>
          </w:rPr>
          <w:t>61</w:t>
        </w:r>
        <w:r>
          <w:rPr>
            <w:noProof/>
          </w:rPr>
          <w:fldChar w:fldCharType="end"/>
        </w:r>
      </w:ins>
    </w:p>
    <w:p w14:paraId="00FD562C" w14:textId="77777777" w:rsidR="00C00DDA" w:rsidRDefault="00C00DDA">
      <w:pPr>
        <w:pStyle w:val="TOC2"/>
        <w:tabs>
          <w:tab w:val="right" w:leader="dot" w:pos="9350"/>
        </w:tabs>
        <w:rPr>
          <w:ins w:id="258" w:author="Gerard" w:date="2015-04-08T21:50:00Z"/>
          <w:rFonts w:asciiTheme="minorHAnsi" w:eastAsiaTheme="minorEastAsia" w:hAnsiTheme="minorHAnsi" w:cstheme="minorBidi"/>
          <w:smallCaps w:val="0"/>
          <w:noProof/>
          <w:sz w:val="24"/>
          <w:szCs w:val="24"/>
          <w:lang w:eastAsia="ja-JP"/>
        </w:rPr>
      </w:pPr>
      <w:ins w:id="259" w:author="Gerard" w:date="2015-04-08T21:50:00Z">
        <w:r>
          <w:rPr>
            <w:noProof/>
          </w:rPr>
          <w:t>3.16. Output Section</w:t>
        </w:r>
        <w:r>
          <w:rPr>
            <w:noProof/>
          </w:rPr>
          <w:tab/>
        </w:r>
        <w:r>
          <w:rPr>
            <w:noProof/>
          </w:rPr>
          <w:fldChar w:fldCharType="begin"/>
        </w:r>
        <w:r>
          <w:rPr>
            <w:noProof/>
          </w:rPr>
          <w:instrText xml:space="preserve"> PAGEREF _Toc290149267 \h </w:instrText>
        </w:r>
        <w:r>
          <w:rPr>
            <w:noProof/>
          </w:rPr>
        </w:r>
      </w:ins>
      <w:r>
        <w:rPr>
          <w:noProof/>
        </w:rPr>
        <w:fldChar w:fldCharType="separate"/>
      </w:r>
      <w:ins w:id="260" w:author="Gerard" w:date="2015-04-08T21:50:00Z">
        <w:r>
          <w:rPr>
            <w:noProof/>
          </w:rPr>
          <w:t>63</w:t>
        </w:r>
        <w:r>
          <w:rPr>
            <w:noProof/>
          </w:rPr>
          <w:fldChar w:fldCharType="end"/>
        </w:r>
      </w:ins>
    </w:p>
    <w:p w14:paraId="11DF917B" w14:textId="77777777" w:rsidR="00C00DDA" w:rsidRDefault="00C00DDA">
      <w:pPr>
        <w:pStyle w:val="TOC3"/>
        <w:tabs>
          <w:tab w:val="right" w:leader="dot" w:pos="9350"/>
        </w:tabs>
        <w:rPr>
          <w:ins w:id="261" w:author="Gerard" w:date="2015-04-08T21:50:00Z"/>
          <w:rFonts w:asciiTheme="minorHAnsi" w:eastAsiaTheme="minorEastAsia" w:hAnsiTheme="minorHAnsi" w:cstheme="minorBidi"/>
          <w:i w:val="0"/>
          <w:iCs w:val="0"/>
          <w:noProof/>
          <w:sz w:val="24"/>
          <w:szCs w:val="24"/>
          <w:lang w:eastAsia="ja-JP"/>
        </w:rPr>
      </w:pPr>
      <w:ins w:id="262" w:author="Gerard" w:date="2015-04-08T21:50:00Z">
        <w:r w:rsidRPr="00CC06C1">
          <w:rPr>
            <w:noProof/>
            <w:color w:val="000000"/>
          </w:rPr>
          <w:t>3.16.1.</w:t>
        </w:r>
        <w:r>
          <w:rPr>
            <w:noProof/>
          </w:rPr>
          <w:t xml:space="preserve"> Logfile</w:t>
        </w:r>
        <w:r>
          <w:rPr>
            <w:noProof/>
          </w:rPr>
          <w:tab/>
        </w:r>
        <w:r>
          <w:rPr>
            <w:noProof/>
          </w:rPr>
          <w:fldChar w:fldCharType="begin"/>
        </w:r>
        <w:r>
          <w:rPr>
            <w:noProof/>
          </w:rPr>
          <w:instrText xml:space="preserve"> PAGEREF _Toc290149268 \h </w:instrText>
        </w:r>
        <w:r>
          <w:rPr>
            <w:noProof/>
          </w:rPr>
        </w:r>
      </w:ins>
      <w:r>
        <w:rPr>
          <w:noProof/>
        </w:rPr>
        <w:fldChar w:fldCharType="separate"/>
      </w:r>
      <w:ins w:id="263" w:author="Gerard" w:date="2015-04-08T21:50:00Z">
        <w:r>
          <w:rPr>
            <w:noProof/>
          </w:rPr>
          <w:t>63</w:t>
        </w:r>
        <w:r>
          <w:rPr>
            <w:noProof/>
          </w:rPr>
          <w:fldChar w:fldCharType="end"/>
        </w:r>
      </w:ins>
    </w:p>
    <w:p w14:paraId="48DCD7B4" w14:textId="77777777" w:rsidR="00C00DDA" w:rsidRDefault="00C00DDA">
      <w:pPr>
        <w:pStyle w:val="TOC4"/>
        <w:tabs>
          <w:tab w:val="right" w:leader="dot" w:pos="9350"/>
        </w:tabs>
        <w:rPr>
          <w:ins w:id="264" w:author="Gerard" w:date="2015-04-08T21:50:00Z"/>
          <w:rFonts w:asciiTheme="minorHAnsi" w:eastAsiaTheme="minorEastAsia" w:hAnsiTheme="minorHAnsi" w:cstheme="minorBidi"/>
          <w:noProof/>
          <w:sz w:val="24"/>
          <w:szCs w:val="24"/>
          <w:lang w:eastAsia="ja-JP"/>
        </w:rPr>
      </w:pPr>
      <w:ins w:id="265" w:author="Gerard" w:date="2015-04-08T21:50:00Z">
        <w:r>
          <w:rPr>
            <w:noProof/>
          </w:rPr>
          <w:t>3.16.1.1. Node_Data Class</w:t>
        </w:r>
        <w:r>
          <w:rPr>
            <w:noProof/>
          </w:rPr>
          <w:tab/>
        </w:r>
        <w:r>
          <w:rPr>
            <w:noProof/>
          </w:rPr>
          <w:fldChar w:fldCharType="begin"/>
        </w:r>
        <w:r>
          <w:rPr>
            <w:noProof/>
          </w:rPr>
          <w:instrText xml:space="preserve"> PAGEREF _Toc290149269 \h </w:instrText>
        </w:r>
        <w:r>
          <w:rPr>
            <w:noProof/>
          </w:rPr>
        </w:r>
      </w:ins>
      <w:r>
        <w:rPr>
          <w:noProof/>
        </w:rPr>
        <w:fldChar w:fldCharType="separate"/>
      </w:r>
      <w:ins w:id="266" w:author="Gerard" w:date="2015-04-08T21:50:00Z">
        <w:r>
          <w:rPr>
            <w:noProof/>
          </w:rPr>
          <w:t>66</w:t>
        </w:r>
        <w:r>
          <w:rPr>
            <w:noProof/>
          </w:rPr>
          <w:fldChar w:fldCharType="end"/>
        </w:r>
      </w:ins>
    </w:p>
    <w:p w14:paraId="5B4BE653" w14:textId="77777777" w:rsidR="00C00DDA" w:rsidRDefault="00C00DDA">
      <w:pPr>
        <w:pStyle w:val="TOC4"/>
        <w:tabs>
          <w:tab w:val="right" w:leader="dot" w:pos="9350"/>
        </w:tabs>
        <w:rPr>
          <w:ins w:id="267" w:author="Gerard" w:date="2015-04-08T21:50:00Z"/>
          <w:rFonts w:asciiTheme="minorHAnsi" w:eastAsiaTheme="minorEastAsia" w:hAnsiTheme="minorHAnsi" w:cstheme="minorBidi"/>
          <w:noProof/>
          <w:sz w:val="24"/>
          <w:szCs w:val="24"/>
          <w:lang w:eastAsia="ja-JP"/>
        </w:rPr>
      </w:pPr>
      <w:ins w:id="268" w:author="Gerard" w:date="2015-04-08T21:50:00Z">
        <w:r>
          <w:rPr>
            <w:noProof/>
          </w:rPr>
          <w:t>3.16.1.2. Element_Data Class</w:t>
        </w:r>
        <w:r>
          <w:rPr>
            <w:noProof/>
          </w:rPr>
          <w:tab/>
        </w:r>
        <w:r>
          <w:rPr>
            <w:noProof/>
          </w:rPr>
          <w:fldChar w:fldCharType="begin"/>
        </w:r>
        <w:r>
          <w:rPr>
            <w:noProof/>
          </w:rPr>
          <w:instrText xml:space="preserve"> PAGEREF _Toc290149270 \h </w:instrText>
        </w:r>
        <w:r>
          <w:rPr>
            <w:noProof/>
          </w:rPr>
        </w:r>
      </w:ins>
      <w:r>
        <w:rPr>
          <w:noProof/>
        </w:rPr>
        <w:fldChar w:fldCharType="separate"/>
      </w:r>
      <w:ins w:id="269" w:author="Gerard" w:date="2015-04-08T21:50:00Z">
        <w:r>
          <w:rPr>
            <w:noProof/>
          </w:rPr>
          <w:t>67</w:t>
        </w:r>
        <w:r>
          <w:rPr>
            <w:noProof/>
          </w:rPr>
          <w:fldChar w:fldCharType="end"/>
        </w:r>
      </w:ins>
    </w:p>
    <w:p w14:paraId="09CFDCB7" w14:textId="77777777" w:rsidR="00C00DDA" w:rsidRDefault="00C00DDA">
      <w:pPr>
        <w:pStyle w:val="TOC4"/>
        <w:tabs>
          <w:tab w:val="right" w:leader="dot" w:pos="9350"/>
        </w:tabs>
        <w:rPr>
          <w:ins w:id="270" w:author="Gerard" w:date="2015-04-08T21:50:00Z"/>
          <w:rFonts w:asciiTheme="minorHAnsi" w:eastAsiaTheme="minorEastAsia" w:hAnsiTheme="minorHAnsi" w:cstheme="minorBidi"/>
          <w:noProof/>
          <w:sz w:val="24"/>
          <w:szCs w:val="24"/>
          <w:lang w:eastAsia="ja-JP"/>
        </w:rPr>
      </w:pPr>
      <w:ins w:id="271" w:author="Gerard" w:date="2015-04-08T21:50:00Z">
        <w:r>
          <w:rPr>
            <w:noProof/>
          </w:rPr>
          <w:t>3.16.1.3. Rigid_Body_Data Class</w:t>
        </w:r>
        <w:r>
          <w:rPr>
            <w:noProof/>
          </w:rPr>
          <w:tab/>
        </w:r>
        <w:r>
          <w:rPr>
            <w:noProof/>
          </w:rPr>
          <w:fldChar w:fldCharType="begin"/>
        </w:r>
        <w:r>
          <w:rPr>
            <w:noProof/>
          </w:rPr>
          <w:instrText xml:space="preserve"> PAGEREF _Toc290149271 \h </w:instrText>
        </w:r>
        <w:r>
          <w:rPr>
            <w:noProof/>
          </w:rPr>
        </w:r>
      </w:ins>
      <w:r>
        <w:rPr>
          <w:noProof/>
        </w:rPr>
        <w:fldChar w:fldCharType="separate"/>
      </w:r>
      <w:ins w:id="272" w:author="Gerard" w:date="2015-04-08T21:50:00Z">
        <w:r>
          <w:rPr>
            <w:noProof/>
          </w:rPr>
          <w:t>69</w:t>
        </w:r>
        <w:r>
          <w:rPr>
            <w:noProof/>
          </w:rPr>
          <w:fldChar w:fldCharType="end"/>
        </w:r>
      </w:ins>
    </w:p>
    <w:p w14:paraId="065314CD" w14:textId="77777777" w:rsidR="00C00DDA" w:rsidRDefault="00C00DDA">
      <w:pPr>
        <w:pStyle w:val="TOC3"/>
        <w:tabs>
          <w:tab w:val="right" w:leader="dot" w:pos="9350"/>
        </w:tabs>
        <w:rPr>
          <w:ins w:id="273" w:author="Gerard" w:date="2015-04-08T21:50:00Z"/>
          <w:rFonts w:asciiTheme="minorHAnsi" w:eastAsiaTheme="minorEastAsia" w:hAnsiTheme="minorHAnsi" w:cstheme="minorBidi"/>
          <w:i w:val="0"/>
          <w:iCs w:val="0"/>
          <w:noProof/>
          <w:sz w:val="24"/>
          <w:szCs w:val="24"/>
          <w:lang w:eastAsia="ja-JP"/>
        </w:rPr>
      </w:pPr>
      <w:ins w:id="274" w:author="Gerard" w:date="2015-04-08T21:50:00Z">
        <w:r w:rsidRPr="00CC06C1">
          <w:rPr>
            <w:noProof/>
            <w:color w:val="000000"/>
          </w:rPr>
          <w:t>3.16.2.</w:t>
        </w:r>
        <w:r>
          <w:rPr>
            <w:noProof/>
          </w:rPr>
          <w:t xml:space="preserve"> Plotfile</w:t>
        </w:r>
        <w:r>
          <w:rPr>
            <w:noProof/>
          </w:rPr>
          <w:tab/>
        </w:r>
        <w:r>
          <w:rPr>
            <w:noProof/>
          </w:rPr>
          <w:fldChar w:fldCharType="begin"/>
        </w:r>
        <w:r>
          <w:rPr>
            <w:noProof/>
          </w:rPr>
          <w:instrText xml:space="preserve"> PAGEREF _Toc290149272 \h </w:instrText>
        </w:r>
        <w:r>
          <w:rPr>
            <w:noProof/>
          </w:rPr>
        </w:r>
      </w:ins>
      <w:r>
        <w:rPr>
          <w:noProof/>
        </w:rPr>
        <w:fldChar w:fldCharType="separate"/>
      </w:r>
      <w:ins w:id="275" w:author="Gerard" w:date="2015-04-08T21:50:00Z">
        <w:r>
          <w:rPr>
            <w:noProof/>
          </w:rPr>
          <w:t>69</w:t>
        </w:r>
        <w:r>
          <w:rPr>
            <w:noProof/>
          </w:rPr>
          <w:fldChar w:fldCharType="end"/>
        </w:r>
      </w:ins>
    </w:p>
    <w:p w14:paraId="3C51B86A" w14:textId="77777777" w:rsidR="00C00DDA" w:rsidRDefault="00C00DDA">
      <w:pPr>
        <w:pStyle w:val="TOC2"/>
        <w:tabs>
          <w:tab w:val="right" w:leader="dot" w:pos="9350"/>
        </w:tabs>
        <w:rPr>
          <w:ins w:id="276" w:author="Gerard" w:date="2015-04-08T21:50:00Z"/>
          <w:rFonts w:asciiTheme="minorHAnsi" w:eastAsiaTheme="minorEastAsia" w:hAnsiTheme="minorHAnsi" w:cstheme="minorBidi"/>
          <w:smallCaps w:val="0"/>
          <w:noProof/>
          <w:sz w:val="24"/>
          <w:szCs w:val="24"/>
          <w:lang w:eastAsia="ja-JP"/>
        </w:rPr>
      </w:pPr>
      <w:ins w:id="277" w:author="Gerard" w:date="2015-04-08T21:50:00Z">
        <w:r>
          <w:rPr>
            <w:noProof/>
          </w:rPr>
          <w:t>3.17. Parameters Section</w:t>
        </w:r>
        <w:r>
          <w:rPr>
            <w:noProof/>
          </w:rPr>
          <w:tab/>
        </w:r>
        <w:r>
          <w:rPr>
            <w:noProof/>
          </w:rPr>
          <w:fldChar w:fldCharType="begin"/>
        </w:r>
        <w:r>
          <w:rPr>
            <w:noProof/>
          </w:rPr>
          <w:instrText xml:space="preserve"> PAGEREF _Toc290149273 \h </w:instrText>
        </w:r>
        <w:r>
          <w:rPr>
            <w:noProof/>
          </w:rPr>
        </w:r>
      </w:ins>
      <w:r>
        <w:rPr>
          <w:noProof/>
        </w:rPr>
        <w:fldChar w:fldCharType="separate"/>
      </w:r>
      <w:ins w:id="278" w:author="Gerard" w:date="2015-04-08T21:50:00Z">
        <w:r>
          <w:rPr>
            <w:noProof/>
          </w:rPr>
          <w:t>72</w:t>
        </w:r>
        <w:r>
          <w:rPr>
            <w:noProof/>
          </w:rPr>
          <w:fldChar w:fldCharType="end"/>
        </w:r>
      </w:ins>
    </w:p>
    <w:p w14:paraId="261CA056" w14:textId="77777777" w:rsidR="00C00DDA" w:rsidRDefault="00C00DDA">
      <w:pPr>
        <w:pStyle w:val="TOC1"/>
        <w:tabs>
          <w:tab w:val="right" w:leader="dot" w:pos="9350"/>
        </w:tabs>
        <w:rPr>
          <w:ins w:id="279" w:author="Gerard" w:date="2015-04-08T21:50:00Z"/>
          <w:rFonts w:asciiTheme="minorHAnsi" w:eastAsiaTheme="minorEastAsia" w:hAnsiTheme="minorHAnsi" w:cstheme="minorBidi"/>
          <w:b w:val="0"/>
          <w:bCs w:val="0"/>
          <w:caps w:val="0"/>
          <w:noProof/>
          <w:sz w:val="24"/>
          <w:szCs w:val="24"/>
          <w:lang w:eastAsia="ja-JP"/>
        </w:rPr>
      </w:pPr>
      <w:ins w:id="280" w:author="Gerard" w:date="2015-04-08T21:50:00Z">
        <w:r w:rsidRPr="00CC06C1">
          <w:rPr>
            <w:noProof/>
            <w:color w:val="000000"/>
          </w:rPr>
          <w:t>Chapter 4</w:t>
        </w:r>
        <w:r>
          <w:rPr>
            <w:noProof/>
          </w:rPr>
          <w:t xml:space="preserve"> Materials</w:t>
        </w:r>
        <w:r>
          <w:rPr>
            <w:noProof/>
          </w:rPr>
          <w:tab/>
        </w:r>
        <w:r>
          <w:rPr>
            <w:noProof/>
          </w:rPr>
          <w:fldChar w:fldCharType="begin"/>
        </w:r>
        <w:r>
          <w:rPr>
            <w:noProof/>
          </w:rPr>
          <w:instrText xml:space="preserve"> PAGEREF _Toc290149274 \h </w:instrText>
        </w:r>
        <w:r>
          <w:rPr>
            <w:noProof/>
          </w:rPr>
        </w:r>
      </w:ins>
      <w:r>
        <w:rPr>
          <w:noProof/>
        </w:rPr>
        <w:fldChar w:fldCharType="separate"/>
      </w:r>
      <w:ins w:id="281" w:author="Gerard" w:date="2015-04-08T21:50:00Z">
        <w:r>
          <w:rPr>
            <w:noProof/>
          </w:rPr>
          <w:t>73</w:t>
        </w:r>
        <w:r>
          <w:rPr>
            <w:noProof/>
          </w:rPr>
          <w:fldChar w:fldCharType="end"/>
        </w:r>
      </w:ins>
    </w:p>
    <w:p w14:paraId="333FD750" w14:textId="77777777" w:rsidR="00C00DDA" w:rsidRDefault="00C00DDA">
      <w:pPr>
        <w:pStyle w:val="TOC2"/>
        <w:tabs>
          <w:tab w:val="right" w:leader="dot" w:pos="9350"/>
        </w:tabs>
        <w:rPr>
          <w:ins w:id="282" w:author="Gerard" w:date="2015-04-08T21:50:00Z"/>
          <w:rFonts w:asciiTheme="minorHAnsi" w:eastAsiaTheme="minorEastAsia" w:hAnsiTheme="minorHAnsi" w:cstheme="minorBidi"/>
          <w:smallCaps w:val="0"/>
          <w:noProof/>
          <w:sz w:val="24"/>
          <w:szCs w:val="24"/>
          <w:lang w:eastAsia="ja-JP"/>
        </w:rPr>
      </w:pPr>
      <w:ins w:id="283" w:author="Gerard" w:date="2015-04-08T21:50:00Z">
        <w:r>
          <w:rPr>
            <w:noProof/>
          </w:rPr>
          <w:t>4.1. Elastic Solids</w:t>
        </w:r>
        <w:r>
          <w:rPr>
            <w:noProof/>
          </w:rPr>
          <w:tab/>
        </w:r>
        <w:r>
          <w:rPr>
            <w:noProof/>
          </w:rPr>
          <w:fldChar w:fldCharType="begin"/>
        </w:r>
        <w:r>
          <w:rPr>
            <w:noProof/>
          </w:rPr>
          <w:instrText xml:space="preserve"> PAGEREF _Toc290149275 \h </w:instrText>
        </w:r>
        <w:r>
          <w:rPr>
            <w:noProof/>
          </w:rPr>
        </w:r>
      </w:ins>
      <w:r>
        <w:rPr>
          <w:noProof/>
        </w:rPr>
        <w:fldChar w:fldCharType="separate"/>
      </w:r>
      <w:ins w:id="284" w:author="Gerard" w:date="2015-04-08T21:50:00Z">
        <w:r>
          <w:rPr>
            <w:noProof/>
          </w:rPr>
          <w:t>73</w:t>
        </w:r>
        <w:r>
          <w:rPr>
            <w:noProof/>
          </w:rPr>
          <w:fldChar w:fldCharType="end"/>
        </w:r>
      </w:ins>
    </w:p>
    <w:p w14:paraId="3333EA43" w14:textId="77777777" w:rsidR="00C00DDA" w:rsidRDefault="00C00DDA">
      <w:pPr>
        <w:pStyle w:val="TOC3"/>
        <w:tabs>
          <w:tab w:val="right" w:leader="dot" w:pos="9350"/>
        </w:tabs>
        <w:rPr>
          <w:ins w:id="285" w:author="Gerard" w:date="2015-04-08T21:50:00Z"/>
          <w:rFonts w:asciiTheme="minorHAnsi" w:eastAsiaTheme="minorEastAsia" w:hAnsiTheme="minorHAnsi" w:cstheme="minorBidi"/>
          <w:i w:val="0"/>
          <w:iCs w:val="0"/>
          <w:noProof/>
          <w:sz w:val="24"/>
          <w:szCs w:val="24"/>
          <w:lang w:eastAsia="ja-JP"/>
        </w:rPr>
      </w:pPr>
      <w:ins w:id="286" w:author="Gerard" w:date="2015-04-08T21:50:00Z">
        <w:r w:rsidRPr="00CC06C1">
          <w:rPr>
            <w:noProof/>
            <w:color w:val="000000"/>
          </w:rPr>
          <w:t>4.1.1.</w:t>
        </w:r>
        <w:r>
          <w:rPr>
            <w:noProof/>
          </w:rPr>
          <w:t xml:space="preserve"> Specifying Fiber Orientation or Material Axes</w:t>
        </w:r>
        <w:r>
          <w:rPr>
            <w:noProof/>
          </w:rPr>
          <w:tab/>
        </w:r>
        <w:r>
          <w:rPr>
            <w:noProof/>
          </w:rPr>
          <w:fldChar w:fldCharType="begin"/>
        </w:r>
        <w:r>
          <w:rPr>
            <w:noProof/>
          </w:rPr>
          <w:instrText xml:space="preserve"> PAGEREF _Toc290149276 \h </w:instrText>
        </w:r>
        <w:r>
          <w:rPr>
            <w:noProof/>
          </w:rPr>
        </w:r>
      </w:ins>
      <w:r>
        <w:rPr>
          <w:noProof/>
        </w:rPr>
        <w:fldChar w:fldCharType="separate"/>
      </w:r>
      <w:ins w:id="287" w:author="Gerard" w:date="2015-04-08T21:50:00Z">
        <w:r>
          <w:rPr>
            <w:noProof/>
          </w:rPr>
          <w:t>73</w:t>
        </w:r>
        <w:r>
          <w:rPr>
            <w:noProof/>
          </w:rPr>
          <w:fldChar w:fldCharType="end"/>
        </w:r>
      </w:ins>
    </w:p>
    <w:p w14:paraId="69AEC9C7" w14:textId="77777777" w:rsidR="00C00DDA" w:rsidRDefault="00C00DDA">
      <w:pPr>
        <w:pStyle w:val="TOC4"/>
        <w:tabs>
          <w:tab w:val="right" w:leader="dot" w:pos="9350"/>
        </w:tabs>
        <w:rPr>
          <w:ins w:id="288" w:author="Gerard" w:date="2015-04-08T21:50:00Z"/>
          <w:rFonts w:asciiTheme="minorHAnsi" w:eastAsiaTheme="minorEastAsia" w:hAnsiTheme="minorHAnsi" w:cstheme="minorBidi"/>
          <w:noProof/>
          <w:sz w:val="24"/>
          <w:szCs w:val="24"/>
          <w:lang w:eastAsia="ja-JP"/>
        </w:rPr>
      </w:pPr>
      <w:ins w:id="289" w:author="Gerard" w:date="2015-04-08T21:50:00Z">
        <w:r>
          <w:rPr>
            <w:noProof/>
          </w:rPr>
          <w:t>4.1.1.1. Transversely Isotropic Materials</w:t>
        </w:r>
        <w:r>
          <w:rPr>
            <w:noProof/>
          </w:rPr>
          <w:tab/>
        </w:r>
        <w:r>
          <w:rPr>
            <w:noProof/>
          </w:rPr>
          <w:fldChar w:fldCharType="begin"/>
        </w:r>
        <w:r>
          <w:rPr>
            <w:noProof/>
          </w:rPr>
          <w:instrText xml:space="preserve"> PAGEREF _Toc290149277 \h </w:instrText>
        </w:r>
        <w:r>
          <w:rPr>
            <w:noProof/>
          </w:rPr>
        </w:r>
      </w:ins>
      <w:r>
        <w:rPr>
          <w:noProof/>
        </w:rPr>
        <w:fldChar w:fldCharType="separate"/>
      </w:r>
      <w:ins w:id="290" w:author="Gerard" w:date="2015-04-08T21:50:00Z">
        <w:r>
          <w:rPr>
            <w:noProof/>
          </w:rPr>
          <w:t>73</w:t>
        </w:r>
        <w:r>
          <w:rPr>
            <w:noProof/>
          </w:rPr>
          <w:fldChar w:fldCharType="end"/>
        </w:r>
      </w:ins>
    </w:p>
    <w:p w14:paraId="717FD565" w14:textId="77777777" w:rsidR="00C00DDA" w:rsidRDefault="00C00DDA">
      <w:pPr>
        <w:pStyle w:val="TOC4"/>
        <w:tabs>
          <w:tab w:val="right" w:leader="dot" w:pos="9350"/>
        </w:tabs>
        <w:rPr>
          <w:ins w:id="291" w:author="Gerard" w:date="2015-04-08T21:50:00Z"/>
          <w:rFonts w:asciiTheme="minorHAnsi" w:eastAsiaTheme="minorEastAsia" w:hAnsiTheme="minorHAnsi" w:cstheme="minorBidi"/>
          <w:noProof/>
          <w:sz w:val="24"/>
          <w:szCs w:val="24"/>
          <w:lang w:eastAsia="ja-JP"/>
        </w:rPr>
      </w:pPr>
      <w:ins w:id="292" w:author="Gerard" w:date="2015-04-08T21:50:00Z">
        <w:r>
          <w:rPr>
            <w:noProof/>
          </w:rPr>
          <w:t>4.1.1.2. Orthotropic Materials</w:t>
        </w:r>
        <w:r>
          <w:rPr>
            <w:noProof/>
          </w:rPr>
          <w:tab/>
        </w:r>
        <w:r>
          <w:rPr>
            <w:noProof/>
          </w:rPr>
          <w:fldChar w:fldCharType="begin"/>
        </w:r>
        <w:r>
          <w:rPr>
            <w:noProof/>
          </w:rPr>
          <w:instrText xml:space="preserve"> PAGEREF _Toc290149278 \h </w:instrText>
        </w:r>
        <w:r>
          <w:rPr>
            <w:noProof/>
          </w:rPr>
        </w:r>
      </w:ins>
      <w:r>
        <w:rPr>
          <w:noProof/>
        </w:rPr>
        <w:fldChar w:fldCharType="separate"/>
      </w:r>
      <w:ins w:id="293" w:author="Gerard" w:date="2015-04-08T21:50:00Z">
        <w:r>
          <w:rPr>
            <w:noProof/>
          </w:rPr>
          <w:t>75</w:t>
        </w:r>
        <w:r>
          <w:rPr>
            <w:noProof/>
          </w:rPr>
          <w:fldChar w:fldCharType="end"/>
        </w:r>
      </w:ins>
    </w:p>
    <w:p w14:paraId="502A786E" w14:textId="77777777" w:rsidR="00C00DDA" w:rsidRDefault="00C00DDA">
      <w:pPr>
        <w:pStyle w:val="TOC3"/>
        <w:tabs>
          <w:tab w:val="right" w:leader="dot" w:pos="9350"/>
        </w:tabs>
        <w:rPr>
          <w:ins w:id="294" w:author="Gerard" w:date="2015-04-08T21:50:00Z"/>
          <w:rFonts w:asciiTheme="minorHAnsi" w:eastAsiaTheme="minorEastAsia" w:hAnsiTheme="minorHAnsi" w:cstheme="minorBidi"/>
          <w:i w:val="0"/>
          <w:iCs w:val="0"/>
          <w:noProof/>
          <w:sz w:val="24"/>
          <w:szCs w:val="24"/>
          <w:lang w:eastAsia="ja-JP"/>
        </w:rPr>
      </w:pPr>
      <w:ins w:id="295" w:author="Gerard" w:date="2015-04-08T21:50:00Z">
        <w:r w:rsidRPr="00CC06C1">
          <w:rPr>
            <w:noProof/>
            <w:color w:val="000000"/>
          </w:rPr>
          <w:t>4.1.2.</w:t>
        </w:r>
        <w:r>
          <w:rPr>
            <w:noProof/>
          </w:rPr>
          <w:t xml:space="preserve"> Uncoupled Materials</w:t>
        </w:r>
        <w:r>
          <w:rPr>
            <w:noProof/>
          </w:rPr>
          <w:tab/>
        </w:r>
        <w:r>
          <w:rPr>
            <w:noProof/>
          </w:rPr>
          <w:fldChar w:fldCharType="begin"/>
        </w:r>
        <w:r>
          <w:rPr>
            <w:noProof/>
          </w:rPr>
          <w:instrText xml:space="preserve"> PAGEREF _Toc290149279 \h </w:instrText>
        </w:r>
        <w:r>
          <w:rPr>
            <w:noProof/>
          </w:rPr>
        </w:r>
      </w:ins>
      <w:r>
        <w:rPr>
          <w:noProof/>
        </w:rPr>
        <w:fldChar w:fldCharType="separate"/>
      </w:r>
      <w:ins w:id="296" w:author="Gerard" w:date="2015-04-08T21:50:00Z">
        <w:r>
          <w:rPr>
            <w:noProof/>
          </w:rPr>
          <w:t>77</w:t>
        </w:r>
        <w:r>
          <w:rPr>
            <w:noProof/>
          </w:rPr>
          <w:fldChar w:fldCharType="end"/>
        </w:r>
      </w:ins>
    </w:p>
    <w:p w14:paraId="085AEDCE" w14:textId="77777777" w:rsidR="00C00DDA" w:rsidRDefault="00C00DDA">
      <w:pPr>
        <w:pStyle w:val="TOC4"/>
        <w:tabs>
          <w:tab w:val="right" w:leader="dot" w:pos="9350"/>
        </w:tabs>
        <w:rPr>
          <w:ins w:id="297" w:author="Gerard" w:date="2015-04-08T21:50:00Z"/>
          <w:rFonts w:asciiTheme="minorHAnsi" w:eastAsiaTheme="minorEastAsia" w:hAnsiTheme="minorHAnsi" w:cstheme="minorBidi"/>
          <w:noProof/>
          <w:sz w:val="24"/>
          <w:szCs w:val="24"/>
          <w:lang w:eastAsia="ja-JP"/>
        </w:rPr>
      </w:pPr>
      <w:ins w:id="298" w:author="Gerard" w:date="2015-04-08T21:50:00Z">
        <w:r>
          <w:rPr>
            <w:noProof/>
          </w:rPr>
          <w:t>4.1.2.1. Arruda-Boyce</w:t>
        </w:r>
        <w:r>
          <w:rPr>
            <w:noProof/>
          </w:rPr>
          <w:tab/>
        </w:r>
        <w:r>
          <w:rPr>
            <w:noProof/>
          </w:rPr>
          <w:fldChar w:fldCharType="begin"/>
        </w:r>
        <w:r>
          <w:rPr>
            <w:noProof/>
          </w:rPr>
          <w:instrText xml:space="preserve"> PAGEREF _Toc290149280 \h </w:instrText>
        </w:r>
        <w:r>
          <w:rPr>
            <w:noProof/>
          </w:rPr>
        </w:r>
      </w:ins>
      <w:r>
        <w:rPr>
          <w:noProof/>
        </w:rPr>
        <w:fldChar w:fldCharType="separate"/>
      </w:r>
      <w:ins w:id="299" w:author="Gerard" w:date="2015-04-08T21:50:00Z">
        <w:r>
          <w:rPr>
            <w:noProof/>
          </w:rPr>
          <w:t>79</w:t>
        </w:r>
        <w:r>
          <w:rPr>
            <w:noProof/>
          </w:rPr>
          <w:fldChar w:fldCharType="end"/>
        </w:r>
      </w:ins>
    </w:p>
    <w:p w14:paraId="2361A326" w14:textId="77777777" w:rsidR="00C00DDA" w:rsidRDefault="00C00DDA">
      <w:pPr>
        <w:pStyle w:val="TOC4"/>
        <w:tabs>
          <w:tab w:val="right" w:leader="dot" w:pos="9350"/>
        </w:tabs>
        <w:rPr>
          <w:ins w:id="300" w:author="Gerard" w:date="2015-04-08T21:50:00Z"/>
          <w:rFonts w:asciiTheme="minorHAnsi" w:eastAsiaTheme="minorEastAsia" w:hAnsiTheme="minorHAnsi" w:cstheme="minorBidi"/>
          <w:noProof/>
          <w:sz w:val="24"/>
          <w:szCs w:val="24"/>
          <w:lang w:eastAsia="ja-JP"/>
        </w:rPr>
      </w:pPr>
      <w:ins w:id="301" w:author="Gerard" w:date="2015-04-08T21:50:00Z">
        <w:r>
          <w:rPr>
            <w:noProof/>
          </w:rPr>
          <w:t>4.1.2.2. Ellipsoidal Fiber Distribution</w:t>
        </w:r>
        <w:r>
          <w:rPr>
            <w:noProof/>
          </w:rPr>
          <w:tab/>
        </w:r>
        <w:r>
          <w:rPr>
            <w:noProof/>
          </w:rPr>
          <w:fldChar w:fldCharType="begin"/>
        </w:r>
        <w:r>
          <w:rPr>
            <w:noProof/>
          </w:rPr>
          <w:instrText xml:space="preserve"> PAGEREF _Toc290149281 \h </w:instrText>
        </w:r>
        <w:r>
          <w:rPr>
            <w:noProof/>
          </w:rPr>
        </w:r>
      </w:ins>
      <w:r>
        <w:rPr>
          <w:noProof/>
        </w:rPr>
        <w:fldChar w:fldCharType="separate"/>
      </w:r>
      <w:ins w:id="302" w:author="Gerard" w:date="2015-04-08T21:50:00Z">
        <w:r>
          <w:rPr>
            <w:noProof/>
          </w:rPr>
          <w:t>80</w:t>
        </w:r>
        <w:r>
          <w:rPr>
            <w:noProof/>
          </w:rPr>
          <w:fldChar w:fldCharType="end"/>
        </w:r>
      </w:ins>
    </w:p>
    <w:p w14:paraId="73BC9BD4" w14:textId="77777777" w:rsidR="00C00DDA" w:rsidRDefault="00C00DDA">
      <w:pPr>
        <w:pStyle w:val="TOC4"/>
        <w:tabs>
          <w:tab w:val="right" w:leader="dot" w:pos="9350"/>
        </w:tabs>
        <w:rPr>
          <w:ins w:id="303" w:author="Gerard" w:date="2015-04-08T21:50:00Z"/>
          <w:rFonts w:asciiTheme="minorHAnsi" w:eastAsiaTheme="minorEastAsia" w:hAnsiTheme="minorHAnsi" w:cstheme="minorBidi"/>
          <w:noProof/>
          <w:sz w:val="24"/>
          <w:szCs w:val="24"/>
          <w:lang w:eastAsia="ja-JP"/>
        </w:rPr>
      </w:pPr>
      <w:ins w:id="304" w:author="Gerard" w:date="2015-04-08T21:50:00Z">
        <w:r>
          <w:rPr>
            <w:noProof/>
          </w:rPr>
          <w:t>4.1.2.3. Ellipsoidal Fiber Distribution Mooney-Rivlin</w:t>
        </w:r>
        <w:r>
          <w:rPr>
            <w:noProof/>
          </w:rPr>
          <w:tab/>
        </w:r>
        <w:r>
          <w:rPr>
            <w:noProof/>
          </w:rPr>
          <w:fldChar w:fldCharType="begin"/>
        </w:r>
        <w:r>
          <w:rPr>
            <w:noProof/>
          </w:rPr>
          <w:instrText xml:space="preserve"> PAGEREF _Toc290149282 \h </w:instrText>
        </w:r>
        <w:r>
          <w:rPr>
            <w:noProof/>
          </w:rPr>
        </w:r>
      </w:ins>
      <w:r>
        <w:rPr>
          <w:noProof/>
        </w:rPr>
        <w:fldChar w:fldCharType="separate"/>
      </w:r>
      <w:ins w:id="305" w:author="Gerard" w:date="2015-04-08T21:50:00Z">
        <w:r>
          <w:rPr>
            <w:noProof/>
          </w:rPr>
          <w:t>82</w:t>
        </w:r>
        <w:r>
          <w:rPr>
            <w:noProof/>
          </w:rPr>
          <w:fldChar w:fldCharType="end"/>
        </w:r>
      </w:ins>
    </w:p>
    <w:p w14:paraId="25B3089B" w14:textId="77777777" w:rsidR="00C00DDA" w:rsidRDefault="00C00DDA">
      <w:pPr>
        <w:pStyle w:val="TOC4"/>
        <w:tabs>
          <w:tab w:val="right" w:leader="dot" w:pos="9350"/>
        </w:tabs>
        <w:rPr>
          <w:ins w:id="306" w:author="Gerard" w:date="2015-04-08T21:50:00Z"/>
          <w:rFonts w:asciiTheme="minorHAnsi" w:eastAsiaTheme="minorEastAsia" w:hAnsiTheme="minorHAnsi" w:cstheme="minorBidi"/>
          <w:noProof/>
          <w:sz w:val="24"/>
          <w:szCs w:val="24"/>
          <w:lang w:eastAsia="ja-JP"/>
        </w:rPr>
      </w:pPr>
      <w:ins w:id="307" w:author="Gerard" w:date="2015-04-08T21:50:00Z">
        <w:r>
          <w:rPr>
            <w:noProof/>
          </w:rPr>
          <w:t>4.1.2.4. Ellipsoidal Fiber Distribution Veronda-Westmann</w:t>
        </w:r>
        <w:r>
          <w:rPr>
            <w:noProof/>
          </w:rPr>
          <w:tab/>
        </w:r>
        <w:r>
          <w:rPr>
            <w:noProof/>
          </w:rPr>
          <w:fldChar w:fldCharType="begin"/>
        </w:r>
        <w:r>
          <w:rPr>
            <w:noProof/>
          </w:rPr>
          <w:instrText xml:space="preserve"> PAGEREF _Toc290149283 \h </w:instrText>
        </w:r>
        <w:r>
          <w:rPr>
            <w:noProof/>
          </w:rPr>
        </w:r>
      </w:ins>
      <w:r>
        <w:rPr>
          <w:noProof/>
        </w:rPr>
        <w:fldChar w:fldCharType="separate"/>
      </w:r>
      <w:ins w:id="308" w:author="Gerard" w:date="2015-04-08T21:50:00Z">
        <w:r>
          <w:rPr>
            <w:noProof/>
          </w:rPr>
          <w:t>83</w:t>
        </w:r>
        <w:r>
          <w:rPr>
            <w:noProof/>
          </w:rPr>
          <w:fldChar w:fldCharType="end"/>
        </w:r>
      </w:ins>
    </w:p>
    <w:p w14:paraId="605DEE0F" w14:textId="77777777" w:rsidR="00C00DDA" w:rsidRDefault="00C00DDA">
      <w:pPr>
        <w:pStyle w:val="TOC4"/>
        <w:tabs>
          <w:tab w:val="right" w:leader="dot" w:pos="9350"/>
        </w:tabs>
        <w:rPr>
          <w:ins w:id="309" w:author="Gerard" w:date="2015-04-08T21:50:00Z"/>
          <w:rFonts w:asciiTheme="minorHAnsi" w:eastAsiaTheme="minorEastAsia" w:hAnsiTheme="minorHAnsi" w:cstheme="minorBidi"/>
          <w:noProof/>
          <w:sz w:val="24"/>
          <w:szCs w:val="24"/>
          <w:lang w:eastAsia="ja-JP"/>
        </w:rPr>
      </w:pPr>
      <w:ins w:id="310" w:author="Gerard" w:date="2015-04-08T21:50:00Z">
        <w:r>
          <w:rPr>
            <w:noProof/>
          </w:rPr>
          <w:t>4.1.2.5. Fiber with Exponential-Power Law, Uncoupled Formulation</w:t>
        </w:r>
        <w:r>
          <w:rPr>
            <w:noProof/>
          </w:rPr>
          <w:tab/>
        </w:r>
        <w:r>
          <w:rPr>
            <w:noProof/>
          </w:rPr>
          <w:fldChar w:fldCharType="begin"/>
        </w:r>
        <w:r>
          <w:rPr>
            <w:noProof/>
          </w:rPr>
          <w:instrText xml:space="preserve"> PAGEREF _Toc290149284 \h </w:instrText>
        </w:r>
        <w:r>
          <w:rPr>
            <w:noProof/>
          </w:rPr>
        </w:r>
      </w:ins>
      <w:r>
        <w:rPr>
          <w:noProof/>
        </w:rPr>
        <w:fldChar w:fldCharType="separate"/>
      </w:r>
      <w:ins w:id="311" w:author="Gerard" w:date="2015-04-08T21:50:00Z">
        <w:r>
          <w:rPr>
            <w:noProof/>
          </w:rPr>
          <w:t>84</w:t>
        </w:r>
        <w:r>
          <w:rPr>
            <w:noProof/>
          </w:rPr>
          <w:fldChar w:fldCharType="end"/>
        </w:r>
      </w:ins>
    </w:p>
    <w:p w14:paraId="0E82A7CB" w14:textId="77777777" w:rsidR="00C00DDA" w:rsidRDefault="00C00DDA">
      <w:pPr>
        <w:pStyle w:val="TOC4"/>
        <w:tabs>
          <w:tab w:val="right" w:leader="dot" w:pos="9350"/>
        </w:tabs>
        <w:rPr>
          <w:ins w:id="312" w:author="Gerard" w:date="2015-04-08T21:50:00Z"/>
          <w:rFonts w:asciiTheme="minorHAnsi" w:eastAsiaTheme="minorEastAsia" w:hAnsiTheme="minorHAnsi" w:cstheme="minorBidi"/>
          <w:noProof/>
          <w:sz w:val="24"/>
          <w:szCs w:val="24"/>
          <w:lang w:eastAsia="ja-JP"/>
        </w:rPr>
      </w:pPr>
      <w:ins w:id="313" w:author="Gerard" w:date="2015-04-08T21:50:00Z">
        <w:r>
          <w:rPr>
            <w:noProof/>
          </w:rPr>
          <w:t>4.1.2.6. Fung Orthotropic</w:t>
        </w:r>
        <w:r>
          <w:rPr>
            <w:noProof/>
          </w:rPr>
          <w:tab/>
        </w:r>
        <w:r>
          <w:rPr>
            <w:noProof/>
          </w:rPr>
          <w:fldChar w:fldCharType="begin"/>
        </w:r>
        <w:r>
          <w:rPr>
            <w:noProof/>
          </w:rPr>
          <w:instrText xml:space="preserve"> PAGEREF _Toc290149285 \h </w:instrText>
        </w:r>
        <w:r>
          <w:rPr>
            <w:noProof/>
          </w:rPr>
        </w:r>
      </w:ins>
      <w:r>
        <w:rPr>
          <w:noProof/>
        </w:rPr>
        <w:fldChar w:fldCharType="separate"/>
      </w:r>
      <w:ins w:id="314" w:author="Gerard" w:date="2015-04-08T21:50:00Z">
        <w:r>
          <w:rPr>
            <w:noProof/>
          </w:rPr>
          <w:t>86</w:t>
        </w:r>
        <w:r>
          <w:rPr>
            <w:noProof/>
          </w:rPr>
          <w:fldChar w:fldCharType="end"/>
        </w:r>
      </w:ins>
    </w:p>
    <w:p w14:paraId="456BD144" w14:textId="77777777" w:rsidR="00C00DDA" w:rsidRDefault="00C00DDA">
      <w:pPr>
        <w:pStyle w:val="TOC4"/>
        <w:tabs>
          <w:tab w:val="right" w:leader="dot" w:pos="9350"/>
        </w:tabs>
        <w:rPr>
          <w:ins w:id="315" w:author="Gerard" w:date="2015-04-08T21:50:00Z"/>
          <w:rFonts w:asciiTheme="minorHAnsi" w:eastAsiaTheme="minorEastAsia" w:hAnsiTheme="minorHAnsi" w:cstheme="minorBidi"/>
          <w:noProof/>
          <w:sz w:val="24"/>
          <w:szCs w:val="24"/>
          <w:lang w:eastAsia="ja-JP"/>
        </w:rPr>
      </w:pPr>
      <w:ins w:id="316" w:author="Gerard" w:date="2015-04-08T21:50:00Z">
        <w:r>
          <w:rPr>
            <w:noProof/>
          </w:rPr>
          <w:t>4.1.2.7. Mooney-Rivlin</w:t>
        </w:r>
        <w:r>
          <w:rPr>
            <w:noProof/>
          </w:rPr>
          <w:tab/>
        </w:r>
        <w:r>
          <w:rPr>
            <w:noProof/>
          </w:rPr>
          <w:fldChar w:fldCharType="begin"/>
        </w:r>
        <w:r>
          <w:rPr>
            <w:noProof/>
          </w:rPr>
          <w:instrText xml:space="preserve"> PAGEREF _Toc290149286 \h </w:instrText>
        </w:r>
        <w:r>
          <w:rPr>
            <w:noProof/>
          </w:rPr>
        </w:r>
      </w:ins>
      <w:r>
        <w:rPr>
          <w:noProof/>
        </w:rPr>
        <w:fldChar w:fldCharType="separate"/>
      </w:r>
      <w:ins w:id="317" w:author="Gerard" w:date="2015-04-08T21:50:00Z">
        <w:r>
          <w:rPr>
            <w:noProof/>
          </w:rPr>
          <w:t>88</w:t>
        </w:r>
        <w:r>
          <w:rPr>
            <w:noProof/>
          </w:rPr>
          <w:fldChar w:fldCharType="end"/>
        </w:r>
      </w:ins>
    </w:p>
    <w:p w14:paraId="5447F239" w14:textId="77777777" w:rsidR="00C00DDA" w:rsidRDefault="00C00DDA">
      <w:pPr>
        <w:pStyle w:val="TOC4"/>
        <w:tabs>
          <w:tab w:val="right" w:leader="dot" w:pos="9350"/>
        </w:tabs>
        <w:rPr>
          <w:ins w:id="318" w:author="Gerard" w:date="2015-04-08T21:50:00Z"/>
          <w:rFonts w:asciiTheme="minorHAnsi" w:eastAsiaTheme="minorEastAsia" w:hAnsiTheme="minorHAnsi" w:cstheme="minorBidi"/>
          <w:noProof/>
          <w:sz w:val="24"/>
          <w:szCs w:val="24"/>
          <w:lang w:eastAsia="ja-JP"/>
        </w:rPr>
      </w:pPr>
      <w:ins w:id="319" w:author="Gerard" w:date="2015-04-08T21:50:00Z">
        <w:r>
          <w:rPr>
            <w:noProof/>
          </w:rPr>
          <w:t>4.1.2.8. Muscle Material</w:t>
        </w:r>
        <w:r>
          <w:rPr>
            <w:noProof/>
          </w:rPr>
          <w:tab/>
        </w:r>
        <w:r>
          <w:rPr>
            <w:noProof/>
          </w:rPr>
          <w:fldChar w:fldCharType="begin"/>
        </w:r>
        <w:r>
          <w:rPr>
            <w:noProof/>
          </w:rPr>
          <w:instrText xml:space="preserve"> PAGEREF _Toc290149287 \h </w:instrText>
        </w:r>
        <w:r>
          <w:rPr>
            <w:noProof/>
          </w:rPr>
        </w:r>
      </w:ins>
      <w:r>
        <w:rPr>
          <w:noProof/>
        </w:rPr>
        <w:fldChar w:fldCharType="separate"/>
      </w:r>
      <w:ins w:id="320" w:author="Gerard" w:date="2015-04-08T21:50:00Z">
        <w:r>
          <w:rPr>
            <w:noProof/>
          </w:rPr>
          <w:t>89</w:t>
        </w:r>
        <w:r>
          <w:rPr>
            <w:noProof/>
          </w:rPr>
          <w:fldChar w:fldCharType="end"/>
        </w:r>
      </w:ins>
    </w:p>
    <w:p w14:paraId="67244A59" w14:textId="77777777" w:rsidR="00C00DDA" w:rsidRDefault="00C00DDA">
      <w:pPr>
        <w:pStyle w:val="TOC4"/>
        <w:tabs>
          <w:tab w:val="right" w:leader="dot" w:pos="9350"/>
        </w:tabs>
        <w:rPr>
          <w:ins w:id="321" w:author="Gerard" w:date="2015-04-08T21:50:00Z"/>
          <w:rFonts w:asciiTheme="minorHAnsi" w:eastAsiaTheme="minorEastAsia" w:hAnsiTheme="minorHAnsi" w:cstheme="minorBidi"/>
          <w:noProof/>
          <w:sz w:val="24"/>
          <w:szCs w:val="24"/>
          <w:lang w:eastAsia="ja-JP"/>
        </w:rPr>
      </w:pPr>
      <w:ins w:id="322" w:author="Gerard" w:date="2015-04-08T21:50:00Z">
        <w:r>
          <w:rPr>
            <w:noProof/>
          </w:rPr>
          <w:t>4.1.2.9. Ogden</w:t>
        </w:r>
        <w:r>
          <w:rPr>
            <w:noProof/>
          </w:rPr>
          <w:tab/>
        </w:r>
        <w:r>
          <w:rPr>
            <w:noProof/>
          </w:rPr>
          <w:fldChar w:fldCharType="begin"/>
        </w:r>
        <w:r>
          <w:rPr>
            <w:noProof/>
          </w:rPr>
          <w:instrText xml:space="preserve"> PAGEREF _Toc290149288 \h </w:instrText>
        </w:r>
        <w:r>
          <w:rPr>
            <w:noProof/>
          </w:rPr>
        </w:r>
      </w:ins>
      <w:r>
        <w:rPr>
          <w:noProof/>
        </w:rPr>
        <w:fldChar w:fldCharType="separate"/>
      </w:r>
      <w:ins w:id="323" w:author="Gerard" w:date="2015-04-08T21:50:00Z">
        <w:r>
          <w:rPr>
            <w:noProof/>
          </w:rPr>
          <w:t>91</w:t>
        </w:r>
        <w:r>
          <w:rPr>
            <w:noProof/>
          </w:rPr>
          <w:fldChar w:fldCharType="end"/>
        </w:r>
      </w:ins>
    </w:p>
    <w:p w14:paraId="764529C5" w14:textId="77777777" w:rsidR="00C00DDA" w:rsidRDefault="00C00DDA">
      <w:pPr>
        <w:pStyle w:val="TOC4"/>
        <w:tabs>
          <w:tab w:val="right" w:leader="dot" w:pos="9350"/>
        </w:tabs>
        <w:rPr>
          <w:ins w:id="324" w:author="Gerard" w:date="2015-04-08T21:50:00Z"/>
          <w:rFonts w:asciiTheme="minorHAnsi" w:eastAsiaTheme="minorEastAsia" w:hAnsiTheme="minorHAnsi" w:cstheme="minorBidi"/>
          <w:noProof/>
          <w:sz w:val="24"/>
          <w:szCs w:val="24"/>
          <w:lang w:eastAsia="ja-JP"/>
        </w:rPr>
      </w:pPr>
      <w:ins w:id="325" w:author="Gerard" w:date="2015-04-08T21:50:00Z">
        <w:r>
          <w:rPr>
            <w:noProof/>
          </w:rPr>
          <w:t>4.1.2.10. Tendon Material</w:t>
        </w:r>
        <w:r>
          <w:rPr>
            <w:noProof/>
          </w:rPr>
          <w:tab/>
        </w:r>
        <w:r>
          <w:rPr>
            <w:noProof/>
          </w:rPr>
          <w:fldChar w:fldCharType="begin"/>
        </w:r>
        <w:r>
          <w:rPr>
            <w:noProof/>
          </w:rPr>
          <w:instrText xml:space="preserve"> PAGEREF _Toc290149289 \h </w:instrText>
        </w:r>
        <w:r>
          <w:rPr>
            <w:noProof/>
          </w:rPr>
        </w:r>
      </w:ins>
      <w:r>
        <w:rPr>
          <w:noProof/>
        </w:rPr>
        <w:fldChar w:fldCharType="separate"/>
      </w:r>
      <w:ins w:id="326" w:author="Gerard" w:date="2015-04-08T21:50:00Z">
        <w:r>
          <w:rPr>
            <w:noProof/>
          </w:rPr>
          <w:t>92</w:t>
        </w:r>
        <w:r>
          <w:rPr>
            <w:noProof/>
          </w:rPr>
          <w:fldChar w:fldCharType="end"/>
        </w:r>
      </w:ins>
    </w:p>
    <w:p w14:paraId="56606AEB" w14:textId="77777777" w:rsidR="00C00DDA" w:rsidRDefault="00C00DDA">
      <w:pPr>
        <w:pStyle w:val="TOC4"/>
        <w:tabs>
          <w:tab w:val="right" w:leader="dot" w:pos="9350"/>
        </w:tabs>
        <w:rPr>
          <w:ins w:id="327" w:author="Gerard" w:date="2015-04-08T21:50:00Z"/>
          <w:rFonts w:asciiTheme="minorHAnsi" w:eastAsiaTheme="minorEastAsia" w:hAnsiTheme="minorHAnsi" w:cstheme="minorBidi"/>
          <w:noProof/>
          <w:sz w:val="24"/>
          <w:szCs w:val="24"/>
          <w:lang w:eastAsia="ja-JP"/>
        </w:rPr>
      </w:pPr>
      <w:ins w:id="328" w:author="Gerard" w:date="2015-04-08T21:50:00Z">
        <w:r>
          <w:rPr>
            <w:noProof/>
          </w:rPr>
          <w:t>4.1.2.11. Tension-Compression Nonlinear Orthotropic</w:t>
        </w:r>
        <w:r>
          <w:rPr>
            <w:noProof/>
          </w:rPr>
          <w:tab/>
        </w:r>
        <w:r>
          <w:rPr>
            <w:noProof/>
          </w:rPr>
          <w:fldChar w:fldCharType="begin"/>
        </w:r>
        <w:r>
          <w:rPr>
            <w:noProof/>
          </w:rPr>
          <w:instrText xml:space="preserve"> PAGEREF _Toc290149290 \h </w:instrText>
        </w:r>
        <w:r>
          <w:rPr>
            <w:noProof/>
          </w:rPr>
        </w:r>
      </w:ins>
      <w:r>
        <w:rPr>
          <w:noProof/>
        </w:rPr>
        <w:fldChar w:fldCharType="separate"/>
      </w:r>
      <w:ins w:id="329" w:author="Gerard" w:date="2015-04-08T21:50:00Z">
        <w:r>
          <w:rPr>
            <w:noProof/>
          </w:rPr>
          <w:t>93</w:t>
        </w:r>
        <w:r>
          <w:rPr>
            <w:noProof/>
          </w:rPr>
          <w:fldChar w:fldCharType="end"/>
        </w:r>
      </w:ins>
    </w:p>
    <w:p w14:paraId="4BF2990E" w14:textId="77777777" w:rsidR="00C00DDA" w:rsidRDefault="00C00DDA">
      <w:pPr>
        <w:pStyle w:val="TOC4"/>
        <w:tabs>
          <w:tab w:val="right" w:leader="dot" w:pos="9350"/>
        </w:tabs>
        <w:rPr>
          <w:ins w:id="330" w:author="Gerard" w:date="2015-04-08T21:50:00Z"/>
          <w:rFonts w:asciiTheme="minorHAnsi" w:eastAsiaTheme="minorEastAsia" w:hAnsiTheme="minorHAnsi" w:cstheme="minorBidi"/>
          <w:noProof/>
          <w:sz w:val="24"/>
          <w:szCs w:val="24"/>
          <w:lang w:eastAsia="ja-JP"/>
        </w:rPr>
      </w:pPr>
      <w:ins w:id="331" w:author="Gerard" w:date="2015-04-08T21:50:00Z">
        <w:r>
          <w:rPr>
            <w:noProof/>
          </w:rPr>
          <w:lastRenderedPageBreak/>
          <w:t>4.1.2.12. Transversely Isotropic Mooney-Rivlin</w:t>
        </w:r>
        <w:r>
          <w:rPr>
            <w:noProof/>
          </w:rPr>
          <w:tab/>
        </w:r>
        <w:r>
          <w:rPr>
            <w:noProof/>
          </w:rPr>
          <w:fldChar w:fldCharType="begin"/>
        </w:r>
        <w:r>
          <w:rPr>
            <w:noProof/>
          </w:rPr>
          <w:instrText xml:space="preserve"> PAGEREF _Toc290149291 \h </w:instrText>
        </w:r>
        <w:r>
          <w:rPr>
            <w:noProof/>
          </w:rPr>
        </w:r>
      </w:ins>
      <w:r>
        <w:rPr>
          <w:noProof/>
        </w:rPr>
        <w:fldChar w:fldCharType="separate"/>
      </w:r>
      <w:ins w:id="332" w:author="Gerard" w:date="2015-04-08T21:50:00Z">
        <w:r>
          <w:rPr>
            <w:noProof/>
          </w:rPr>
          <w:t>94</w:t>
        </w:r>
        <w:r>
          <w:rPr>
            <w:noProof/>
          </w:rPr>
          <w:fldChar w:fldCharType="end"/>
        </w:r>
      </w:ins>
    </w:p>
    <w:p w14:paraId="34E68634" w14:textId="77777777" w:rsidR="00C00DDA" w:rsidRDefault="00C00DDA">
      <w:pPr>
        <w:pStyle w:val="TOC4"/>
        <w:tabs>
          <w:tab w:val="right" w:leader="dot" w:pos="9350"/>
        </w:tabs>
        <w:rPr>
          <w:ins w:id="333" w:author="Gerard" w:date="2015-04-08T21:50:00Z"/>
          <w:rFonts w:asciiTheme="minorHAnsi" w:eastAsiaTheme="minorEastAsia" w:hAnsiTheme="minorHAnsi" w:cstheme="minorBidi"/>
          <w:noProof/>
          <w:sz w:val="24"/>
          <w:szCs w:val="24"/>
          <w:lang w:eastAsia="ja-JP"/>
        </w:rPr>
      </w:pPr>
      <w:ins w:id="334" w:author="Gerard" w:date="2015-04-08T21:50:00Z">
        <w:r>
          <w:rPr>
            <w:noProof/>
          </w:rPr>
          <w:t>4.1.2.13. Transversely Isotropic Veronda-Westmann</w:t>
        </w:r>
        <w:r>
          <w:rPr>
            <w:noProof/>
          </w:rPr>
          <w:tab/>
        </w:r>
        <w:r>
          <w:rPr>
            <w:noProof/>
          </w:rPr>
          <w:fldChar w:fldCharType="begin"/>
        </w:r>
        <w:r>
          <w:rPr>
            <w:noProof/>
          </w:rPr>
          <w:instrText xml:space="preserve"> PAGEREF _Toc290149292 \h </w:instrText>
        </w:r>
        <w:r>
          <w:rPr>
            <w:noProof/>
          </w:rPr>
        </w:r>
      </w:ins>
      <w:r>
        <w:rPr>
          <w:noProof/>
        </w:rPr>
        <w:fldChar w:fldCharType="separate"/>
      </w:r>
      <w:ins w:id="335" w:author="Gerard" w:date="2015-04-08T21:50:00Z">
        <w:r>
          <w:rPr>
            <w:noProof/>
          </w:rPr>
          <w:t>96</w:t>
        </w:r>
        <w:r>
          <w:rPr>
            <w:noProof/>
          </w:rPr>
          <w:fldChar w:fldCharType="end"/>
        </w:r>
      </w:ins>
    </w:p>
    <w:p w14:paraId="0AB743BF" w14:textId="77777777" w:rsidR="00C00DDA" w:rsidRDefault="00C00DDA">
      <w:pPr>
        <w:pStyle w:val="TOC4"/>
        <w:tabs>
          <w:tab w:val="right" w:leader="dot" w:pos="9350"/>
        </w:tabs>
        <w:rPr>
          <w:ins w:id="336" w:author="Gerard" w:date="2015-04-08T21:50:00Z"/>
          <w:rFonts w:asciiTheme="minorHAnsi" w:eastAsiaTheme="minorEastAsia" w:hAnsiTheme="minorHAnsi" w:cstheme="minorBidi"/>
          <w:noProof/>
          <w:sz w:val="24"/>
          <w:szCs w:val="24"/>
          <w:lang w:eastAsia="ja-JP"/>
        </w:rPr>
      </w:pPr>
      <w:ins w:id="337" w:author="Gerard" w:date="2015-04-08T21:50:00Z">
        <w:r>
          <w:rPr>
            <w:noProof/>
          </w:rPr>
          <w:t>4.1.2.14. Uncoupled Solid Mixture</w:t>
        </w:r>
        <w:r>
          <w:rPr>
            <w:noProof/>
          </w:rPr>
          <w:tab/>
        </w:r>
        <w:r>
          <w:rPr>
            <w:noProof/>
          </w:rPr>
          <w:fldChar w:fldCharType="begin"/>
        </w:r>
        <w:r>
          <w:rPr>
            <w:noProof/>
          </w:rPr>
          <w:instrText xml:space="preserve"> PAGEREF _Toc290149293 \h </w:instrText>
        </w:r>
        <w:r>
          <w:rPr>
            <w:noProof/>
          </w:rPr>
        </w:r>
      </w:ins>
      <w:r>
        <w:rPr>
          <w:noProof/>
        </w:rPr>
        <w:fldChar w:fldCharType="separate"/>
      </w:r>
      <w:ins w:id="338" w:author="Gerard" w:date="2015-04-08T21:50:00Z">
        <w:r>
          <w:rPr>
            <w:noProof/>
          </w:rPr>
          <w:t>97</w:t>
        </w:r>
        <w:r>
          <w:rPr>
            <w:noProof/>
          </w:rPr>
          <w:fldChar w:fldCharType="end"/>
        </w:r>
      </w:ins>
    </w:p>
    <w:p w14:paraId="33AEBB79" w14:textId="77777777" w:rsidR="00C00DDA" w:rsidRDefault="00C00DDA">
      <w:pPr>
        <w:pStyle w:val="TOC4"/>
        <w:tabs>
          <w:tab w:val="right" w:leader="dot" w:pos="9350"/>
        </w:tabs>
        <w:rPr>
          <w:ins w:id="339" w:author="Gerard" w:date="2015-04-08T21:50:00Z"/>
          <w:rFonts w:asciiTheme="minorHAnsi" w:eastAsiaTheme="minorEastAsia" w:hAnsiTheme="minorHAnsi" w:cstheme="minorBidi"/>
          <w:noProof/>
          <w:sz w:val="24"/>
          <w:szCs w:val="24"/>
          <w:lang w:eastAsia="ja-JP"/>
        </w:rPr>
      </w:pPr>
      <w:ins w:id="340" w:author="Gerard" w:date="2015-04-08T21:50:00Z">
        <w:r>
          <w:rPr>
            <w:noProof/>
          </w:rPr>
          <w:t>4.1.2.15. Veronda-Westmann</w:t>
        </w:r>
        <w:r>
          <w:rPr>
            <w:noProof/>
          </w:rPr>
          <w:tab/>
        </w:r>
        <w:r>
          <w:rPr>
            <w:noProof/>
          </w:rPr>
          <w:fldChar w:fldCharType="begin"/>
        </w:r>
        <w:r>
          <w:rPr>
            <w:noProof/>
          </w:rPr>
          <w:instrText xml:space="preserve"> PAGEREF _Toc290149294 \h </w:instrText>
        </w:r>
        <w:r>
          <w:rPr>
            <w:noProof/>
          </w:rPr>
        </w:r>
      </w:ins>
      <w:r>
        <w:rPr>
          <w:noProof/>
        </w:rPr>
        <w:fldChar w:fldCharType="separate"/>
      </w:r>
      <w:ins w:id="341" w:author="Gerard" w:date="2015-04-08T21:50:00Z">
        <w:r>
          <w:rPr>
            <w:noProof/>
          </w:rPr>
          <w:t>98</w:t>
        </w:r>
        <w:r>
          <w:rPr>
            <w:noProof/>
          </w:rPr>
          <w:fldChar w:fldCharType="end"/>
        </w:r>
      </w:ins>
    </w:p>
    <w:p w14:paraId="515AD691" w14:textId="77777777" w:rsidR="00C00DDA" w:rsidRDefault="00C00DDA">
      <w:pPr>
        <w:pStyle w:val="TOC4"/>
        <w:tabs>
          <w:tab w:val="right" w:leader="dot" w:pos="9350"/>
        </w:tabs>
        <w:rPr>
          <w:ins w:id="342" w:author="Gerard" w:date="2015-04-08T21:50:00Z"/>
          <w:rFonts w:asciiTheme="minorHAnsi" w:eastAsiaTheme="minorEastAsia" w:hAnsiTheme="minorHAnsi" w:cstheme="minorBidi"/>
          <w:noProof/>
          <w:sz w:val="24"/>
          <w:szCs w:val="24"/>
          <w:lang w:eastAsia="ja-JP"/>
        </w:rPr>
      </w:pPr>
      <w:ins w:id="343" w:author="Gerard" w:date="2015-04-08T21:50:00Z">
        <w:r>
          <w:rPr>
            <w:noProof/>
          </w:rPr>
          <w:t>4.1.2.16. Mooney-Rivlin Von Mises Distributed Fibers</w:t>
        </w:r>
        <w:r>
          <w:rPr>
            <w:noProof/>
          </w:rPr>
          <w:tab/>
        </w:r>
        <w:r>
          <w:rPr>
            <w:noProof/>
          </w:rPr>
          <w:fldChar w:fldCharType="begin"/>
        </w:r>
        <w:r>
          <w:rPr>
            <w:noProof/>
          </w:rPr>
          <w:instrText xml:space="preserve"> PAGEREF _Toc290149295 \h </w:instrText>
        </w:r>
        <w:r>
          <w:rPr>
            <w:noProof/>
          </w:rPr>
        </w:r>
      </w:ins>
      <w:r>
        <w:rPr>
          <w:noProof/>
        </w:rPr>
        <w:fldChar w:fldCharType="separate"/>
      </w:r>
      <w:ins w:id="344" w:author="Gerard" w:date="2015-04-08T21:50:00Z">
        <w:r>
          <w:rPr>
            <w:noProof/>
          </w:rPr>
          <w:t>99</w:t>
        </w:r>
        <w:r>
          <w:rPr>
            <w:noProof/>
          </w:rPr>
          <w:fldChar w:fldCharType="end"/>
        </w:r>
      </w:ins>
    </w:p>
    <w:p w14:paraId="24E648B4" w14:textId="77777777" w:rsidR="00C00DDA" w:rsidRDefault="00C00DDA">
      <w:pPr>
        <w:pStyle w:val="TOC3"/>
        <w:tabs>
          <w:tab w:val="right" w:leader="dot" w:pos="9350"/>
        </w:tabs>
        <w:rPr>
          <w:ins w:id="345" w:author="Gerard" w:date="2015-04-08T21:50:00Z"/>
          <w:rFonts w:asciiTheme="minorHAnsi" w:eastAsiaTheme="minorEastAsia" w:hAnsiTheme="minorHAnsi" w:cstheme="minorBidi"/>
          <w:i w:val="0"/>
          <w:iCs w:val="0"/>
          <w:noProof/>
          <w:sz w:val="24"/>
          <w:szCs w:val="24"/>
          <w:lang w:eastAsia="ja-JP"/>
        </w:rPr>
      </w:pPr>
      <w:ins w:id="346" w:author="Gerard" w:date="2015-04-08T21:50:00Z">
        <w:r w:rsidRPr="00CC06C1">
          <w:rPr>
            <w:noProof/>
            <w:color w:val="000000"/>
          </w:rPr>
          <w:t>4.1.3.</w:t>
        </w:r>
        <w:r>
          <w:rPr>
            <w:noProof/>
          </w:rPr>
          <w:t xml:space="preserve"> Compressible Materials</w:t>
        </w:r>
        <w:r>
          <w:rPr>
            <w:noProof/>
          </w:rPr>
          <w:tab/>
        </w:r>
        <w:r>
          <w:rPr>
            <w:noProof/>
          </w:rPr>
          <w:fldChar w:fldCharType="begin"/>
        </w:r>
        <w:r>
          <w:rPr>
            <w:noProof/>
          </w:rPr>
          <w:instrText xml:space="preserve"> PAGEREF _Toc290149296 \h </w:instrText>
        </w:r>
        <w:r>
          <w:rPr>
            <w:noProof/>
          </w:rPr>
        </w:r>
      </w:ins>
      <w:r>
        <w:rPr>
          <w:noProof/>
        </w:rPr>
        <w:fldChar w:fldCharType="separate"/>
      </w:r>
      <w:ins w:id="347" w:author="Gerard" w:date="2015-04-08T21:50:00Z">
        <w:r>
          <w:rPr>
            <w:noProof/>
          </w:rPr>
          <w:t>102</w:t>
        </w:r>
        <w:r>
          <w:rPr>
            <w:noProof/>
          </w:rPr>
          <w:fldChar w:fldCharType="end"/>
        </w:r>
      </w:ins>
    </w:p>
    <w:p w14:paraId="317FD491" w14:textId="77777777" w:rsidR="00C00DDA" w:rsidRDefault="00C00DDA">
      <w:pPr>
        <w:pStyle w:val="TOC4"/>
        <w:tabs>
          <w:tab w:val="right" w:leader="dot" w:pos="9350"/>
        </w:tabs>
        <w:rPr>
          <w:ins w:id="348" w:author="Gerard" w:date="2015-04-08T21:50:00Z"/>
          <w:rFonts w:asciiTheme="minorHAnsi" w:eastAsiaTheme="minorEastAsia" w:hAnsiTheme="minorHAnsi" w:cstheme="minorBidi"/>
          <w:noProof/>
          <w:sz w:val="24"/>
          <w:szCs w:val="24"/>
          <w:lang w:eastAsia="ja-JP"/>
        </w:rPr>
      </w:pPr>
      <w:ins w:id="349" w:author="Gerard" w:date="2015-04-08T21:50:00Z">
        <w:r>
          <w:rPr>
            <w:noProof/>
          </w:rPr>
          <w:t>4.1.3.1. Carter-Hayes</w:t>
        </w:r>
        <w:r>
          <w:rPr>
            <w:noProof/>
          </w:rPr>
          <w:tab/>
        </w:r>
        <w:r>
          <w:rPr>
            <w:noProof/>
          </w:rPr>
          <w:fldChar w:fldCharType="begin"/>
        </w:r>
        <w:r>
          <w:rPr>
            <w:noProof/>
          </w:rPr>
          <w:instrText xml:space="preserve"> PAGEREF _Toc290149297 \h </w:instrText>
        </w:r>
        <w:r>
          <w:rPr>
            <w:noProof/>
          </w:rPr>
        </w:r>
      </w:ins>
      <w:r>
        <w:rPr>
          <w:noProof/>
        </w:rPr>
        <w:fldChar w:fldCharType="separate"/>
      </w:r>
      <w:ins w:id="350" w:author="Gerard" w:date="2015-04-08T21:50:00Z">
        <w:r>
          <w:rPr>
            <w:noProof/>
          </w:rPr>
          <w:t>102</w:t>
        </w:r>
        <w:r>
          <w:rPr>
            <w:noProof/>
          </w:rPr>
          <w:fldChar w:fldCharType="end"/>
        </w:r>
      </w:ins>
    </w:p>
    <w:p w14:paraId="100A9AD7" w14:textId="77777777" w:rsidR="00C00DDA" w:rsidRDefault="00C00DDA">
      <w:pPr>
        <w:pStyle w:val="TOC4"/>
        <w:tabs>
          <w:tab w:val="right" w:leader="dot" w:pos="9350"/>
        </w:tabs>
        <w:rPr>
          <w:ins w:id="351" w:author="Gerard" w:date="2015-04-08T21:50:00Z"/>
          <w:rFonts w:asciiTheme="minorHAnsi" w:eastAsiaTheme="minorEastAsia" w:hAnsiTheme="minorHAnsi" w:cstheme="minorBidi"/>
          <w:noProof/>
          <w:sz w:val="24"/>
          <w:szCs w:val="24"/>
          <w:lang w:eastAsia="ja-JP"/>
        </w:rPr>
      </w:pPr>
      <w:ins w:id="352" w:author="Gerard" w:date="2015-04-08T21:50:00Z">
        <w:r>
          <w:rPr>
            <w:noProof/>
          </w:rPr>
          <w:t>4.1.3.2. Cell Growth</w:t>
        </w:r>
        <w:r>
          <w:rPr>
            <w:noProof/>
          </w:rPr>
          <w:tab/>
        </w:r>
        <w:r>
          <w:rPr>
            <w:noProof/>
          </w:rPr>
          <w:fldChar w:fldCharType="begin"/>
        </w:r>
        <w:r>
          <w:rPr>
            <w:noProof/>
          </w:rPr>
          <w:instrText xml:space="preserve"> PAGEREF _Toc290149298 \h </w:instrText>
        </w:r>
        <w:r>
          <w:rPr>
            <w:noProof/>
          </w:rPr>
        </w:r>
      </w:ins>
      <w:r>
        <w:rPr>
          <w:noProof/>
        </w:rPr>
        <w:fldChar w:fldCharType="separate"/>
      </w:r>
      <w:ins w:id="353" w:author="Gerard" w:date="2015-04-08T21:50:00Z">
        <w:r>
          <w:rPr>
            <w:noProof/>
          </w:rPr>
          <w:t>104</w:t>
        </w:r>
        <w:r>
          <w:rPr>
            <w:noProof/>
          </w:rPr>
          <w:fldChar w:fldCharType="end"/>
        </w:r>
      </w:ins>
    </w:p>
    <w:p w14:paraId="01E2ED9F" w14:textId="77777777" w:rsidR="00C00DDA" w:rsidRDefault="00C00DDA">
      <w:pPr>
        <w:pStyle w:val="TOC4"/>
        <w:tabs>
          <w:tab w:val="right" w:leader="dot" w:pos="9350"/>
        </w:tabs>
        <w:rPr>
          <w:ins w:id="354" w:author="Gerard" w:date="2015-04-08T21:50:00Z"/>
          <w:rFonts w:asciiTheme="minorHAnsi" w:eastAsiaTheme="minorEastAsia" w:hAnsiTheme="minorHAnsi" w:cstheme="minorBidi"/>
          <w:noProof/>
          <w:sz w:val="24"/>
          <w:szCs w:val="24"/>
          <w:lang w:eastAsia="ja-JP"/>
        </w:rPr>
      </w:pPr>
      <w:ins w:id="355" w:author="Gerard" w:date="2015-04-08T21:50:00Z">
        <w:r>
          <w:rPr>
            <w:noProof/>
          </w:rPr>
          <w:t>4.1.3.3. Cubic CLE</w:t>
        </w:r>
        <w:r>
          <w:rPr>
            <w:noProof/>
          </w:rPr>
          <w:tab/>
        </w:r>
        <w:r>
          <w:rPr>
            <w:noProof/>
          </w:rPr>
          <w:fldChar w:fldCharType="begin"/>
        </w:r>
        <w:r>
          <w:rPr>
            <w:noProof/>
          </w:rPr>
          <w:instrText xml:space="preserve"> PAGEREF _Toc290149299 \h </w:instrText>
        </w:r>
        <w:r>
          <w:rPr>
            <w:noProof/>
          </w:rPr>
        </w:r>
      </w:ins>
      <w:r>
        <w:rPr>
          <w:noProof/>
        </w:rPr>
        <w:fldChar w:fldCharType="separate"/>
      </w:r>
      <w:ins w:id="356" w:author="Gerard" w:date="2015-04-08T21:50:00Z">
        <w:r>
          <w:rPr>
            <w:noProof/>
          </w:rPr>
          <w:t>106</w:t>
        </w:r>
        <w:r>
          <w:rPr>
            <w:noProof/>
          </w:rPr>
          <w:fldChar w:fldCharType="end"/>
        </w:r>
      </w:ins>
    </w:p>
    <w:p w14:paraId="79C2931F" w14:textId="77777777" w:rsidR="00C00DDA" w:rsidRDefault="00C00DDA">
      <w:pPr>
        <w:pStyle w:val="TOC4"/>
        <w:tabs>
          <w:tab w:val="right" w:leader="dot" w:pos="9350"/>
        </w:tabs>
        <w:rPr>
          <w:ins w:id="357" w:author="Gerard" w:date="2015-04-08T21:50:00Z"/>
          <w:rFonts w:asciiTheme="minorHAnsi" w:eastAsiaTheme="minorEastAsia" w:hAnsiTheme="minorHAnsi" w:cstheme="minorBidi"/>
          <w:noProof/>
          <w:sz w:val="24"/>
          <w:szCs w:val="24"/>
          <w:lang w:eastAsia="ja-JP"/>
        </w:rPr>
      </w:pPr>
      <w:ins w:id="358" w:author="Gerard" w:date="2015-04-08T21:50:00Z">
        <w:r>
          <w:rPr>
            <w:noProof/>
          </w:rPr>
          <w:t>4.1.3.4. Donnan Equilibrium Swelling</w:t>
        </w:r>
        <w:r>
          <w:rPr>
            <w:noProof/>
          </w:rPr>
          <w:tab/>
        </w:r>
        <w:r>
          <w:rPr>
            <w:noProof/>
          </w:rPr>
          <w:fldChar w:fldCharType="begin"/>
        </w:r>
        <w:r>
          <w:rPr>
            <w:noProof/>
          </w:rPr>
          <w:instrText xml:space="preserve"> PAGEREF _Toc290149300 \h </w:instrText>
        </w:r>
        <w:r>
          <w:rPr>
            <w:noProof/>
          </w:rPr>
        </w:r>
      </w:ins>
      <w:r>
        <w:rPr>
          <w:noProof/>
        </w:rPr>
        <w:fldChar w:fldCharType="separate"/>
      </w:r>
      <w:ins w:id="359" w:author="Gerard" w:date="2015-04-08T21:50:00Z">
        <w:r>
          <w:rPr>
            <w:noProof/>
          </w:rPr>
          <w:t>107</w:t>
        </w:r>
        <w:r>
          <w:rPr>
            <w:noProof/>
          </w:rPr>
          <w:fldChar w:fldCharType="end"/>
        </w:r>
      </w:ins>
    </w:p>
    <w:p w14:paraId="38930C78" w14:textId="77777777" w:rsidR="00C00DDA" w:rsidRDefault="00C00DDA">
      <w:pPr>
        <w:pStyle w:val="TOC4"/>
        <w:tabs>
          <w:tab w:val="right" w:leader="dot" w:pos="9350"/>
        </w:tabs>
        <w:rPr>
          <w:ins w:id="360" w:author="Gerard" w:date="2015-04-08T21:50:00Z"/>
          <w:rFonts w:asciiTheme="minorHAnsi" w:eastAsiaTheme="minorEastAsia" w:hAnsiTheme="minorHAnsi" w:cstheme="minorBidi"/>
          <w:noProof/>
          <w:sz w:val="24"/>
          <w:szCs w:val="24"/>
          <w:lang w:eastAsia="ja-JP"/>
        </w:rPr>
      </w:pPr>
      <w:ins w:id="361" w:author="Gerard" w:date="2015-04-08T21:50:00Z">
        <w:r>
          <w:rPr>
            <w:noProof/>
          </w:rPr>
          <w:t>4.1.3.5. Ellipsoidal Fiber Distribution</w:t>
        </w:r>
        <w:r>
          <w:rPr>
            <w:noProof/>
          </w:rPr>
          <w:tab/>
        </w:r>
        <w:r>
          <w:rPr>
            <w:noProof/>
          </w:rPr>
          <w:fldChar w:fldCharType="begin"/>
        </w:r>
        <w:r>
          <w:rPr>
            <w:noProof/>
          </w:rPr>
          <w:instrText xml:space="preserve"> PAGEREF _Toc290149301 \h </w:instrText>
        </w:r>
        <w:r>
          <w:rPr>
            <w:noProof/>
          </w:rPr>
        </w:r>
      </w:ins>
      <w:r>
        <w:rPr>
          <w:noProof/>
        </w:rPr>
        <w:fldChar w:fldCharType="separate"/>
      </w:r>
      <w:ins w:id="362" w:author="Gerard" w:date="2015-04-08T21:50:00Z">
        <w:r>
          <w:rPr>
            <w:noProof/>
          </w:rPr>
          <w:t>109</w:t>
        </w:r>
        <w:r>
          <w:rPr>
            <w:noProof/>
          </w:rPr>
          <w:fldChar w:fldCharType="end"/>
        </w:r>
      </w:ins>
    </w:p>
    <w:p w14:paraId="7C5219E7" w14:textId="77777777" w:rsidR="00C00DDA" w:rsidRDefault="00C00DDA">
      <w:pPr>
        <w:pStyle w:val="TOC4"/>
        <w:tabs>
          <w:tab w:val="right" w:leader="dot" w:pos="9350"/>
        </w:tabs>
        <w:rPr>
          <w:ins w:id="363" w:author="Gerard" w:date="2015-04-08T21:50:00Z"/>
          <w:rFonts w:asciiTheme="minorHAnsi" w:eastAsiaTheme="minorEastAsia" w:hAnsiTheme="minorHAnsi" w:cstheme="minorBidi"/>
          <w:noProof/>
          <w:sz w:val="24"/>
          <w:szCs w:val="24"/>
          <w:lang w:eastAsia="ja-JP"/>
        </w:rPr>
      </w:pPr>
      <w:ins w:id="364" w:author="Gerard" w:date="2015-04-08T21:50:00Z">
        <w:r>
          <w:rPr>
            <w:noProof/>
          </w:rPr>
          <w:t>4.1.3.6. Ellipsoidal Fiber Distribution Neo-Hookean</w:t>
        </w:r>
        <w:r>
          <w:rPr>
            <w:noProof/>
          </w:rPr>
          <w:tab/>
        </w:r>
        <w:r>
          <w:rPr>
            <w:noProof/>
          </w:rPr>
          <w:fldChar w:fldCharType="begin"/>
        </w:r>
        <w:r>
          <w:rPr>
            <w:noProof/>
          </w:rPr>
          <w:instrText xml:space="preserve"> PAGEREF _Toc290149302 \h </w:instrText>
        </w:r>
        <w:r>
          <w:rPr>
            <w:noProof/>
          </w:rPr>
        </w:r>
      </w:ins>
      <w:r>
        <w:rPr>
          <w:noProof/>
        </w:rPr>
        <w:fldChar w:fldCharType="separate"/>
      </w:r>
      <w:ins w:id="365" w:author="Gerard" w:date="2015-04-08T21:50:00Z">
        <w:r>
          <w:rPr>
            <w:noProof/>
          </w:rPr>
          <w:t>111</w:t>
        </w:r>
        <w:r>
          <w:rPr>
            <w:noProof/>
          </w:rPr>
          <w:fldChar w:fldCharType="end"/>
        </w:r>
      </w:ins>
    </w:p>
    <w:p w14:paraId="74B8A99A" w14:textId="77777777" w:rsidR="00C00DDA" w:rsidRDefault="00C00DDA">
      <w:pPr>
        <w:pStyle w:val="TOC4"/>
        <w:tabs>
          <w:tab w:val="right" w:leader="dot" w:pos="9350"/>
        </w:tabs>
        <w:rPr>
          <w:ins w:id="366" w:author="Gerard" w:date="2015-04-08T21:50:00Z"/>
          <w:rFonts w:asciiTheme="minorHAnsi" w:eastAsiaTheme="minorEastAsia" w:hAnsiTheme="minorHAnsi" w:cstheme="minorBidi"/>
          <w:noProof/>
          <w:sz w:val="24"/>
          <w:szCs w:val="24"/>
          <w:lang w:eastAsia="ja-JP"/>
        </w:rPr>
      </w:pPr>
      <w:ins w:id="367" w:author="Gerard" w:date="2015-04-08T21:50:00Z">
        <w:r>
          <w:rPr>
            <w:noProof/>
          </w:rPr>
          <w:t>4.1.3.7. Ellipsoidal Fiber Distribution with Donnan Equilibrium Swelling</w:t>
        </w:r>
        <w:r>
          <w:rPr>
            <w:noProof/>
          </w:rPr>
          <w:tab/>
        </w:r>
        <w:r>
          <w:rPr>
            <w:noProof/>
          </w:rPr>
          <w:fldChar w:fldCharType="begin"/>
        </w:r>
        <w:r>
          <w:rPr>
            <w:noProof/>
          </w:rPr>
          <w:instrText xml:space="preserve"> PAGEREF _Toc290149303 \h </w:instrText>
        </w:r>
        <w:r>
          <w:rPr>
            <w:noProof/>
          </w:rPr>
        </w:r>
      </w:ins>
      <w:r>
        <w:rPr>
          <w:noProof/>
        </w:rPr>
        <w:fldChar w:fldCharType="separate"/>
      </w:r>
      <w:ins w:id="368" w:author="Gerard" w:date="2015-04-08T21:50:00Z">
        <w:r>
          <w:rPr>
            <w:noProof/>
          </w:rPr>
          <w:t>112</w:t>
        </w:r>
        <w:r>
          <w:rPr>
            <w:noProof/>
          </w:rPr>
          <w:fldChar w:fldCharType="end"/>
        </w:r>
      </w:ins>
    </w:p>
    <w:p w14:paraId="6B4F6E5B" w14:textId="77777777" w:rsidR="00C00DDA" w:rsidRDefault="00C00DDA">
      <w:pPr>
        <w:pStyle w:val="TOC4"/>
        <w:tabs>
          <w:tab w:val="right" w:leader="dot" w:pos="9350"/>
        </w:tabs>
        <w:rPr>
          <w:ins w:id="369" w:author="Gerard" w:date="2015-04-08T21:50:00Z"/>
          <w:rFonts w:asciiTheme="minorHAnsi" w:eastAsiaTheme="minorEastAsia" w:hAnsiTheme="minorHAnsi" w:cstheme="minorBidi"/>
          <w:noProof/>
          <w:sz w:val="24"/>
          <w:szCs w:val="24"/>
          <w:lang w:eastAsia="ja-JP"/>
        </w:rPr>
      </w:pPr>
      <w:ins w:id="370" w:author="Gerard" w:date="2015-04-08T21:50:00Z">
        <w:r>
          <w:rPr>
            <w:noProof/>
          </w:rPr>
          <w:t>4.1.3.8. Fiber with Exponential-Power Law</w:t>
        </w:r>
        <w:r>
          <w:rPr>
            <w:noProof/>
          </w:rPr>
          <w:tab/>
        </w:r>
        <w:r>
          <w:rPr>
            <w:noProof/>
          </w:rPr>
          <w:fldChar w:fldCharType="begin"/>
        </w:r>
        <w:r>
          <w:rPr>
            <w:noProof/>
          </w:rPr>
          <w:instrText xml:space="preserve"> PAGEREF _Toc290149304 \h </w:instrText>
        </w:r>
        <w:r>
          <w:rPr>
            <w:noProof/>
          </w:rPr>
        </w:r>
      </w:ins>
      <w:r>
        <w:rPr>
          <w:noProof/>
        </w:rPr>
        <w:fldChar w:fldCharType="separate"/>
      </w:r>
      <w:ins w:id="371" w:author="Gerard" w:date="2015-04-08T21:50:00Z">
        <w:r>
          <w:rPr>
            <w:noProof/>
          </w:rPr>
          <w:t>113</w:t>
        </w:r>
        <w:r>
          <w:rPr>
            <w:noProof/>
          </w:rPr>
          <w:fldChar w:fldCharType="end"/>
        </w:r>
      </w:ins>
    </w:p>
    <w:p w14:paraId="61498B2C" w14:textId="77777777" w:rsidR="00C00DDA" w:rsidRDefault="00C00DDA">
      <w:pPr>
        <w:pStyle w:val="TOC4"/>
        <w:tabs>
          <w:tab w:val="right" w:leader="dot" w:pos="9350"/>
        </w:tabs>
        <w:rPr>
          <w:ins w:id="372" w:author="Gerard" w:date="2015-04-08T21:50:00Z"/>
          <w:rFonts w:asciiTheme="minorHAnsi" w:eastAsiaTheme="minorEastAsia" w:hAnsiTheme="minorHAnsi" w:cstheme="minorBidi"/>
          <w:noProof/>
          <w:sz w:val="24"/>
          <w:szCs w:val="24"/>
          <w:lang w:eastAsia="ja-JP"/>
        </w:rPr>
      </w:pPr>
      <w:ins w:id="373" w:author="Gerard" w:date="2015-04-08T21:50:00Z">
        <w:r>
          <w:rPr>
            <w:noProof/>
          </w:rPr>
          <w:t>4.1.3.9. Fung Orthotropic Compressible</w:t>
        </w:r>
        <w:r>
          <w:rPr>
            <w:noProof/>
          </w:rPr>
          <w:tab/>
        </w:r>
        <w:r>
          <w:rPr>
            <w:noProof/>
          </w:rPr>
          <w:fldChar w:fldCharType="begin"/>
        </w:r>
        <w:r>
          <w:rPr>
            <w:noProof/>
          </w:rPr>
          <w:instrText xml:space="preserve"> PAGEREF _Toc290149305 \h </w:instrText>
        </w:r>
        <w:r>
          <w:rPr>
            <w:noProof/>
          </w:rPr>
        </w:r>
      </w:ins>
      <w:r>
        <w:rPr>
          <w:noProof/>
        </w:rPr>
        <w:fldChar w:fldCharType="separate"/>
      </w:r>
      <w:ins w:id="374" w:author="Gerard" w:date="2015-04-08T21:50:00Z">
        <w:r>
          <w:rPr>
            <w:noProof/>
          </w:rPr>
          <w:t>115</w:t>
        </w:r>
        <w:r>
          <w:rPr>
            <w:noProof/>
          </w:rPr>
          <w:fldChar w:fldCharType="end"/>
        </w:r>
      </w:ins>
    </w:p>
    <w:p w14:paraId="5D6D0966" w14:textId="77777777" w:rsidR="00C00DDA" w:rsidRDefault="00C00DDA">
      <w:pPr>
        <w:pStyle w:val="TOC4"/>
        <w:tabs>
          <w:tab w:val="right" w:leader="dot" w:pos="9350"/>
        </w:tabs>
        <w:rPr>
          <w:ins w:id="375" w:author="Gerard" w:date="2015-04-08T21:50:00Z"/>
          <w:rFonts w:asciiTheme="minorHAnsi" w:eastAsiaTheme="minorEastAsia" w:hAnsiTheme="minorHAnsi" w:cstheme="minorBidi"/>
          <w:noProof/>
          <w:sz w:val="24"/>
          <w:szCs w:val="24"/>
          <w:lang w:eastAsia="ja-JP"/>
        </w:rPr>
      </w:pPr>
      <w:ins w:id="376" w:author="Gerard" w:date="2015-04-08T21:50:00Z">
        <w:r>
          <w:rPr>
            <w:noProof/>
          </w:rPr>
          <w:t>4.1.3.10. Holmes-Mow</w:t>
        </w:r>
        <w:r>
          <w:rPr>
            <w:noProof/>
          </w:rPr>
          <w:tab/>
        </w:r>
        <w:r>
          <w:rPr>
            <w:noProof/>
          </w:rPr>
          <w:fldChar w:fldCharType="begin"/>
        </w:r>
        <w:r>
          <w:rPr>
            <w:noProof/>
          </w:rPr>
          <w:instrText xml:space="preserve"> PAGEREF _Toc290149306 \h </w:instrText>
        </w:r>
        <w:r>
          <w:rPr>
            <w:noProof/>
          </w:rPr>
        </w:r>
      </w:ins>
      <w:r>
        <w:rPr>
          <w:noProof/>
        </w:rPr>
        <w:fldChar w:fldCharType="separate"/>
      </w:r>
      <w:ins w:id="377" w:author="Gerard" w:date="2015-04-08T21:50:00Z">
        <w:r>
          <w:rPr>
            <w:noProof/>
          </w:rPr>
          <w:t>117</w:t>
        </w:r>
        <w:r>
          <w:rPr>
            <w:noProof/>
          </w:rPr>
          <w:fldChar w:fldCharType="end"/>
        </w:r>
      </w:ins>
    </w:p>
    <w:p w14:paraId="3B0E75E8" w14:textId="77777777" w:rsidR="00C00DDA" w:rsidRDefault="00C00DDA">
      <w:pPr>
        <w:pStyle w:val="TOC4"/>
        <w:tabs>
          <w:tab w:val="right" w:leader="dot" w:pos="9350"/>
        </w:tabs>
        <w:rPr>
          <w:ins w:id="378" w:author="Gerard" w:date="2015-04-08T21:50:00Z"/>
          <w:rFonts w:asciiTheme="minorHAnsi" w:eastAsiaTheme="minorEastAsia" w:hAnsiTheme="minorHAnsi" w:cstheme="minorBidi"/>
          <w:noProof/>
          <w:sz w:val="24"/>
          <w:szCs w:val="24"/>
          <w:lang w:eastAsia="ja-JP"/>
        </w:rPr>
      </w:pPr>
      <w:ins w:id="379" w:author="Gerard" w:date="2015-04-08T21:50:00Z">
        <w:r>
          <w:rPr>
            <w:noProof/>
          </w:rPr>
          <w:t>4.1.3.11. Isotropic Elastic</w:t>
        </w:r>
        <w:r>
          <w:rPr>
            <w:noProof/>
          </w:rPr>
          <w:tab/>
        </w:r>
        <w:r>
          <w:rPr>
            <w:noProof/>
          </w:rPr>
          <w:fldChar w:fldCharType="begin"/>
        </w:r>
        <w:r>
          <w:rPr>
            <w:noProof/>
          </w:rPr>
          <w:instrText xml:space="preserve"> PAGEREF _Toc290149307 \h </w:instrText>
        </w:r>
        <w:r>
          <w:rPr>
            <w:noProof/>
          </w:rPr>
        </w:r>
      </w:ins>
      <w:r>
        <w:rPr>
          <w:noProof/>
        </w:rPr>
        <w:fldChar w:fldCharType="separate"/>
      </w:r>
      <w:ins w:id="380" w:author="Gerard" w:date="2015-04-08T21:50:00Z">
        <w:r>
          <w:rPr>
            <w:noProof/>
          </w:rPr>
          <w:t>118</w:t>
        </w:r>
        <w:r>
          <w:rPr>
            <w:noProof/>
          </w:rPr>
          <w:fldChar w:fldCharType="end"/>
        </w:r>
      </w:ins>
    </w:p>
    <w:p w14:paraId="34CE15AE" w14:textId="77777777" w:rsidR="00C00DDA" w:rsidRDefault="00C00DDA">
      <w:pPr>
        <w:pStyle w:val="TOC4"/>
        <w:tabs>
          <w:tab w:val="right" w:leader="dot" w:pos="9350"/>
        </w:tabs>
        <w:rPr>
          <w:ins w:id="381" w:author="Gerard" w:date="2015-04-08T21:50:00Z"/>
          <w:rFonts w:asciiTheme="minorHAnsi" w:eastAsiaTheme="minorEastAsia" w:hAnsiTheme="minorHAnsi" w:cstheme="minorBidi"/>
          <w:noProof/>
          <w:sz w:val="24"/>
          <w:szCs w:val="24"/>
          <w:lang w:eastAsia="ja-JP"/>
        </w:rPr>
      </w:pPr>
      <w:ins w:id="382" w:author="Gerard" w:date="2015-04-08T21:50:00Z">
        <w:r>
          <w:rPr>
            <w:noProof/>
          </w:rPr>
          <w:t>4.1.3.12. Orthotropic Elastic</w:t>
        </w:r>
        <w:r>
          <w:rPr>
            <w:noProof/>
          </w:rPr>
          <w:tab/>
        </w:r>
        <w:r>
          <w:rPr>
            <w:noProof/>
          </w:rPr>
          <w:fldChar w:fldCharType="begin"/>
        </w:r>
        <w:r>
          <w:rPr>
            <w:noProof/>
          </w:rPr>
          <w:instrText xml:space="preserve"> PAGEREF _Toc290149308 \h </w:instrText>
        </w:r>
        <w:r>
          <w:rPr>
            <w:noProof/>
          </w:rPr>
        </w:r>
      </w:ins>
      <w:r>
        <w:rPr>
          <w:noProof/>
        </w:rPr>
        <w:fldChar w:fldCharType="separate"/>
      </w:r>
      <w:ins w:id="383" w:author="Gerard" w:date="2015-04-08T21:50:00Z">
        <w:r>
          <w:rPr>
            <w:noProof/>
          </w:rPr>
          <w:t>119</w:t>
        </w:r>
        <w:r>
          <w:rPr>
            <w:noProof/>
          </w:rPr>
          <w:fldChar w:fldCharType="end"/>
        </w:r>
      </w:ins>
    </w:p>
    <w:p w14:paraId="61228A3A" w14:textId="77777777" w:rsidR="00C00DDA" w:rsidRDefault="00C00DDA">
      <w:pPr>
        <w:pStyle w:val="TOC4"/>
        <w:tabs>
          <w:tab w:val="right" w:leader="dot" w:pos="9350"/>
        </w:tabs>
        <w:rPr>
          <w:ins w:id="384" w:author="Gerard" w:date="2015-04-08T21:50:00Z"/>
          <w:rFonts w:asciiTheme="minorHAnsi" w:eastAsiaTheme="minorEastAsia" w:hAnsiTheme="minorHAnsi" w:cstheme="minorBidi"/>
          <w:noProof/>
          <w:sz w:val="24"/>
          <w:szCs w:val="24"/>
          <w:lang w:eastAsia="ja-JP"/>
        </w:rPr>
      </w:pPr>
      <w:ins w:id="385" w:author="Gerard" w:date="2015-04-08T21:50:00Z">
        <w:r>
          <w:rPr>
            <w:noProof/>
          </w:rPr>
          <w:t>4.1.3.13. Orthotropic CLE</w:t>
        </w:r>
        <w:r>
          <w:rPr>
            <w:noProof/>
          </w:rPr>
          <w:tab/>
        </w:r>
        <w:r>
          <w:rPr>
            <w:noProof/>
          </w:rPr>
          <w:fldChar w:fldCharType="begin"/>
        </w:r>
        <w:r>
          <w:rPr>
            <w:noProof/>
          </w:rPr>
          <w:instrText xml:space="preserve"> PAGEREF _Toc290149309 \h </w:instrText>
        </w:r>
        <w:r>
          <w:rPr>
            <w:noProof/>
          </w:rPr>
        </w:r>
      </w:ins>
      <w:r>
        <w:rPr>
          <w:noProof/>
        </w:rPr>
        <w:fldChar w:fldCharType="separate"/>
      </w:r>
      <w:ins w:id="386" w:author="Gerard" w:date="2015-04-08T21:50:00Z">
        <w:r>
          <w:rPr>
            <w:noProof/>
          </w:rPr>
          <w:t>120</w:t>
        </w:r>
        <w:r>
          <w:rPr>
            <w:noProof/>
          </w:rPr>
          <w:fldChar w:fldCharType="end"/>
        </w:r>
      </w:ins>
    </w:p>
    <w:p w14:paraId="051DC0FE" w14:textId="77777777" w:rsidR="00C00DDA" w:rsidRDefault="00C00DDA">
      <w:pPr>
        <w:pStyle w:val="TOC4"/>
        <w:tabs>
          <w:tab w:val="right" w:leader="dot" w:pos="9350"/>
        </w:tabs>
        <w:rPr>
          <w:ins w:id="387" w:author="Gerard" w:date="2015-04-08T21:50:00Z"/>
          <w:rFonts w:asciiTheme="minorHAnsi" w:eastAsiaTheme="minorEastAsia" w:hAnsiTheme="minorHAnsi" w:cstheme="minorBidi"/>
          <w:noProof/>
          <w:sz w:val="24"/>
          <w:szCs w:val="24"/>
          <w:lang w:eastAsia="ja-JP"/>
        </w:rPr>
      </w:pPr>
      <w:ins w:id="388" w:author="Gerard" w:date="2015-04-08T21:50:00Z">
        <w:r>
          <w:rPr>
            <w:noProof/>
          </w:rPr>
          <w:t>4.1.3.14. Osmotic Pressure from Virial Expansion</w:t>
        </w:r>
        <w:r>
          <w:rPr>
            <w:noProof/>
          </w:rPr>
          <w:tab/>
        </w:r>
        <w:r>
          <w:rPr>
            <w:noProof/>
          </w:rPr>
          <w:fldChar w:fldCharType="begin"/>
        </w:r>
        <w:r>
          <w:rPr>
            <w:noProof/>
          </w:rPr>
          <w:instrText xml:space="preserve"> PAGEREF _Toc290149310 \h </w:instrText>
        </w:r>
        <w:r>
          <w:rPr>
            <w:noProof/>
          </w:rPr>
        </w:r>
      </w:ins>
      <w:r>
        <w:rPr>
          <w:noProof/>
        </w:rPr>
        <w:fldChar w:fldCharType="separate"/>
      </w:r>
      <w:ins w:id="389" w:author="Gerard" w:date="2015-04-08T21:50:00Z">
        <w:r>
          <w:rPr>
            <w:noProof/>
          </w:rPr>
          <w:t>122</w:t>
        </w:r>
        <w:r>
          <w:rPr>
            <w:noProof/>
          </w:rPr>
          <w:fldChar w:fldCharType="end"/>
        </w:r>
      </w:ins>
    </w:p>
    <w:p w14:paraId="618195A8" w14:textId="77777777" w:rsidR="00C00DDA" w:rsidRDefault="00C00DDA">
      <w:pPr>
        <w:pStyle w:val="TOC4"/>
        <w:tabs>
          <w:tab w:val="right" w:leader="dot" w:pos="9350"/>
        </w:tabs>
        <w:rPr>
          <w:ins w:id="390" w:author="Gerard" w:date="2015-04-08T21:50:00Z"/>
          <w:rFonts w:asciiTheme="minorHAnsi" w:eastAsiaTheme="minorEastAsia" w:hAnsiTheme="minorHAnsi" w:cstheme="minorBidi"/>
          <w:noProof/>
          <w:sz w:val="24"/>
          <w:szCs w:val="24"/>
          <w:lang w:eastAsia="ja-JP"/>
        </w:rPr>
      </w:pPr>
      <w:ins w:id="391" w:author="Gerard" w:date="2015-04-08T21:50:00Z">
        <w:r>
          <w:rPr>
            <w:noProof/>
          </w:rPr>
          <w:t>4.1.3.15. Neo-Hookean</w:t>
        </w:r>
        <w:r>
          <w:rPr>
            <w:noProof/>
          </w:rPr>
          <w:tab/>
        </w:r>
        <w:r>
          <w:rPr>
            <w:noProof/>
          </w:rPr>
          <w:fldChar w:fldCharType="begin"/>
        </w:r>
        <w:r>
          <w:rPr>
            <w:noProof/>
          </w:rPr>
          <w:instrText xml:space="preserve"> PAGEREF _Toc290149311 \h </w:instrText>
        </w:r>
        <w:r>
          <w:rPr>
            <w:noProof/>
          </w:rPr>
        </w:r>
      </w:ins>
      <w:r>
        <w:rPr>
          <w:noProof/>
        </w:rPr>
        <w:fldChar w:fldCharType="separate"/>
      </w:r>
      <w:ins w:id="392" w:author="Gerard" w:date="2015-04-08T21:50:00Z">
        <w:r>
          <w:rPr>
            <w:noProof/>
          </w:rPr>
          <w:t>123</w:t>
        </w:r>
        <w:r>
          <w:rPr>
            <w:noProof/>
          </w:rPr>
          <w:fldChar w:fldCharType="end"/>
        </w:r>
      </w:ins>
    </w:p>
    <w:p w14:paraId="43572F83" w14:textId="77777777" w:rsidR="00C00DDA" w:rsidRDefault="00C00DDA">
      <w:pPr>
        <w:pStyle w:val="TOC4"/>
        <w:tabs>
          <w:tab w:val="right" w:leader="dot" w:pos="9350"/>
        </w:tabs>
        <w:rPr>
          <w:ins w:id="393" w:author="Gerard" w:date="2015-04-08T21:50:00Z"/>
          <w:rFonts w:asciiTheme="minorHAnsi" w:eastAsiaTheme="minorEastAsia" w:hAnsiTheme="minorHAnsi" w:cstheme="minorBidi"/>
          <w:noProof/>
          <w:sz w:val="24"/>
          <w:szCs w:val="24"/>
          <w:lang w:eastAsia="ja-JP"/>
        </w:rPr>
      </w:pPr>
      <w:ins w:id="394" w:author="Gerard" w:date="2015-04-08T21:50:00Z">
        <w:r>
          <w:rPr>
            <w:noProof/>
          </w:rPr>
          <w:t>4.1.3.16. Coupled Mooney-Rivlin</w:t>
        </w:r>
        <w:r>
          <w:rPr>
            <w:noProof/>
          </w:rPr>
          <w:tab/>
        </w:r>
        <w:r>
          <w:rPr>
            <w:noProof/>
          </w:rPr>
          <w:fldChar w:fldCharType="begin"/>
        </w:r>
        <w:r>
          <w:rPr>
            <w:noProof/>
          </w:rPr>
          <w:instrText xml:space="preserve"> PAGEREF _Toc290149312 \h </w:instrText>
        </w:r>
        <w:r>
          <w:rPr>
            <w:noProof/>
          </w:rPr>
        </w:r>
      </w:ins>
      <w:r>
        <w:rPr>
          <w:noProof/>
        </w:rPr>
        <w:fldChar w:fldCharType="separate"/>
      </w:r>
      <w:ins w:id="395" w:author="Gerard" w:date="2015-04-08T21:50:00Z">
        <w:r>
          <w:rPr>
            <w:noProof/>
          </w:rPr>
          <w:t>124</w:t>
        </w:r>
        <w:r>
          <w:rPr>
            <w:noProof/>
          </w:rPr>
          <w:fldChar w:fldCharType="end"/>
        </w:r>
      </w:ins>
    </w:p>
    <w:p w14:paraId="02C69A7F" w14:textId="77777777" w:rsidR="00C00DDA" w:rsidRDefault="00C00DDA">
      <w:pPr>
        <w:pStyle w:val="TOC4"/>
        <w:tabs>
          <w:tab w:val="right" w:leader="dot" w:pos="9350"/>
        </w:tabs>
        <w:rPr>
          <w:ins w:id="396" w:author="Gerard" w:date="2015-04-08T21:50:00Z"/>
          <w:rFonts w:asciiTheme="minorHAnsi" w:eastAsiaTheme="minorEastAsia" w:hAnsiTheme="minorHAnsi" w:cstheme="minorBidi"/>
          <w:noProof/>
          <w:sz w:val="24"/>
          <w:szCs w:val="24"/>
          <w:lang w:eastAsia="ja-JP"/>
        </w:rPr>
      </w:pPr>
      <w:ins w:id="397" w:author="Gerard" w:date="2015-04-08T21:50:00Z">
        <w:r>
          <w:rPr>
            <w:noProof/>
          </w:rPr>
          <w:t>4.1.3.17. Coupled Veronda-Westmann</w:t>
        </w:r>
        <w:r>
          <w:rPr>
            <w:noProof/>
          </w:rPr>
          <w:tab/>
        </w:r>
        <w:r>
          <w:rPr>
            <w:noProof/>
          </w:rPr>
          <w:fldChar w:fldCharType="begin"/>
        </w:r>
        <w:r>
          <w:rPr>
            <w:noProof/>
          </w:rPr>
          <w:instrText xml:space="preserve"> PAGEREF _Toc290149313 \h </w:instrText>
        </w:r>
        <w:r>
          <w:rPr>
            <w:noProof/>
          </w:rPr>
        </w:r>
      </w:ins>
      <w:r>
        <w:rPr>
          <w:noProof/>
        </w:rPr>
        <w:fldChar w:fldCharType="separate"/>
      </w:r>
      <w:ins w:id="398" w:author="Gerard" w:date="2015-04-08T21:50:00Z">
        <w:r>
          <w:rPr>
            <w:noProof/>
          </w:rPr>
          <w:t>125</w:t>
        </w:r>
        <w:r>
          <w:rPr>
            <w:noProof/>
          </w:rPr>
          <w:fldChar w:fldCharType="end"/>
        </w:r>
      </w:ins>
    </w:p>
    <w:p w14:paraId="1821AED0" w14:textId="77777777" w:rsidR="00C00DDA" w:rsidRDefault="00C00DDA">
      <w:pPr>
        <w:pStyle w:val="TOC4"/>
        <w:tabs>
          <w:tab w:val="right" w:leader="dot" w:pos="9350"/>
        </w:tabs>
        <w:rPr>
          <w:ins w:id="399" w:author="Gerard" w:date="2015-04-08T21:50:00Z"/>
          <w:rFonts w:asciiTheme="minorHAnsi" w:eastAsiaTheme="minorEastAsia" w:hAnsiTheme="minorHAnsi" w:cstheme="minorBidi"/>
          <w:noProof/>
          <w:sz w:val="24"/>
          <w:szCs w:val="24"/>
          <w:lang w:eastAsia="ja-JP"/>
        </w:rPr>
      </w:pPr>
      <w:ins w:id="400" w:author="Gerard" w:date="2015-04-08T21:50:00Z">
        <w:r>
          <w:rPr>
            <w:noProof/>
          </w:rPr>
          <w:t>4.1.3.18. Ogden Unconstrained</w:t>
        </w:r>
        <w:r>
          <w:rPr>
            <w:noProof/>
          </w:rPr>
          <w:tab/>
        </w:r>
        <w:r>
          <w:rPr>
            <w:noProof/>
          </w:rPr>
          <w:fldChar w:fldCharType="begin"/>
        </w:r>
        <w:r>
          <w:rPr>
            <w:noProof/>
          </w:rPr>
          <w:instrText xml:space="preserve"> PAGEREF _Toc290149314 \h </w:instrText>
        </w:r>
        <w:r>
          <w:rPr>
            <w:noProof/>
          </w:rPr>
        </w:r>
      </w:ins>
      <w:r>
        <w:rPr>
          <w:noProof/>
        </w:rPr>
        <w:fldChar w:fldCharType="separate"/>
      </w:r>
      <w:ins w:id="401" w:author="Gerard" w:date="2015-04-08T21:50:00Z">
        <w:r>
          <w:rPr>
            <w:noProof/>
          </w:rPr>
          <w:t>126</w:t>
        </w:r>
        <w:r>
          <w:rPr>
            <w:noProof/>
          </w:rPr>
          <w:fldChar w:fldCharType="end"/>
        </w:r>
      </w:ins>
    </w:p>
    <w:p w14:paraId="5F3C2FA3" w14:textId="77777777" w:rsidR="00C00DDA" w:rsidRDefault="00C00DDA">
      <w:pPr>
        <w:pStyle w:val="TOC4"/>
        <w:tabs>
          <w:tab w:val="right" w:leader="dot" w:pos="9350"/>
        </w:tabs>
        <w:rPr>
          <w:ins w:id="402" w:author="Gerard" w:date="2015-04-08T21:50:00Z"/>
          <w:rFonts w:asciiTheme="minorHAnsi" w:eastAsiaTheme="minorEastAsia" w:hAnsiTheme="minorHAnsi" w:cstheme="minorBidi"/>
          <w:noProof/>
          <w:sz w:val="24"/>
          <w:szCs w:val="24"/>
          <w:lang w:eastAsia="ja-JP"/>
        </w:rPr>
      </w:pPr>
      <w:ins w:id="403" w:author="Gerard" w:date="2015-04-08T21:50:00Z">
        <w:r>
          <w:rPr>
            <w:noProof/>
          </w:rPr>
          <w:t>4.1.3.19. Perfect Osmometer Equilibrium Osmotic Pressure</w:t>
        </w:r>
        <w:r>
          <w:rPr>
            <w:noProof/>
          </w:rPr>
          <w:tab/>
        </w:r>
        <w:r>
          <w:rPr>
            <w:noProof/>
          </w:rPr>
          <w:fldChar w:fldCharType="begin"/>
        </w:r>
        <w:r>
          <w:rPr>
            <w:noProof/>
          </w:rPr>
          <w:instrText xml:space="preserve"> PAGEREF _Toc290149315 \h </w:instrText>
        </w:r>
        <w:r>
          <w:rPr>
            <w:noProof/>
          </w:rPr>
        </w:r>
      </w:ins>
      <w:r>
        <w:rPr>
          <w:noProof/>
        </w:rPr>
        <w:fldChar w:fldCharType="separate"/>
      </w:r>
      <w:ins w:id="404" w:author="Gerard" w:date="2015-04-08T21:50:00Z">
        <w:r>
          <w:rPr>
            <w:noProof/>
          </w:rPr>
          <w:t>127</w:t>
        </w:r>
        <w:r>
          <w:rPr>
            <w:noProof/>
          </w:rPr>
          <w:fldChar w:fldCharType="end"/>
        </w:r>
      </w:ins>
    </w:p>
    <w:p w14:paraId="22FC7B66" w14:textId="77777777" w:rsidR="00C00DDA" w:rsidRDefault="00C00DDA">
      <w:pPr>
        <w:pStyle w:val="TOC4"/>
        <w:tabs>
          <w:tab w:val="right" w:leader="dot" w:pos="9350"/>
        </w:tabs>
        <w:rPr>
          <w:ins w:id="405" w:author="Gerard" w:date="2015-04-08T21:50:00Z"/>
          <w:rFonts w:asciiTheme="minorHAnsi" w:eastAsiaTheme="minorEastAsia" w:hAnsiTheme="minorHAnsi" w:cstheme="minorBidi"/>
          <w:noProof/>
          <w:sz w:val="24"/>
          <w:szCs w:val="24"/>
          <w:lang w:eastAsia="ja-JP"/>
        </w:rPr>
      </w:pPr>
      <w:ins w:id="406" w:author="Gerard" w:date="2015-04-08T21:50:00Z">
        <w:r>
          <w:rPr>
            <w:noProof/>
          </w:rPr>
          <w:t>4.1.3.20. Solid Mixture</w:t>
        </w:r>
        <w:r>
          <w:rPr>
            <w:noProof/>
          </w:rPr>
          <w:tab/>
        </w:r>
        <w:r>
          <w:rPr>
            <w:noProof/>
          </w:rPr>
          <w:fldChar w:fldCharType="begin"/>
        </w:r>
        <w:r>
          <w:rPr>
            <w:noProof/>
          </w:rPr>
          <w:instrText xml:space="preserve"> PAGEREF _Toc290149316 \h </w:instrText>
        </w:r>
        <w:r>
          <w:rPr>
            <w:noProof/>
          </w:rPr>
        </w:r>
      </w:ins>
      <w:r>
        <w:rPr>
          <w:noProof/>
        </w:rPr>
        <w:fldChar w:fldCharType="separate"/>
      </w:r>
      <w:ins w:id="407" w:author="Gerard" w:date="2015-04-08T21:50:00Z">
        <w:r>
          <w:rPr>
            <w:noProof/>
          </w:rPr>
          <w:t>129</w:t>
        </w:r>
        <w:r>
          <w:rPr>
            <w:noProof/>
          </w:rPr>
          <w:fldChar w:fldCharType="end"/>
        </w:r>
      </w:ins>
    </w:p>
    <w:p w14:paraId="4B16C335" w14:textId="77777777" w:rsidR="00C00DDA" w:rsidRDefault="00C00DDA">
      <w:pPr>
        <w:pStyle w:val="TOC4"/>
        <w:tabs>
          <w:tab w:val="right" w:leader="dot" w:pos="9350"/>
        </w:tabs>
        <w:rPr>
          <w:ins w:id="408" w:author="Gerard" w:date="2015-04-08T21:50:00Z"/>
          <w:rFonts w:asciiTheme="minorHAnsi" w:eastAsiaTheme="minorEastAsia" w:hAnsiTheme="minorHAnsi" w:cstheme="minorBidi"/>
          <w:noProof/>
          <w:sz w:val="24"/>
          <w:szCs w:val="24"/>
          <w:lang w:eastAsia="ja-JP"/>
        </w:rPr>
      </w:pPr>
      <w:ins w:id="409" w:author="Gerard" w:date="2015-04-08T21:50:00Z">
        <w:r>
          <w:rPr>
            <w:noProof/>
          </w:rPr>
          <w:t>4.1.3.21. Spherical Fiber Distribution</w:t>
        </w:r>
        <w:r>
          <w:rPr>
            <w:noProof/>
          </w:rPr>
          <w:tab/>
        </w:r>
        <w:r>
          <w:rPr>
            <w:noProof/>
          </w:rPr>
          <w:fldChar w:fldCharType="begin"/>
        </w:r>
        <w:r>
          <w:rPr>
            <w:noProof/>
          </w:rPr>
          <w:instrText xml:space="preserve"> PAGEREF _Toc290149317 \h </w:instrText>
        </w:r>
        <w:r>
          <w:rPr>
            <w:noProof/>
          </w:rPr>
        </w:r>
      </w:ins>
      <w:r>
        <w:rPr>
          <w:noProof/>
        </w:rPr>
        <w:fldChar w:fldCharType="separate"/>
      </w:r>
      <w:ins w:id="410" w:author="Gerard" w:date="2015-04-08T21:50:00Z">
        <w:r>
          <w:rPr>
            <w:noProof/>
          </w:rPr>
          <w:t>130</w:t>
        </w:r>
        <w:r>
          <w:rPr>
            <w:noProof/>
          </w:rPr>
          <w:fldChar w:fldCharType="end"/>
        </w:r>
      </w:ins>
    </w:p>
    <w:p w14:paraId="434BA936" w14:textId="77777777" w:rsidR="00C00DDA" w:rsidRDefault="00C00DDA">
      <w:pPr>
        <w:pStyle w:val="TOC4"/>
        <w:tabs>
          <w:tab w:val="right" w:leader="dot" w:pos="9350"/>
        </w:tabs>
        <w:rPr>
          <w:ins w:id="411" w:author="Gerard" w:date="2015-04-08T21:50:00Z"/>
          <w:rFonts w:asciiTheme="minorHAnsi" w:eastAsiaTheme="minorEastAsia" w:hAnsiTheme="minorHAnsi" w:cstheme="minorBidi"/>
          <w:noProof/>
          <w:sz w:val="24"/>
          <w:szCs w:val="24"/>
          <w:lang w:eastAsia="ja-JP"/>
        </w:rPr>
      </w:pPr>
      <w:ins w:id="412" w:author="Gerard" w:date="2015-04-08T21:50:00Z">
        <w:r>
          <w:rPr>
            <w:noProof/>
          </w:rPr>
          <w:t>4.1.3.22. Spherical Fiber Distribution from Solid-Bound Molecule</w:t>
        </w:r>
        <w:r>
          <w:rPr>
            <w:noProof/>
          </w:rPr>
          <w:tab/>
        </w:r>
        <w:r>
          <w:rPr>
            <w:noProof/>
          </w:rPr>
          <w:fldChar w:fldCharType="begin"/>
        </w:r>
        <w:r>
          <w:rPr>
            <w:noProof/>
          </w:rPr>
          <w:instrText xml:space="preserve"> PAGEREF _Toc290149318 \h </w:instrText>
        </w:r>
        <w:r>
          <w:rPr>
            <w:noProof/>
          </w:rPr>
        </w:r>
      </w:ins>
      <w:r>
        <w:rPr>
          <w:noProof/>
        </w:rPr>
        <w:fldChar w:fldCharType="separate"/>
      </w:r>
      <w:ins w:id="413" w:author="Gerard" w:date="2015-04-08T21:50:00Z">
        <w:r>
          <w:rPr>
            <w:noProof/>
          </w:rPr>
          <w:t>132</w:t>
        </w:r>
        <w:r>
          <w:rPr>
            <w:noProof/>
          </w:rPr>
          <w:fldChar w:fldCharType="end"/>
        </w:r>
      </w:ins>
    </w:p>
    <w:p w14:paraId="48A7581B" w14:textId="77777777" w:rsidR="00C00DDA" w:rsidRDefault="00C00DDA">
      <w:pPr>
        <w:pStyle w:val="TOC4"/>
        <w:tabs>
          <w:tab w:val="right" w:leader="dot" w:pos="9350"/>
        </w:tabs>
        <w:rPr>
          <w:ins w:id="414" w:author="Gerard" w:date="2015-04-08T21:50:00Z"/>
          <w:rFonts w:asciiTheme="minorHAnsi" w:eastAsiaTheme="minorEastAsia" w:hAnsiTheme="minorHAnsi" w:cstheme="minorBidi"/>
          <w:noProof/>
          <w:sz w:val="24"/>
          <w:szCs w:val="24"/>
          <w:lang w:eastAsia="ja-JP"/>
        </w:rPr>
      </w:pPr>
      <w:ins w:id="415" w:author="Gerard" w:date="2015-04-08T21:50:00Z">
        <w:r>
          <w:rPr>
            <w:noProof/>
          </w:rPr>
          <w:t>4.1.3.23. Coupled Transversely Isotropic Mooney-Rivlin</w:t>
        </w:r>
        <w:r>
          <w:rPr>
            <w:noProof/>
          </w:rPr>
          <w:tab/>
        </w:r>
        <w:r>
          <w:rPr>
            <w:noProof/>
          </w:rPr>
          <w:fldChar w:fldCharType="begin"/>
        </w:r>
        <w:r>
          <w:rPr>
            <w:noProof/>
          </w:rPr>
          <w:instrText xml:space="preserve"> PAGEREF _Toc290149319 \h </w:instrText>
        </w:r>
        <w:r>
          <w:rPr>
            <w:noProof/>
          </w:rPr>
        </w:r>
      </w:ins>
      <w:r>
        <w:rPr>
          <w:noProof/>
        </w:rPr>
        <w:fldChar w:fldCharType="separate"/>
      </w:r>
      <w:ins w:id="416" w:author="Gerard" w:date="2015-04-08T21:50:00Z">
        <w:r>
          <w:rPr>
            <w:noProof/>
          </w:rPr>
          <w:t>134</w:t>
        </w:r>
        <w:r>
          <w:rPr>
            <w:noProof/>
          </w:rPr>
          <w:fldChar w:fldCharType="end"/>
        </w:r>
      </w:ins>
    </w:p>
    <w:p w14:paraId="56EBD554" w14:textId="77777777" w:rsidR="00C00DDA" w:rsidRDefault="00C00DDA">
      <w:pPr>
        <w:pStyle w:val="TOC4"/>
        <w:tabs>
          <w:tab w:val="right" w:leader="dot" w:pos="9350"/>
        </w:tabs>
        <w:rPr>
          <w:ins w:id="417" w:author="Gerard" w:date="2015-04-08T21:50:00Z"/>
          <w:rFonts w:asciiTheme="minorHAnsi" w:eastAsiaTheme="minorEastAsia" w:hAnsiTheme="minorHAnsi" w:cstheme="minorBidi"/>
          <w:noProof/>
          <w:sz w:val="24"/>
          <w:szCs w:val="24"/>
          <w:lang w:eastAsia="ja-JP"/>
        </w:rPr>
      </w:pPr>
      <w:ins w:id="418" w:author="Gerard" w:date="2015-04-08T21:50:00Z">
        <w:r>
          <w:rPr>
            <w:noProof/>
          </w:rPr>
          <w:t>4.1.3.24. Coupled Transversely Isotropic Veronda-Westmann</w:t>
        </w:r>
        <w:r>
          <w:rPr>
            <w:noProof/>
          </w:rPr>
          <w:tab/>
        </w:r>
        <w:r>
          <w:rPr>
            <w:noProof/>
          </w:rPr>
          <w:fldChar w:fldCharType="begin"/>
        </w:r>
        <w:r>
          <w:rPr>
            <w:noProof/>
          </w:rPr>
          <w:instrText xml:space="preserve"> PAGEREF _Toc290149320 \h </w:instrText>
        </w:r>
        <w:r>
          <w:rPr>
            <w:noProof/>
          </w:rPr>
        </w:r>
      </w:ins>
      <w:r>
        <w:rPr>
          <w:noProof/>
        </w:rPr>
        <w:fldChar w:fldCharType="separate"/>
      </w:r>
      <w:ins w:id="419" w:author="Gerard" w:date="2015-04-08T21:50:00Z">
        <w:r>
          <w:rPr>
            <w:noProof/>
          </w:rPr>
          <w:t>135</w:t>
        </w:r>
        <w:r>
          <w:rPr>
            <w:noProof/>
          </w:rPr>
          <w:fldChar w:fldCharType="end"/>
        </w:r>
      </w:ins>
    </w:p>
    <w:p w14:paraId="3063E955" w14:textId="77777777" w:rsidR="00C00DDA" w:rsidRDefault="00C00DDA">
      <w:pPr>
        <w:pStyle w:val="TOC2"/>
        <w:tabs>
          <w:tab w:val="right" w:leader="dot" w:pos="9350"/>
        </w:tabs>
        <w:rPr>
          <w:ins w:id="420" w:author="Gerard" w:date="2015-04-08T21:50:00Z"/>
          <w:rFonts w:asciiTheme="minorHAnsi" w:eastAsiaTheme="minorEastAsia" w:hAnsiTheme="minorHAnsi" w:cstheme="minorBidi"/>
          <w:smallCaps w:val="0"/>
          <w:noProof/>
          <w:sz w:val="24"/>
          <w:szCs w:val="24"/>
          <w:lang w:eastAsia="ja-JP"/>
        </w:rPr>
      </w:pPr>
      <w:ins w:id="421" w:author="Gerard" w:date="2015-04-08T21:50:00Z">
        <w:r>
          <w:rPr>
            <w:noProof/>
          </w:rPr>
          <w:t>4.2. Continuous Fiber Distribution</w:t>
        </w:r>
        <w:r>
          <w:rPr>
            <w:noProof/>
          </w:rPr>
          <w:tab/>
        </w:r>
        <w:r>
          <w:rPr>
            <w:noProof/>
          </w:rPr>
          <w:fldChar w:fldCharType="begin"/>
        </w:r>
        <w:r>
          <w:rPr>
            <w:noProof/>
          </w:rPr>
          <w:instrText xml:space="preserve"> PAGEREF _Toc290149321 \h </w:instrText>
        </w:r>
        <w:r>
          <w:rPr>
            <w:noProof/>
          </w:rPr>
        </w:r>
      </w:ins>
      <w:r>
        <w:rPr>
          <w:noProof/>
        </w:rPr>
        <w:fldChar w:fldCharType="separate"/>
      </w:r>
      <w:ins w:id="422" w:author="Gerard" w:date="2015-04-08T21:50:00Z">
        <w:r>
          <w:rPr>
            <w:noProof/>
          </w:rPr>
          <w:t>136</w:t>
        </w:r>
        <w:r>
          <w:rPr>
            <w:noProof/>
          </w:rPr>
          <w:fldChar w:fldCharType="end"/>
        </w:r>
      </w:ins>
    </w:p>
    <w:p w14:paraId="03FB385A" w14:textId="77777777" w:rsidR="00C00DDA" w:rsidRDefault="00C00DDA">
      <w:pPr>
        <w:pStyle w:val="TOC3"/>
        <w:tabs>
          <w:tab w:val="right" w:leader="dot" w:pos="9350"/>
        </w:tabs>
        <w:rPr>
          <w:ins w:id="423" w:author="Gerard" w:date="2015-04-08T21:50:00Z"/>
          <w:rFonts w:asciiTheme="minorHAnsi" w:eastAsiaTheme="minorEastAsia" w:hAnsiTheme="minorHAnsi" w:cstheme="minorBidi"/>
          <w:i w:val="0"/>
          <w:iCs w:val="0"/>
          <w:noProof/>
          <w:sz w:val="24"/>
          <w:szCs w:val="24"/>
          <w:lang w:eastAsia="ja-JP"/>
        </w:rPr>
      </w:pPr>
      <w:ins w:id="424" w:author="Gerard" w:date="2015-04-08T21:50:00Z">
        <w:r w:rsidRPr="00CC06C1">
          <w:rPr>
            <w:noProof/>
            <w:color w:val="000000"/>
          </w:rPr>
          <w:t>4.2.1.</w:t>
        </w:r>
        <w:r>
          <w:rPr>
            <w:noProof/>
          </w:rPr>
          <w:t xml:space="preserve"> Compressible Continuous Fiber Distribution</w:t>
        </w:r>
        <w:r>
          <w:rPr>
            <w:noProof/>
          </w:rPr>
          <w:tab/>
        </w:r>
        <w:r>
          <w:rPr>
            <w:noProof/>
          </w:rPr>
          <w:fldChar w:fldCharType="begin"/>
        </w:r>
        <w:r>
          <w:rPr>
            <w:noProof/>
          </w:rPr>
          <w:instrText xml:space="preserve"> PAGEREF _Toc290149322 \h </w:instrText>
        </w:r>
        <w:r>
          <w:rPr>
            <w:noProof/>
          </w:rPr>
        </w:r>
      </w:ins>
      <w:r>
        <w:rPr>
          <w:noProof/>
        </w:rPr>
        <w:fldChar w:fldCharType="separate"/>
      </w:r>
      <w:ins w:id="425" w:author="Gerard" w:date="2015-04-08T21:50:00Z">
        <w:r>
          <w:rPr>
            <w:noProof/>
          </w:rPr>
          <w:t>137</w:t>
        </w:r>
        <w:r>
          <w:rPr>
            <w:noProof/>
          </w:rPr>
          <w:fldChar w:fldCharType="end"/>
        </w:r>
      </w:ins>
    </w:p>
    <w:p w14:paraId="57AD7956" w14:textId="77777777" w:rsidR="00C00DDA" w:rsidRDefault="00C00DDA">
      <w:pPr>
        <w:pStyle w:val="TOC3"/>
        <w:tabs>
          <w:tab w:val="right" w:leader="dot" w:pos="9350"/>
        </w:tabs>
        <w:rPr>
          <w:ins w:id="426" w:author="Gerard" w:date="2015-04-08T21:50:00Z"/>
          <w:rFonts w:asciiTheme="minorHAnsi" w:eastAsiaTheme="minorEastAsia" w:hAnsiTheme="minorHAnsi" w:cstheme="minorBidi"/>
          <w:i w:val="0"/>
          <w:iCs w:val="0"/>
          <w:noProof/>
          <w:sz w:val="24"/>
          <w:szCs w:val="24"/>
          <w:lang w:eastAsia="ja-JP"/>
        </w:rPr>
      </w:pPr>
      <w:ins w:id="427" w:author="Gerard" w:date="2015-04-08T21:50:00Z">
        <w:r w:rsidRPr="00CC06C1">
          <w:rPr>
            <w:noProof/>
            <w:color w:val="000000"/>
          </w:rPr>
          <w:t>4.2.2.</w:t>
        </w:r>
        <w:r>
          <w:rPr>
            <w:noProof/>
          </w:rPr>
          <w:t xml:space="preserve"> Uncoupled Continuous Fiber Distribution</w:t>
        </w:r>
        <w:r>
          <w:rPr>
            <w:noProof/>
          </w:rPr>
          <w:tab/>
        </w:r>
        <w:r>
          <w:rPr>
            <w:noProof/>
          </w:rPr>
          <w:fldChar w:fldCharType="begin"/>
        </w:r>
        <w:r>
          <w:rPr>
            <w:noProof/>
          </w:rPr>
          <w:instrText xml:space="preserve"> PAGEREF _Toc290149323 \h </w:instrText>
        </w:r>
        <w:r>
          <w:rPr>
            <w:noProof/>
          </w:rPr>
        </w:r>
      </w:ins>
      <w:r>
        <w:rPr>
          <w:noProof/>
        </w:rPr>
        <w:fldChar w:fldCharType="separate"/>
      </w:r>
      <w:ins w:id="428" w:author="Gerard" w:date="2015-04-08T21:50:00Z">
        <w:r>
          <w:rPr>
            <w:noProof/>
          </w:rPr>
          <w:t>138</w:t>
        </w:r>
        <w:r>
          <w:rPr>
            <w:noProof/>
          </w:rPr>
          <w:fldChar w:fldCharType="end"/>
        </w:r>
      </w:ins>
    </w:p>
    <w:p w14:paraId="3514AB44" w14:textId="77777777" w:rsidR="00C00DDA" w:rsidRDefault="00C00DDA">
      <w:pPr>
        <w:pStyle w:val="TOC3"/>
        <w:tabs>
          <w:tab w:val="right" w:leader="dot" w:pos="9350"/>
        </w:tabs>
        <w:rPr>
          <w:ins w:id="429" w:author="Gerard" w:date="2015-04-08T21:50:00Z"/>
          <w:rFonts w:asciiTheme="minorHAnsi" w:eastAsiaTheme="minorEastAsia" w:hAnsiTheme="minorHAnsi" w:cstheme="minorBidi"/>
          <w:i w:val="0"/>
          <w:iCs w:val="0"/>
          <w:noProof/>
          <w:sz w:val="24"/>
          <w:szCs w:val="24"/>
          <w:lang w:eastAsia="ja-JP"/>
        </w:rPr>
      </w:pPr>
      <w:ins w:id="430" w:author="Gerard" w:date="2015-04-08T21:50:00Z">
        <w:r w:rsidRPr="00CC06C1">
          <w:rPr>
            <w:noProof/>
            <w:color w:val="000000"/>
          </w:rPr>
          <w:t>4.2.3.</w:t>
        </w:r>
        <w:r>
          <w:rPr>
            <w:noProof/>
          </w:rPr>
          <w:t xml:space="preserve"> Fibers</w:t>
        </w:r>
        <w:r>
          <w:rPr>
            <w:noProof/>
          </w:rPr>
          <w:tab/>
        </w:r>
        <w:r>
          <w:rPr>
            <w:noProof/>
          </w:rPr>
          <w:fldChar w:fldCharType="begin"/>
        </w:r>
        <w:r>
          <w:rPr>
            <w:noProof/>
          </w:rPr>
          <w:instrText xml:space="preserve"> PAGEREF _Toc290149324 \h </w:instrText>
        </w:r>
        <w:r>
          <w:rPr>
            <w:noProof/>
          </w:rPr>
        </w:r>
      </w:ins>
      <w:r>
        <w:rPr>
          <w:noProof/>
        </w:rPr>
        <w:fldChar w:fldCharType="separate"/>
      </w:r>
      <w:ins w:id="431" w:author="Gerard" w:date="2015-04-08T21:50:00Z">
        <w:r>
          <w:rPr>
            <w:noProof/>
          </w:rPr>
          <w:t>139</w:t>
        </w:r>
        <w:r>
          <w:rPr>
            <w:noProof/>
          </w:rPr>
          <w:fldChar w:fldCharType="end"/>
        </w:r>
      </w:ins>
    </w:p>
    <w:p w14:paraId="74FB0D11" w14:textId="77777777" w:rsidR="00C00DDA" w:rsidRDefault="00C00DDA">
      <w:pPr>
        <w:pStyle w:val="TOC4"/>
        <w:tabs>
          <w:tab w:val="right" w:leader="dot" w:pos="9350"/>
        </w:tabs>
        <w:rPr>
          <w:ins w:id="432" w:author="Gerard" w:date="2015-04-08T21:50:00Z"/>
          <w:rFonts w:asciiTheme="minorHAnsi" w:eastAsiaTheme="minorEastAsia" w:hAnsiTheme="minorHAnsi" w:cstheme="minorBidi"/>
          <w:noProof/>
          <w:sz w:val="24"/>
          <w:szCs w:val="24"/>
          <w:lang w:eastAsia="ja-JP"/>
        </w:rPr>
      </w:pPr>
      <w:ins w:id="433" w:author="Gerard" w:date="2015-04-08T21:50:00Z">
        <w:r>
          <w:rPr>
            <w:noProof/>
          </w:rPr>
          <w:t>4.2.3.1. Fiber with Exponential-Power Law</w:t>
        </w:r>
        <w:r>
          <w:rPr>
            <w:noProof/>
          </w:rPr>
          <w:tab/>
        </w:r>
        <w:r>
          <w:rPr>
            <w:noProof/>
          </w:rPr>
          <w:fldChar w:fldCharType="begin"/>
        </w:r>
        <w:r>
          <w:rPr>
            <w:noProof/>
          </w:rPr>
          <w:instrText xml:space="preserve"> PAGEREF _Toc290149325 \h </w:instrText>
        </w:r>
        <w:r>
          <w:rPr>
            <w:noProof/>
          </w:rPr>
        </w:r>
      </w:ins>
      <w:r>
        <w:rPr>
          <w:noProof/>
        </w:rPr>
        <w:fldChar w:fldCharType="separate"/>
      </w:r>
      <w:ins w:id="434" w:author="Gerard" w:date="2015-04-08T21:50:00Z">
        <w:r>
          <w:rPr>
            <w:noProof/>
          </w:rPr>
          <w:t>140</w:t>
        </w:r>
        <w:r>
          <w:rPr>
            <w:noProof/>
          </w:rPr>
          <w:fldChar w:fldCharType="end"/>
        </w:r>
      </w:ins>
    </w:p>
    <w:p w14:paraId="5E313C4F" w14:textId="77777777" w:rsidR="00C00DDA" w:rsidRDefault="00C00DDA">
      <w:pPr>
        <w:pStyle w:val="TOC4"/>
        <w:tabs>
          <w:tab w:val="right" w:leader="dot" w:pos="9350"/>
        </w:tabs>
        <w:rPr>
          <w:ins w:id="435" w:author="Gerard" w:date="2015-04-08T21:50:00Z"/>
          <w:rFonts w:asciiTheme="minorHAnsi" w:eastAsiaTheme="minorEastAsia" w:hAnsiTheme="minorHAnsi" w:cstheme="minorBidi"/>
          <w:noProof/>
          <w:sz w:val="24"/>
          <w:szCs w:val="24"/>
          <w:lang w:eastAsia="ja-JP"/>
        </w:rPr>
      </w:pPr>
      <w:ins w:id="436" w:author="Gerard" w:date="2015-04-08T21:50:00Z">
        <w:r>
          <w:rPr>
            <w:noProof/>
          </w:rPr>
          <w:t>4.2.3.2. Fiber with Neo-Hookean Law</w:t>
        </w:r>
        <w:r>
          <w:rPr>
            <w:noProof/>
          </w:rPr>
          <w:tab/>
        </w:r>
        <w:r>
          <w:rPr>
            <w:noProof/>
          </w:rPr>
          <w:fldChar w:fldCharType="begin"/>
        </w:r>
        <w:r>
          <w:rPr>
            <w:noProof/>
          </w:rPr>
          <w:instrText xml:space="preserve"> PAGEREF _Toc290149326 \h </w:instrText>
        </w:r>
        <w:r>
          <w:rPr>
            <w:noProof/>
          </w:rPr>
        </w:r>
      </w:ins>
      <w:r>
        <w:rPr>
          <w:noProof/>
        </w:rPr>
        <w:fldChar w:fldCharType="separate"/>
      </w:r>
      <w:ins w:id="437" w:author="Gerard" w:date="2015-04-08T21:50:00Z">
        <w:r>
          <w:rPr>
            <w:noProof/>
          </w:rPr>
          <w:t>141</w:t>
        </w:r>
        <w:r>
          <w:rPr>
            <w:noProof/>
          </w:rPr>
          <w:fldChar w:fldCharType="end"/>
        </w:r>
      </w:ins>
    </w:p>
    <w:p w14:paraId="21E39BB6" w14:textId="77777777" w:rsidR="00C00DDA" w:rsidRDefault="00C00DDA">
      <w:pPr>
        <w:pStyle w:val="TOC4"/>
        <w:tabs>
          <w:tab w:val="right" w:leader="dot" w:pos="9350"/>
        </w:tabs>
        <w:rPr>
          <w:ins w:id="438" w:author="Gerard" w:date="2015-04-08T21:50:00Z"/>
          <w:rFonts w:asciiTheme="minorHAnsi" w:eastAsiaTheme="minorEastAsia" w:hAnsiTheme="minorHAnsi" w:cstheme="minorBidi"/>
          <w:noProof/>
          <w:sz w:val="24"/>
          <w:szCs w:val="24"/>
          <w:lang w:eastAsia="ja-JP"/>
        </w:rPr>
      </w:pPr>
      <w:ins w:id="439" w:author="Gerard" w:date="2015-04-08T21:50:00Z">
        <w:r>
          <w:rPr>
            <w:noProof/>
          </w:rPr>
          <w:t>4.2.3.3. Fiber with Exponential-Power Law Uncoupled</w:t>
        </w:r>
        <w:r>
          <w:rPr>
            <w:noProof/>
          </w:rPr>
          <w:tab/>
        </w:r>
        <w:r>
          <w:rPr>
            <w:noProof/>
          </w:rPr>
          <w:fldChar w:fldCharType="begin"/>
        </w:r>
        <w:r>
          <w:rPr>
            <w:noProof/>
          </w:rPr>
          <w:instrText xml:space="preserve"> PAGEREF _Toc290149327 \h </w:instrText>
        </w:r>
        <w:r>
          <w:rPr>
            <w:noProof/>
          </w:rPr>
        </w:r>
      </w:ins>
      <w:r>
        <w:rPr>
          <w:noProof/>
        </w:rPr>
        <w:fldChar w:fldCharType="separate"/>
      </w:r>
      <w:ins w:id="440" w:author="Gerard" w:date="2015-04-08T21:50:00Z">
        <w:r>
          <w:rPr>
            <w:noProof/>
          </w:rPr>
          <w:t>142</w:t>
        </w:r>
        <w:r>
          <w:rPr>
            <w:noProof/>
          </w:rPr>
          <w:fldChar w:fldCharType="end"/>
        </w:r>
      </w:ins>
    </w:p>
    <w:p w14:paraId="33D95602" w14:textId="77777777" w:rsidR="00C00DDA" w:rsidRDefault="00C00DDA">
      <w:pPr>
        <w:pStyle w:val="TOC4"/>
        <w:tabs>
          <w:tab w:val="right" w:leader="dot" w:pos="9350"/>
        </w:tabs>
        <w:rPr>
          <w:ins w:id="441" w:author="Gerard" w:date="2015-04-08T21:50:00Z"/>
          <w:rFonts w:asciiTheme="minorHAnsi" w:eastAsiaTheme="minorEastAsia" w:hAnsiTheme="minorHAnsi" w:cstheme="minorBidi"/>
          <w:noProof/>
          <w:sz w:val="24"/>
          <w:szCs w:val="24"/>
          <w:lang w:eastAsia="ja-JP"/>
        </w:rPr>
      </w:pPr>
      <w:ins w:id="442" w:author="Gerard" w:date="2015-04-08T21:50:00Z">
        <w:r>
          <w:rPr>
            <w:noProof/>
          </w:rPr>
          <w:t>4.2.3.4. Fiber with Neo-Hookean Law Uncoupled</w:t>
        </w:r>
        <w:r>
          <w:rPr>
            <w:noProof/>
          </w:rPr>
          <w:tab/>
        </w:r>
        <w:r>
          <w:rPr>
            <w:noProof/>
          </w:rPr>
          <w:fldChar w:fldCharType="begin"/>
        </w:r>
        <w:r>
          <w:rPr>
            <w:noProof/>
          </w:rPr>
          <w:instrText xml:space="preserve"> PAGEREF _Toc290149328 \h </w:instrText>
        </w:r>
        <w:r>
          <w:rPr>
            <w:noProof/>
          </w:rPr>
        </w:r>
      </w:ins>
      <w:r>
        <w:rPr>
          <w:noProof/>
        </w:rPr>
        <w:fldChar w:fldCharType="separate"/>
      </w:r>
      <w:ins w:id="443" w:author="Gerard" w:date="2015-04-08T21:50:00Z">
        <w:r>
          <w:rPr>
            <w:noProof/>
          </w:rPr>
          <w:t>143</w:t>
        </w:r>
        <w:r>
          <w:rPr>
            <w:noProof/>
          </w:rPr>
          <w:fldChar w:fldCharType="end"/>
        </w:r>
      </w:ins>
    </w:p>
    <w:p w14:paraId="33C549BE" w14:textId="77777777" w:rsidR="00C00DDA" w:rsidRDefault="00C00DDA">
      <w:pPr>
        <w:pStyle w:val="TOC3"/>
        <w:tabs>
          <w:tab w:val="right" w:leader="dot" w:pos="9350"/>
        </w:tabs>
        <w:rPr>
          <w:ins w:id="444" w:author="Gerard" w:date="2015-04-08T21:50:00Z"/>
          <w:rFonts w:asciiTheme="minorHAnsi" w:eastAsiaTheme="minorEastAsia" w:hAnsiTheme="minorHAnsi" w:cstheme="minorBidi"/>
          <w:i w:val="0"/>
          <w:iCs w:val="0"/>
          <w:noProof/>
          <w:sz w:val="24"/>
          <w:szCs w:val="24"/>
          <w:lang w:eastAsia="ja-JP"/>
        </w:rPr>
      </w:pPr>
      <w:ins w:id="445" w:author="Gerard" w:date="2015-04-08T21:50:00Z">
        <w:r w:rsidRPr="00CC06C1">
          <w:rPr>
            <w:noProof/>
            <w:color w:val="000000"/>
          </w:rPr>
          <w:t>4.2.4.</w:t>
        </w:r>
        <w:r>
          <w:rPr>
            <w:noProof/>
          </w:rPr>
          <w:t xml:space="preserve"> Distribution</w:t>
        </w:r>
        <w:r>
          <w:rPr>
            <w:noProof/>
          </w:rPr>
          <w:tab/>
        </w:r>
        <w:r>
          <w:rPr>
            <w:noProof/>
          </w:rPr>
          <w:fldChar w:fldCharType="begin"/>
        </w:r>
        <w:r>
          <w:rPr>
            <w:noProof/>
          </w:rPr>
          <w:instrText xml:space="preserve"> PAGEREF _Toc290149329 \h </w:instrText>
        </w:r>
        <w:r>
          <w:rPr>
            <w:noProof/>
          </w:rPr>
        </w:r>
      </w:ins>
      <w:r>
        <w:rPr>
          <w:noProof/>
        </w:rPr>
        <w:fldChar w:fldCharType="separate"/>
      </w:r>
      <w:ins w:id="446" w:author="Gerard" w:date="2015-04-08T21:50:00Z">
        <w:r>
          <w:rPr>
            <w:noProof/>
          </w:rPr>
          <w:t>144</w:t>
        </w:r>
        <w:r>
          <w:rPr>
            <w:noProof/>
          </w:rPr>
          <w:fldChar w:fldCharType="end"/>
        </w:r>
      </w:ins>
    </w:p>
    <w:p w14:paraId="32AACEA6" w14:textId="77777777" w:rsidR="00C00DDA" w:rsidRDefault="00C00DDA">
      <w:pPr>
        <w:pStyle w:val="TOC4"/>
        <w:tabs>
          <w:tab w:val="right" w:leader="dot" w:pos="9350"/>
        </w:tabs>
        <w:rPr>
          <w:ins w:id="447" w:author="Gerard" w:date="2015-04-08T21:50:00Z"/>
          <w:rFonts w:asciiTheme="minorHAnsi" w:eastAsiaTheme="minorEastAsia" w:hAnsiTheme="minorHAnsi" w:cstheme="minorBidi"/>
          <w:noProof/>
          <w:sz w:val="24"/>
          <w:szCs w:val="24"/>
          <w:lang w:eastAsia="ja-JP"/>
        </w:rPr>
      </w:pPr>
      <w:ins w:id="448" w:author="Gerard" w:date="2015-04-08T21:50:00Z">
        <w:r>
          <w:rPr>
            <w:noProof/>
          </w:rPr>
          <w:t>4.2.4.1. Spherical</w:t>
        </w:r>
        <w:r>
          <w:rPr>
            <w:noProof/>
          </w:rPr>
          <w:tab/>
        </w:r>
        <w:r>
          <w:rPr>
            <w:noProof/>
          </w:rPr>
          <w:fldChar w:fldCharType="begin"/>
        </w:r>
        <w:r>
          <w:rPr>
            <w:noProof/>
          </w:rPr>
          <w:instrText xml:space="preserve"> PAGEREF _Toc290149330 \h </w:instrText>
        </w:r>
        <w:r>
          <w:rPr>
            <w:noProof/>
          </w:rPr>
        </w:r>
      </w:ins>
      <w:r>
        <w:rPr>
          <w:noProof/>
        </w:rPr>
        <w:fldChar w:fldCharType="separate"/>
      </w:r>
      <w:ins w:id="449" w:author="Gerard" w:date="2015-04-08T21:50:00Z">
        <w:r>
          <w:rPr>
            <w:noProof/>
          </w:rPr>
          <w:t>145</w:t>
        </w:r>
        <w:r>
          <w:rPr>
            <w:noProof/>
          </w:rPr>
          <w:fldChar w:fldCharType="end"/>
        </w:r>
      </w:ins>
    </w:p>
    <w:p w14:paraId="5DC67ADD" w14:textId="77777777" w:rsidR="00C00DDA" w:rsidRDefault="00C00DDA">
      <w:pPr>
        <w:pStyle w:val="TOC4"/>
        <w:tabs>
          <w:tab w:val="right" w:leader="dot" w:pos="9350"/>
        </w:tabs>
        <w:rPr>
          <w:ins w:id="450" w:author="Gerard" w:date="2015-04-08T21:50:00Z"/>
          <w:rFonts w:asciiTheme="minorHAnsi" w:eastAsiaTheme="minorEastAsia" w:hAnsiTheme="minorHAnsi" w:cstheme="minorBidi"/>
          <w:noProof/>
          <w:sz w:val="24"/>
          <w:szCs w:val="24"/>
          <w:lang w:eastAsia="ja-JP"/>
        </w:rPr>
      </w:pPr>
      <w:ins w:id="451" w:author="Gerard" w:date="2015-04-08T21:50:00Z">
        <w:r>
          <w:rPr>
            <w:noProof/>
          </w:rPr>
          <w:t>4.2.4.2. Ellipsoidal</w:t>
        </w:r>
        <w:r>
          <w:rPr>
            <w:noProof/>
          </w:rPr>
          <w:tab/>
        </w:r>
        <w:r>
          <w:rPr>
            <w:noProof/>
          </w:rPr>
          <w:fldChar w:fldCharType="begin"/>
        </w:r>
        <w:r>
          <w:rPr>
            <w:noProof/>
          </w:rPr>
          <w:instrText xml:space="preserve"> PAGEREF _Toc290149331 \h </w:instrText>
        </w:r>
        <w:r>
          <w:rPr>
            <w:noProof/>
          </w:rPr>
        </w:r>
      </w:ins>
      <w:r>
        <w:rPr>
          <w:noProof/>
        </w:rPr>
        <w:fldChar w:fldCharType="separate"/>
      </w:r>
      <w:ins w:id="452" w:author="Gerard" w:date="2015-04-08T21:50:00Z">
        <w:r>
          <w:rPr>
            <w:noProof/>
          </w:rPr>
          <w:t>146</w:t>
        </w:r>
        <w:r>
          <w:rPr>
            <w:noProof/>
          </w:rPr>
          <w:fldChar w:fldCharType="end"/>
        </w:r>
      </w:ins>
    </w:p>
    <w:p w14:paraId="226451D8" w14:textId="77777777" w:rsidR="00C00DDA" w:rsidRDefault="00C00DDA">
      <w:pPr>
        <w:pStyle w:val="TOC4"/>
        <w:tabs>
          <w:tab w:val="right" w:leader="dot" w:pos="9350"/>
        </w:tabs>
        <w:rPr>
          <w:ins w:id="453" w:author="Gerard" w:date="2015-04-08T21:50:00Z"/>
          <w:rFonts w:asciiTheme="minorHAnsi" w:eastAsiaTheme="minorEastAsia" w:hAnsiTheme="minorHAnsi" w:cstheme="minorBidi"/>
          <w:noProof/>
          <w:sz w:val="24"/>
          <w:szCs w:val="24"/>
          <w:lang w:eastAsia="ja-JP"/>
        </w:rPr>
      </w:pPr>
      <w:ins w:id="454" w:author="Gerard" w:date="2015-04-08T21:50:00Z">
        <w:r>
          <w:rPr>
            <w:noProof/>
          </w:rPr>
          <w:t>4.2.4.3. π-Periodic von Mises Distribution</w:t>
        </w:r>
        <w:r>
          <w:rPr>
            <w:noProof/>
          </w:rPr>
          <w:tab/>
        </w:r>
        <w:r>
          <w:rPr>
            <w:noProof/>
          </w:rPr>
          <w:fldChar w:fldCharType="begin"/>
        </w:r>
        <w:r>
          <w:rPr>
            <w:noProof/>
          </w:rPr>
          <w:instrText xml:space="preserve"> PAGEREF _Toc290149332 \h </w:instrText>
        </w:r>
        <w:r>
          <w:rPr>
            <w:noProof/>
          </w:rPr>
        </w:r>
      </w:ins>
      <w:r>
        <w:rPr>
          <w:noProof/>
        </w:rPr>
        <w:fldChar w:fldCharType="separate"/>
      </w:r>
      <w:ins w:id="455" w:author="Gerard" w:date="2015-04-08T21:50:00Z">
        <w:r>
          <w:rPr>
            <w:noProof/>
          </w:rPr>
          <w:t>147</w:t>
        </w:r>
        <w:r>
          <w:rPr>
            <w:noProof/>
          </w:rPr>
          <w:fldChar w:fldCharType="end"/>
        </w:r>
      </w:ins>
    </w:p>
    <w:p w14:paraId="7DA491F9" w14:textId="77777777" w:rsidR="00C00DDA" w:rsidRDefault="00C00DDA">
      <w:pPr>
        <w:pStyle w:val="TOC4"/>
        <w:tabs>
          <w:tab w:val="right" w:leader="dot" w:pos="9350"/>
        </w:tabs>
        <w:rPr>
          <w:ins w:id="456" w:author="Gerard" w:date="2015-04-08T21:50:00Z"/>
          <w:rFonts w:asciiTheme="minorHAnsi" w:eastAsiaTheme="minorEastAsia" w:hAnsiTheme="minorHAnsi" w:cstheme="minorBidi"/>
          <w:noProof/>
          <w:sz w:val="24"/>
          <w:szCs w:val="24"/>
          <w:lang w:eastAsia="ja-JP"/>
        </w:rPr>
      </w:pPr>
      <w:ins w:id="457" w:author="Gerard" w:date="2015-04-08T21:50:00Z">
        <w:r>
          <w:rPr>
            <w:noProof/>
          </w:rPr>
          <w:t>4.2.4.4. Circular</w:t>
        </w:r>
        <w:r>
          <w:rPr>
            <w:noProof/>
          </w:rPr>
          <w:tab/>
        </w:r>
        <w:r>
          <w:rPr>
            <w:noProof/>
          </w:rPr>
          <w:fldChar w:fldCharType="begin"/>
        </w:r>
        <w:r>
          <w:rPr>
            <w:noProof/>
          </w:rPr>
          <w:instrText xml:space="preserve"> PAGEREF _Toc290149333 \h </w:instrText>
        </w:r>
        <w:r>
          <w:rPr>
            <w:noProof/>
          </w:rPr>
        </w:r>
      </w:ins>
      <w:r>
        <w:rPr>
          <w:noProof/>
        </w:rPr>
        <w:fldChar w:fldCharType="separate"/>
      </w:r>
      <w:ins w:id="458" w:author="Gerard" w:date="2015-04-08T21:50:00Z">
        <w:r>
          <w:rPr>
            <w:noProof/>
          </w:rPr>
          <w:t>148</w:t>
        </w:r>
        <w:r>
          <w:rPr>
            <w:noProof/>
          </w:rPr>
          <w:fldChar w:fldCharType="end"/>
        </w:r>
      </w:ins>
    </w:p>
    <w:p w14:paraId="2D80FABD" w14:textId="77777777" w:rsidR="00C00DDA" w:rsidRDefault="00C00DDA">
      <w:pPr>
        <w:pStyle w:val="TOC4"/>
        <w:tabs>
          <w:tab w:val="right" w:leader="dot" w:pos="9350"/>
        </w:tabs>
        <w:rPr>
          <w:ins w:id="459" w:author="Gerard" w:date="2015-04-08T21:50:00Z"/>
          <w:rFonts w:asciiTheme="minorHAnsi" w:eastAsiaTheme="minorEastAsia" w:hAnsiTheme="minorHAnsi" w:cstheme="minorBidi"/>
          <w:noProof/>
          <w:sz w:val="24"/>
          <w:szCs w:val="24"/>
          <w:lang w:eastAsia="ja-JP"/>
        </w:rPr>
      </w:pPr>
      <w:ins w:id="460" w:author="Gerard" w:date="2015-04-08T21:50:00Z">
        <w:r>
          <w:rPr>
            <w:noProof/>
          </w:rPr>
          <w:t>4.2.4.5. Elliptical</w:t>
        </w:r>
        <w:r>
          <w:rPr>
            <w:noProof/>
          </w:rPr>
          <w:tab/>
        </w:r>
        <w:r>
          <w:rPr>
            <w:noProof/>
          </w:rPr>
          <w:fldChar w:fldCharType="begin"/>
        </w:r>
        <w:r>
          <w:rPr>
            <w:noProof/>
          </w:rPr>
          <w:instrText xml:space="preserve"> PAGEREF _Toc290149334 \h </w:instrText>
        </w:r>
        <w:r>
          <w:rPr>
            <w:noProof/>
          </w:rPr>
        </w:r>
      </w:ins>
      <w:r>
        <w:rPr>
          <w:noProof/>
        </w:rPr>
        <w:fldChar w:fldCharType="separate"/>
      </w:r>
      <w:ins w:id="461" w:author="Gerard" w:date="2015-04-08T21:50:00Z">
        <w:r>
          <w:rPr>
            <w:noProof/>
          </w:rPr>
          <w:t>149</w:t>
        </w:r>
        <w:r>
          <w:rPr>
            <w:noProof/>
          </w:rPr>
          <w:fldChar w:fldCharType="end"/>
        </w:r>
      </w:ins>
    </w:p>
    <w:p w14:paraId="481FF31C" w14:textId="77777777" w:rsidR="00C00DDA" w:rsidRDefault="00C00DDA">
      <w:pPr>
        <w:pStyle w:val="TOC4"/>
        <w:tabs>
          <w:tab w:val="right" w:leader="dot" w:pos="9350"/>
        </w:tabs>
        <w:rPr>
          <w:ins w:id="462" w:author="Gerard" w:date="2015-04-08T21:50:00Z"/>
          <w:rFonts w:asciiTheme="minorHAnsi" w:eastAsiaTheme="minorEastAsia" w:hAnsiTheme="minorHAnsi" w:cstheme="minorBidi"/>
          <w:noProof/>
          <w:sz w:val="24"/>
          <w:szCs w:val="24"/>
          <w:lang w:eastAsia="ja-JP"/>
        </w:rPr>
      </w:pPr>
      <w:ins w:id="463" w:author="Gerard" w:date="2015-04-08T21:50:00Z">
        <w:r>
          <w:rPr>
            <w:noProof/>
          </w:rPr>
          <w:t>4.2.4.6. von Mises Distribution</w:t>
        </w:r>
        <w:r>
          <w:rPr>
            <w:noProof/>
          </w:rPr>
          <w:tab/>
        </w:r>
        <w:r>
          <w:rPr>
            <w:noProof/>
          </w:rPr>
          <w:fldChar w:fldCharType="begin"/>
        </w:r>
        <w:r>
          <w:rPr>
            <w:noProof/>
          </w:rPr>
          <w:instrText xml:space="preserve"> PAGEREF _Toc290149335 \h </w:instrText>
        </w:r>
        <w:r>
          <w:rPr>
            <w:noProof/>
          </w:rPr>
        </w:r>
      </w:ins>
      <w:r>
        <w:rPr>
          <w:noProof/>
        </w:rPr>
        <w:fldChar w:fldCharType="separate"/>
      </w:r>
      <w:ins w:id="464" w:author="Gerard" w:date="2015-04-08T21:50:00Z">
        <w:r>
          <w:rPr>
            <w:noProof/>
          </w:rPr>
          <w:t>151</w:t>
        </w:r>
        <w:r>
          <w:rPr>
            <w:noProof/>
          </w:rPr>
          <w:fldChar w:fldCharType="end"/>
        </w:r>
      </w:ins>
    </w:p>
    <w:p w14:paraId="0CBE59D5" w14:textId="77777777" w:rsidR="00C00DDA" w:rsidRDefault="00C00DDA">
      <w:pPr>
        <w:pStyle w:val="TOC3"/>
        <w:tabs>
          <w:tab w:val="right" w:leader="dot" w:pos="9350"/>
        </w:tabs>
        <w:rPr>
          <w:ins w:id="465" w:author="Gerard" w:date="2015-04-08T21:50:00Z"/>
          <w:rFonts w:asciiTheme="minorHAnsi" w:eastAsiaTheme="minorEastAsia" w:hAnsiTheme="minorHAnsi" w:cstheme="minorBidi"/>
          <w:i w:val="0"/>
          <w:iCs w:val="0"/>
          <w:noProof/>
          <w:sz w:val="24"/>
          <w:szCs w:val="24"/>
          <w:lang w:eastAsia="ja-JP"/>
        </w:rPr>
      </w:pPr>
      <w:ins w:id="466" w:author="Gerard" w:date="2015-04-08T21:50:00Z">
        <w:r w:rsidRPr="00CC06C1">
          <w:rPr>
            <w:noProof/>
            <w:color w:val="000000"/>
          </w:rPr>
          <w:t>4.2.5.</w:t>
        </w:r>
        <w:r>
          <w:rPr>
            <w:noProof/>
          </w:rPr>
          <w:t xml:space="preserve"> Scheme</w:t>
        </w:r>
        <w:r>
          <w:rPr>
            <w:noProof/>
          </w:rPr>
          <w:tab/>
        </w:r>
        <w:r>
          <w:rPr>
            <w:noProof/>
          </w:rPr>
          <w:fldChar w:fldCharType="begin"/>
        </w:r>
        <w:r>
          <w:rPr>
            <w:noProof/>
          </w:rPr>
          <w:instrText xml:space="preserve"> PAGEREF _Toc290149336 \h </w:instrText>
        </w:r>
        <w:r>
          <w:rPr>
            <w:noProof/>
          </w:rPr>
        </w:r>
      </w:ins>
      <w:r>
        <w:rPr>
          <w:noProof/>
        </w:rPr>
        <w:fldChar w:fldCharType="separate"/>
      </w:r>
      <w:ins w:id="467" w:author="Gerard" w:date="2015-04-08T21:50:00Z">
        <w:r>
          <w:rPr>
            <w:noProof/>
          </w:rPr>
          <w:t>152</w:t>
        </w:r>
        <w:r>
          <w:rPr>
            <w:noProof/>
          </w:rPr>
          <w:fldChar w:fldCharType="end"/>
        </w:r>
      </w:ins>
    </w:p>
    <w:p w14:paraId="7D88FFFD" w14:textId="77777777" w:rsidR="00C00DDA" w:rsidRDefault="00C00DDA">
      <w:pPr>
        <w:pStyle w:val="TOC4"/>
        <w:tabs>
          <w:tab w:val="right" w:leader="dot" w:pos="9350"/>
        </w:tabs>
        <w:rPr>
          <w:ins w:id="468" w:author="Gerard" w:date="2015-04-08T21:50:00Z"/>
          <w:rFonts w:asciiTheme="minorHAnsi" w:eastAsiaTheme="minorEastAsia" w:hAnsiTheme="minorHAnsi" w:cstheme="minorBidi"/>
          <w:noProof/>
          <w:sz w:val="24"/>
          <w:szCs w:val="24"/>
          <w:lang w:eastAsia="ja-JP"/>
        </w:rPr>
      </w:pPr>
      <w:ins w:id="469" w:author="Gerard" w:date="2015-04-08T21:50:00Z">
        <w:r>
          <w:rPr>
            <w:noProof/>
          </w:rPr>
          <w:t>4.2.5.1. Gauss-Kronrod Trapezoidal Rule</w:t>
        </w:r>
        <w:r>
          <w:rPr>
            <w:noProof/>
          </w:rPr>
          <w:tab/>
        </w:r>
        <w:r>
          <w:rPr>
            <w:noProof/>
          </w:rPr>
          <w:fldChar w:fldCharType="begin"/>
        </w:r>
        <w:r>
          <w:rPr>
            <w:noProof/>
          </w:rPr>
          <w:instrText xml:space="preserve"> PAGEREF _Toc290149337 \h </w:instrText>
        </w:r>
        <w:r>
          <w:rPr>
            <w:noProof/>
          </w:rPr>
        </w:r>
      </w:ins>
      <w:r>
        <w:rPr>
          <w:noProof/>
        </w:rPr>
        <w:fldChar w:fldCharType="separate"/>
      </w:r>
      <w:ins w:id="470" w:author="Gerard" w:date="2015-04-08T21:50:00Z">
        <w:r>
          <w:rPr>
            <w:noProof/>
          </w:rPr>
          <w:t>153</w:t>
        </w:r>
        <w:r>
          <w:rPr>
            <w:noProof/>
          </w:rPr>
          <w:fldChar w:fldCharType="end"/>
        </w:r>
      </w:ins>
    </w:p>
    <w:p w14:paraId="0BD19548" w14:textId="77777777" w:rsidR="00C00DDA" w:rsidRDefault="00C00DDA">
      <w:pPr>
        <w:pStyle w:val="TOC4"/>
        <w:tabs>
          <w:tab w:val="right" w:leader="dot" w:pos="9350"/>
        </w:tabs>
        <w:rPr>
          <w:ins w:id="471" w:author="Gerard" w:date="2015-04-08T21:50:00Z"/>
          <w:rFonts w:asciiTheme="minorHAnsi" w:eastAsiaTheme="minorEastAsia" w:hAnsiTheme="minorHAnsi" w:cstheme="minorBidi"/>
          <w:noProof/>
          <w:sz w:val="24"/>
          <w:szCs w:val="24"/>
          <w:lang w:eastAsia="ja-JP"/>
        </w:rPr>
      </w:pPr>
      <w:ins w:id="472" w:author="Gerard" w:date="2015-04-08T21:50:00Z">
        <w:r>
          <w:rPr>
            <w:noProof/>
          </w:rPr>
          <w:t>4.2.5.2. Finite Element Integration Rule</w:t>
        </w:r>
        <w:r>
          <w:rPr>
            <w:noProof/>
          </w:rPr>
          <w:tab/>
        </w:r>
        <w:r>
          <w:rPr>
            <w:noProof/>
          </w:rPr>
          <w:fldChar w:fldCharType="begin"/>
        </w:r>
        <w:r>
          <w:rPr>
            <w:noProof/>
          </w:rPr>
          <w:instrText xml:space="preserve"> PAGEREF _Toc290149338 \h </w:instrText>
        </w:r>
        <w:r>
          <w:rPr>
            <w:noProof/>
          </w:rPr>
        </w:r>
      </w:ins>
      <w:r>
        <w:rPr>
          <w:noProof/>
        </w:rPr>
        <w:fldChar w:fldCharType="separate"/>
      </w:r>
      <w:ins w:id="473" w:author="Gerard" w:date="2015-04-08T21:50:00Z">
        <w:r>
          <w:rPr>
            <w:noProof/>
          </w:rPr>
          <w:t>154</w:t>
        </w:r>
        <w:r>
          <w:rPr>
            <w:noProof/>
          </w:rPr>
          <w:fldChar w:fldCharType="end"/>
        </w:r>
      </w:ins>
    </w:p>
    <w:p w14:paraId="0258B51D" w14:textId="77777777" w:rsidR="00C00DDA" w:rsidRDefault="00C00DDA">
      <w:pPr>
        <w:pStyle w:val="TOC4"/>
        <w:tabs>
          <w:tab w:val="right" w:leader="dot" w:pos="9350"/>
        </w:tabs>
        <w:rPr>
          <w:ins w:id="474" w:author="Gerard" w:date="2015-04-08T21:50:00Z"/>
          <w:rFonts w:asciiTheme="minorHAnsi" w:eastAsiaTheme="minorEastAsia" w:hAnsiTheme="minorHAnsi" w:cstheme="minorBidi"/>
          <w:noProof/>
          <w:sz w:val="24"/>
          <w:szCs w:val="24"/>
          <w:lang w:eastAsia="ja-JP"/>
        </w:rPr>
      </w:pPr>
      <w:ins w:id="475" w:author="Gerard" w:date="2015-04-08T21:50:00Z">
        <w:r>
          <w:rPr>
            <w:noProof/>
          </w:rPr>
          <w:t>4.2.5.3. Trapezoidal Rule</w:t>
        </w:r>
        <w:r>
          <w:rPr>
            <w:noProof/>
          </w:rPr>
          <w:tab/>
        </w:r>
        <w:r>
          <w:rPr>
            <w:noProof/>
          </w:rPr>
          <w:fldChar w:fldCharType="begin"/>
        </w:r>
        <w:r>
          <w:rPr>
            <w:noProof/>
          </w:rPr>
          <w:instrText xml:space="preserve"> PAGEREF _Toc290149339 \h </w:instrText>
        </w:r>
        <w:r>
          <w:rPr>
            <w:noProof/>
          </w:rPr>
        </w:r>
      </w:ins>
      <w:r>
        <w:rPr>
          <w:noProof/>
        </w:rPr>
        <w:fldChar w:fldCharType="separate"/>
      </w:r>
      <w:ins w:id="476" w:author="Gerard" w:date="2015-04-08T21:50:00Z">
        <w:r>
          <w:rPr>
            <w:noProof/>
          </w:rPr>
          <w:t>155</w:t>
        </w:r>
        <w:r>
          <w:rPr>
            <w:noProof/>
          </w:rPr>
          <w:fldChar w:fldCharType="end"/>
        </w:r>
      </w:ins>
    </w:p>
    <w:p w14:paraId="2028D7BA" w14:textId="77777777" w:rsidR="00C00DDA" w:rsidRDefault="00C00DDA">
      <w:pPr>
        <w:pStyle w:val="TOC2"/>
        <w:tabs>
          <w:tab w:val="right" w:leader="dot" w:pos="9350"/>
        </w:tabs>
        <w:rPr>
          <w:ins w:id="477" w:author="Gerard" w:date="2015-04-08T21:50:00Z"/>
          <w:rFonts w:asciiTheme="minorHAnsi" w:eastAsiaTheme="minorEastAsia" w:hAnsiTheme="minorHAnsi" w:cstheme="minorBidi"/>
          <w:smallCaps w:val="0"/>
          <w:noProof/>
          <w:sz w:val="24"/>
          <w:szCs w:val="24"/>
          <w:lang w:eastAsia="ja-JP"/>
        </w:rPr>
      </w:pPr>
      <w:ins w:id="478" w:author="Gerard" w:date="2015-04-08T21:50:00Z">
        <w:r>
          <w:rPr>
            <w:noProof/>
          </w:rPr>
          <w:t>4.3. Viscoelastic Solids</w:t>
        </w:r>
        <w:r>
          <w:rPr>
            <w:noProof/>
          </w:rPr>
          <w:tab/>
        </w:r>
        <w:r>
          <w:rPr>
            <w:noProof/>
          </w:rPr>
          <w:fldChar w:fldCharType="begin"/>
        </w:r>
        <w:r>
          <w:rPr>
            <w:noProof/>
          </w:rPr>
          <w:instrText xml:space="preserve"> PAGEREF _Toc290149340 \h </w:instrText>
        </w:r>
        <w:r>
          <w:rPr>
            <w:noProof/>
          </w:rPr>
        </w:r>
      </w:ins>
      <w:r>
        <w:rPr>
          <w:noProof/>
        </w:rPr>
        <w:fldChar w:fldCharType="separate"/>
      </w:r>
      <w:ins w:id="479" w:author="Gerard" w:date="2015-04-08T21:50:00Z">
        <w:r>
          <w:rPr>
            <w:noProof/>
          </w:rPr>
          <w:t>156</w:t>
        </w:r>
        <w:r>
          <w:rPr>
            <w:noProof/>
          </w:rPr>
          <w:fldChar w:fldCharType="end"/>
        </w:r>
      </w:ins>
    </w:p>
    <w:p w14:paraId="59E8CB45" w14:textId="77777777" w:rsidR="00C00DDA" w:rsidRDefault="00C00DDA">
      <w:pPr>
        <w:pStyle w:val="TOC3"/>
        <w:tabs>
          <w:tab w:val="right" w:leader="dot" w:pos="9350"/>
        </w:tabs>
        <w:rPr>
          <w:ins w:id="480" w:author="Gerard" w:date="2015-04-08T21:50:00Z"/>
          <w:rFonts w:asciiTheme="minorHAnsi" w:eastAsiaTheme="minorEastAsia" w:hAnsiTheme="minorHAnsi" w:cstheme="minorBidi"/>
          <w:i w:val="0"/>
          <w:iCs w:val="0"/>
          <w:noProof/>
          <w:sz w:val="24"/>
          <w:szCs w:val="24"/>
          <w:lang w:eastAsia="ja-JP"/>
        </w:rPr>
      </w:pPr>
      <w:ins w:id="481" w:author="Gerard" w:date="2015-04-08T21:50:00Z">
        <w:r w:rsidRPr="00CC06C1">
          <w:rPr>
            <w:noProof/>
            <w:color w:val="000000"/>
          </w:rPr>
          <w:t>4.3.1.</w:t>
        </w:r>
        <w:r>
          <w:rPr>
            <w:noProof/>
          </w:rPr>
          <w:t xml:space="preserve"> Uncoupled Viscoelastic Materials</w:t>
        </w:r>
        <w:r>
          <w:rPr>
            <w:noProof/>
          </w:rPr>
          <w:tab/>
        </w:r>
        <w:r>
          <w:rPr>
            <w:noProof/>
          </w:rPr>
          <w:fldChar w:fldCharType="begin"/>
        </w:r>
        <w:r>
          <w:rPr>
            <w:noProof/>
          </w:rPr>
          <w:instrText xml:space="preserve"> PAGEREF _Toc290149341 \h </w:instrText>
        </w:r>
        <w:r>
          <w:rPr>
            <w:noProof/>
          </w:rPr>
        </w:r>
      </w:ins>
      <w:r>
        <w:rPr>
          <w:noProof/>
        </w:rPr>
        <w:fldChar w:fldCharType="separate"/>
      </w:r>
      <w:ins w:id="482" w:author="Gerard" w:date="2015-04-08T21:50:00Z">
        <w:r>
          <w:rPr>
            <w:noProof/>
          </w:rPr>
          <w:t>156</w:t>
        </w:r>
        <w:r>
          <w:rPr>
            <w:noProof/>
          </w:rPr>
          <w:fldChar w:fldCharType="end"/>
        </w:r>
      </w:ins>
    </w:p>
    <w:p w14:paraId="52CAF899" w14:textId="77777777" w:rsidR="00C00DDA" w:rsidRDefault="00C00DDA">
      <w:pPr>
        <w:pStyle w:val="TOC3"/>
        <w:tabs>
          <w:tab w:val="right" w:leader="dot" w:pos="9350"/>
        </w:tabs>
        <w:rPr>
          <w:ins w:id="483" w:author="Gerard" w:date="2015-04-08T21:50:00Z"/>
          <w:rFonts w:asciiTheme="minorHAnsi" w:eastAsiaTheme="minorEastAsia" w:hAnsiTheme="minorHAnsi" w:cstheme="minorBidi"/>
          <w:i w:val="0"/>
          <w:iCs w:val="0"/>
          <w:noProof/>
          <w:sz w:val="24"/>
          <w:szCs w:val="24"/>
          <w:lang w:eastAsia="ja-JP"/>
        </w:rPr>
      </w:pPr>
      <w:ins w:id="484" w:author="Gerard" w:date="2015-04-08T21:50:00Z">
        <w:r w:rsidRPr="00CC06C1">
          <w:rPr>
            <w:noProof/>
            <w:color w:val="000000"/>
          </w:rPr>
          <w:t>4.3.2.</w:t>
        </w:r>
        <w:r>
          <w:rPr>
            <w:noProof/>
          </w:rPr>
          <w:t xml:space="preserve"> Compressible Viscoelastic Materials</w:t>
        </w:r>
        <w:r>
          <w:rPr>
            <w:noProof/>
          </w:rPr>
          <w:tab/>
        </w:r>
        <w:r>
          <w:rPr>
            <w:noProof/>
          </w:rPr>
          <w:fldChar w:fldCharType="begin"/>
        </w:r>
        <w:r>
          <w:rPr>
            <w:noProof/>
          </w:rPr>
          <w:instrText xml:space="preserve"> PAGEREF _Toc290149342 \h </w:instrText>
        </w:r>
        <w:r>
          <w:rPr>
            <w:noProof/>
          </w:rPr>
        </w:r>
      </w:ins>
      <w:r>
        <w:rPr>
          <w:noProof/>
        </w:rPr>
        <w:fldChar w:fldCharType="separate"/>
      </w:r>
      <w:ins w:id="485" w:author="Gerard" w:date="2015-04-08T21:50:00Z">
        <w:r>
          <w:rPr>
            <w:noProof/>
          </w:rPr>
          <w:t>157</w:t>
        </w:r>
        <w:r>
          <w:rPr>
            <w:noProof/>
          </w:rPr>
          <w:fldChar w:fldCharType="end"/>
        </w:r>
      </w:ins>
    </w:p>
    <w:p w14:paraId="4FAFD9F3" w14:textId="77777777" w:rsidR="00C00DDA" w:rsidRDefault="00C00DDA">
      <w:pPr>
        <w:pStyle w:val="TOC2"/>
        <w:tabs>
          <w:tab w:val="right" w:leader="dot" w:pos="9350"/>
        </w:tabs>
        <w:rPr>
          <w:ins w:id="486" w:author="Gerard" w:date="2015-04-08T21:50:00Z"/>
          <w:rFonts w:asciiTheme="minorHAnsi" w:eastAsiaTheme="minorEastAsia" w:hAnsiTheme="minorHAnsi" w:cstheme="minorBidi"/>
          <w:smallCaps w:val="0"/>
          <w:noProof/>
          <w:sz w:val="24"/>
          <w:szCs w:val="24"/>
          <w:lang w:eastAsia="ja-JP"/>
        </w:rPr>
      </w:pPr>
      <w:ins w:id="487" w:author="Gerard" w:date="2015-04-08T21:50:00Z">
        <w:r>
          <w:rPr>
            <w:noProof/>
          </w:rPr>
          <w:t>4.4. Reactive Viscoelastic Solid</w:t>
        </w:r>
        <w:r>
          <w:rPr>
            <w:noProof/>
          </w:rPr>
          <w:tab/>
        </w:r>
        <w:r>
          <w:rPr>
            <w:noProof/>
          </w:rPr>
          <w:fldChar w:fldCharType="begin"/>
        </w:r>
        <w:r>
          <w:rPr>
            <w:noProof/>
          </w:rPr>
          <w:instrText xml:space="preserve"> PAGEREF _Toc290149343 \h </w:instrText>
        </w:r>
        <w:r>
          <w:rPr>
            <w:noProof/>
          </w:rPr>
        </w:r>
      </w:ins>
      <w:r>
        <w:rPr>
          <w:noProof/>
        </w:rPr>
        <w:fldChar w:fldCharType="separate"/>
      </w:r>
      <w:ins w:id="488" w:author="Gerard" w:date="2015-04-08T21:50:00Z">
        <w:r>
          <w:rPr>
            <w:noProof/>
          </w:rPr>
          <w:t>158</w:t>
        </w:r>
        <w:r>
          <w:rPr>
            <w:noProof/>
          </w:rPr>
          <w:fldChar w:fldCharType="end"/>
        </w:r>
      </w:ins>
    </w:p>
    <w:p w14:paraId="28492D59" w14:textId="77777777" w:rsidR="00C00DDA" w:rsidRDefault="00C00DDA">
      <w:pPr>
        <w:pStyle w:val="TOC3"/>
        <w:tabs>
          <w:tab w:val="right" w:leader="dot" w:pos="9350"/>
        </w:tabs>
        <w:rPr>
          <w:ins w:id="489" w:author="Gerard" w:date="2015-04-08T21:50:00Z"/>
          <w:rFonts w:asciiTheme="minorHAnsi" w:eastAsiaTheme="minorEastAsia" w:hAnsiTheme="minorHAnsi" w:cstheme="minorBidi"/>
          <w:i w:val="0"/>
          <w:iCs w:val="0"/>
          <w:noProof/>
          <w:sz w:val="24"/>
          <w:szCs w:val="24"/>
          <w:lang w:eastAsia="ja-JP"/>
        </w:rPr>
      </w:pPr>
      <w:ins w:id="490" w:author="Gerard" w:date="2015-04-08T21:50:00Z">
        <w:r w:rsidRPr="00CC06C1">
          <w:rPr>
            <w:noProof/>
            <w:color w:val="000000"/>
          </w:rPr>
          <w:t>4.4.1.</w:t>
        </w:r>
        <w:r>
          <w:rPr>
            <w:noProof/>
          </w:rPr>
          <w:t xml:space="preserve"> Relaxation Functions</w:t>
        </w:r>
        <w:r>
          <w:rPr>
            <w:noProof/>
          </w:rPr>
          <w:tab/>
        </w:r>
        <w:r>
          <w:rPr>
            <w:noProof/>
          </w:rPr>
          <w:fldChar w:fldCharType="begin"/>
        </w:r>
        <w:r>
          <w:rPr>
            <w:noProof/>
          </w:rPr>
          <w:instrText xml:space="preserve"> PAGEREF _Toc290149344 \h </w:instrText>
        </w:r>
        <w:r>
          <w:rPr>
            <w:noProof/>
          </w:rPr>
        </w:r>
      </w:ins>
      <w:r>
        <w:rPr>
          <w:noProof/>
        </w:rPr>
        <w:fldChar w:fldCharType="separate"/>
      </w:r>
      <w:ins w:id="491" w:author="Gerard" w:date="2015-04-08T21:50:00Z">
        <w:r>
          <w:rPr>
            <w:noProof/>
          </w:rPr>
          <w:t>160</w:t>
        </w:r>
        <w:r>
          <w:rPr>
            <w:noProof/>
          </w:rPr>
          <w:fldChar w:fldCharType="end"/>
        </w:r>
      </w:ins>
    </w:p>
    <w:p w14:paraId="1A5D82A8" w14:textId="77777777" w:rsidR="00C00DDA" w:rsidRDefault="00C00DDA">
      <w:pPr>
        <w:pStyle w:val="TOC4"/>
        <w:tabs>
          <w:tab w:val="right" w:leader="dot" w:pos="9350"/>
        </w:tabs>
        <w:rPr>
          <w:ins w:id="492" w:author="Gerard" w:date="2015-04-08T21:50:00Z"/>
          <w:rFonts w:asciiTheme="minorHAnsi" w:eastAsiaTheme="minorEastAsia" w:hAnsiTheme="minorHAnsi" w:cstheme="minorBidi"/>
          <w:noProof/>
          <w:sz w:val="24"/>
          <w:szCs w:val="24"/>
          <w:lang w:eastAsia="ja-JP"/>
        </w:rPr>
      </w:pPr>
      <w:ins w:id="493" w:author="Gerard" w:date="2015-04-08T21:50:00Z">
        <w:r>
          <w:rPr>
            <w:noProof/>
          </w:rPr>
          <w:t>4.4.1.1. Exponential</w:t>
        </w:r>
        <w:r>
          <w:rPr>
            <w:noProof/>
          </w:rPr>
          <w:tab/>
        </w:r>
        <w:r>
          <w:rPr>
            <w:noProof/>
          </w:rPr>
          <w:fldChar w:fldCharType="begin"/>
        </w:r>
        <w:r>
          <w:rPr>
            <w:noProof/>
          </w:rPr>
          <w:instrText xml:space="preserve"> PAGEREF _Toc290149345 \h </w:instrText>
        </w:r>
        <w:r>
          <w:rPr>
            <w:noProof/>
          </w:rPr>
        </w:r>
      </w:ins>
      <w:r>
        <w:rPr>
          <w:noProof/>
        </w:rPr>
        <w:fldChar w:fldCharType="separate"/>
      </w:r>
      <w:ins w:id="494" w:author="Gerard" w:date="2015-04-08T21:50:00Z">
        <w:r>
          <w:rPr>
            <w:noProof/>
          </w:rPr>
          <w:t>160</w:t>
        </w:r>
        <w:r>
          <w:rPr>
            <w:noProof/>
          </w:rPr>
          <w:fldChar w:fldCharType="end"/>
        </w:r>
      </w:ins>
    </w:p>
    <w:p w14:paraId="106A19E9" w14:textId="77777777" w:rsidR="00C00DDA" w:rsidRDefault="00C00DDA">
      <w:pPr>
        <w:pStyle w:val="TOC4"/>
        <w:tabs>
          <w:tab w:val="right" w:leader="dot" w:pos="9350"/>
        </w:tabs>
        <w:rPr>
          <w:ins w:id="495" w:author="Gerard" w:date="2015-04-08T21:50:00Z"/>
          <w:rFonts w:asciiTheme="minorHAnsi" w:eastAsiaTheme="minorEastAsia" w:hAnsiTheme="minorHAnsi" w:cstheme="minorBidi"/>
          <w:noProof/>
          <w:sz w:val="24"/>
          <w:szCs w:val="24"/>
          <w:lang w:eastAsia="ja-JP"/>
        </w:rPr>
      </w:pPr>
      <w:ins w:id="496" w:author="Gerard" w:date="2015-04-08T21:50:00Z">
        <w:r>
          <w:rPr>
            <w:noProof/>
          </w:rPr>
          <w:t>4.4.1.2. Exponential Distortional</w:t>
        </w:r>
        <w:r>
          <w:rPr>
            <w:noProof/>
          </w:rPr>
          <w:tab/>
        </w:r>
        <w:r>
          <w:rPr>
            <w:noProof/>
          </w:rPr>
          <w:fldChar w:fldCharType="begin"/>
        </w:r>
        <w:r>
          <w:rPr>
            <w:noProof/>
          </w:rPr>
          <w:instrText xml:space="preserve"> PAGEREF _Toc290149346 \h </w:instrText>
        </w:r>
        <w:r>
          <w:rPr>
            <w:noProof/>
          </w:rPr>
        </w:r>
      </w:ins>
      <w:r>
        <w:rPr>
          <w:noProof/>
        </w:rPr>
        <w:fldChar w:fldCharType="separate"/>
      </w:r>
      <w:ins w:id="497" w:author="Gerard" w:date="2015-04-08T21:50:00Z">
        <w:r>
          <w:rPr>
            <w:noProof/>
          </w:rPr>
          <w:t>160</w:t>
        </w:r>
        <w:r>
          <w:rPr>
            <w:noProof/>
          </w:rPr>
          <w:fldChar w:fldCharType="end"/>
        </w:r>
      </w:ins>
    </w:p>
    <w:p w14:paraId="5170BFEF" w14:textId="77777777" w:rsidR="00C00DDA" w:rsidRDefault="00C00DDA">
      <w:pPr>
        <w:pStyle w:val="TOC4"/>
        <w:tabs>
          <w:tab w:val="right" w:leader="dot" w:pos="9350"/>
        </w:tabs>
        <w:rPr>
          <w:ins w:id="498" w:author="Gerard" w:date="2015-04-08T21:50:00Z"/>
          <w:rFonts w:asciiTheme="minorHAnsi" w:eastAsiaTheme="minorEastAsia" w:hAnsiTheme="minorHAnsi" w:cstheme="minorBidi"/>
          <w:noProof/>
          <w:sz w:val="24"/>
          <w:szCs w:val="24"/>
          <w:lang w:eastAsia="ja-JP"/>
        </w:rPr>
      </w:pPr>
      <w:ins w:id="499" w:author="Gerard" w:date="2015-04-08T21:50:00Z">
        <w:r>
          <w:rPr>
            <w:noProof/>
          </w:rPr>
          <w:t>4.4.1.3. Fung</w:t>
        </w:r>
        <w:r>
          <w:rPr>
            <w:noProof/>
          </w:rPr>
          <w:tab/>
        </w:r>
        <w:r>
          <w:rPr>
            <w:noProof/>
          </w:rPr>
          <w:fldChar w:fldCharType="begin"/>
        </w:r>
        <w:r>
          <w:rPr>
            <w:noProof/>
          </w:rPr>
          <w:instrText xml:space="preserve"> PAGEREF _Toc290149347 \h </w:instrText>
        </w:r>
        <w:r>
          <w:rPr>
            <w:noProof/>
          </w:rPr>
        </w:r>
      </w:ins>
      <w:r>
        <w:rPr>
          <w:noProof/>
        </w:rPr>
        <w:fldChar w:fldCharType="separate"/>
      </w:r>
      <w:ins w:id="500" w:author="Gerard" w:date="2015-04-08T21:50:00Z">
        <w:r>
          <w:rPr>
            <w:noProof/>
          </w:rPr>
          <w:t>160</w:t>
        </w:r>
        <w:r>
          <w:rPr>
            <w:noProof/>
          </w:rPr>
          <w:fldChar w:fldCharType="end"/>
        </w:r>
      </w:ins>
    </w:p>
    <w:p w14:paraId="6D8007D1" w14:textId="77777777" w:rsidR="00C00DDA" w:rsidRDefault="00C00DDA">
      <w:pPr>
        <w:pStyle w:val="TOC4"/>
        <w:tabs>
          <w:tab w:val="right" w:leader="dot" w:pos="9350"/>
        </w:tabs>
        <w:rPr>
          <w:ins w:id="501" w:author="Gerard" w:date="2015-04-08T21:50:00Z"/>
          <w:rFonts w:asciiTheme="minorHAnsi" w:eastAsiaTheme="minorEastAsia" w:hAnsiTheme="minorHAnsi" w:cstheme="minorBidi"/>
          <w:noProof/>
          <w:sz w:val="24"/>
          <w:szCs w:val="24"/>
          <w:lang w:eastAsia="ja-JP"/>
        </w:rPr>
      </w:pPr>
      <w:ins w:id="502" w:author="Gerard" w:date="2015-04-08T21:50:00Z">
        <w:r>
          <w:rPr>
            <w:noProof/>
          </w:rPr>
          <w:t>4.4.1.4. Park</w:t>
        </w:r>
        <w:r>
          <w:rPr>
            <w:noProof/>
          </w:rPr>
          <w:tab/>
        </w:r>
        <w:r>
          <w:rPr>
            <w:noProof/>
          </w:rPr>
          <w:fldChar w:fldCharType="begin"/>
        </w:r>
        <w:r>
          <w:rPr>
            <w:noProof/>
          </w:rPr>
          <w:instrText xml:space="preserve"> PAGEREF _Toc290149348 \h </w:instrText>
        </w:r>
        <w:r>
          <w:rPr>
            <w:noProof/>
          </w:rPr>
        </w:r>
      </w:ins>
      <w:r>
        <w:rPr>
          <w:noProof/>
        </w:rPr>
        <w:fldChar w:fldCharType="separate"/>
      </w:r>
      <w:ins w:id="503" w:author="Gerard" w:date="2015-04-08T21:50:00Z">
        <w:r>
          <w:rPr>
            <w:noProof/>
          </w:rPr>
          <w:t>161</w:t>
        </w:r>
        <w:r>
          <w:rPr>
            <w:noProof/>
          </w:rPr>
          <w:fldChar w:fldCharType="end"/>
        </w:r>
      </w:ins>
    </w:p>
    <w:p w14:paraId="63B8CE84" w14:textId="77777777" w:rsidR="00C00DDA" w:rsidRDefault="00C00DDA">
      <w:pPr>
        <w:pStyle w:val="TOC4"/>
        <w:tabs>
          <w:tab w:val="right" w:leader="dot" w:pos="9350"/>
        </w:tabs>
        <w:rPr>
          <w:ins w:id="504" w:author="Gerard" w:date="2015-04-08T21:50:00Z"/>
          <w:rFonts w:asciiTheme="minorHAnsi" w:eastAsiaTheme="minorEastAsia" w:hAnsiTheme="minorHAnsi" w:cstheme="minorBidi"/>
          <w:noProof/>
          <w:sz w:val="24"/>
          <w:szCs w:val="24"/>
          <w:lang w:eastAsia="ja-JP"/>
        </w:rPr>
      </w:pPr>
      <w:ins w:id="505" w:author="Gerard" w:date="2015-04-08T21:50:00Z">
        <w:r>
          <w:rPr>
            <w:noProof/>
          </w:rPr>
          <w:t>4.4.1.5. Park Distortional</w:t>
        </w:r>
        <w:r>
          <w:rPr>
            <w:noProof/>
          </w:rPr>
          <w:tab/>
        </w:r>
        <w:r>
          <w:rPr>
            <w:noProof/>
          </w:rPr>
          <w:fldChar w:fldCharType="begin"/>
        </w:r>
        <w:r>
          <w:rPr>
            <w:noProof/>
          </w:rPr>
          <w:instrText xml:space="preserve"> PAGEREF _Toc290149349 \h </w:instrText>
        </w:r>
        <w:r>
          <w:rPr>
            <w:noProof/>
          </w:rPr>
        </w:r>
      </w:ins>
      <w:r>
        <w:rPr>
          <w:noProof/>
        </w:rPr>
        <w:fldChar w:fldCharType="separate"/>
      </w:r>
      <w:ins w:id="506" w:author="Gerard" w:date="2015-04-08T21:50:00Z">
        <w:r>
          <w:rPr>
            <w:noProof/>
          </w:rPr>
          <w:t>161</w:t>
        </w:r>
        <w:r>
          <w:rPr>
            <w:noProof/>
          </w:rPr>
          <w:fldChar w:fldCharType="end"/>
        </w:r>
      </w:ins>
    </w:p>
    <w:p w14:paraId="43D785E1" w14:textId="77777777" w:rsidR="00C00DDA" w:rsidRDefault="00C00DDA">
      <w:pPr>
        <w:pStyle w:val="TOC4"/>
        <w:tabs>
          <w:tab w:val="right" w:leader="dot" w:pos="9350"/>
        </w:tabs>
        <w:rPr>
          <w:ins w:id="507" w:author="Gerard" w:date="2015-04-08T21:50:00Z"/>
          <w:rFonts w:asciiTheme="minorHAnsi" w:eastAsiaTheme="minorEastAsia" w:hAnsiTheme="minorHAnsi" w:cstheme="minorBidi"/>
          <w:noProof/>
          <w:sz w:val="24"/>
          <w:szCs w:val="24"/>
          <w:lang w:eastAsia="ja-JP"/>
        </w:rPr>
      </w:pPr>
      <w:ins w:id="508" w:author="Gerard" w:date="2015-04-08T21:50:00Z">
        <w:r>
          <w:rPr>
            <w:noProof/>
          </w:rPr>
          <w:t>4.4.1.6. Power</w:t>
        </w:r>
        <w:r>
          <w:rPr>
            <w:noProof/>
          </w:rPr>
          <w:tab/>
        </w:r>
        <w:r>
          <w:rPr>
            <w:noProof/>
          </w:rPr>
          <w:fldChar w:fldCharType="begin"/>
        </w:r>
        <w:r>
          <w:rPr>
            <w:noProof/>
          </w:rPr>
          <w:instrText xml:space="preserve"> PAGEREF _Toc290149350 \h </w:instrText>
        </w:r>
        <w:r>
          <w:rPr>
            <w:noProof/>
          </w:rPr>
        </w:r>
      </w:ins>
      <w:r>
        <w:rPr>
          <w:noProof/>
        </w:rPr>
        <w:fldChar w:fldCharType="separate"/>
      </w:r>
      <w:ins w:id="509" w:author="Gerard" w:date="2015-04-08T21:50:00Z">
        <w:r>
          <w:rPr>
            <w:noProof/>
          </w:rPr>
          <w:t>162</w:t>
        </w:r>
        <w:r>
          <w:rPr>
            <w:noProof/>
          </w:rPr>
          <w:fldChar w:fldCharType="end"/>
        </w:r>
      </w:ins>
    </w:p>
    <w:p w14:paraId="3E37E01B" w14:textId="77777777" w:rsidR="00C00DDA" w:rsidRDefault="00C00DDA">
      <w:pPr>
        <w:pStyle w:val="TOC4"/>
        <w:tabs>
          <w:tab w:val="right" w:leader="dot" w:pos="9350"/>
        </w:tabs>
        <w:rPr>
          <w:ins w:id="510" w:author="Gerard" w:date="2015-04-08T21:50:00Z"/>
          <w:rFonts w:asciiTheme="minorHAnsi" w:eastAsiaTheme="minorEastAsia" w:hAnsiTheme="minorHAnsi" w:cstheme="minorBidi"/>
          <w:noProof/>
          <w:sz w:val="24"/>
          <w:szCs w:val="24"/>
          <w:lang w:eastAsia="ja-JP"/>
        </w:rPr>
      </w:pPr>
      <w:ins w:id="511" w:author="Gerard" w:date="2015-04-08T21:50:00Z">
        <w:r>
          <w:rPr>
            <w:noProof/>
          </w:rPr>
          <w:t>4.4.1.7. Power Distortional</w:t>
        </w:r>
        <w:r>
          <w:rPr>
            <w:noProof/>
          </w:rPr>
          <w:tab/>
        </w:r>
        <w:r>
          <w:rPr>
            <w:noProof/>
          </w:rPr>
          <w:fldChar w:fldCharType="begin"/>
        </w:r>
        <w:r>
          <w:rPr>
            <w:noProof/>
          </w:rPr>
          <w:instrText xml:space="preserve"> PAGEREF _Toc290149351 \h </w:instrText>
        </w:r>
        <w:r>
          <w:rPr>
            <w:noProof/>
          </w:rPr>
        </w:r>
      </w:ins>
      <w:r>
        <w:rPr>
          <w:noProof/>
        </w:rPr>
        <w:fldChar w:fldCharType="separate"/>
      </w:r>
      <w:ins w:id="512" w:author="Gerard" w:date="2015-04-08T21:50:00Z">
        <w:r>
          <w:rPr>
            <w:noProof/>
          </w:rPr>
          <w:t>162</w:t>
        </w:r>
        <w:r>
          <w:rPr>
            <w:noProof/>
          </w:rPr>
          <w:fldChar w:fldCharType="end"/>
        </w:r>
      </w:ins>
    </w:p>
    <w:p w14:paraId="009D3DB6" w14:textId="77777777" w:rsidR="00C00DDA" w:rsidRDefault="00C00DDA">
      <w:pPr>
        <w:pStyle w:val="TOC2"/>
        <w:tabs>
          <w:tab w:val="right" w:leader="dot" w:pos="9350"/>
        </w:tabs>
        <w:rPr>
          <w:ins w:id="513" w:author="Gerard" w:date="2015-04-08T21:50:00Z"/>
          <w:rFonts w:asciiTheme="minorHAnsi" w:eastAsiaTheme="minorEastAsia" w:hAnsiTheme="minorHAnsi" w:cstheme="minorBidi"/>
          <w:smallCaps w:val="0"/>
          <w:noProof/>
          <w:sz w:val="24"/>
          <w:szCs w:val="24"/>
          <w:lang w:eastAsia="ja-JP"/>
        </w:rPr>
      </w:pPr>
      <w:ins w:id="514" w:author="Gerard" w:date="2015-04-08T21:50:00Z">
        <w:r>
          <w:rPr>
            <w:noProof/>
          </w:rPr>
          <w:lastRenderedPageBreak/>
          <w:t>4.5. Multigeneration Solids</w:t>
        </w:r>
        <w:r>
          <w:rPr>
            <w:noProof/>
          </w:rPr>
          <w:tab/>
        </w:r>
        <w:r>
          <w:rPr>
            <w:noProof/>
          </w:rPr>
          <w:fldChar w:fldCharType="begin"/>
        </w:r>
        <w:r>
          <w:rPr>
            <w:noProof/>
          </w:rPr>
          <w:instrText xml:space="preserve"> PAGEREF _Toc290149352 \h </w:instrText>
        </w:r>
        <w:r>
          <w:rPr>
            <w:noProof/>
          </w:rPr>
        </w:r>
      </w:ins>
      <w:r>
        <w:rPr>
          <w:noProof/>
        </w:rPr>
        <w:fldChar w:fldCharType="separate"/>
      </w:r>
      <w:ins w:id="515" w:author="Gerard" w:date="2015-04-08T21:50:00Z">
        <w:r>
          <w:rPr>
            <w:noProof/>
          </w:rPr>
          <w:t>163</w:t>
        </w:r>
        <w:r>
          <w:rPr>
            <w:noProof/>
          </w:rPr>
          <w:fldChar w:fldCharType="end"/>
        </w:r>
      </w:ins>
    </w:p>
    <w:p w14:paraId="2B5510B0" w14:textId="77777777" w:rsidR="00C00DDA" w:rsidRDefault="00C00DDA">
      <w:pPr>
        <w:pStyle w:val="TOC3"/>
        <w:tabs>
          <w:tab w:val="right" w:leader="dot" w:pos="9350"/>
        </w:tabs>
        <w:rPr>
          <w:ins w:id="516" w:author="Gerard" w:date="2015-04-08T21:50:00Z"/>
          <w:rFonts w:asciiTheme="minorHAnsi" w:eastAsiaTheme="minorEastAsia" w:hAnsiTheme="minorHAnsi" w:cstheme="minorBidi"/>
          <w:i w:val="0"/>
          <w:iCs w:val="0"/>
          <w:noProof/>
          <w:sz w:val="24"/>
          <w:szCs w:val="24"/>
          <w:lang w:eastAsia="ja-JP"/>
        </w:rPr>
      </w:pPr>
      <w:ins w:id="517" w:author="Gerard" w:date="2015-04-08T21:50:00Z">
        <w:r w:rsidRPr="00CC06C1">
          <w:rPr>
            <w:noProof/>
            <w:color w:val="000000"/>
          </w:rPr>
          <w:t>4.5.1.</w:t>
        </w:r>
        <w:r>
          <w:rPr>
            <w:noProof/>
          </w:rPr>
          <w:t xml:space="preserve"> General Specification of Multigeneration Solids</w:t>
        </w:r>
        <w:r>
          <w:rPr>
            <w:noProof/>
          </w:rPr>
          <w:tab/>
        </w:r>
        <w:r>
          <w:rPr>
            <w:noProof/>
          </w:rPr>
          <w:fldChar w:fldCharType="begin"/>
        </w:r>
        <w:r>
          <w:rPr>
            <w:noProof/>
          </w:rPr>
          <w:instrText xml:space="preserve"> PAGEREF _Toc290149353 \h </w:instrText>
        </w:r>
        <w:r>
          <w:rPr>
            <w:noProof/>
          </w:rPr>
        </w:r>
      </w:ins>
      <w:r>
        <w:rPr>
          <w:noProof/>
        </w:rPr>
        <w:fldChar w:fldCharType="separate"/>
      </w:r>
      <w:ins w:id="518" w:author="Gerard" w:date="2015-04-08T21:50:00Z">
        <w:r>
          <w:rPr>
            <w:noProof/>
          </w:rPr>
          <w:t>163</w:t>
        </w:r>
        <w:r>
          <w:rPr>
            <w:noProof/>
          </w:rPr>
          <w:fldChar w:fldCharType="end"/>
        </w:r>
      </w:ins>
    </w:p>
    <w:p w14:paraId="796DF1CC" w14:textId="77777777" w:rsidR="00C00DDA" w:rsidRDefault="00C00DDA">
      <w:pPr>
        <w:pStyle w:val="TOC2"/>
        <w:tabs>
          <w:tab w:val="right" w:leader="dot" w:pos="9350"/>
        </w:tabs>
        <w:rPr>
          <w:ins w:id="519" w:author="Gerard" w:date="2015-04-08T21:50:00Z"/>
          <w:rFonts w:asciiTheme="minorHAnsi" w:eastAsiaTheme="minorEastAsia" w:hAnsiTheme="minorHAnsi" w:cstheme="minorBidi"/>
          <w:smallCaps w:val="0"/>
          <w:noProof/>
          <w:sz w:val="24"/>
          <w:szCs w:val="24"/>
          <w:lang w:eastAsia="ja-JP"/>
        </w:rPr>
      </w:pPr>
      <w:ins w:id="520" w:author="Gerard" w:date="2015-04-08T21:50:00Z">
        <w:r>
          <w:rPr>
            <w:noProof/>
          </w:rPr>
          <w:t>4.6. Biphasic Materials</w:t>
        </w:r>
        <w:r>
          <w:rPr>
            <w:noProof/>
          </w:rPr>
          <w:tab/>
        </w:r>
        <w:r>
          <w:rPr>
            <w:noProof/>
          </w:rPr>
          <w:fldChar w:fldCharType="begin"/>
        </w:r>
        <w:r>
          <w:rPr>
            <w:noProof/>
          </w:rPr>
          <w:instrText xml:space="preserve"> PAGEREF _Toc290149354 \h </w:instrText>
        </w:r>
        <w:r>
          <w:rPr>
            <w:noProof/>
          </w:rPr>
        </w:r>
      </w:ins>
      <w:r>
        <w:rPr>
          <w:noProof/>
        </w:rPr>
        <w:fldChar w:fldCharType="separate"/>
      </w:r>
      <w:ins w:id="521" w:author="Gerard" w:date="2015-04-08T21:50:00Z">
        <w:r>
          <w:rPr>
            <w:noProof/>
          </w:rPr>
          <w:t>165</w:t>
        </w:r>
        <w:r>
          <w:rPr>
            <w:noProof/>
          </w:rPr>
          <w:fldChar w:fldCharType="end"/>
        </w:r>
      </w:ins>
    </w:p>
    <w:p w14:paraId="09E21DDB" w14:textId="77777777" w:rsidR="00C00DDA" w:rsidRDefault="00C00DDA">
      <w:pPr>
        <w:pStyle w:val="TOC3"/>
        <w:tabs>
          <w:tab w:val="right" w:leader="dot" w:pos="9350"/>
        </w:tabs>
        <w:rPr>
          <w:ins w:id="522" w:author="Gerard" w:date="2015-04-08T21:50:00Z"/>
          <w:rFonts w:asciiTheme="minorHAnsi" w:eastAsiaTheme="minorEastAsia" w:hAnsiTheme="minorHAnsi" w:cstheme="minorBidi"/>
          <w:i w:val="0"/>
          <w:iCs w:val="0"/>
          <w:noProof/>
          <w:sz w:val="24"/>
          <w:szCs w:val="24"/>
          <w:lang w:eastAsia="ja-JP"/>
        </w:rPr>
      </w:pPr>
      <w:ins w:id="523" w:author="Gerard" w:date="2015-04-08T21:50:00Z">
        <w:r w:rsidRPr="00CC06C1">
          <w:rPr>
            <w:noProof/>
            <w:color w:val="000000"/>
          </w:rPr>
          <w:t>4.6.1.</w:t>
        </w:r>
        <w:r>
          <w:rPr>
            <w:noProof/>
          </w:rPr>
          <w:t xml:space="preserve"> General Specification of Biphasic Materials</w:t>
        </w:r>
        <w:r>
          <w:rPr>
            <w:noProof/>
          </w:rPr>
          <w:tab/>
        </w:r>
        <w:r>
          <w:rPr>
            <w:noProof/>
          </w:rPr>
          <w:fldChar w:fldCharType="begin"/>
        </w:r>
        <w:r>
          <w:rPr>
            <w:noProof/>
          </w:rPr>
          <w:instrText xml:space="preserve"> PAGEREF _Toc290149355 \h </w:instrText>
        </w:r>
        <w:r>
          <w:rPr>
            <w:noProof/>
          </w:rPr>
        </w:r>
      </w:ins>
      <w:r>
        <w:rPr>
          <w:noProof/>
        </w:rPr>
        <w:fldChar w:fldCharType="separate"/>
      </w:r>
      <w:ins w:id="524" w:author="Gerard" w:date="2015-04-08T21:50:00Z">
        <w:r>
          <w:rPr>
            <w:noProof/>
          </w:rPr>
          <w:t>166</w:t>
        </w:r>
        <w:r>
          <w:rPr>
            <w:noProof/>
          </w:rPr>
          <w:fldChar w:fldCharType="end"/>
        </w:r>
      </w:ins>
    </w:p>
    <w:p w14:paraId="42A0044B" w14:textId="77777777" w:rsidR="00C00DDA" w:rsidRDefault="00C00DDA">
      <w:pPr>
        <w:pStyle w:val="TOC3"/>
        <w:tabs>
          <w:tab w:val="right" w:leader="dot" w:pos="9350"/>
        </w:tabs>
        <w:rPr>
          <w:ins w:id="525" w:author="Gerard" w:date="2015-04-08T21:50:00Z"/>
          <w:rFonts w:asciiTheme="minorHAnsi" w:eastAsiaTheme="minorEastAsia" w:hAnsiTheme="minorHAnsi" w:cstheme="minorBidi"/>
          <w:i w:val="0"/>
          <w:iCs w:val="0"/>
          <w:noProof/>
          <w:sz w:val="24"/>
          <w:szCs w:val="24"/>
          <w:lang w:eastAsia="ja-JP"/>
        </w:rPr>
      </w:pPr>
      <w:ins w:id="526" w:author="Gerard" w:date="2015-04-08T21:50:00Z">
        <w:r w:rsidRPr="00CC06C1">
          <w:rPr>
            <w:noProof/>
            <w:color w:val="000000"/>
          </w:rPr>
          <w:t>4.6.2.</w:t>
        </w:r>
        <w:r>
          <w:rPr>
            <w:noProof/>
          </w:rPr>
          <w:t xml:space="preserve"> Permeability Materials</w:t>
        </w:r>
        <w:r>
          <w:rPr>
            <w:noProof/>
          </w:rPr>
          <w:tab/>
        </w:r>
        <w:r>
          <w:rPr>
            <w:noProof/>
          </w:rPr>
          <w:fldChar w:fldCharType="begin"/>
        </w:r>
        <w:r>
          <w:rPr>
            <w:noProof/>
          </w:rPr>
          <w:instrText xml:space="preserve"> PAGEREF _Toc290149356 \h </w:instrText>
        </w:r>
        <w:r>
          <w:rPr>
            <w:noProof/>
          </w:rPr>
        </w:r>
      </w:ins>
      <w:r>
        <w:rPr>
          <w:noProof/>
        </w:rPr>
        <w:fldChar w:fldCharType="separate"/>
      </w:r>
      <w:ins w:id="527" w:author="Gerard" w:date="2015-04-08T21:50:00Z">
        <w:r>
          <w:rPr>
            <w:noProof/>
          </w:rPr>
          <w:t>167</w:t>
        </w:r>
        <w:r>
          <w:rPr>
            <w:noProof/>
          </w:rPr>
          <w:fldChar w:fldCharType="end"/>
        </w:r>
      </w:ins>
    </w:p>
    <w:p w14:paraId="0FD191C2" w14:textId="77777777" w:rsidR="00C00DDA" w:rsidRDefault="00C00DDA">
      <w:pPr>
        <w:pStyle w:val="TOC4"/>
        <w:tabs>
          <w:tab w:val="right" w:leader="dot" w:pos="9350"/>
        </w:tabs>
        <w:rPr>
          <w:ins w:id="528" w:author="Gerard" w:date="2015-04-08T21:50:00Z"/>
          <w:rFonts w:asciiTheme="minorHAnsi" w:eastAsiaTheme="minorEastAsia" w:hAnsiTheme="minorHAnsi" w:cstheme="minorBidi"/>
          <w:noProof/>
          <w:sz w:val="24"/>
          <w:szCs w:val="24"/>
          <w:lang w:eastAsia="ja-JP"/>
        </w:rPr>
      </w:pPr>
      <w:ins w:id="529" w:author="Gerard" w:date="2015-04-08T21:50:00Z">
        <w:r>
          <w:rPr>
            <w:noProof/>
          </w:rPr>
          <w:t>4.6.2.1. Constant Isotropic Permeability</w:t>
        </w:r>
        <w:r>
          <w:rPr>
            <w:noProof/>
          </w:rPr>
          <w:tab/>
        </w:r>
        <w:r>
          <w:rPr>
            <w:noProof/>
          </w:rPr>
          <w:fldChar w:fldCharType="begin"/>
        </w:r>
        <w:r>
          <w:rPr>
            <w:noProof/>
          </w:rPr>
          <w:instrText xml:space="preserve"> PAGEREF _Toc290149357 \h </w:instrText>
        </w:r>
        <w:r>
          <w:rPr>
            <w:noProof/>
          </w:rPr>
        </w:r>
      </w:ins>
      <w:r>
        <w:rPr>
          <w:noProof/>
        </w:rPr>
        <w:fldChar w:fldCharType="separate"/>
      </w:r>
      <w:ins w:id="530" w:author="Gerard" w:date="2015-04-08T21:50:00Z">
        <w:r>
          <w:rPr>
            <w:noProof/>
          </w:rPr>
          <w:t>168</w:t>
        </w:r>
        <w:r>
          <w:rPr>
            <w:noProof/>
          </w:rPr>
          <w:fldChar w:fldCharType="end"/>
        </w:r>
      </w:ins>
    </w:p>
    <w:p w14:paraId="75D17127" w14:textId="77777777" w:rsidR="00C00DDA" w:rsidRDefault="00C00DDA">
      <w:pPr>
        <w:pStyle w:val="TOC4"/>
        <w:tabs>
          <w:tab w:val="right" w:leader="dot" w:pos="9350"/>
        </w:tabs>
        <w:rPr>
          <w:ins w:id="531" w:author="Gerard" w:date="2015-04-08T21:50:00Z"/>
          <w:rFonts w:asciiTheme="minorHAnsi" w:eastAsiaTheme="minorEastAsia" w:hAnsiTheme="minorHAnsi" w:cstheme="minorBidi"/>
          <w:noProof/>
          <w:sz w:val="24"/>
          <w:szCs w:val="24"/>
          <w:lang w:eastAsia="ja-JP"/>
        </w:rPr>
      </w:pPr>
      <w:ins w:id="532" w:author="Gerard" w:date="2015-04-08T21:50:00Z">
        <w:r>
          <w:rPr>
            <w:noProof/>
          </w:rPr>
          <w:t>4.6.2.2. Holmes-Mow</w:t>
        </w:r>
        <w:r>
          <w:rPr>
            <w:noProof/>
          </w:rPr>
          <w:tab/>
        </w:r>
        <w:r>
          <w:rPr>
            <w:noProof/>
          </w:rPr>
          <w:fldChar w:fldCharType="begin"/>
        </w:r>
        <w:r>
          <w:rPr>
            <w:noProof/>
          </w:rPr>
          <w:instrText xml:space="preserve"> PAGEREF _Toc290149358 \h </w:instrText>
        </w:r>
        <w:r>
          <w:rPr>
            <w:noProof/>
          </w:rPr>
        </w:r>
      </w:ins>
      <w:r>
        <w:rPr>
          <w:noProof/>
        </w:rPr>
        <w:fldChar w:fldCharType="separate"/>
      </w:r>
      <w:ins w:id="533" w:author="Gerard" w:date="2015-04-08T21:50:00Z">
        <w:r>
          <w:rPr>
            <w:noProof/>
          </w:rPr>
          <w:t>169</w:t>
        </w:r>
        <w:r>
          <w:rPr>
            <w:noProof/>
          </w:rPr>
          <w:fldChar w:fldCharType="end"/>
        </w:r>
      </w:ins>
    </w:p>
    <w:p w14:paraId="7EEECF6A" w14:textId="77777777" w:rsidR="00C00DDA" w:rsidRDefault="00C00DDA">
      <w:pPr>
        <w:pStyle w:val="TOC4"/>
        <w:tabs>
          <w:tab w:val="right" w:leader="dot" w:pos="9350"/>
        </w:tabs>
        <w:rPr>
          <w:ins w:id="534" w:author="Gerard" w:date="2015-04-08T21:50:00Z"/>
          <w:rFonts w:asciiTheme="minorHAnsi" w:eastAsiaTheme="minorEastAsia" w:hAnsiTheme="minorHAnsi" w:cstheme="minorBidi"/>
          <w:noProof/>
          <w:sz w:val="24"/>
          <w:szCs w:val="24"/>
          <w:lang w:eastAsia="ja-JP"/>
        </w:rPr>
      </w:pPr>
      <w:ins w:id="535" w:author="Gerard" w:date="2015-04-08T21:50:00Z">
        <w:r>
          <w:rPr>
            <w:noProof/>
          </w:rPr>
          <w:t>4.6.2.3. Referentially Isotropic Permeability</w:t>
        </w:r>
        <w:r>
          <w:rPr>
            <w:noProof/>
          </w:rPr>
          <w:tab/>
        </w:r>
        <w:r>
          <w:rPr>
            <w:noProof/>
          </w:rPr>
          <w:fldChar w:fldCharType="begin"/>
        </w:r>
        <w:r>
          <w:rPr>
            <w:noProof/>
          </w:rPr>
          <w:instrText xml:space="preserve"> PAGEREF _Toc290149359 \h </w:instrText>
        </w:r>
        <w:r>
          <w:rPr>
            <w:noProof/>
          </w:rPr>
        </w:r>
      </w:ins>
      <w:r>
        <w:rPr>
          <w:noProof/>
        </w:rPr>
        <w:fldChar w:fldCharType="separate"/>
      </w:r>
      <w:ins w:id="536" w:author="Gerard" w:date="2015-04-08T21:50:00Z">
        <w:r>
          <w:rPr>
            <w:noProof/>
          </w:rPr>
          <w:t>170</w:t>
        </w:r>
        <w:r>
          <w:rPr>
            <w:noProof/>
          </w:rPr>
          <w:fldChar w:fldCharType="end"/>
        </w:r>
      </w:ins>
    </w:p>
    <w:p w14:paraId="2A98053A" w14:textId="77777777" w:rsidR="00C00DDA" w:rsidRDefault="00C00DDA">
      <w:pPr>
        <w:pStyle w:val="TOC4"/>
        <w:tabs>
          <w:tab w:val="right" w:leader="dot" w:pos="9350"/>
        </w:tabs>
        <w:rPr>
          <w:ins w:id="537" w:author="Gerard" w:date="2015-04-08T21:50:00Z"/>
          <w:rFonts w:asciiTheme="minorHAnsi" w:eastAsiaTheme="minorEastAsia" w:hAnsiTheme="minorHAnsi" w:cstheme="minorBidi"/>
          <w:noProof/>
          <w:sz w:val="24"/>
          <w:szCs w:val="24"/>
          <w:lang w:eastAsia="ja-JP"/>
        </w:rPr>
      </w:pPr>
      <w:ins w:id="538" w:author="Gerard" w:date="2015-04-08T21:50:00Z">
        <w:r>
          <w:rPr>
            <w:noProof/>
          </w:rPr>
          <w:t>4.6.2.4. Referentially Orthotropic Permeability</w:t>
        </w:r>
        <w:r>
          <w:rPr>
            <w:noProof/>
          </w:rPr>
          <w:tab/>
        </w:r>
        <w:r>
          <w:rPr>
            <w:noProof/>
          </w:rPr>
          <w:fldChar w:fldCharType="begin"/>
        </w:r>
        <w:r>
          <w:rPr>
            <w:noProof/>
          </w:rPr>
          <w:instrText xml:space="preserve"> PAGEREF _Toc290149360 \h </w:instrText>
        </w:r>
        <w:r>
          <w:rPr>
            <w:noProof/>
          </w:rPr>
        </w:r>
      </w:ins>
      <w:r>
        <w:rPr>
          <w:noProof/>
        </w:rPr>
        <w:fldChar w:fldCharType="separate"/>
      </w:r>
      <w:ins w:id="539" w:author="Gerard" w:date="2015-04-08T21:50:00Z">
        <w:r>
          <w:rPr>
            <w:noProof/>
          </w:rPr>
          <w:t>171</w:t>
        </w:r>
        <w:r>
          <w:rPr>
            <w:noProof/>
          </w:rPr>
          <w:fldChar w:fldCharType="end"/>
        </w:r>
      </w:ins>
    </w:p>
    <w:p w14:paraId="250D5551" w14:textId="77777777" w:rsidR="00C00DDA" w:rsidRDefault="00C00DDA">
      <w:pPr>
        <w:pStyle w:val="TOC4"/>
        <w:tabs>
          <w:tab w:val="right" w:leader="dot" w:pos="9350"/>
        </w:tabs>
        <w:rPr>
          <w:ins w:id="540" w:author="Gerard" w:date="2015-04-08T21:50:00Z"/>
          <w:rFonts w:asciiTheme="minorHAnsi" w:eastAsiaTheme="minorEastAsia" w:hAnsiTheme="minorHAnsi" w:cstheme="minorBidi"/>
          <w:noProof/>
          <w:sz w:val="24"/>
          <w:szCs w:val="24"/>
          <w:lang w:eastAsia="ja-JP"/>
        </w:rPr>
      </w:pPr>
      <w:ins w:id="541" w:author="Gerard" w:date="2015-04-08T21:50:00Z">
        <w:r>
          <w:rPr>
            <w:noProof/>
          </w:rPr>
          <w:t>4.6.2.5. Referentially Transversely Isotropic Permeability</w:t>
        </w:r>
        <w:r>
          <w:rPr>
            <w:noProof/>
          </w:rPr>
          <w:tab/>
        </w:r>
        <w:r>
          <w:rPr>
            <w:noProof/>
          </w:rPr>
          <w:fldChar w:fldCharType="begin"/>
        </w:r>
        <w:r>
          <w:rPr>
            <w:noProof/>
          </w:rPr>
          <w:instrText xml:space="preserve"> PAGEREF _Toc290149361 \h </w:instrText>
        </w:r>
        <w:r>
          <w:rPr>
            <w:noProof/>
          </w:rPr>
        </w:r>
      </w:ins>
      <w:r>
        <w:rPr>
          <w:noProof/>
        </w:rPr>
        <w:fldChar w:fldCharType="separate"/>
      </w:r>
      <w:ins w:id="542" w:author="Gerard" w:date="2015-04-08T21:50:00Z">
        <w:r>
          <w:rPr>
            <w:noProof/>
          </w:rPr>
          <w:t>173</w:t>
        </w:r>
        <w:r>
          <w:rPr>
            <w:noProof/>
          </w:rPr>
          <w:fldChar w:fldCharType="end"/>
        </w:r>
      </w:ins>
    </w:p>
    <w:p w14:paraId="0B8ED6B3" w14:textId="77777777" w:rsidR="00C00DDA" w:rsidRDefault="00C00DDA">
      <w:pPr>
        <w:pStyle w:val="TOC3"/>
        <w:tabs>
          <w:tab w:val="right" w:leader="dot" w:pos="9350"/>
        </w:tabs>
        <w:rPr>
          <w:ins w:id="543" w:author="Gerard" w:date="2015-04-08T21:50:00Z"/>
          <w:rFonts w:asciiTheme="minorHAnsi" w:eastAsiaTheme="minorEastAsia" w:hAnsiTheme="minorHAnsi" w:cstheme="minorBidi"/>
          <w:i w:val="0"/>
          <w:iCs w:val="0"/>
          <w:noProof/>
          <w:sz w:val="24"/>
          <w:szCs w:val="24"/>
          <w:lang w:eastAsia="ja-JP"/>
        </w:rPr>
      </w:pPr>
      <w:ins w:id="544" w:author="Gerard" w:date="2015-04-08T21:50:00Z">
        <w:r w:rsidRPr="00CC06C1">
          <w:rPr>
            <w:noProof/>
            <w:color w:val="000000"/>
          </w:rPr>
          <w:t>4.6.3.</w:t>
        </w:r>
        <w:r>
          <w:rPr>
            <w:noProof/>
          </w:rPr>
          <w:t xml:space="preserve"> Fluid Supply Materials</w:t>
        </w:r>
        <w:r>
          <w:rPr>
            <w:noProof/>
          </w:rPr>
          <w:tab/>
        </w:r>
        <w:r>
          <w:rPr>
            <w:noProof/>
          </w:rPr>
          <w:fldChar w:fldCharType="begin"/>
        </w:r>
        <w:r>
          <w:rPr>
            <w:noProof/>
          </w:rPr>
          <w:instrText xml:space="preserve"> PAGEREF _Toc290149362 \h </w:instrText>
        </w:r>
        <w:r>
          <w:rPr>
            <w:noProof/>
          </w:rPr>
        </w:r>
      </w:ins>
      <w:r>
        <w:rPr>
          <w:noProof/>
        </w:rPr>
        <w:fldChar w:fldCharType="separate"/>
      </w:r>
      <w:ins w:id="545" w:author="Gerard" w:date="2015-04-08T21:50:00Z">
        <w:r>
          <w:rPr>
            <w:noProof/>
          </w:rPr>
          <w:t>175</w:t>
        </w:r>
        <w:r>
          <w:rPr>
            <w:noProof/>
          </w:rPr>
          <w:fldChar w:fldCharType="end"/>
        </w:r>
      </w:ins>
    </w:p>
    <w:p w14:paraId="01CF5571" w14:textId="77777777" w:rsidR="00C00DDA" w:rsidRDefault="00C00DDA">
      <w:pPr>
        <w:pStyle w:val="TOC4"/>
        <w:tabs>
          <w:tab w:val="right" w:leader="dot" w:pos="9350"/>
        </w:tabs>
        <w:rPr>
          <w:ins w:id="546" w:author="Gerard" w:date="2015-04-08T21:50:00Z"/>
          <w:rFonts w:asciiTheme="minorHAnsi" w:eastAsiaTheme="minorEastAsia" w:hAnsiTheme="minorHAnsi" w:cstheme="minorBidi"/>
          <w:noProof/>
          <w:sz w:val="24"/>
          <w:szCs w:val="24"/>
          <w:lang w:eastAsia="ja-JP"/>
        </w:rPr>
      </w:pPr>
      <w:ins w:id="547" w:author="Gerard" w:date="2015-04-08T21:50:00Z">
        <w:r>
          <w:rPr>
            <w:noProof/>
          </w:rPr>
          <w:t>4.6.3.1. Starling Equation</w:t>
        </w:r>
        <w:r>
          <w:rPr>
            <w:noProof/>
          </w:rPr>
          <w:tab/>
        </w:r>
        <w:r>
          <w:rPr>
            <w:noProof/>
          </w:rPr>
          <w:fldChar w:fldCharType="begin"/>
        </w:r>
        <w:r>
          <w:rPr>
            <w:noProof/>
          </w:rPr>
          <w:instrText xml:space="preserve"> PAGEREF _Toc290149363 \h </w:instrText>
        </w:r>
        <w:r>
          <w:rPr>
            <w:noProof/>
          </w:rPr>
        </w:r>
      </w:ins>
      <w:r>
        <w:rPr>
          <w:noProof/>
        </w:rPr>
        <w:fldChar w:fldCharType="separate"/>
      </w:r>
      <w:ins w:id="548" w:author="Gerard" w:date="2015-04-08T21:50:00Z">
        <w:r>
          <w:rPr>
            <w:noProof/>
          </w:rPr>
          <w:t>176</w:t>
        </w:r>
        <w:r>
          <w:rPr>
            <w:noProof/>
          </w:rPr>
          <w:fldChar w:fldCharType="end"/>
        </w:r>
      </w:ins>
    </w:p>
    <w:p w14:paraId="0A0D7D50" w14:textId="77777777" w:rsidR="00C00DDA" w:rsidRDefault="00C00DDA">
      <w:pPr>
        <w:pStyle w:val="TOC2"/>
        <w:tabs>
          <w:tab w:val="right" w:leader="dot" w:pos="9350"/>
        </w:tabs>
        <w:rPr>
          <w:ins w:id="549" w:author="Gerard" w:date="2015-04-08T21:50:00Z"/>
          <w:rFonts w:asciiTheme="minorHAnsi" w:eastAsiaTheme="minorEastAsia" w:hAnsiTheme="minorHAnsi" w:cstheme="minorBidi"/>
          <w:smallCaps w:val="0"/>
          <w:noProof/>
          <w:sz w:val="24"/>
          <w:szCs w:val="24"/>
          <w:lang w:eastAsia="ja-JP"/>
        </w:rPr>
      </w:pPr>
      <w:ins w:id="550" w:author="Gerard" w:date="2015-04-08T21:50:00Z">
        <w:r>
          <w:rPr>
            <w:noProof/>
          </w:rPr>
          <w:t>4.7. Biphasic-Solute Materials</w:t>
        </w:r>
        <w:r>
          <w:rPr>
            <w:noProof/>
          </w:rPr>
          <w:tab/>
        </w:r>
        <w:r>
          <w:rPr>
            <w:noProof/>
          </w:rPr>
          <w:fldChar w:fldCharType="begin"/>
        </w:r>
        <w:r>
          <w:rPr>
            <w:noProof/>
          </w:rPr>
          <w:instrText xml:space="preserve"> PAGEREF _Toc290149364 \h </w:instrText>
        </w:r>
        <w:r>
          <w:rPr>
            <w:noProof/>
          </w:rPr>
        </w:r>
      </w:ins>
      <w:r>
        <w:rPr>
          <w:noProof/>
        </w:rPr>
        <w:fldChar w:fldCharType="separate"/>
      </w:r>
      <w:ins w:id="551" w:author="Gerard" w:date="2015-04-08T21:50:00Z">
        <w:r>
          <w:rPr>
            <w:noProof/>
          </w:rPr>
          <w:t>177</w:t>
        </w:r>
        <w:r>
          <w:rPr>
            <w:noProof/>
          </w:rPr>
          <w:fldChar w:fldCharType="end"/>
        </w:r>
      </w:ins>
    </w:p>
    <w:p w14:paraId="428D0E74" w14:textId="77777777" w:rsidR="00C00DDA" w:rsidRDefault="00C00DDA">
      <w:pPr>
        <w:pStyle w:val="TOC3"/>
        <w:tabs>
          <w:tab w:val="right" w:leader="dot" w:pos="9350"/>
        </w:tabs>
        <w:rPr>
          <w:ins w:id="552" w:author="Gerard" w:date="2015-04-08T21:50:00Z"/>
          <w:rFonts w:asciiTheme="minorHAnsi" w:eastAsiaTheme="minorEastAsia" w:hAnsiTheme="minorHAnsi" w:cstheme="minorBidi"/>
          <w:i w:val="0"/>
          <w:iCs w:val="0"/>
          <w:noProof/>
          <w:sz w:val="24"/>
          <w:szCs w:val="24"/>
          <w:lang w:eastAsia="ja-JP"/>
        </w:rPr>
      </w:pPr>
      <w:ins w:id="553" w:author="Gerard" w:date="2015-04-08T21:50:00Z">
        <w:r w:rsidRPr="00CC06C1">
          <w:rPr>
            <w:noProof/>
            <w:color w:val="000000"/>
          </w:rPr>
          <w:t>4.7.1.</w:t>
        </w:r>
        <w:r>
          <w:rPr>
            <w:noProof/>
          </w:rPr>
          <w:t xml:space="preserve"> Guidelines for Biphasic-Solute Analyses</w:t>
        </w:r>
        <w:r>
          <w:rPr>
            <w:noProof/>
          </w:rPr>
          <w:tab/>
        </w:r>
        <w:r>
          <w:rPr>
            <w:noProof/>
          </w:rPr>
          <w:fldChar w:fldCharType="begin"/>
        </w:r>
        <w:r>
          <w:rPr>
            <w:noProof/>
          </w:rPr>
          <w:instrText xml:space="preserve"> PAGEREF _Toc290149365 \h </w:instrText>
        </w:r>
        <w:r>
          <w:rPr>
            <w:noProof/>
          </w:rPr>
        </w:r>
      </w:ins>
      <w:r>
        <w:rPr>
          <w:noProof/>
        </w:rPr>
        <w:fldChar w:fldCharType="separate"/>
      </w:r>
      <w:ins w:id="554" w:author="Gerard" w:date="2015-04-08T21:50:00Z">
        <w:r>
          <w:rPr>
            <w:noProof/>
          </w:rPr>
          <w:t>179</w:t>
        </w:r>
        <w:r>
          <w:rPr>
            <w:noProof/>
          </w:rPr>
          <w:fldChar w:fldCharType="end"/>
        </w:r>
      </w:ins>
    </w:p>
    <w:p w14:paraId="38703EF0" w14:textId="77777777" w:rsidR="00C00DDA" w:rsidRDefault="00C00DDA">
      <w:pPr>
        <w:pStyle w:val="TOC4"/>
        <w:tabs>
          <w:tab w:val="right" w:leader="dot" w:pos="9350"/>
        </w:tabs>
        <w:rPr>
          <w:ins w:id="555" w:author="Gerard" w:date="2015-04-08T21:50:00Z"/>
          <w:rFonts w:asciiTheme="minorHAnsi" w:eastAsiaTheme="minorEastAsia" w:hAnsiTheme="minorHAnsi" w:cstheme="minorBidi"/>
          <w:noProof/>
          <w:sz w:val="24"/>
          <w:szCs w:val="24"/>
          <w:lang w:eastAsia="ja-JP"/>
        </w:rPr>
      </w:pPr>
      <w:ins w:id="556" w:author="Gerard" w:date="2015-04-08T21:50:00Z">
        <w:r>
          <w:rPr>
            <w:noProof/>
          </w:rPr>
          <w:t>4.7.1.1. Prescribed Boundary Conditions</w:t>
        </w:r>
        <w:r>
          <w:rPr>
            <w:noProof/>
          </w:rPr>
          <w:tab/>
        </w:r>
        <w:r>
          <w:rPr>
            <w:noProof/>
          </w:rPr>
          <w:fldChar w:fldCharType="begin"/>
        </w:r>
        <w:r>
          <w:rPr>
            <w:noProof/>
          </w:rPr>
          <w:instrText xml:space="preserve"> PAGEREF _Toc290149366 \h </w:instrText>
        </w:r>
        <w:r>
          <w:rPr>
            <w:noProof/>
          </w:rPr>
        </w:r>
      </w:ins>
      <w:r>
        <w:rPr>
          <w:noProof/>
        </w:rPr>
        <w:fldChar w:fldCharType="separate"/>
      </w:r>
      <w:ins w:id="557" w:author="Gerard" w:date="2015-04-08T21:50:00Z">
        <w:r>
          <w:rPr>
            <w:noProof/>
          </w:rPr>
          <w:t>179</w:t>
        </w:r>
        <w:r>
          <w:rPr>
            <w:noProof/>
          </w:rPr>
          <w:fldChar w:fldCharType="end"/>
        </w:r>
      </w:ins>
    </w:p>
    <w:p w14:paraId="452B60B1" w14:textId="77777777" w:rsidR="00C00DDA" w:rsidRDefault="00C00DDA">
      <w:pPr>
        <w:pStyle w:val="TOC4"/>
        <w:tabs>
          <w:tab w:val="right" w:leader="dot" w:pos="9350"/>
        </w:tabs>
        <w:rPr>
          <w:ins w:id="558" w:author="Gerard" w:date="2015-04-08T21:50:00Z"/>
          <w:rFonts w:asciiTheme="minorHAnsi" w:eastAsiaTheme="minorEastAsia" w:hAnsiTheme="minorHAnsi" w:cstheme="minorBidi"/>
          <w:noProof/>
          <w:sz w:val="24"/>
          <w:szCs w:val="24"/>
          <w:lang w:eastAsia="ja-JP"/>
        </w:rPr>
      </w:pPr>
      <w:ins w:id="559" w:author="Gerard" w:date="2015-04-08T21:50:00Z">
        <w:r>
          <w:rPr>
            <w:noProof/>
          </w:rPr>
          <w:t>4.7.1.2. Prescribed Initial Conditions</w:t>
        </w:r>
        <w:r>
          <w:rPr>
            <w:noProof/>
          </w:rPr>
          <w:tab/>
        </w:r>
        <w:r>
          <w:rPr>
            <w:noProof/>
          </w:rPr>
          <w:fldChar w:fldCharType="begin"/>
        </w:r>
        <w:r>
          <w:rPr>
            <w:noProof/>
          </w:rPr>
          <w:instrText xml:space="preserve"> PAGEREF _Toc290149367 \h </w:instrText>
        </w:r>
        <w:r>
          <w:rPr>
            <w:noProof/>
          </w:rPr>
        </w:r>
      </w:ins>
      <w:r>
        <w:rPr>
          <w:noProof/>
        </w:rPr>
        <w:fldChar w:fldCharType="separate"/>
      </w:r>
      <w:ins w:id="560" w:author="Gerard" w:date="2015-04-08T21:50:00Z">
        <w:r>
          <w:rPr>
            <w:noProof/>
          </w:rPr>
          <w:t>179</w:t>
        </w:r>
        <w:r>
          <w:rPr>
            <w:noProof/>
          </w:rPr>
          <w:fldChar w:fldCharType="end"/>
        </w:r>
      </w:ins>
    </w:p>
    <w:p w14:paraId="2C294889" w14:textId="77777777" w:rsidR="00C00DDA" w:rsidRDefault="00C00DDA">
      <w:pPr>
        <w:pStyle w:val="TOC3"/>
        <w:tabs>
          <w:tab w:val="right" w:leader="dot" w:pos="9350"/>
        </w:tabs>
        <w:rPr>
          <w:ins w:id="561" w:author="Gerard" w:date="2015-04-08T21:50:00Z"/>
          <w:rFonts w:asciiTheme="minorHAnsi" w:eastAsiaTheme="minorEastAsia" w:hAnsiTheme="minorHAnsi" w:cstheme="minorBidi"/>
          <w:i w:val="0"/>
          <w:iCs w:val="0"/>
          <w:noProof/>
          <w:sz w:val="24"/>
          <w:szCs w:val="24"/>
          <w:lang w:eastAsia="ja-JP"/>
        </w:rPr>
      </w:pPr>
      <w:ins w:id="562" w:author="Gerard" w:date="2015-04-08T21:50:00Z">
        <w:r w:rsidRPr="00CC06C1">
          <w:rPr>
            <w:noProof/>
            <w:color w:val="000000"/>
          </w:rPr>
          <w:t>4.7.2.</w:t>
        </w:r>
        <w:r>
          <w:rPr>
            <w:noProof/>
          </w:rPr>
          <w:t xml:space="preserve"> General Specification of Biphasic-Solute Materials</w:t>
        </w:r>
        <w:r>
          <w:rPr>
            <w:noProof/>
          </w:rPr>
          <w:tab/>
        </w:r>
        <w:r>
          <w:rPr>
            <w:noProof/>
          </w:rPr>
          <w:fldChar w:fldCharType="begin"/>
        </w:r>
        <w:r>
          <w:rPr>
            <w:noProof/>
          </w:rPr>
          <w:instrText xml:space="preserve"> PAGEREF _Toc290149368 \h </w:instrText>
        </w:r>
        <w:r>
          <w:rPr>
            <w:noProof/>
          </w:rPr>
        </w:r>
      </w:ins>
      <w:r>
        <w:rPr>
          <w:noProof/>
        </w:rPr>
        <w:fldChar w:fldCharType="separate"/>
      </w:r>
      <w:ins w:id="563" w:author="Gerard" w:date="2015-04-08T21:50:00Z">
        <w:r>
          <w:rPr>
            <w:noProof/>
          </w:rPr>
          <w:t>180</w:t>
        </w:r>
        <w:r>
          <w:rPr>
            <w:noProof/>
          </w:rPr>
          <w:fldChar w:fldCharType="end"/>
        </w:r>
      </w:ins>
    </w:p>
    <w:p w14:paraId="46D06844" w14:textId="77777777" w:rsidR="00C00DDA" w:rsidRDefault="00C00DDA">
      <w:pPr>
        <w:pStyle w:val="TOC3"/>
        <w:tabs>
          <w:tab w:val="right" w:leader="dot" w:pos="9350"/>
        </w:tabs>
        <w:rPr>
          <w:ins w:id="564" w:author="Gerard" w:date="2015-04-08T21:50:00Z"/>
          <w:rFonts w:asciiTheme="minorHAnsi" w:eastAsiaTheme="minorEastAsia" w:hAnsiTheme="minorHAnsi" w:cstheme="minorBidi"/>
          <w:i w:val="0"/>
          <w:iCs w:val="0"/>
          <w:noProof/>
          <w:sz w:val="24"/>
          <w:szCs w:val="24"/>
          <w:lang w:eastAsia="ja-JP"/>
        </w:rPr>
      </w:pPr>
      <w:ins w:id="565" w:author="Gerard" w:date="2015-04-08T21:50:00Z">
        <w:r w:rsidRPr="00CC06C1">
          <w:rPr>
            <w:noProof/>
            <w:color w:val="000000"/>
          </w:rPr>
          <w:t>4.7.3.</w:t>
        </w:r>
        <w:r>
          <w:rPr>
            <w:noProof/>
          </w:rPr>
          <w:t xml:space="preserve"> Diffusivity Materials</w:t>
        </w:r>
        <w:r>
          <w:rPr>
            <w:noProof/>
          </w:rPr>
          <w:tab/>
        </w:r>
        <w:r>
          <w:rPr>
            <w:noProof/>
          </w:rPr>
          <w:fldChar w:fldCharType="begin"/>
        </w:r>
        <w:r>
          <w:rPr>
            <w:noProof/>
          </w:rPr>
          <w:instrText xml:space="preserve"> PAGEREF _Toc290149369 \h </w:instrText>
        </w:r>
        <w:r>
          <w:rPr>
            <w:noProof/>
          </w:rPr>
        </w:r>
      </w:ins>
      <w:r>
        <w:rPr>
          <w:noProof/>
        </w:rPr>
        <w:fldChar w:fldCharType="separate"/>
      </w:r>
      <w:ins w:id="566" w:author="Gerard" w:date="2015-04-08T21:50:00Z">
        <w:r>
          <w:rPr>
            <w:noProof/>
          </w:rPr>
          <w:t>182</w:t>
        </w:r>
        <w:r>
          <w:rPr>
            <w:noProof/>
          </w:rPr>
          <w:fldChar w:fldCharType="end"/>
        </w:r>
      </w:ins>
    </w:p>
    <w:p w14:paraId="443CD0E5" w14:textId="77777777" w:rsidR="00C00DDA" w:rsidRDefault="00C00DDA">
      <w:pPr>
        <w:pStyle w:val="TOC4"/>
        <w:tabs>
          <w:tab w:val="right" w:leader="dot" w:pos="9350"/>
        </w:tabs>
        <w:rPr>
          <w:ins w:id="567" w:author="Gerard" w:date="2015-04-08T21:50:00Z"/>
          <w:rFonts w:asciiTheme="minorHAnsi" w:eastAsiaTheme="minorEastAsia" w:hAnsiTheme="minorHAnsi" w:cstheme="minorBidi"/>
          <w:noProof/>
          <w:sz w:val="24"/>
          <w:szCs w:val="24"/>
          <w:lang w:eastAsia="ja-JP"/>
        </w:rPr>
      </w:pPr>
      <w:ins w:id="568" w:author="Gerard" w:date="2015-04-08T21:50:00Z">
        <w:r>
          <w:rPr>
            <w:noProof/>
          </w:rPr>
          <w:t>4.7.3.1. Constant Isotropic Diffusivity</w:t>
        </w:r>
        <w:r>
          <w:rPr>
            <w:noProof/>
          </w:rPr>
          <w:tab/>
        </w:r>
        <w:r>
          <w:rPr>
            <w:noProof/>
          </w:rPr>
          <w:fldChar w:fldCharType="begin"/>
        </w:r>
        <w:r>
          <w:rPr>
            <w:noProof/>
          </w:rPr>
          <w:instrText xml:space="preserve"> PAGEREF _Toc290149370 \h </w:instrText>
        </w:r>
        <w:r>
          <w:rPr>
            <w:noProof/>
          </w:rPr>
        </w:r>
      </w:ins>
      <w:r>
        <w:rPr>
          <w:noProof/>
        </w:rPr>
        <w:fldChar w:fldCharType="separate"/>
      </w:r>
      <w:ins w:id="569" w:author="Gerard" w:date="2015-04-08T21:50:00Z">
        <w:r>
          <w:rPr>
            <w:noProof/>
          </w:rPr>
          <w:t>182</w:t>
        </w:r>
        <w:r>
          <w:rPr>
            <w:noProof/>
          </w:rPr>
          <w:fldChar w:fldCharType="end"/>
        </w:r>
      </w:ins>
    </w:p>
    <w:p w14:paraId="6C26B303" w14:textId="77777777" w:rsidR="00C00DDA" w:rsidRDefault="00C00DDA">
      <w:pPr>
        <w:pStyle w:val="TOC4"/>
        <w:tabs>
          <w:tab w:val="right" w:leader="dot" w:pos="9350"/>
        </w:tabs>
        <w:rPr>
          <w:ins w:id="570" w:author="Gerard" w:date="2015-04-08T21:50:00Z"/>
          <w:rFonts w:asciiTheme="minorHAnsi" w:eastAsiaTheme="minorEastAsia" w:hAnsiTheme="minorHAnsi" w:cstheme="minorBidi"/>
          <w:noProof/>
          <w:sz w:val="24"/>
          <w:szCs w:val="24"/>
          <w:lang w:eastAsia="ja-JP"/>
        </w:rPr>
      </w:pPr>
      <w:ins w:id="571" w:author="Gerard" w:date="2015-04-08T21:50:00Z">
        <w:r>
          <w:rPr>
            <w:noProof/>
          </w:rPr>
          <w:t>4.7.3.2. Constant Orthotropic Diffusivity</w:t>
        </w:r>
        <w:r>
          <w:rPr>
            <w:noProof/>
          </w:rPr>
          <w:tab/>
        </w:r>
        <w:r>
          <w:rPr>
            <w:noProof/>
          </w:rPr>
          <w:fldChar w:fldCharType="begin"/>
        </w:r>
        <w:r>
          <w:rPr>
            <w:noProof/>
          </w:rPr>
          <w:instrText xml:space="preserve"> PAGEREF _Toc290149371 \h </w:instrText>
        </w:r>
        <w:r>
          <w:rPr>
            <w:noProof/>
          </w:rPr>
        </w:r>
      </w:ins>
      <w:r>
        <w:rPr>
          <w:noProof/>
        </w:rPr>
        <w:fldChar w:fldCharType="separate"/>
      </w:r>
      <w:ins w:id="572" w:author="Gerard" w:date="2015-04-08T21:50:00Z">
        <w:r>
          <w:rPr>
            <w:noProof/>
          </w:rPr>
          <w:t>183</w:t>
        </w:r>
        <w:r>
          <w:rPr>
            <w:noProof/>
          </w:rPr>
          <w:fldChar w:fldCharType="end"/>
        </w:r>
      </w:ins>
    </w:p>
    <w:p w14:paraId="23AE616B" w14:textId="77777777" w:rsidR="00C00DDA" w:rsidRDefault="00C00DDA">
      <w:pPr>
        <w:pStyle w:val="TOC4"/>
        <w:tabs>
          <w:tab w:val="right" w:leader="dot" w:pos="9350"/>
        </w:tabs>
        <w:rPr>
          <w:ins w:id="573" w:author="Gerard" w:date="2015-04-08T21:50:00Z"/>
          <w:rFonts w:asciiTheme="minorHAnsi" w:eastAsiaTheme="minorEastAsia" w:hAnsiTheme="minorHAnsi" w:cstheme="minorBidi"/>
          <w:noProof/>
          <w:sz w:val="24"/>
          <w:szCs w:val="24"/>
          <w:lang w:eastAsia="ja-JP"/>
        </w:rPr>
      </w:pPr>
      <w:ins w:id="574" w:author="Gerard" w:date="2015-04-08T21:50:00Z">
        <w:r>
          <w:rPr>
            <w:noProof/>
          </w:rPr>
          <w:t>4.7.3.3. Referentially Isotropic Diffusivity</w:t>
        </w:r>
        <w:r>
          <w:rPr>
            <w:noProof/>
          </w:rPr>
          <w:tab/>
        </w:r>
        <w:r>
          <w:rPr>
            <w:noProof/>
          </w:rPr>
          <w:fldChar w:fldCharType="begin"/>
        </w:r>
        <w:r>
          <w:rPr>
            <w:noProof/>
          </w:rPr>
          <w:instrText xml:space="preserve"> PAGEREF _Toc290149372 \h </w:instrText>
        </w:r>
        <w:r>
          <w:rPr>
            <w:noProof/>
          </w:rPr>
        </w:r>
      </w:ins>
      <w:r>
        <w:rPr>
          <w:noProof/>
        </w:rPr>
        <w:fldChar w:fldCharType="separate"/>
      </w:r>
      <w:ins w:id="575" w:author="Gerard" w:date="2015-04-08T21:50:00Z">
        <w:r>
          <w:rPr>
            <w:noProof/>
          </w:rPr>
          <w:t>184</w:t>
        </w:r>
        <w:r>
          <w:rPr>
            <w:noProof/>
          </w:rPr>
          <w:fldChar w:fldCharType="end"/>
        </w:r>
      </w:ins>
    </w:p>
    <w:p w14:paraId="73DC0BED" w14:textId="77777777" w:rsidR="00C00DDA" w:rsidRDefault="00C00DDA">
      <w:pPr>
        <w:pStyle w:val="TOC4"/>
        <w:tabs>
          <w:tab w:val="right" w:leader="dot" w:pos="9350"/>
        </w:tabs>
        <w:rPr>
          <w:ins w:id="576" w:author="Gerard" w:date="2015-04-08T21:50:00Z"/>
          <w:rFonts w:asciiTheme="minorHAnsi" w:eastAsiaTheme="minorEastAsia" w:hAnsiTheme="minorHAnsi" w:cstheme="minorBidi"/>
          <w:noProof/>
          <w:sz w:val="24"/>
          <w:szCs w:val="24"/>
          <w:lang w:eastAsia="ja-JP"/>
        </w:rPr>
      </w:pPr>
      <w:ins w:id="577" w:author="Gerard" w:date="2015-04-08T21:50:00Z">
        <w:r>
          <w:rPr>
            <w:noProof/>
          </w:rPr>
          <w:t>4.7.3.4. Referentially Orthotropic Diffusivity</w:t>
        </w:r>
        <w:r>
          <w:rPr>
            <w:noProof/>
          </w:rPr>
          <w:tab/>
        </w:r>
        <w:r>
          <w:rPr>
            <w:noProof/>
          </w:rPr>
          <w:fldChar w:fldCharType="begin"/>
        </w:r>
        <w:r>
          <w:rPr>
            <w:noProof/>
          </w:rPr>
          <w:instrText xml:space="preserve"> PAGEREF _Toc290149373 \h </w:instrText>
        </w:r>
        <w:r>
          <w:rPr>
            <w:noProof/>
          </w:rPr>
        </w:r>
      </w:ins>
      <w:r>
        <w:rPr>
          <w:noProof/>
        </w:rPr>
        <w:fldChar w:fldCharType="separate"/>
      </w:r>
      <w:ins w:id="578" w:author="Gerard" w:date="2015-04-08T21:50:00Z">
        <w:r>
          <w:rPr>
            <w:noProof/>
          </w:rPr>
          <w:t>185</w:t>
        </w:r>
        <w:r>
          <w:rPr>
            <w:noProof/>
          </w:rPr>
          <w:fldChar w:fldCharType="end"/>
        </w:r>
      </w:ins>
    </w:p>
    <w:p w14:paraId="5BC27CEE" w14:textId="77777777" w:rsidR="00C00DDA" w:rsidRDefault="00C00DDA">
      <w:pPr>
        <w:pStyle w:val="TOC4"/>
        <w:tabs>
          <w:tab w:val="right" w:leader="dot" w:pos="9350"/>
        </w:tabs>
        <w:rPr>
          <w:ins w:id="579" w:author="Gerard" w:date="2015-04-08T21:50:00Z"/>
          <w:rFonts w:asciiTheme="minorHAnsi" w:eastAsiaTheme="minorEastAsia" w:hAnsiTheme="minorHAnsi" w:cstheme="minorBidi"/>
          <w:noProof/>
          <w:sz w:val="24"/>
          <w:szCs w:val="24"/>
          <w:lang w:eastAsia="ja-JP"/>
        </w:rPr>
      </w:pPr>
      <w:ins w:id="580" w:author="Gerard" w:date="2015-04-08T21:50:00Z">
        <w:r>
          <w:rPr>
            <w:noProof/>
          </w:rPr>
          <w:t>4.7.3.5. Albro Isotropic Diffusivity</w:t>
        </w:r>
        <w:r>
          <w:rPr>
            <w:noProof/>
          </w:rPr>
          <w:tab/>
        </w:r>
        <w:r>
          <w:rPr>
            <w:noProof/>
          </w:rPr>
          <w:fldChar w:fldCharType="begin"/>
        </w:r>
        <w:r>
          <w:rPr>
            <w:noProof/>
          </w:rPr>
          <w:instrText xml:space="preserve"> PAGEREF _Toc290149374 \h </w:instrText>
        </w:r>
        <w:r>
          <w:rPr>
            <w:noProof/>
          </w:rPr>
        </w:r>
      </w:ins>
      <w:r>
        <w:rPr>
          <w:noProof/>
        </w:rPr>
        <w:fldChar w:fldCharType="separate"/>
      </w:r>
      <w:ins w:id="581" w:author="Gerard" w:date="2015-04-08T21:50:00Z">
        <w:r>
          <w:rPr>
            <w:noProof/>
          </w:rPr>
          <w:t>187</w:t>
        </w:r>
        <w:r>
          <w:rPr>
            <w:noProof/>
          </w:rPr>
          <w:fldChar w:fldCharType="end"/>
        </w:r>
      </w:ins>
    </w:p>
    <w:p w14:paraId="4F3F9DC9" w14:textId="77777777" w:rsidR="00C00DDA" w:rsidRDefault="00C00DDA">
      <w:pPr>
        <w:pStyle w:val="TOC3"/>
        <w:tabs>
          <w:tab w:val="right" w:leader="dot" w:pos="9350"/>
        </w:tabs>
        <w:rPr>
          <w:ins w:id="582" w:author="Gerard" w:date="2015-04-08T21:50:00Z"/>
          <w:rFonts w:asciiTheme="minorHAnsi" w:eastAsiaTheme="minorEastAsia" w:hAnsiTheme="minorHAnsi" w:cstheme="minorBidi"/>
          <w:i w:val="0"/>
          <w:iCs w:val="0"/>
          <w:noProof/>
          <w:sz w:val="24"/>
          <w:szCs w:val="24"/>
          <w:lang w:eastAsia="ja-JP"/>
        </w:rPr>
      </w:pPr>
      <w:ins w:id="583" w:author="Gerard" w:date="2015-04-08T21:50:00Z">
        <w:r w:rsidRPr="00CC06C1">
          <w:rPr>
            <w:noProof/>
            <w:color w:val="000000"/>
          </w:rPr>
          <w:t>4.7.4.</w:t>
        </w:r>
        <w:r>
          <w:rPr>
            <w:noProof/>
          </w:rPr>
          <w:t xml:space="preserve"> Solubility Materials</w:t>
        </w:r>
        <w:r>
          <w:rPr>
            <w:noProof/>
          </w:rPr>
          <w:tab/>
        </w:r>
        <w:r>
          <w:rPr>
            <w:noProof/>
          </w:rPr>
          <w:fldChar w:fldCharType="begin"/>
        </w:r>
        <w:r>
          <w:rPr>
            <w:noProof/>
          </w:rPr>
          <w:instrText xml:space="preserve"> PAGEREF _Toc290149375 \h </w:instrText>
        </w:r>
        <w:r>
          <w:rPr>
            <w:noProof/>
          </w:rPr>
        </w:r>
      </w:ins>
      <w:r>
        <w:rPr>
          <w:noProof/>
        </w:rPr>
        <w:fldChar w:fldCharType="separate"/>
      </w:r>
      <w:ins w:id="584" w:author="Gerard" w:date="2015-04-08T21:50:00Z">
        <w:r>
          <w:rPr>
            <w:noProof/>
          </w:rPr>
          <w:t>188</w:t>
        </w:r>
        <w:r>
          <w:rPr>
            <w:noProof/>
          </w:rPr>
          <w:fldChar w:fldCharType="end"/>
        </w:r>
      </w:ins>
    </w:p>
    <w:p w14:paraId="5695145D" w14:textId="77777777" w:rsidR="00C00DDA" w:rsidRDefault="00C00DDA">
      <w:pPr>
        <w:pStyle w:val="TOC4"/>
        <w:tabs>
          <w:tab w:val="right" w:leader="dot" w:pos="9350"/>
        </w:tabs>
        <w:rPr>
          <w:ins w:id="585" w:author="Gerard" w:date="2015-04-08T21:50:00Z"/>
          <w:rFonts w:asciiTheme="minorHAnsi" w:eastAsiaTheme="minorEastAsia" w:hAnsiTheme="minorHAnsi" w:cstheme="minorBidi"/>
          <w:noProof/>
          <w:sz w:val="24"/>
          <w:szCs w:val="24"/>
          <w:lang w:eastAsia="ja-JP"/>
        </w:rPr>
      </w:pPr>
      <w:ins w:id="586" w:author="Gerard" w:date="2015-04-08T21:50:00Z">
        <w:r>
          <w:rPr>
            <w:noProof/>
          </w:rPr>
          <w:t>4.7.4.1. Constant Solubility</w:t>
        </w:r>
        <w:r>
          <w:rPr>
            <w:noProof/>
          </w:rPr>
          <w:tab/>
        </w:r>
        <w:r>
          <w:rPr>
            <w:noProof/>
          </w:rPr>
          <w:fldChar w:fldCharType="begin"/>
        </w:r>
        <w:r>
          <w:rPr>
            <w:noProof/>
          </w:rPr>
          <w:instrText xml:space="preserve"> PAGEREF _Toc290149376 \h </w:instrText>
        </w:r>
        <w:r>
          <w:rPr>
            <w:noProof/>
          </w:rPr>
        </w:r>
      </w:ins>
      <w:r>
        <w:rPr>
          <w:noProof/>
        </w:rPr>
        <w:fldChar w:fldCharType="separate"/>
      </w:r>
      <w:ins w:id="587" w:author="Gerard" w:date="2015-04-08T21:50:00Z">
        <w:r>
          <w:rPr>
            <w:noProof/>
          </w:rPr>
          <w:t>188</w:t>
        </w:r>
        <w:r>
          <w:rPr>
            <w:noProof/>
          </w:rPr>
          <w:fldChar w:fldCharType="end"/>
        </w:r>
      </w:ins>
    </w:p>
    <w:p w14:paraId="303B26A7" w14:textId="77777777" w:rsidR="00C00DDA" w:rsidRDefault="00C00DDA">
      <w:pPr>
        <w:pStyle w:val="TOC3"/>
        <w:tabs>
          <w:tab w:val="right" w:leader="dot" w:pos="9350"/>
        </w:tabs>
        <w:rPr>
          <w:ins w:id="588" w:author="Gerard" w:date="2015-04-08T21:50:00Z"/>
          <w:rFonts w:asciiTheme="minorHAnsi" w:eastAsiaTheme="minorEastAsia" w:hAnsiTheme="minorHAnsi" w:cstheme="minorBidi"/>
          <w:i w:val="0"/>
          <w:iCs w:val="0"/>
          <w:noProof/>
          <w:sz w:val="24"/>
          <w:szCs w:val="24"/>
          <w:lang w:eastAsia="ja-JP"/>
        </w:rPr>
      </w:pPr>
      <w:ins w:id="589" w:author="Gerard" w:date="2015-04-08T21:50:00Z">
        <w:r w:rsidRPr="00CC06C1">
          <w:rPr>
            <w:noProof/>
            <w:color w:val="000000"/>
          </w:rPr>
          <w:t>4.7.5.</w:t>
        </w:r>
        <w:r>
          <w:rPr>
            <w:noProof/>
          </w:rPr>
          <w:t xml:space="preserve"> Osmotic Coefficient Materials</w:t>
        </w:r>
        <w:r>
          <w:rPr>
            <w:noProof/>
          </w:rPr>
          <w:tab/>
        </w:r>
        <w:r>
          <w:rPr>
            <w:noProof/>
          </w:rPr>
          <w:fldChar w:fldCharType="begin"/>
        </w:r>
        <w:r>
          <w:rPr>
            <w:noProof/>
          </w:rPr>
          <w:instrText xml:space="preserve"> PAGEREF _Toc290149377 \h </w:instrText>
        </w:r>
        <w:r>
          <w:rPr>
            <w:noProof/>
          </w:rPr>
        </w:r>
      </w:ins>
      <w:r>
        <w:rPr>
          <w:noProof/>
        </w:rPr>
        <w:fldChar w:fldCharType="separate"/>
      </w:r>
      <w:ins w:id="590" w:author="Gerard" w:date="2015-04-08T21:50:00Z">
        <w:r>
          <w:rPr>
            <w:noProof/>
          </w:rPr>
          <w:t>189</w:t>
        </w:r>
        <w:r>
          <w:rPr>
            <w:noProof/>
          </w:rPr>
          <w:fldChar w:fldCharType="end"/>
        </w:r>
      </w:ins>
    </w:p>
    <w:p w14:paraId="6846999A" w14:textId="77777777" w:rsidR="00C00DDA" w:rsidRDefault="00C00DDA">
      <w:pPr>
        <w:pStyle w:val="TOC4"/>
        <w:tabs>
          <w:tab w:val="right" w:leader="dot" w:pos="9350"/>
        </w:tabs>
        <w:rPr>
          <w:ins w:id="591" w:author="Gerard" w:date="2015-04-08T21:50:00Z"/>
          <w:rFonts w:asciiTheme="minorHAnsi" w:eastAsiaTheme="minorEastAsia" w:hAnsiTheme="minorHAnsi" w:cstheme="minorBidi"/>
          <w:noProof/>
          <w:sz w:val="24"/>
          <w:szCs w:val="24"/>
          <w:lang w:eastAsia="ja-JP"/>
        </w:rPr>
      </w:pPr>
      <w:ins w:id="592" w:author="Gerard" w:date="2015-04-08T21:50:00Z">
        <w:r>
          <w:rPr>
            <w:noProof/>
          </w:rPr>
          <w:t>4.7.5.1. Constant Osmotic Coefficient</w:t>
        </w:r>
        <w:r>
          <w:rPr>
            <w:noProof/>
          </w:rPr>
          <w:tab/>
        </w:r>
        <w:r>
          <w:rPr>
            <w:noProof/>
          </w:rPr>
          <w:fldChar w:fldCharType="begin"/>
        </w:r>
        <w:r>
          <w:rPr>
            <w:noProof/>
          </w:rPr>
          <w:instrText xml:space="preserve"> PAGEREF _Toc290149378 \h </w:instrText>
        </w:r>
        <w:r>
          <w:rPr>
            <w:noProof/>
          </w:rPr>
        </w:r>
      </w:ins>
      <w:r>
        <w:rPr>
          <w:noProof/>
        </w:rPr>
        <w:fldChar w:fldCharType="separate"/>
      </w:r>
      <w:ins w:id="593" w:author="Gerard" w:date="2015-04-08T21:50:00Z">
        <w:r>
          <w:rPr>
            <w:noProof/>
          </w:rPr>
          <w:t>189</w:t>
        </w:r>
        <w:r>
          <w:rPr>
            <w:noProof/>
          </w:rPr>
          <w:fldChar w:fldCharType="end"/>
        </w:r>
      </w:ins>
    </w:p>
    <w:p w14:paraId="777F86FA" w14:textId="77777777" w:rsidR="00C00DDA" w:rsidRDefault="00C00DDA">
      <w:pPr>
        <w:pStyle w:val="TOC2"/>
        <w:tabs>
          <w:tab w:val="right" w:leader="dot" w:pos="9350"/>
        </w:tabs>
        <w:rPr>
          <w:ins w:id="594" w:author="Gerard" w:date="2015-04-08T21:50:00Z"/>
          <w:rFonts w:asciiTheme="minorHAnsi" w:eastAsiaTheme="minorEastAsia" w:hAnsiTheme="minorHAnsi" w:cstheme="minorBidi"/>
          <w:smallCaps w:val="0"/>
          <w:noProof/>
          <w:sz w:val="24"/>
          <w:szCs w:val="24"/>
          <w:lang w:eastAsia="ja-JP"/>
        </w:rPr>
      </w:pPr>
      <w:ins w:id="595" w:author="Gerard" w:date="2015-04-08T21:50:00Z">
        <w:r>
          <w:rPr>
            <w:noProof/>
          </w:rPr>
          <w:t>4.8. Triphasic and Multiphasic Materials</w:t>
        </w:r>
        <w:r>
          <w:rPr>
            <w:noProof/>
          </w:rPr>
          <w:tab/>
        </w:r>
        <w:r>
          <w:rPr>
            <w:noProof/>
          </w:rPr>
          <w:fldChar w:fldCharType="begin"/>
        </w:r>
        <w:r>
          <w:rPr>
            <w:noProof/>
          </w:rPr>
          <w:instrText xml:space="preserve"> PAGEREF _Toc290149379 \h </w:instrText>
        </w:r>
        <w:r>
          <w:rPr>
            <w:noProof/>
          </w:rPr>
        </w:r>
      </w:ins>
      <w:r>
        <w:rPr>
          <w:noProof/>
        </w:rPr>
        <w:fldChar w:fldCharType="separate"/>
      </w:r>
      <w:ins w:id="596" w:author="Gerard" w:date="2015-04-08T21:50:00Z">
        <w:r>
          <w:rPr>
            <w:noProof/>
          </w:rPr>
          <w:t>190</w:t>
        </w:r>
        <w:r>
          <w:rPr>
            <w:noProof/>
          </w:rPr>
          <w:fldChar w:fldCharType="end"/>
        </w:r>
      </w:ins>
    </w:p>
    <w:p w14:paraId="726A2372" w14:textId="77777777" w:rsidR="00C00DDA" w:rsidRDefault="00C00DDA">
      <w:pPr>
        <w:pStyle w:val="TOC3"/>
        <w:tabs>
          <w:tab w:val="right" w:leader="dot" w:pos="9350"/>
        </w:tabs>
        <w:rPr>
          <w:ins w:id="597" w:author="Gerard" w:date="2015-04-08T21:50:00Z"/>
          <w:rFonts w:asciiTheme="minorHAnsi" w:eastAsiaTheme="minorEastAsia" w:hAnsiTheme="minorHAnsi" w:cstheme="minorBidi"/>
          <w:i w:val="0"/>
          <w:iCs w:val="0"/>
          <w:noProof/>
          <w:sz w:val="24"/>
          <w:szCs w:val="24"/>
          <w:lang w:eastAsia="ja-JP"/>
        </w:rPr>
      </w:pPr>
      <w:ins w:id="598" w:author="Gerard" w:date="2015-04-08T21:50:00Z">
        <w:r w:rsidRPr="00CC06C1">
          <w:rPr>
            <w:noProof/>
            <w:color w:val="000000"/>
          </w:rPr>
          <w:t>4.8.1.</w:t>
        </w:r>
        <w:r>
          <w:rPr>
            <w:noProof/>
          </w:rPr>
          <w:t xml:space="preserve"> Guidelines for Multiphasic Analyses</w:t>
        </w:r>
        <w:r>
          <w:rPr>
            <w:noProof/>
          </w:rPr>
          <w:tab/>
        </w:r>
        <w:r>
          <w:rPr>
            <w:noProof/>
          </w:rPr>
          <w:fldChar w:fldCharType="begin"/>
        </w:r>
        <w:r>
          <w:rPr>
            <w:noProof/>
          </w:rPr>
          <w:instrText xml:space="preserve"> PAGEREF _Toc290149380 \h </w:instrText>
        </w:r>
        <w:r>
          <w:rPr>
            <w:noProof/>
          </w:rPr>
        </w:r>
      </w:ins>
      <w:r>
        <w:rPr>
          <w:noProof/>
        </w:rPr>
        <w:fldChar w:fldCharType="separate"/>
      </w:r>
      <w:ins w:id="599" w:author="Gerard" w:date="2015-04-08T21:50:00Z">
        <w:r>
          <w:rPr>
            <w:noProof/>
          </w:rPr>
          <w:t>194</w:t>
        </w:r>
        <w:r>
          <w:rPr>
            <w:noProof/>
          </w:rPr>
          <w:fldChar w:fldCharType="end"/>
        </w:r>
      </w:ins>
    </w:p>
    <w:p w14:paraId="6CDECBB7" w14:textId="77777777" w:rsidR="00C00DDA" w:rsidRDefault="00C00DDA">
      <w:pPr>
        <w:pStyle w:val="TOC4"/>
        <w:tabs>
          <w:tab w:val="right" w:leader="dot" w:pos="9350"/>
        </w:tabs>
        <w:rPr>
          <w:ins w:id="600" w:author="Gerard" w:date="2015-04-08T21:50:00Z"/>
          <w:rFonts w:asciiTheme="minorHAnsi" w:eastAsiaTheme="minorEastAsia" w:hAnsiTheme="minorHAnsi" w:cstheme="minorBidi"/>
          <w:noProof/>
          <w:sz w:val="24"/>
          <w:szCs w:val="24"/>
          <w:lang w:eastAsia="ja-JP"/>
        </w:rPr>
      </w:pPr>
      <w:ins w:id="601" w:author="Gerard" w:date="2015-04-08T21:50:00Z">
        <w:r>
          <w:rPr>
            <w:noProof/>
          </w:rPr>
          <w:t>4.8.1.1. Initial State of Swelling</w:t>
        </w:r>
        <w:r>
          <w:rPr>
            <w:noProof/>
          </w:rPr>
          <w:tab/>
        </w:r>
        <w:r>
          <w:rPr>
            <w:noProof/>
          </w:rPr>
          <w:fldChar w:fldCharType="begin"/>
        </w:r>
        <w:r>
          <w:rPr>
            <w:noProof/>
          </w:rPr>
          <w:instrText xml:space="preserve"> PAGEREF _Toc290149381 \h </w:instrText>
        </w:r>
        <w:r>
          <w:rPr>
            <w:noProof/>
          </w:rPr>
        </w:r>
      </w:ins>
      <w:r>
        <w:rPr>
          <w:noProof/>
        </w:rPr>
        <w:fldChar w:fldCharType="separate"/>
      </w:r>
      <w:ins w:id="602" w:author="Gerard" w:date="2015-04-08T21:50:00Z">
        <w:r>
          <w:rPr>
            <w:noProof/>
          </w:rPr>
          <w:t>194</w:t>
        </w:r>
        <w:r>
          <w:rPr>
            <w:noProof/>
          </w:rPr>
          <w:fldChar w:fldCharType="end"/>
        </w:r>
      </w:ins>
    </w:p>
    <w:p w14:paraId="3A3A1CB3" w14:textId="77777777" w:rsidR="00C00DDA" w:rsidRDefault="00C00DDA">
      <w:pPr>
        <w:pStyle w:val="TOC4"/>
        <w:tabs>
          <w:tab w:val="right" w:leader="dot" w:pos="9350"/>
        </w:tabs>
        <w:rPr>
          <w:ins w:id="603" w:author="Gerard" w:date="2015-04-08T21:50:00Z"/>
          <w:rFonts w:asciiTheme="minorHAnsi" w:eastAsiaTheme="minorEastAsia" w:hAnsiTheme="minorHAnsi" w:cstheme="minorBidi"/>
          <w:noProof/>
          <w:sz w:val="24"/>
          <w:szCs w:val="24"/>
          <w:lang w:eastAsia="ja-JP"/>
        </w:rPr>
      </w:pPr>
      <w:ins w:id="604" w:author="Gerard" w:date="2015-04-08T21:50:00Z">
        <w:r>
          <w:rPr>
            <w:noProof/>
          </w:rPr>
          <w:t>4.8.1.2. Prescribed Boundary Conditions</w:t>
        </w:r>
        <w:r>
          <w:rPr>
            <w:noProof/>
          </w:rPr>
          <w:tab/>
        </w:r>
        <w:r>
          <w:rPr>
            <w:noProof/>
          </w:rPr>
          <w:fldChar w:fldCharType="begin"/>
        </w:r>
        <w:r>
          <w:rPr>
            <w:noProof/>
          </w:rPr>
          <w:instrText xml:space="preserve"> PAGEREF _Toc290149382 \h </w:instrText>
        </w:r>
        <w:r>
          <w:rPr>
            <w:noProof/>
          </w:rPr>
        </w:r>
      </w:ins>
      <w:r>
        <w:rPr>
          <w:noProof/>
        </w:rPr>
        <w:fldChar w:fldCharType="separate"/>
      </w:r>
      <w:ins w:id="605" w:author="Gerard" w:date="2015-04-08T21:50:00Z">
        <w:r>
          <w:rPr>
            <w:noProof/>
          </w:rPr>
          <w:t>195</w:t>
        </w:r>
        <w:r>
          <w:rPr>
            <w:noProof/>
          </w:rPr>
          <w:fldChar w:fldCharType="end"/>
        </w:r>
      </w:ins>
    </w:p>
    <w:p w14:paraId="626BC42F" w14:textId="77777777" w:rsidR="00C00DDA" w:rsidRDefault="00C00DDA">
      <w:pPr>
        <w:pStyle w:val="TOC4"/>
        <w:tabs>
          <w:tab w:val="right" w:leader="dot" w:pos="9350"/>
        </w:tabs>
        <w:rPr>
          <w:ins w:id="606" w:author="Gerard" w:date="2015-04-08T21:50:00Z"/>
          <w:rFonts w:asciiTheme="minorHAnsi" w:eastAsiaTheme="minorEastAsia" w:hAnsiTheme="minorHAnsi" w:cstheme="minorBidi"/>
          <w:noProof/>
          <w:sz w:val="24"/>
          <w:szCs w:val="24"/>
          <w:lang w:eastAsia="ja-JP"/>
        </w:rPr>
      </w:pPr>
      <w:ins w:id="607" w:author="Gerard" w:date="2015-04-08T21:50:00Z">
        <w:r>
          <w:rPr>
            <w:noProof/>
          </w:rPr>
          <w:t>4.8.1.3. Prescribed Initial Conditions</w:t>
        </w:r>
        <w:r>
          <w:rPr>
            <w:noProof/>
          </w:rPr>
          <w:tab/>
        </w:r>
        <w:r>
          <w:rPr>
            <w:noProof/>
          </w:rPr>
          <w:fldChar w:fldCharType="begin"/>
        </w:r>
        <w:r>
          <w:rPr>
            <w:noProof/>
          </w:rPr>
          <w:instrText xml:space="preserve"> PAGEREF _Toc290149383 \h </w:instrText>
        </w:r>
        <w:r>
          <w:rPr>
            <w:noProof/>
          </w:rPr>
        </w:r>
      </w:ins>
      <w:r>
        <w:rPr>
          <w:noProof/>
        </w:rPr>
        <w:fldChar w:fldCharType="separate"/>
      </w:r>
      <w:ins w:id="608" w:author="Gerard" w:date="2015-04-08T21:50:00Z">
        <w:r>
          <w:rPr>
            <w:noProof/>
          </w:rPr>
          <w:t>195</w:t>
        </w:r>
        <w:r>
          <w:rPr>
            <w:noProof/>
          </w:rPr>
          <w:fldChar w:fldCharType="end"/>
        </w:r>
      </w:ins>
    </w:p>
    <w:p w14:paraId="5B523203" w14:textId="77777777" w:rsidR="00C00DDA" w:rsidRDefault="00C00DDA">
      <w:pPr>
        <w:pStyle w:val="TOC4"/>
        <w:tabs>
          <w:tab w:val="right" w:leader="dot" w:pos="9350"/>
        </w:tabs>
        <w:rPr>
          <w:ins w:id="609" w:author="Gerard" w:date="2015-04-08T21:50:00Z"/>
          <w:rFonts w:asciiTheme="minorHAnsi" w:eastAsiaTheme="minorEastAsia" w:hAnsiTheme="minorHAnsi" w:cstheme="minorBidi"/>
          <w:noProof/>
          <w:sz w:val="24"/>
          <w:szCs w:val="24"/>
          <w:lang w:eastAsia="ja-JP"/>
        </w:rPr>
      </w:pPr>
      <w:ins w:id="610" w:author="Gerard" w:date="2015-04-08T21:50:00Z">
        <w:r>
          <w:rPr>
            <w:noProof/>
          </w:rPr>
          <w:t>4.8.1.4. Prescribed Effective Solute Flux</w:t>
        </w:r>
        <w:r>
          <w:rPr>
            <w:noProof/>
          </w:rPr>
          <w:tab/>
        </w:r>
        <w:r>
          <w:rPr>
            <w:noProof/>
          </w:rPr>
          <w:fldChar w:fldCharType="begin"/>
        </w:r>
        <w:r>
          <w:rPr>
            <w:noProof/>
          </w:rPr>
          <w:instrText xml:space="preserve"> PAGEREF _Toc290149384 \h </w:instrText>
        </w:r>
        <w:r>
          <w:rPr>
            <w:noProof/>
          </w:rPr>
        </w:r>
      </w:ins>
      <w:r>
        <w:rPr>
          <w:noProof/>
        </w:rPr>
        <w:fldChar w:fldCharType="separate"/>
      </w:r>
      <w:ins w:id="611" w:author="Gerard" w:date="2015-04-08T21:50:00Z">
        <w:r>
          <w:rPr>
            <w:noProof/>
          </w:rPr>
          <w:t>195</w:t>
        </w:r>
        <w:r>
          <w:rPr>
            <w:noProof/>
          </w:rPr>
          <w:fldChar w:fldCharType="end"/>
        </w:r>
      </w:ins>
    </w:p>
    <w:p w14:paraId="7B558F5A" w14:textId="77777777" w:rsidR="00C00DDA" w:rsidRDefault="00C00DDA">
      <w:pPr>
        <w:pStyle w:val="TOC4"/>
        <w:tabs>
          <w:tab w:val="right" w:leader="dot" w:pos="9350"/>
        </w:tabs>
        <w:rPr>
          <w:ins w:id="612" w:author="Gerard" w:date="2015-04-08T21:50:00Z"/>
          <w:rFonts w:asciiTheme="minorHAnsi" w:eastAsiaTheme="minorEastAsia" w:hAnsiTheme="minorHAnsi" w:cstheme="minorBidi"/>
          <w:noProof/>
          <w:sz w:val="24"/>
          <w:szCs w:val="24"/>
          <w:lang w:eastAsia="ja-JP"/>
        </w:rPr>
      </w:pPr>
      <w:ins w:id="613" w:author="Gerard" w:date="2015-04-08T21:50:00Z">
        <w:r>
          <w:rPr>
            <w:noProof/>
          </w:rPr>
          <w:t>4.8.1.5. Prescribed Electric Current Density</w:t>
        </w:r>
        <w:r>
          <w:rPr>
            <w:noProof/>
          </w:rPr>
          <w:tab/>
        </w:r>
        <w:r>
          <w:rPr>
            <w:noProof/>
          </w:rPr>
          <w:fldChar w:fldCharType="begin"/>
        </w:r>
        <w:r>
          <w:rPr>
            <w:noProof/>
          </w:rPr>
          <w:instrText xml:space="preserve"> PAGEREF _Toc290149385 \h </w:instrText>
        </w:r>
        <w:r>
          <w:rPr>
            <w:noProof/>
          </w:rPr>
        </w:r>
      </w:ins>
      <w:r>
        <w:rPr>
          <w:noProof/>
        </w:rPr>
        <w:fldChar w:fldCharType="separate"/>
      </w:r>
      <w:ins w:id="614" w:author="Gerard" w:date="2015-04-08T21:50:00Z">
        <w:r>
          <w:rPr>
            <w:noProof/>
          </w:rPr>
          <w:t>195</w:t>
        </w:r>
        <w:r>
          <w:rPr>
            <w:noProof/>
          </w:rPr>
          <w:fldChar w:fldCharType="end"/>
        </w:r>
      </w:ins>
    </w:p>
    <w:p w14:paraId="1C696FFA" w14:textId="77777777" w:rsidR="00C00DDA" w:rsidRDefault="00C00DDA">
      <w:pPr>
        <w:pStyle w:val="TOC4"/>
        <w:tabs>
          <w:tab w:val="right" w:leader="dot" w:pos="9350"/>
        </w:tabs>
        <w:rPr>
          <w:ins w:id="615" w:author="Gerard" w:date="2015-04-08T21:50:00Z"/>
          <w:rFonts w:asciiTheme="minorHAnsi" w:eastAsiaTheme="minorEastAsia" w:hAnsiTheme="minorHAnsi" w:cstheme="minorBidi"/>
          <w:noProof/>
          <w:sz w:val="24"/>
          <w:szCs w:val="24"/>
          <w:lang w:eastAsia="ja-JP"/>
        </w:rPr>
      </w:pPr>
      <w:ins w:id="616" w:author="Gerard" w:date="2015-04-08T21:50:00Z">
        <w:r>
          <w:rPr>
            <w:noProof/>
          </w:rPr>
          <w:t>4.8.1.6. Electrical Grounding</w:t>
        </w:r>
        <w:r>
          <w:rPr>
            <w:noProof/>
          </w:rPr>
          <w:tab/>
        </w:r>
        <w:r>
          <w:rPr>
            <w:noProof/>
          </w:rPr>
          <w:fldChar w:fldCharType="begin"/>
        </w:r>
        <w:r>
          <w:rPr>
            <w:noProof/>
          </w:rPr>
          <w:instrText xml:space="preserve"> PAGEREF _Toc290149386 \h </w:instrText>
        </w:r>
        <w:r>
          <w:rPr>
            <w:noProof/>
          </w:rPr>
        </w:r>
      </w:ins>
      <w:r>
        <w:rPr>
          <w:noProof/>
        </w:rPr>
        <w:fldChar w:fldCharType="separate"/>
      </w:r>
      <w:ins w:id="617" w:author="Gerard" w:date="2015-04-08T21:50:00Z">
        <w:r>
          <w:rPr>
            <w:noProof/>
          </w:rPr>
          <w:t>196</w:t>
        </w:r>
        <w:r>
          <w:rPr>
            <w:noProof/>
          </w:rPr>
          <w:fldChar w:fldCharType="end"/>
        </w:r>
      </w:ins>
    </w:p>
    <w:p w14:paraId="13F97C1A" w14:textId="77777777" w:rsidR="00C00DDA" w:rsidRDefault="00C00DDA">
      <w:pPr>
        <w:pStyle w:val="TOC3"/>
        <w:tabs>
          <w:tab w:val="right" w:leader="dot" w:pos="9350"/>
        </w:tabs>
        <w:rPr>
          <w:ins w:id="618" w:author="Gerard" w:date="2015-04-08T21:50:00Z"/>
          <w:rFonts w:asciiTheme="minorHAnsi" w:eastAsiaTheme="minorEastAsia" w:hAnsiTheme="minorHAnsi" w:cstheme="minorBidi"/>
          <w:i w:val="0"/>
          <w:iCs w:val="0"/>
          <w:noProof/>
          <w:sz w:val="24"/>
          <w:szCs w:val="24"/>
          <w:lang w:eastAsia="ja-JP"/>
        </w:rPr>
      </w:pPr>
      <w:ins w:id="619" w:author="Gerard" w:date="2015-04-08T21:50:00Z">
        <w:r w:rsidRPr="00CC06C1">
          <w:rPr>
            <w:noProof/>
            <w:color w:val="000000"/>
          </w:rPr>
          <w:t>4.8.2.</w:t>
        </w:r>
        <w:r>
          <w:rPr>
            <w:noProof/>
          </w:rPr>
          <w:t xml:space="preserve"> General Specification of Multiphasic Materials</w:t>
        </w:r>
        <w:r>
          <w:rPr>
            <w:noProof/>
          </w:rPr>
          <w:tab/>
        </w:r>
        <w:r>
          <w:rPr>
            <w:noProof/>
          </w:rPr>
          <w:fldChar w:fldCharType="begin"/>
        </w:r>
        <w:r>
          <w:rPr>
            <w:noProof/>
          </w:rPr>
          <w:instrText xml:space="preserve"> PAGEREF _Toc290149387 \h </w:instrText>
        </w:r>
        <w:r>
          <w:rPr>
            <w:noProof/>
          </w:rPr>
        </w:r>
      </w:ins>
      <w:r>
        <w:rPr>
          <w:noProof/>
        </w:rPr>
        <w:fldChar w:fldCharType="separate"/>
      </w:r>
      <w:ins w:id="620" w:author="Gerard" w:date="2015-04-08T21:50:00Z">
        <w:r>
          <w:rPr>
            <w:noProof/>
          </w:rPr>
          <w:t>197</w:t>
        </w:r>
        <w:r>
          <w:rPr>
            <w:noProof/>
          </w:rPr>
          <w:fldChar w:fldCharType="end"/>
        </w:r>
      </w:ins>
    </w:p>
    <w:p w14:paraId="651AA059" w14:textId="77777777" w:rsidR="00C00DDA" w:rsidRDefault="00C00DDA">
      <w:pPr>
        <w:pStyle w:val="TOC3"/>
        <w:tabs>
          <w:tab w:val="right" w:leader="dot" w:pos="9350"/>
        </w:tabs>
        <w:rPr>
          <w:ins w:id="621" w:author="Gerard" w:date="2015-04-08T21:50:00Z"/>
          <w:rFonts w:asciiTheme="minorHAnsi" w:eastAsiaTheme="minorEastAsia" w:hAnsiTheme="minorHAnsi" w:cstheme="minorBidi"/>
          <w:i w:val="0"/>
          <w:iCs w:val="0"/>
          <w:noProof/>
          <w:sz w:val="24"/>
          <w:szCs w:val="24"/>
          <w:lang w:eastAsia="ja-JP"/>
        </w:rPr>
      </w:pPr>
      <w:ins w:id="622" w:author="Gerard" w:date="2015-04-08T21:50:00Z">
        <w:r w:rsidRPr="00CC06C1">
          <w:rPr>
            <w:noProof/>
            <w:color w:val="000000"/>
          </w:rPr>
          <w:t>4.8.3.</w:t>
        </w:r>
        <w:r>
          <w:rPr>
            <w:noProof/>
          </w:rPr>
          <w:t xml:space="preserve"> Solvent Supply Materials</w:t>
        </w:r>
        <w:r>
          <w:rPr>
            <w:noProof/>
          </w:rPr>
          <w:tab/>
        </w:r>
        <w:r>
          <w:rPr>
            <w:noProof/>
          </w:rPr>
          <w:fldChar w:fldCharType="begin"/>
        </w:r>
        <w:r>
          <w:rPr>
            <w:noProof/>
          </w:rPr>
          <w:instrText xml:space="preserve"> PAGEREF _Toc290149388 \h </w:instrText>
        </w:r>
        <w:r>
          <w:rPr>
            <w:noProof/>
          </w:rPr>
        </w:r>
      </w:ins>
      <w:r>
        <w:rPr>
          <w:noProof/>
        </w:rPr>
        <w:fldChar w:fldCharType="separate"/>
      </w:r>
      <w:ins w:id="623" w:author="Gerard" w:date="2015-04-08T21:50:00Z">
        <w:r>
          <w:rPr>
            <w:noProof/>
          </w:rPr>
          <w:t>201</w:t>
        </w:r>
        <w:r>
          <w:rPr>
            <w:noProof/>
          </w:rPr>
          <w:fldChar w:fldCharType="end"/>
        </w:r>
      </w:ins>
    </w:p>
    <w:p w14:paraId="49866B4B" w14:textId="77777777" w:rsidR="00C00DDA" w:rsidRDefault="00C00DDA">
      <w:pPr>
        <w:pStyle w:val="TOC4"/>
        <w:tabs>
          <w:tab w:val="right" w:leader="dot" w:pos="9350"/>
        </w:tabs>
        <w:rPr>
          <w:ins w:id="624" w:author="Gerard" w:date="2015-04-08T21:50:00Z"/>
          <w:rFonts w:asciiTheme="minorHAnsi" w:eastAsiaTheme="minorEastAsia" w:hAnsiTheme="minorHAnsi" w:cstheme="minorBidi"/>
          <w:noProof/>
          <w:sz w:val="24"/>
          <w:szCs w:val="24"/>
          <w:lang w:eastAsia="ja-JP"/>
        </w:rPr>
      </w:pPr>
      <w:ins w:id="625" w:author="Gerard" w:date="2015-04-08T21:50:00Z">
        <w:r>
          <w:rPr>
            <w:noProof/>
          </w:rPr>
          <w:t>4.8.3.1. Starling Equation</w:t>
        </w:r>
        <w:r>
          <w:rPr>
            <w:noProof/>
          </w:rPr>
          <w:tab/>
        </w:r>
        <w:r>
          <w:rPr>
            <w:noProof/>
          </w:rPr>
          <w:fldChar w:fldCharType="begin"/>
        </w:r>
        <w:r>
          <w:rPr>
            <w:noProof/>
          </w:rPr>
          <w:instrText xml:space="preserve"> PAGEREF _Toc290149389 \h </w:instrText>
        </w:r>
        <w:r>
          <w:rPr>
            <w:noProof/>
          </w:rPr>
        </w:r>
      </w:ins>
      <w:r>
        <w:rPr>
          <w:noProof/>
        </w:rPr>
        <w:fldChar w:fldCharType="separate"/>
      </w:r>
      <w:ins w:id="626" w:author="Gerard" w:date="2015-04-08T21:50:00Z">
        <w:r>
          <w:rPr>
            <w:noProof/>
          </w:rPr>
          <w:t>202</w:t>
        </w:r>
        <w:r>
          <w:rPr>
            <w:noProof/>
          </w:rPr>
          <w:fldChar w:fldCharType="end"/>
        </w:r>
      </w:ins>
    </w:p>
    <w:p w14:paraId="44CF0AD7" w14:textId="77777777" w:rsidR="00C00DDA" w:rsidRDefault="00C00DDA">
      <w:pPr>
        <w:pStyle w:val="TOC2"/>
        <w:tabs>
          <w:tab w:val="right" w:leader="dot" w:pos="9350"/>
        </w:tabs>
        <w:rPr>
          <w:ins w:id="627" w:author="Gerard" w:date="2015-04-08T21:50:00Z"/>
          <w:rFonts w:asciiTheme="minorHAnsi" w:eastAsiaTheme="minorEastAsia" w:hAnsiTheme="minorHAnsi" w:cstheme="minorBidi"/>
          <w:smallCaps w:val="0"/>
          <w:noProof/>
          <w:sz w:val="24"/>
          <w:szCs w:val="24"/>
          <w:lang w:eastAsia="ja-JP"/>
        </w:rPr>
      </w:pPr>
      <w:ins w:id="628" w:author="Gerard" w:date="2015-04-08T21:50:00Z">
        <w:r>
          <w:rPr>
            <w:noProof/>
          </w:rPr>
          <w:t>4.9. Chemical Reactions</w:t>
        </w:r>
        <w:r>
          <w:rPr>
            <w:noProof/>
          </w:rPr>
          <w:tab/>
        </w:r>
        <w:r>
          <w:rPr>
            <w:noProof/>
          </w:rPr>
          <w:fldChar w:fldCharType="begin"/>
        </w:r>
        <w:r>
          <w:rPr>
            <w:noProof/>
          </w:rPr>
          <w:instrText xml:space="preserve"> PAGEREF _Toc290149390 \h </w:instrText>
        </w:r>
        <w:r>
          <w:rPr>
            <w:noProof/>
          </w:rPr>
        </w:r>
      </w:ins>
      <w:r>
        <w:rPr>
          <w:noProof/>
        </w:rPr>
        <w:fldChar w:fldCharType="separate"/>
      </w:r>
      <w:ins w:id="629" w:author="Gerard" w:date="2015-04-08T21:50:00Z">
        <w:r>
          <w:rPr>
            <w:noProof/>
          </w:rPr>
          <w:t>203</w:t>
        </w:r>
        <w:r>
          <w:rPr>
            <w:noProof/>
          </w:rPr>
          <w:fldChar w:fldCharType="end"/>
        </w:r>
      </w:ins>
    </w:p>
    <w:p w14:paraId="55DFB7D7" w14:textId="77777777" w:rsidR="00C00DDA" w:rsidRDefault="00C00DDA">
      <w:pPr>
        <w:pStyle w:val="TOC3"/>
        <w:tabs>
          <w:tab w:val="right" w:leader="dot" w:pos="9350"/>
        </w:tabs>
        <w:rPr>
          <w:ins w:id="630" w:author="Gerard" w:date="2015-04-08T21:50:00Z"/>
          <w:rFonts w:asciiTheme="minorHAnsi" w:eastAsiaTheme="minorEastAsia" w:hAnsiTheme="minorHAnsi" w:cstheme="minorBidi"/>
          <w:i w:val="0"/>
          <w:iCs w:val="0"/>
          <w:noProof/>
          <w:sz w:val="24"/>
          <w:szCs w:val="24"/>
          <w:lang w:eastAsia="ja-JP"/>
        </w:rPr>
      </w:pPr>
      <w:ins w:id="631" w:author="Gerard" w:date="2015-04-08T21:50:00Z">
        <w:r w:rsidRPr="00CC06C1">
          <w:rPr>
            <w:noProof/>
            <w:color w:val="000000"/>
          </w:rPr>
          <w:t>4.9.1.</w:t>
        </w:r>
        <w:r>
          <w:rPr>
            <w:noProof/>
          </w:rPr>
          <w:t xml:space="preserve"> Guidelines for Chemical Reaction Analyses</w:t>
        </w:r>
        <w:r>
          <w:rPr>
            <w:noProof/>
          </w:rPr>
          <w:tab/>
        </w:r>
        <w:r>
          <w:rPr>
            <w:noProof/>
          </w:rPr>
          <w:fldChar w:fldCharType="begin"/>
        </w:r>
        <w:r>
          <w:rPr>
            <w:noProof/>
          </w:rPr>
          <w:instrText xml:space="preserve"> PAGEREF _Toc290149391 \h </w:instrText>
        </w:r>
        <w:r>
          <w:rPr>
            <w:noProof/>
          </w:rPr>
        </w:r>
      </w:ins>
      <w:r>
        <w:rPr>
          <w:noProof/>
        </w:rPr>
        <w:fldChar w:fldCharType="separate"/>
      </w:r>
      <w:ins w:id="632" w:author="Gerard" w:date="2015-04-08T21:50:00Z">
        <w:r>
          <w:rPr>
            <w:noProof/>
          </w:rPr>
          <w:t>203</w:t>
        </w:r>
        <w:r>
          <w:rPr>
            <w:noProof/>
          </w:rPr>
          <w:fldChar w:fldCharType="end"/>
        </w:r>
      </w:ins>
    </w:p>
    <w:p w14:paraId="029C95DD" w14:textId="77777777" w:rsidR="00C00DDA" w:rsidRDefault="00C00DDA">
      <w:pPr>
        <w:pStyle w:val="TOC3"/>
        <w:tabs>
          <w:tab w:val="right" w:leader="dot" w:pos="9350"/>
        </w:tabs>
        <w:rPr>
          <w:ins w:id="633" w:author="Gerard" w:date="2015-04-08T21:50:00Z"/>
          <w:rFonts w:asciiTheme="minorHAnsi" w:eastAsiaTheme="minorEastAsia" w:hAnsiTheme="minorHAnsi" w:cstheme="minorBidi"/>
          <w:i w:val="0"/>
          <w:iCs w:val="0"/>
          <w:noProof/>
          <w:sz w:val="24"/>
          <w:szCs w:val="24"/>
          <w:lang w:eastAsia="ja-JP"/>
        </w:rPr>
      </w:pPr>
      <w:ins w:id="634" w:author="Gerard" w:date="2015-04-08T21:50:00Z">
        <w:r w:rsidRPr="00CC06C1">
          <w:rPr>
            <w:noProof/>
            <w:color w:val="000000"/>
          </w:rPr>
          <w:t>4.9.2.</w:t>
        </w:r>
        <w:r>
          <w:rPr>
            <w:noProof/>
          </w:rPr>
          <w:t xml:space="preserve"> General Specification for Chemical Reactions</w:t>
        </w:r>
        <w:r>
          <w:rPr>
            <w:noProof/>
          </w:rPr>
          <w:tab/>
        </w:r>
        <w:r>
          <w:rPr>
            <w:noProof/>
          </w:rPr>
          <w:fldChar w:fldCharType="begin"/>
        </w:r>
        <w:r>
          <w:rPr>
            <w:noProof/>
          </w:rPr>
          <w:instrText xml:space="preserve"> PAGEREF _Toc290149392 \h </w:instrText>
        </w:r>
        <w:r>
          <w:rPr>
            <w:noProof/>
          </w:rPr>
        </w:r>
      </w:ins>
      <w:r>
        <w:rPr>
          <w:noProof/>
        </w:rPr>
        <w:fldChar w:fldCharType="separate"/>
      </w:r>
      <w:ins w:id="635" w:author="Gerard" w:date="2015-04-08T21:50:00Z">
        <w:r>
          <w:rPr>
            <w:noProof/>
          </w:rPr>
          <w:t>206</w:t>
        </w:r>
        <w:r>
          <w:rPr>
            <w:noProof/>
          </w:rPr>
          <w:fldChar w:fldCharType="end"/>
        </w:r>
      </w:ins>
    </w:p>
    <w:p w14:paraId="4C2E0232" w14:textId="77777777" w:rsidR="00C00DDA" w:rsidRDefault="00C00DDA">
      <w:pPr>
        <w:pStyle w:val="TOC3"/>
        <w:tabs>
          <w:tab w:val="right" w:leader="dot" w:pos="9350"/>
        </w:tabs>
        <w:rPr>
          <w:ins w:id="636" w:author="Gerard" w:date="2015-04-08T21:50:00Z"/>
          <w:rFonts w:asciiTheme="minorHAnsi" w:eastAsiaTheme="minorEastAsia" w:hAnsiTheme="minorHAnsi" w:cstheme="minorBidi"/>
          <w:i w:val="0"/>
          <w:iCs w:val="0"/>
          <w:noProof/>
          <w:sz w:val="24"/>
          <w:szCs w:val="24"/>
          <w:lang w:eastAsia="ja-JP"/>
        </w:rPr>
      </w:pPr>
      <w:ins w:id="637" w:author="Gerard" w:date="2015-04-08T21:50:00Z">
        <w:r w:rsidRPr="00CC06C1">
          <w:rPr>
            <w:noProof/>
            <w:color w:val="000000"/>
          </w:rPr>
          <w:t>4.9.3.</w:t>
        </w:r>
        <w:r>
          <w:rPr>
            <w:noProof/>
          </w:rPr>
          <w:t xml:space="preserve"> Chemical Reaction Materials</w:t>
        </w:r>
        <w:r>
          <w:rPr>
            <w:noProof/>
          </w:rPr>
          <w:tab/>
        </w:r>
        <w:r>
          <w:rPr>
            <w:noProof/>
          </w:rPr>
          <w:fldChar w:fldCharType="begin"/>
        </w:r>
        <w:r>
          <w:rPr>
            <w:noProof/>
          </w:rPr>
          <w:instrText xml:space="preserve"> PAGEREF _Toc290149393 \h </w:instrText>
        </w:r>
        <w:r>
          <w:rPr>
            <w:noProof/>
          </w:rPr>
        </w:r>
      </w:ins>
      <w:r>
        <w:rPr>
          <w:noProof/>
        </w:rPr>
        <w:fldChar w:fldCharType="separate"/>
      </w:r>
      <w:ins w:id="638" w:author="Gerard" w:date="2015-04-08T21:50:00Z">
        <w:r>
          <w:rPr>
            <w:noProof/>
          </w:rPr>
          <w:t>207</w:t>
        </w:r>
        <w:r>
          <w:rPr>
            <w:noProof/>
          </w:rPr>
          <w:fldChar w:fldCharType="end"/>
        </w:r>
      </w:ins>
    </w:p>
    <w:p w14:paraId="1C1719E0" w14:textId="77777777" w:rsidR="00C00DDA" w:rsidRDefault="00C00DDA">
      <w:pPr>
        <w:pStyle w:val="TOC4"/>
        <w:tabs>
          <w:tab w:val="right" w:leader="dot" w:pos="9350"/>
        </w:tabs>
        <w:rPr>
          <w:ins w:id="639" w:author="Gerard" w:date="2015-04-08T21:50:00Z"/>
          <w:rFonts w:asciiTheme="minorHAnsi" w:eastAsiaTheme="minorEastAsia" w:hAnsiTheme="minorHAnsi" w:cstheme="minorBidi"/>
          <w:noProof/>
          <w:sz w:val="24"/>
          <w:szCs w:val="24"/>
          <w:lang w:eastAsia="ja-JP"/>
        </w:rPr>
      </w:pPr>
      <w:ins w:id="640" w:author="Gerard" w:date="2015-04-08T21:50:00Z">
        <w:r>
          <w:rPr>
            <w:noProof/>
          </w:rPr>
          <w:t>4.9.3.1. Law of Mass Action for Forward Reactions</w:t>
        </w:r>
        <w:r>
          <w:rPr>
            <w:noProof/>
          </w:rPr>
          <w:tab/>
        </w:r>
        <w:r>
          <w:rPr>
            <w:noProof/>
          </w:rPr>
          <w:fldChar w:fldCharType="begin"/>
        </w:r>
        <w:r>
          <w:rPr>
            <w:noProof/>
          </w:rPr>
          <w:instrText xml:space="preserve"> PAGEREF _Toc290149394 \h </w:instrText>
        </w:r>
        <w:r>
          <w:rPr>
            <w:noProof/>
          </w:rPr>
        </w:r>
      </w:ins>
      <w:r>
        <w:rPr>
          <w:noProof/>
        </w:rPr>
        <w:fldChar w:fldCharType="separate"/>
      </w:r>
      <w:ins w:id="641" w:author="Gerard" w:date="2015-04-08T21:50:00Z">
        <w:r>
          <w:rPr>
            <w:noProof/>
          </w:rPr>
          <w:t>207</w:t>
        </w:r>
        <w:r>
          <w:rPr>
            <w:noProof/>
          </w:rPr>
          <w:fldChar w:fldCharType="end"/>
        </w:r>
      </w:ins>
    </w:p>
    <w:p w14:paraId="3D486B76" w14:textId="77777777" w:rsidR="00C00DDA" w:rsidRDefault="00C00DDA">
      <w:pPr>
        <w:pStyle w:val="TOC4"/>
        <w:tabs>
          <w:tab w:val="right" w:leader="dot" w:pos="9350"/>
        </w:tabs>
        <w:rPr>
          <w:ins w:id="642" w:author="Gerard" w:date="2015-04-08T21:50:00Z"/>
          <w:rFonts w:asciiTheme="minorHAnsi" w:eastAsiaTheme="minorEastAsia" w:hAnsiTheme="minorHAnsi" w:cstheme="minorBidi"/>
          <w:noProof/>
          <w:sz w:val="24"/>
          <w:szCs w:val="24"/>
          <w:lang w:eastAsia="ja-JP"/>
        </w:rPr>
      </w:pPr>
      <w:ins w:id="643" w:author="Gerard" w:date="2015-04-08T21:50:00Z">
        <w:r>
          <w:rPr>
            <w:noProof/>
          </w:rPr>
          <w:t>4.9.3.2. Law of Mass Action for Reversible Reactions</w:t>
        </w:r>
        <w:r>
          <w:rPr>
            <w:noProof/>
          </w:rPr>
          <w:tab/>
        </w:r>
        <w:r>
          <w:rPr>
            <w:noProof/>
          </w:rPr>
          <w:fldChar w:fldCharType="begin"/>
        </w:r>
        <w:r>
          <w:rPr>
            <w:noProof/>
          </w:rPr>
          <w:instrText xml:space="preserve"> PAGEREF _Toc290149395 \h </w:instrText>
        </w:r>
        <w:r>
          <w:rPr>
            <w:noProof/>
          </w:rPr>
        </w:r>
      </w:ins>
      <w:r>
        <w:rPr>
          <w:noProof/>
        </w:rPr>
        <w:fldChar w:fldCharType="separate"/>
      </w:r>
      <w:ins w:id="644" w:author="Gerard" w:date="2015-04-08T21:50:00Z">
        <w:r>
          <w:rPr>
            <w:noProof/>
          </w:rPr>
          <w:t>208</w:t>
        </w:r>
        <w:r>
          <w:rPr>
            <w:noProof/>
          </w:rPr>
          <w:fldChar w:fldCharType="end"/>
        </w:r>
      </w:ins>
    </w:p>
    <w:p w14:paraId="1E4F537A" w14:textId="77777777" w:rsidR="00C00DDA" w:rsidRDefault="00C00DDA">
      <w:pPr>
        <w:pStyle w:val="TOC4"/>
        <w:tabs>
          <w:tab w:val="right" w:leader="dot" w:pos="9350"/>
        </w:tabs>
        <w:rPr>
          <w:ins w:id="645" w:author="Gerard" w:date="2015-04-08T21:50:00Z"/>
          <w:rFonts w:asciiTheme="minorHAnsi" w:eastAsiaTheme="minorEastAsia" w:hAnsiTheme="minorHAnsi" w:cstheme="minorBidi"/>
          <w:noProof/>
          <w:sz w:val="24"/>
          <w:szCs w:val="24"/>
          <w:lang w:eastAsia="ja-JP"/>
        </w:rPr>
      </w:pPr>
      <w:ins w:id="646" w:author="Gerard" w:date="2015-04-08T21:50:00Z">
        <w:r>
          <w:rPr>
            <w:noProof/>
          </w:rPr>
          <w:t>4.9.3.3. Michaelis-Menten Reaction</w:t>
        </w:r>
        <w:r>
          <w:rPr>
            <w:noProof/>
          </w:rPr>
          <w:tab/>
        </w:r>
        <w:r>
          <w:rPr>
            <w:noProof/>
          </w:rPr>
          <w:fldChar w:fldCharType="begin"/>
        </w:r>
        <w:r>
          <w:rPr>
            <w:noProof/>
          </w:rPr>
          <w:instrText xml:space="preserve"> PAGEREF _Toc290149396 \h </w:instrText>
        </w:r>
        <w:r>
          <w:rPr>
            <w:noProof/>
          </w:rPr>
        </w:r>
      </w:ins>
      <w:r>
        <w:rPr>
          <w:noProof/>
        </w:rPr>
        <w:fldChar w:fldCharType="separate"/>
      </w:r>
      <w:ins w:id="647" w:author="Gerard" w:date="2015-04-08T21:50:00Z">
        <w:r>
          <w:rPr>
            <w:noProof/>
          </w:rPr>
          <w:t>209</w:t>
        </w:r>
        <w:r>
          <w:rPr>
            <w:noProof/>
          </w:rPr>
          <w:fldChar w:fldCharType="end"/>
        </w:r>
      </w:ins>
    </w:p>
    <w:p w14:paraId="64423F58" w14:textId="77777777" w:rsidR="00C00DDA" w:rsidRDefault="00C00DDA">
      <w:pPr>
        <w:pStyle w:val="TOC3"/>
        <w:tabs>
          <w:tab w:val="right" w:leader="dot" w:pos="9350"/>
        </w:tabs>
        <w:rPr>
          <w:ins w:id="648" w:author="Gerard" w:date="2015-04-08T21:50:00Z"/>
          <w:rFonts w:asciiTheme="minorHAnsi" w:eastAsiaTheme="minorEastAsia" w:hAnsiTheme="minorHAnsi" w:cstheme="minorBidi"/>
          <w:i w:val="0"/>
          <w:iCs w:val="0"/>
          <w:noProof/>
          <w:sz w:val="24"/>
          <w:szCs w:val="24"/>
          <w:lang w:eastAsia="ja-JP"/>
        </w:rPr>
      </w:pPr>
      <w:ins w:id="649" w:author="Gerard" w:date="2015-04-08T21:50:00Z">
        <w:r w:rsidRPr="00CC06C1">
          <w:rPr>
            <w:noProof/>
            <w:color w:val="000000"/>
          </w:rPr>
          <w:t>4.9.4.</w:t>
        </w:r>
        <w:r>
          <w:rPr>
            <w:noProof/>
          </w:rPr>
          <w:t xml:space="preserve"> Specific Reaction Rate Materials</w:t>
        </w:r>
        <w:r>
          <w:rPr>
            <w:noProof/>
          </w:rPr>
          <w:tab/>
        </w:r>
        <w:r>
          <w:rPr>
            <w:noProof/>
          </w:rPr>
          <w:fldChar w:fldCharType="begin"/>
        </w:r>
        <w:r>
          <w:rPr>
            <w:noProof/>
          </w:rPr>
          <w:instrText xml:space="preserve"> PAGEREF _Toc290149397 \h </w:instrText>
        </w:r>
        <w:r>
          <w:rPr>
            <w:noProof/>
          </w:rPr>
        </w:r>
      </w:ins>
      <w:r>
        <w:rPr>
          <w:noProof/>
        </w:rPr>
        <w:fldChar w:fldCharType="separate"/>
      </w:r>
      <w:ins w:id="650" w:author="Gerard" w:date="2015-04-08T21:50:00Z">
        <w:r>
          <w:rPr>
            <w:noProof/>
          </w:rPr>
          <w:t>210</w:t>
        </w:r>
        <w:r>
          <w:rPr>
            <w:noProof/>
          </w:rPr>
          <w:fldChar w:fldCharType="end"/>
        </w:r>
      </w:ins>
    </w:p>
    <w:p w14:paraId="5C84EC82" w14:textId="77777777" w:rsidR="00C00DDA" w:rsidRDefault="00C00DDA">
      <w:pPr>
        <w:pStyle w:val="TOC4"/>
        <w:tabs>
          <w:tab w:val="right" w:leader="dot" w:pos="9350"/>
        </w:tabs>
        <w:rPr>
          <w:ins w:id="651" w:author="Gerard" w:date="2015-04-08T21:50:00Z"/>
          <w:rFonts w:asciiTheme="minorHAnsi" w:eastAsiaTheme="minorEastAsia" w:hAnsiTheme="minorHAnsi" w:cstheme="minorBidi"/>
          <w:noProof/>
          <w:sz w:val="24"/>
          <w:szCs w:val="24"/>
          <w:lang w:eastAsia="ja-JP"/>
        </w:rPr>
      </w:pPr>
      <w:ins w:id="652" w:author="Gerard" w:date="2015-04-08T21:50:00Z">
        <w:r>
          <w:rPr>
            <w:noProof/>
          </w:rPr>
          <w:t>4.9.4.1. Constant Reaction Rate</w:t>
        </w:r>
        <w:r>
          <w:rPr>
            <w:noProof/>
          </w:rPr>
          <w:tab/>
        </w:r>
        <w:r>
          <w:rPr>
            <w:noProof/>
          </w:rPr>
          <w:fldChar w:fldCharType="begin"/>
        </w:r>
        <w:r>
          <w:rPr>
            <w:noProof/>
          </w:rPr>
          <w:instrText xml:space="preserve"> PAGEREF _Toc290149398 \h </w:instrText>
        </w:r>
        <w:r>
          <w:rPr>
            <w:noProof/>
          </w:rPr>
        </w:r>
      </w:ins>
      <w:r>
        <w:rPr>
          <w:noProof/>
        </w:rPr>
        <w:fldChar w:fldCharType="separate"/>
      </w:r>
      <w:ins w:id="653" w:author="Gerard" w:date="2015-04-08T21:50:00Z">
        <w:r>
          <w:rPr>
            <w:noProof/>
          </w:rPr>
          <w:t>211</w:t>
        </w:r>
        <w:r>
          <w:rPr>
            <w:noProof/>
          </w:rPr>
          <w:fldChar w:fldCharType="end"/>
        </w:r>
      </w:ins>
    </w:p>
    <w:p w14:paraId="72721363" w14:textId="77777777" w:rsidR="00C00DDA" w:rsidRDefault="00C00DDA">
      <w:pPr>
        <w:pStyle w:val="TOC4"/>
        <w:tabs>
          <w:tab w:val="right" w:leader="dot" w:pos="9350"/>
        </w:tabs>
        <w:rPr>
          <w:ins w:id="654" w:author="Gerard" w:date="2015-04-08T21:50:00Z"/>
          <w:rFonts w:asciiTheme="minorHAnsi" w:eastAsiaTheme="minorEastAsia" w:hAnsiTheme="minorHAnsi" w:cstheme="minorBidi"/>
          <w:noProof/>
          <w:sz w:val="24"/>
          <w:szCs w:val="24"/>
          <w:lang w:eastAsia="ja-JP"/>
        </w:rPr>
      </w:pPr>
      <w:ins w:id="655" w:author="Gerard" w:date="2015-04-08T21:50:00Z">
        <w:r>
          <w:rPr>
            <w:noProof/>
          </w:rPr>
          <w:t>4.9.4.2. Huiskes Reaction Rate</w:t>
        </w:r>
        <w:r>
          <w:rPr>
            <w:noProof/>
          </w:rPr>
          <w:tab/>
        </w:r>
        <w:r>
          <w:rPr>
            <w:noProof/>
          </w:rPr>
          <w:fldChar w:fldCharType="begin"/>
        </w:r>
        <w:r>
          <w:rPr>
            <w:noProof/>
          </w:rPr>
          <w:instrText xml:space="preserve"> PAGEREF _Toc290149399 \h </w:instrText>
        </w:r>
        <w:r>
          <w:rPr>
            <w:noProof/>
          </w:rPr>
        </w:r>
      </w:ins>
      <w:r>
        <w:rPr>
          <w:noProof/>
        </w:rPr>
        <w:fldChar w:fldCharType="separate"/>
      </w:r>
      <w:ins w:id="656" w:author="Gerard" w:date="2015-04-08T21:50:00Z">
        <w:r>
          <w:rPr>
            <w:noProof/>
          </w:rPr>
          <w:t>212</w:t>
        </w:r>
        <w:r>
          <w:rPr>
            <w:noProof/>
          </w:rPr>
          <w:fldChar w:fldCharType="end"/>
        </w:r>
      </w:ins>
    </w:p>
    <w:p w14:paraId="1D5EA6D7" w14:textId="77777777" w:rsidR="00C00DDA" w:rsidRDefault="00C00DDA">
      <w:pPr>
        <w:pStyle w:val="TOC2"/>
        <w:tabs>
          <w:tab w:val="right" w:leader="dot" w:pos="9350"/>
        </w:tabs>
        <w:rPr>
          <w:ins w:id="657" w:author="Gerard" w:date="2015-04-08T21:50:00Z"/>
          <w:rFonts w:asciiTheme="minorHAnsi" w:eastAsiaTheme="minorEastAsia" w:hAnsiTheme="minorHAnsi" w:cstheme="minorBidi"/>
          <w:smallCaps w:val="0"/>
          <w:noProof/>
          <w:sz w:val="24"/>
          <w:szCs w:val="24"/>
          <w:lang w:eastAsia="ja-JP"/>
        </w:rPr>
      </w:pPr>
      <w:ins w:id="658" w:author="Gerard" w:date="2015-04-08T21:50:00Z">
        <w:r>
          <w:rPr>
            <w:noProof/>
          </w:rPr>
          <w:t>4.10. Rigid Body</w:t>
        </w:r>
        <w:r>
          <w:rPr>
            <w:noProof/>
          </w:rPr>
          <w:tab/>
        </w:r>
        <w:r>
          <w:rPr>
            <w:noProof/>
          </w:rPr>
          <w:fldChar w:fldCharType="begin"/>
        </w:r>
        <w:r>
          <w:rPr>
            <w:noProof/>
          </w:rPr>
          <w:instrText xml:space="preserve"> PAGEREF _Toc290149400 \h </w:instrText>
        </w:r>
        <w:r>
          <w:rPr>
            <w:noProof/>
          </w:rPr>
        </w:r>
      </w:ins>
      <w:r>
        <w:rPr>
          <w:noProof/>
        </w:rPr>
        <w:fldChar w:fldCharType="separate"/>
      </w:r>
      <w:ins w:id="659" w:author="Gerard" w:date="2015-04-08T21:50:00Z">
        <w:r>
          <w:rPr>
            <w:noProof/>
          </w:rPr>
          <w:t>213</w:t>
        </w:r>
        <w:r>
          <w:rPr>
            <w:noProof/>
          </w:rPr>
          <w:fldChar w:fldCharType="end"/>
        </w:r>
      </w:ins>
    </w:p>
    <w:p w14:paraId="533352E8" w14:textId="77777777" w:rsidR="00C00DDA" w:rsidRDefault="00C00DDA">
      <w:pPr>
        <w:pStyle w:val="TOC2"/>
        <w:tabs>
          <w:tab w:val="right" w:leader="dot" w:pos="9350"/>
        </w:tabs>
        <w:rPr>
          <w:ins w:id="660" w:author="Gerard" w:date="2015-04-08T21:50:00Z"/>
          <w:rFonts w:asciiTheme="minorHAnsi" w:eastAsiaTheme="minorEastAsia" w:hAnsiTheme="minorHAnsi" w:cstheme="minorBidi"/>
          <w:smallCaps w:val="0"/>
          <w:noProof/>
          <w:sz w:val="24"/>
          <w:szCs w:val="24"/>
          <w:lang w:eastAsia="ja-JP"/>
        </w:rPr>
      </w:pPr>
      <w:ins w:id="661" w:author="Gerard" w:date="2015-04-08T21:50:00Z">
        <w:r>
          <w:rPr>
            <w:noProof/>
          </w:rPr>
          <w:t>4.11. Active Contraction</w:t>
        </w:r>
        <w:r>
          <w:rPr>
            <w:noProof/>
          </w:rPr>
          <w:tab/>
        </w:r>
        <w:r>
          <w:rPr>
            <w:noProof/>
          </w:rPr>
          <w:fldChar w:fldCharType="begin"/>
        </w:r>
        <w:r>
          <w:rPr>
            <w:noProof/>
          </w:rPr>
          <w:instrText xml:space="preserve"> PAGEREF _Toc290149401 \h </w:instrText>
        </w:r>
        <w:r>
          <w:rPr>
            <w:noProof/>
          </w:rPr>
        </w:r>
      </w:ins>
      <w:r>
        <w:rPr>
          <w:noProof/>
        </w:rPr>
        <w:fldChar w:fldCharType="separate"/>
      </w:r>
      <w:ins w:id="662" w:author="Gerard" w:date="2015-04-08T21:50:00Z">
        <w:r>
          <w:rPr>
            <w:noProof/>
          </w:rPr>
          <w:t>214</w:t>
        </w:r>
        <w:r>
          <w:rPr>
            <w:noProof/>
          </w:rPr>
          <w:fldChar w:fldCharType="end"/>
        </w:r>
      </w:ins>
    </w:p>
    <w:p w14:paraId="73006F16" w14:textId="77777777" w:rsidR="00C00DDA" w:rsidRDefault="00C00DDA">
      <w:pPr>
        <w:pStyle w:val="TOC3"/>
        <w:tabs>
          <w:tab w:val="right" w:leader="dot" w:pos="9350"/>
        </w:tabs>
        <w:rPr>
          <w:ins w:id="663" w:author="Gerard" w:date="2015-04-08T21:50:00Z"/>
          <w:rFonts w:asciiTheme="minorHAnsi" w:eastAsiaTheme="minorEastAsia" w:hAnsiTheme="minorHAnsi" w:cstheme="minorBidi"/>
          <w:i w:val="0"/>
          <w:iCs w:val="0"/>
          <w:noProof/>
          <w:sz w:val="24"/>
          <w:szCs w:val="24"/>
          <w:lang w:eastAsia="ja-JP"/>
        </w:rPr>
      </w:pPr>
      <w:ins w:id="664" w:author="Gerard" w:date="2015-04-08T21:50:00Z">
        <w:r w:rsidRPr="00CC06C1">
          <w:rPr>
            <w:noProof/>
            <w:color w:val="000000"/>
          </w:rPr>
          <w:t>4.11.1.</w:t>
        </w:r>
        <w:r>
          <w:rPr>
            <w:noProof/>
          </w:rPr>
          <w:t xml:space="preserve"> Contraction in Mixtures of Uncoupled Materials</w:t>
        </w:r>
        <w:r>
          <w:rPr>
            <w:noProof/>
          </w:rPr>
          <w:tab/>
        </w:r>
        <w:r>
          <w:rPr>
            <w:noProof/>
          </w:rPr>
          <w:fldChar w:fldCharType="begin"/>
        </w:r>
        <w:r>
          <w:rPr>
            <w:noProof/>
          </w:rPr>
          <w:instrText xml:space="preserve"> PAGEREF _Toc290149402 \h </w:instrText>
        </w:r>
        <w:r>
          <w:rPr>
            <w:noProof/>
          </w:rPr>
        </w:r>
      </w:ins>
      <w:r>
        <w:rPr>
          <w:noProof/>
        </w:rPr>
        <w:fldChar w:fldCharType="separate"/>
      </w:r>
      <w:ins w:id="665" w:author="Gerard" w:date="2015-04-08T21:50:00Z">
        <w:r>
          <w:rPr>
            <w:noProof/>
          </w:rPr>
          <w:t>214</w:t>
        </w:r>
        <w:r>
          <w:rPr>
            <w:noProof/>
          </w:rPr>
          <w:fldChar w:fldCharType="end"/>
        </w:r>
      </w:ins>
    </w:p>
    <w:p w14:paraId="72B292E7" w14:textId="77777777" w:rsidR="00C00DDA" w:rsidRDefault="00C00DDA">
      <w:pPr>
        <w:pStyle w:val="TOC4"/>
        <w:tabs>
          <w:tab w:val="right" w:leader="dot" w:pos="9350"/>
        </w:tabs>
        <w:rPr>
          <w:ins w:id="666" w:author="Gerard" w:date="2015-04-08T21:50:00Z"/>
          <w:rFonts w:asciiTheme="minorHAnsi" w:eastAsiaTheme="minorEastAsia" w:hAnsiTheme="minorHAnsi" w:cstheme="minorBidi"/>
          <w:noProof/>
          <w:sz w:val="24"/>
          <w:szCs w:val="24"/>
          <w:lang w:eastAsia="ja-JP"/>
        </w:rPr>
      </w:pPr>
      <w:ins w:id="667" w:author="Gerard" w:date="2015-04-08T21:50:00Z">
        <w:r>
          <w:rPr>
            <w:noProof/>
          </w:rPr>
          <w:t>4.11.1.1. Uncoupled Prescribed Uniaxial Active Contraction</w:t>
        </w:r>
        <w:r>
          <w:rPr>
            <w:noProof/>
          </w:rPr>
          <w:tab/>
        </w:r>
        <w:r>
          <w:rPr>
            <w:noProof/>
          </w:rPr>
          <w:fldChar w:fldCharType="begin"/>
        </w:r>
        <w:r>
          <w:rPr>
            <w:noProof/>
          </w:rPr>
          <w:instrText xml:space="preserve"> PAGEREF _Toc290149403 \h </w:instrText>
        </w:r>
        <w:r>
          <w:rPr>
            <w:noProof/>
          </w:rPr>
        </w:r>
      </w:ins>
      <w:r>
        <w:rPr>
          <w:noProof/>
        </w:rPr>
        <w:fldChar w:fldCharType="separate"/>
      </w:r>
      <w:ins w:id="668" w:author="Gerard" w:date="2015-04-08T21:50:00Z">
        <w:r>
          <w:rPr>
            <w:noProof/>
          </w:rPr>
          <w:t>215</w:t>
        </w:r>
        <w:r>
          <w:rPr>
            <w:noProof/>
          </w:rPr>
          <w:fldChar w:fldCharType="end"/>
        </w:r>
      </w:ins>
    </w:p>
    <w:p w14:paraId="47BAA81F" w14:textId="77777777" w:rsidR="00C00DDA" w:rsidRDefault="00C00DDA">
      <w:pPr>
        <w:pStyle w:val="TOC4"/>
        <w:tabs>
          <w:tab w:val="right" w:leader="dot" w:pos="9350"/>
        </w:tabs>
        <w:rPr>
          <w:ins w:id="669" w:author="Gerard" w:date="2015-04-08T21:50:00Z"/>
          <w:rFonts w:asciiTheme="minorHAnsi" w:eastAsiaTheme="minorEastAsia" w:hAnsiTheme="minorHAnsi" w:cstheme="minorBidi"/>
          <w:noProof/>
          <w:sz w:val="24"/>
          <w:szCs w:val="24"/>
          <w:lang w:eastAsia="ja-JP"/>
        </w:rPr>
      </w:pPr>
      <w:ins w:id="670" w:author="Gerard" w:date="2015-04-08T21:50:00Z">
        <w:r>
          <w:rPr>
            <w:noProof/>
          </w:rPr>
          <w:t>4.11.1.2. Uncoupled Prescribed Transversely Isotropic Active Contraction</w:t>
        </w:r>
        <w:r>
          <w:rPr>
            <w:noProof/>
          </w:rPr>
          <w:tab/>
        </w:r>
        <w:r>
          <w:rPr>
            <w:noProof/>
          </w:rPr>
          <w:fldChar w:fldCharType="begin"/>
        </w:r>
        <w:r>
          <w:rPr>
            <w:noProof/>
          </w:rPr>
          <w:instrText xml:space="preserve"> PAGEREF _Toc290149404 \h </w:instrText>
        </w:r>
        <w:r>
          <w:rPr>
            <w:noProof/>
          </w:rPr>
        </w:r>
      </w:ins>
      <w:r>
        <w:rPr>
          <w:noProof/>
        </w:rPr>
        <w:fldChar w:fldCharType="separate"/>
      </w:r>
      <w:ins w:id="671" w:author="Gerard" w:date="2015-04-08T21:50:00Z">
        <w:r>
          <w:rPr>
            <w:noProof/>
          </w:rPr>
          <w:t>216</w:t>
        </w:r>
        <w:r>
          <w:rPr>
            <w:noProof/>
          </w:rPr>
          <w:fldChar w:fldCharType="end"/>
        </w:r>
      </w:ins>
    </w:p>
    <w:p w14:paraId="5ED07F02" w14:textId="77777777" w:rsidR="00C00DDA" w:rsidRDefault="00C00DDA">
      <w:pPr>
        <w:pStyle w:val="TOC4"/>
        <w:tabs>
          <w:tab w:val="right" w:leader="dot" w:pos="9350"/>
        </w:tabs>
        <w:rPr>
          <w:ins w:id="672" w:author="Gerard" w:date="2015-04-08T21:50:00Z"/>
          <w:rFonts w:asciiTheme="minorHAnsi" w:eastAsiaTheme="minorEastAsia" w:hAnsiTheme="minorHAnsi" w:cstheme="minorBidi"/>
          <w:noProof/>
          <w:sz w:val="24"/>
          <w:szCs w:val="24"/>
          <w:lang w:eastAsia="ja-JP"/>
        </w:rPr>
      </w:pPr>
      <w:ins w:id="673" w:author="Gerard" w:date="2015-04-08T21:50:00Z">
        <w:r>
          <w:rPr>
            <w:noProof/>
          </w:rPr>
          <w:t>4.11.1.3. Uncoupled Prescribed Isotropic Active Contraction</w:t>
        </w:r>
        <w:r>
          <w:rPr>
            <w:noProof/>
          </w:rPr>
          <w:tab/>
        </w:r>
        <w:r>
          <w:rPr>
            <w:noProof/>
          </w:rPr>
          <w:fldChar w:fldCharType="begin"/>
        </w:r>
        <w:r>
          <w:rPr>
            <w:noProof/>
          </w:rPr>
          <w:instrText xml:space="preserve"> PAGEREF _Toc290149405 \h </w:instrText>
        </w:r>
        <w:r>
          <w:rPr>
            <w:noProof/>
          </w:rPr>
        </w:r>
      </w:ins>
      <w:r>
        <w:rPr>
          <w:noProof/>
        </w:rPr>
        <w:fldChar w:fldCharType="separate"/>
      </w:r>
      <w:ins w:id="674" w:author="Gerard" w:date="2015-04-08T21:50:00Z">
        <w:r>
          <w:rPr>
            <w:noProof/>
          </w:rPr>
          <w:t>217</w:t>
        </w:r>
        <w:r>
          <w:rPr>
            <w:noProof/>
          </w:rPr>
          <w:fldChar w:fldCharType="end"/>
        </w:r>
      </w:ins>
    </w:p>
    <w:p w14:paraId="7FA55015" w14:textId="77777777" w:rsidR="00C00DDA" w:rsidRDefault="00C00DDA">
      <w:pPr>
        <w:pStyle w:val="TOC3"/>
        <w:tabs>
          <w:tab w:val="right" w:leader="dot" w:pos="9350"/>
        </w:tabs>
        <w:rPr>
          <w:ins w:id="675" w:author="Gerard" w:date="2015-04-08T21:50:00Z"/>
          <w:rFonts w:asciiTheme="minorHAnsi" w:eastAsiaTheme="minorEastAsia" w:hAnsiTheme="minorHAnsi" w:cstheme="minorBidi"/>
          <w:i w:val="0"/>
          <w:iCs w:val="0"/>
          <w:noProof/>
          <w:sz w:val="24"/>
          <w:szCs w:val="24"/>
          <w:lang w:eastAsia="ja-JP"/>
        </w:rPr>
      </w:pPr>
      <w:ins w:id="676" w:author="Gerard" w:date="2015-04-08T21:50:00Z">
        <w:r w:rsidRPr="00CC06C1">
          <w:rPr>
            <w:noProof/>
            <w:color w:val="000000"/>
          </w:rPr>
          <w:t>4.11.2.</w:t>
        </w:r>
        <w:r>
          <w:rPr>
            <w:noProof/>
          </w:rPr>
          <w:t xml:space="preserve"> Contraction in Mixtures of Compressible Materials</w:t>
        </w:r>
        <w:r>
          <w:rPr>
            <w:noProof/>
          </w:rPr>
          <w:tab/>
        </w:r>
        <w:r>
          <w:rPr>
            <w:noProof/>
          </w:rPr>
          <w:fldChar w:fldCharType="begin"/>
        </w:r>
        <w:r>
          <w:rPr>
            <w:noProof/>
          </w:rPr>
          <w:instrText xml:space="preserve"> PAGEREF _Toc290149406 \h </w:instrText>
        </w:r>
        <w:r>
          <w:rPr>
            <w:noProof/>
          </w:rPr>
        </w:r>
      </w:ins>
      <w:r>
        <w:rPr>
          <w:noProof/>
        </w:rPr>
        <w:fldChar w:fldCharType="separate"/>
      </w:r>
      <w:ins w:id="677" w:author="Gerard" w:date="2015-04-08T21:50:00Z">
        <w:r>
          <w:rPr>
            <w:noProof/>
          </w:rPr>
          <w:t>218</w:t>
        </w:r>
        <w:r>
          <w:rPr>
            <w:noProof/>
          </w:rPr>
          <w:fldChar w:fldCharType="end"/>
        </w:r>
      </w:ins>
    </w:p>
    <w:p w14:paraId="03FE261A" w14:textId="77777777" w:rsidR="00C00DDA" w:rsidRDefault="00C00DDA">
      <w:pPr>
        <w:pStyle w:val="TOC4"/>
        <w:tabs>
          <w:tab w:val="right" w:leader="dot" w:pos="9350"/>
        </w:tabs>
        <w:rPr>
          <w:ins w:id="678" w:author="Gerard" w:date="2015-04-08T21:50:00Z"/>
          <w:rFonts w:asciiTheme="minorHAnsi" w:eastAsiaTheme="minorEastAsia" w:hAnsiTheme="minorHAnsi" w:cstheme="minorBidi"/>
          <w:noProof/>
          <w:sz w:val="24"/>
          <w:szCs w:val="24"/>
          <w:lang w:eastAsia="ja-JP"/>
        </w:rPr>
      </w:pPr>
      <w:ins w:id="679" w:author="Gerard" w:date="2015-04-08T21:50:00Z">
        <w:r>
          <w:rPr>
            <w:noProof/>
          </w:rPr>
          <w:t>4.11.2.1. Prescribed Uniaxial Active Contraction</w:t>
        </w:r>
        <w:r>
          <w:rPr>
            <w:noProof/>
          </w:rPr>
          <w:tab/>
        </w:r>
        <w:r>
          <w:rPr>
            <w:noProof/>
          </w:rPr>
          <w:fldChar w:fldCharType="begin"/>
        </w:r>
        <w:r>
          <w:rPr>
            <w:noProof/>
          </w:rPr>
          <w:instrText xml:space="preserve"> PAGEREF _Toc290149407 \h </w:instrText>
        </w:r>
        <w:r>
          <w:rPr>
            <w:noProof/>
          </w:rPr>
        </w:r>
      </w:ins>
      <w:r>
        <w:rPr>
          <w:noProof/>
        </w:rPr>
        <w:fldChar w:fldCharType="separate"/>
      </w:r>
      <w:ins w:id="680" w:author="Gerard" w:date="2015-04-08T21:50:00Z">
        <w:r>
          <w:rPr>
            <w:noProof/>
          </w:rPr>
          <w:t>218</w:t>
        </w:r>
        <w:r>
          <w:rPr>
            <w:noProof/>
          </w:rPr>
          <w:fldChar w:fldCharType="end"/>
        </w:r>
      </w:ins>
    </w:p>
    <w:p w14:paraId="48085949" w14:textId="77777777" w:rsidR="00C00DDA" w:rsidRDefault="00C00DDA">
      <w:pPr>
        <w:pStyle w:val="TOC4"/>
        <w:tabs>
          <w:tab w:val="right" w:leader="dot" w:pos="9350"/>
        </w:tabs>
        <w:rPr>
          <w:ins w:id="681" w:author="Gerard" w:date="2015-04-08T21:50:00Z"/>
          <w:rFonts w:asciiTheme="minorHAnsi" w:eastAsiaTheme="minorEastAsia" w:hAnsiTheme="minorHAnsi" w:cstheme="minorBidi"/>
          <w:noProof/>
          <w:sz w:val="24"/>
          <w:szCs w:val="24"/>
          <w:lang w:eastAsia="ja-JP"/>
        </w:rPr>
      </w:pPr>
      <w:ins w:id="682" w:author="Gerard" w:date="2015-04-08T21:50:00Z">
        <w:r>
          <w:rPr>
            <w:noProof/>
          </w:rPr>
          <w:t>4.11.2.2. Prescribed Transversely Isotropic Active Contraction</w:t>
        </w:r>
        <w:r>
          <w:rPr>
            <w:noProof/>
          </w:rPr>
          <w:tab/>
        </w:r>
        <w:r>
          <w:rPr>
            <w:noProof/>
          </w:rPr>
          <w:fldChar w:fldCharType="begin"/>
        </w:r>
        <w:r>
          <w:rPr>
            <w:noProof/>
          </w:rPr>
          <w:instrText xml:space="preserve"> PAGEREF _Toc290149408 \h </w:instrText>
        </w:r>
        <w:r>
          <w:rPr>
            <w:noProof/>
          </w:rPr>
        </w:r>
      </w:ins>
      <w:r>
        <w:rPr>
          <w:noProof/>
        </w:rPr>
        <w:fldChar w:fldCharType="separate"/>
      </w:r>
      <w:ins w:id="683" w:author="Gerard" w:date="2015-04-08T21:50:00Z">
        <w:r>
          <w:rPr>
            <w:noProof/>
          </w:rPr>
          <w:t>219</w:t>
        </w:r>
        <w:r>
          <w:rPr>
            <w:noProof/>
          </w:rPr>
          <w:fldChar w:fldCharType="end"/>
        </w:r>
      </w:ins>
    </w:p>
    <w:p w14:paraId="035614F3" w14:textId="77777777" w:rsidR="00C00DDA" w:rsidRDefault="00C00DDA">
      <w:pPr>
        <w:pStyle w:val="TOC4"/>
        <w:tabs>
          <w:tab w:val="right" w:leader="dot" w:pos="9350"/>
        </w:tabs>
        <w:rPr>
          <w:ins w:id="684" w:author="Gerard" w:date="2015-04-08T21:50:00Z"/>
          <w:rFonts w:asciiTheme="minorHAnsi" w:eastAsiaTheme="minorEastAsia" w:hAnsiTheme="minorHAnsi" w:cstheme="minorBidi"/>
          <w:noProof/>
          <w:sz w:val="24"/>
          <w:szCs w:val="24"/>
          <w:lang w:eastAsia="ja-JP"/>
        </w:rPr>
      </w:pPr>
      <w:ins w:id="685" w:author="Gerard" w:date="2015-04-08T21:50:00Z">
        <w:r>
          <w:rPr>
            <w:noProof/>
          </w:rPr>
          <w:t>4.11.2.3. Prescribed Isotropic Active Contraction</w:t>
        </w:r>
        <w:r>
          <w:rPr>
            <w:noProof/>
          </w:rPr>
          <w:tab/>
        </w:r>
        <w:r>
          <w:rPr>
            <w:noProof/>
          </w:rPr>
          <w:fldChar w:fldCharType="begin"/>
        </w:r>
        <w:r>
          <w:rPr>
            <w:noProof/>
          </w:rPr>
          <w:instrText xml:space="preserve"> PAGEREF _Toc290149409 \h </w:instrText>
        </w:r>
        <w:r>
          <w:rPr>
            <w:noProof/>
          </w:rPr>
        </w:r>
      </w:ins>
      <w:r>
        <w:rPr>
          <w:noProof/>
        </w:rPr>
        <w:fldChar w:fldCharType="separate"/>
      </w:r>
      <w:ins w:id="686" w:author="Gerard" w:date="2015-04-08T21:50:00Z">
        <w:r>
          <w:rPr>
            <w:noProof/>
          </w:rPr>
          <w:t>220</w:t>
        </w:r>
        <w:r>
          <w:rPr>
            <w:noProof/>
          </w:rPr>
          <w:fldChar w:fldCharType="end"/>
        </w:r>
      </w:ins>
    </w:p>
    <w:p w14:paraId="186E5013" w14:textId="77777777" w:rsidR="00C00DDA" w:rsidRDefault="00C00DDA">
      <w:pPr>
        <w:pStyle w:val="TOC1"/>
        <w:tabs>
          <w:tab w:val="right" w:leader="dot" w:pos="9350"/>
        </w:tabs>
        <w:rPr>
          <w:ins w:id="687" w:author="Gerard" w:date="2015-04-08T21:50:00Z"/>
          <w:rFonts w:asciiTheme="minorHAnsi" w:eastAsiaTheme="minorEastAsia" w:hAnsiTheme="minorHAnsi" w:cstheme="minorBidi"/>
          <w:b w:val="0"/>
          <w:bCs w:val="0"/>
          <w:caps w:val="0"/>
          <w:noProof/>
          <w:sz w:val="24"/>
          <w:szCs w:val="24"/>
          <w:lang w:eastAsia="ja-JP"/>
        </w:rPr>
      </w:pPr>
      <w:ins w:id="688" w:author="Gerard" w:date="2015-04-08T21:50:00Z">
        <w:r w:rsidRPr="00CC06C1">
          <w:rPr>
            <w:noProof/>
            <w:color w:val="000000"/>
          </w:rPr>
          <w:t>Chapter 5</w:t>
        </w:r>
        <w:r>
          <w:rPr>
            <w:noProof/>
          </w:rPr>
          <w:t xml:space="preserve"> Restart Input file</w:t>
        </w:r>
        <w:r>
          <w:rPr>
            <w:noProof/>
          </w:rPr>
          <w:tab/>
        </w:r>
        <w:r>
          <w:rPr>
            <w:noProof/>
          </w:rPr>
          <w:fldChar w:fldCharType="begin"/>
        </w:r>
        <w:r>
          <w:rPr>
            <w:noProof/>
          </w:rPr>
          <w:instrText xml:space="preserve"> PAGEREF _Toc290149410 \h </w:instrText>
        </w:r>
        <w:r>
          <w:rPr>
            <w:noProof/>
          </w:rPr>
        </w:r>
      </w:ins>
      <w:r>
        <w:rPr>
          <w:noProof/>
        </w:rPr>
        <w:fldChar w:fldCharType="separate"/>
      </w:r>
      <w:ins w:id="689" w:author="Gerard" w:date="2015-04-08T21:50:00Z">
        <w:r>
          <w:rPr>
            <w:noProof/>
          </w:rPr>
          <w:t>221</w:t>
        </w:r>
        <w:r>
          <w:rPr>
            <w:noProof/>
          </w:rPr>
          <w:fldChar w:fldCharType="end"/>
        </w:r>
      </w:ins>
    </w:p>
    <w:p w14:paraId="5B02994E" w14:textId="77777777" w:rsidR="00C00DDA" w:rsidRDefault="00C00DDA">
      <w:pPr>
        <w:pStyle w:val="TOC2"/>
        <w:tabs>
          <w:tab w:val="right" w:leader="dot" w:pos="9350"/>
        </w:tabs>
        <w:rPr>
          <w:ins w:id="690" w:author="Gerard" w:date="2015-04-08T21:50:00Z"/>
          <w:rFonts w:asciiTheme="minorHAnsi" w:eastAsiaTheme="minorEastAsia" w:hAnsiTheme="minorHAnsi" w:cstheme="minorBidi"/>
          <w:smallCaps w:val="0"/>
          <w:noProof/>
          <w:sz w:val="24"/>
          <w:szCs w:val="24"/>
          <w:lang w:eastAsia="ja-JP"/>
        </w:rPr>
      </w:pPr>
      <w:ins w:id="691" w:author="Gerard" w:date="2015-04-08T21:50:00Z">
        <w:r>
          <w:rPr>
            <w:noProof/>
          </w:rPr>
          <w:lastRenderedPageBreak/>
          <w:t>5.1. The Archive Section</w:t>
        </w:r>
        <w:r>
          <w:rPr>
            <w:noProof/>
          </w:rPr>
          <w:tab/>
        </w:r>
        <w:r>
          <w:rPr>
            <w:noProof/>
          </w:rPr>
          <w:fldChar w:fldCharType="begin"/>
        </w:r>
        <w:r>
          <w:rPr>
            <w:noProof/>
          </w:rPr>
          <w:instrText xml:space="preserve"> PAGEREF _Toc290149411 \h </w:instrText>
        </w:r>
        <w:r>
          <w:rPr>
            <w:noProof/>
          </w:rPr>
        </w:r>
      </w:ins>
      <w:r>
        <w:rPr>
          <w:noProof/>
        </w:rPr>
        <w:fldChar w:fldCharType="separate"/>
      </w:r>
      <w:ins w:id="692" w:author="Gerard" w:date="2015-04-08T21:50:00Z">
        <w:r>
          <w:rPr>
            <w:noProof/>
          </w:rPr>
          <w:t>221</w:t>
        </w:r>
        <w:r>
          <w:rPr>
            <w:noProof/>
          </w:rPr>
          <w:fldChar w:fldCharType="end"/>
        </w:r>
      </w:ins>
    </w:p>
    <w:p w14:paraId="0DC02C37" w14:textId="77777777" w:rsidR="00C00DDA" w:rsidRDefault="00C00DDA">
      <w:pPr>
        <w:pStyle w:val="TOC2"/>
        <w:tabs>
          <w:tab w:val="right" w:leader="dot" w:pos="9350"/>
        </w:tabs>
        <w:rPr>
          <w:ins w:id="693" w:author="Gerard" w:date="2015-04-08T21:50:00Z"/>
          <w:rFonts w:asciiTheme="minorHAnsi" w:eastAsiaTheme="minorEastAsia" w:hAnsiTheme="minorHAnsi" w:cstheme="minorBidi"/>
          <w:smallCaps w:val="0"/>
          <w:noProof/>
          <w:sz w:val="24"/>
          <w:szCs w:val="24"/>
          <w:lang w:eastAsia="ja-JP"/>
        </w:rPr>
      </w:pPr>
      <w:ins w:id="694" w:author="Gerard" w:date="2015-04-08T21:50:00Z">
        <w:r>
          <w:rPr>
            <w:noProof/>
          </w:rPr>
          <w:t>5.2. The Control Section</w:t>
        </w:r>
        <w:r>
          <w:rPr>
            <w:noProof/>
          </w:rPr>
          <w:tab/>
        </w:r>
        <w:r>
          <w:rPr>
            <w:noProof/>
          </w:rPr>
          <w:fldChar w:fldCharType="begin"/>
        </w:r>
        <w:r>
          <w:rPr>
            <w:noProof/>
          </w:rPr>
          <w:instrText xml:space="preserve"> PAGEREF _Toc290149412 \h </w:instrText>
        </w:r>
        <w:r>
          <w:rPr>
            <w:noProof/>
          </w:rPr>
        </w:r>
      </w:ins>
      <w:r>
        <w:rPr>
          <w:noProof/>
        </w:rPr>
        <w:fldChar w:fldCharType="separate"/>
      </w:r>
      <w:ins w:id="695" w:author="Gerard" w:date="2015-04-08T21:50:00Z">
        <w:r>
          <w:rPr>
            <w:noProof/>
          </w:rPr>
          <w:t>222</w:t>
        </w:r>
        <w:r>
          <w:rPr>
            <w:noProof/>
          </w:rPr>
          <w:fldChar w:fldCharType="end"/>
        </w:r>
      </w:ins>
    </w:p>
    <w:p w14:paraId="206CFC85" w14:textId="77777777" w:rsidR="00C00DDA" w:rsidRDefault="00C00DDA">
      <w:pPr>
        <w:pStyle w:val="TOC2"/>
        <w:tabs>
          <w:tab w:val="right" w:leader="dot" w:pos="9350"/>
        </w:tabs>
        <w:rPr>
          <w:ins w:id="696" w:author="Gerard" w:date="2015-04-08T21:50:00Z"/>
          <w:rFonts w:asciiTheme="minorHAnsi" w:eastAsiaTheme="minorEastAsia" w:hAnsiTheme="minorHAnsi" w:cstheme="minorBidi"/>
          <w:smallCaps w:val="0"/>
          <w:noProof/>
          <w:sz w:val="24"/>
          <w:szCs w:val="24"/>
          <w:lang w:eastAsia="ja-JP"/>
        </w:rPr>
      </w:pPr>
      <w:ins w:id="697" w:author="Gerard" w:date="2015-04-08T21:50:00Z">
        <w:r>
          <w:rPr>
            <w:noProof/>
          </w:rPr>
          <w:t>5.3. The LoadData Section</w:t>
        </w:r>
        <w:r>
          <w:rPr>
            <w:noProof/>
          </w:rPr>
          <w:tab/>
        </w:r>
        <w:r>
          <w:rPr>
            <w:noProof/>
          </w:rPr>
          <w:fldChar w:fldCharType="begin"/>
        </w:r>
        <w:r>
          <w:rPr>
            <w:noProof/>
          </w:rPr>
          <w:instrText xml:space="preserve"> PAGEREF _Toc290149413 \h </w:instrText>
        </w:r>
        <w:r>
          <w:rPr>
            <w:noProof/>
          </w:rPr>
        </w:r>
      </w:ins>
      <w:r>
        <w:rPr>
          <w:noProof/>
        </w:rPr>
        <w:fldChar w:fldCharType="separate"/>
      </w:r>
      <w:ins w:id="698" w:author="Gerard" w:date="2015-04-08T21:50:00Z">
        <w:r>
          <w:rPr>
            <w:noProof/>
          </w:rPr>
          <w:t>222</w:t>
        </w:r>
        <w:r>
          <w:rPr>
            <w:noProof/>
          </w:rPr>
          <w:fldChar w:fldCharType="end"/>
        </w:r>
      </w:ins>
    </w:p>
    <w:p w14:paraId="1020392F" w14:textId="77777777" w:rsidR="00C00DDA" w:rsidRDefault="00C00DDA">
      <w:pPr>
        <w:pStyle w:val="TOC2"/>
        <w:tabs>
          <w:tab w:val="right" w:leader="dot" w:pos="9350"/>
        </w:tabs>
        <w:rPr>
          <w:ins w:id="699" w:author="Gerard" w:date="2015-04-08T21:50:00Z"/>
          <w:rFonts w:asciiTheme="minorHAnsi" w:eastAsiaTheme="minorEastAsia" w:hAnsiTheme="minorHAnsi" w:cstheme="minorBidi"/>
          <w:smallCaps w:val="0"/>
          <w:noProof/>
          <w:sz w:val="24"/>
          <w:szCs w:val="24"/>
          <w:lang w:eastAsia="ja-JP"/>
        </w:rPr>
      </w:pPr>
      <w:ins w:id="700" w:author="Gerard" w:date="2015-04-08T21:50:00Z">
        <w:r>
          <w:rPr>
            <w:noProof/>
          </w:rPr>
          <w:t>5.4. Example</w:t>
        </w:r>
        <w:r>
          <w:rPr>
            <w:noProof/>
          </w:rPr>
          <w:tab/>
        </w:r>
        <w:r>
          <w:rPr>
            <w:noProof/>
          </w:rPr>
          <w:fldChar w:fldCharType="begin"/>
        </w:r>
        <w:r>
          <w:rPr>
            <w:noProof/>
          </w:rPr>
          <w:instrText xml:space="preserve"> PAGEREF _Toc290149414 \h </w:instrText>
        </w:r>
        <w:r>
          <w:rPr>
            <w:noProof/>
          </w:rPr>
        </w:r>
      </w:ins>
      <w:r>
        <w:rPr>
          <w:noProof/>
        </w:rPr>
        <w:fldChar w:fldCharType="separate"/>
      </w:r>
      <w:ins w:id="701" w:author="Gerard" w:date="2015-04-08T21:50:00Z">
        <w:r>
          <w:rPr>
            <w:noProof/>
          </w:rPr>
          <w:t>222</w:t>
        </w:r>
        <w:r>
          <w:rPr>
            <w:noProof/>
          </w:rPr>
          <w:fldChar w:fldCharType="end"/>
        </w:r>
      </w:ins>
    </w:p>
    <w:p w14:paraId="3F3E82C3" w14:textId="77777777" w:rsidR="00C00DDA" w:rsidRDefault="00C00DDA">
      <w:pPr>
        <w:pStyle w:val="TOC1"/>
        <w:tabs>
          <w:tab w:val="right" w:leader="dot" w:pos="9350"/>
        </w:tabs>
        <w:rPr>
          <w:ins w:id="702" w:author="Gerard" w:date="2015-04-08T21:50:00Z"/>
          <w:rFonts w:asciiTheme="minorHAnsi" w:eastAsiaTheme="minorEastAsia" w:hAnsiTheme="minorHAnsi" w:cstheme="minorBidi"/>
          <w:b w:val="0"/>
          <w:bCs w:val="0"/>
          <w:caps w:val="0"/>
          <w:noProof/>
          <w:sz w:val="24"/>
          <w:szCs w:val="24"/>
          <w:lang w:eastAsia="ja-JP"/>
        </w:rPr>
      </w:pPr>
      <w:ins w:id="703" w:author="Gerard" w:date="2015-04-08T21:50:00Z">
        <w:r w:rsidRPr="00CC06C1">
          <w:rPr>
            <w:noProof/>
            <w:color w:val="000000"/>
          </w:rPr>
          <w:t>Chapter 6</w:t>
        </w:r>
        <w:r>
          <w:rPr>
            <w:noProof/>
          </w:rPr>
          <w:t xml:space="preserve"> Multi-step Analysis</w:t>
        </w:r>
        <w:r>
          <w:rPr>
            <w:noProof/>
          </w:rPr>
          <w:tab/>
        </w:r>
        <w:r>
          <w:rPr>
            <w:noProof/>
          </w:rPr>
          <w:fldChar w:fldCharType="begin"/>
        </w:r>
        <w:r>
          <w:rPr>
            <w:noProof/>
          </w:rPr>
          <w:instrText xml:space="preserve"> PAGEREF _Toc290149415 \h </w:instrText>
        </w:r>
        <w:r>
          <w:rPr>
            <w:noProof/>
          </w:rPr>
        </w:r>
      </w:ins>
      <w:r>
        <w:rPr>
          <w:noProof/>
        </w:rPr>
        <w:fldChar w:fldCharType="separate"/>
      </w:r>
      <w:ins w:id="704" w:author="Gerard" w:date="2015-04-08T21:50:00Z">
        <w:r>
          <w:rPr>
            <w:noProof/>
          </w:rPr>
          <w:t>223</w:t>
        </w:r>
        <w:r>
          <w:rPr>
            <w:noProof/>
          </w:rPr>
          <w:fldChar w:fldCharType="end"/>
        </w:r>
      </w:ins>
    </w:p>
    <w:p w14:paraId="5C2B3FA4" w14:textId="77777777" w:rsidR="00C00DDA" w:rsidRDefault="00C00DDA">
      <w:pPr>
        <w:pStyle w:val="TOC2"/>
        <w:tabs>
          <w:tab w:val="right" w:leader="dot" w:pos="9350"/>
        </w:tabs>
        <w:rPr>
          <w:ins w:id="705" w:author="Gerard" w:date="2015-04-08T21:50:00Z"/>
          <w:rFonts w:asciiTheme="minorHAnsi" w:eastAsiaTheme="minorEastAsia" w:hAnsiTheme="minorHAnsi" w:cstheme="minorBidi"/>
          <w:smallCaps w:val="0"/>
          <w:noProof/>
          <w:sz w:val="24"/>
          <w:szCs w:val="24"/>
          <w:lang w:eastAsia="ja-JP"/>
        </w:rPr>
      </w:pPr>
      <w:ins w:id="706" w:author="Gerard" w:date="2015-04-08T21:50:00Z">
        <w:r>
          <w:rPr>
            <w:noProof/>
          </w:rPr>
          <w:t>6.1. The Step Section</w:t>
        </w:r>
        <w:r>
          <w:rPr>
            <w:noProof/>
          </w:rPr>
          <w:tab/>
        </w:r>
        <w:r>
          <w:rPr>
            <w:noProof/>
          </w:rPr>
          <w:fldChar w:fldCharType="begin"/>
        </w:r>
        <w:r>
          <w:rPr>
            <w:noProof/>
          </w:rPr>
          <w:instrText xml:space="preserve"> PAGEREF _Toc290149416 \h </w:instrText>
        </w:r>
        <w:r>
          <w:rPr>
            <w:noProof/>
          </w:rPr>
        </w:r>
      </w:ins>
      <w:r>
        <w:rPr>
          <w:noProof/>
        </w:rPr>
        <w:fldChar w:fldCharType="separate"/>
      </w:r>
      <w:ins w:id="707" w:author="Gerard" w:date="2015-04-08T21:50:00Z">
        <w:r>
          <w:rPr>
            <w:noProof/>
          </w:rPr>
          <w:t>223</w:t>
        </w:r>
        <w:r>
          <w:rPr>
            <w:noProof/>
          </w:rPr>
          <w:fldChar w:fldCharType="end"/>
        </w:r>
      </w:ins>
    </w:p>
    <w:p w14:paraId="02355764" w14:textId="77777777" w:rsidR="00C00DDA" w:rsidRDefault="00C00DDA">
      <w:pPr>
        <w:pStyle w:val="TOC3"/>
        <w:tabs>
          <w:tab w:val="right" w:leader="dot" w:pos="9350"/>
        </w:tabs>
        <w:rPr>
          <w:ins w:id="708" w:author="Gerard" w:date="2015-04-08T21:50:00Z"/>
          <w:rFonts w:asciiTheme="minorHAnsi" w:eastAsiaTheme="minorEastAsia" w:hAnsiTheme="minorHAnsi" w:cstheme="minorBidi"/>
          <w:i w:val="0"/>
          <w:iCs w:val="0"/>
          <w:noProof/>
          <w:sz w:val="24"/>
          <w:szCs w:val="24"/>
          <w:lang w:eastAsia="ja-JP"/>
        </w:rPr>
      </w:pPr>
      <w:ins w:id="709" w:author="Gerard" w:date="2015-04-08T21:50:00Z">
        <w:r w:rsidRPr="00CC06C1">
          <w:rPr>
            <w:noProof/>
            <w:color w:val="000000"/>
          </w:rPr>
          <w:t>6.1.1.</w:t>
        </w:r>
        <w:r>
          <w:rPr>
            <w:noProof/>
          </w:rPr>
          <w:t xml:space="preserve"> Control Settings</w:t>
        </w:r>
        <w:r>
          <w:rPr>
            <w:noProof/>
          </w:rPr>
          <w:tab/>
        </w:r>
        <w:r>
          <w:rPr>
            <w:noProof/>
          </w:rPr>
          <w:fldChar w:fldCharType="begin"/>
        </w:r>
        <w:r>
          <w:rPr>
            <w:noProof/>
          </w:rPr>
          <w:instrText xml:space="preserve"> PAGEREF _Toc290149417 \h </w:instrText>
        </w:r>
        <w:r>
          <w:rPr>
            <w:noProof/>
          </w:rPr>
        </w:r>
      </w:ins>
      <w:r>
        <w:rPr>
          <w:noProof/>
        </w:rPr>
        <w:fldChar w:fldCharType="separate"/>
      </w:r>
      <w:ins w:id="710" w:author="Gerard" w:date="2015-04-08T21:50:00Z">
        <w:r>
          <w:rPr>
            <w:noProof/>
          </w:rPr>
          <w:t>224</w:t>
        </w:r>
        <w:r>
          <w:rPr>
            <w:noProof/>
          </w:rPr>
          <w:fldChar w:fldCharType="end"/>
        </w:r>
      </w:ins>
    </w:p>
    <w:p w14:paraId="53663E84" w14:textId="77777777" w:rsidR="00C00DDA" w:rsidRDefault="00C00DDA">
      <w:pPr>
        <w:pStyle w:val="TOC3"/>
        <w:tabs>
          <w:tab w:val="right" w:leader="dot" w:pos="9350"/>
        </w:tabs>
        <w:rPr>
          <w:ins w:id="711" w:author="Gerard" w:date="2015-04-08T21:50:00Z"/>
          <w:rFonts w:asciiTheme="minorHAnsi" w:eastAsiaTheme="minorEastAsia" w:hAnsiTheme="minorHAnsi" w:cstheme="minorBidi"/>
          <w:i w:val="0"/>
          <w:iCs w:val="0"/>
          <w:noProof/>
          <w:sz w:val="24"/>
          <w:szCs w:val="24"/>
          <w:lang w:eastAsia="ja-JP"/>
        </w:rPr>
      </w:pPr>
      <w:ins w:id="712" w:author="Gerard" w:date="2015-04-08T21:50:00Z">
        <w:r w:rsidRPr="00CC06C1">
          <w:rPr>
            <w:noProof/>
            <w:color w:val="000000"/>
          </w:rPr>
          <w:t>6.1.2.</w:t>
        </w:r>
        <w:r>
          <w:rPr>
            <w:noProof/>
          </w:rPr>
          <w:t xml:space="preserve"> Boundary Conditions</w:t>
        </w:r>
        <w:r>
          <w:rPr>
            <w:noProof/>
          </w:rPr>
          <w:tab/>
        </w:r>
        <w:r>
          <w:rPr>
            <w:noProof/>
          </w:rPr>
          <w:fldChar w:fldCharType="begin"/>
        </w:r>
        <w:r>
          <w:rPr>
            <w:noProof/>
          </w:rPr>
          <w:instrText xml:space="preserve"> PAGEREF _Toc290149418 \h </w:instrText>
        </w:r>
        <w:r>
          <w:rPr>
            <w:noProof/>
          </w:rPr>
        </w:r>
      </w:ins>
      <w:r>
        <w:rPr>
          <w:noProof/>
        </w:rPr>
        <w:fldChar w:fldCharType="separate"/>
      </w:r>
      <w:ins w:id="713" w:author="Gerard" w:date="2015-04-08T21:50:00Z">
        <w:r>
          <w:rPr>
            <w:noProof/>
          </w:rPr>
          <w:t>224</w:t>
        </w:r>
        <w:r>
          <w:rPr>
            <w:noProof/>
          </w:rPr>
          <w:fldChar w:fldCharType="end"/>
        </w:r>
      </w:ins>
    </w:p>
    <w:p w14:paraId="147927B9" w14:textId="77777777" w:rsidR="00C00DDA" w:rsidRDefault="00C00DDA">
      <w:pPr>
        <w:pStyle w:val="TOC3"/>
        <w:tabs>
          <w:tab w:val="right" w:leader="dot" w:pos="9350"/>
        </w:tabs>
        <w:rPr>
          <w:ins w:id="714" w:author="Gerard" w:date="2015-04-08T21:50:00Z"/>
          <w:rFonts w:asciiTheme="minorHAnsi" w:eastAsiaTheme="minorEastAsia" w:hAnsiTheme="minorHAnsi" w:cstheme="minorBidi"/>
          <w:i w:val="0"/>
          <w:iCs w:val="0"/>
          <w:noProof/>
          <w:sz w:val="24"/>
          <w:szCs w:val="24"/>
          <w:lang w:eastAsia="ja-JP"/>
        </w:rPr>
      </w:pPr>
      <w:ins w:id="715" w:author="Gerard" w:date="2015-04-08T21:50:00Z">
        <w:r w:rsidRPr="00CC06C1">
          <w:rPr>
            <w:noProof/>
            <w:color w:val="000000"/>
          </w:rPr>
          <w:t>6.1.3.</w:t>
        </w:r>
        <w:r>
          <w:rPr>
            <w:noProof/>
          </w:rPr>
          <w:t xml:space="preserve"> Relative Boundary Conditions</w:t>
        </w:r>
        <w:r>
          <w:rPr>
            <w:noProof/>
          </w:rPr>
          <w:tab/>
        </w:r>
        <w:r>
          <w:rPr>
            <w:noProof/>
          </w:rPr>
          <w:fldChar w:fldCharType="begin"/>
        </w:r>
        <w:r>
          <w:rPr>
            <w:noProof/>
          </w:rPr>
          <w:instrText xml:space="preserve"> PAGEREF _Toc290149419 \h </w:instrText>
        </w:r>
        <w:r>
          <w:rPr>
            <w:noProof/>
          </w:rPr>
        </w:r>
      </w:ins>
      <w:r>
        <w:rPr>
          <w:noProof/>
        </w:rPr>
        <w:fldChar w:fldCharType="separate"/>
      </w:r>
      <w:ins w:id="716" w:author="Gerard" w:date="2015-04-08T21:50:00Z">
        <w:r>
          <w:rPr>
            <w:noProof/>
          </w:rPr>
          <w:t>224</w:t>
        </w:r>
        <w:r>
          <w:rPr>
            <w:noProof/>
          </w:rPr>
          <w:fldChar w:fldCharType="end"/>
        </w:r>
      </w:ins>
    </w:p>
    <w:p w14:paraId="06F59F8E" w14:textId="77777777" w:rsidR="00C00DDA" w:rsidRDefault="00C00DDA">
      <w:pPr>
        <w:pStyle w:val="TOC2"/>
        <w:tabs>
          <w:tab w:val="right" w:leader="dot" w:pos="9350"/>
        </w:tabs>
        <w:rPr>
          <w:ins w:id="717" w:author="Gerard" w:date="2015-04-08T21:50:00Z"/>
          <w:rFonts w:asciiTheme="minorHAnsi" w:eastAsiaTheme="minorEastAsia" w:hAnsiTheme="minorHAnsi" w:cstheme="minorBidi"/>
          <w:smallCaps w:val="0"/>
          <w:noProof/>
          <w:sz w:val="24"/>
          <w:szCs w:val="24"/>
          <w:lang w:eastAsia="ja-JP"/>
        </w:rPr>
      </w:pPr>
      <w:ins w:id="718" w:author="Gerard" w:date="2015-04-08T21:50:00Z">
        <w:r>
          <w:rPr>
            <w:noProof/>
          </w:rPr>
          <w:t>6.2. An Example</w:t>
        </w:r>
        <w:r>
          <w:rPr>
            <w:noProof/>
          </w:rPr>
          <w:tab/>
        </w:r>
        <w:r>
          <w:rPr>
            <w:noProof/>
          </w:rPr>
          <w:fldChar w:fldCharType="begin"/>
        </w:r>
        <w:r>
          <w:rPr>
            <w:noProof/>
          </w:rPr>
          <w:instrText xml:space="preserve"> PAGEREF _Toc290149420 \h </w:instrText>
        </w:r>
        <w:r>
          <w:rPr>
            <w:noProof/>
          </w:rPr>
        </w:r>
      </w:ins>
      <w:r>
        <w:rPr>
          <w:noProof/>
        </w:rPr>
        <w:fldChar w:fldCharType="separate"/>
      </w:r>
      <w:ins w:id="719" w:author="Gerard" w:date="2015-04-08T21:50:00Z">
        <w:r>
          <w:rPr>
            <w:noProof/>
          </w:rPr>
          <w:t>224</w:t>
        </w:r>
        <w:r>
          <w:rPr>
            <w:noProof/>
          </w:rPr>
          <w:fldChar w:fldCharType="end"/>
        </w:r>
      </w:ins>
    </w:p>
    <w:p w14:paraId="17F6B8AB" w14:textId="77777777" w:rsidR="00C00DDA" w:rsidRDefault="00C00DDA">
      <w:pPr>
        <w:pStyle w:val="TOC1"/>
        <w:tabs>
          <w:tab w:val="right" w:leader="dot" w:pos="9350"/>
        </w:tabs>
        <w:rPr>
          <w:ins w:id="720" w:author="Gerard" w:date="2015-04-08T21:50:00Z"/>
          <w:rFonts w:asciiTheme="minorHAnsi" w:eastAsiaTheme="minorEastAsia" w:hAnsiTheme="minorHAnsi" w:cstheme="minorBidi"/>
          <w:b w:val="0"/>
          <w:bCs w:val="0"/>
          <w:caps w:val="0"/>
          <w:noProof/>
          <w:sz w:val="24"/>
          <w:szCs w:val="24"/>
          <w:lang w:eastAsia="ja-JP"/>
        </w:rPr>
      </w:pPr>
      <w:ins w:id="721" w:author="Gerard" w:date="2015-04-08T21:50:00Z">
        <w:r w:rsidRPr="00CC06C1">
          <w:rPr>
            <w:noProof/>
            <w:color w:val="000000"/>
          </w:rPr>
          <w:t>Chapter 7</w:t>
        </w:r>
        <w:r>
          <w:rPr>
            <w:noProof/>
          </w:rPr>
          <w:t xml:space="preserve"> Parameter Optimization</w:t>
        </w:r>
        <w:r>
          <w:rPr>
            <w:noProof/>
          </w:rPr>
          <w:tab/>
        </w:r>
        <w:r>
          <w:rPr>
            <w:noProof/>
          </w:rPr>
          <w:fldChar w:fldCharType="begin"/>
        </w:r>
        <w:r>
          <w:rPr>
            <w:noProof/>
          </w:rPr>
          <w:instrText xml:space="preserve"> PAGEREF _Toc290149421 \h </w:instrText>
        </w:r>
        <w:r>
          <w:rPr>
            <w:noProof/>
          </w:rPr>
        </w:r>
      </w:ins>
      <w:r>
        <w:rPr>
          <w:noProof/>
        </w:rPr>
        <w:fldChar w:fldCharType="separate"/>
      </w:r>
      <w:ins w:id="722" w:author="Gerard" w:date="2015-04-08T21:50:00Z">
        <w:r>
          <w:rPr>
            <w:noProof/>
          </w:rPr>
          <w:t>227</w:t>
        </w:r>
        <w:r>
          <w:rPr>
            <w:noProof/>
          </w:rPr>
          <w:fldChar w:fldCharType="end"/>
        </w:r>
      </w:ins>
    </w:p>
    <w:p w14:paraId="6F1746CB" w14:textId="77777777" w:rsidR="00C00DDA" w:rsidRDefault="00C00DDA">
      <w:pPr>
        <w:pStyle w:val="TOC2"/>
        <w:tabs>
          <w:tab w:val="right" w:leader="dot" w:pos="9350"/>
        </w:tabs>
        <w:rPr>
          <w:ins w:id="723" w:author="Gerard" w:date="2015-04-08T21:50:00Z"/>
          <w:rFonts w:asciiTheme="minorHAnsi" w:eastAsiaTheme="minorEastAsia" w:hAnsiTheme="minorHAnsi" w:cstheme="minorBidi"/>
          <w:smallCaps w:val="0"/>
          <w:noProof/>
          <w:sz w:val="24"/>
          <w:szCs w:val="24"/>
          <w:lang w:eastAsia="ja-JP"/>
        </w:rPr>
      </w:pPr>
      <w:ins w:id="724" w:author="Gerard" w:date="2015-04-08T21:50:00Z">
        <w:r>
          <w:rPr>
            <w:noProof/>
          </w:rPr>
          <w:t>7.1. Optimization Input File</w:t>
        </w:r>
        <w:r>
          <w:rPr>
            <w:noProof/>
          </w:rPr>
          <w:tab/>
        </w:r>
        <w:r>
          <w:rPr>
            <w:noProof/>
          </w:rPr>
          <w:fldChar w:fldCharType="begin"/>
        </w:r>
        <w:r>
          <w:rPr>
            <w:noProof/>
          </w:rPr>
          <w:instrText xml:space="preserve"> PAGEREF _Toc290149422 \h </w:instrText>
        </w:r>
        <w:r>
          <w:rPr>
            <w:noProof/>
          </w:rPr>
        </w:r>
      </w:ins>
      <w:r>
        <w:rPr>
          <w:noProof/>
        </w:rPr>
        <w:fldChar w:fldCharType="separate"/>
      </w:r>
      <w:ins w:id="725" w:author="Gerard" w:date="2015-04-08T21:50:00Z">
        <w:r>
          <w:rPr>
            <w:noProof/>
          </w:rPr>
          <w:t>227</w:t>
        </w:r>
        <w:r>
          <w:rPr>
            <w:noProof/>
          </w:rPr>
          <w:fldChar w:fldCharType="end"/>
        </w:r>
      </w:ins>
    </w:p>
    <w:p w14:paraId="6B03CF4E" w14:textId="77777777" w:rsidR="00C00DDA" w:rsidRDefault="00C00DDA">
      <w:pPr>
        <w:pStyle w:val="TOC3"/>
        <w:tabs>
          <w:tab w:val="right" w:leader="dot" w:pos="9350"/>
        </w:tabs>
        <w:rPr>
          <w:ins w:id="726" w:author="Gerard" w:date="2015-04-08T21:50:00Z"/>
          <w:rFonts w:asciiTheme="minorHAnsi" w:eastAsiaTheme="minorEastAsia" w:hAnsiTheme="minorHAnsi" w:cstheme="minorBidi"/>
          <w:i w:val="0"/>
          <w:iCs w:val="0"/>
          <w:noProof/>
          <w:sz w:val="24"/>
          <w:szCs w:val="24"/>
          <w:lang w:eastAsia="ja-JP"/>
        </w:rPr>
      </w:pPr>
      <w:ins w:id="727" w:author="Gerard" w:date="2015-04-08T21:50:00Z">
        <w:r w:rsidRPr="00CC06C1">
          <w:rPr>
            <w:noProof/>
            <w:color w:val="000000"/>
          </w:rPr>
          <w:t>7.1.1.</w:t>
        </w:r>
        <w:r>
          <w:rPr>
            <w:noProof/>
          </w:rPr>
          <w:t xml:space="preserve"> Model Section</w:t>
        </w:r>
        <w:r>
          <w:rPr>
            <w:noProof/>
          </w:rPr>
          <w:tab/>
        </w:r>
        <w:r>
          <w:rPr>
            <w:noProof/>
          </w:rPr>
          <w:fldChar w:fldCharType="begin"/>
        </w:r>
        <w:r>
          <w:rPr>
            <w:noProof/>
          </w:rPr>
          <w:instrText xml:space="preserve"> PAGEREF _Toc290149423 \h </w:instrText>
        </w:r>
        <w:r>
          <w:rPr>
            <w:noProof/>
          </w:rPr>
        </w:r>
      </w:ins>
      <w:r>
        <w:rPr>
          <w:noProof/>
        </w:rPr>
        <w:fldChar w:fldCharType="separate"/>
      </w:r>
      <w:ins w:id="728" w:author="Gerard" w:date="2015-04-08T21:50:00Z">
        <w:r>
          <w:rPr>
            <w:noProof/>
          </w:rPr>
          <w:t>227</w:t>
        </w:r>
        <w:r>
          <w:rPr>
            <w:noProof/>
          </w:rPr>
          <w:fldChar w:fldCharType="end"/>
        </w:r>
      </w:ins>
    </w:p>
    <w:p w14:paraId="0C34E364" w14:textId="77777777" w:rsidR="00C00DDA" w:rsidRDefault="00C00DDA">
      <w:pPr>
        <w:pStyle w:val="TOC3"/>
        <w:tabs>
          <w:tab w:val="right" w:leader="dot" w:pos="9350"/>
        </w:tabs>
        <w:rPr>
          <w:ins w:id="729" w:author="Gerard" w:date="2015-04-08T21:50:00Z"/>
          <w:rFonts w:asciiTheme="minorHAnsi" w:eastAsiaTheme="minorEastAsia" w:hAnsiTheme="minorHAnsi" w:cstheme="minorBidi"/>
          <w:i w:val="0"/>
          <w:iCs w:val="0"/>
          <w:noProof/>
          <w:sz w:val="24"/>
          <w:szCs w:val="24"/>
          <w:lang w:eastAsia="ja-JP"/>
        </w:rPr>
      </w:pPr>
      <w:ins w:id="730" w:author="Gerard" w:date="2015-04-08T21:50:00Z">
        <w:r w:rsidRPr="00CC06C1">
          <w:rPr>
            <w:noProof/>
            <w:color w:val="000000"/>
          </w:rPr>
          <w:t>7.1.2.</w:t>
        </w:r>
        <w:r>
          <w:rPr>
            <w:noProof/>
          </w:rPr>
          <w:t xml:space="preserve"> Options Section</w:t>
        </w:r>
        <w:r>
          <w:rPr>
            <w:noProof/>
          </w:rPr>
          <w:tab/>
        </w:r>
        <w:r>
          <w:rPr>
            <w:noProof/>
          </w:rPr>
          <w:fldChar w:fldCharType="begin"/>
        </w:r>
        <w:r>
          <w:rPr>
            <w:noProof/>
          </w:rPr>
          <w:instrText xml:space="preserve"> PAGEREF _Toc290149424 \h </w:instrText>
        </w:r>
        <w:r>
          <w:rPr>
            <w:noProof/>
          </w:rPr>
        </w:r>
      </w:ins>
      <w:r>
        <w:rPr>
          <w:noProof/>
        </w:rPr>
        <w:fldChar w:fldCharType="separate"/>
      </w:r>
      <w:ins w:id="731" w:author="Gerard" w:date="2015-04-08T21:50:00Z">
        <w:r>
          <w:rPr>
            <w:noProof/>
          </w:rPr>
          <w:t>227</w:t>
        </w:r>
        <w:r>
          <w:rPr>
            <w:noProof/>
          </w:rPr>
          <w:fldChar w:fldCharType="end"/>
        </w:r>
      </w:ins>
    </w:p>
    <w:p w14:paraId="64043723" w14:textId="77777777" w:rsidR="00C00DDA" w:rsidRDefault="00C00DDA">
      <w:pPr>
        <w:pStyle w:val="TOC3"/>
        <w:tabs>
          <w:tab w:val="right" w:leader="dot" w:pos="9350"/>
        </w:tabs>
        <w:rPr>
          <w:ins w:id="732" w:author="Gerard" w:date="2015-04-08T21:50:00Z"/>
          <w:rFonts w:asciiTheme="minorHAnsi" w:eastAsiaTheme="minorEastAsia" w:hAnsiTheme="minorHAnsi" w:cstheme="minorBidi"/>
          <w:i w:val="0"/>
          <w:iCs w:val="0"/>
          <w:noProof/>
          <w:sz w:val="24"/>
          <w:szCs w:val="24"/>
          <w:lang w:eastAsia="ja-JP"/>
        </w:rPr>
      </w:pPr>
      <w:ins w:id="733" w:author="Gerard" w:date="2015-04-08T21:50:00Z">
        <w:r w:rsidRPr="00CC06C1">
          <w:rPr>
            <w:noProof/>
            <w:color w:val="000000"/>
          </w:rPr>
          <w:t>7.1.3.</w:t>
        </w:r>
        <w:r>
          <w:rPr>
            <w:noProof/>
          </w:rPr>
          <w:t xml:space="preserve"> Function Section</w:t>
        </w:r>
        <w:r>
          <w:rPr>
            <w:noProof/>
          </w:rPr>
          <w:tab/>
        </w:r>
        <w:r>
          <w:rPr>
            <w:noProof/>
          </w:rPr>
          <w:fldChar w:fldCharType="begin"/>
        </w:r>
        <w:r>
          <w:rPr>
            <w:noProof/>
          </w:rPr>
          <w:instrText xml:space="preserve"> PAGEREF _Toc290149425 \h </w:instrText>
        </w:r>
        <w:r>
          <w:rPr>
            <w:noProof/>
          </w:rPr>
        </w:r>
      </w:ins>
      <w:r>
        <w:rPr>
          <w:noProof/>
        </w:rPr>
        <w:fldChar w:fldCharType="separate"/>
      </w:r>
      <w:ins w:id="734" w:author="Gerard" w:date="2015-04-08T21:50:00Z">
        <w:r>
          <w:rPr>
            <w:noProof/>
          </w:rPr>
          <w:t>229</w:t>
        </w:r>
        <w:r>
          <w:rPr>
            <w:noProof/>
          </w:rPr>
          <w:fldChar w:fldCharType="end"/>
        </w:r>
      </w:ins>
    </w:p>
    <w:p w14:paraId="10C42251" w14:textId="77777777" w:rsidR="00C00DDA" w:rsidRDefault="00C00DDA">
      <w:pPr>
        <w:pStyle w:val="TOC3"/>
        <w:tabs>
          <w:tab w:val="right" w:leader="dot" w:pos="9350"/>
        </w:tabs>
        <w:rPr>
          <w:ins w:id="735" w:author="Gerard" w:date="2015-04-08T21:50:00Z"/>
          <w:rFonts w:asciiTheme="minorHAnsi" w:eastAsiaTheme="minorEastAsia" w:hAnsiTheme="minorHAnsi" w:cstheme="minorBidi"/>
          <w:i w:val="0"/>
          <w:iCs w:val="0"/>
          <w:noProof/>
          <w:sz w:val="24"/>
          <w:szCs w:val="24"/>
          <w:lang w:eastAsia="ja-JP"/>
        </w:rPr>
      </w:pPr>
      <w:ins w:id="736" w:author="Gerard" w:date="2015-04-08T21:50:00Z">
        <w:r w:rsidRPr="00CC06C1">
          <w:rPr>
            <w:noProof/>
            <w:color w:val="000000"/>
          </w:rPr>
          <w:t>7.1.4.</w:t>
        </w:r>
        <w:r>
          <w:rPr>
            <w:noProof/>
          </w:rPr>
          <w:t xml:space="preserve"> Parameters Section</w:t>
        </w:r>
        <w:r>
          <w:rPr>
            <w:noProof/>
          </w:rPr>
          <w:tab/>
        </w:r>
        <w:r>
          <w:rPr>
            <w:noProof/>
          </w:rPr>
          <w:fldChar w:fldCharType="begin"/>
        </w:r>
        <w:r>
          <w:rPr>
            <w:noProof/>
          </w:rPr>
          <w:instrText xml:space="preserve"> PAGEREF _Toc290149426 \h </w:instrText>
        </w:r>
        <w:r>
          <w:rPr>
            <w:noProof/>
          </w:rPr>
        </w:r>
      </w:ins>
      <w:r>
        <w:rPr>
          <w:noProof/>
        </w:rPr>
        <w:fldChar w:fldCharType="separate"/>
      </w:r>
      <w:ins w:id="737" w:author="Gerard" w:date="2015-04-08T21:50:00Z">
        <w:r>
          <w:rPr>
            <w:noProof/>
          </w:rPr>
          <w:t>229</w:t>
        </w:r>
        <w:r>
          <w:rPr>
            <w:noProof/>
          </w:rPr>
          <w:fldChar w:fldCharType="end"/>
        </w:r>
      </w:ins>
    </w:p>
    <w:p w14:paraId="4F6546C8" w14:textId="77777777" w:rsidR="00C00DDA" w:rsidRDefault="00C00DDA">
      <w:pPr>
        <w:pStyle w:val="TOC3"/>
        <w:tabs>
          <w:tab w:val="right" w:leader="dot" w:pos="9350"/>
        </w:tabs>
        <w:rPr>
          <w:ins w:id="738" w:author="Gerard" w:date="2015-04-08T21:50:00Z"/>
          <w:rFonts w:asciiTheme="minorHAnsi" w:eastAsiaTheme="minorEastAsia" w:hAnsiTheme="minorHAnsi" w:cstheme="minorBidi"/>
          <w:i w:val="0"/>
          <w:iCs w:val="0"/>
          <w:noProof/>
          <w:sz w:val="24"/>
          <w:szCs w:val="24"/>
          <w:lang w:eastAsia="ja-JP"/>
        </w:rPr>
      </w:pPr>
      <w:ins w:id="739" w:author="Gerard" w:date="2015-04-08T21:50:00Z">
        <w:r w:rsidRPr="00CC06C1">
          <w:rPr>
            <w:noProof/>
            <w:color w:val="000000"/>
          </w:rPr>
          <w:t>7.1.5.</w:t>
        </w:r>
        <w:r>
          <w:rPr>
            <w:noProof/>
          </w:rPr>
          <w:t xml:space="preserve"> Constraints Section</w:t>
        </w:r>
        <w:r>
          <w:rPr>
            <w:noProof/>
          </w:rPr>
          <w:tab/>
        </w:r>
        <w:r>
          <w:rPr>
            <w:noProof/>
          </w:rPr>
          <w:fldChar w:fldCharType="begin"/>
        </w:r>
        <w:r>
          <w:rPr>
            <w:noProof/>
          </w:rPr>
          <w:instrText xml:space="preserve"> PAGEREF _Toc290149427 \h </w:instrText>
        </w:r>
        <w:r>
          <w:rPr>
            <w:noProof/>
          </w:rPr>
        </w:r>
      </w:ins>
      <w:r>
        <w:rPr>
          <w:noProof/>
        </w:rPr>
        <w:fldChar w:fldCharType="separate"/>
      </w:r>
      <w:ins w:id="740" w:author="Gerard" w:date="2015-04-08T21:50:00Z">
        <w:r>
          <w:rPr>
            <w:noProof/>
          </w:rPr>
          <w:t>231</w:t>
        </w:r>
        <w:r>
          <w:rPr>
            <w:noProof/>
          </w:rPr>
          <w:fldChar w:fldCharType="end"/>
        </w:r>
      </w:ins>
    </w:p>
    <w:p w14:paraId="7B5939D3" w14:textId="77777777" w:rsidR="00C00DDA" w:rsidRDefault="00C00DDA">
      <w:pPr>
        <w:pStyle w:val="TOC3"/>
        <w:tabs>
          <w:tab w:val="right" w:leader="dot" w:pos="9350"/>
        </w:tabs>
        <w:rPr>
          <w:ins w:id="741" w:author="Gerard" w:date="2015-04-08T21:50:00Z"/>
          <w:rFonts w:asciiTheme="minorHAnsi" w:eastAsiaTheme="minorEastAsia" w:hAnsiTheme="minorHAnsi" w:cstheme="minorBidi"/>
          <w:i w:val="0"/>
          <w:iCs w:val="0"/>
          <w:noProof/>
          <w:sz w:val="24"/>
          <w:szCs w:val="24"/>
          <w:lang w:eastAsia="ja-JP"/>
        </w:rPr>
      </w:pPr>
      <w:ins w:id="742" w:author="Gerard" w:date="2015-04-08T21:50:00Z">
        <w:r w:rsidRPr="00CC06C1">
          <w:rPr>
            <w:noProof/>
            <w:color w:val="000000"/>
          </w:rPr>
          <w:t>7.1.6.</w:t>
        </w:r>
        <w:r>
          <w:rPr>
            <w:noProof/>
          </w:rPr>
          <w:t xml:space="preserve"> Load Data Section</w:t>
        </w:r>
        <w:r>
          <w:rPr>
            <w:noProof/>
          </w:rPr>
          <w:tab/>
        </w:r>
        <w:r>
          <w:rPr>
            <w:noProof/>
          </w:rPr>
          <w:fldChar w:fldCharType="begin"/>
        </w:r>
        <w:r>
          <w:rPr>
            <w:noProof/>
          </w:rPr>
          <w:instrText xml:space="preserve"> PAGEREF _Toc290149428 \h </w:instrText>
        </w:r>
        <w:r>
          <w:rPr>
            <w:noProof/>
          </w:rPr>
        </w:r>
      </w:ins>
      <w:r>
        <w:rPr>
          <w:noProof/>
        </w:rPr>
        <w:fldChar w:fldCharType="separate"/>
      </w:r>
      <w:ins w:id="743" w:author="Gerard" w:date="2015-04-08T21:50:00Z">
        <w:r>
          <w:rPr>
            <w:noProof/>
          </w:rPr>
          <w:t>232</w:t>
        </w:r>
        <w:r>
          <w:rPr>
            <w:noProof/>
          </w:rPr>
          <w:fldChar w:fldCharType="end"/>
        </w:r>
      </w:ins>
    </w:p>
    <w:p w14:paraId="290C4552" w14:textId="77777777" w:rsidR="00C00DDA" w:rsidRDefault="00C00DDA">
      <w:pPr>
        <w:pStyle w:val="TOC2"/>
        <w:tabs>
          <w:tab w:val="right" w:leader="dot" w:pos="9350"/>
        </w:tabs>
        <w:rPr>
          <w:ins w:id="744" w:author="Gerard" w:date="2015-04-08T21:50:00Z"/>
          <w:rFonts w:asciiTheme="minorHAnsi" w:eastAsiaTheme="minorEastAsia" w:hAnsiTheme="minorHAnsi" w:cstheme="minorBidi"/>
          <w:smallCaps w:val="0"/>
          <w:noProof/>
          <w:sz w:val="24"/>
          <w:szCs w:val="24"/>
          <w:lang w:eastAsia="ja-JP"/>
        </w:rPr>
      </w:pPr>
      <w:ins w:id="745" w:author="Gerard" w:date="2015-04-08T21:50:00Z">
        <w:r>
          <w:rPr>
            <w:noProof/>
          </w:rPr>
          <w:t>7.2. Running a Parameter Optimization</w:t>
        </w:r>
        <w:r>
          <w:rPr>
            <w:noProof/>
          </w:rPr>
          <w:tab/>
        </w:r>
        <w:r>
          <w:rPr>
            <w:noProof/>
          </w:rPr>
          <w:fldChar w:fldCharType="begin"/>
        </w:r>
        <w:r>
          <w:rPr>
            <w:noProof/>
          </w:rPr>
          <w:instrText xml:space="preserve"> PAGEREF _Toc290149429 \h </w:instrText>
        </w:r>
        <w:r>
          <w:rPr>
            <w:noProof/>
          </w:rPr>
        </w:r>
      </w:ins>
      <w:r>
        <w:rPr>
          <w:noProof/>
        </w:rPr>
        <w:fldChar w:fldCharType="separate"/>
      </w:r>
      <w:ins w:id="746" w:author="Gerard" w:date="2015-04-08T21:50:00Z">
        <w:r>
          <w:rPr>
            <w:noProof/>
          </w:rPr>
          <w:t>232</w:t>
        </w:r>
        <w:r>
          <w:rPr>
            <w:noProof/>
          </w:rPr>
          <w:fldChar w:fldCharType="end"/>
        </w:r>
      </w:ins>
    </w:p>
    <w:p w14:paraId="56CC2365" w14:textId="77777777" w:rsidR="00C00DDA" w:rsidRDefault="00C00DDA">
      <w:pPr>
        <w:pStyle w:val="TOC2"/>
        <w:tabs>
          <w:tab w:val="right" w:leader="dot" w:pos="9350"/>
        </w:tabs>
        <w:rPr>
          <w:ins w:id="747" w:author="Gerard" w:date="2015-04-08T21:50:00Z"/>
          <w:rFonts w:asciiTheme="minorHAnsi" w:eastAsiaTheme="minorEastAsia" w:hAnsiTheme="minorHAnsi" w:cstheme="minorBidi"/>
          <w:smallCaps w:val="0"/>
          <w:noProof/>
          <w:sz w:val="24"/>
          <w:szCs w:val="24"/>
          <w:lang w:eastAsia="ja-JP"/>
        </w:rPr>
      </w:pPr>
      <w:ins w:id="748" w:author="Gerard" w:date="2015-04-08T21:50:00Z">
        <w:r>
          <w:rPr>
            <w:noProof/>
          </w:rPr>
          <w:t>7.3. An Example Input File</w:t>
        </w:r>
        <w:r>
          <w:rPr>
            <w:noProof/>
          </w:rPr>
          <w:tab/>
        </w:r>
        <w:r>
          <w:rPr>
            <w:noProof/>
          </w:rPr>
          <w:fldChar w:fldCharType="begin"/>
        </w:r>
        <w:r>
          <w:rPr>
            <w:noProof/>
          </w:rPr>
          <w:instrText xml:space="preserve"> PAGEREF _Toc290149430 \h </w:instrText>
        </w:r>
        <w:r>
          <w:rPr>
            <w:noProof/>
          </w:rPr>
        </w:r>
      </w:ins>
      <w:r>
        <w:rPr>
          <w:noProof/>
        </w:rPr>
        <w:fldChar w:fldCharType="separate"/>
      </w:r>
      <w:ins w:id="749" w:author="Gerard" w:date="2015-04-08T21:50:00Z">
        <w:r>
          <w:rPr>
            <w:noProof/>
          </w:rPr>
          <w:t>232</w:t>
        </w:r>
        <w:r>
          <w:rPr>
            <w:noProof/>
          </w:rPr>
          <w:fldChar w:fldCharType="end"/>
        </w:r>
      </w:ins>
    </w:p>
    <w:p w14:paraId="7076B3E7" w14:textId="77777777" w:rsidR="00C00DDA" w:rsidRDefault="00C00DDA">
      <w:pPr>
        <w:pStyle w:val="TOC1"/>
        <w:tabs>
          <w:tab w:val="right" w:leader="dot" w:pos="9350"/>
        </w:tabs>
        <w:rPr>
          <w:ins w:id="750" w:author="Gerard" w:date="2015-04-08T21:50:00Z"/>
          <w:rFonts w:asciiTheme="minorHAnsi" w:eastAsiaTheme="minorEastAsia" w:hAnsiTheme="minorHAnsi" w:cstheme="minorBidi"/>
          <w:b w:val="0"/>
          <w:bCs w:val="0"/>
          <w:caps w:val="0"/>
          <w:noProof/>
          <w:sz w:val="24"/>
          <w:szCs w:val="24"/>
          <w:lang w:eastAsia="ja-JP"/>
        </w:rPr>
      </w:pPr>
      <w:ins w:id="751" w:author="Gerard" w:date="2015-04-08T21:50:00Z">
        <w:r w:rsidRPr="00CC06C1">
          <w:rPr>
            <w:noProof/>
            <w:color w:val="000000"/>
          </w:rPr>
          <w:t>Chapter 8</w:t>
        </w:r>
        <w:r>
          <w:rPr>
            <w:noProof/>
          </w:rPr>
          <w:t xml:space="preserve"> Troubleshooting</w:t>
        </w:r>
        <w:r>
          <w:rPr>
            <w:noProof/>
          </w:rPr>
          <w:tab/>
        </w:r>
        <w:r>
          <w:rPr>
            <w:noProof/>
          </w:rPr>
          <w:fldChar w:fldCharType="begin"/>
        </w:r>
        <w:r>
          <w:rPr>
            <w:noProof/>
          </w:rPr>
          <w:instrText xml:space="preserve"> PAGEREF _Toc290149431 \h </w:instrText>
        </w:r>
        <w:r>
          <w:rPr>
            <w:noProof/>
          </w:rPr>
        </w:r>
      </w:ins>
      <w:r>
        <w:rPr>
          <w:noProof/>
        </w:rPr>
        <w:fldChar w:fldCharType="separate"/>
      </w:r>
      <w:ins w:id="752" w:author="Gerard" w:date="2015-04-08T21:50:00Z">
        <w:r>
          <w:rPr>
            <w:noProof/>
          </w:rPr>
          <w:t>234</w:t>
        </w:r>
        <w:r>
          <w:rPr>
            <w:noProof/>
          </w:rPr>
          <w:fldChar w:fldCharType="end"/>
        </w:r>
      </w:ins>
    </w:p>
    <w:p w14:paraId="14E0996F" w14:textId="77777777" w:rsidR="00C00DDA" w:rsidRDefault="00C00DDA">
      <w:pPr>
        <w:pStyle w:val="TOC2"/>
        <w:tabs>
          <w:tab w:val="right" w:leader="dot" w:pos="9350"/>
        </w:tabs>
        <w:rPr>
          <w:ins w:id="753" w:author="Gerard" w:date="2015-04-08T21:50:00Z"/>
          <w:rFonts w:asciiTheme="minorHAnsi" w:eastAsiaTheme="minorEastAsia" w:hAnsiTheme="minorHAnsi" w:cstheme="minorBidi"/>
          <w:smallCaps w:val="0"/>
          <w:noProof/>
          <w:sz w:val="24"/>
          <w:szCs w:val="24"/>
          <w:lang w:eastAsia="ja-JP"/>
        </w:rPr>
      </w:pPr>
      <w:ins w:id="754" w:author="Gerard" w:date="2015-04-08T21:50:00Z">
        <w:r>
          <w:rPr>
            <w:noProof/>
          </w:rPr>
          <w:t>8.1. Before You Run Your Model</w:t>
        </w:r>
        <w:r>
          <w:rPr>
            <w:noProof/>
          </w:rPr>
          <w:tab/>
        </w:r>
        <w:r>
          <w:rPr>
            <w:noProof/>
          </w:rPr>
          <w:fldChar w:fldCharType="begin"/>
        </w:r>
        <w:r>
          <w:rPr>
            <w:noProof/>
          </w:rPr>
          <w:instrText xml:space="preserve"> PAGEREF _Toc290149432 \h </w:instrText>
        </w:r>
        <w:r>
          <w:rPr>
            <w:noProof/>
          </w:rPr>
        </w:r>
      </w:ins>
      <w:r>
        <w:rPr>
          <w:noProof/>
        </w:rPr>
        <w:fldChar w:fldCharType="separate"/>
      </w:r>
      <w:ins w:id="755" w:author="Gerard" w:date="2015-04-08T21:50:00Z">
        <w:r>
          <w:rPr>
            <w:noProof/>
          </w:rPr>
          <w:t>234</w:t>
        </w:r>
        <w:r>
          <w:rPr>
            <w:noProof/>
          </w:rPr>
          <w:fldChar w:fldCharType="end"/>
        </w:r>
      </w:ins>
    </w:p>
    <w:p w14:paraId="076AFC30" w14:textId="77777777" w:rsidR="00C00DDA" w:rsidRDefault="00C00DDA">
      <w:pPr>
        <w:pStyle w:val="TOC3"/>
        <w:tabs>
          <w:tab w:val="right" w:leader="dot" w:pos="9350"/>
        </w:tabs>
        <w:rPr>
          <w:ins w:id="756" w:author="Gerard" w:date="2015-04-08T21:50:00Z"/>
          <w:rFonts w:asciiTheme="minorHAnsi" w:eastAsiaTheme="minorEastAsia" w:hAnsiTheme="minorHAnsi" w:cstheme="minorBidi"/>
          <w:i w:val="0"/>
          <w:iCs w:val="0"/>
          <w:noProof/>
          <w:sz w:val="24"/>
          <w:szCs w:val="24"/>
          <w:lang w:eastAsia="ja-JP"/>
        </w:rPr>
      </w:pPr>
      <w:ins w:id="757" w:author="Gerard" w:date="2015-04-08T21:50:00Z">
        <w:r w:rsidRPr="00CC06C1">
          <w:rPr>
            <w:noProof/>
            <w:color w:val="000000"/>
          </w:rPr>
          <w:t>8.1.1.</w:t>
        </w:r>
        <w:r>
          <w:rPr>
            <w:noProof/>
          </w:rPr>
          <w:t xml:space="preserve"> The Finite Element Mesh</w:t>
        </w:r>
        <w:r>
          <w:rPr>
            <w:noProof/>
          </w:rPr>
          <w:tab/>
        </w:r>
        <w:r>
          <w:rPr>
            <w:noProof/>
          </w:rPr>
          <w:fldChar w:fldCharType="begin"/>
        </w:r>
        <w:r>
          <w:rPr>
            <w:noProof/>
          </w:rPr>
          <w:instrText xml:space="preserve"> PAGEREF _Toc290149433 \h </w:instrText>
        </w:r>
        <w:r>
          <w:rPr>
            <w:noProof/>
          </w:rPr>
        </w:r>
      </w:ins>
      <w:r>
        <w:rPr>
          <w:noProof/>
        </w:rPr>
        <w:fldChar w:fldCharType="separate"/>
      </w:r>
      <w:ins w:id="758" w:author="Gerard" w:date="2015-04-08T21:50:00Z">
        <w:r>
          <w:rPr>
            <w:noProof/>
          </w:rPr>
          <w:t>234</w:t>
        </w:r>
        <w:r>
          <w:rPr>
            <w:noProof/>
          </w:rPr>
          <w:fldChar w:fldCharType="end"/>
        </w:r>
      </w:ins>
    </w:p>
    <w:p w14:paraId="2E596E24" w14:textId="77777777" w:rsidR="00C00DDA" w:rsidRDefault="00C00DDA">
      <w:pPr>
        <w:pStyle w:val="TOC3"/>
        <w:tabs>
          <w:tab w:val="right" w:leader="dot" w:pos="9350"/>
        </w:tabs>
        <w:rPr>
          <w:ins w:id="759" w:author="Gerard" w:date="2015-04-08T21:50:00Z"/>
          <w:rFonts w:asciiTheme="minorHAnsi" w:eastAsiaTheme="minorEastAsia" w:hAnsiTheme="minorHAnsi" w:cstheme="minorBidi"/>
          <w:i w:val="0"/>
          <w:iCs w:val="0"/>
          <w:noProof/>
          <w:sz w:val="24"/>
          <w:szCs w:val="24"/>
          <w:lang w:eastAsia="ja-JP"/>
        </w:rPr>
      </w:pPr>
      <w:ins w:id="760" w:author="Gerard" w:date="2015-04-08T21:50:00Z">
        <w:r w:rsidRPr="00CC06C1">
          <w:rPr>
            <w:noProof/>
            <w:color w:val="000000"/>
          </w:rPr>
          <w:t>8.1.2.</w:t>
        </w:r>
        <w:r>
          <w:rPr>
            <w:noProof/>
          </w:rPr>
          <w:t xml:space="preserve"> Materials</w:t>
        </w:r>
        <w:r>
          <w:rPr>
            <w:noProof/>
          </w:rPr>
          <w:tab/>
        </w:r>
        <w:r>
          <w:rPr>
            <w:noProof/>
          </w:rPr>
          <w:fldChar w:fldCharType="begin"/>
        </w:r>
        <w:r>
          <w:rPr>
            <w:noProof/>
          </w:rPr>
          <w:instrText xml:space="preserve"> PAGEREF _Toc290149434 \h </w:instrText>
        </w:r>
        <w:r>
          <w:rPr>
            <w:noProof/>
          </w:rPr>
        </w:r>
      </w:ins>
      <w:r>
        <w:rPr>
          <w:noProof/>
        </w:rPr>
        <w:fldChar w:fldCharType="separate"/>
      </w:r>
      <w:ins w:id="761" w:author="Gerard" w:date="2015-04-08T21:50:00Z">
        <w:r>
          <w:rPr>
            <w:noProof/>
          </w:rPr>
          <w:t>235</w:t>
        </w:r>
        <w:r>
          <w:rPr>
            <w:noProof/>
          </w:rPr>
          <w:fldChar w:fldCharType="end"/>
        </w:r>
      </w:ins>
    </w:p>
    <w:p w14:paraId="37E33777" w14:textId="77777777" w:rsidR="00C00DDA" w:rsidRDefault="00C00DDA">
      <w:pPr>
        <w:pStyle w:val="TOC3"/>
        <w:tabs>
          <w:tab w:val="right" w:leader="dot" w:pos="9350"/>
        </w:tabs>
        <w:rPr>
          <w:ins w:id="762" w:author="Gerard" w:date="2015-04-08T21:50:00Z"/>
          <w:rFonts w:asciiTheme="minorHAnsi" w:eastAsiaTheme="minorEastAsia" w:hAnsiTheme="minorHAnsi" w:cstheme="minorBidi"/>
          <w:i w:val="0"/>
          <w:iCs w:val="0"/>
          <w:noProof/>
          <w:sz w:val="24"/>
          <w:szCs w:val="24"/>
          <w:lang w:eastAsia="ja-JP"/>
        </w:rPr>
      </w:pPr>
      <w:ins w:id="763" w:author="Gerard" w:date="2015-04-08T21:50:00Z">
        <w:r w:rsidRPr="00CC06C1">
          <w:rPr>
            <w:noProof/>
            <w:color w:val="000000"/>
          </w:rPr>
          <w:t>8.1.3.</w:t>
        </w:r>
        <w:r>
          <w:rPr>
            <w:noProof/>
          </w:rPr>
          <w:t xml:space="preserve"> Boundary Conditions</w:t>
        </w:r>
        <w:r>
          <w:rPr>
            <w:noProof/>
          </w:rPr>
          <w:tab/>
        </w:r>
        <w:r>
          <w:rPr>
            <w:noProof/>
          </w:rPr>
          <w:fldChar w:fldCharType="begin"/>
        </w:r>
        <w:r>
          <w:rPr>
            <w:noProof/>
          </w:rPr>
          <w:instrText xml:space="preserve"> PAGEREF _Toc290149435 \h </w:instrText>
        </w:r>
        <w:r>
          <w:rPr>
            <w:noProof/>
          </w:rPr>
        </w:r>
      </w:ins>
      <w:r>
        <w:rPr>
          <w:noProof/>
        </w:rPr>
        <w:fldChar w:fldCharType="separate"/>
      </w:r>
      <w:ins w:id="764" w:author="Gerard" w:date="2015-04-08T21:50:00Z">
        <w:r>
          <w:rPr>
            <w:noProof/>
          </w:rPr>
          <w:t>235</w:t>
        </w:r>
        <w:r>
          <w:rPr>
            <w:noProof/>
          </w:rPr>
          <w:fldChar w:fldCharType="end"/>
        </w:r>
      </w:ins>
    </w:p>
    <w:p w14:paraId="22D3A8A6" w14:textId="77777777" w:rsidR="00C00DDA" w:rsidRDefault="00C00DDA">
      <w:pPr>
        <w:pStyle w:val="TOC2"/>
        <w:tabs>
          <w:tab w:val="right" w:leader="dot" w:pos="9350"/>
        </w:tabs>
        <w:rPr>
          <w:ins w:id="765" w:author="Gerard" w:date="2015-04-08T21:50:00Z"/>
          <w:rFonts w:asciiTheme="minorHAnsi" w:eastAsiaTheme="minorEastAsia" w:hAnsiTheme="minorHAnsi" w:cstheme="minorBidi"/>
          <w:smallCaps w:val="0"/>
          <w:noProof/>
          <w:sz w:val="24"/>
          <w:szCs w:val="24"/>
          <w:lang w:eastAsia="ja-JP"/>
        </w:rPr>
      </w:pPr>
      <w:ins w:id="766" w:author="Gerard" w:date="2015-04-08T21:50:00Z">
        <w:r>
          <w:rPr>
            <w:noProof/>
          </w:rPr>
          <w:t>8.2. Debugging a Model</w:t>
        </w:r>
        <w:r>
          <w:rPr>
            <w:noProof/>
          </w:rPr>
          <w:tab/>
        </w:r>
        <w:r>
          <w:rPr>
            <w:noProof/>
          </w:rPr>
          <w:fldChar w:fldCharType="begin"/>
        </w:r>
        <w:r>
          <w:rPr>
            <w:noProof/>
          </w:rPr>
          <w:instrText xml:space="preserve"> PAGEREF _Toc290149436 \h </w:instrText>
        </w:r>
        <w:r>
          <w:rPr>
            <w:noProof/>
          </w:rPr>
        </w:r>
      </w:ins>
      <w:r>
        <w:rPr>
          <w:noProof/>
        </w:rPr>
        <w:fldChar w:fldCharType="separate"/>
      </w:r>
      <w:ins w:id="767" w:author="Gerard" w:date="2015-04-08T21:50:00Z">
        <w:r>
          <w:rPr>
            <w:noProof/>
          </w:rPr>
          <w:t>236</w:t>
        </w:r>
        <w:r>
          <w:rPr>
            <w:noProof/>
          </w:rPr>
          <w:fldChar w:fldCharType="end"/>
        </w:r>
      </w:ins>
    </w:p>
    <w:p w14:paraId="2CF9A8AB" w14:textId="77777777" w:rsidR="00C00DDA" w:rsidRDefault="00C00DDA">
      <w:pPr>
        <w:pStyle w:val="TOC2"/>
        <w:tabs>
          <w:tab w:val="right" w:leader="dot" w:pos="9350"/>
        </w:tabs>
        <w:rPr>
          <w:ins w:id="768" w:author="Gerard" w:date="2015-04-08T21:50:00Z"/>
          <w:rFonts w:asciiTheme="minorHAnsi" w:eastAsiaTheme="minorEastAsia" w:hAnsiTheme="minorHAnsi" w:cstheme="minorBidi"/>
          <w:smallCaps w:val="0"/>
          <w:noProof/>
          <w:sz w:val="24"/>
          <w:szCs w:val="24"/>
          <w:lang w:eastAsia="ja-JP"/>
        </w:rPr>
      </w:pPr>
      <w:ins w:id="769" w:author="Gerard" w:date="2015-04-08T21:50:00Z">
        <w:r>
          <w:rPr>
            <w:noProof/>
          </w:rPr>
          <w:t>8.3. Common Issues</w:t>
        </w:r>
        <w:r>
          <w:rPr>
            <w:noProof/>
          </w:rPr>
          <w:tab/>
        </w:r>
        <w:r>
          <w:rPr>
            <w:noProof/>
          </w:rPr>
          <w:fldChar w:fldCharType="begin"/>
        </w:r>
        <w:r>
          <w:rPr>
            <w:noProof/>
          </w:rPr>
          <w:instrText xml:space="preserve"> PAGEREF _Toc290149437 \h </w:instrText>
        </w:r>
        <w:r>
          <w:rPr>
            <w:noProof/>
          </w:rPr>
        </w:r>
      </w:ins>
      <w:r>
        <w:rPr>
          <w:noProof/>
        </w:rPr>
        <w:fldChar w:fldCharType="separate"/>
      </w:r>
      <w:ins w:id="770" w:author="Gerard" w:date="2015-04-08T21:50:00Z">
        <w:r>
          <w:rPr>
            <w:noProof/>
          </w:rPr>
          <w:t>236</w:t>
        </w:r>
        <w:r>
          <w:rPr>
            <w:noProof/>
          </w:rPr>
          <w:fldChar w:fldCharType="end"/>
        </w:r>
      </w:ins>
    </w:p>
    <w:p w14:paraId="00C88317" w14:textId="77777777" w:rsidR="00C00DDA" w:rsidRDefault="00C00DDA">
      <w:pPr>
        <w:pStyle w:val="TOC3"/>
        <w:tabs>
          <w:tab w:val="right" w:leader="dot" w:pos="9350"/>
        </w:tabs>
        <w:rPr>
          <w:ins w:id="771" w:author="Gerard" w:date="2015-04-08T21:50:00Z"/>
          <w:rFonts w:asciiTheme="minorHAnsi" w:eastAsiaTheme="minorEastAsia" w:hAnsiTheme="minorHAnsi" w:cstheme="minorBidi"/>
          <w:i w:val="0"/>
          <w:iCs w:val="0"/>
          <w:noProof/>
          <w:sz w:val="24"/>
          <w:szCs w:val="24"/>
          <w:lang w:eastAsia="ja-JP"/>
        </w:rPr>
      </w:pPr>
      <w:ins w:id="772" w:author="Gerard" w:date="2015-04-08T21:50:00Z">
        <w:r w:rsidRPr="00CC06C1">
          <w:rPr>
            <w:noProof/>
            <w:color w:val="000000"/>
          </w:rPr>
          <w:t>8.3.1.</w:t>
        </w:r>
        <w:r>
          <w:rPr>
            <w:noProof/>
          </w:rPr>
          <w:t xml:space="preserve"> Inverted elements</w:t>
        </w:r>
        <w:r>
          <w:rPr>
            <w:noProof/>
          </w:rPr>
          <w:tab/>
        </w:r>
        <w:r>
          <w:rPr>
            <w:noProof/>
          </w:rPr>
          <w:fldChar w:fldCharType="begin"/>
        </w:r>
        <w:r>
          <w:rPr>
            <w:noProof/>
          </w:rPr>
          <w:instrText xml:space="preserve"> PAGEREF _Toc290149438 \h </w:instrText>
        </w:r>
        <w:r>
          <w:rPr>
            <w:noProof/>
          </w:rPr>
        </w:r>
      </w:ins>
      <w:r>
        <w:rPr>
          <w:noProof/>
        </w:rPr>
        <w:fldChar w:fldCharType="separate"/>
      </w:r>
      <w:ins w:id="773" w:author="Gerard" w:date="2015-04-08T21:50:00Z">
        <w:r>
          <w:rPr>
            <w:noProof/>
          </w:rPr>
          <w:t>236</w:t>
        </w:r>
        <w:r>
          <w:rPr>
            <w:noProof/>
          </w:rPr>
          <w:fldChar w:fldCharType="end"/>
        </w:r>
      </w:ins>
    </w:p>
    <w:p w14:paraId="2759AA1A" w14:textId="77777777" w:rsidR="00C00DDA" w:rsidRDefault="00C00DDA">
      <w:pPr>
        <w:pStyle w:val="TOC4"/>
        <w:tabs>
          <w:tab w:val="right" w:leader="dot" w:pos="9350"/>
        </w:tabs>
        <w:rPr>
          <w:ins w:id="774" w:author="Gerard" w:date="2015-04-08T21:50:00Z"/>
          <w:rFonts w:asciiTheme="minorHAnsi" w:eastAsiaTheme="minorEastAsia" w:hAnsiTheme="minorHAnsi" w:cstheme="minorBidi"/>
          <w:noProof/>
          <w:sz w:val="24"/>
          <w:szCs w:val="24"/>
          <w:lang w:eastAsia="ja-JP"/>
        </w:rPr>
      </w:pPr>
      <w:ins w:id="775" w:author="Gerard" w:date="2015-04-08T21:50:00Z">
        <w:r>
          <w:rPr>
            <w:noProof/>
          </w:rPr>
          <w:t>8.3.1.1. Material instability</w:t>
        </w:r>
        <w:r>
          <w:rPr>
            <w:noProof/>
          </w:rPr>
          <w:tab/>
        </w:r>
        <w:r>
          <w:rPr>
            <w:noProof/>
          </w:rPr>
          <w:fldChar w:fldCharType="begin"/>
        </w:r>
        <w:r>
          <w:rPr>
            <w:noProof/>
          </w:rPr>
          <w:instrText xml:space="preserve"> PAGEREF _Toc290149439 \h </w:instrText>
        </w:r>
        <w:r>
          <w:rPr>
            <w:noProof/>
          </w:rPr>
        </w:r>
      </w:ins>
      <w:r>
        <w:rPr>
          <w:noProof/>
        </w:rPr>
        <w:fldChar w:fldCharType="separate"/>
      </w:r>
      <w:ins w:id="776" w:author="Gerard" w:date="2015-04-08T21:50:00Z">
        <w:r>
          <w:rPr>
            <w:noProof/>
          </w:rPr>
          <w:t>237</w:t>
        </w:r>
        <w:r>
          <w:rPr>
            <w:noProof/>
          </w:rPr>
          <w:fldChar w:fldCharType="end"/>
        </w:r>
      </w:ins>
    </w:p>
    <w:p w14:paraId="35DF6962" w14:textId="77777777" w:rsidR="00C00DDA" w:rsidRDefault="00C00DDA">
      <w:pPr>
        <w:pStyle w:val="TOC4"/>
        <w:tabs>
          <w:tab w:val="right" w:leader="dot" w:pos="9350"/>
        </w:tabs>
        <w:rPr>
          <w:ins w:id="777" w:author="Gerard" w:date="2015-04-08T21:50:00Z"/>
          <w:rFonts w:asciiTheme="minorHAnsi" w:eastAsiaTheme="minorEastAsia" w:hAnsiTheme="minorHAnsi" w:cstheme="minorBidi"/>
          <w:noProof/>
          <w:sz w:val="24"/>
          <w:szCs w:val="24"/>
          <w:lang w:eastAsia="ja-JP"/>
        </w:rPr>
      </w:pPr>
      <w:ins w:id="778" w:author="Gerard" w:date="2015-04-08T21:50:00Z">
        <w:r>
          <w:rPr>
            <w:noProof/>
          </w:rPr>
          <w:t>8.3.1.2. Time step too large</w:t>
        </w:r>
        <w:r>
          <w:rPr>
            <w:noProof/>
          </w:rPr>
          <w:tab/>
        </w:r>
        <w:r>
          <w:rPr>
            <w:noProof/>
          </w:rPr>
          <w:fldChar w:fldCharType="begin"/>
        </w:r>
        <w:r>
          <w:rPr>
            <w:noProof/>
          </w:rPr>
          <w:instrText xml:space="preserve"> PAGEREF _Toc290149440 \h </w:instrText>
        </w:r>
        <w:r>
          <w:rPr>
            <w:noProof/>
          </w:rPr>
        </w:r>
      </w:ins>
      <w:r>
        <w:rPr>
          <w:noProof/>
        </w:rPr>
        <w:fldChar w:fldCharType="separate"/>
      </w:r>
      <w:ins w:id="779" w:author="Gerard" w:date="2015-04-08T21:50:00Z">
        <w:r>
          <w:rPr>
            <w:noProof/>
          </w:rPr>
          <w:t>237</w:t>
        </w:r>
        <w:r>
          <w:rPr>
            <w:noProof/>
          </w:rPr>
          <w:fldChar w:fldCharType="end"/>
        </w:r>
      </w:ins>
    </w:p>
    <w:p w14:paraId="56DAB3F2" w14:textId="77777777" w:rsidR="00C00DDA" w:rsidRDefault="00C00DDA">
      <w:pPr>
        <w:pStyle w:val="TOC4"/>
        <w:tabs>
          <w:tab w:val="right" w:leader="dot" w:pos="9350"/>
        </w:tabs>
        <w:rPr>
          <w:ins w:id="780" w:author="Gerard" w:date="2015-04-08T21:50:00Z"/>
          <w:rFonts w:asciiTheme="minorHAnsi" w:eastAsiaTheme="minorEastAsia" w:hAnsiTheme="minorHAnsi" w:cstheme="minorBidi"/>
          <w:noProof/>
          <w:sz w:val="24"/>
          <w:szCs w:val="24"/>
          <w:lang w:eastAsia="ja-JP"/>
        </w:rPr>
      </w:pPr>
      <w:ins w:id="781" w:author="Gerard" w:date="2015-04-08T21:50:00Z">
        <w:r>
          <w:rPr>
            <w:noProof/>
          </w:rPr>
          <w:t>8.3.1.3. Elements too distorted</w:t>
        </w:r>
        <w:r>
          <w:rPr>
            <w:noProof/>
          </w:rPr>
          <w:tab/>
        </w:r>
        <w:r>
          <w:rPr>
            <w:noProof/>
          </w:rPr>
          <w:fldChar w:fldCharType="begin"/>
        </w:r>
        <w:r>
          <w:rPr>
            <w:noProof/>
          </w:rPr>
          <w:instrText xml:space="preserve"> PAGEREF _Toc290149441 \h </w:instrText>
        </w:r>
        <w:r>
          <w:rPr>
            <w:noProof/>
          </w:rPr>
        </w:r>
      </w:ins>
      <w:r>
        <w:rPr>
          <w:noProof/>
        </w:rPr>
        <w:fldChar w:fldCharType="separate"/>
      </w:r>
      <w:ins w:id="782" w:author="Gerard" w:date="2015-04-08T21:50:00Z">
        <w:r>
          <w:rPr>
            <w:noProof/>
          </w:rPr>
          <w:t>237</w:t>
        </w:r>
        <w:r>
          <w:rPr>
            <w:noProof/>
          </w:rPr>
          <w:fldChar w:fldCharType="end"/>
        </w:r>
      </w:ins>
    </w:p>
    <w:p w14:paraId="1F363D42" w14:textId="77777777" w:rsidR="00C00DDA" w:rsidRDefault="00C00DDA">
      <w:pPr>
        <w:pStyle w:val="TOC4"/>
        <w:tabs>
          <w:tab w:val="right" w:leader="dot" w:pos="9350"/>
        </w:tabs>
        <w:rPr>
          <w:ins w:id="783" w:author="Gerard" w:date="2015-04-08T21:50:00Z"/>
          <w:rFonts w:asciiTheme="minorHAnsi" w:eastAsiaTheme="minorEastAsia" w:hAnsiTheme="minorHAnsi" w:cstheme="minorBidi"/>
          <w:noProof/>
          <w:sz w:val="24"/>
          <w:szCs w:val="24"/>
          <w:lang w:eastAsia="ja-JP"/>
        </w:rPr>
      </w:pPr>
      <w:ins w:id="784" w:author="Gerard" w:date="2015-04-08T21:50:00Z">
        <w:r>
          <w:rPr>
            <w:noProof/>
          </w:rPr>
          <w:t>8.3.1.4. Shells are too thick</w:t>
        </w:r>
        <w:r>
          <w:rPr>
            <w:noProof/>
          </w:rPr>
          <w:tab/>
        </w:r>
        <w:r>
          <w:rPr>
            <w:noProof/>
          </w:rPr>
          <w:fldChar w:fldCharType="begin"/>
        </w:r>
        <w:r>
          <w:rPr>
            <w:noProof/>
          </w:rPr>
          <w:instrText xml:space="preserve"> PAGEREF _Toc290149442 \h </w:instrText>
        </w:r>
        <w:r>
          <w:rPr>
            <w:noProof/>
          </w:rPr>
        </w:r>
      </w:ins>
      <w:r>
        <w:rPr>
          <w:noProof/>
        </w:rPr>
        <w:fldChar w:fldCharType="separate"/>
      </w:r>
      <w:ins w:id="785" w:author="Gerard" w:date="2015-04-08T21:50:00Z">
        <w:r>
          <w:rPr>
            <w:noProof/>
          </w:rPr>
          <w:t>237</w:t>
        </w:r>
        <w:r>
          <w:rPr>
            <w:noProof/>
          </w:rPr>
          <w:fldChar w:fldCharType="end"/>
        </w:r>
      </w:ins>
    </w:p>
    <w:p w14:paraId="7ED8C77E" w14:textId="77777777" w:rsidR="00C00DDA" w:rsidRDefault="00C00DDA">
      <w:pPr>
        <w:pStyle w:val="TOC4"/>
        <w:tabs>
          <w:tab w:val="right" w:leader="dot" w:pos="9350"/>
        </w:tabs>
        <w:rPr>
          <w:ins w:id="786" w:author="Gerard" w:date="2015-04-08T21:50:00Z"/>
          <w:rFonts w:asciiTheme="minorHAnsi" w:eastAsiaTheme="minorEastAsia" w:hAnsiTheme="minorHAnsi" w:cstheme="minorBidi"/>
          <w:noProof/>
          <w:sz w:val="24"/>
          <w:szCs w:val="24"/>
          <w:lang w:eastAsia="ja-JP"/>
        </w:rPr>
      </w:pPr>
      <w:ins w:id="787" w:author="Gerard" w:date="2015-04-08T21:50:00Z">
        <w:r>
          <w:rPr>
            <w:noProof/>
          </w:rPr>
          <w:t>8.3.1.5. Rigid body modes</w:t>
        </w:r>
        <w:r>
          <w:rPr>
            <w:noProof/>
          </w:rPr>
          <w:tab/>
        </w:r>
        <w:r>
          <w:rPr>
            <w:noProof/>
          </w:rPr>
          <w:fldChar w:fldCharType="begin"/>
        </w:r>
        <w:r>
          <w:rPr>
            <w:noProof/>
          </w:rPr>
          <w:instrText xml:space="preserve"> PAGEREF _Toc290149443 \h </w:instrText>
        </w:r>
        <w:r>
          <w:rPr>
            <w:noProof/>
          </w:rPr>
        </w:r>
      </w:ins>
      <w:r>
        <w:rPr>
          <w:noProof/>
        </w:rPr>
        <w:fldChar w:fldCharType="separate"/>
      </w:r>
      <w:ins w:id="788" w:author="Gerard" w:date="2015-04-08T21:50:00Z">
        <w:r>
          <w:rPr>
            <w:noProof/>
          </w:rPr>
          <w:t>237</w:t>
        </w:r>
        <w:r>
          <w:rPr>
            <w:noProof/>
          </w:rPr>
          <w:fldChar w:fldCharType="end"/>
        </w:r>
      </w:ins>
    </w:p>
    <w:p w14:paraId="5D6A27A8" w14:textId="77777777" w:rsidR="00C00DDA" w:rsidRDefault="00C00DDA">
      <w:pPr>
        <w:pStyle w:val="TOC3"/>
        <w:tabs>
          <w:tab w:val="right" w:leader="dot" w:pos="9350"/>
        </w:tabs>
        <w:rPr>
          <w:ins w:id="789" w:author="Gerard" w:date="2015-04-08T21:50:00Z"/>
          <w:rFonts w:asciiTheme="minorHAnsi" w:eastAsiaTheme="minorEastAsia" w:hAnsiTheme="minorHAnsi" w:cstheme="minorBidi"/>
          <w:i w:val="0"/>
          <w:iCs w:val="0"/>
          <w:noProof/>
          <w:sz w:val="24"/>
          <w:szCs w:val="24"/>
          <w:lang w:eastAsia="ja-JP"/>
        </w:rPr>
      </w:pPr>
      <w:ins w:id="790" w:author="Gerard" w:date="2015-04-08T21:50:00Z">
        <w:r w:rsidRPr="00CC06C1">
          <w:rPr>
            <w:noProof/>
            <w:color w:val="000000"/>
          </w:rPr>
          <w:t>8.3.2.</w:t>
        </w:r>
        <w:r>
          <w:rPr>
            <w:noProof/>
          </w:rPr>
          <w:t xml:space="preserve"> Failure to converge</w:t>
        </w:r>
        <w:r>
          <w:rPr>
            <w:noProof/>
          </w:rPr>
          <w:tab/>
        </w:r>
        <w:r>
          <w:rPr>
            <w:noProof/>
          </w:rPr>
          <w:fldChar w:fldCharType="begin"/>
        </w:r>
        <w:r>
          <w:rPr>
            <w:noProof/>
          </w:rPr>
          <w:instrText xml:space="preserve"> PAGEREF _Toc290149444 \h </w:instrText>
        </w:r>
        <w:r>
          <w:rPr>
            <w:noProof/>
          </w:rPr>
        </w:r>
      </w:ins>
      <w:r>
        <w:rPr>
          <w:noProof/>
        </w:rPr>
        <w:fldChar w:fldCharType="separate"/>
      </w:r>
      <w:ins w:id="791" w:author="Gerard" w:date="2015-04-08T21:50:00Z">
        <w:r>
          <w:rPr>
            <w:noProof/>
          </w:rPr>
          <w:t>237</w:t>
        </w:r>
        <w:r>
          <w:rPr>
            <w:noProof/>
          </w:rPr>
          <w:fldChar w:fldCharType="end"/>
        </w:r>
      </w:ins>
    </w:p>
    <w:p w14:paraId="4C802DAD" w14:textId="77777777" w:rsidR="00C00DDA" w:rsidRDefault="00C00DDA">
      <w:pPr>
        <w:pStyle w:val="TOC4"/>
        <w:tabs>
          <w:tab w:val="right" w:leader="dot" w:pos="9350"/>
        </w:tabs>
        <w:rPr>
          <w:ins w:id="792" w:author="Gerard" w:date="2015-04-08T21:50:00Z"/>
          <w:rFonts w:asciiTheme="minorHAnsi" w:eastAsiaTheme="minorEastAsia" w:hAnsiTheme="minorHAnsi" w:cstheme="minorBidi"/>
          <w:noProof/>
          <w:sz w:val="24"/>
          <w:szCs w:val="24"/>
          <w:lang w:eastAsia="ja-JP"/>
        </w:rPr>
      </w:pPr>
      <w:ins w:id="793" w:author="Gerard" w:date="2015-04-08T21:50:00Z">
        <w:r>
          <w:rPr>
            <w:noProof/>
          </w:rPr>
          <w:t>8.3.2.1. No loads applied</w:t>
        </w:r>
        <w:r>
          <w:rPr>
            <w:noProof/>
          </w:rPr>
          <w:tab/>
        </w:r>
        <w:r>
          <w:rPr>
            <w:noProof/>
          </w:rPr>
          <w:fldChar w:fldCharType="begin"/>
        </w:r>
        <w:r>
          <w:rPr>
            <w:noProof/>
          </w:rPr>
          <w:instrText xml:space="preserve"> PAGEREF _Toc290149445 \h </w:instrText>
        </w:r>
        <w:r>
          <w:rPr>
            <w:noProof/>
          </w:rPr>
        </w:r>
      </w:ins>
      <w:r>
        <w:rPr>
          <w:noProof/>
        </w:rPr>
        <w:fldChar w:fldCharType="separate"/>
      </w:r>
      <w:ins w:id="794" w:author="Gerard" w:date="2015-04-08T21:50:00Z">
        <w:r>
          <w:rPr>
            <w:noProof/>
          </w:rPr>
          <w:t>238</w:t>
        </w:r>
        <w:r>
          <w:rPr>
            <w:noProof/>
          </w:rPr>
          <w:fldChar w:fldCharType="end"/>
        </w:r>
      </w:ins>
    </w:p>
    <w:p w14:paraId="6C6510EC" w14:textId="77777777" w:rsidR="00C00DDA" w:rsidRDefault="00C00DDA">
      <w:pPr>
        <w:pStyle w:val="TOC4"/>
        <w:tabs>
          <w:tab w:val="right" w:leader="dot" w:pos="9350"/>
        </w:tabs>
        <w:rPr>
          <w:ins w:id="795" w:author="Gerard" w:date="2015-04-08T21:50:00Z"/>
          <w:rFonts w:asciiTheme="minorHAnsi" w:eastAsiaTheme="minorEastAsia" w:hAnsiTheme="minorHAnsi" w:cstheme="minorBidi"/>
          <w:noProof/>
          <w:sz w:val="24"/>
          <w:szCs w:val="24"/>
          <w:lang w:eastAsia="ja-JP"/>
        </w:rPr>
      </w:pPr>
      <w:ins w:id="796" w:author="Gerard" w:date="2015-04-08T21:50:00Z">
        <w:r>
          <w:rPr>
            <w:noProof/>
          </w:rPr>
          <w:t>8.3.2.2. Convergence Tolerance Too Tight</w:t>
        </w:r>
        <w:r>
          <w:rPr>
            <w:noProof/>
          </w:rPr>
          <w:tab/>
        </w:r>
        <w:r>
          <w:rPr>
            <w:noProof/>
          </w:rPr>
          <w:fldChar w:fldCharType="begin"/>
        </w:r>
        <w:r>
          <w:rPr>
            <w:noProof/>
          </w:rPr>
          <w:instrText xml:space="preserve"> PAGEREF _Toc290149446 \h </w:instrText>
        </w:r>
        <w:r>
          <w:rPr>
            <w:noProof/>
          </w:rPr>
        </w:r>
      </w:ins>
      <w:r>
        <w:rPr>
          <w:noProof/>
        </w:rPr>
        <w:fldChar w:fldCharType="separate"/>
      </w:r>
      <w:ins w:id="797" w:author="Gerard" w:date="2015-04-08T21:50:00Z">
        <w:r>
          <w:rPr>
            <w:noProof/>
          </w:rPr>
          <w:t>238</w:t>
        </w:r>
        <w:r>
          <w:rPr>
            <w:noProof/>
          </w:rPr>
          <w:fldChar w:fldCharType="end"/>
        </w:r>
      </w:ins>
    </w:p>
    <w:p w14:paraId="7C472E15" w14:textId="77777777" w:rsidR="00C00DDA" w:rsidRDefault="00C00DDA">
      <w:pPr>
        <w:pStyle w:val="TOC4"/>
        <w:tabs>
          <w:tab w:val="right" w:leader="dot" w:pos="9350"/>
        </w:tabs>
        <w:rPr>
          <w:ins w:id="798" w:author="Gerard" w:date="2015-04-08T21:50:00Z"/>
          <w:rFonts w:asciiTheme="minorHAnsi" w:eastAsiaTheme="minorEastAsia" w:hAnsiTheme="minorHAnsi" w:cstheme="minorBidi"/>
          <w:noProof/>
          <w:sz w:val="24"/>
          <w:szCs w:val="24"/>
          <w:lang w:eastAsia="ja-JP"/>
        </w:rPr>
      </w:pPr>
      <w:ins w:id="799" w:author="Gerard" w:date="2015-04-08T21:50:00Z">
        <w:r>
          <w:rPr>
            <w:noProof/>
          </w:rPr>
          <w:t>8.3.2.3. Forcing convergence</w:t>
        </w:r>
        <w:r>
          <w:rPr>
            <w:noProof/>
          </w:rPr>
          <w:tab/>
        </w:r>
        <w:r>
          <w:rPr>
            <w:noProof/>
          </w:rPr>
          <w:fldChar w:fldCharType="begin"/>
        </w:r>
        <w:r>
          <w:rPr>
            <w:noProof/>
          </w:rPr>
          <w:instrText xml:space="preserve"> PAGEREF _Toc290149447 \h </w:instrText>
        </w:r>
        <w:r>
          <w:rPr>
            <w:noProof/>
          </w:rPr>
        </w:r>
      </w:ins>
      <w:r>
        <w:rPr>
          <w:noProof/>
        </w:rPr>
        <w:fldChar w:fldCharType="separate"/>
      </w:r>
      <w:ins w:id="800" w:author="Gerard" w:date="2015-04-08T21:50:00Z">
        <w:r>
          <w:rPr>
            <w:noProof/>
          </w:rPr>
          <w:t>238</w:t>
        </w:r>
        <w:r>
          <w:rPr>
            <w:noProof/>
          </w:rPr>
          <w:fldChar w:fldCharType="end"/>
        </w:r>
      </w:ins>
    </w:p>
    <w:p w14:paraId="51BFE1AD" w14:textId="77777777" w:rsidR="00C00DDA" w:rsidRDefault="00C00DDA">
      <w:pPr>
        <w:pStyle w:val="TOC4"/>
        <w:tabs>
          <w:tab w:val="right" w:leader="dot" w:pos="9350"/>
        </w:tabs>
        <w:rPr>
          <w:ins w:id="801" w:author="Gerard" w:date="2015-04-08T21:50:00Z"/>
          <w:rFonts w:asciiTheme="minorHAnsi" w:eastAsiaTheme="minorEastAsia" w:hAnsiTheme="minorHAnsi" w:cstheme="minorBidi"/>
          <w:noProof/>
          <w:sz w:val="24"/>
          <w:szCs w:val="24"/>
          <w:lang w:eastAsia="ja-JP"/>
        </w:rPr>
      </w:pPr>
      <w:ins w:id="802" w:author="Gerard" w:date="2015-04-08T21:50:00Z">
        <w:r>
          <w:rPr>
            <w:noProof/>
          </w:rPr>
          <w:t>8.3.2.4. Problems due to Contact</w:t>
        </w:r>
        <w:r>
          <w:rPr>
            <w:noProof/>
          </w:rPr>
          <w:tab/>
        </w:r>
        <w:r>
          <w:rPr>
            <w:noProof/>
          </w:rPr>
          <w:fldChar w:fldCharType="begin"/>
        </w:r>
        <w:r>
          <w:rPr>
            <w:noProof/>
          </w:rPr>
          <w:instrText xml:space="preserve"> PAGEREF _Toc290149448 \h </w:instrText>
        </w:r>
        <w:r>
          <w:rPr>
            <w:noProof/>
          </w:rPr>
        </w:r>
      </w:ins>
      <w:r>
        <w:rPr>
          <w:noProof/>
        </w:rPr>
        <w:fldChar w:fldCharType="separate"/>
      </w:r>
      <w:ins w:id="803" w:author="Gerard" w:date="2015-04-08T21:50:00Z">
        <w:r>
          <w:rPr>
            <w:noProof/>
          </w:rPr>
          <w:t>239</w:t>
        </w:r>
        <w:r>
          <w:rPr>
            <w:noProof/>
          </w:rPr>
          <w:fldChar w:fldCharType="end"/>
        </w:r>
      </w:ins>
    </w:p>
    <w:p w14:paraId="4941820A" w14:textId="77777777" w:rsidR="00C00DDA" w:rsidRDefault="00C00DDA">
      <w:pPr>
        <w:pStyle w:val="TOC2"/>
        <w:tabs>
          <w:tab w:val="right" w:leader="dot" w:pos="9350"/>
        </w:tabs>
        <w:rPr>
          <w:ins w:id="804" w:author="Gerard" w:date="2015-04-08T21:50:00Z"/>
          <w:rFonts w:asciiTheme="minorHAnsi" w:eastAsiaTheme="minorEastAsia" w:hAnsiTheme="minorHAnsi" w:cstheme="minorBidi"/>
          <w:smallCaps w:val="0"/>
          <w:noProof/>
          <w:sz w:val="24"/>
          <w:szCs w:val="24"/>
          <w:lang w:eastAsia="ja-JP"/>
        </w:rPr>
      </w:pPr>
      <w:ins w:id="805" w:author="Gerard" w:date="2015-04-08T21:50:00Z">
        <w:r>
          <w:rPr>
            <w:noProof/>
          </w:rPr>
          <w:t>8.4. Guidelines for Contact Problems</w:t>
        </w:r>
        <w:r>
          <w:rPr>
            <w:noProof/>
          </w:rPr>
          <w:tab/>
        </w:r>
        <w:r>
          <w:rPr>
            <w:noProof/>
          </w:rPr>
          <w:fldChar w:fldCharType="begin"/>
        </w:r>
        <w:r>
          <w:rPr>
            <w:noProof/>
          </w:rPr>
          <w:instrText xml:space="preserve"> PAGEREF _Toc290149449 \h </w:instrText>
        </w:r>
        <w:r>
          <w:rPr>
            <w:noProof/>
          </w:rPr>
        </w:r>
      </w:ins>
      <w:r>
        <w:rPr>
          <w:noProof/>
        </w:rPr>
        <w:fldChar w:fldCharType="separate"/>
      </w:r>
      <w:ins w:id="806" w:author="Gerard" w:date="2015-04-08T21:50:00Z">
        <w:r>
          <w:rPr>
            <w:noProof/>
          </w:rPr>
          <w:t>239</w:t>
        </w:r>
        <w:r>
          <w:rPr>
            <w:noProof/>
          </w:rPr>
          <w:fldChar w:fldCharType="end"/>
        </w:r>
      </w:ins>
    </w:p>
    <w:p w14:paraId="71268B74" w14:textId="77777777" w:rsidR="00C00DDA" w:rsidRDefault="00C00DDA">
      <w:pPr>
        <w:pStyle w:val="TOC3"/>
        <w:tabs>
          <w:tab w:val="right" w:leader="dot" w:pos="9350"/>
        </w:tabs>
        <w:rPr>
          <w:ins w:id="807" w:author="Gerard" w:date="2015-04-08T21:50:00Z"/>
          <w:rFonts w:asciiTheme="minorHAnsi" w:eastAsiaTheme="minorEastAsia" w:hAnsiTheme="minorHAnsi" w:cstheme="minorBidi"/>
          <w:i w:val="0"/>
          <w:iCs w:val="0"/>
          <w:noProof/>
          <w:sz w:val="24"/>
          <w:szCs w:val="24"/>
          <w:lang w:eastAsia="ja-JP"/>
        </w:rPr>
      </w:pPr>
      <w:ins w:id="808" w:author="Gerard" w:date="2015-04-08T21:50:00Z">
        <w:r w:rsidRPr="00CC06C1">
          <w:rPr>
            <w:noProof/>
            <w:color w:val="000000"/>
          </w:rPr>
          <w:t>8.4.1.</w:t>
        </w:r>
        <w:r>
          <w:rPr>
            <w:noProof/>
          </w:rPr>
          <w:t xml:space="preserve"> The penalty method</w:t>
        </w:r>
        <w:r>
          <w:rPr>
            <w:noProof/>
          </w:rPr>
          <w:tab/>
        </w:r>
        <w:r>
          <w:rPr>
            <w:noProof/>
          </w:rPr>
          <w:fldChar w:fldCharType="begin"/>
        </w:r>
        <w:r>
          <w:rPr>
            <w:noProof/>
          </w:rPr>
          <w:instrText xml:space="preserve"> PAGEREF _Toc290149450 \h </w:instrText>
        </w:r>
        <w:r>
          <w:rPr>
            <w:noProof/>
          </w:rPr>
        </w:r>
      </w:ins>
      <w:r>
        <w:rPr>
          <w:noProof/>
        </w:rPr>
        <w:fldChar w:fldCharType="separate"/>
      </w:r>
      <w:ins w:id="809" w:author="Gerard" w:date="2015-04-08T21:50:00Z">
        <w:r>
          <w:rPr>
            <w:noProof/>
          </w:rPr>
          <w:t>239</w:t>
        </w:r>
        <w:r>
          <w:rPr>
            <w:noProof/>
          </w:rPr>
          <w:fldChar w:fldCharType="end"/>
        </w:r>
      </w:ins>
    </w:p>
    <w:p w14:paraId="6EC0C877" w14:textId="77777777" w:rsidR="00C00DDA" w:rsidRDefault="00C00DDA">
      <w:pPr>
        <w:pStyle w:val="TOC3"/>
        <w:tabs>
          <w:tab w:val="right" w:leader="dot" w:pos="9350"/>
        </w:tabs>
        <w:rPr>
          <w:ins w:id="810" w:author="Gerard" w:date="2015-04-08T21:50:00Z"/>
          <w:rFonts w:asciiTheme="minorHAnsi" w:eastAsiaTheme="minorEastAsia" w:hAnsiTheme="minorHAnsi" w:cstheme="minorBidi"/>
          <w:i w:val="0"/>
          <w:iCs w:val="0"/>
          <w:noProof/>
          <w:sz w:val="24"/>
          <w:szCs w:val="24"/>
          <w:lang w:eastAsia="ja-JP"/>
        </w:rPr>
      </w:pPr>
      <w:ins w:id="811" w:author="Gerard" w:date="2015-04-08T21:50:00Z">
        <w:r w:rsidRPr="00CC06C1">
          <w:rPr>
            <w:noProof/>
            <w:color w:val="000000"/>
          </w:rPr>
          <w:t>8.4.2.</w:t>
        </w:r>
        <w:r>
          <w:rPr>
            <w:noProof/>
          </w:rPr>
          <w:t xml:space="preserve"> Augmented Lagrangian Method</w:t>
        </w:r>
        <w:r>
          <w:rPr>
            <w:noProof/>
          </w:rPr>
          <w:tab/>
        </w:r>
        <w:r>
          <w:rPr>
            <w:noProof/>
          </w:rPr>
          <w:fldChar w:fldCharType="begin"/>
        </w:r>
        <w:r>
          <w:rPr>
            <w:noProof/>
          </w:rPr>
          <w:instrText xml:space="preserve"> PAGEREF _Toc290149451 \h </w:instrText>
        </w:r>
        <w:r>
          <w:rPr>
            <w:noProof/>
          </w:rPr>
        </w:r>
      </w:ins>
      <w:r>
        <w:rPr>
          <w:noProof/>
        </w:rPr>
        <w:fldChar w:fldCharType="separate"/>
      </w:r>
      <w:ins w:id="812" w:author="Gerard" w:date="2015-04-08T21:50:00Z">
        <w:r>
          <w:rPr>
            <w:noProof/>
          </w:rPr>
          <w:t>239</w:t>
        </w:r>
        <w:r>
          <w:rPr>
            <w:noProof/>
          </w:rPr>
          <w:fldChar w:fldCharType="end"/>
        </w:r>
      </w:ins>
    </w:p>
    <w:p w14:paraId="74D769A6" w14:textId="77777777" w:rsidR="00C00DDA" w:rsidRDefault="00C00DDA">
      <w:pPr>
        <w:pStyle w:val="TOC3"/>
        <w:tabs>
          <w:tab w:val="right" w:leader="dot" w:pos="9350"/>
        </w:tabs>
        <w:rPr>
          <w:ins w:id="813" w:author="Gerard" w:date="2015-04-08T21:50:00Z"/>
          <w:rFonts w:asciiTheme="minorHAnsi" w:eastAsiaTheme="minorEastAsia" w:hAnsiTheme="minorHAnsi" w:cstheme="minorBidi"/>
          <w:i w:val="0"/>
          <w:iCs w:val="0"/>
          <w:noProof/>
          <w:sz w:val="24"/>
          <w:szCs w:val="24"/>
          <w:lang w:eastAsia="ja-JP"/>
        </w:rPr>
      </w:pPr>
      <w:ins w:id="814" w:author="Gerard" w:date="2015-04-08T21:50:00Z">
        <w:r w:rsidRPr="00CC06C1">
          <w:rPr>
            <w:noProof/>
            <w:color w:val="000000"/>
          </w:rPr>
          <w:t>8.4.3.</w:t>
        </w:r>
        <w:r>
          <w:rPr>
            <w:noProof/>
          </w:rPr>
          <w:t xml:space="preserve"> Initial Separation</w:t>
        </w:r>
        <w:r>
          <w:rPr>
            <w:noProof/>
          </w:rPr>
          <w:tab/>
        </w:r>
        <w:r>
          <w:rPr>
            <w:noProof/>
          </w:rPr>
          <w:fldChar w:fldCharType="begin"/>
        </w:r>
        <w:r>
          <w:rPr>
            <w:noProof/>
          </w:rPr>
          <w:instrText xml:space="preserve"> PAGEREF _Toc290149452 \h </w:instrText>
        </w:r>
        <w:r>
          <w:rPr>
            <w:noProof/>
          </w:rPr>
        </w:r>
      </w:ins>
      <w:r>
        <w:rPr>
          <w:noProof/>
        </w:rPr>
        <w:fldChar w:fldCharType="separate"/>
      </w:r>
      <w:ins w:id="815" w:author="Gerard" w:date="2015-04-08T21:50:00Z">
        <w:r>
          <w:rPr>
            <w:noProof/>
          </w:rPr>
          <w:t>240</w:t>
        </w:r>
        <w:r>
          <w:rPr>
            <w:noProof/>
          </w:rPr>
          <w:fldChar w:fldCharType="end"/>
        </w:r>
      </w:ins>
    </w:p>
    <w:p w14:paraId="06FCFF38" w14:textId="77777777" w:rsidR="00C00DDA" w:rsidRDefault="00C00DDA">
      <w:pPr>
        <w:pStyle w:val="TOC2"/>
        <w:tabs>
          <w:tab w:val="right" w:leader="dot" w:pos="9350"/>
        </w:tabs>
        <w:rPr>
          <w:ins w:id="816" w:author="Gerard" w:date="2015-04-08T21:50:00Z"/>
          <w:rFonts w:asciiTheme="minorHAnsi" w:eastAsiaTheme="minorEastAsia" w:hAnsiTheme="minorHAnsi" w:cstheme="minorBidi"/>
          <w:smallCaps w:val="0"/>
          <w:noProof/>
          <w:sz w:val="24"/>
          <w:szCs w:val="24"/>
          <w:lang w:eastAsia="ja-JP"/>
        </w:rPr>
      </w:pPr>
      <w:ins w:id="817" w:author="Gerard" w:date="2015-04-08T21:50:00Z">
        <w:r>
          <w:rPr>
            <w:noProof/>
          </w:rPr>
          <w:t>8.5. Guidelines for Multiphasic Analyses</w:t>
        </w:r>
        <w:r>
          <w:rPr>
            <w:noProof/>
          </w:rPr>
          <w:tab/>
        </w:r>
        <w:r>
          <w:rPr>
            <w:noProof/>
          </w:rPr>
          <w:fldChar w:fldCharType="begin"/>
        </w:r>
        <w:r>
          <w:rPr>
            <w:noProof/>
          </w:rPr>
          <w:instrText xml:space="preserve"> PAGEREF _Toc290149453 \h </w:instrText>
        </w:r>
        <w:r>
          <w:rPr>
            <w:noProof/>
          </w:rPr>
        </w:r>
      </w:ins>
      <w:r>
        <w:rPr>
          <w:noProof/>
        </w:rPr>
        <w:fldChar w:fldCharType="separate"/>
      </w:r>
      <w:ins w:id="818" w:author="Gerard" w:date="2015-04-08T21:50:00Z">
        <w:r>
          <w:rPr>
            <w:noProof/>
          </w:rPr>
          <w:t>240</w:t>
        </w:r>
        <w:r>
          <w:rPr>
            <w:noProof/>
          </w:rPr>
          <w:fldChar w:fldCharType="end"/>
        </w:r>
      </w:ins>
    </w:p>
    <w:p w14:paraId="32D7A8D6" w14:textId="77777777" w:rsidR="00C00DDA" w:rsidRDefault="00C00DDA">
      <w:pPr>
        <w:pStyle w:val="TOC3"/>
        <w:tabs>
          <w:tab w:val="right" w:leader="dot" w:pos="9350"/>
        </w:tabs>
        <w:rPr>
          <w:ins w:id="819" w:author="Gerard" w:date="2015-04-08T21:50:00Z"/>
          <w:rFonts w:asciiTheme="minorHAnsi" w:eastAsiaTheme="minorEastAsia" w:hAnsiTheme="minorHAnsi" w:cstheme="minorBidi"/>
          <w:i w:val="0"/>
          <w:iCs w:val="0"/>
          <w:noProof/>
          <w:sz w:val="24"/>
          <w:szCs w:val="24"/>
          <w:lang w:eastAsia="ja-JP"/>
        </w:rPr>
      </w:pPr>
      <w:ins w:id="820" w:author="Gerard" w:date="2015-04-08T21:50:00Z">
        <w:r w:rsidRPr="00CC06C1">
          <w:rPr>
            <w:noProof/>
            <w:color w:val="000000"/>
          </w:rPr>
          <w:t>8.5.1.</w:t>
        </w:r>
        <w:r>
          <w:rPr>
            <w:noProof/>
          </w:rPr>
          <w:t xml:space="preserve"> Initial State of Swelling</w:t>
        </w:r>
        <w:r>
          <w:rPr>
            <w:noProof/>
          </w:rPr>
          <w:tab/>
        </w:r>
        <w:r>
          <w:rPr>
            <w:noProof/>
          </w:rPr>
          <w:fldChar w:fldCharType="begin"/>
        </w:r>
        <w:r>
          <w:rPr>
            <w:noProof/>
          </w:rPr>
          <w:instrText xml:space="preserve"> PAGEREF _Toc290149454 \h </w:instrText>
        </w:r>
        <w:r>
          <w:rPr>
            <w:noProof/>
          </w:rPr>
        </w:r>
      </w:ins>
      <w:r>
        <w:rPr>
          <w:noProof/>
        </w:rPr>
        <w:fldChar w:fldCharType="separate"/>
      </w:r>
      <w:ins w:id="821" w:author="Gerard" w:date="2015-04-08T21:50:00Z">
        <w:r>
          <w:rPr>
            <w:noProof/>
          </w:rPr>
          <w:t>240</w:t>
        </w:r>
        <w:r>
          <w:rPr>
            <w:noProof/>
          </w:rPr>
          <w:fldChar w:fldCharType="end"/>
        </w:r>
      </w:ins>
    </w:p>
    <w:p w14:paraId="1674FB01" w14:textId="77777777" w:rsidR="00C00DDA" w:rsidRDefault="00C00DDA">
      <w:pPr>
        <w:pStyle w:val="TOC3"/>
        <w:tabs>
          <w:tab w:val="right" w:leader="dot" w:pos="9350"/>
        </w:tabs>
        <w:rPr>
          <w:ins w:id="822" w:author="Gerard" w:date="2015-04-08T21:50:00Z"/>
          <w:rFonts w:asciiTheme="minorHAnsi" w:eastAsiaTheme="minorEastAsia" w:hAnsiTheme="minorHAnsi" w:cstheme="minorBidi"/>
          <w:i w:val="0"/>
          <w:iCs w:val="0"/>
          <w:noProof/>
          <w:sz w:val="24"/>
          <w:szCs w:val="24"/>
          <w:lang w:eastAsia="ja-JP"/>
        </w:rPr>
      </w:pPr>
      <w:ins w:id="823" w:author="Gerard" w:date="2015-04-08T21:50:00Z">
        <w:r w:rsidRPr="00CC06C1">
          <w:rPr>
            <w:noProof/>
            <w:color w:val="000000"/>
          </w:rPr>
          <w:t>8.5.2.</w:t>
        </w:r>
        <w:r>
          <w:rPr>
            <w:noProof/>
          </w:rPr>
          <w:t xml:space="preserve"> Prescribed Boundary Conditions</w:t>
        </w:r>
        <w:r>
          <w:rPr>
            <w:noProof/>
          </w:rPr>
          <w:tab/>
        </w:r>
        <w:r>
          <w:rPr>
            <w:noProof/>
          </w:rPr>
          <w:fldChar w:fldCharType="begin"/>
        </w:r>
        <w:r>
          <w:rPr>
            <w:noProof/>
          </w:rPr>
          <w:instrText xml:space="preserve"> PAGEREF _Toc290149455 \h </w:instrText>
        </w:r>
        <w:r>
          <w:rPr>
            <w:noProof/>
          </w:rPr>
        </w:r>
      </w:ins>
      <w:r>
        <w:rPr>
          <w:noProof/>
        </w:rPr>
        <w:fldChar w:fldCharType="separate"/>
      </w:r>
      <w:ins w:id="824" w:author="Gerard" w:date="2015-04-08T21:50:00Z">
        <w:r>
          <w:rPr>
            <w:noProof/>
          </w:rPr>
          <w:t>241</w:t>
        </w:r>
        <w:r>
          <w:rPr>
            <w:noProof/>
          </w:rPr>
          <w:fldChar w:fldCharType="end"/>
        </w:r>
      </w:ins>
    </w:p>
    <w:p w14:paraId="20CE0000" w14:textId="77777777" w:rsidR="00C00DDA" w:rsidRDefault="00C00DDA">
      <w:pPr>
        <w:pStyle w:val="TOC3"/>
        <w:tabs>
          <w:tab w:val="right" w:leader="dot" w:pos="9350"/>
        </w:tabs>
        <w:rPr>
          <w:ins w:id="825" w:author="Gerard" w:date="2015-04-08T21:50:00Z"/>
          <w:rFonts w:asciiTheme="minorHAnsi" w:eastAsiaTheme="minorEastAsia" w:hAnsiTheme="minorHAnsi" w:cstheme="minorBidi"/>
          <w:i w:val="0"/>
          <w:iCs w:val="0"/>
          <w:noProof/>
          <w:sz w:val="24"/>
          <w:szCs w:val="24"/>
          <w:lang w:eastAsia="ja-JP"/>
        </w:rPr>
      </w:pPr>
      <w:ins w:id="826" w:author="Gerard" w:date="2015-04-08T21:50:00Z">
        <w:r w:rsidRPr="00CC06C1">
          <w:rPr>
            <w:noProof/>
            <w:color w:val="000000"/>
          </w:rPr>
          <w:t>8.5.3.</w:t>
        </w:r>
        <w:r>
          <w:rPr>
            <w:noProof/>
          </w:rPr>
          <w:t xml:space="preserve"> Prescribed Initial Conditions</w:t>
        </w:r>
        <w:r>
          <w:rPr>
            <w:noProof/>
          </w:rPr>
          <w:tab/>
        </w:r>
        <w:r>
          <w:rPr>
            <w:noProof/>
          </w:rPr>
          <w:fldChar w:fldCharType="begin"/>
        </w:r>
        <w:r>
          <w:rPr>
            <w:noProof/>
          </w:rPr>
          <w:instrText xml:space="preserve"> PAGEREF _Toc290149456 \h </w:instrText>
        </w:r>
        <w:r>
          <w:rPr>
            <w:noProof/>
          </w:rPr>
        </w:r>
      </w:ins>
      <w:r>
        <w:rPr>
          <w:noProof/>
        </w:rPr>
        <w:fldChar w:fldCharType="separate"/>
      </w:r>
      <w:ins w:id="827" w:author="Gerard" w:date="2015-04-08T21:50:00Z">
        <w:r>
          <w:rPr>
            <w:noProof/>
          </w:rPr>
          <w:t>242</w:t>
        </w:r>
        <w:r>
          <w:rPr>
            <w:noProof/>
          </w:rPr>
          <w:fldChar w:fldCharType="end"/>
        </w:r>
      </w:ins>
    </w:p>
    <w:p w14:paraId="19E2C10A" w14:textId="77777777" w:rsidR="00C00DDA" w:rsidRDefault="00C00DDA">
      <w:pPr>
        <w:pStyle w:val="TOC3"/>
        <w:tabs>
          <w:tab w:val="right" w:leader="dot" w:pos="9350"/>
        </w:tabs>
        <w:rPr>
          <w:ins w:id="828" w:author="Gerard" w:date="2015-04-08T21:50:00Z"/>
          <w:rFonts w:asciiTheme="minorHAnsi" w:eastAsiaTheme="minorEastAsia" w:hAnsiTheme="minorHAnsi" w:cstheme="minorBidi"/>
          <w:i w:val="0"/>
          <w:iCs w:val="0"/>
          <w:noProof/>
          <w:sz w:val="24"/>
          <w:szCs w:val="24"/>
          <w:lang w:eastAsia="ja-JP"/>
        </w:rPr>
      </w:pPr>
      <w:ins w:id="829" w:author="Gerard" w:date="2015-04-08T21:50:00Z">
        <w:r w:rsidRPr="00CC06C1">
          <w:rPr>
            <w:noProof/>
            <w:color w:val="000000"/>
          </w:rPr>
          <w:t>8.5.4.</w:t>
        </w:r>
        <w:r>
          <w:rPr>
            <w:noProof/>
          </w:rPr>
          <w:t xml:space="preserve"> Prescribed Effective Solute Flux</w:t>
        </w:r>
        <w:r>
          <w:rPr>
            <w:noProof/>
          </w:rPr>
          <w:tab/>
        </w:r>
        <w:r>
          <w:rPr>
            <w:noProof/>
          </w:rPr>
          <w:fldChar w:fldCharType="begin"/>
        </w:r>
        <w:r>
          <w:rPr>
            <w:noProof/>
          </w:rPr>
          <w:instrText xml:space="preserve"> PAGEREF _Toc290149457 \h </w:instrText>
        </w:r>
        <w:r>
          <w:rPr>
            <w:noProof/>
          </w:rPr>
        </w:r>
      </w:ins>
      <w:r>
        <w:rPr>
          <w:noProof/>
        </w:rPr>
        <w:fldChar w:fldCharType="separate"/>
      </w:r>
      <w:ins w:id="830" w:author="Gerard" w:date="2015-04-08T21:50:00Z">
        <w:r>
          <w:rPr>
            <w:noProof/>
          </w:rPr>
          <w:t>242</w:t>
        </w:r>
        <w:r>
          <w:rPr>
            <w:noProof/>
          </w:rPr>
          <w:fldChar w:fldCharType="end"/>
        </w:r>
      </w:ins>
    </w:p>
    <w:p w14:paraId="2B146996" w14:textId="77777777" w:rsidR="00C00DDA" w:rsidRDefault="00C00DDA">
      <w:pPr>
        <w:pStyle w:val="TOC3"/>
        <w:tabs>
          <w:tab w:val="right" w:leader="dot" w:pos="9350"/>
        </w:tabs>
        <w:rPr>
          <w:ins w:id="831" w:author="Gerard" w:date="2015-04-08T21:50:00Z"/>
          <w:rFonts w:asciiTheme="minorHAnsi" w:eastAsiaTheme="minorEastAsia" w:hAnsiTheme="minorHAnsi" w:cstheme="minorBidi"/>
          <w:i w:val="0"/>
          <w:iCs w:val="0"/>
          <w:noProof/>
          <w:sz w:val="24"/>
          <w:szCs w:val="24"/>
          <w:lang w:eastAsia="ja-JP"/>
        </w:rPr>
      </w:pPr>
      <w:ins w:id="832" w:author="Gerard" w:date="2015-04-08T21:50:00Z">
        <w:r w:rsidRPr="00CC06C1">
          <w:rPr>
            <w:noProof/>
            <w:color w:val="000000"/>
          </w:rPr>
          <w:t>8.5.5.</w:t>
        </w:r>
        <w:r>
          <w:rPr>
            <w:noProof/>
          </w:rPr>
          <w:t xml:space="preserve"> Prescribed Electric Current Density</w:t>
        </w:r>
        <w:r>
          <w:rPr>
            <w:noProof/>
          </w:rPr>
          <w:tab/>
        </w:r>
        <w:r>
          <w:rPr>
            <w:noProof/>
          </w:rPr>
          <w:fldChar w:fldCharType="begin"/>
        </w:r>
        <w:r>
          <w:rPr>
            <w:noProof/>
          </w:rPr>
          <w:instrText xml:space="preserve"> PAGEREF _Toc290149458 \h </w:instrText>
        </w:r>
        <w:r>
          <w:rPr>
            <w:noProof/>
          </w:rPr>
        </w:r>
      </w:ins>
      <w:r>
        <w:rPr>
          <w:noProof/>
        </w:rPr>
        <w:fldChar w:fldCharType="separate"/>
      </w:r>
      <w:ins w:id="833" w:author="Gerard" w:date="2015-04-08T21:50:00Z">
        <w:r>
          <w:rPr>
            <w:noProof/>
          </w:rPr>
          <w:t>242</w:t>
        </w:r>
        <w:r>
          <w:rPr>
            <w:noProof/>
          </w:rPr>
          <w:fldChar w:fldCharType="end"/>
        </w:r>
      </w:ins>
    </w:p>
    <w:p w14:paraId="492367DF" w14:textId="77777777" w:rsidR="00C00DDA" w:rsidRDefault="00C00DDA">
      <w:pPr>
        <w:pStyle w:val="TOC3"/>
        <w:tabs>
          <w:tab w:val="right" w:leader="dot" w:pos="9350"/>
        </w:tabs>
        <w:rPr>
          <w:ins w:id="834" w:author="Gerard" w:date="2015-04-08T21:50:00Z"/>
          <w:rFonts w:asciiTheme="minorHAnsi" w:eastAsiaTheme="minorEastAsia" w:hAnsiTheme="minorHAnsi" w:cstheme="minorBidi"/>
          <w:i w:val="0"/>
          <w:iCs w:val="0"/>
          <w:noProof/>
          <w:sz w:val="24"/>
          <w:szCs w:val="24"/>
          <w:lang w:eastAsia="ja-JP"/>
        </w:rPr>
      </w:pPr>
      <w:ins w:id="835" w:author="Gerard" w:date="2015-04-08T21:50:00Z">
        <w:r w:rsidRPr="00CC06C1">
          <w:rPr>
            <w:noProof/>
            <w:color w:val="000000"/>
          </w:rPr>
          <w:t>8.5.6.</w:t>
        </w:r>
        <w:r>
          <w:rPr>
            <w:noProof/>
          </w:rPr>
          <w:t xml:space="preserve"> Electrical Grounding</w:t>
        </w:r>
        <w:r>
          <w:rPr>
            <w:noProof/>
          </w:rPr>
          <w:tab/>
        </w:r>
        <w:r>
          <w:rPr>
            <w:noProof/>
          </w:rPr>
          <w:fldChar w:fldCharType="begin"/>
        </w:r>
        <w:r>
          <w:rPr>
            <w:noProof/>
          </w:rPr>
          <w:instrText xml:space="preserve"> PAGEREF _Toc290149459 \h </w:instrText>
        </w:r>
        <w:r>
          <w:rPr>
            <w:noProof/>
          </w:rPr>
        </w:r>
      </w:ins>
      <w:r>
        <w:rPr>
          <w:noProof/>
        </w:rPr>
        <w:fldChar w:fldCharType="separate"/>
      </w:r>
      <w:ins w:id="836" w:author="Gerard" w:date="2015-04-08T21:50:00Z">
        <w:r>
          <w:rPr>
            <w:noProof/>
          </w:rPr>
          <w:t>243</w:t>
        </w:r>
        <w:r>
          <w:rPr>
            <w:noProof/>
          </w:rPr>
          <w:fldChar w:fldCharType="end"/>
        </w:r>
      </w:ins>
    </w:p>
    <w:p w14:paraId="6E54C1AE" w14:textId="77777777" w:rsidR="00C00DDA" w:rsidRDefault="00C00DDA">
      <w:pPr>
        <w:pStyle w:val="TOC2"/>
        <w:tabs>
          <w:tab w:val="right" w:leader="dot" w:pos="9350"/>
        </w:tabs>
        <w:rPr>
          <w:ins w:id="837" w:author="Gerard" w:date="2015-04-08T21:50:00Z"/>
          <w:rFonts w:asciiTheme="minorHAnsi" w:eastAsiaTheme="minorEastAsia" w:hAnsiTheme="minorHAnsi" w:cstheme="minorBidi"/>
          <w:smallCaps w:val="0"/>
          <w:noProof/>
          <w:sz w:val="24"/>
          <w:szCs w:val="24"/>
          <w:lang w:eastAsia="ja-JP"/>
        </w:rPr>
      </w:pPr>
      <w:ins w:id="838" w:author="Gerard" w:date="2015-04-08T21:50:00Z">
        <w:r>
          <w:rPr>
            <w:noProof/>
          </w:rPr>
          <w:t>8.6. Understanding the Solution</w:t>
        </w:r>
        <w:r>
          <w:rPr>
            <w:noProof/>
          </w:rPr>
          <w:tab/>
        </w:r>
        <w:r>
          <w:rPr>
            <w:noProof/>
          </w:rPr>
          <w:fldChar w:fldCharType="begin"/>
        </w:r>
        <w:r>
          <w:rPr>
            <w:noProof/>
          </w:rPr>
          <w:instrText xml:space="preserve"> PAGEREF _Toc290149460 \h </w:instrText>
        </w:r>
        <w:r>
          <w:rPr>
            <w:noProof/>
          </w:rPr>
        </w:r>
      </w:ins>
      <w:r>
        <w:rPr>
          <w:noProof/>
        </w:rPr>
        <w:fldChar w:fldCharType="separate"/>
      </w:r>
      <w:ins w:id="839" w:author="Gerard" w:date="2015-04-08T21:50:00Z">
        <w:r>
          <w:rPr>
            <w:noProof/>
          </w:rPr>
          <w:t>243</w:t>
        </w:r>
        <w:r>
          <w:rPr>
            <w:noProof/>
          </w:rPr>
          <w:fldChar w:fldCharType="end"/>
        </w:r>
      </w:ins>
    </w:p>
    <w:p w14:paraId="44973116" w14:textId="77777777" w:rsidR="00C00DDA" w:rsidRDefault="00C00DDA">
      <w:pPr>
        <w:pStyle w:val="TOC3"/>
        <w:tabs>
          <w:tab w:val="right" w:leader="dot" w:pos="9350"/>
        </w:tabs>
        <w:rPr>
          <w:ins w:id="840" w:author="Gerard" w:date="2015-04-08T21:50:00Z"/>
          <w:rFonts w:asciiTheme="minorHAnsi" w:eastAsiaTheme="minorEastAsia" w:hAnsiTheme="minorHAnsi" w:cstheme="minorBidi"/>
          <w:i w:val="0"/>
          <w:iCs w:val="0"/>
          <w:noProof/>
          <w:sz w:val="24"/>
          <w:szCs w:val="24"/>
          <w:lang w:eastAsia="ja-JP"/>
        </w:rPr>
      </w:pPr>
      <w:ins w:id="841" w:author="Gerard" w:date="2015-04-08T21:50:00Z">
        <w:r w:rsidRPr="00CC06C1">
          <w:rPr>
            <w:noProof/>
            <w:color w:val="000000"/>
          </w:rPr>
          <w:t>8.6.1.</w:t>
        </w:r>
        <w:r>
          <w:rPr>
            <w:noProof/>
          </w:rPr>
          <w:t xml:space="preserve"> Mesh convergence</w:t>
        </w:r>
        <w:r>
          <w:rPr>
            <w:noProof/>
          </w:rPr>
          <w:tab/>
        </w:r>
        <w:r>
          <w:rPr>
            <w:noProof/>
          </w:rPr>
          <w:fldChar w:fldCharType="begin"/>
        </w:r>
        <w:r>
          <w:rPr>
            <w:noProof/>
          </w:rPr>
          <w:instrText xml:space="preserve"> PAGEREF _Toc290149461 \h </w:instrText>
        </w:r>
        <w:r>
          <w:rPr>
            <w:noProof/>
          </w:rPr>
        </w:r>
      </w:ins>
      <w:r>
        <w:rPr>
          <w:noProof/>
        </w:rPr>
        <w:fldChar w:fldCharType="separate"/>
      </w:r>
      <w:ins w:id="842" w:author="Gerard" w:date="2015-04-08T21:50:00Z">
        <w:r>
          <w:rPr>
            <w:noProof/>
          </w:rPr>
          <w:t>243</w:t>
        </w:r>
        <w:r>
          <w:rPr>
            <w:noProof/>
          </w:rPr>
          <w:fldChar w:fldCharType="end"/>
        </w:r>
      </w:ins>
    </w:p>
    <w:p w14:paraId="77430303" w14:textId="77777777" w:rsidR="00C00DDA" w:rsidRDefault="00C00DDA">
      <w:pPr>
        <w:pStyle w:val="TOC3"/>
        <w:tabs>
          <w:tab w:val="right" w:leader="dot" w:pos="9350"/>
        </w:tabs>
        <w:rPr>
          <w:ins w:id="843" w:author="Gerard" w:date="2015-04-08T21:50:00Z"/>
          <w:rFonts w:asciiTheme="minorHAnsi" w:eastAsiaTheme="minorEastAsia" w:hAnsiTheme="minorHAnsi" w:cstheme="minorBidi"/>
          <w:i w:val="0"/>
          <w:iCs w:val="0"/>
          <w:noProof/>
          <w:sz w:val="24"/>
          <w:szCs w:val="24"/>
          <w:lang w:eastAsia="ja-JP"/>
        </w:rPr>
      </w:pPr>
      <w:ins w:id="844" w:author="Gerard" w:date="2015-04-08T21:50:00Z">
        <w:r w:rsidRPr="00CC06C1">
          <w:rPr>
            <w:noProof/>
            <w:color w:val="000000"/>
          </w:rPr>
          <w:t>8.6.2.</w:t>
        </w:r>
        <w:r>
          <w:rPr>
            <w:noProof/>
          </w:rPr>
          <w:t xml:space="preserve"> Constraint enforcement</w:t>
        </w:r>
        <w:r>
          <w:rPr>
            <w:noProof/>
          </w:rPr>
          <w:tab/>
        </w:r>
        <w:r>
          <w:rPr>
            <w:noProof/>
          </w:rPr>
          <w:fldChar w:fldCharType="begin"/>
        </w:r>
        <w:r>
          <w:rPr>
            <w:noProof/>
          </w:rPr>
          <w:instrText xml:space="preserve"> PAGEREF _Toc290149462 \h </w:instrText>
        </w:r>
        <w:r>
          <w:rPr>
            <w:noProof/>
          </w:rPr>
        </w:r>
      </w:ins>
      <w:r>
        <w:rPr>
          <w:noProof/>
        </w:rPr>
        <w:fldChar w:fldCharType="separate"/>
      </w:r>
      <w:ins w:id="845" w:author="Gerard" w:date="2015-04-08T21:50:00Z">
        <w:r>
          <w:rPr>
            <w:noProof/>
          </w:rPr>
          <w:t>243</w:t>
        </w:r>
        <w:r>
          <w:rPr>
            <w:noProof/>
          </w:rPr>
          <w:fldChar w:fldCharType="end"/>
        </w:r>
      </w:ins>
    </w:p>
    <w:p w14:paraId="60D78B1D" w14:textId="77777777" w:rsidR="00C00DDA" w:rsidRDefault="00C00DDA">
      <w:pPr>
        <w:pStyle w:val="TOC2"/>
        <w:tabs>
          <w:tab w:val="right" w:leader="dot" w:pos="9350"/>
        </w:tabs>
        <w:rPr>
          <w:ins w:id="846" w:author="Gerard" w:date="2015-04-08T21:50:00Z"/>
          <w:rFonts w:asciiTheme="minorHAnsi" w:eastAsiaTheme="minorEastAsia" w:hAnsiTheme="minorHAnsi" w:cstheme="minorBidi"/>
          <w:smallCaps w:val="0"/>
          <w:noProof/>
          <w:sz w:val="24"/>
          <w:szCs w:val="24"/>
          <w:lang w:eastAsia="ja-JP"/>
        </w:rPr>
      </w:pPr>
      <w:ins w:id="847" w:author="Gerard" w:date="2015-04-08T21:50:00Z">
        <w:r>
          <w:rPr>
            <w:noProof/>
          </w:rPr>
          <w:t>8.7. Limitations of FEBio</w:t>
        </w:r>
        <w:r>
          <w:rPr>
            <w:noProof/>
          </w:rPr>
          <w:tab/>
        </w:r>
        <w:r>
          <w:rPr>
            <w:noProof/>
          </w:rPr>
          <w:fldChar w:fldCharType="begin"/>
        </w:r>
        <w:r>
          <w:rPr>
            <w:noProof/>
          </w:rPr>
          <w:instrText xml:space="preserve"> PAGEREF _Toc290149463 \h </w:instrText>
        </w:r>
        <w:r>
          <w:rPr>
            <w:noProof/>
          </w:rPr>
        </w:r>
      </w:ins>
      <w:r>
        <w:rPr>
          <w:noProof/>
        </w:rPr>
        <w:fldChar w:fldCharType="separate"/>
      </w:r>
      <w:ins w:id="848" w:author="Gerard" w:date="2015-04-08T21:50:00Z">
        <w:r>
          <w:rPr>
            <w:noProof/>
          </w:rPr>
          <w:t>244</w:t>
        </w:r>
        <w:r>
          <w:rPr>
            <w:noProof/>
          </w:rPr>
          <w:fldChar w:fldCharType="end"/>
        </w:r>
      </w:ins>
    </w:p>
    <w:p w14:paraId="4800CFA5" w14:textId="77777777" w:rsidR="00C00DDA" w:rsidRDefault="00C00DDA">
      <w:pPr>
        <w:pStyle w:val="TOC3"/>
        <w:tabs>
          <w:tab w:val="right" w:leader="dot" w:pos="9350"/>
        </w:tabs>
        <w:rPr>
          <w:ins w:id="849" w:author="Gerard" w:date="2015-04-08T21:50:00Z"/>
          <w:rFonts w:asciiTheme="minorHAnsi" w:eastAsiaTheme="minorEastAsia" w:hAnsiTheme="minorHAnsi" w:cstheme="minorBidi"/>
          <w:i w:val="0"/>
          <w:iCs w:val="0"/>
          <w:noProof/>
          <w:sz w:val="24"/>
          <w:szCs w:val="24"/>
          <w:lang w:eastAsia="ja-JP"/>
        </w:rPr>
      </w:pPr>
      <w:ins w:id="850" w:author="Gerard" w:date="2015-04-08T21:50:00Z">
        <w:r w:rsidRPr="00CC06C1">
          <w:rPr>
            <w:noProof/>
            <w:color w:val="000000"/>
          </w:rPr>
          <w:t>8.7.1.</w:t>
        </w:r>
        <w:r>
          <w:rPr>
            <w:noProof/>
          </w:rPr>
          <w:t xml:space="preserve"> Geometrical instabilities</w:t>
        </w:r>
        <w:r>
          <w:rPr>
            <w:noProof/>
          </w:rPr>
          <w:tab/>
        </w:r>
        <w:r>
          <w:rPr>
            <w:noProof/>
          </w:rPr>
          <w:fldChar w:fldCharType="begin"/>
        </w:r>
        <w:r>
          <w:rPr>
            <w:noProof/>
          </w:rPr>
          <w:instrText xml:space="preserve"> PAGEREF _Toc290149464 \h </w:instrText>
        </w:r>
        <w:r>
          <w:rPr>
            <w:noProof/>
          </w:rPr>
        </w:r>
      </w:ins>
      <w:r>
        <w:rPr>
          <w:noProof/>
        </w:rPr>
        <w:fldChar w:fldCharType="separate"/>
      </w:r>
      <w:ins w:id="851" w:author="Gerard" w:date="2015-04-08T21:50:00Z">
        <w:r>
          <w:rPr>
            <w:noProof/>
          </w:rPr>
          <w:t>244</w:t>
        </w:r>
        <w:r>
          <w:rPr>
            <w:noProof/>
          </w:rPr>
          <w:fldChar w:fldCharType="end"/>
        </w:r>
      </w:ins>
    </w:p>
    <w:p w14:paraId="622ACD4C" w14:textId="77777777" w:rsidR="00C00DDA" w:rsidRDefault="00C00DDA">
      <w:pPr>
        <w:pStyle w:val="TOC3"/>
        <w:tabs>
          <w:tab w:val="right" w:leader="dot" w:pos="9350"/>
        </w:tabs>
        <w:rPr>
          <w:ins w:id="852" w:author="Gerard" w:date="2015-04-08T21:50:00Z"/>
          <w:rFonts w:asciiTheme="minorHAnsi" w:eastAsiaTheme="minorEastAsia" w:hAnsiTheme="minorHAnsi" w:cstheme="minorBidi"/>
          <w:i w:val="0"/>
          <w:iCs w:val="0"/>
          <w:noProof/>
          <w:sz w:val="24"/>
          <w:szCs w:val="24"/>
          <w:lang w:eastAsia="ja-JP"/>
        </w:rPr>
      </w:pPr>
      <w:ins w:id="853" w:author="Gerard" w:date="2015-04-08T21:50:00Z">
        <w:r w:rsidRPr="00CC06C1">
          <w:rPr>
            <w:noProof/>
            <w:color w:val="000000"/>
          </w:rPr>
          <w:lastRenderedPageBreak/>
          <w:t>8.7.2.</w:t>
        </w:r>
        <w:r>
          <w:rPr>
            <w:noProof/>
          </w:rPr>
          <w:t xml:space="preserve"> Material instabilities</w:t>
        </w:r>
        <w:r>
          <w:rPr>
            <w:noProof/>
          </w:rPr>
          <w:tab/>
        </w:r>
        <w:r>
          <w:rPr>
            <w:noProof/>
          </w:rPr>
          <w:fldChar w:fldCharType="begin"/>
        </w:r>
        <w:r>
          <w:rPr>
            <w:noProof/>
          </w:rPr>
          <w:instrText xml:space="preserve"> PAGEREF _Toc290149465 \h </w:instrText>
        </w:r>
        <w:r>
          <w:rPr>
            <w:noProof/>
          </w:rPr>
        </w:r>
      </w:ins>
      <w:r>
        <w:rPr>
          <w:noProof/>
        </w:rPr>
        <w:fldChar w:fldCharType="separate"/>
      </w:r>
      <w:ins w:id="854" w:author="Gerard" w:date="2015-04-08T21:50:00Z">
        <w:r>
          <w:rPr>
            <w:noProof/>
          </w:rPr>
          <w:t>244</w:t>
        </w:r>
        <w:r>
          <w:rPr>
            <w:noProof/>
          </w:rPr>
          <w:fldChar w:fldCharType="end"/>
        </w:r>
      </w:ins>
    </w:p>
    <w:p w14:paraId="1F12CD14" w14:textId="77777777" w:rsidR="00C00DDA" w:rsidRDefault="00C00DDA">
      <w:pPr>
        <w:pStyle w:val="TOC3"/>
        <w:tabs>
          <w:tab w:val="right" w:leader="dot" w:pos="9350"/>
        </w:tabs>
        <w:rPr>
          <w:ins w:id="855" w:author="Gerard" w:date="2015-04-08T21:50:00Z"/>
          <w:rFonts w:asciiTheme="minorHAnsi" w:eastAsiaTheme="minorEastAsia" w:hAnsiTheme="minorHAnsi" w:cstheme="minorBidi"/>
          <w:i w:val="0"/>
          <w:iCs w:val="0"/>
          <w:noProof/>
          <w:sz w:val="24"/>
          <w:szCs w:val="24"/>
          <w:lang w:eastAsia="ja-JP"/>
        </w:rPr>
      </w:pPr>
      <w:ins w:id="856" w:author="Gerard" w:date="2015-04-08T21:50:00Z">
        <w:r w:rsidRPr="00CC06C1">
          <w:rPr>
            <w:noProof/>
            <w:color w:val="000000"/>
          </w:rPr>
          <w:t>8.7.3.</w:t>
        </w:r>
        <w:r>
          <w:rPr>
            <w:noProof/>
          </w:rPr>
          <w:t xml:space="preserve"> Remeshing</w:t>
        </w:r>
        <w:r>
          <w:rPr>
            <w:noProof/>
          </w:rPr>
          <w:tab/>
        </w:r>
        <w:r>
          <w:rPr>
            <w:noProof/>
          </w:rPr>
          <w:fldChar w:fldCharType="begin"/>
        </w:r>
        <w:r>
          <w:rPr>
            <w:noProof/>
          </w:rPr>
          <w:instrText xml:space="preserve"> PAGEREF _Toc290149466 \h </w:instrText>
        </w:r>
        <w:r>
          <w:rPr>
            <w:noProof/>
          </w:rPr>
        </w:r>
      </w:ins>
      <w:r>
        <w:rPr>
          <w:noProof/>
        </w:rPr>
        <w:fldChar w:fldCharType="separate"/>
      </w:r>
      <w:ins w:id="857" w:author="Gerard" w:date="2015-04-08T21:50:00Z">
        <w:r>
          <w:rPr>
            <w:noProof/>
          </w:rPr>
          <w:t>244</w:t>
        </w:r>
        <w:r>
          <w:rPr>
            <w:noProof/>
          </w:rPr>
          <w:fldChar w:fldCharType="end"/>
        </w:r>
      </w:ins>
    </w:p>
    <w:p w14:paraId="2F524465" w14:textId="77777777" w:rsidR="00C00DDA" w:rsidRDefault="00C00DDA">
      <w:pPr>
        <w:pStyle w:val="TOC3"/>
        <w:tabs>
          <w:tab w:val="right" w:leader="dot" w:pos="9350"/>
        </w:tabs>
        <w:rPr>
          <w:ins w:id="858" w:author="Gerard" w:date="2015-04-08T21:50:00Z"/>
          <w:rFonts w:asciiTheme="minorHAnsi" w:eastAsiaTheme="minorEastAsia" w:hAnsiTheme="minorHAnsi" w:cstheme="minorBidi"/>
          <w:i w:val="0"/>
          <w:iCs w:val="0"/>
          <w:noProof/>
          <w:sz w:val="24"/>
          <w:szCs w:val="24"/>
          <w:lang w:eastAsia="ja-JP"/>
        </w:rPr>
      </w:pPr>
      <w:ins w:id="859" w:author="Gerard" w:date="2015-04-08T21:50:00Z">
        <w:r w:rsidRPr="00CC06C1">
          <w:rPr>
            <w:noProof/>
            <w:color w:val="000000"/>
          </w:rPr>
          <w:t>8.7.4.</w:t>
        </w:r>
        <w:r>
          <w:rPr>
            <w:noProof/>
          </w:rPr>
          <w:t xml:space="preserve"> Force-driven Problems</w:t>
        </w:r>
        <w:r>
          <w:rPr>
            <w:noProof/>
          </w:rPr>
          <w:tab/>
        </w:r>
        <w:r>
          <w:rPr>
            <w:noProof/>
          </w:rPr>
          <w:fldChar w:fldCharType="begin"/>
        </w:r>
        <w:r>
          <w:rPr>
            <w:noProof/>
          </w:rPr>
          <w:instrText xml:space="preserve"> PAGEREF _Toc290149467 \h </w:instrText>
        </w:r>
        <w:r>
          <w:rPr>
            <w:noProof/>
          </w:rPr>
        </w:r>
      </w:ins>
      <w:r>
        <w:rPr>
          <w:noProof/>
        </w:rPr>
        <w:fldChar w:fldCharType="separate"/>
      </w:r>
      <w:ins w:id="860" w:author="Gerard" w:date="2015-04-08T21:50:00Z">
        <w:r>
          <w:rPr>
            <w:noProof/>
          </w:rPr>
          <w:t>245</w:t>
        </w:r>
        <w:r>
          <w:rPr>
            <w:noProof/>
          </w:rPr>
          <w:fldChar w:fldCharType="end"/>
        </w:r>
      </w:ins>
    </w:p>
    <w:p w14:paraId="02169F27" w14:textId="77777777" w:rsidR="00C00DDA" w:rsidRDefault="00C00DDA">
      <w:pPr>
        <w:pStyle w:val="TOC3"/>
        <w:tabs>
          <w:tab w:val="right" w:leader="dot" w:pos="9350"/>
        </w:tabs>
        <w:rPr>
          <w:ins w:id="861" w:author="Gerard" w:date="2015-04-08T21:50:00Z"/>
          <w:rFonts w:asciiTheme="minorHAnsi" w:eastAsiaTheme="minorEastAsia" w:hAnsiTheme="minorHAnsi" w:cstheme="minorBidi"/>
          <w:i w:val="0"/>
          <w:iCs w:val="0"/>
          <w:noProof/>
          <w:sz w:val="24"/>
          <w:szCs w:val="24"/>
          <w:lang w:eastAsia="ja-JP"/>
        </w:rPr>
      </w:pPr>
      <w:ins w:id="862" w:author="Gerard" w:date="2015-04-08T21:50:00Z">
        <w:r w:rsidRPr="00CC06C1">
          <w:rPr>
            <w:noProof/>
            <w:color w:val="000000"/>
          </w:rPr>
          <w:t>8.7.5.</w:t>
        </w:r>
        <w:r>
          <w:rPr>
            <w:noProof/>
          </w:rPr>
          <w:t xml:space="preserve"> Solutions obtained on Multi-processor Machines</w:t>
        </w:r>
        <w:r>
          <w:rPr>
            <w:noProof/>
          </w:rPr>
          <w:tab/>
        </w:r>
        <w:r>
          <w:rPr>
            <w:noProof/>
          </w:rPr>
          <w:fldChar w:fldCharType="begin"/>
        </w:r>
        <w:r>
          <w:rPr>
            <w:noProof/>
          </w:rPr>
          <w:instrText xml:space="preserve"> PAGEREF _Toc290149468 \h </w:instrText>
        </w:r>
        <w:r>
          <w:rPr>
            <w:noProof/>
          </w:rPr>
        </w:r>
      </w:ins>
      <w:r>
        <w:rPr>
          <w:noProof/>
        </w:rPr>
        <w:fldChar w:fldCharType="separate"/>
      </w:r>
      <w:ins w:id="863" w:author="Gerard" w:date="2015-04-08T21:50:00Z">
        <w:r>
          <w:rPr>
            <w:noProof/>
          </w:rPr>
          <w:t>245</w:t>
        </w:r>
        <w:r>
          <w:rPr>
            <w:noProof/>
          </w:rPr>
          <w:fldChar w:fldCharType="end"/>
        </w:r>
      </w:ins>
    </w:p>
    <w:p w14:paraId="38E44115" w14:textId="77777777" w:rsidR="00C00DDA" w:rsidRDefault="00C00DDA">
      <w:pPr>
        <w:pStyle w:val="TOC2"/>
        <w:tabs>
          <w:tab w:val="right" w:leader="dot" w:pos="9350"/>
        </w:tabs>
        <w:rPr>
          <w:ins w:id="864" w:author="Gerard" w:date="2015-04-08T21:50:00Z"/>
          <w:rFonts w:asciiTheme="minorHAnsi" w:eastAsiaTheme="minorEastAsia" w:hAnsiTheme="minorHAnsi" w:cstheme="minorBidi"/>
          <w:smallCaps w:val="0"/>
          <w:noProof/>
          <w:sz w:val="24"/>
          <w:szCs w:val="24"/>
          <w:lang w:eastAsia="ja-JP"/>
        </w:rPr>
      </w:pPr>
      <w:ins w:id="865" w:author="Gerard" w:date="2015-04-08T21:50:00Z">
        <w:r>
          <w:rPr>
            <w:noProof/>
          </w:rPr>
          <w:t>8.8. Where to Get More Help</w:t>
        </w:r>
        <w:r>
          <w:rPr>
            <w:noProof/>
          </w:rPr>
          <w:tab/>
        </w:r>
        <w:r>
          <w:rPr>
            <w:noProof/>
          </w:rPr>
          <w:fldChar w:fldCharType="begin"/>
        </w:r>
        <w:r>
          <w:rPr>
            <w:noProof/>
          </w:rPr>
          <w:instrText xml:space="preserve"> PAGEREF _Toc290149469 \h </w:instrText>
        </w:r>
        <w:r>
          <w:rPr>
            <w:noProof/>
          </w:rPr>
        </w:r>
      </w:ins>
      <w:r>
        <w:rPr>
          <w:noProof/>
        </w:rPr>
        <w:fldChar w:fldCharType="separate"/>
      </w:r>
      <w:ins w:id="866" w:author="Gerard" w:date="2015-04-08T21:50:00Z">
        <w:r>
          <w:rPr>
            <w:noProof/>
          </w:rPr>
          <w:t>245</w:t>
        </w:r>
        <w:r>
          <w:rPr>
            <w:noProof/>
          </w:rPr>
          <w:fldChar w:fldCharType="end"/>
        </w:r>
      </w:ins>
    </w:p>
    <w:p w14:paraId="27A19906" w14:textId="77777777" w:rsidR="00C00DDA" w:rsidRDefault="00C00DDA">
      <w:pPr>
        <w:pStyle w:val="TOC1"/>
        <w:tabs>
          <w:tab w:val="right" w:leader="dot" w:pos="9350"/>
        </w:tabs>
        <w:rPr>
          <w:ins w:id="867" w:author="Gerard" w:date="2015-04-08T21:50:00Z"/>
          <w:rFonts w:asciiTheme="minorHAnsi" w:eastAsiaTheme="minorEastAsia" w:hAnsiTheme="minorHAnsi" w:cstheme="minorBidi"/>
          <w:b w:val="0"/>
          <w:bCs w:val="0"/>
          <w:caps w:val="0"/>
          <w:noProof/>
          <w:sz w:val="24"/>
          <w:szCs w:val="24"/>
          <w:lang w:eastAsia="ja-JP"/>
        </w:rPr>
      </w:pPr>
      <w:ins w:id="868" w:author="Gerard" w:date="2015-04-08T21:50:00Z">
        <w:r>
          <w:rPr>
            <w:noProof/>
          </w:rPr>
          <w:t>Appendix A. Configuration File</w:t>
        </w:r>
        <w:r>
          <w:rPr>
            <w:noProof/>
          </w:rPr>
          <w:tab/>
        </w:r>
        <w:r>
          <w:rPr>
            <w:noProof/>
          </w:rPr>
          <w:fldChar w:fldCharType="begin"/>
        </w:r>
        <w:r>
          <w:rPr>
            <w:noProof/>
          </w:rPr>
          <w:instrText xml:space="preserve"> PAGEREF _Toc290149470 \h </w:instrText>
        </w:r>
        <w:r>
          <w:rPr>
            <w:noProof/>
          </w:rPr>
        </w:r>
      </w:ins>
      <w:r>
        <w:rPr>
          <w:noProof/>
        </w:rPr>
        <w:fldChar w:fldCharType="separate"/>
      </w:r>
      <w:ins w:id="869" w:author="Gerard" w:date="2015-04-08T21:50:00Z">
        <w:r>
          <w:rPr>
            <w:noProof/>
          </w:rPr>
          <w:t>247</w:t>
        </w:r>
        <w:r>
          <w:rPr>
            <w:noProof/>
          </w:rPr>
          <w:fldChar w:fldCharType="end"/>
        </w:r>
      </w:ins>
    </w:p>
    <w:p w14:paraId="7D785637" w14:textId="77777777" w:rsidR="00C00DDA" w:rsidRDefault="00C00DDA">
      <w:pPr>
        <w:pStyle w:val="TOC1"/>
        <w:tabs>
          <w:tab w:val="right" w:leader="dot" w:pos="9350"/>
        </w:tabs>
        <w:rPr>
          <w:ins w:id="870" w:author="Gerard" w:date="2015-04-08T21:50:00Z"/>
          <w:rFonts w:asciiTheme="minorHAnsi" w:eastAsiaTheme="minorEastAsia" w:hAnsiTheme="minorHAnsi" w:cstheme="minorBidi"/>
          <w:b w:val="0"/>
          <w:bCs w:val="0"/>
          <w:caps w:val="0"/>
          <w:noProof/>
          <w:sz w:val="24"/>
          <w:szCs w:val="24"/>
          <w:lang w:eastAsia="ja-JP"/>
        </w:rPr>
      </w:pPr>
      <w:ins w:id="871" w:author="Gerard" w:date="2015-04-08T21:50:00Z">
        <w:r>
          <w:rPr>
            <w:noProof/>
          </w:rPr>
          <w:t>Appendix B. FEBio Plugins</w:t>
        </w:r>
        <w:r>
          <w:rPr>
            <w:noProof/>
          </w:rPr>
          <w:tab/>
        </w:r>
        <w:r>
          <w:rPr>
            <w:noProof/>
          </w:rPr>
          <w:fldChar w:fldCharType="begin"/>
        </w:r>
        <w:r>
          <w:rPr>
            <w:noProof/>
          </w:rPr>
          <w:instrText xml:space="preserve"> PAGEREF _Toc290149471 \h </w:instrText>
        </w:r>
        <w:r>
          <w:rPr>
            <w:noProof/>
          </w:rPr>
        </w:r>
      </w:ins>
      <w:r>
        <w:rPr>
          <w:noProof/>
        </w:rPr>
        <w:fldChar w:fldCharType="separate"/>
      </w:r>
      <w:ins w:id="872" w:author="Gerard" w:date="2015-04-08T21:50:00Z">
        <w:r>
          <w:rPr>
            <w:noProof/>
          </w:rPr>
          <w:t>248</w:t>
        </w:r>
        <w:r>
          <w:rPr>
            <w:noProof/>
          </w:rPr>
          <w:fldChar w:fldCharType="end"/>
        </w:r>
      </w:ins>
    </w:p>
    <w:p w14:paraId="0C90706C" w14:textId="77777777" w:rsidR="00C00DDA" w:rsidRDefault="00C00DDA">
      <w:pPr>
        <w:pStyle w:val="TOC1"/>
        <w:tabs>
          <w:tab w:val="right" w:leader="dot" w:pos="9350"/>
        </w:tabs>
        <w:rPr>
          <w:ins w:id="873" w:author="Gerard" w:date="2015-04-08T21:50:00Z"/>
          <w:rFonts w:asciiTheme="minorHAnsi" w:eastAsiaTheme="minorEastAsia" w:hAnsiTheme="minorHAnsi" w:cstheme="minorBidi"/>
          <w:b w:val="0"/>
          <w:bCs w:val="0"/>
          <w:caps w:val="0"/>
          <w:noProof/>
          <w:sz w:val="24"/>
          <w:szCs w:val="24"/>
          <w:lang w:eastAsia="ja-JP"/>
        </w:rPr>
      </w:pPr>
      <w:ins w:id="874" w:author="Gerard" w:date="2015-04-08T21:50:00Z">
        <w:r>
          <w:rPr>
            <w:noProof/>
          </w:rPr>
          <w:t>References</w:t>
        </w:r>
        <w:r>
          <w:rPr>
            <w:noProof/>
          </w:rPr>
          <w:tab/>
        </w:r>
        <w:r>
          <w:rPr>
            <w:noProof/>
          </w:rPr>
          <w:fldChar w:fldCharType="begin"/>
        </w:r>
        <w:r>
          <w:rPr>
            <w:noProof/>
          </w:rPr>
          <w:instrText xml:space="preserve"> PAGEREF _Toc290149472 \h </w:instrText>
        </w:r>
        <w:r>
          <w:rPr>
            <w:noProof/>
          </w:rPr>
        </w:r>
      </w:ins>
      <w:r>
        <w:rPr>
          <w:noProof/>
        </w:rPr>
        <w:fldChar w:fldCharType="separate"/>
      </w:r>
      <w:ins w:id="875" w:author="Gerard" w:date="2015-04-08T21:50:00Z">
        <w:r>
          <w:rPr>
            <w:noProof/>
          </w:rPr>
          <w:t>249</w:t>
        </w:r>
        <w:r>
          <w:rPr>
            <w:noProof/>
          </w:rPr>
          <w:fldChar w:fldCharType="end"/>
        </w:r>
      </w:ins>
    </w:p>
    <w:p w14:paraId="07946E3E" w14:textId="77777777" w:rsidR="00182A67" w:rsidDel="00C00DDA" w:rsidRDefault="00182A67">
      <w:pPr>
        <w:pStyle w:val="TOC1"/>
        <w:tabs>
          <w:tab w:val="right" w:leader="dot" w:pos="9350"/>
        </w:tabs>
        <w:rPr>
          <w:del w:id="876" w:author="Gerard" w:date="2015-04-08T21:50:00Z"/>
          <w:rFonts w:asciiTheme="minorHAnsi" w:eastAsiaTheme="minorEastAsia" w:hAnsiTheme="minorHAnsi" w:cstheme="minorBidi"/>
          <w:b w:val="0"/>
          <w:bCs w:val="0"/>
          <w:caps w:val="0"/>
          <w:noProof/>
          <w:sz w:val="22"/>
          <w:szCs w:val="22"/>
        </w:rPr>
      </w:pPr>
      <w:del w:id="877" w:author="Gerard" w:date="2015-04-08T21:50:00Z">
        <w:r w:rsidRPr="00C00DDA" w:rsidDel="00C00DDA">
          <w:rPr>
            <w:noProof/>
            <w:rPrChange w:id="878" w:author="Gerard" w:date="2015-04-08T21:50:00Z">
              <w:rPr>
                <w:rStyle w:val="Hyperlink"/>
                <w:noProof/>
              </w:rPr>
            </w:rPrChange>
          </w:rPr>
          <w:delText>Chapter 1 Introduction</w:delText>
        </w:r>
        <w:r w:rsidDel="00C00DDA">
          <w:rPr>
            <w:noProof/>
            <w:webHidden/>
          </w:rPr>
          <w:tab/>
          <w:delText>1</w:delText>
        </w:r>
      </w:del>
    </w:p>
    <w:p w14:paraId="6455FF50" w14:textId="77777777" w:rsidR="00182A67" w:rsidDel="00C00DDA" w:rsidRDefault="00182A67">
      <w:pPr>
        <w:pStyle w:val="TOC2"/>
        <w:tabs>
          <w:tab w:val="right" w:leader="dot" w:pos="9350"/>
        </w:tabs>
        <w:rPr>
          <w:del w:id="879" w:author="Gerard" w:date="2015-04-08T21:50:00Z"/>
          <w:rFonts w:asciiTheme="minorHAnsi" w:eastAsiaTheme="minorEastAsia" w:hAnsiTheme="minorHAnsi" w:cstheme="minorBidi"/>
          <w:smallCaps w:val="0"/>
          <w:noProof/>
          <w:sz w:val="22"/>
          <w:szCs w:val="22"/>
        </w:rPr>
      </w:pPr>
      <w:del w:id="880" w:author="Gerard" w:date="2015-04-08T21:50:00Z">
        <w:r w:rsidRPr="00C00DDA" w:rsidDel="00C00DDA">
          <w:rPr>
            <w:noProof/>
            <w:rPrChange w:id="881" w:author="Gerard" w:date="2015-04-08T21:50:00Z">
              <w:rPr>
                <w:rStyle w:val="Hyperlink"/>
                <w:noProof/>
              </w:rPr>
            </w:rPrChange>
          </w:rPr>
          <w:delText>1.1. Overview of FEBio</w:delText>
        </w:r>
        <w:r w:rsidDel="00C00DDA">
          <w:rPr>
            <w:noProof/>
            <w:webHidden/>
          </w:rPr>
          <w:tab/>
          <w:delText>1</w:delText>
        </w:r>
      </w:del>
    </w:p>
    <w:p w14:paraId="52308225" w14:textId="77777777" w:rsidR="00182A67" w:rsidDel="00C00DDA" w:rsidRDefault="00182A67">
      <w:pPr>
        <w:pStyle w:val="TOC2"/>
        <w:tabs>
          <w:tab w:val="right" w:leader="dot" w:pos="9350"/>
        </w:tabs>
        <w:rPr>
          <w:del w:id="882" w:author="Gerard" w:date="2015-04-08T21:50:00Z"/>
          <w:rFonts w:asciiTheme="minorHAnsi" w:eastAsiaTheme="minorEastAsia" w:hAnsiTheme="minorHAnsi" w:cstheme="minorBidi"/>
          <w:smallCaps w:val="0"/>
          <w:noProof/>
          <w:sz w:val="22"/>
          <w:szCs w:val="22"/>
        </w:rPr>
      </w:pPr>
      <w:del w:id="883" w:author="Gerard" w:date="2015-04-08T21:50:00Z">
        <w:r w:rsidRPr="00C00DDA" w:rsidDel="00C00DDA">
          <w:rPr>
            <w:noProof/>
            <w:rPrChange w:id="884" w:author="Gerard" w:date="2015-04-08T21:50:00Z">
              <w:rPr>
                <w:rStyle w:val="Hyperlink"/>
                <w:noProof/>
              </w:rPr>
            </w:rPrChange>
          </w:rPr>
          <w:delText>1.2. About this document</w:delText>
        </w:r>
        <w:r w:rsidDel="00C00DDA">
          <w:rPr>
            <w:noProof/>
            <w:webHidden/>
          </w:rPr>
          <w:tab/>
          <w:delText>2</w:delText>
        </w:r>
      </w:del>
    </w:p>
    <w:p w14:paraId="29FD965E" w14:textId="77777777" w:rsidR="00182A67" w:rsidDel="00C00DDA" w:rsidRDefault="00182A67">
      <w:pPr>
        <w:pStyle w:val="TOC2"/>
        <w:tabs>
          <w:tab w:val="right" w:leader="dot" w:pos="9350"/>
        </w:tabs>
        <w:rPr>
          <w:del w:id="885" w:author="Gerard" w:date="2015-04-08T21:50:00Z"/>
          <w:rFonts w:asciiTheme="minorHAnsi" w:eastAsiaTheme="minorEastAsia" w:hAnsiTheme="minorHAnsi" w:cstheme="minorBidi"/>
          <w:smallCaps w:val="0"/>
          <w:noProof/>
          <w:sz w:val="22"/>
          <w:szCs w:val="22"/>
        </w:rPr>
      </w:pPr>
      <w:del w:id="886" w:author="Gerard" w:date="2015-04-08T21:50:00Z">
        <w:r w:rsidRPr="00C00DDA" w:rsidDel="00C00DDA">
          <w:rPr>
            <w:noProof/>
            <w:rPrChange w:id="887" w:author="Gerard" w:date="2015-04-08T21:50:00Z">
              <w:rPr>
                <w:rStyle w:val="Hyperlink"/>
                <w:noProof/>
              </w:rPr>
            </w:rPrChange>
          </w:rPr>
          <w:delText>1.3. Units in FEBio</w:delText>
        </w:r>
        <w:r w:rsidDel="00C00DDA">
          <w:rPr>
            <w:noProof/>
            <w:webHidden/>
          </w:rPr>
          <w:tab/>
          <w:delText>3</w:delText>
        </w:r>
      </w:del>
    </w:p>
    <w:p w14:paraId="007E4E39" w14:textId="77777777" w:rsidR="00182A67" w:rsidDel="00C00DDA" w:rsidRDefault="00182A67">
      <w:pPr>
        <w:pStyle w:val="TOC1"/>
        <w:tabs>
          <w:tab w:val="right" w:leader="dot" w:pos="9350"/>
        </w:tabs>
        <w:rPr>
          <w:del w:id="888" w:author="Gerard" w:date="2015-04-08T21:50:00Z"/>
          <w:rFonts w:asciiTheme="minorHAnsi" w:eastAsiaTheme="minorEastAsia" w:hAnsiTheme="minorHAnsi" w:cstheme="minorBidi"/>
          <w:b w:val="0"/>
          <w:bCs w:val="0"/>
          <w:caps w:val="0"/>
          <w:noProof/>
          <w:sz w:val="22"/>
          <w:szCs w:val="22"/>
        </w:rPr>
      </w:pPr>
      <w:del w:id="889" w:author="Gerard" w:date="2015-04-08T21:50:00Z">
        <w:r w:rsidRPr="00C00DDA" w:rsidDel="00C00DDA">
          <w:rPr>
            <w:noProof/>
            <w:rPrChange w:id="890" w:author="Gerard" w:date="2015-04-08T21:50:00Z">
              <w:rPr>
                <w:rStyle w:val="Hyperlink"/>
                <w:noProof/>
              </w:rPr>
            </w:rPrChange>
          </w:rPr>
          <w:delText>Chapter 2 Running FEBio</w:delText>
        </w:r>
        <w:r w:rsidDel="00C00DDA">
          <w:rPr>
            <w:noProof/>
            <w:webHidden/>
          </w:rPr>
          <w:tab/>
          <w:delText>5</w:delText>
        </w:r>
      </w:del>
    </w:p>
    <w:p w14:paraId="088B8B6B" w14:textId="77777777" w:rsidR="00182A67" w:rsidDel="00C00DDA" w:rsidRDefault="00182A67">
      <w:pPr>
        <w:pStyle w:val="TOC2"/>
        <w:tabs>
          <w:tab w:val="right" w:leader="dot" w:pos="9350"/>
        </w:tabs>
        <w:rPr>
          <w:del w:id="891" w:author="Gerard" w:date="2015-04-08T21:50:00Z"/>
          <w:rFonts w:asciiTheme="minorHAnsi" w:eastAsiaTheme="minorEastAsia" w:hAnsiTheme="minorHAnsi" w:cstheme="minorBidi"/>
          <w:smallCaps w:val="0"/>
          <w:noProof/>
          <w:sz w:val="22"/>
          <w:szCs w:val="22"/>
        </w:rPr>
      </w:pPr>
      <w:del w:id="892" w:author="Gerard" w:date="2015-04-08T21:50:00Z">
        <w:r w:rsidRPr="00C00DDA" w:rsidDel="00C00DDA">
          <w:rPr>
            <w:noProof/>
            <w:rPrChange w:id="893" w:author="Gerard" w:date="2015-04-08T21:50:00Z">
              <w:rPr>
                <w:rStyle w:val="Hyperlink"/>
                <w:noProof/>
              </w:rPr>
            </w:rPrChange>
          </w:rPr>
          <w:delText>2.1. Running FEBio on Windows</w:delText>
        </w:r>
        <w:r w:rsidDel="00C00DDA">
          <w:rPr>
            <w:noProof/>
            <w:webHidden/>
          </w:rPr>
          <w:tab/>
          <w:delText>5</w:delText>
        </w:r>
      </w:del>
    </w:p>
    <w:p w14:paraId="6C704FE0" w14:textId="77777777" w:rsidR="00182A67" w:rsidDel="00C00DDA" w:rsidRDefault="00182A67">
      <w:pPr>
        <w:pStyle w:val="TOC3"/>
        <w:tabs>
          <w:tab w:val="right" w:leader="dot" w:pos="9350"/>
        </w:tabs>
        <w:rPr>
          <w:del w:id="894" w:author="Gerard" w:date="2015-04-08T21:50:00Z"/>
          <w:rFonts w:asciiTheme="minorHAnsi" w:eastAsiaTheme="minorEastAsia" w:hAnsiTheme="minorHAnsi" w:cstheme="minorBidi"/>
          <w:i w:val="0"/>
          <w:iCs w:val="0"/>
          <w:noProof/>
          <w:sz w:val="22"/>
          <w:szCs w:val="22"/>
        </w:rPr>
      </w:pPr>
      <w:del w:id="895" w:author="Gerard" w:date="2015-04-08T21:50:00Z">
        <w:r w:rsidRPr="00C00DDA" w:rsidDel="00C00DDA">
          <w:rPr>
            <w:noProof/>
            <w:rPrChange w:id="896" w:author="Gerard" w:date="2015-04-08T21:50:00Z">
              <w:rPr>
                <w:rStyle w:val="Hyperlink"/>
                <w:noProof/>
              </w:rPr>
            </w:rPrChange>
          </w:rPr>
          <w:delText>2.1.1. Windows XP</w:delText>
        </w:r>
        <w:r w:rsidDel="00C00DDA">
          <w:rPr>
            <w:noProof/>
            <w:webHidden/>
          </w:rPr>
          <w:tab/>
          <w:delText>5</w:delText>
        </w:r>
      </w:del>
    </w:p>
    <w:p w14:paraId="2BB53F12" w14:textId="77777777" w:rsidR="00182A67" w:rsidDel="00C00DDA" w:rsidRDefault="00182A67">
      <w:pPr>
        <w:pStyle w:val="TOC3"/>
        <w:tabs>
          <w:tab w:val="right" w:leader="dot" w:pos="9350"/>
        </w:tabs>
        <w:rPr>
          <w:del w:id="897" w:author="Gerard" w:date="2015-04-08T21:50:00Z"/>
          <w:rFonts w:asciiTheme="minorHAnsi" w:eastAsiaTheme="minorEastAsia" w:hAnsiTheme="minorHAnsi" w:cstheme="minorBidi"/>
          <w:i w:val="0"/>
          <w:iCs w:val="0"/>
          <w:noProof/>
          <w:sz w:val="22"/>
          <w:szCs w:val="22"/>
        </w:rPr>
      </w:pPr>
      <w:del w:id="898" w:author="Gerard" w:date="2015-04-08T21:50:00Z">
        <w:r w:rsidRPr="00C00DDA" w:rsidDel="00C00DDA">
          <w:rPr>
            <w:noProof/>
            <w:rPrChange w:id="899" w:author="Gerard" w:date="2015-04-08T21:50:00Z">
              <w:rPr>
                <w:rStyle w:val="Hyperlink"/>
                <w:noProof/>
              </w:rPr>
            </w:rPrChange>
          </w:rPr>
          <w:delText>2.1.2. Windows 7</w:delText>
        </w:r>
        <w:r w:rsidDel="00C00DDA">
          <w:rPr>
            <w:noProof/>
            <w:webHidden/>
          </w:rPr>
          <w:tab/>
          <w:delText>5</w:delText>
        </w:r>
      </w:del>
    </w:p>
    <w:p w14:paraId="63416CFB" w14:textId="77777777" w:rsidR="00182A67" w:rsidDel="00C00DDA" w:rsidRDefault="00182A67">
      <w:pPr>
        <w:pStyle w:val="TOC3"/>
        <w:tabs>
          <w:tab w:val="right" w:leader="dot" w:pos="9350"/>
        </w:tabs>
        <w:rPr>
          <w:del w:id="900" w:author="Gerard" w:date="2015-04-08T21:50:00Z"/>
          <w:rFonts w:asciiTheme="minorHAnsi" w:eastAsiaTheme="minorEastAsia" w:hAnsiTheme="minorHAnsi" w:cstheme="minorBidi"/>
          <w:i w:val="0"/>
          <w:iCs w:val="0"/>
          <w:noProof/>
          <w:sz w:val="22"/>
          <w:szCs w:val="22"/>
        </w:rPr>
      </w:pPr>
      <w:del w:id="901" w:author="Gerard" w:date="2015-04-08T21:50:00Z">
        <w:r w:rsidRPr="00C00DDA" w:rsidDel="00C00DDA">
          <w:rPr>
            <w:noProof/>
            <w:rPrChange w:id="902" w:author="Gerard" w:date="2015-04-08T21:50:00Z">
              <w:rPr>
                <w:rStyle w:val="Hyperlink"/>
                <w:noProof/>
              </w:rPr>
            </w:rPrChange>
          </w:rPr>
          <w:delText>2.1.3. Running FEBio from Explorer</w:delText>
        </w:r>
        <w:r w:rsidDel="00C00DDA">
          <w:rPr>
            <w:noProof/>
            <w:webHidden/>
          </w:rPr>
          <w:tab/>
          <w:delText>6</w:delText>
        </w:r>
      </w:del>
    </w:p>
    <w:p w14:paraId="5FFEB20C" w14:textId="77777777" w:rsidR="00182A67" w:rsidDel="00C00DDA" w:rsidRDefault="00182A67">
      <w:pPr>
        <w:pStyle w:val="TOC2"/>
        <w:tabs>
          <w:tab w:val="right" w:leader="dot" w:pos="9350"/>
        </w:tabs>
        <w:rPr>
          <w:del w:id="903" w:author="Gerard" w:date="2015-04-08T21:50:00Z"/>
          <w:rFonts w:asciiTheme="minorHAnsi" w:eastAsiaTheme="minorEastAsia" w:hAnsiTheme="minorHAnsi" w:cstheme="minorBidi"/>
          <w:smallCaps w:val="0"/>
          <w:noProof/>
          <w:sz w:val="22"/>
          <w:szCs w:val="22"/>
        </w:rPr>
      </w:pPr>
      <w:del w:id="904" w:author="Gerard" w:date="2015-04-08T21:50:00Z">
        <w:r w:rsidRPr="00C00DDA" w:rsidDel="00C00DDA">
          <w:rPr>
            <w:noProof/>
            <w:rPrChange w:id="905" w:author="Gerard" w:date="2015-04-08T21:50:00Z">
              <w:rPr>
                <w:rStyle w:val="Hyperlink"/>
                <w:noProof/>
              </w:rPr>
            </w:rPrChange>
          </w:rPr>
          <w:delText>2.2. Running FEBio on Linux or MAC</w:delText>
        </w:r>
        <w:r w:rsidDel="00C00DDA">
          <w:rPr>
            <w:noProof/>
            <w:webHidden/>
          </w:rPr>
          <w:tab/>
          <w:delText>6</w:delText>
        </w:r>
      </w:del>
    </w:p>
    <w:p w14:paraId="49016088" w14:textId="77777777" w:rsidR="00182A67" w:rsidDel="00C00DDA" w:rsidRDefault="00182A67">
      <w:pPr>
        <w:pStyle w:val="TOC2"/>
        <w:tabs>
          <w:tab w:val="right" w:leader="dot" w:pos="9350"/>
        </w:tabs>
        <w:rPr>
          <w:del w:id="906" w:author="Gerard" w:date="2015-04-08T21:50:00Z"/>
          <w:rFonts w:asciiTheme="minorHAnsi" w:eastAsiaTheme="minorEastAsia" w:hAnsiTheme="minorHAnsi" w:cstheme="minorBidi"/>
          <w:smallCaps w:val="0"/>
          <w:noProof/>
          <w:sz w:val="22"/>
          <w:szCs w:val="22"/>
        </w:rPr>
      </w:pPr>
      <w:del w:id="907" w:author="Gerard" w:date="2015-04-08T21:50:00Z">
        <w:r w:rsidRPr="00C00DDA" w:rsidDel="00C00DDA">
          <w:rPr>
            <w:noProof/>
            <w:rPrChange w:id="908" w:author="Gerard" w:date="2015-04-08T21:50:00Z">
              <w:rPr>
                <w:rStyle w:val="Hyperlink"/>
                <w:noProof/>
              </w:rPr>
            </w:rPrChange>
          </w:rPr>
          <w:delText>2.3. The Command Line</w:delText>
        </w:r>
        <w:r w:rsidDel="00C00DDA">
          <w:rPr>
            <w:noProof/>
            <w:webHidden/>
          </w:rPr>
          <w:tab/>
          <w:delText>6</w:delText>
        </w:r>
      </w:del>
    </w:p>
    <w:p w14:paraId="54E12A01" w14:textId="77777777" w:rsidR="00182A67" w:rsidDel="00C00DDA" w:rsidRDefault="00182A67">
      <w:pPr>
        <w:pStyle w:val="TOC2"/>
        <w:tabs>
          <w:tab w:val="right" w:leader="dot" w:pos="9350"/>
        </w:tabs>
        <w:rPr>
          <w:del w:id="909" w:author="Gerard" w:date="2015-04-08T21:50:00Z"/>
          <w:rFonts w:asciiTheme="minorHAnsi" w:eastAsiaTheme="minorEastAsia" w:hAnsiTheme="minorHAnsi" w:cstheme="minorBidi"/>
          <w:smallCaps w:val="0"/>
          <w:noProof/>
          <w:sz w:val="22"/>
          <w:szCs w:val="22"/>
        </w:rPr>
      </w:pPr>
      <w:del w:id="910" w:author="Gerard" w:date="2015-04-08T21:50:00Z">
        <w:r w:rsidRPr="00C00DDA" w:rsidDel="00C00DDA">
          <w:rPr>
            <w:noProof/>
            <w:rPrChange w:id="911" w:author="Gerard" w:date="2015-04-08T21:50:00Z">
              <w:rPr>
                <w:rStyle w:val="Hyperlink"/>
                <w:noProof/>
              </w:rPr>
            </w:rPrChange>
          </w:rPr>
          <w:delText>2.4. The FEBio Prompt</w:delText>
        </w:r>
        <w:r w:rsidDel="00C00DDA">
          <w:rPr>
            <w:noProof/>
            <w:webHidden/>
          </w:rPr>
          <w:tab/>
          <w:delText>9</w:delText>
        </w:r>
      </w:del>
    </w:p>
    <w:p w14:paraId="5D155814" w14:textId="77777777" w:rsidR="00182A67" w:rsidDel="00C00DDA" w:rsidRDefault="00182A67">
      <w:pPr>
        <w:pStyle w:val="TOC2"/>
        <w:tabs>
          <w:tab w:val="right" w:leader="dot" w:pos="9350"/>
        </w:tabs>
        <w:rPr>
          <w:del w:id="912" w:author="Gerard" w:date="2015-04-08T21:50:00Z"/>
          <w:rFonts w:asciiTheme="minorHAnsi" w:eastAsiaTheme="minorEastAsia" w:hAnsiTheme="minorHAnsi" w:cstheme="minorBidi"/>
          <w:smallCaps w:val="0"/>
          <w:noProof/>
          <w:sz w:val="22"/>
          <w:szCs w:val="22"/>
        </w:rPr>
      </w:pPr>
      <w:del w:id="913" w:author="Gerard" w:date="2015-04-08T21:50:00Z">
        <w:r w:rsidRPr="00C00DDA" w:rsidDel="00C00DDA">
          <w:rPr>
            <w:noProof/>
            <w:rPrChange w:id="914" w:author="Gerard" w:date="2015-04-08T21:50:00Z">
              <w:rPr>
                <w:rStyle w:val="Hyperlink"/>
                <w:noProof/>
              </w:rPr>
            </w:rPrChange>
          </w:rPr>
          <w:delText>2.5. The Configuration File</w:delText>
        </w:r>
        <w:r w:rsidDel="00C00DDA">
          <w:rPr>
            <w:noProof/>
            <w:webHidden/>
          </w:rPr>
          <w:tab/>
          <w:delText>10</w:delText>
        </w:r>
      </w:del>
    </w:p>
    <w:p w14:paraId="16E0F0CD" w14:textId="77777777" w:rsidR="00182A67" w:rsidDel="00C00DDA" w:rsidRDefault="00182A67">
      <w:pPr>
        <w:pStyle w:val="TOC2"/>
        <w:tabs>
          <w:tab w:val="right" w:leader="dot" w:pos="9350"/>
        </w:tabs>
        <w:rPr>
          <w:del w:id="915" w:author="Gerard" w:date="2015-04-08T21:50:00Z"/>
          <w:rFonts w:asciiTheme="minorHAnsi" w:eastAsiaTheme="minorEastAsia" w:hAnsiTheme="minorHAnsi" w:cstheme="minorBidi"/>
          <w:smallCaps w:val="0"/>
          <w:noProof/>
          <w:sz w:val="22"/>
          <w:szCs w:val="22"/>
        </w:rPr>
      </w:pPr>
      <w:del w:id="916" w:author="Gerard" w:date="2015-04-08T21:50:00Z">
        <w:r w:rsidRPr="00C00DDA" w:rsidDel="00C00DDA">
          <w:rPr>
            <w:noProof/>
            <w:rPrChange w:id="917" w:author="Gerard" w:date="2015-04-08T21:50:00Z">
              <w:rPr>
                <w:rStyle w:val="Hyperlink"/>
                <w:noProof/>
              </w:rPr>
            </w:rPrChange>
          </w:rPr>
          <w:delText>2.6. Using Multiple Processors</w:delText>
        </w:r>
        <w:r w:rsidDel="00C00DDA">
          <w:rPr>
            <w:noProof/>
            <w:webHidden/>
          </w:rPr>
          <w:tab/>
          <w:delText>10</w:delText>
        </w:r>
      </w:del>
    </w:p>
    <w:p w14:paraId="4E82B3C6" w14:textId="77777777" w:rsidR="00182A67" w:rsidDel="00C00DDA" w:rsidRDefault="00182A67">
      <w:pPr>
        <w:pStyle w:val="TOC2"/>
        <w:tabs>
          <w:tab w:val="right" w:leader="dot" w:pos="9350"/>
        </w:tabs>
        <w:rPr>
          <w:del w:id="918" w:author="Gerard" w:date="2015-04-08T21:50:00Z"/>
          <w:rFonts w:asciiTheme="minorHAnsi" w:eastAsiaTheme="minorEastAsia" w:hAnsiTheme="minorHAnsi" w:cstheme="minorBidi"/>
          <w:smallCaps w:val="0"/>
          <w:noProof/>
          <w:sz w:val="22"/>
          <w:szCs w:val="22"/>
        </w:rPr>
      </w:pPr>
      <w:del w:id="919" w:author="Gerard" w:date="2015-04-08T21:50:00Z">
        <w:r w:rsidRPr="00C00DDA" w:rsidDel="00C00DDA">
          <w:rPr>
            <w:noProof/>
            <w:rPrChange w:id="920" w:author="Gerard" w:date="2015-04-08T21:50:00Z">
              <w:rPr>
                <w:rStyle w:val="Hyperlink"/>
                <w:noProof/>
              </w:rPr>
            </w:rPrChange>
          </w:rPr>
          <w:delText>2.7. FEBio Output</w:delText>
        </w:r>
        <w:r w:rsidDel="00C00DDA">
          <w:rPr>
            <w:noProof/>
            <w:webHidden/>
          </w:rPr>
          <w:tab/>
          <w:delText>11</w:delText>
        </w:r>
      </w:del>
    </w:p>
    <w:p w14:paraId="0737A1D4" w14:textId="77777777" w:rsidR="00182A67" w:rsidDel="00C00DDA" w:rsidRDefault="00182A67">
      <w:pPr>
        <w:pStyle w:val="TOC2"/>
        <w:tabs>
          <w:tab w:val="right" w:leader="dot" w:pos="9350"/>
        </w:tabs>
        <w:rPr>
          <w:del w:id="921" w:author="Gerard" w:date="2015-04-08T21:50:00Z"/>
          <w:rFonts w:asciiTheme="minorHAnsi" w:eastAsiaTheme="minorEastAsia" w:hAnsiTheme="minorHAnsi" w:cstheme="minorBidi"/>
          <w:smallCaps w:val="0"/>
          <w:noProof/>
          <w:sz w:val="22"/>
          <w:szCs w:val="22"/>
        </w:rPr>
      </w:pPr>
      <w:del w:id="922" w:author="Gerard" w:date="2015-04-08T21:50:00Z">
        <w:r w:rsidRPr="00C00DDA" w:rsidDel="00C00DDA">
          <w:rPr>
            <w:noProof/>
            <w:rPrChange w:id="923" w:author="Gerard" w:date="2015-04-08T21:50:00Z">
              <w:rPr>
                <w:rStyle w:val="Hyperlink"/>
                <w:noProof/>
              </w:rPr>
            </w:rPrChange>
          </w:rPr>
          <w:delText>2.8. Advanced Options</w:delText>
        </w:r>
        <w:r w:rsidDel="00C00DDA">
          <w:rPr>
            <w:noProof/>
            <w:webHidden/>
          </w:rPr>
          <w:tab/>
          <w:delText>12</w:delText>
        </w:r>
      </w:del>
    </w:p>
    <w:p w14:paraId="7C47EEE5" w14:textId="77777777" w:rsidR="00182A67" w:rsidDel="00C00DDA" w:rsidRDefault="00182A67">
      <w:pPr>
        <w:pStyle w:val="TOC3"/>
        <w:tabs>
          <w:tab w:val="right" w:leader="dot" w:pos="9350"/>
        </w:tabs>
        <w:rPr>
          <w:del w:id="924" w:author="Gerard" w:date="2015-04-08T21:50:00Z"/>
          <w:rFonts w:asciiTheme="minorHAnsi" w:eastAsiaTheme="minorEastAsia" w:hAnsiTheme="minorHAnsi" w:cstheme="minorBidi"/>
          <w:i w:val="0"/>
          <w:iCs w:val="0"/>
          <w:noProof/>
          <w:sz w:val="22"/>
          <w:szCs w:val="22"/>
        </w:rPr>
      </w:pPr>
      <w:del w:id="925" w:author="Gerard" w:date="2015-04-08T21:50:00Z">
        <w:r w:rsidRPr="00C00DDA" w:rsidDel="00C00DDA">
          <w:rPr>
            <w:noProof/>
            <w:rPrChange w:id="926" w:author="Gerard" w:date="2015-04-08T21:50:00Z">
              <w:rPr>
                <w:rStyle w:val="Hyperlink"/>
                <w:noProof/>
              </w:rPr>
            </w:rPrChange>
          </w:rPr>
          <w:delText>2.8.1. Interrupting a Run</w:delText>
        </w:r>
        <w:r w:rsidDel="00C00DDA">
          <w:rPr>
            <w:noProof/>
            <w:webHidden/>
          </w:rPr>
          <w:tab/>
          <w:delText>12</w:delText>
        </w:r>
      </w:del>
    </w:p>
    <w:p w14:paraId="6EA4BFD3" w14:textId="77777777" w:rsidR="00182A67" w:rsidDel="00C00DDA" w:rsidRDefault="00182A67">
      <w:pPr>
        <w:pStyle w:val="TOC3"/>
        <w:tabs>
          <w:tab w:val="right" w:leader="dot" w:pos="9350"/>
        </w:tabs>
        <w:rPr>
          <w:del w:id="927" w:author="Gerard" w:date="2015-04-08T21:50:00Z"/>
          <w:rFonts w:asciiTheme="minorHAnsi" w:eastAsiaTheme="minorEastAsia" w:hAnsiTheme="minorHAnsi" w:cstheme="minorBidi"/>
          <w:i w:val="0"/>
          <w:iCs w:val="0"/>
          <w:noProof/>
          <w:sz w:val="22"/>
          <w:szCs w:val="22"/>
        </w:rPr>
      </w:pPr>
      <w:del w:id="928" w:author="Gerard" w:date="2015-04-08T21:50:00Z">
        <w:r w:rsidRPr="00C00DDA" w:rsidDel="00C00DDA">
          <w:rPr>
            <w:noProof/>
            <w:rPrChange w:id="929" w:author="Gerard" w:date="2015-04-08T21:50:00Z">
              <w:rPr>
                <w:rStyle w:val="Hyperlink"/>
                <w:noProof/>
              </w:rPr>
            </w:rPrChange>
          </w:rPr>
          <w:delText>2.8.2. Debugging a Run</w:delText>
        </w:r>
        <w:r w:rsidDel="00C00DDA">
          <w:rPr>
            <w:noProof/>
            <w:webHidden/>
          </w:rPr>
          <w:tab/>
          <w:delText>13</w:delText>
        </w:r>
      </w:del>
    </w:p>
    <w:p w14:paraId="415FEC93" w14:textId="77777777" w:rsidR="00182A67" w:rsidDel="00C00DDA" w:rsidRDefault="00182A67">
      <w:pPr>
        <w:pStyle w:val="TOC3"/>
        <w:tabs>
          <w:tab w:val="right" w:leader="dot" w:pos="9350"/>
        </w:tabs>
        <w:rPr>
          <w:del w:id="930" w:author="Gerard" w:date="2015-04-08T21:50:00Z"/>
          <w:rFonts w:asciiTheme="minorHAnsi" w:eastAsiaTheme="minorEastAsia" w:hAnsiTheme="minorHAnsi" w:cstheme="minorBidi"/>
          <w:i w:val="0"/>
          <w:iCs w:val="0"/>
          <w:noProof/>
          <w:sz w:val="22"/>
          <w:szCs w:val="22"/>
        </w:rPr>
      </w:pPr>
      <w:del w:id="931" w:author="Gerard" w:date="2015-04-08T21:50:00Z">
        <w:r w:rsidRPr="00C00DDA" w:rsidDel="00C00DDA">
          <w:rPr>
            <w:noProof/>
            <w:rPrChange w:id="932" w:author="Gerard" w:date="2015-04-08T21:50:00Z">
              <w:rPr>
                <w:rStyle w:val="Hyperlink"/>
                <w:noProof/>
              </w:rPr>
            </w:rPrChange>
          </w:rPr>
          <w:delText>2.8.3. Restarting a Run</w:delText>
        </w:r>
        <w:r w:rsidDel="00C00DDA">
          <w:rPr>
            <w:noProof/>
            <w:webHidden/>
          </w:rPr>
          <w:tab/>
          <w:delText>13</w:delText>
        </w:r>
      </w:del>
    </w:p>
    <w:p w14:paraId="1803A509" w14:textId="77777777" w:rsidR="00182A67" w:rsidDel="00C00DDA" w:rsidRDefault="00182A67">
      <w:pPr>
        <w:pStyle w:val="TOC3"/>
        <w:tabs>
          <w:tab w:val="right" w:leader="dot" w:pos="9350"/>
        </w:tabs>
        <w:rPr>
          <w:del w:id="933" w:author="Gerard" w:date="2015-04-08T21:50:00Z"/>
          <w:rFonts w:asciiTheme="minorHAnsi" w:eastAsiaTheme="minorEastAsia" w:hAnsiTheme="minorHAnsi" w:cstheme="minorBidi"/>
          <w:i w:val="0"/>
          <w:iCs w:val="0"/>
          <w:noProof/>
          <w:sz w:val="22"/>
          <w:szCs w:val="22"/>
        </w:rPr>
      </w:pPr>
      <w:del w:id="934" w:author="Gerard" w:date="2015-04-08T21:50:00Z">
        <w:r w:rsidRPr="00C00DDA" w:rsidDel="00C00DDA">
          <w:rPr>
            <w:noProof/>
            <w:rPrChange w:id="935" w:author="Gerard" w:date="2015-04-08T21:50:00Z">
              <w:rPr>
                <w:rStyle w:val="Hyperlink"/>
                <w:noProof/>
              </w:rPr>
            </w:rPrChange>
          </w:rPr>
          <w:delText>2.8.4. Input File Checking</w:delText>
        </w:r>
        <w:r w:rsidDel="00C00DDA">
          <w:rPr>
            <w:noProof/>
            <w:webHidden/>
          </w:rPr>
          <w:tab/>
          <w:delText>13</w:delText>
        </w:r>
      </w:del>
    </w:p>
    <w:p w14:paraId="5EDF17BE" w14:textId="77777777" w:rsidR="00182A67" w:rsidDel="00C00DDA" w:rsidRDefault="00182A67">
      <w:pPr>
        <w:pStyle w:val="TOC1"/>
        <w:tabs>
          <w:tab w:val="right" w:leader="dot" w:pos="9350"/>
        </w:tabs>
        <w:rPr>
          <w:del w:id="936" w:author="Gerard" w:date="2015-04-08T21:50:00Z"/>
          <w:rFonts w:asciiTheme="minorHAnsi" w:eastAsiaTheme="minorEastAsia" w:hAnsiTheme="minorHAnsi" w:cstheme="minorBidi"/>
          <w:b w:val="0"/>
          <w:bCs w:val="0"/>
          <w:caps w:val="0"/>
          <w:noProof/>
          <w:sz w:val="22"/>
          <w:szCs w:val="22"/>
        </w:rPr>
      </w:pPr>
      <w:del w:id="937" w:author="Gerard" w:date="2015-04-08T21:50:00Z">
        <w:r w:rsidRPr="00C00DDA" w:rsidDel="00C00DDA">
          <w:rPr>
            <w:noProof/>
            <w:rPrChange w:id="938" w:author="Gerard" w:date="2015-04-08T21:50:00Z">
              <w:rPr>
                <w:rStyle w:val="Hyperlink"/>
                <w:noProof/>
              </w:rPr>
            </w:rPrChange>
          </w:rPr>
          <w:delText>Chapter 3 Free Format Input</w:delText>
        </w:r>
        <w:r w:rsidDel="00C00DDA">
          <w:rPr>
            <w:noProof/>
            <w:webHidden/>
          </w:rPr>
          <w:tab/>
          <w:delText>14</w:delText>
        </w:r>
      </w:del>
    </w:p>
    <w:p w14:paraId="2F9ECD2F" w14:textId="77777777" w:rsidR="00182A67" w:rsidDel="00C00DDA" w:rsidRDefault="00182A67">
      <w:pPr>
        <w:pStyle w:val="TOC2"/>
        <w:tabs>
          <w:tab w:val="right" w:leader="dot" w:pos="9350"/>
        </w:tabs>
        <w:rPr>
          <w:del w:id="939" w:author="Gerard" w:date="2015-04-08T21:50:00Z"/>
          <w:rFonts w:asciiTheme="minorHAnsi" w:eastAsiaTheme="minorEastAsia" w:hAnsiTheme="minorHAnsi" w:cstheme="minorBidi"/>
          <w:smallCaps w:val="0"/>
          <w:noProof/>
          <w:sz w:val="22"/>
          <w:szCs w:val="22"/>
        </w:rPr>
      </w:pPr>
      <w:del w:id="940" w:author="Gerard" w:date="2015-04-08T21:50:00Z">
        <w:r w:rsidRPr="00C00DDA" w:rsidDel="00C00DDA">
          <w:rPr>
            <w:noProof/>
            <w:rPrChange w:id="941" w:author="Gerard" w:date="2015-04-08T21:50:00Z">
              <w:rPr>
                <w:rStyle w:val="Hyperlink"/>
                <w:noProof/>
              </w:rPr>
            </w:rPrChange>
          </w:rPr>
          <w:delText>3.1. Free Format Overview</w:delText>
        </w:r>
        <w:r w:rsidDel="00C00DDA">
          <w:rPr>
            <w:noProof/>
            <w:webHidden/>
          </w:rPr>
          <w:tab/>
          <w:delText>15</w:delText>
        </w:r>
      </w:del>
    </w:p>
    <w:p w14:paraId="7A3252E5" w14:textId="77777777" w:rsidR="00182A67" w:rsidDel="00C00DDA" w:rsidRDefault="00182A67">
      <w:pPr>
        <w:pStyle w:val="TOC2"/>
        <w:tabs>
          <w:tab w:val="right" w:leader="dot" w:pos="9350"/>
        </w:tabs>
        <w:rPr>
          <w:del w:id="942" w:author="Gerard" w:date="2015-04-08T21:50:00Z"/>
          <w:rFonts w:asciiTheme="minorHAnsi" w:eastAsiaTheme="minorEastAsia" w:hAnsiTheme="minorHAnsi" w:cstheme="minorBidi"/>
          <w:smallCaps w:val="0"/>
          <w:noProof/>
          <w:sz w:val="22"/>
          <w:szCs w:val="22"/>
        </w:rPr>
      </w:pPr>
      <w:del w:id="943" w:author="Gerard" w:date="2015-04-08T21:50:00Z">
        <w:r w:rsidRPr="00C00DDA" w:rsidDel="00C00DDA">
          <w:rPr>
            <w:noProof/>
            <w:rPrChange w:id="944" w:author="Gerard" w:date="2015-04-08T21:50:00Z">
              <w:rPr>
                <w:rStyle w:val="Hyperlink"/>
                <w:noProof/>
              </w:rPr>
            </w:rPrChange>
          </w:rPr>
          <w:delText>3.2. Format Specification Versions</w:delText>
        </w:r>
        <w:r w:rsidDel="00C00DDA">
          <w:rPr>
            <w:noProof/>
            <w:webHidden/>
          </w:rPr>
          <w:tab/>
          <w:delText>15</w:delText>
        </w:r>
      </w:del>
    </w:p>
    <w:p w14:paraId="77A31EB0" w14:textId="77777777" w:rsidR="00182A67" w:rsidDel="00C00DDA" w:rsidRDefault="00182A67">
      <w:pPr>
        <w:pStyle w:val="TOC2"/>
        <w:tabs>
          <w:tab w:val="right" w:leader="dot" w:pos="9350"/>
        </w:tabs>
        <w:rPr>
          <w:del w:id="945" w:author="Gerard" w:date="2015-04-08T21:50:00Z"/>
          <w:rFonts w:asciiTheme="minorHAnsi" w:eastAsiaTheme="minorEastAsia" w:hAnsiTheme="minorHAnsi" w:cstheme="minorBidi"/>
          <w:smallCaps w:val="0"/>
          <w:noProof/>
          <w:sz w:val="22"/>
          <w:szCs w:val="22"/>
        </w:rPr>
      </w:pPr>
      <w:del w:id="946" w:author="Gerard" w:date="2015-04-08T21:50:00Z">
        <w:r w:rsidRPr="00C00DDA" w:rsidDel="00C00DDA">
          <w:rPr>
            <w:noProof/>
            <w:rPrChange w:id="947" w:author="Gerard" w:date="2015-04-08T21:50:00Z">
              <w:rPr>
                <w:rStyle w:val="Hyperlink"/>
                <w:noProof/>
              </w:rPr>
            </w:rPrChange>
          </w:rPr>
          <w:delText>3.3. Multiple Input Files</w:delText>
        </w:r>
        <w:r w:rsidDel="00C00DDA">
          <w:rPr>
            <w:noProof/>
            <w:webHidden/>
          </w:rPr>
          <w:tab/>
          <w:delText>16</w:delText>
        </w:r>
      </w:del>
    </w:p>
    <w:p w14:paraId="47DD3DBF" w14:textId="77777777" w:rsidR="00182A67" w:rsidDel="00C00DDA" w:rsidRDefault="00182A67">
      <w:pPr>
        <w:pStyle w:val="TOC3"/>
        <w:tabs>
          <w:tab w:val="right" w:leader="dot" w:pos="9350"/>
        </w:tabs>
        <w:rPr>
          <w:del w:id="948" w:author="Gerard" w:date="2015-04-08T21:50:00Z"/>
          <w:rFonts w:asciiTheme="minorHAnsi" w:eastAsiaTheme="minorEastAsia" w:hAnsiTheme="minorHAnsi" w:cstheme="minorBidi"/>
          <w:i w:val="0"/>
          <w:iCs w:val="0"/>
          <w:noProof/>
          <w:sz w:val="22"/>
          <w:szCs w:val="22"/>
        </w:rPr>
      </w:pPr>
      <w:del w:id="949" w:author="Gerard" w:date="2015-04-08T21:50:00Z">
        <w:r w:rsidRPr="00C00DDA" w:rsidDel="00C00DDA">
          <w:rPr>
            <w:noProof/>
            <w:rPrChange w:id="950" w:author="Gerard" w:date="2015-04-08T21:50:00Z">
              <w:rPr>
                <w:rStyle w:val="Hyperlink"/>
                <w:noProof/>
              </w:rPr>
            </w:rPrChange>
          </w:rPr>
          <w:delText>3.3.1. Include Keyword</w:delText>
        </w:r>
        <w:r w:rsidDel="00C00DDA">
          <w:rPr>
            <w:noProof/>
            <w:webHidden/>
          </w:rPr>
          <w:tab/>
          <w:delText>16</w:delText>
        </w:r>
      </w:del>
    </w:p>
    <w:p w14:paraId="0D96B350" w14:textId="77777777" w:rsidR="00182A67" w:rsidDel="00C00DDA" w:rsidRDefault="00182A67">
      <w:pPr>
        <w:pStyle w:val="TOC3"/>
        <w:tabs>
          <w:tab w:val="right" w:leader="dot" w:pos="9350"/>
        </w:tabs>
        <w:rPr>
          <w:del w:id="951" w:author="Gerard" w:date="2015-04-08T21:50:00Z"/>
          <w:rFonts w:asciiTheme="minorHAnsi" w:eastAsiaTheme="minorEastAsia" w:hAnsiTheme="minorHAnsi" w:cstheme="minorBidi"/>
          <w:i w:val="0"/>
          <w:iCs w:val="0"/>
          <w:noProof/>
          <w:sz w:val="22"/>
          <w:szCs w:val="22"/>
        </w:rPr>
      </w:pPr>
      <w:del w:id="952" w:author="Gerard" w:date="2015-04-08T21:50:00Z">
        <w:r w:rsidRPr="00C00DDA" w:rsidDel="00C00DDA">
          <w:rPr>
            <w:noProof/>
            <w:rPrChange w:id="953" w:author="Gerard" w:date="2015-04-08T21:50:00Z">
              <w:rPr>
                <w:rStyle w:val="Hyperlink"/>
                <w:noProof/>
              </w:rPr>
            </w:rPrChange>
          </w:rPr>
          <w:delText>3.3.2. The ‘from’ Attribute</w:delText>
        </w:r>
        <w:r w:rsidDel="00C00DDA">
          <w:rPr>
            <w:noProof/>
            <w:webHidden/>
          </w:rPr>
          <w:tab/>
          <w:delText>17</w:delText>
        </w:r>
      </w:del>
    </w:p>
    <w:p w14:paraId="6969BF41" w14:textId="77777777" w:rsidR="00182A67" w:rsidDel="00C00DDA" w:rsidRDefault="00182A67">
      <w:pPr>
        <w:pStyle w:val="TOC2"/>
        <w:tabs>
          <w:tab w:val="right" w:leader="dot" w:pos="9350"/>
        </w:tabs>
        <w:rPr>
          <w:del w:id="954" w:author="Gerard" w:date="2015-04-08T21:50:00Z"/>
          <w:rFonts w:asciiTheme="minorHAnsi" w:eastAsiaTheme="minorEastAsia" w:hAnsiTheme="minorHAnsi" w:cstheme="minorBidi"/>
          <w:smallCaps w:val="0"/>
          <w:noProof/>
          <w:sz w:val="22"/>
          <w:szCs w:val="22"/>
        </w:rPr>
      </w:pPr>
      <w:del w:id="955" w:author="Gerard" w:date="2015-04-08T21:50:00Z">
        <w:r w:rsidRPr="00C00DDA" w:rsidDel="00C00DDA">
          <w:rPr>
            <w:noProof/>
            <w:rPrChange w:id="956" w:author="Gerard" w:date="2015-04-08T21:50:00Z">
              <w:rPr>
                <w:rStyle w:val="Hyperlink"/>
                <w:noProof/>
              </w:rPr>
            </w:rPrChange>
          </w:rPr>
          <w:delText>3.4. Module Section</w:delText>
        </w:r>
        <w:r w:rsidDel="00C00DDA">
          <w:rPr>
            <w:noProof/>
            <w:webHidden/>
          </w:rPr>
          <w:tab/>
          <w:delText>18</w:delText>
        </w:r>
      </w:del>
    </w:p>
    <w:p w14:paraId="18DB0D7D" w14:textId="77777777" w:rsidR="00182A67" w:rsidDel="00C00DDA" w:rsidRDefault="00182A67">
      <w:pPr>
        <w:pStyle w:val="TOC2"/>
        <w:tabs>
          <w:tab w:val="right" w:leader="dot" w:pos="9350"/>
        </w:tabs>
        <w:rPr>
          <w:del w:id="957" w:author="Gerard" w:date="2015-04-08T21:50:00Z"/>
          <w:rFonts w:asciiTheme="minorHAnsi" w:eastAsiaTheme="minorEastAsia" w:hAnsiTheme="minorHAnsi" w:cstheme="minorBidi"/>
          <w:smallCaps w:val="0"/>
          <w:noProof/>
          <w:sz w:val="22"/>
          <w:szCs w:val="22"/>
        </w:rPr>
      </w:pPr>
      <w:del w:id="958" w:author="Gerard" w:date="2015-04-08T21:50:00Z">
        <w:r w:rsidRPr="00C00DDA" w:rsidDel="00C00DDA">
          <w:rPr>
            <w:noProof/>
            <w:rPrChange w:id="959" w:author="Gerard" w:date="2015-04-08T21:50:00Z">
              <w:rPr>
                <w:rStyle w:val="Hyperlink"/>
                <w:noProof/>
              </w:rPr>
            </w:rPrChange>
          </w:rPr>
          <w:delText>3.5. Control Section</w:delText>
        </w:r>
        <w:r w:rsidDel="00C00DDA">
          <w:rPr>
            <w:noProof/>
            <w:webHidden/>
          </w:rPr>
          <w:tab/>
          <w:delText>19</w:delText>
        </w:r>
      </w:del>
    </w:p>
    <w:p w14:paraId="26A124F7" w14:textId="77777777" w:rsidR="00182A67" w:rsidDel="00C00DDA" w:rsidRDefault="00182A67">
      <w:pPr>
        <w:pStyle w:val="TOC3"/>
        <w:tabs>
          <w:tab w:val="right" w:leader="dot" w:pos="9350"/>
        </w:tabs>
        <w:rPr>
          <w:del w:id="960" w:author="Gerard" w:date="2015-04-08T21:50:00Z"/>
          <w:rFonts w:asciiTheme="minorHAnsi" w:eastAsiaTheme="minorEastAsia" w:hAnsiTheme="minorHAnsi" w:cstheme="minorBidi"/>
          <w:i w:val="0"/>
          <w:iCs w:val="0"/>
          <w:noProof/>
          <w:sz w:val="22"/>
          <w:szCs w:val="22"/>
        </w:rPr>
      </w:pPr>
      <w:del w:id="961" w:author="Gerard" w:date="2015-04-08T21:50:00Z">
        <w:r w:rsidRPr="00C00DDA" w:rsidDel="00C00DDA">
          <w:rPr>
            <w:noProof/>
            <w:rPrChange w:id="962" w:author="Gerard" w:date="2015-04-08T21:50:00Z">
              <w:rPr>
                <w:rStyle w:val="Hyperlink"/>
                <w:noProof/>
              </w:rPr>
            </w:rPrChange>
          </w:rPr>
          <w:delText>3.5.1. Common Parameters</w:delText>
        </w:r>
        <w:r w:rsidDel="00C00DDA">
          <w:rPr>
            <w:noProof/>
            <w:webHidden/>
          </w:rPr>
          <w:tab/>
          <w:delText>19</w:delText>
        </w:r>
      </w:del>
    </w:p>
    <w:p w14:paraId="0F13E62F" w14:textId="77777777" w:rsidR="00182A67" w:rsidDel="00C00DDA" w:rsidRDefault="00182A67">
      <w:pPr>
        <w:pStyle w:val="TOC3"/>
        <w:tabs>
          <w:tab w:val="right" w:leader="dot" w:pos="9350"/>
        </w:tabs>
        <w:rPr>
          <w:del w:id="963" w:author="Gerard" w:date="2015-04-08T21:50:00Z"/>
          <w:rFonts w:asciiTheme="minorHAnsi" w:eastAsiaTheme="minorEastAsia" w:hAnsiTheme="minorHAnsi" w:cstheme="minorBidi"/>
          <w:i w:val="0"/>
          <w:iCs w:val="0"/>
          <w:noProof/>
          <w:sz w:val="22"/>
          <w:szCs w:val="22"/>
        </w:rPr>
      </w:pPr>
      <w:del w:id="964" w:author="Gerard" w:date="2015-04-08T21:50:00Z">
        <w:r w:rsidRPr="00C00DDA" w:rsidDel="00C00DDA">
          <w:rPr>
            <w:noProof/>
            <w:rPrChange w:id="965" w:author="Gerard" w:date="2015-04-08T21:50:00Z">
              <w:rPr>
                <w:rStyle w:val="Hyperlink"/>
                <w:noProof/>
              </w:rPr>
            </w:rPrChange>
          </w:rPr>
          <w:delText>3.5.2. Parameters for Biphasic Analysis</w:delText>
        </w:r>
        <w:r w:rsidDel="00C00DDA">
          <w:rPr>
            <w:noProof/>
            <w:webHidden/>
          </w:rPr>
          <w:tab/>
          <w:delText>25</w:delText>
        </w:r>
      </w:del>
    </w:p>
    <w:p w14:paraId="0972535F" w14:textId="77777777" w:rsidR="00182A67" w:rsidDel="00C00DDA" w:rsidRDefault="00182A67">
      <w:pPr>
        <w:pStyle w:val="TOC3"/>
        <w:tabs>
          <w:tab w:val="right" w:leader="dot" w:pos="9350"/>
        </w:tabs>
        <w:rPr>
          <w:del w:id="966" w:author="Gerard" w:date="2015-04-08T21:50:00Z"/>
          <w:rFonts w:asciiTheme="minorHAnsi" w:eastAsiaTheme="minorEastAsia" w:hAnsiTheme="minorHAnsi" w:cstheme="minorBidi"/>
          <w:i w:val="0"/>
          <w:iCs w:val="0"/>
          <w:noProof/>
          <w:sz w:val="22"/>
          <w:szCs w:val="22"/>
        </w:rPr>
      </w:pPr>
      <w:del w:id="967" w:author="Gerard" w:date="2015-04-08T21:50:00Z">
        <w:r w:rsidRPr="00C00DDA" w:rsidDel="00C00DDA">
          <w:rPr>
            <w:noProof/>
            <w:rPrChange w:id="968" w:author="Gerard" w:date="2015-04-08T21:50:00Z">
              <w:rPr>
                <w:rStyle w:val="Hyperlink"/>
                <w:noProof/>
              </w:rPr>
            </w:rPrChange>
          </w:rPr>
          <w:delText>3.5.3. Parameters for Solute Analysis</w:delText>
        </w:r>
        <w:r w:rsidDel="00C00DDA">
          <w:rPr>
            <w:noProof/>
            <w:webHidden/>
          </w:rPr>
          <w:tab/>
          <w:delText>25</w:delText>
        </w:r>
      </w:del>
    </w:p>
    <w:p w14:paraId="01F52321" w14:textId="77777777" w:rsidR="00182A67" w:rsidDel="00C00DDA" w:rsidRDefault="00182A67">
      <w:pPr>
        <w:pStyle w:val="TOC3"/>
        <w:tabs>
          <w:tab w:val="right" w:leader="dot" w:pos="9350"/>
        </w:tabs>
        <w:rPr>
          <w:del w:id="969" w:author="Gerard" w:date="2015-04-08T21:50:00Z"/>
          <w:rFonts w:asciiTheme="minorHAnsi" w:eastAsiaTheme="minorEastAsia" w:hAnsiTheme="minorHAnsi" w:cstheme="minorBidi"/>
          <w:i w:val="0"/>
          <w:iCs w:val="0"/>
          <w:noProof/>
          <w:sz w:val="22"/>
          <w:szCs w:val="22"/>
        </w:rPr>
      </w:pPr>
      <w:del w:id="970" w:author="Gerard" w:date="2015-04-08T21:50:00Z">
        <w:r w:rsidRPr="00C00DDA" w:rsidDel="00C00DDA">
          <w:rPr>
            <w:noProof/>
            <w:rPrChange w:id="971" w:author="Gerard" w:date="2015-04-08T21:50:00Z">
              <w:rPr>
                <w:rStyle w:val="Hyperlink"/>
                <w:noProof/>
              </w:rPr>
            </w:rPrChange>
          </w:rPr>
          <w:delText>3.5.4. Parameters for Heat Analysis</w:delText>
        </w:r>
        <w:r w:rsidDel="00C00DDA">
          <w:rPr>
            <w:noProof/>
            <w:webHidden/>
          </w:rPr>
          <w:tab/>
          <w:delText>25</w:delText>
        </w:r>
      </w:del>
    </w:p>
    <w:p w14:paraId="345164A2" w14:textId="77777777" w:rsidR="00182A67" w:rsidDel="00C00DDA" w:rsidRDefault="00182A67">
      <w:pPr>
        <w:pStyle w:val="TOC2"/>
        <w:tabs>
          <w:tab w:val="right" w:leader="dot" w:pos="9350"/>
        </w:tabs>
        <w:rPr>
          <w:del w:id="972" w:author="Gerard" w:date="2015-04-08T21:50:00Z"/>
          <w:rFonts w:asciiTheme="minorHAnsi" w:eastAsiaTheme="minorEastAsia" w:hAnsiTheme="minorHAnsi" w:cstheme="minorBidi"/>
          <w:smallCaps w:val="0"/>
          <w:noProof/>
          <w:sz w:val="22"/>
          <w:szCs w:val="22"/>
        </w:rPr>
      </w:pPr>
      <w:del w:id="973" w:author="Gerard" w:date="2015-04-08T21:50:00Z">
        <w:r w:rsidRPr="00C00DDA" w:rsidDel="00C00DDA">
          <w:rPr>
            <w:noProof/>
            <w:rPrChange w:id="974" w:author="Gerard" w:date="2015-04-08T21:50:00Z">
              <w:rPr>
                <w:rStyle w:val="Hyperlink"/>
                <w:noProof/>
              </w:rPr>
            </w:rPrChange>
          </w:rPr>
          <w:delText>3.6. Globals Section</w:delText>
        </w:r>
        <w:r w:rsidDel="00C00DDA">
          <w:rPr>
            <w:noProof/>
            <w:webHidden/>
          </w:rPr>
          <w:tab/>
          <w:delText>27</w:delText>
        </w:r>
      </w:del>
    </w:p>
    <w:p w14:paraId="318E64CF" w14:textId="77777777" w:rsidR="00182A67" w:rsidDel="00C00DDA" w:rsidRDefault="00182A67">
      <w:pPr>
        <w:pStyle w:val="TOC3"/>
        <w:tabs>
          <w:tab w:val="right" w:leader="dot" w:pos="9350"/>
        </w:tabs>
        <w:rPr>
          <w:del w:id="975" w:author="Gerard" w:date="2015-04-08T21:50:00Z"/>
          <w:rFonts w:asciiTheme="minorHAnsi" w:eastAsiaTheme="minorEastAsia" w:hAnsiTheme="minorHAnsi" w:cstheme="minorBidi"/>
          <w:i w:val="0"/>
          <w:iCs w:val="0"/>
          <w:noProof/>
          <w:sz w:val="22"/>
          <w:szCs w:val="22"/>
        </w:rPr>
      </w:pPr>
      <w:del w:id="976" w:author="Gerard" w:date="2015-04-08T21:50:00Z">
        <w:r w:rsidRPr="00C00DDA" w:rsidDel="00C00DDA">
          <w:rPr>
            <w:noProof/>
            <w:rPrChange w:id="977" w:author="Gerard" w:date="2015-04-08T21:50:00Z">
              <w:rPr>
                <w:rStyle w:val="Hyperlink"/>
                <w:noProof/>
              </w:rPr>
            </w:rPrChange>
          </w:rPr>
          <w:delText>3.6.1. Constants</w:delText>
        </w:r>
        <w:r w:rsidDel="00C00DDA">
          <w:rPr>
            <w:noProof/>
            <w:webHidden/>
          </w:rPr>
          <w:tab/>
          <w:delText>27</w:delText>
        </w:r>
      </w:del>
    </w:p>
    <w:p w14:paraId="3EBE2E65" w14:textId="77777777" w:rsidR="00182A67" w:rsidDel="00C00DDA" w:rsidRDefault="00182A67">
      <w:pPr>
        <w:pStyle w:val="TOC3"/>
        <w:tabs>
          <w:tab w:val="right" w:leader="dot" w:pos="9350"/>
        </w:tabs>
        <w:rPr>
          <w:del w:id="978" w:author="Gerard" w:date="2015-04-08T21:50:00Z"/>
          <w:rFonts w:asciiTheme="minorHAnsi" w:eastAsiaTheme="minorEastAsia" w:hAnsiTheme="minorHAnsi" w:cstheme="minorBidi"/>
          <w:i w:val="0"/>
          <w:iCs w:val="0"/>
          <w:noProof/>
          <w:sz w:val="22"/>
          <w:szCs w:val="22"/>
        </w:rPr>
      </w:pPr>
      <w:del w:id="979" w:author="Gerard" w:date="2015-04-08T21:50:00Z">
        <w:r w:rsidRPr="00C00DDA" w:rsidDel="00C00DDA">
          <w:rPr>
            <w:noProof/>
            <w:rPrChange w:id="980" w:author="Gerard" w:date="2015-04-08T21:50:00Z">
              <w:rPr>
                <w:rStyle w:val="Hyperlink"/>
                <w:noProof/>
              </w:rPr>
            </w:rPrChange>
          </w:rPr>
          <w:delText>3.6.2. Solutes</w:delText>
        </w:r>
        <w:r w:rsidDel="00C00DDA">
          <w:rPr>
            <w:noProof/>
            <w:webHidden/>
          </w:rPr>
          <w:tab/>
          <w:delText>27</w:delText>
        </w:r>
      </w:del>
    </w:p>
    <w:p w14:paraId="2106A053" w14:textId="77777777" w:rsidR="00182A67" w:rsidDel="00C00DDA" w:rsidRDefault="00182A67">
      <w:pPr>
        <w:pStyle w:val="TOC3"/>
        <w:tabs>
          <w:tab w:val="right" w:leader="dot" w:pos="9350"/>
        </w:tabs>
        <w:rPr>
          <w:del w:id="981" w:author="Gerard" w:date="2015-04-08T21:50:00Z"/>
          <w:rFonts w:asciiTheme="minorHAnsi" w:eastAsiaTheme="minorEastAsia" w:hAnsiTheme="minorHAnsi" w:cstheme="minorBidi"/>
          <w:i w:val="0"/>
          <w:iCs w:val="0"/>
          <w:noProof/>
          <w:sz w:val="22"/>
          <w:szCs w:val="22"/>
        </w:rPr>
      </w:pPr>
      <w:del w:id="982" w:author="Gerard" w:date="2015-04-08T21:50:00Z">
        <w:r w:rsidRPr="00C00DDA" w:rsidDel="00C00DDA">
          <w:rPr>
            <w:noProof/>
            <w:rPrChange w:id="983" w:author="Gerard" w:date="2015-04-08T21:50:00Z">
              <w:rPr>
                <w:rStyle w:val="Hyperlink"/>
                <w:noProof/>
              </w:rPr>
            </w:rPrChange>
          </w:rPr>
          <w:delText>3.6.3. Solid-Bound Molecules</w:delText>
        </w:r>
        <w:r w:rsidDel="00C00DDA">
          <w:rPr>
            <w:noProof/>
            <w:webHidden/>
          </w:rPr>
          <w:tab/>
          <w:delText>28</w:delText>
        </w:r>
      </w:del>
    </w:p>
    <w:p w14:paraId="16415C82" w14:textId="77777777" w:rsidR="00182A67" w:rsidDel="00C00DDA" w:rsidRDefault="00182A67">
      <w:pPr>
        <w:pStyle w:val="TOC2"/>
        <w:tabs>
          <w:tab w:val="right" w:leader="dot" w:pos="9350"/>
        </w:tabs>
        <w:rPr>
          <w:del w:id="984" w:author="Gerard" w:date="2015-04-08T21:50:00Z"/>
          <w:rFonts w:asciiTheme="minorHAnsi" w:eastAsiaTheme="minorEastAsia" w:hAnsiTheme="minorHAnsi" w:cstheme="minorBidi"/>
          <w:smallCaps w:val="0"/>
          <w:noProof/>
          <w:sz w:val="22"/>
          <w:szCs w:val="22"/>
        </w:rPr>
      </w:pPr>
      <w:del w:id="985" w:author="Gerard" w:date="2015-04-08T21:50:00Z">
        <w:r w:rsidRPr="00C00DDA" w:rsidDel="00C00DDA">
          <w:rPr>
            <w:noProof/>
            <w:rPrChange w:id="986" w:author="Gerard" w:date="2015-04-08T21:50:00Z">
              <w:rPr>
                <w:rStyle w:val="Hyperlink"/>
                <w:noProof/>
              </w:rPr>
            </w:rPrChange>
          </w:rPr>
          <w:delText>3.7. Material Section</w:delText>
        </w:r>
        <w:r w:rsidDel="00C00DDA">
          <w:rPr>
            <w:noProof/>
            <w:webHidden/>
          </w:rPr>
          <w:tab/>
          <w:delText>29</w:delText>
        </w:r>
      </w:del>
    </w:p>
    <w:p w14:paraId="64869E39" w14:textId="77777777" w:rsidR="00182A67" w:rsidDel="00C00DDA" w:rsidRDefault="00182A67">
      <w:pPr>
        <w:pStyle w:val="TOC2"/>
        <w:tabs>
          <w:tab w:val="right" w:leader="dot" w:pos="9350"/>
        </w:tabs>
        <w:rPr>
          <w:del w:id="987" w:author="Gerard" w:date="2015-04-08T21:50:00Z"/>
          <w:rFonts w:asciiTheme="minorHAnsi" w:eastAsiaTheme="minorEastAsia" w:hAnsiTheme="minorHAnsi" w:cstheme="minorBidi"/>
          <w:smallCaps w:val="0"/>
          <w:noProof/>
          <w:sz w:val="22"/>
          <w:szCs w:val="22"/>
        </w:rPr>
      </w:pPr>
      <w:del w:id="988" w:author="Gerard" w:date="2015-04-08T21:50:00Z">
        <w:r w:rsidRPr="00C00DDA" w:rsidDel="00C00DDA">
          <w:rPr>
            <w:noProof/>
            <w:rPrChange w:id="989" w:author="Gerard" w:date="2015-04-08T21:50:00Z">
              <w:rPr>
                <w:rStyle w:val="Hyperlink"/>
                <w:noProof/>
              </w:rPr>
            </w:rPrChange>
          </w:rPr>
          <w:delText>3.8. Geometry Section</w:delText>
        </w:r>
        <w:r w:rsidDel="00C00DDA">
          <w:rPr>
            <w:noProof/>
            <w:webHidden/>
          </w:rPr>
          <w:tab/>
          <w:delText>30</w:delText>
        </w:r>
      </w:del>
    </w:p>
    <w:p w14:paraId="1B70D6FD" w14:textId="77777777" w:rsidR="00182A67" w:rsidDel="00C00DDA" w:rsidRDefault="00182A67">
      <w:pPr>
        <w:pStyle w:val="TOC3"/>
        <w:tabs>
          <w:tab w:val="right" w:leader="dot" w:pos="9350"/>
        </w:tabs>
        <w:rPr>
          <w:del w:id="990" w:author="Gerard" w:date="2015-04-08T21:50:00Z"/>
          <w:rFonts w:asciiTheme="minorHAnsi" w:eastAsiaTheme="minorEastAsia" w:hAnsiTheme="minorHAnsi" w:cstheme="minorBidi"/>
          <w:i w:val="0"/>
          <w:iCs w:val="0"/>
          <w:noProof/>
          <w:sz w:val="22"/>
          <w:szCs w:val="22"/>
        </w:rPr>
      </w:pPr>
      <w:del w:id="991" w:author="Gerard" w:date="2015-04-08T21:50:00Z">
        <w:r w:rsidRPr="00C00DDA" w:rsidDel="00C00DDA">
          <w:rPr>
            <w:noProof/>
            <w:rPrChange w:id="992" w:author="Gerard" w:date="2015-04-08T21:50:00Z">
              <w:rPr>
                <w:rStyle w:val="Hyperlink"/>
                <w:noProof/>
              </w:rPr>
            </w:rPrChange>
          </w:rPr>
          <w:delText>3.8.1. Nodes Section</w:delText>
        </w:r>
        <w:r w:rsidDel="00C00DDA">
          <w:rPr>
            <w:noProof/>
            <w:webHidden/>
          </w:rPr>
          <w:tab/>
          <w:delText>30</w:delText>
        </w:r>
      </w:del>
    </w:p>
    <w:p w14:paraId="52F45910" w14:textId="77777777" w:rsidR="00182A67" w:rsidDel="00C00DDA" w:rsidRDefault="00182A67">
      <w:pPr>
        <w:pStyle w:val="TOC3"/>
        <w:tabs>
          <w:tab w:val="right" w:leader="dot" w:pos="9350"/>
        </w:tabs>
        <w:rPr>
          <w:del w:id="993" w:author="Gerard" w:date="2015-04-08T21:50:00Z"/>
          <w:rFonts w:asciiTheme="minorHAnsi" w:eastAsiaTheme="minorEastAsia" w:hAnsiTheme="minorHAnsi" w:cstheme="minorBidi"/>
          <w:i w:val="0"/>
          <w:iCs w:val="0"/>
          <w:noProof/>
          <w:sz w:val="22"/>
          <w:szCs w:val="22"/>
        </w:rPr>
      </w:pPr>
      <w:del w:id="994" w:author="Gerard" w:date="2015-04-08T21:50:00Z">
        <w:r w:rsidRPr="00C00DDA" w:rsidDel="00C00DDA">
          <w:rPr>
            <w:noProof/>
            <w:rPrChange w:id="995" w:author="Gerard" w:date="2015-04-08T21:50:00Z">
              <w:rPr>
                <w:rStyle w:val="Hyperlink"/>
                <w:noProof/>
              </w:rPr>
            </w:rPrChange>
          </w:rPr>
          <w:delText>3.8.2. Elements Section</w:delText>
        </w:r>
        <w:r w:rsidDel="00C00DDA">
          <w:rPr>
            <w:noProof/>
            <w:webHidden/>
          </w:rPr>
          <w:tab/>
          <w:delText>31</w:delText>
        </w:r>
      </w:del>
    </w:p>
    <w:p w14:paraId="03099AA6" w14:textId="77777777" w:rsidR="00182A67" w:rsidDel="00C00DDA" w:rsidRDefault="00182A67">
      <w:pPr>
        <w:pStyle w:val="TOC4"/>
        <w:tabs>
          <w:tab w:val="right" w:leader="dot" w:pos="9350"/>
        </w:tabs>
        <w:rPr>
          <w:del w:id="996" w:author="Gerard" w:date="2015-04-08T21:50:00Z"/>
          <w:rFonts w:asciiTheme="minorHAnsi" w:eastAsiaTheme="minorEastAsia" w:hAnsiTheme="minorHAnsi" w:cstheme="minorBidi"/>
          <w:noProof/>
          <w:sz w:val="22"/>
          <w:szCs w:val="22"/>
        </w:rPr>
      </w:pPr>
      <w:del w:id="997" w:author="Gerard" w:date="2015-04-08T21:50:00Z">
        <w:r w:rsidRPr="00C00DDA" w:rsidDel="00C00DDA">
          <w:rPr>
            <w:noProof/>
            <w:rPrChange w:id="998" w:author="Gerard" w:date="2015-04-08T21:50:00Z">
              <w:rPr>
                <w:rStyle w:val="Hyperlink"/>
                <w:noProof/>
              </w:rPr>
            </w:rPrChange>
          </w:rPr>
          <w:delText>3.8.2.1. Solid Elements</w:delText>
        </w:r>
        <w:r w:rsidDel="00C00DDA">
          <w:rPr>
            <w:noProof/>
            <w:webHidden/>
          </w:rPr>
          <w:tab/>
          <w:delText>31</w:delText>
        </w:r>
      </w:del>
    </w:p>
    <w:p w14:paraId="227E91FF" w14:textId="77777777" w:rsidR="00182A67" w:rsidDel="00C00DDA" w:rsidRDefault="00182A67">
      <w:pPr>
        <w:pStyle w:val="TOC4"/>
        <w:tabs>
          <w:tab w:val="right" w:leader="dot" w:pos="9350"/>
        </w:tabs>
        <w:rPr>
          <w:del w:id="999" w:author="Gerard" w:date="2015-04-08T21:50:00Z"/>
          <w:rFonts w:asciiTheme="minorHAnsi" w:eastAsiaTheme="minorEastAsia" w:hAnsiTheme="minorHAnsi" w:cstheme="minorBidi"/>
          <w:noProof/>
          <w:sz w:val="22"/>
          <w:szCs w:val="22"/>
        </w:rPr>
      </w:pPr>
      <w:del w:id="1000" w:author="Gerard" w:date="2015-04-08T21:50:00Z">
        <w:r w:rsidRPr="00C00DDA" w:rsidDel="00C00DDA">
          <w:rPr>
            <w:noProof/>
            <w:rPrChange w:id="1001" w:author="Gerard" w:date="2015-04-08T21:50:00Z">
              <w:rPr>
                <w:rStyle w:val="Hyperlink"/>
                <w:noProof/>
              </w:rPr>
            </w:rPrChange>
          </w:rPr>
          <w:delText>3.8.2.2. Shell Elements</w:delText>
        </w:r>
        <w:r w:rsidDel="00C00DDA">
          <w:rPr>
            <w:noProof/>
            <w:webHidden/>
          </w:rPr>
          <w:tab/>
          <w:delText>32</w:delText>
        </w:r>
      </w:del>
    </w:p>
    <w:p w14:paraId="6CB3A63F" w14:textId="77777777" w:rsidR="00182A67" w:rsidDel="00C00DDA" w:rsidRDefault="00182A67">
      <w:pPr>
        <w:pStyle w:val="TOC4"/>
        <w:tabs>
          <w:tab w:val="right" w:leader="dot" w:pos="9350"/>
        </w:tabs>
        <w:rPr>
          <w:del w:id="1002" w:author="Gerard" w:date="2015-04-08T21:50:00Z"/>
          <w:rFonts w:asciiTheme="minorHAnsi" w:eastAsiaTheme="minorEastAsia" w:hAnsiTheme="minorHAnsi" w:cstheme="minorBidi"/>
          <w:noProof/>
          <w:sz w:val="22"/>
          <w:szCs w:val="22"/>
        </w:rPr>
      </w:pPr>
      <w:del w:id="1003" w:author="Gerard" w:date="2015-04-08T21:50:00Z">
        <w:r w:rsidRPr="00C00DDA" w:rsidDel="00C00DDA">
          <w:rPr>
            <w:noProof/>
            <w:rPrChange w:id="1004" w:author="Gerard" w:date="2015-04-08T21:50:00Z">
              <w:rPr>
                <w:rStyle w:val="Hyperlink"/>
                <w:noProof/>
              </w:rPr>
            </w:rPrChange>
          </w:rPr>
          <w:delText>3.8.2.3. Surface Elements</w:delText>
        </w:r>
        <w:r w:rsidDel="00C00DDA">
          <w:rPr>
            <w:noProof/>
            <w:webHidden/>
          </w:rPr>
          <w:tab/>
          <w:delText>32</w:delText>
        </w:r>
      </w:del>
    </w:p>
    <w:p w14:paraId="42FDC216" w14:textId="77777777" w:rsidR="00182A67" w:rsidDel="00C00DDA" w:rsidRDefault="00182A67">
      <w:pPr>
        <w:pStyle w:val="TOC3"/>
        <w:tabs>
          <w:tab w:val="right" w:leader="dot" w:pos="9350"/>
        </w:tabs>
        <w:rPr>
          <w:del w:id="1005" w:author="Gerard" w:date="2015-04-08T21:50:00Z"/>
          <w:rFonts w:asciiTheme="minorHAnsi" w:eastAsiaTheme="minorEastAsia" w:hAnsiTheme="minorHAnsi" w:cstheme="minorBidi"/>
          <w:i w:val="0"/>
          <w:iCs w:val="0"/>
          <w:noProof/>
          <w:sz w:val="22"/>
          <w:szCs w:val="22"/>
        </w:rPr>
      </w:pPr>
      <w:del w:id="1006" w:author="Gerard" w:date="2015-04-08T21:50:00Z">
        <w:r w:rsidRPr="00C00DDA" w:rsidDel="00C00DDA">
          <w:rPr>
            <w:noProof/>
            <w:rPrChange w:id="1007" w:author="Gerard" w:date="2015-04-08T21:50:00Z">
              <w:rPr>
                <w:rStyle w:val="Hyperlink"/>
                <w:noProof/>
              </w:rPr>
            </w:rPrChange>
          </w:rPr>
          <w:delText>3.8.3. Element Data Section</w:delText>
        </w:r>
        <w:r w:rsidDel="00C00DDA">
          <w:rPr>
            <w:noProof/>
            <w:webHidden/>
          </w:rPr>
          <w:tab/>
          <w:delText>33</w:delText>
        </w:r>
      </w:del>
    </w:p>
    <w:p w14:paraId="1C0BA1EF" w14:textId="77777777" w:rsidR="00182A67" w:rsidDel="00C00DDA" w:rsidRDefault="00182A67">
      <w:pPr>
        <w:pStyle w:val="TOC3"/>
        <w:tabs>
          <w:tab w:val="right" w:leader="dot" w:pos="9350"/>
        </w:tabs>
        <w:rPr>
          <w:del w:id="1008" w:author="Gerard" w:date="2015-04-08T21:50:00Z"/>
          <w:rFonts w:asciiTheme="minorHAnsi" w:eastAsiaTheme="minorEastAsia" w:hAnsiTheme="minorHAnsi" w:cstheme="minorBidi"/>
          <w:i w:val="0"/>
          <w:iCs w:val="0"/>
          <w:noProof/>
          <w:sz w:val="22"/>
          <w:szCs w:val="22"/>
        </w:rPr>
      </w:pPr>
      <w:del w:id="1009" w:author="Gerard" w:date="2015-04-08T21:50:00Z">
        <w:r w:rsidRPr="00C00DDA" w:rsidDel="00C00DDA">
          <w:rPr>
            <w:noProof/>
            <w:rPrChange w:id="1010" w:author="Gerard" w:date="2015-04-08T21:50:00Z">
              <w:rPr>
                <w:rStyle w:val="Hyperlink"/>
                <w:noProof/>
              </w:rPr>
            </w:rPrChange>
          </w:rPr>
          <w:delText>3.8.4. Surface Section</w:delText>
        </w:r>
        <w:r w:rsidDel="00C00DDA">
          <w:rPr>
            <w:noProof/>
            <w:webHidden/>
          </w:rPr>
          <w:tab/>
          <w:delText>34</w:delText>
        </w:r>
      </w:del>
    </w:p>
    <w:p w14:paraId="054FFC6F" w14:textId="77777777" w:rsidR="00182A67" w:rsidDel="00C00DDA" w:rsidRDefault="00182A67">
      <w:pPr>
        <w:pStyle w:val="TOC3"/>
        <w:tabs>
          <w:tab w:val="right" w:leader="dot" w:pos="9350"/>
        </w:tabs>
        <w:rPr>
          <w:del w:id="1011" w:author="Gerard" w:date="2015-04-08T21:50:00Z"/>
          <w:rFonts w:asciiTheme="minorHAnsi" w:eastAsiaTheme="minorEastAsia" w:hAnsiTheme="minorHAnsi" w:cstheme="minorBidi"/>
          <w:i w:val="0"/>
          <w:iCs w:val="0"/>
          <w:noProof/>
          <w:sz w:val="22"/>
          <w:szCs w:val="22"/>
        </w:rPr>
      </w:pPr>
      <w:del w:id="1012" w:author="Gerard" w:date="2015-04-08T21:50:00Z">
        <w:r w:rsidRPr="00C00DDA" w:rsidDel="00C00DDA">
          <w:rPr>
            <w:noProof/>
            <w:rPrChange w:id="1013" w:author="Gerard" w:date="2015-04-08T21:50:00Z">
              <w:rPr>
                <w:rStyle w:val="Hyperlink"/>
                <w:noProof/>
              </w:rPr>
            </w:rPrChange>
          </w:rPr>
          <w:delText>3.8.5. NodeSet Section</w:delText>
        </w:r>
        <w:r w:rsidDel="00C00DDA">
          <w:rPr>
            <w:noProof/>
            <w:webHidden/>
          </w:rPr>
          <w:tab/>
          <w:delText>34</w:delText>
        </w:r>
      </w:del>
    </w:p>
    <w:p w14:paraId="6893E10C" w14:textId="77777777" w:rsidR="00182A67" w:rsidDel="00C00DDA" w:rsidRDefault="00182A67">
      <w:pPr>
        <w:pStyle w:val="TOC3"/>
        <w:tabs>
          <w:tab w:val="right" w:leader="dot" w:pos="9350"/>
        </w:tabs>
        <w:rPr>
          <w:del w:id="1014" w:author="Gerard" w:date="2015-04-08T21:50:00Z"/>
          <w:rFonts w:asciiTheme="minorHAnsi" w:eastAsiaTheme="minorEastAsia" w:hAnsiTheme="minorHAnsi" w:cstheme="minorBidi"/>
          <w:i w:val="0"/>
          <w:iCs w:val="0"/>
          <w:noProof/>
          <w:sz w:val="22"/>
          <w:szCs w:val="22"/>
        </w:rPr>
      </w:pPr>
      <w:del w:id="1015" w:author="Gerard" w:date="2015-04-08T21:50:00Z">
        <w:r w:rsidRPr="00C00DDA" w:rsidDel="00C00DDA">
          <w:rPr>
            <w:noProof/>
            <w:rPrChange w:id="1016" w:author="Gerard" w:date="2015-04-08T21:50:00Z">
              <w:rPr>
                <w:rStyle w:val="Hyperlink"/>
                <w:noProof/>
              </w:rPr>
            </w:rPrChange>
          </w:rPr>
          <w:delText>3.8.6. ElementSet Section</w:delText>
        </w:r>
        <w:r w:rsidDel="00C00DDA">
          <w:rPr>
            <w:noProof/>
            <w:webHidden/>
          </w:rPr>
          <w:tab/>
          <w:delText>35</w:delText>
        </w:r>
      </w:del>
    </w:p>
    <w:p w14:paraId="0C2D8871" w14:textId="77777777" w:rsidR="00182A67" w:rsidDel="00C00DDA" w:rsidRDefault="00182A67">
      <w:pPr>
        <w:pStyle w:val="TOC2"/>
        <w:tabs>
          <w:tab w:val="right" w:leader="dot" w:pos="9350"/>
        </w:tabs>
        <w:rPr>
          <w:del w:id="1017" w:author="Gerard" w:date="2015-04-08T21:50:00Z"/>
          <w:rFonts w:asciiTheme="minorHAnsi" w:eastAsiaTheme="minorEastAsia" w:hAnsiTheme="minorHAnsi" w:cstheme="minorBidi"/>
          <w:smallCaps w:val="0"/>
          <w:noProof/>
          <w:sz w:val="22"/>
          <w:szCs w:val="22"/>
        </w:rPr>
      </w:pPr>
      <w:del w:id="1018" w:author="Gerard" w:date="2015-04-08T21:50:00Z">
        <w:r w:rsidRPr="00C00DDA" w:rsidDel="00C00DDA">
          <w:rPr>
            <w:noProof/>
            <w:rPrChange w:id="1019" w:author="Gerard" w:date="2015-04-08T21:50:00Z">
              <w:rPr>
                <w:rStyle w:val="Hyperlink"/>
                <w:noProof/>
              </w:rPr>
            </w:rPrChange>
          </w:rPr>
          <w:delText>3.9. Initial Section</w:delText>
        </w:r>
        <w:r w:rsidDel="00C00DDA">
          <w:rPr>
            <w:noProof/>
            <w:webHidden/>
          </w:rPr>
          <w:tab/>
          <w:delText>36</w:delText>
        </w:r>
      </w:del>
    </w:p>
    <w:p w14:paraId="49D80CED" w14:textId="77777777" w:rsidR="00182A67" w:rsidDel="00C00DDA" w:rsidRDefault="00182A67">
      <w:pPr>
        <w:pStyle w:val="TOC3"/>
        <w:tabs>
          <w:tab w:val="right" w:leader="dot" w:pos="9350"/>
        </w:tabs>
        <w:rPr>
          <w:del w:id="1020" w:author="Gerard" w:date="2015-04-08T21:50:00Z"/>
          <w:rFonts w:asciiTheme="minorHAnsi" w:eastAsiaTheme="minorEastAsia" w:hAnsiTheme="minorHAnsi" w:cstheme="minorBidi"/>
          <w:i w:val="0"/>
          <w:iCs w:val="0"/>
          <w:noProof/>
          <w:sz w:val="22"/>
          <w:szCs w:val="22"/>
        </w:rPr>
      </w:pPr>
      <w:del w:id="1021" w:author="Gerard" w:date="2015-04-08T21:50:00Z">
        <w:r w:rsidRPr="00C00DDA" w:rsidDel="00C00DDA">
          <w:rPr>
            <w:noProof/>
            <w:rPrChange w:id="1022" w:author="Gerard" w:date="2015-04-08T21:50:00Z">
              <w:rPr>
                <w:rStyle w:val="Hyperlink"/>
                <w:noProof/>
              </w:rPr>
            </w:rPrChange>
          </w:rPr>
          <w:delText>3.9.1. Initial Nodal Velocities</w:delText>
        </w:r>
        <w:r w:rsidDel="00C00DDA">
          <w:rPr>
            <w:noProof/>
            <w:webHidden/>
          </w:rPr>
          <w:tab/>
          <w:delText>36</w:delText>
        </w:r>
      </w:del>
    </w:p>
    <w:p w14:paraId="0074AA95" w14:textId="77777777" w:rsidR="00182A67" w:rsidDel="00C00DDA" w:rsidRDefault="00182A67">
      <w:pPr>
        <w:pStyle w:val="TOC3"/>
        <w:tabs>
          <w:tab w:val="right" w:leader="dot" w:pos="9350"/>
        </w:tabs>
        <w:rPr>
          <w:del w:id="1023" w:author="Gerard" w:date="2015-04-08T21:50:00Z"/>
          <w:rFonts w:asciiTheme="minorHAnsi" w:eastAsiaTheme="minorEastAsia" w:hAnsiTheme="minorHAnsi" w:cstheme="minorBidi"/>
          <w:i w:val="0"/>
          <w:iCs w:val="0"/>
          <w:noProof/>
          <w:sz w:val="22"/>
          <w:szCs w:val="22"/>
        </w:rPr>
      </w:pPr>
      <w:del w:id="1024" w:author="Gerard" w:date="2015-04-08T21:50:00Z">
        <w:r w:rsidRPr="00C00DDA" w:rsidDel="00C00DDA">
          <w:rPr>
            <w:noProof/>
            <w:rPrChange w:id="1025" w:author="Gerard" w:date="2015-04-08T21:50:00Z">
              <w:rPr>
                <w:rStyle w:val="Hyperlink"/>
                <w:noProof/>
              </w:rPr>
            </w:rPrChange>
          </w:rPr>
          <w:delText>3.9.2. Initial Nodal Effective Fluid Pressure</w:delText>
        </w:r>
        <w:r w:rsidDel="00C00DDA">
          <w:rPr>
            <w:noProof/>
            <w:webHidden/>
          </w:rPr>
          <w:tab/>
          <w:delText>36</w:delText>
        </w:r>
      </w:del>
    </w:p>
    <w:p w14:paraId="16C0B860" w14:textId="77777777" w:rsidR="00182A67" w:rsidDel="00C00DDA" w:rsidRDefault="00182A67">
      <w:pPr>
        <w:pStyle w:val="TOC3"/>
        <w:tabs>
          <w:tab w:val="right" w:leader="dot" w:pos="9350"/>
        </w:tabs>
        <w:rPr>
          <w:del w:id="1026" w:author="Gerard" w:date="2015-04-08T21:50:00Z"/>
          <w:rFonts w:asciiTheme="minorHAnsi" w:eastAsiaTheme="minorEastAsia" w:hAnsiTheme="minorHAnsi" w:cstheme="minorBidi"/>
          <w:i w:val="0"/>
          <w:iCs w:val="0"/>
          <w:noProof/>
          <w:sz w:val="22"/>
          <w:szCs w:val="22"/>
        </w:rPr>
      </w:pPr>
      <w:del w:id="1027" w:author="Gerard" w:date="2015-04-08T21:50:00Z">
        <w:r w:rsidRPr="00C00DDA" w:rsidDel="00C00DDA">
          <w:rPr>
            <w:noProof/>
            <w:rPrChange w:id="1028" w:author="Gerard" w:date="2015-04-08T21:50:00Z">
              <w:rPr>
                <w:rStyle w:val="Hyperlink"/>
                <w:noProof/>
              </w:rPr>
            </w:rPrChange>
          </w:rPr>
          <w:delText>3.9.3. Initial Nodal Effective Concentration</w:delText>
        </w:r>
        <w:r w:rsidDel="00C00DDA">
          <w:rPr>
            <w:noProof/>
            <w:webHidden/>
          </w:rPr>
          <w:tab/>
          <w:delText>36</w:delText>
        </w:r>
      </w:del>
    </w:p>
    <w:p w14:paraId="7A6DEEB9" w14:textId="77777777" w:rsidR="00182A67" w:rsidDel="00C00DDA" w:rsidRDefault="00182A67">
      <w:pPr>
        <w:pStyle w:val="TOC2"/>
        <w:tabs>
          <w:tab w:val="right" w:leader="dot" w:pos="9350"/>
        </w:tabs>
        <w:rPr>
          <w:del w:id="1029" w:author="Gerard" w:date="2015-04-08T21:50:00Z"/>
          <w:rFonts w:asciiTheme="minorHAnsi" w:eastAsiaTheme="minorEastAsia" w:hAnsiTheme="minorHAnsi" w:cstheme="minorBidi"/>
          <w:smallCaps w:val="0"/>
          <w:noProof/>
          <w:sz w:val="22"/>
          <w:szCs w:val="22"/>
        </w:rPr>
      </w:pPr>
      <w:del w:id="1030" w:author="Gerard" w:date="2015-04-08T21:50:00Z">
        <w:r w:rsidRPr="00C00DDA" w:rsidDel="00C00DDA">
          <w:rPr>
            <w:noProof/>
            <w:rPrChange w:id="1031" w:author="Gerard" w:date="2015-04-08T21:50:00Z">
              <w:rPr>
                <w:rStyle w:val="Hyperlink"/>
                <w:noProof/>
              </w:rPr>
            </w:rPrChange>
          </w:rPr>
          <w:delText>3.10. Boundary Section</w:delText>
        </w:r>
        <w:r w:rsidDel="00C00DDA">
          <w:rPr>
            <w:noProof/>
            <w:webHidden/>
          </w:rPr>
          <w:tab/>
          <w:delText>37</w:delText>
        </w:r>
      </w:del>
    </w:p>
    <w:p w14:paraId="666C2F38" w14:textId="77777777" w:rsidR="00182A67" w:rsidDel="00C00DDA" w:rsidRDefault="00182A67">
      <w:pPr>
        <w:pStyle w:val="TOC3"/>
        <w:tabs>
          <w:tab w:val="right" w:leader="dot" w:pos="9350"/>
        </w:tabs>
        <w:rPr>
          <w:del w:id="1032" w:author="Gerard" w:date="2015-04-08T21:50:00Z"/>
          <w:rFonts w:asciiTheme="minorHAnsi" w:eastAsiaTheme="minorEastAsia" w:hAnsiTheme="minorHAnsi" w:cstheme="minorBidi"/>
          <w:i w:val="0"/>
          <w:iCs w:val="0"/>
          <w:noProof/>
          <w:sz w:val="22"/>
          <w:szCs w:val="22"/>
        </w:rPr>
      </w:pPr>
      <w:del w:id="1033" w:author="Gerard" w:date="2015-04-08T21:50:00Z">
        <w:r w:rsidRPr="00C00DDA" w:rsidDel="00C00DDA">
          <w:rPr>
            <w:noProof/>
            <w:rPrChange w:id="1034" w:author="Gerard" w:date="2015-04-08T21:50:00Z">
              <w:rPr>
                <w:rStyle w:val="Hyperlink"/>
                <w:noProof/>
              </w:rPr>
            </w:rPrChange>
          </w:rPr>
          <w:delText>3.10.1. Prescribed Nodal Degrees of Freedom</w:delText>
        </w:r>
        <w:r w:rsidDel="00C00DDA">
          <w:rPr>
            <w:noProof/>
            <w:webHidden/>
          </w:rPr>
          <w:tab/>
          <w:delText>37</w:delText>
        </w:r>
      </w:del>
    </w:p>
    <w:p w14:paraId="5F5C7140" w14:textId="77777777" w:rsidR="00182A67" w:rsidDel="00C00DDA" w:rsidRDefault="00182A67">
      <w:pPr>
        <w:pStyle w:val="TOC3"/>
        <w:tabs>
          <w:tab w:val="right" w:leader="dot" w:pos="9350"/>
        </w:tabs>
        <w:rPr>
          <w:del w:id="1035" w:author="Gerard" w:date="2015-04-08T21:50:00Z"/>
          <w:rFonts w:asciiTheme="minorHAnsi" w:eastAsiaTheme="minorEastAsia" w:hAnsiTheme="minorHAnsi" w:cstheme="minorBidi"/>
          <w:i w:val="0"/>
          <w:iCs w:val="0"/>
          <w:noProof/>
          <w:sz w:val="22"/>
          <w:szCs w:val="22"/>
        </w:rPr>
      </w:pPr>
      <w:del w:id="1036" w:author="Gerard" w:date="2015-04-08T21:50:00Z">
        <w:r w:rsidRPr="00C00DDA" w:rsidDel="00C00DDA">
          <w:rPr>
            <w:noProof/>
            <w:rPrChange w:id="1037" w:author="Gerard" w:date="2015-04-08T21:50:00Z">
              <w:rPr>
                <w:rStyle w:val="Hyperlink"/>
                <w:noProof/>
              </w:rPr>
            </w:rPrChange>
          </w:rPr>
          <w:delText>3.10.2. Fixed Nodal Degrees of Freedom</w:delText>
        </w:r>
        <w:r w:rsidDel="00C00DDA">
          <w:rPr>
            <w:noProof/>
            <w:webHidden/>
          </w:rPr>
          <w:tab/>
          <w:delText>38</w:delText>
        </w:r>
      </w:del>
    </w:p>
    <w:p w14:paraId="78719264" w14:textId="77777777" w:rsidR="00182A67" w:rsidDel="00C00DDA" w:rsidRDefault="00182A67">
      <w:pPr>
        <w:pStyle w:val="TOC2"/>
        <w:tabs>
          <w:tab w:val="right" w:leader="dot" w:pos="9350"/>
        </w:tabs>
        <w:rPr>
          <w:del w:id="1038" w:author="Gerard" w:date="2015-04-08T21:50:00Z"/>
          <w:rFonts w:asciiTheme="minorHAnsi" w:eastAsiaTheme="minorEastAsia" w:hAnsiTheme="minorHAnsi" w:cstheme="minorBidi"/>
          <w:smallCaps w:val="0"/>
          <w:noProof/>
          <w:sz w:val="22"/>
          <w:szCs w:val="22"/>
        </w:rPr>
      </w:pPr>
      <w:del w:id="1039" w:author="Gerard" w:date="2015-04-08T21:50:00Z">
        <w:r w:rsidRPr="00C00DDA" w:rsidDel="00C00DDA">
          <w:rPr>
            <w:noProof/>
            <w:rPrChange w:id="1040" w:author="Gerard" w:date="2015-04-08T21:50:00Z">
              <w:rPr>
                <w:rStyle w:val="Hyperlink"/>
                <w:noProof/>
              </w:rPr>
            </w:rPrChange>
          </w:rPr>
          <w:delText>3.11. Loads Section</w:delText>
        </w:r>
        <w:r w:rsidDel="00C00DDA">
          <w:rPr>
            <w:noProof/>
            <w:webHidden/>
          </w:rPr>
          <w:tab/>
          <w:delText>39</w:delText>
        </w:r>
      </w:del>
    </w:p>
    <w:p w14:paraId="380A06FB" w14:textId="77777777" w:rsidR="00182A67" w:rsidDel="00C00DDA" w:rsidRDefault="00182A67">
      <w:pPr>
        <w:pStyle w:val="TOC3"/>
        <w:tabs>
          <w:tab w:val="right" w:leader="dot" w:pos="9350"/>
        </w:tabs>
        <w:rPr>
          <w:del w:id="1041" w:author="Gerard" w:date="2015-04-08T21:50:00Z"/>
          <w:rFonts w:asciiTheme="minorHAnsi" w:eastAsiaTheme="minorEastAsia" w:hAnsiTheme="minorHAnsi" w:cstheme="minorBidi"/>
          <w:i w:val="0"/>
          <w:iCs w:val="0"/>
          <w:noProof/>
          <w:sz w:val="22"/>
          <w:szCs w:val="22"/>
        </w:rPr>
      </w:pPr>
      <w:del w:id="1042" w:author="Gerard" w:date="2015-04-08T21:50:00Z">
        <w:r w:rsidRPr="00C00DDA" w:rsidDel="00C00DDA">
          <w:rPr>
            <w:noProof/>
            <w:rPrChange w:id="1043" w:author="Gerard" w:date="2015-04-08T21:50:00Z">
              <w:rPr>
                <w:rStyle w:val="Hyperlink"/>
                <w:noProof/>
              </w:rPr>
            </w:rPrChange>
          </w:rPr>
          <w:delText>3.11.1. Nodal Loads</w:delText>
        </w:r>
        <w:r w:rsidDel="00C00DDA">
          <w:rPr>
            <w:noProof/>
            <w:webHidden/>
          </w:rPr>
          <w:tab/>
          <w:delText>39</w:delText>
        </w:r>
      </w:del>
    </w:p>
    <w:p w14:paraId="73BAA060" w14:textId="77777777" w:rsidR="00182A67" w:rsidDel="00C00DDA" w:rsidRDefault="00182A67">
      <w:pPr>
        <w:pStyle w:val="TOC3"/>
        <w:tabs>
          <w:tab w:val="right" w:leader="dot" w:pos="9350"/>
        </w:tabs>
        <w:rPr>
          <w:del w:id="1044" w:author="Gerard" w:date="2015-04-08T21:50:00Z"/>
          <w:rFonts w:asciiTheme="minorHAnsi" w:eastAsiaTheme="minorEastAsia" w:hAnsiTheme="minorHAnsi" w:cstheme="minorBidi"/>
          <w:i w:val="0"/>
          <w:iCs w:val="0"/>
          <w:noProof/>
          <w:sz w:val="22"/>
          <w:szCs w:val="22"/>
        </w:rPr>
      </w:pPr>
      <w:del w:id="1045" w:author="Gerard" w:date="2015-04-08T21:50:00Z">
        <w:r w:rsidRPr="00C00DDA" w:rsidDel="00C00DDA">
          <w:rPr>
            <w:noProof/>
            <w:rPrChange w:id="1046" w:author="Gerard" w:date="2015-04-08T21:50:00Z">
              <w:rPr>
                <w:rStyle w:val="Hyperlink"/>
                <w:noProof/>
              </w:rPr>
            </w:rPrChange>
          </w:rPr>
          <w:delText>3.11.2. Surface Loads</w:delText>
        </w:r>
        <w:r w:rsidDel="00C00DDA">
          <w:rPr>
            <w:noProof/>
            <w:webHidden/>
          </w:rPr>
          <w:tab/>
          <w:delText>39</w:delText>
        </w:r>
      </w:del>
    </w:p>
    <w:p w14:paraId="59A770DE" w14:textId="77777777" w:rsidR="00182A67" w:rsidDel="00C00DDA" w:rsidRDefault="00182A67">
      <w:pPr>
        <w:pStyle w:val="TOC4"/>
        <w:tabs>
          <w:tab w:val="right" w:leader="dot" w:pos="9350"/>
        </w:tabs>
        <w:rPr>
          <w:del w:id="1047" w:author="Gerard" w:date="2015-04-08T21:50:00Z"/>
          <w:rFonts w:asciiTheme="minorHAnsi" w:eastAsiaTheme="minorEastAsia" w:hAnsiTheme="minorHAnsi" w:cstheme="minorBidi"/>
          <w:noProof/>
          <w:sz w:val="22"/>
          <w:szCs w:val="22"/>
        </w:rPr>
      </w:pPr>
      <w:del w:id="1048" w:author="Gerard" w:date="2015-04-08T21:50:00Z">
        <w:r w:rsidRPr="00C00DDA" w:rsidDel="00C00DDA">
          <w:rPr>
            <w:noProof/>
            <w:rPrChange w:id="1049" w:author="Gerard" w:date="2015-04-08T21:50:00Z">
              <w:rPr>
                <w:rStyle w:val="Hyperlink"/>
                <w:noProof/>
              </w:rPr>
            </w:rPrChange>
          </w:rPr>
          <w:delText>3.11.2.1. Pressure Load</w:delText>
        </w:r>
        <w:r w:rsidDel="00C00DDA">
          <w:rPr>
            <w:noProof/>
            <w:webHidden/>
          </w:rPr>
          <w:tab/>
          <w:delText>40</w:delText>
        </w:r>
      </w:del>
    </w:p>
    <w:p w14:paraId="07A1E75E" w14:textId="77777777" w:rsidR="00182A67" w:rsidDel="00C00DDA" w:rsidRDefault="00182A67">
      <w:pPr>
        <w:pStyle w:val="TOC4"/>
        <w:tabs>
          <w:tab w:val="right" w:leader="dot" w:pos="9350"/>
        </w:tabs>
        <w:rPr>
          <w:del w:id="1050" w:author="Gerard" w:date="2015-04-08T21:50:00Z"/>
          <w:rFonts w:asciiTheme="minorHAnsi" w:eastAsiaTheme="minorEastAsia" w:hAnsiTheme="minorHAnsi" w:cstheme="minorBidi"/>
          <w:noProof/>
          <w:sz w:val="22"/>
          <w:szCs w:val="22"/>
        </w:rPr>
      </w:pPr>
      <w:del w:id="1051" w:author="Gerard" w:date="2015-04-08T21:50:00Z">
        <w:r w:rsidRPr="00C00DDA" w:rsidDel="00C00DDA">
          <w:rPr>
            <w:noProof/>
            <w:rPrChange w:id="1052" w:author="Gerard" w:date="2015-04-08T21:50:00Z">
              <w:rPr>
                <w:rStyle w:val="Hyperlink"/>
                <w:noProof/>
              </w:rPr>
            </w:rPrChange>
          </w:rPr>
          <w:delText>3.11.2.2. Traction Load</w:delText>
        </w:r>
        <w:r w:rsidDel="00C00DDA">
          <w:rPr>
            <w:noProof/>
            <w:webHidden/>
          </w:rPr>
          <w:tab/>
          <w:delText>40</w:delText>
        </w:r>
      </w:del>
    </w:p>
    <w:p w14:paraId="6935B825" w14:textId="77777777" w:rsidR="00182A67" w:rsidDel="00C00DDA" w:rsidRDefault="00182A67">
      <w:pPr>
        <w:pStyle w:val="TOC4"/>
        <w:tabs>
          <w:tab w:val="right" w:leader="dot" w:pos="9350"/>
        </w:tabs>
        <w:rPr>
          <w:del w:id="1053" w:author="Gerard" w:date="2015-04-08T21:50:00Z"/>
          <w:rFonts w:asciiTheme="minorHAnsi" w:eastAsiaTheme="minorEastAsia" w:hAnsiTheme="minorHAnsi" w:cstheme="minorBidi"/>
          <w:noProof/>
          <w:sz w:val="22"/>
          <w:szCs w:val="22"/>
        </w:rPr>
      </w:pPr>
      <w:del w:id="1054" w:author="Gerard" w:date="2015-04-08T21:50:00Z">
        <w:r w:rsidRPr="00C00DDA" w:rsidDel="00C00DDA">
          <w:rPr>
            <w:noProof/>
            <w:rPrChange w:id="1055" w:author="Gerard" w:date="2015-04-08T21:50:00Z">
              <w:rPr>
                <w:rStyle w:val="Hyperlink"/>
                <w:noProof/>
              </w:rPr>
            </w:rPrChange>
          </w:rPr>
          <w:delText>3.11.2.3. Mixture Normal Traction</w:delText>
        </w:r>
        <w:r w:rsidDel="00C00DDA">
          <w:rPr>
            <w:noProof/>
            <w:webHidden/>
          </w:rPr>
          <w:tab/>
          <w:delText>41</w:delText>
        </w:r>
      </w:del>
    </w:p>
    <w:p w14:paraId="4CE649B8" w14:textId="77777777" w:rsidR="00182A67" w:rsidDel="00C00DDA" w:rsidRDefault="00182A67">
      <w:pPr>
        <w:pStyle w:val="TOC4"/>
        <w:tabs>
          <w:tab w:val="right" w:leader="dot" w:pos="9350"/>
        </w:tabs>
        <w:rPr>
          <w:del w:id="1056" w:author="Gerard" w:date="2015-04-08T21:50:00Z"/>
          <w:rFonts w:asciiTheme="minorHAnsi" w:eastAsiaTheme="minorEastAsia" w:hAnsiTheme="minorHAnsi" w:cstheme="minorBidi"/>
          <w:noProof/>
          <w:sz w:val="22"/>
          <w:szCs w:val="22"/>
        </w:rPr>
      </w:pPr>
      <w:del w:id="1057" w:author="Gerard" w:date="2015-04-08T21:50:00Z">
        <w:r w:rsidRPr="00C00DDA" w:rsidDel="00C00DDA">
          <w:rPr>
            <w:noProof/>
            <w:rPrChange w:id="1058" w:author="Gerard" w:date="2015-04-08T21:50:00Z">
              <w:rPr>
                <w:rStyle w:val="Hyperlink"/>
                <w:noProof/>
              </w:rPr>
            </w:rPrChange>
          </w:rPr>
          <w:delText>3.11.2.4. Fluid Flux</w:delText>
        </w:r>
        <w:r w:rsidDel="00C00DDA">
          <w:rPr>
            <w:noProof/>
            <w:webHidden/>
          </w:rPr>
          <w:tab/>
          <w:delText>42</w:delText>
        </w:r>
      </w:del>
    </w:p>
    <w:p w14:paraId="39A6EF5C" w14:textId="77777777" w:rsidR="00182A67" w:rsidDel="00C00DDA" w:rsidRDefault="00182A67">
      <w:pPr>
        <w:pStyle w:val="TOC4"/>
        <w:tabs>
          <w:tab w:val="right" w:leader="dot" w:pos="9350"/>
        </w:tabs>
        <w:rPr>
          <w:del w:id="1059" w:author="Gerard" w:date="2015-04-08T21:50:00Z"/>
          <w:rFonts w:asciiTheme="minorHAnsi" w:eastAsiaTheme="minorEastAsia" w:hAnsiTheme="minorHAnsi" w:cstheme="minorBidi"/>
          <w:noProof/>
          <w:sz w:val="22"/>
          <w:szCs w:val="22"/>
        </w:rPr>
      </w:pPr>
      <w:del w:id="1060" w:author="Gerard" w:date="2015-04-08T21:50:00Z">
        <w:r w:rsidRPr="00C00DDA" w:rsidDel="00C00DDA">
          <w:rPr>
            <w:noProof/>
            <w:rPrChange w:id="1061" w:author="Gerard" w:date="2015-04-08T21:50:00Z">
              <w:rPr>
                <w:rStyle w:val="Hyperlink"/>
                <w:noProof/>
              </w:rPr>
            </w:rPrChange>
          </w:rPr>
          <w:delText>3.11.2.5. Solute Flux</w:delText>
        </w:r>
        <w:r w:rsidDel="00C00DDA">
          <w:rPr>
            <w:noProof/>
            <w:webHidden/>
          </w:rPr>
          <w:tab/>
          <w:delText>44</w:delText>
        </w:r>
      </w:del>
    </w:p>
    <w:p w14:paraId="54397C41" w14:textId="77777777" w:rsidR="00182A67" w:rsidDel="00C00DDA" w:rsidRDefault="00182A67">
      <w:pPr>
        <w:pStyle w:val="TOC4"/>
        <w:tabs>
          <w:tab w:val="right" w:leader="dot" w:pos="9350"/>
        </w:tabs>
        <w:rPr>
          <w:del w:id="1062" w:author="Gerard" w:date="2015-04-08T21:50:00Z"/>
          <w:rFonts w:asciiTheme="minorHAnsi" w:eastAsiaTheme="minorEastAsia" w:hAnsiTheme="minorHAnsi" w:cstheme="minorBidi"/>
          <w:noProof/>
          <w:sz w:val="22"/>
          <w:szCs w:val="22"/>
        </w:rPr>
      </w:pPr>
      <w:del w:id="1063" w:author="Gerard" w:date="2015-04-08T21:50:00Z">
        <w:r w:rsidRPr="00C00DDA" w:rsidDel="00C00DDA">
          <w:rPr>
            <w:noProof/>
            <w:rPrChange w:id="1064" w:author="Gerard" w:date="2015-04-08T21:50:00Z">
              <w:rPr>
                <w:rStyle w:val="Hyperlink"/>
                <w:noProof/>
              </w:rPr>
            </w:rPrChange>
          </w:rPr>
          <w:delText>3.11.2.6. Heat Flux</w:delText>
        </w:r>
        <w:r w:rsidDel="00C00DDA">
          <w:rPr>
            <w:noProof/>
            <w:webHidden/>
          </w:rPr>
          <w:tab/>
          <w:delText>44</w:delText>
        </w:r>
      </w:del>
    </w:p>
    <w:p w14:paraId="3C60AFAB" w14:textId="77777777" w:rsidR="00182A67" w:rsidDel="00C00DDA" w:rsidRDefault="00182A67">
      <w:pPr>
        <w:pStyle w:val="TOC4"/>
        <w:tabs>
          <w:tab w:val="right" w:leader="dot" w:pos="9350"/>
        </w:tabs>
        <w:rPr>
          <w:del w:id="1065" w:author="Gerard" w:date="2015-04-08T21:50:00Z"/>
          <w:rFonts w:asciiTheme="minorHAnsi" w:eastAsiaTheme="minorEastAsia" w:hAnsiTheme="minorHAnsi" w:cstheme="minorBidi"/>
          <w:noProof/>
          <w:sz w:val="22"/>
          <w:szCs w:val="22"/>
        </w:rPr>
      </w:pPr>
      <w:del w:id="1066" w:author="Gerard" w:date="2015-04-08T21:50:00Z">
        <w:r w:rsidRPr="00C00DDA" w:rsidDel="00C00DDA">
          <w:rPr>
            <w:noProof/>
            <w:rPrChange w:id="1067" w:author="Gerard" w:date="2015-04-08T21:50:00Z">
              <w:rPr>
                <w:rStyle w:val="Hyperlink"/>
                <w:noProof/>
              </w:rPr>
            </w:rPrChange>
          </w:rPr>
          <w:delText>3.11.2.7. Convective Heat Flux</w:delText>
        </w:r>
        <w:r w:rsidDel="00C00DDA">
          <w:rPr>
            <w:noProof/>
            <w:webHidden/>
          </w:rPr>
          <w:tab/>
          <w:delText>45</w:delText>
        </w:r>
      </w:del>
    </w:p>
    <w:p w14:paraId="643FF5BB" w14:textId="77777777" w:rsidR="00182A67" w:rsidDel="00C00DDA" w:rsidRDefault="00182A67">
      <w:pPr>
        <w:pStyle w:val="TOC3"/>
        <w:tabs>
          <w:tab w:val="right" w:leader="dot" w:pos="9350"/>
        </w:tabs>
        <w:rPr>
          <w:del w:id="1068" w:author="Gerard" w:date="2015-04-08T21:50:00Z"/>
          <w:rFonts w:asciiTheme="minorHAnsi" w:eastAsiaTheme="minorEastAsia" w:hAnsiTheme="minorHAnsi" w:cstheme="minorBidi"/>
          <w:i w:val="0"/>
          <w:iCs w:val="0"/>
          <w:noProof/>
          <w:sz w:val="22"/>
          <w:szCs w:val="22"/>
        </w:rPr>
      </w:pPr>
      <w:del w:id="1069" w:author="Gerard" w:date="2015-04-08T21:50:00Z">
        <w:r w:rsidRPr="00C00DDA" w:rsidDel="00C00DDA">
          <w:rPr>
            <w:noProof/>
            <w:rPrChange w:id="1070" w:author="Gerard" w:date="2015-04-08T21:50:00Z">
              <w:rPr>
                <w:rStyle w:val="Hyperlink"/>
                <w:noProof/>
              </w:rPr>
            </w:rPrChange>
          </w:rPr>
          <w:delText>3.11.3. Body Loads</w:delText>
        </w:r>
        <w:r w:rsidDel="00C00DDA">
          <w:rPr>
            <w:noProof/>
            <w:webHidden/>
          </w:rPr>
          <w:tab/>
          <w:delText>45</w:delText>
        </w:r>
      </w:del>
    </w:p>
    <w:p w14:paraId="04C2F322" w14:textId="77777777" w:rsidR="00182A67" w:rsidDel="00C00DDA" w:rsidRDefault="00182A67">
      <w:pPr>
        <w:pStyle w:val="TOC4"/>
        <w:tabs>
          <w:tab w:val="right" w:leader="dot" w:pos="9350"/>
        </w:tabs>
        <w:rPr>
          <w:del w:id="1071" w:author="Gerard" w:date="2015-04-08T21:50:00Z"/>
          <w:rFonts w:asciiTheme="minorHAnsi" w:eastAsiaTheme="minorEastAsia" w:hAnsiTheme="minorHAnsi" w:cstheme="minorBidi"/>
          <w:noProof/>
          <w:sz w:val="22"/>
          <w:szCs w:val="22"/>
        </w:rPr>
      </w:pPr>
      <w:del w:id="1072" w:author="Gerard" w:date="2015-04-08T21:50:00Z">
        <w:r w:rsidRPr="00C00DDA" w:rsidDel="00C00DDA">
          <w:rPr>
            <w:noProof/>
            <w:rPrChange w:id="1073" w:author="Gerard" w:date="2015-04-08T21:50:00Z">
              <w:rPr>
                <w:rStyle w:val="Hyperlink"/>
                <w:noProof/>
              </w:rPr>
            </w:rPrChange>
          </w:rPr>
          <w:delText>3.11.3.1. Constant Body Force</w:delText>
        </w:r>
        <w:r w:rsidDel="00C00DDA">
          <w:rPr>
            <w:noProof/>
            <w:webHidden/>
          </w:rPr>
          <w:tab/>
          <w:delText>45</w:delText>
        </w:r>
      </w:del>
    </w:p>
    <w:p w14:paraId="45F61DEB" w14:textId="77777777" w:rsidR="00182A67" w:rsidDel="00C00DDA" w:rsidRDefault="00182A67">
      <w:pPr>
        <w:pStyle w:val="TOC4"/>
        <w:tabs>
          <w:tab w:val="right" w:leader="dot" w:pos="9350"/>
        </w:tabs>
        <w:rPr>
          <w:del w:id="1074" w:author="Gerard" w:date="2015-04-08T21:50:00Z"/>
          <w:rFonts w:asciiTheme="minorHAnsi" w:eastAsiaTheme="minorEastAsia" w:hAnsiTheme="minorHAnsi" w:cstheme="minorBidi"/>
          <w:noProof/>
          <w:sz w:val="22"/>
          <w:szCs w:val="22"/>
        </w:rPr>
      </w:pPr>
      <w:del w:id="1075" w:author="Gerard" w:date="2015-04-08T21:50:00Z">
        <w:r w:rsidRPr="00C00DDA" w:rsidDel="00C00DDA">
          <w:rPr>
            <w:noProof/>
            <w:rPrChange w:id="1076" w:author="Gerard" w:date="2015-04-08T21:50:00Z">
              <w:rPr>
                <w:rStyle w:val="Hyperlink"/>
                <w:noProof/>
              </w:rPr>
            </w:rPrChange>
          </w:rPr>
          <w:delText>3.11.3.2. Non-Constant Body Force</w:delText>
        </w:r>
        <w:r w:rsidDel="00C00DDA">
          <w:rPr>
            <w:noProof/>
            <w:webHidden/>
          </w:rPr>
          <w:tab/>
          <w:delText>45</w:delText>
        </w:r>
      </w:del>
    </w:p>
    <w:p w14:paraId="0DE68D8D" w14:textId="77777777" w:rsidR="00182A67" w:rsidDel="00C00DDA" w:rsidRDefault="00182A67">
      <w:pPr>
        <w:pStyle w:val="TOC4"/>
        <w:tabs>
          <w:tab w:val="right" w:leader="dot" w:pos="9350"/>
        </w:tabs>
        <w:rPr>
          <w:del w:id="1077" w:author="Gerard" w:date="2015-04-08T21:50:00Z"/>
          <w:rFonts w:asciiTheme="minorHAnsi" w:eastAsiaTheme="minorEastAsia" w:hAnsiTheme="minorHAnsi" w:cstheme="minorBidi"/>
          <w:noProof/>
          <w:sz w:val="22"/>
          <w:szCs w:val="22"/>
        </w:rPr>
      </w:pPr>
      <w:del w:id="1078" w:author="Gerard" w:date="2015-04-08T21:50:00Z">
        <w:r w:rsidRPr="00C00DDA" w:rsidDel="00C00DDA">
          <w:rPr>
            <w:noProof/>
            <w:rPrChange w:id="1079" w:author="Gerard" w:date="2015-04-08T21:50:00Z">
              <w:rPr>
                <w:rStyle w:val="Hyperlink"/>
                <w:noProof/>
              </w:rPr>
            </w:rPrChange>
          </w:rPr>
          <w:delText>3.11.3.3. Centrifugal Force</w:delText>
        </w:r>
        <w:r w:rsidDel="00C00DDA">
          <w:rPr>
            <w:noProof/>
            <w:webHidden/>
          </w:rPr>
          <w:tab/>
          <w:delText>46</w:delText>
        </w:r>
      </w:del>
    </w:p>
    <w:p w14:paraId="60D11125" w14:textId="77777777" w:rsidR="00182A67" w:rsidDel="00C00DDA" w:rsidRDefault="00182A67">
      <w:pPr>
        <w:pStyle w:val="TOC4"/>
        <w:tabs>
          <w:tab w:val="right" w:leader="dot" w:pos="9350"/>
        </w:tabs>
        <w:rPr>
          <w:del w:id="1080" w:author="Gerard" w:date="2015-04-08T21:50:00Z"/>
          <w:rFonts w:asciiTheme="minorHAnsi" w:eastAsiaTheme="minorEastAsia" w:hAnsiTheme="minorHAnsi" w:cstheme="minorBidi"/>
          <w:noProof/>
          <w:sz w:val="22"/>
          <w:szCs w:val="22"/>
        </w:rPr>
      </w:pPr>
      <w:del w:id="1081" w:author="Gerard" w:date="2015-04-08T21:50:00Z">
        <w:r w:rsidRPr="00C00DDA" w:rsidDel="00C00DDA">
          <w:rPr>
            <w:noProof/>
            <w:rPrChange w:id="1082" w:author="Gerard" w:date="2015-04-08T21:50:00Z">
              <w:rPr>
                <w:rStyle w:val="Hyperlink"/>
                <w:noProof/>
              </w:rPr>
            </w:rPrChange>
          </w:rPr>
          <w:delText>3.11.3.4. Heat source</w:delText>
        </w:r>
        <w:r w:rsidDel="00C00DDA">
          <w:rPr>
            <w:noProof/>
            <w:webHidden/>
          </w:rPr>
          <w:tab/>
          <w:delText>46</w:delText>
        </w:r>
      </w:del>
    </w:p>
    <w:p w14:paraId="4F8B97C0" w14:textId="77777777" w:rsidR="00182A67" w:rsidDel="00C00DDA" w:rsidRDefault="00182A67">
      <w:pPr>
        <w:pStyle w:val="TOC2"/>
        <w:tabs>
          <w:tab w:val="right" w:leader="dot" w:pos="9350"/>
        </w:tabs>
        <w:rPr>
          <w:del w:id="1083" w:author="Gerard" w:date="2015-04-08T21:50:00Z"/>
          <w:rFonts w:asciiTheme="minorHAnsi" w:eastAsiaTheme="minorEastAsia" w:hAnsiTheme="minorHAnsi" w:cstheme="minorBidi"/>
          <w:smallCaps w:val="0"/>
          <w:noProof/>
          <w:sz w:val="22"/>
          <w:szCs w:val="22"/>
        </w:rPr>
      </w:pPr>
      <w:del w:id="1084" w:author="Gerard" w:date="2015-04-08T21:50:00Z">
        <w:r w:rsidRPr="00C00DDA" w:rsidDel="00C00DDA">
          <w:rPr>
            <w:noProof/>
            <w:rPrChange w:id="1085" w:author="Gerard" w:date="2015-04-08T21:50:00Z">
              <w:rPr>
                <w:rStyle w:val="Hyperlink"/>
                <w:noProof/>
              </w:rPr>
            </w:rPrChange>
          </w:rPr>
          <w:delText>3.12. Contact Section</w:delText>
        </w:r>
        <w:r w:rsidDel="00C00DDA">
          <w:rPr>
            <w:noProof/>
            <w:webHidden/>
          </w:rPr>
          <w:tab/>
          <w:delText>47</w:delText>
        </w:r>
      </w:del>
    </w:p>
    <w:p w14:paraId="39497C63" w14:textId="77777777" w:rsidR="00182A67" w:rsidDel="00C00DDA" w:rsidRDefault="00182A67">
      <w:pPr>
        <w:pStyle w:val="TOC3"/>
        <w:tabs>
          <w:tab w:val="right" w:leader="dot" w:pos="9350"/>
        </w:tabs>
        <w:rPr>
          <w:del w:id="1086" w:author="Gerard" w:date="2015-04-08T21:50:00Z"/>
          <w:rFonts w:asciiTheme="minorHAnsi" w:eastAsiaTheme="minorEastAsia" w:hAnsiTheme="minorHAnsi" w:cstheme="minorBidi"/>
          <w:i w:val="0"/>
          <w:iCs w:val="0"/>
          <w:noProof/>
          <w:sz w:val="22"/>
          <w:szCs w:val="22"/>
        </w:rPr>
      </w:pPr>
      <w:del w:id="1087" w:author="Gerard" w:date="2015-04-08T21:50:00Z">
        <w:r w:rsidRPr="00C00DDA" w:rsidDel="00C00DDA">
          <w:rPr>
            <w:noProof/>
            <w:rPrChange w:id="1088" w:author="Gerard" w:date="2015-04-08T21:50:00Z">
              <w:rPr>
                <w:rStyle w:val="Hyperlink"/>
                <w:noProof/>
              </w:rPr>
            </w:rPrChange>
          </w:rPr>
          <w:delText>3.12.1. Sliding Interfaces</w:delText>
        </w:r>
        <w:r w:rsidDel="00C00DDA">
          <w:rPr>
            <w:noProof/>
            <w:webHidden/>
          </w:rPr>
          <w:tab/>
          <w:delText>47</w:delText>
        </w:r>
      </w:del>
    </w:p>
    <w:p w14:paraId="5335C16C" w14:textId="77777777" w:rsidR="00182A67" w:rsidDel="00C00DDA" w:rsidRDefault="00182A67">
      <w:pPr>
        <w:pStyle w:val="TOC3"/>
        <w:tabs>
          <w:tab w:val="right" w:leader="dot" w:pos="9350"/>
        </w:tabs>
        <w:rPr>
          <w:del w:id="1089" w:author="Gerard" w:date="2015-04-08T21:50:00Z"/>
          <w:rFonts w:asciiTheme="minorHAnsi" w:eastAsiaTheme="minorEastAsia" w:hAnsiTheme="minorHAnsi" w:cstheme="minorBidi"/>
          <w:i w:val="0"/>
          <w:iCs w:val="0"/>
          <w:noProof/>
          <w:sz w:val="22"/>
          <w:szCs w:val="22"/>
        </w:rPr>
      </w:pPr>
      <w:del w:id="1090" w:author="Gerard" w:date="2015-04-08T21:50:00Z">
        <w:r w:rsidRPr="00C00DDA" w:rsidDel="00C00DDA">
          <w:rPr>
            <w:noProof/>
            <w:rPrChange w:id="1091" w:author="Gerard" w:date="2015-04-08T21:50:00Z">
              <w:rPr>
                <w:rStyle w:val="Hyperlink"/>
                <w:noProof/>
              </w:rPr>
            </w:rPrChange>
          </w:rPr>
          <w:delText>3.12.2. Biphasic Contact</w:delText>
        </w:r>
        <w:r w:rsidDel="00C00DDA">
          <w:rPr>
            <w:noProof/>
            <w:webHidden/>
          </w:rPr>
          <w:tab/>
          <w:delText>52</w:delText>
        </w:r>
      </w:del>
    </w:p>
    <w:p w14:paraId="504A35CF" w14:textId="77777777" w:rsidR="00182A67" w:rsidDel="00C00DDA" w:rsidRDefault="00182A67">
      <w:pPr>
        <w:pStyle w:val="TOC3"/>
        <w:tabs>
          <w:tab w:val="right" w:leader="dot" w:pos="9350"/>
        </w:tabs>
        <w:rPr>
          <w:del w:id="1092" w:author="Gerard" w:date="2015-04-08T21:50:00Z"/>
          <w:rFonts w:asciiTheme="minorHAnsi" w:eastAsiaTheme="minorEastAsia" w:hAnsiTheme="minorHAnsi" w:cstheme="minorBidi"/>
          <w:i w:val="0"/>
          <w:iCs w:val="0"/>
          <w:noProof/>
          <w:sz w:val="22"/>
          <w:szCs w:val="22"/>
        </w:rPr>
      </w:pPr>
      <w:del w:id="1093" w:author="Gerard" w:date="2015-04-08T21:50:00Z">
        <w:r w:rsidRPr="00C00DDA" w:rsidDel="00C00DDA">
          <w:rPr>
            <w:noProof/>
            <w:rPrChange w:id="1094" w:author="Gerard" w:date="2015-04-08T21:50:00Z">
              <w:rPr>
                <w:rStyle w:val="Hyperlink"/>
                <w:noProof/>
              </w:rPr>
            </w:rPrChange>
          </w:rPr>
          <w:delText>3.12.3. Biphasic-Solute and Multiphasic Contact</w:delText>
        </w:r>
        <w:r w:rsidDel="00C00DDA">
          <w:rPr>
            <w:noProof/>
            <w:webHidden/>
          </w:rPr>
          <w:tab/>
          <w:delText>53</w:delText>
        </w:r>
      </w:del>
    </w:p>
    <w:p w14:paraId="49FF1D6A" w14:textId="77777777" w:rsidR="00182A67" w:rsidDel="00C00DDA" w:rsidRDefault="00182A67">
      <w:pPr>
        <w:pStyle w:val="TOC3"/>
        <w:tabs>
          <w:tab w:val="right" w:leader="dot" w:pos="9350"/>
        </w:tabs>
        <w:rPr>
          <w:del w:id="1095" w:author="Gerard" w:date="2015-04-08T21:50:00Z"/>
          <w:rFonts w:asciiTheme="minorHAnsi" w:eastAsiaTheme="minorEastAsia" w:hAnsiTheme="minorHAnsi" w:cstheme="minorBidi"/>
          <w:i w:val="0"/>
          <w:iCs w:val="0"/>
          <w:noProof/>
          <w:sz w:val="22"/>
          <w:szCs w:val="22"/>
        </w:rPr>
      </w:pPr>
      <w:del w:id="1096" w:author="Gerard" w:date="2015-04-08T21:50:00Z">
        <w:r w:rsidRPr="00C00DDA" w:rsidDel="00C00DDA">
          <w:rPr>
            <w:noProof/>
            <w:rPrChange w:id="1097" w:author="Gerard" w:date="2015-04-08T21:50:00Z">
              <w:rPr>
                <w:rStyle w:val="Hyperlink"/>
                <w:noProof/>
              </w:rPr>
            </w:rPrChange>
          </w:rPr>
          <w:delText>3.12.4. Rigid Wall Interfaces</w:delText>
        </w:r>
        <w:r w:rsidDel="00C00DDA">
          <w:rPr>
            <w:noProof/>
            <w:webHidden/>
          </w:rPr>
          <w:tab/>
          <w:delText>54</w:delText>
        </w:r>
      </w:del>
    </w:p>
    <w:p w14:paraId="5B1855D4" w14:textId="77777777" w:rsidR="00182A67" w:rsidDel="00C00DDA" w:rsidRDefault="00182A67">
      <w:pPr>
        <w:pStyle w:val="TOC3"/>
        <w:tabs>
          <w:tab w:val="right" w:leader="dot" w:pos="9350"/>
        </w:tabs>
        <w:rPr>
          <w:del w:id="1098" w:author="Gerard" w:date="2015-04-08T21:50:00Z"/>
          <w:rFonts w:asciiTheme="minorHAnsi" w:eastAsiaTheme="minorEastAsia" w:hAnsiTheme="minorHAnsi" w:cstheme="minorBidi"/>
          <w:i w:val="0"/>
          <w:iCs w:val="0"/>
          <w:noProof/>
          <w:sz w:val="22"/>
          <w:szCs w:val="22"/>
        </w:rPr>
      </w:pPr>
      <w:del w:id="1099" w:author="Gerard" w:date="2015-04-08T21:50:00Z">
        <w:r w:rsidRPr="00C00DDA" w:rsidDel="00C00DDA">
          <w:rPr>
            <w:noProof/>
            <w:rPrChange w:id="1100" w:author="Gerard" w:date="2015-04-08T21:50:00Z">
              <w:rPr>
                <w:rStyle w:val="Hyperlink"/>
                <w:noProof/>
              </w:rPr>
            </w:rPrChange>
          </w:rPr>
          <w:delText>3.12.5. Tied Interfaces</w:delText>
        </w:r>
        <w:r w:rsidDel="00C00DDA">
          <w:rPr>
            <w:noProof/>
            <w:webHidden/>
          </w:rPr>
          <w:tab/>
          <w:delText>55</w:delText>
        </w:r>
      </w:del>
    </w:p>
    <w:p w14:paraId="4FA19C8D" w14:textId="77777777" w:rsidR="00182A67" w:rsidDel="00C00DDA" w:rsidRDefault="00182A67">
      <w:pPr>
        <w:pStyle w:val="TOC3"/>
        <w:tabs>
          <w:tab w:val="right" w:leader="dot" w:pos="9350"/>
        </w:tabs>
        <w:rPr>
          <w:del w:id="1101" w:author="Gerard" w:date="2015-04-08T21:50:00Z"/>
          <w:rFonts w:asciiTheme="minorHAnsi" w:eastAsiaTheme="minorEastAsia" w:hAnsiTheme="minorHAnsi" w:cstheme="minorBidi"/>
          <w:i w:val="0"/>
          <w:iCs w:val="0"/>
          <w:noProof/>
          <w:sz w:val="22"/>
          <w:szCs w:val="22"/>
        </w:rPr>
      </w:pPr>
      <w:del w:id="1102" w:author="Gerard" w:date="2015-04-08T21:50:00Z">
        <w:r w:rsidRPr="00C00DDA" w:rsidDel="00C00DDA">
          <w:rPr>
            <w:noProof/>
            <w:rPrChange w:id="1103" w:author="Gerard" w:date="2015-04-08T21:50:00Z">
              <w:rPr>
                <w:rStyle w:val="Hyperlink"/>
                <w:noProof/>
              </w:rPr>
            </w:rPrChange>
          </w:rPr>
          <w:delText>3.12.6. Tied Biphasic Interfaces</w:delText>
        </w:r>
        <w:r w:rsidDel="00C00DDA">
          <w:rPr>
            <w:noProof/>
            <w:webHidden/>
          </w:rPr>
          <w:tab/>
          <w:delText>55</w:delText>
        </w:r>
      </w:del>
    </w:p>
    <w:p w14:paraId="05FFB4B4" w14:textId="77777777" w:rsidR="00182A67" w:rsidDel="00C00DDA" w:rsidRDefault="00182A67">
      <w:pPr>
        <w:pStyle w:val="TOC3"/>
        <w:tabs>
          <w:tab w:val="right" w:leader="dot" w:pos="9350"/>
        </w:tabs>
        <w:rPr>
          <w:del w:id="1104" w:author="Gerard" w:date="2015-04-08T21:50:00Z"/>
          <w:rFonts w:asciiTheme="minorHAnsi" w:eastAsiaTheme="minorEastAsia" w:hAnsiTheme="minorHAnsi" w:cstheme="minorBidi"/>
          <w:i w:val="0"/>
          <w:iCs w:val="0"/>
          <w:noProof/>
          <w:sz w:val="22"/>
          <w:szCs w:val="22"/>
        </w:rPr>
      </w:pPr>
      <w:del w:id="1105" w:author="Gerard" w:date="2015-04-08T21:50:00Z">
        <w:r w:rsidRPr="00C00DDA" w:rsidDel="00C00DDA">
          <w:rPr>
            <w:noProof/>
            <w:rPrChange w:id="1106" w:author="Gerard" w:date="2015-04-08T21:50:00Z">
              <w:rPr>
                <w:rStyle w:val="Hyperlink"/>
                <w:noProof/>
              </w:rPr>
            </w:rPrChange>
          </w:rPr>
          <w:delText>3.12.7. Rigid Interfaces</w:delText>
        </w:r>
        <w:r w:rsidDel="00C00DDA">
          <w:rPr>
            <w:noProof/>
            <w:webHidden/>
          </w:rPr>
          <w:tab/>
          <w:delText>56</w:delText>
        </w:r>
      </w:del>
    </w:p>
    <w:p w14:paraId="3DC40AF3" w14:textId="77777777" w:rsidR="00182A67" w:rsidDel="00C00DDA" w:rsidRDefault="00182A67">
      <w:pPr>
        <w:pStyle w:val="TOC3"/>
        <w:tabs>
          <w:tab w:val="right" w:leader="dot" w:pos="9350"/>
        </w:tabs>
        <w:rPr>
          <w:del w:id="1107" w:author="Gerard" w:date="2015-04-08T21:50:00Z"/>
          <w:rFonts w:asciiTheme="minorHAnsi" w:eastAsiaTheme="minorEastAsia" w:hAnsiTheme="minorHAnsi" w:cstheme="minorBidi"/>
          <w:i w:val="0"/>
          <w:iCs w:val="0"/>
          <w:noProof/>
          <w:sz w:val="22"/>
          <w:szCs w:val="22"/>
        </w:rPr>
      </w:pPr>
      <w:del w:id="1108" w:author="Gerard" w:date="2015-04-08T21:50:00Z">
        <w:r w:rsidRPr="00C00DDA" w:rsidDel="00C00DDA">
          <w:rPr>
            <w:noProof/>
            <w:rPrChange w:id="1109" w:author="Gerard" w:date="2015-04-08T21:50:00Z">
              <w:rPr>
                <w:rStyle w:val="Hyperlink"/>
                <w:noProof/>
              </w:rPr>
            </w:rPrChange>
          </w:rPr>
          <w:delText>3.12.8. Rigid Joints</w:delText>
        </w:r>
        <w:r w:rsidDel="00C00DDA">
          <w:rPr>
            <w:noProof/>
            <w:webHidden/>
          </w:rPr>
          <w:tab/>
          <w:delText>56</w:delText>
        </w:r>
      </w:del>
    </w:p>
    <w:p w14:paraId="24E4D08A" w14:textId="77777777" w:rsidR="00182A67" w:rsidDel="00C00DDA" w:rsidRDefault="00182A67">
      <w:pPr>
        <w:pStyle w:val="TOC2"/>
        <w:tabs>
          <w:tab w:val="right" w:leader="dot" w:pos="9350"/>
        </w:tabs>
        <w:rPr>
          <w:del w:id="1110" w:author="Gerard" w:date="2015-04-08T21:50:00Z"/>
          <w:rFonts w:asciiTheme="minorHAnsi" w:eastAsiaTheme="minorEastAsia" w:hAnsiTheme="minorHAnsi" w:cstheme="minorBidi"/>
          <w:smallCaps w:val="0"/>
          <w:noProof/>
          <w:sz w:val="22"/>
          <w:szCs w:val="22"/>
        </w:rPr>
      </w:pPr>
      <w:del w:id="1111" w:author="Gerard" w:date="2015-04-08T21:50:00Z">
        <w:r w:rsidRPr="00C00DDA" w:rsidDel="00C00DDA">
          <w:rPr>
            <w:noProof/>
            <w:rPrChange w:id="1112" w:author="Gerard" w:date="2015-04-08T21:50:00Z">
              <w:rPr>
                <w:rStyle w:val="Hyperlink"/>
                <w:noProof/>
              </w:rPr>
            </w:rPrChange>
          </w:rPr>
          <w:delText>3.13. Constraints Section</w:delText>
        </w:r>
        <w:r w:rsidDel="00C00DDA">
          <w:rPr>
            <w:noProof/>
            <w:webHidden/>
          </w:rPr>
          <w:tab/>
          <w:delText>57</w:delText>
        </w:r>
      </w:del>
    </w:p>
    <w:p w14:paraId="792103D0" w14:textId="77777777" w:rsidR="00182A67" w:rsidDel="00C00DDA" w:rsidRDefault="00182A67">
      <w:pPr>
        <w:pStyle w:val="TOC3"/>
        <w:tabs>
          <w:tab w:val="right" w:leader="dot" w:pos="9350"/>
        </w:tabs>
        <w:rPr>
          <w:del w:id="1113" w:author="Gerard" w:date="2015-04-08T21:50:00Z"/>
          <w:rFonts w:asciiTheme="minorHAnsi" w:eastAsiaTheme="minorEastAsia" w:hAnsiTheme="minorHAnsi" w:cstheme="minorBidi"/>
          <w:i w:val="0"/>
          <w:iCs w:val="0"/>
          <w:noProof/>
          <w:sz w:val="22"/>
          <w:szCs w:val="22"/>
        </w:rPr>
      </w:pPr>
      <w:del w:id="1114" w:author="Gerard" w:date="2015-04-08T21:50:00Z">
        <w:r w:rsidRPr="00C00DDA" w:rsidDel="00C00DDA">
          <w:rPr>
            <w:noProof/>
            <w:rPrChange w:id="1115" w:author="Gerard" w:date="2015-04-08T21:50:00Z">
              <w:rPr>
                <w:rStyle w:val="Hyperlink"/>
                <w:noProof/>
              </w:rPr>
            </w:rPrChange>
          </w:rPr>
          <w:delText>3.13.1. Rigid Body Constraints</w:delText>
        </w:r>
        <w:r w:rsidDel="00C00DDA">
          <w:rPr>
            <w:noProof/>
            <w:webHidden/>
          </w:rPr>
          <w:tab/>
          <w:delText>57</w:delText>
        </w:r>
      </w:del>
    </w:p>
    <w:p w14:paraId="029C3FEC" w14:textId="77777777" w:rsidR="00182A67" w:rsidDel="00C00DDA" w:rsidRDefault="00182A67">
      <w:pPr>
        <w:pStyle w:val="TOC2"/>
        <w:tabs>
          <w:tab w:val="right" w:leader="dot" w:pos="9350"/>
        </w:tabs>
        <w:rPr>
          <w:del w:id="1116" w:author="Gerard" w:date="2015-04-08T21:50:00Z"/>
          <w:rFonts w:asciiTheme="minorHAnsi" w:eastAsiaTheme="minorEastAsia" w:hAnsiTheme="minorHAnsi" w:cstheme="minorBidi"/>
          <w:smallCaps w:val="0"/>
          <w:noProof/>
          <w:sz w:val="22"/>
          <w:szCs w:val="22"/>
        </w:rPr>
      </w:pPr>
      <w:del w:id="1117" w:author="Gerard" w:date="2015-04-08T21:50:00Z">
        <w:r w:rsidRPr="00C00DDA" w:rsidDel="00C00DDA">
          <w:rPr>
            <w:noProof/>
            <w:rPrChange w:id="1118" w:author="Gerard" w:date="2015-04-08T21:50:00Z">
              <w:rPr>
                <w:rStyle w:val="Hyperlink"/>
                <w:noProof/>
              </w:rPr>
            </w:rPrChange>
          </w:rPr>
          <w:delText>3.14. Discrete Section</w:delText>
        </w:r>
        <w:r w:rsidDel="00C00DDA">
          <w:rPr>
            <w:noProof/>
            <w:webHidden/>
          </w:rPr>
          <w:tab/>
          <w:delText>59</w:delText>
        </w:r>
      </w:del>
    </w:p>
    <w:p w14:paraId="3F4CEFDD" w14:textId="77777777" w:rsidR="00182A67" w:rsidDel="00C00DDA" w:rsidRDefault="00182A67">
      <w:pPr>
        <w:pStyle w:val="TOC3"/>
        <w:tabs>
          <w:tab w:val="right" w:leader="dot" w:pos="9350"/>
        </w:tabs>
        <w:rPr>
          <w:del w:id="1119" w:author="Gerard" w:date="2015-04-08T21:50:00Z"/>
          <w:rFonts w:asciiTheme="minorHAnsi" w:eastAsiaTheme="minorEastAsia" w:hAnsiTheme="minorHAnsi" w:cstheme="minorBidi"/>
          <w:i w:val="0"/>
          <w:iCs w:val="0"/>
          <w:noProof/>
          <w:sz w:val="22"/>
          <w:szCs w:val="22"/>
        </w:rPr>
      </w:pPr>
      <w:del w:id="1120" w:author="Gerard" w:date="2015-04-08T21:50:00Z">
        <w:r w:rsidRPr="00C00DDA" w:rsidDel="00C00DDA">
          <w:rPr>
            <w:noProof/>
            <w:rPrChange w:id="1121" w:author="Gerard" w:date="2015-04-08T21:50:00Z">
              <w:rPr>
                <w:rStyle w:val="Hyperlink"/>
                <w:noProof/>
              </w:rPr>
            </w:rPrChange>
          </w:rPr>
          <w:delText>3.14.1. Springs</w:delText>
        </w:r>
        <w:r w:rsidDel="00C00DDA">
          <w:rPr>
            <w:noProof/>
            <w:webHidden/>
          </w:rPr>
          <w:tab/>
          <w:delText>59</w:delText>
        </w:r>
      </w:del>
    </w:p>
    <w:p w14:paraId="059AD4CC" w14:textId="77777777" w:rsidR="00182A67" w:rsidDel="00C00DDA" w:rsidRDefault="00182A67">
      <w:pPr>
        <w:pStyle w:val="TOC2"/>
        <w:tabs>
          <w:tab w:val="right" w:leader="dot" w:pos="9350"/>
        </w:tabs>
        <w:rPr>
          <w:del w:id="1122" w:author="Gerard" w:date="2015-04-08T21:50:00Z"/>
          <w:rFonts w:asciiTheme="minorHAnsi" w:eastAsiaTheme="minorEastAsia" w:hAnsiTheme="minorHAnsi" w:cstheme="minorBidi"/>
          <w:smallCaps w:val="0"/>
          <w:noProof/>
          <w:sz w:val="22"/>
          <w:szCs w:val="22"/>
        </w:rPr>
      </w:pPr>
      <w:del w:id="1123" w:author="Gerard" w:date="2015-04-08T21:50:00Z">
        <w:r w:rsidRPr="00C00DDA" w:rsidDel="00C00DDA">
          <w:rPr>
            <w:noProof/>
            <w:rPrChange w:id="1124" w:author="Gerard" w:date="2015-04-08T21:50:00Z">
              <w:rPr>
                <w:rStyle w:val="Hyperlink"/>
                <w:noProof/>
              </w:rPr>
            </w:rPrChange>
          </w:rPr>
          <w:delText>3.15. LoadData Section</w:delText>
        </w:r>
        <w:r w:rsidDel="00C00DDA">
          <w:rPr>
            <w:noProof/>
            <w:webHidden/>
          </w:rPr>
          <w:tab/>
          <w:delText>61</w:delText>
        </w:r>
      </w:del>
    </w:p>
    <w:p w14:paraId="1FE2429E" w14:textId="77777777" w:rsidR="00182A67" w:rsidDel="00C00DDA" w:rsidRDefault="00182A67">
      <w:pPr>
        <w:pStyle w:val="TOC2"/>
        <w:tabs>
          <w:tab w:val="right" w:leader="dot" w:pos="9350"/>
        </w:tabs>
        <w:rPr>
          <w:del w:id="1125" w:author="Gerard" w:date="2015-04-08T21:50:00Z"/>
          <w:rFonts w:asciiTheme="minorHAnsi" w:eastAsiaTheme="minorEastAsia" w:hAnsiTheme="minorHAnsi" w:cstheme="minorBidi"/>
          <w:smallCaps w:val="0"/>
          <w:noProof/>
          <w:sz w:val="22"/>
          <w:szCs w:val="22"/>
        </w:rPr>
      </w:pPr>
      <w:del w:id="1126" w:author="Gerard" w:date="2015-04-08T21:50:00Z">
        <w:r w:rsidRPr="00C00DDA" w:rsidDel="00C00DDA">
          <w:rPr>
            <w:noProof/>
            <w:rPrChange w:id="1127" w:author="Gerard" w:date="2015-04-08T21:50:00Z">
              <w:rPr>
                <w:rStyle w:val="Hyperlink"/>
                <w:noProof/>
              </w:rPr>
            </w:rPrChange>
          </w:rPr>
          <w:delText>3.16. Output Section</w:delText>
        </w:r>
        <w:r w:rsidDel="00C00DDA">
          <w:rPr>
            <w:noProof/>
            <w:webHidden/>
          </w:rPr>
          <w:tab/>
          <w:delText>63</w:delText>
        </w:r>
      </w:del>
    </w:p>
    <w:p w14:paraId="46227D31" w14:textId="77777777" w:rsidR="00182A67" w:rsidDel="00C00DDA" w:rsidRDefault="00182A67">
      <w:pPr>
        <w:pStyle w:val="TOC3"/>
        <w:tabs>
          <w:tab w:val="right" w:leader="dot" w:pos="9350"/>
        </w:tabs>
        <w:rPr>
          <w:del w:id="1128" w:author="Gerard" w:date="2015-04-08T21:50:00Z"/>
          <w:rFonts w:asciiTheme="minorHAnsi" w:eastAsiaTheme="minorEastAsia" w:hAnsiTheme="minorHAnsi" w:cstheme="minorBidi"/>
          <w:i w:val="0"/>
          <w:iCs w:val="0"/>
          <w:noProof/>
          <w:sz w:val="22"/>
          <w:szCs w:val="22"/>
        </w:rPr>
      </w:pPr>
      <w:del w:id="1129" w:author="Gerard" w:date="2015-04-08T21:50:00Z">
        <w:r w:rsidRPr="00C00DDA" w:rsidDel="00C00DDA">
          <w:rPr>
            <w:noProof/>
            <w:rPrChange w:id="1130" w:author="Gerard" w:date="2015-04-08T21:50:00Z">
              <w:rPr>
                <w:rStyle w:val="Hyperlink"/>
                <w:noProof/>
              </w:rPr>
            </w:rPrChange>
          </w:rPr>
          <w:delText>3.16.1. Logfile</w:delText>
        </w:r>
        <w:r w:rsidDel="00C00DDA">
          <w:rPr>
            <w:noProof/>
            <w:webHidden/>
          </w:rPr>
          <w:tab/>
          <w:delText>63</w:delText>
        </w:r>
      </w:del>
    </w:p>
    <w:p w14:paraId="342999D1" w14:textId="77777777" w:rsidR="00182A67" w:rsidDel="00C00DDA" w:rsidRDefault="00182A67">
      <w:pPr>
        <w:pStyle w:val="TOC4"/>
        <w:tabs>
          <w:tab w:val="right" w:leader="dot" w:pos="9350"/>
        </w:tabs>
        <w:rPr>
          <w:del w:id="1131" w:author="Gerard" w:date="2015-04-08T21:50:00Z"/>
          <w:rFonts w:asciiTheme="minorHAnsi" w:eastAsiaTheme="minorEastAsia" w:hAnsiTheme="minorHAnsi" w:cstheme="minorBidi"/>
          <w:noProof/>
          <w:sz w:val="22"/>
          <w:szCs w:val="22"/>
        </w:rPr>
      </w:pPr>
      <w:del w:id="1132" w:author="Gerard" w:date="2015-04-08T21:50:00Z">
        <w:r w:rsidRPr="00C00DDA" w:rsidDel="00C00DDA">
          <w:rPr>
            <w:noProof/>
            <w:rPrChange w:id="1133" w:author="Gerard" w:date="2015-04-08T21:50:00Z">
              <w:rPr>
                <w:rStyle w:val="Hyperlink"/>
                <w:noProof/>
              </w:rPr>
            </w:rPrChange>
          </w:rPr>
          <w:delText>3.16.1.1. Node_Data Class</w:delText>
        </w:r>
        <w:r w:rsidDel="00C00DDA">
          <w:rPr>
            <w:noProof/>
            <w:webHidden/>
          </w:rPr>
          <w:tab/>
          <w:delText>66</w:delText>
        </w:r>
      </w:del>
    </w:p>
    <w:p w14:paraId="3AFEB8AC" w14:textId="77777777" w:rsidR="00182A67" w:rsidDel="00C00DDA" w:rsidRDefault="00182A67">
      <w:pPr>
        <w:pStyle w:val="TOC4"/>
        <w:tabs>
          <w:tab w:val="right" w:leader="dot" w:pos="9350"/>
        </w:tabs>
        <w:rPr>
          <w:del w:id="1134" w:author="Gerard" w:date="2015-04-08T21:50:00Z"/>
          <w:rFonts w:asciiTheme="minorHAnsi" w:eastAsiaTheme="minorEastAsia" w:hAnsiTheme="minorHAnsi" w:cstheme="minorBidi"/>
          <w:noProof/>
          <w:sz w:val="22"/>
          <w:szCs w:val="22"/>
        </w:rPr>
      </w:pPr>
      <w:del w:id="1135" w:author="Gerard" w:date="2015-04-08T21:50:00Z">
        <w:r w:rsidRPr="00C00DDA" w:rsidDel="00C00DDA">
          <w:rPr>
            <w:noProof/>
            <w:rPrChange w:id="1136" w:author="Gerard" w:date="2015-04-08T21:50:00Z">
              <w:rPr>
                <w:rStyle w:val="Hyperlink"/>
                <w:noProof/>
              </w:rPr>
            </w:rPrChange>
          </w:rPr>
          <w:delText>3.16.1.2. Element_Data Class</w:delText>
        </w:r>
        <w:r w:rsidDel="00C00DDA">
          <w:rPr>
            <w:noProof/>
            <w:webHidden/>
          </w:rPr>
          <w:tab/>
          <w:delText>67</w:delText>
        </w:r>
      </w:del>
    </w:p>
    <w:p w14:paraId="58FF7ED7" w14:textId="77777777" w:rsidR="00182A67" w:rsidDel="00C00DDA" w:rsidRDefault="00182A67">
      <w:pPr>
        <w:pStyle w:val="TOC4"/>
        <w:tabs>
          <w:tab w:val="right" w:leader="dot" w:pos="9350"/>
        </w:tabs>
        <w:rPr>
          <w:del w:id="1137" w:author="Gerard" w:date="2015-04-08T21:50:00Z"/>
          <w:rFonts w:asciiTheme="minorHAnsi" w:eastAsiaTheme="minorEastAsia" w:hAnsiTheme="minorHAnsi" w:cstheme="minorBidi"/>
          <w:noProof/>
          <w:sz w:val="22"/>
          <w:szCs w:val="22"/>
        </w:rPr>
      </w:pPr>
      <w:del w:id="1138" w:author="Gerard" w:date="2015-04-08T21:50:00Z">
        <w:r w:rsidRPr="00C00DDA" w:rsidDel="00C00DDA">
          <w:rPr>
            <w:noProof/>
            <w:rPrChange w:id="1139" w:author="Gerard" w:date="2015-04-08T21:50:00Z">
              <w:rPr>
                <w:rStyle w:val="Hyperlink"/>
                <w:noProof/>
              </w:rPr>
            </w:rPrChange>
          </w:rPr>
          <w:delText>3.16.1.3. Rigid_Body_Data Class</w:delText>
        </w:r>
        <w:r w:rsidDel="00C00DDA">
          <w:rPr>
            <w:noProof/>
            <w:webHidden/>
          </w:rPr>
          <w:tab/>
          <w:delText>69</w:delText>
        </w:r>
      </w:del>
    </w:p>
    <w:p w14:paraId="5CB1EE92" w14:textId="77777777" w:rsidR="00182A67" w:rsidDel="00C00DDA" w:rsidRDefault="00182A67">
      <w:pPr>
        <w:pStyle w:val="TOC3"/>
        <w:tabs>
          <w:tab w:val="right" w:leader="dot" w:pos="9350"/>
        </w:tabs>
        <w:rPr>
          <w:del w:id="1140" w:author="Gerard" w:date="2015-04-08T21:50:00Z"/>
          <w:rFonts w:asciiTheme="minorHAnsi" w:eastAsiaTheme="minorEastAsia" w:hAnsiTheme="minorHAnsi" w:cstheme="minorBidi"/>
          <w:i w:val="0"/>
          <w:iCs w:val="0"/>
          <w:noProof/>
          <w:sz w:val="22"/>
          <w:szCs w:val="22"/>
        </w:rPr>
      </w:pPr>
      <w:del w:id="1141" w:author="Gerard" w:date="2015-04-08T21:50:00Z">
        <w:r w:rsidRPr="00C00DDA" w:rsidDel="00C00DDA">
          <w:rPr>
            <w:noProof/>
            <w:rPrChange w:id="1142" w:author="Gerard" w:date="2015-04-08T21:50:00Z">
              <w:rPr>
                <w:rStyle w:val="Hyperlink"/>
                <w:noProof/>
              </w:rPr>
            </w:rPrChange>
          </w:rPr>
          <w:delText>3.16.2. Plotfile</w:delText>
        </w:r>
        <w:r w:rsidDel="00C00DDA">
          <w:rPr>
            <w:noProof/>
            <w:webHidden/>
          </w:rPr>
          <w:tab/>
          <w:delText>69</w:delText>
        </w:r>
      </w:del>
    </w:p>
    <w:p w14:paraId="311A4988" w14:textId="77777777" w:rsidR="00182A67" w:rsidDel="00C00DDA" w:rsidRDefault="00182A67">
      <w:pPr>
        <w:pStyle w:val="TOC2"/>
        <w:tabs>
          <w:tab w:val="right" w:leader="dot" w:pos="9350"/>
        </w:tabs>
        <w:rPr>
          <w:del w:id="1143" w:author="Gerard" w:date="2015-04-08T21:50:00Z"/>
          <w:rFonts w:asciiTheme="minorHAnsi" w:eastAsiaTheme="minorEastAsia" w:hAnsiTheme="minorHAnsi" w:cstheme="minorBidi"/>
          <w:smallCaps w:val="0"/>
          <w:noProof/>
          <w:sz w:val="22"/>
          <w:szCs w:val="22"/>
        </w:rPr>
      </w:pPr>
      <w:del w:id="1144" w:author="Gerard" w:date="2015-04-08T21:50:00Z">
        <w:r w:rsidRPr="00C00DDA" w:rsidDel="00C00DDA">
          <w:rPr>
            <w:noProof/>
            <w:rPrChange w:id="1145" w:author="Gerard" w:date="2015-04-08T21:50:00Z">
              <w:rPr>
                <w:rStyle w:val="Hyperlink"/>
                <w:noProof/>
              </w:rPr>
            </w:rPrChange>
          </w:rPr>
          <w:delText>3.17. Parameters Section</w:delText>
        </w:r>
        <w:r w:rsidDel="00C00DDA">
          <w:rPr>
            <w:noProof/>
            <w:webHidden/>
          </w:rPr>
          <w:tab/>
          <w:delText>72</w:delText>
        </w:r>
      </w:del>
    </w:p>
    <w:p w14:paraId="5883AEDC" w14:textId="77777777" w:rsidR="00182A67" w:rsidDel="00C00DDA" w:rsidRDefault="00182A67">
      <w:pPr>
        <w:pStyle w:val="TOC1"/>
        <w:tabs>
          <w:tab w:val="right" w:leader="dot" w:pos="9350"/>
        </w:tabs>
        <w:rPr>
          <w:del w:id="1146" w:author="Gerard" w:date="2015-04-08T21:50:00Z"/>
          <w:rFonts w:asciiTheme="minorHAnsi" w:eastAsiaTheme="minorEastAsia" w:hAnsiTheme="minorHAnsi" w:cstheme="minorBidi"/>
          <w:b w:val="0"/>
          <w:bCs w:val="0"/>
          <w:caps w:val="0"/>
          <w:noProof/>
          <w:sz w:val="22"/>
          <w:szCs w:val="22"/>
        </w:rPr>
      </w:pPr>
      <w:del w:id="1147" w:author="Gerard" w:date="2015-04-08T21:50:00Z">
        <w:r w:rsidRPr="00C00DDA" w:rsidDel="00C00DDA">
          <w:rPr>
            <w:noProof/>
            <w:rPrChange w:id="1148" w:author="Gerard" w:date="2015-04-08T21:50:00Z">
              <w:rPr>
                <w:rStyle w:val="Hyperlink"/>
                <w:noProof/>
              </w:rPr>
            </w:rPrChange>
          </w:rPr>
          <w:delText>Chapter 4 Materials</w:delText>
        </w:r>
        <w:r w:rsidDel="00C00DDA">
          <w:rPr>
            <w:noProof/>
            <w:webHidden/>
          </w:rPr>
          <w:tab/>
          <w:delText>73</w:delText>
        </w:r>
      </w:del>
    </w:p>
    <w:p w14:paraId="4ED82090" w14:textId="77777777" w:rsidR="00182A67" w:rsidDel="00C00DDA" w:rsidRDefault="00182A67">
      <w:pPr>
        <w:pStyle w:val="TOC2"/>
        <w:tabs>
          <w:tab w:val="right" w:leader="dot" w:pos="9350"/>
        </w:tabs>
        <w:rPr>
          <w:del w:id="1149" w:author="Gerard" w:date="2015-04-08T21:50:00Z"/>
          <w:rFonts w:asciiTheme="minorHAnsi" w:eastAsiaTheme="minorEastAsia" w:hAnsiTheme="minorHAnsi" w:cstheme="minorBidi"/>
          <w:smallCaps w:val="0"/>
          <w:noProof/>
          <w:sz w:val="22"/>
          <w:szCs w:val="22"/>
        </w:rPr>
      </w:pPr>
      <w:del w:id="1150" w:author="Gerard" w:date="2015-04-08T21:50:00Z">
        <w:r w:rsidRPr="00C00DDA" w:rsidDel="00C00DDA">
          <w:rPr>
            <w:noProof/>
            <w:rPrChange w:id="1151" w:author="Gerard" w:date="2015-04-08T21:50:00Z">
              <w:rPr>
                <w:rStyle w:val="Hyperlink"/>
                <w:noProof/>
              </w:rPr>
            </w:rPrChange>
          </w:rPr>
          <w:delText>4.1. Elastic Solids</w:delText>
        </w:r>
        <w:r w:rsidDel="00C00DDA">
          <w:rPr>
            <w:noProof/>
            <w:webHidden/>
          </w:rPr>
          <w:tab/>
          <w:delText>73</w:delText>
        </w:r>
      </w:del>
    </w:p>
    <w:p w14:paraId="54660AB4" w14:textId="77777777" w:rsidR="00182A67" w:rsidDel="00C00DDA" w:rsidRDefault="00182A67">
      <w:pPr>
        <w:pStyle w:val="TOC3"/>
        <w:tabs>
          <w:tab w:val="right" w:leader="dot" w:pos="9350"/>
        </w:tabs>
        <w:rPr>
          <w:del w:id="1152" w:author="Gerard" w:date="2015-04-08T21:50:00Z"/>
          <w:rFonts w:asciiTheme="minorHAnsi" w:eastAsiaTheme="minorEastAsia" w:hAnsiTheme="minorHAnsi" w:cstheme="minorBidi"/>
          <w:i w:val="0"/>
          <w:iCs w:val="0"/>
          <w:noProof/>
          <w:sz w:val="22"/>
          <w:szCs w:val="22"/>
        </w:rPr>
      </w:pPr>
      <w:del w:id="1153" w:author="Gerard" w:date="2015-04-08T21:50:00Z">
        <w:r w:rsidRPr="00C00DDA" w:rsidDel="00C00DDA">
          <w:rPr>
            <w:noProof/>
            <w:rPrChange w:id="1154" w:author="Gerard" w:date="2015-04-08T21:50:00Z">
              <w:rPr>
                <w:rStyle w:val="Hyperlink"/>
                <w:noProof/>
              </w:rPr>
            </w:rPrChange>
          </w:rPr>
          <w:delText>4.1.1. Specifying Fiber Orientation or Material Axes</w:delText>
        </w:r>
        <w:r w:rsidDel="00C00DDA">
          <w:rPr>
            <w:noProof/>
            <w:webHidden/>
          </w:rPr>
          <w:tab/>
          <w:delText>73</w:delText>
        </w:r>
      </w:del>
    </w:p>
    <w:p w14:paraId="69B585C9" w14:textId="77777777" w:rsidR="00182A67" w:rsidDel="00C00DDA" w:rsidRDefault="00182A67">
      <w:pPr>
        <w:pStyle w:val="TOC4"/>
        <w:tabs>
          <w:tab w:val="right" w:leader="dot" w:pos="9350"/>
        </w:tabs>
        <w:rPr>
          <w:del w:id="1155" w:author="Gerard" w:date="2015-04-08T21:50:00Z"/>
          <w:rFonts w:asciiTheme="minorHAnsi" w:eastAsiaTheme="minorEastAsia" w:hAnsiTheme="minorHAnsi" w:cstheme="minorBidi"/>
          <w:noProof/>
          <w:sz w:val="22"/>
          <w:szCs w:val="22"/>
        </w:rPr>
      </w:pPr>
      <w:del w:id="1156" w:author="Gerard" w:date="2015-04-08T21:50:00Z">
        <w:r w:rsidRPr="00C00DDA" w:rsidDel="00C00DDA">
          <w:rPr>
            <w:noProof/>
            <w:rPrChange w:id="1157" w:author="Gerard" w:date="2015-04-08T21:50:00Z">
              <w:rPr>
                <w:rStyle w:val="Hyperlink"/>
                <w:noProof/>
              </w:rPr>
            </w:rPrChange>
          </w:rPr>
          <w:delText>4.1.1.1. Transversely Isotropic Materials</w:delText>
        </w:r>
        <w:r w:rsidDel="00C00DDA">
          <w:rPr>
            <w:noProof/>
            <w:webHidden/>
          </w:rPr>
          <w:tab/>
          <w:delText>73</w:delText>
        </w:r>
      </w:del>
    </w:p>
    <w:p w14:paraId="73DA6D86" w14:textId="77777777" w:rsidR="00182A67" w:rsidDel="00C00DDA" w:rsidRDefault="00182A67">
      <w:pPr>
        <w:pStyle w:val="TOC4"/>
        <w:tabs>
          <w:tab w:val="right" w:leader="dot" w:pos="9350"/>
        </w:tabs>
        <w:rPr>
          <w:del w:id="1158" w:author="Gerard" w:date="2015-04-08T21:50:00Z"/>
          <w:rFonts w:asciiTheme="minorHAnsi" w:eastAsiaTheme="minorEastAsia" w:hAnsiTheme="minorHAnsi" w:cstheme="minorBidi"/>
          <w:noProof/>
          <w:sz w:val="22"/>
          <w:szCs w:val="22"/>
        </w:rPr>
      </w:pPr>
      <w:del w:id="1159" w:author="Gerard" w:date="2015-04-08T21:50:00Z">
        <w:r w:rsidRPr="00C00DDA" w:rsidDel="00C00DDA">
          <w:rPr>
            <w:noProof/>
            <w:rPrChange w:id="1160" w:author="Gerard" w:date="2015-04-08T21:50:00Z">
              <w:rPr>
                <w:rStyle w:val="Hyperlink"/>
                <w:noProof/>
              </w:rPr>
            </w:rPrChange>
          </w:rPr>
          <w:delText>4.1.1.2. Orthotropic Materials</w:delText>
        </w:r>
        <w:r w:rsidDel="00C00DDA">
          <w:rPr>
            <w:noProof/>
            <w:webHidden/>
          </w:rPr>
          <w:tab/>
          <w:delText>75</w:delText>
        </w:r>
      </w:del>
    </w:p>
    <w:p w14:paraId="1DA89109" w14:textId="77777777" w:rsidR="00182A67" w:rsidDel="00C00DDA" w:rsidRDefault="00182A67">
      <w:pPr>
        <w:pStyle w:val="TOC3"/>
        <w:tabs>
          <w:tab w:val="right" w:leader="dot" w:pos="9350"/>
        </w:tabs>
        <w:rPr>
          <w:del w:id="1161" w:author="Gerard" w:date="2015-04-08T21:50:00Z"/>
          <w:rFonts w:asciiTheme="minorHAnsi" w:eastAsiaTheme="minorEastAsia" w:hAnsiTheme="minorHAnsi" w:cstheme="minorBidi"/>
          <w:i w:val="0"/>
          <w:iCs w:val="0"/>
          <w:noProof/>
          <w:sz w:val="22"/>
          <w:szCs w:val="22"/>
        </w:rPr>
      </w:pPr>
      <w:del w:id="1162" w:author="Gerard" w:date="2015-04-08T21:50:00Z">
        <w:r w:rsidRPr="00C00DDA" w:rsidDel="00C00DDA">
          <w:rPr>
            <w:noProof/>
            <w:rPrChange w:id="1163" w:author="Gerard" w:date="2015-04-08T21:50:00Z">
              <w:rPr>
                <w:rStyle w:val="Hyperlink"/>
                <w:noProof/>
              </w:rPr>
            </w:rPrChange>
          </w:rPr>
          <w:delText>4.1.2. Uncoupled Materials</w:delText>
        </w:r>
        <w:r w:rsidDel="00C00DDA">
          <w:rPr>
            <w:noProof/>
            <w:webHidden/>
          </w:rPr>
          <w:tab/>
          <w:delText>77</w:delText>
        </w:r>
      </w:del>
    </w:p>
    <w:p w14:paraId="66D0DAB6" w14:textId="77777777" w:rsidR="00182A67" w:rsidDel="00C00DDA" w:rsidRDefault="00182A67">
      <w:pPr>
        <w:pStyle w:val="TOC4"/>
        <w:tabs>
          <w:tab w:val="right" w:leader="dot" w:pos="9350"/>
        </w:tabs>
        <w:rPr>
          <w:del w:id="1164" w:author="Gerard" w:date="2015-04-08T21:50:00Z"/>
          <w:rFonts w:asciiTheme="minorHAnsi" w:eastAsiaTheme="minorEastAsia" w:hAnsiTheme="minorHAnsi" w:cstheme="minorBidi"/>
          <w:noProof/>
          <w:sz w:val="22"/>
          <w:szCs w:val="22"/>
        </w:rPr>
      </w:pPr>
      <w:del w:id="1165" w:author="Gerard" w:date="2015-04-08T21:50:00Z">
        <w:r w:rsidRPr="00C00DDA" w:rsidDel="00C00DDA">
          <w:rPr>
            <w:noProof/>
            <w:rPrChange w:id="1166" w:author="Gerard" w:date="2015-04-08T21:50:00Z">
              <w:rPr>
                <w:rStyle w:val="Hyperlink"/>
                <w:noProof/>
              </w:rPr>
            </w:rPrChange>
          </w:rPr>
          <w:delText>4.1.2.1. Arruda-Boyce</w:delText>
        </w:r>
        <w:r w:rsidDel="00C00DDA">
          <w:rPr>
            <w:noProof/>
            <w:webHidden/>
          </w:rPr>
          <w:tab/>
          <w:delText>79</w:delText>
        </w:r>
      </w:del>
    </w:p>
    <w:p w14:paraId="75636D27" w14:textId="77777777" w:rsidR="00182A67" w:rsidDel="00C00DDA" w:rsidRDefault="00182A67">
      <w:pPr>
        <w:pStyle w:val="TOC4"/>
        <w:tabs>
          <w:tab w:val="right" w:leader="dot" w:pos="9350"/>
        </w:tabs>
        <w:rPr>
          <w:del w:id="1167" w:author="Gerard" w:date="2015-04-08T21:50:00Z"/>
          <w:rFonts w:asciiTheme="minorHAnsi" w:eastAsiaTheme="minorEastAsia" w:hAnsiTheme="minorHAnsi" w:cstheme="minorBidi"/>
          <w:noProof/>
          <w:sz w:val="22"/>
          <w:szCs w:val="22"/>
        </w:rPr>
      </w:pPr>
      <w:del w:id="1168" w:author="Gerard" w:date="2015-04-08T21:50:00Z">
        <w:r w:rsidRPr="00C00DDA" w:rsidDel="00C00DDA">
          <w:rPr>
            <w:noProof/>
            <w:rPrChange w:id="1169" w:author="Gerard" w:date="2015-04-08T21:50:00Z">
              <w:rPr>
                <w:rStyle w:val="Hyperlink"/>
                <w:noProof/>
              </w:rPr>
            </w:rPrChange>
          </w:rPr>
          <w:delText>4.1.2.2. Ellipsoidal Fiber Distribution</w:delText>
        </w:r>
        <w:r w:rsidDel="00C00DDA">
          <w:rPr>
            <w:noProof/>
            <w:webHidden/>
          </w:rPr>
          <w:tab/>
          <w:delText>80</w:delText>
        </w:r>
      </w:del>
    </w:p>
    <w:p w14:paraId="025F66BC" w14:textId="77777777" w:rsidR="00182A67" w:rsidDel="00C00DDA" w:rsidRDefault="00182A67">
      <w:pPr>
        <w:pStyle w:val="TOC4"/>
        <w:tabs>
          <w:tab w:val="right" w:leader="dot" w:pos="9350"/>
        </w:tabs>
        <w:rPr>
          <w:del w:id="1170" w:author="Gerard" w:date="2015-04-08T21:50:00Z"/>
          <w:rFonts w:asciiTheme="minorHAnsi" w:eastAsiaTheme="minorEastAsia" w:hAnsiTheme="minorHAnsi" w:cstheme="minorBidi"/>
          <w:noProof/>
          <w:sz w:val="22"/>
          <w:szCs w:val="22"/>
        </w:rPr>
      </w:pPr>
      <w:del w:id="1171" w:author="Gerard" w:date="2015-04-08T21:50:00Z">
        <w:r w:rsidRPr="00C00DDA" w:rsidDel="00C00DDA">
          <w:rPr>
            <w:noProof/>
            <w:rPrChange w:id="1172" w:author="Gerard" w:date="2015-04-08T21:50:00Z">
              <w:rPr>
                <w:rStyle w:val="Hyperlink"/>
                <w:noProof/>
              </w:rPr>
            </w:rPrChange>
          </w:rPr>
          <w:delText>4.1.2.3. Ellipsoidal Fiber Distribution Mooney-Rivlin</w:delText>
        </w:r>
        <w:r w:rsidDel="00C00DDA">
          <w:rPr>
            <w:noProof/>
            <w:webHidden/>
          </w:rPr>
          <w:tab/>
          <w:delText>82</w:delText>
        </w:r>
      </w:del>
    </w:p>
    <w:p w14:paraId="20F4EDA0" w14:textId="77777777" w:rsidR="00182A67" w:rsidDel="00C00DDA" w:rsidRDefault="00182A67">
      <w:pPr>
        <w:pStyle w:val="TOC4"/>
        <w:tabs>
          <w:tab w:val="right" w:leader="dot" w:pos="9350"/>
        </w:tabs>
        <w:rPr>
          <w:del w:id="1173" w:author="Gerard" w:date="2015-04-08T21:50:00Z"/>
          <w:rFonts w:asciiTheme="minorHAnsi" w:eastAsiaTheme="minorEastAsia" w:hAnsiTheme="minorHAnsi" w:cstheme="minorBidi"/>
          <w:noProof/>
          <w:sz w:val="22"/>
          <w:szCs w:val="22"/>
        </w:rPr>
      </w:pPr>
      <w:del w:id="1174" w:author="Gerard" w:date="2015-04-08T21:50:00Z">
        <w:r w:rsidRPr="00C00DDA" w:rsidDel="00C00DDA">
          <w:rPr>
            <w:noProof/>
            <w:rPrChange w:id="1175" w:author="Gerard" w:date="2015-04-08T21:50:00Z">
              <w:rPr>
                <w:rStyle w:val="Hyperlink"/>
                <w:noProof/>
              </w:rPr>
            </w:rPrChange>
          </w:rPr>
          <w:delText>4.1.2.4. Ellipsoidal Fiber Distribution Veronda-Westmann</w:delText>
        </w:r>
        <w:r w:rsidDel="00C00DDA">
          <w:rPr>
            <w:noProof/>
            <w:webHidden/>
          </w:rPr>
          <w:tab/>
          <w:delText>83</w:delText>
        </w:r>
      </w:del>
    </w:p>
    <w:p w14:paraId="6F4CD6DC" w14:textId="77777777" w:rsidR="00182A67" w:rsidDel="00C00DDA" w:rsidRDefault="00182A67">
      <w:pPr>
        <w:pStyle w:val="TOC4"/>
        <w:tabs>
          <w:tab w:val="right" w:leader="dot" w:pos="9350"/>
        </w:tabs>
        <w:rPr>
          <w:del w:id="1176" w:author="Gerard" w:date="2015-04-08T21:50:00Z"/>
          <w:rFonts w:asciiTheme="minorHAnsi" w:eastAsiaTheme="minorEastAsia" w:hAnsiTheme="minorHAnsi" w:cstheme="minorBidi"/>
          <w:noProof/>
          <w:sz w:val="22"/>
          <w:szCs w:val="22"/>
        </w:rPr>
      </w:pPr>
      <w:del w:id="1177" w:author="Gerard" w:date="2015-04-08T21:50:00Z">
        <w:r w:rsidRPr="00C00DDA" w:rsidDel="00C00DDA">
          <w:rPr>
            <w:noProof/>
            <w:rPrChange w:id="1178" w:author="Gerard" w:date="2015-04-08T21:50:00Z">
              <w:rPr>
                <w:rStyle w:val="Hyperlink"/>
                <w:noProof/>
              </w:rPr>
            </w:rPrChange>
          </w:rPr>
          <w:delText>4.1.2.5. Fiber with Exponential-Power Law, Uncoupled Formulation</w:delText>
        </w:r>
        <w:r w:rsidDel="00C00DDA">
          <w:rPr>
            <w:noProof/>
            <w:webHidden/>
          </w:rPr>
          <w:tab/>
          <w:delText>84</w:delText>
        </w:r>
      </w:del>
    </w:p>
    <w:p w14:paraId="71DBAE8E" w14:textId="77777777" w:rsidR="00182A67" w:rsidDel="00C00DDA" w:rsidRDefault="00182A67">
      <w:pPr>
        <w:pStyle w:val="TOC4"/>
        <w:tabs>
          <w:tab w:val="right" w:leader="dot" w:pos="9350"/>
        </w:tabs>
        <w:rPr>
          <w:del w:id="1179" w:author="Gerard" w:date="2015-04-08T21:50:00Z"/>
          <w:rFonts w:asciiTheme="minorHAnsi" w:eastAsiaTheme="minorEastAsia" w:hAnsiTheme="minorHAnsi" w:cstheme="minorBidi"/>
          <w:noProof/>
          <w:sz w:val="22"/>
          <w:szCs w:val="22"/>
        </w:rPr>
      </w:pPr>
      <w:del w:id="1180" w:author="Gerard" w:date="2015-04-08T21:50:00Z">
        <w:r w:rsidRPr="00C00DDA" w:rsidDel="00C00DDA">
          <w:rPr>
            <w:noProof/>
            <w:rPrChange w:id="1181" w:author="Gerard" w:date="2015-04-08T21:50:00Z">
              <w:rPr>
                <w:rStyle w:val="Hyperlink"/>
                <w:noProof/>
              </w:rPr>
            </w:rPrChange>
          </w:rPr>
          <w:delText>4.1.2.6. Fung Orthotropic</w:delText>
        </w:r>
        <w:r w:rsidDel="00C00DDA">
          <w:rPr>
            <w:noProof/>
            <w:webHidden/>
          </w:rPr>
          <w:tab/>
          <w:delText>86</w:delText>
        </w:r>
      </w:del>
    </w:p>
    <w:p w14:paraId="13C46883" w14:textId="77777777" w:rsidR="00182A67" w:rsidDel="00C00DDA" w:rsidRDefault="00182A67">
      <w:pPr>
        <w:pStyle w:val="TOC4"/>
        <w:tabs>
          <w:tab w:val="right" w:leader="dot" w:pos="9350"/>
        </w:tabs>
        <w:rPr>
          <w:del w:id="1182" w:author="Gerard" w:date="2015-04-08T21:50:00Z"/>
          <w:rFonts w:asciiTheme="minorHAnsi" w:eastAsiaTheme="minorEastAsia" w:hAnsiTheme="minorHAnsi" w:cstheme="minorBidi"/>
          <w:noProof/>
          <w:sz w:val="22"/>
          <w:szCs w:val="22"/>
        </w:rPr>
      </w:pPr>
      <w:del w:id="1183" w:author="Gerard" w:date="2015-04-08T21:50:00Z">
        <w:r w:rsidRPr="00C00DDA" w:rsidDel="00C00DDA">
          <w:rPr>
            <w:noProof/>
            <w:rPrChange w:id="1184" w:author="Gerard" w:date="2015-04-08T21:50:00Z">
              <w:rPr>
                <w:rStyle w:val="Hyperlink"/>
                <w:noProof/>
              </w:rPr>
            </w:rPrChange>
          </w:rPr>
          <w:delText>4.1.2.7. Mooney-Rivlin</w:delText>
        </w:r>
        <w:r w:rsidDel="00C00DDA">
          <w:rPr>
            <w:noProof/>
            <w:webHidden/>
          </w:rPr>
          <w:tab/>
          <w:delText>88</w:delText>
        </w:r>
      </w:del>
    </w:p>
    <w:p w14:paraId="70EA24DB" w14:textId="77777777" w:rsidR="00182A67" w:rsidDel="00C00DDA" w:rsidRDefault="00182A67">
      <w:pPr>
        <w:pStyle w:val="TOC4"/>
        <w:tabs>
          <w:tab w:val="right" w:leader="dot" w:pos="9350"/>
        </w:tabs>
        <w:rPr>
          <w:del w:id="1185" w:author="Gerard" w:date="2015-04-08T21:50:00Z"/>
          <w:rFonts w:asciiTheme="minorHAnsi" w:eastAsiaTheme="minorEastAsia" w:hAnsiTheme="minorHAnsi" w:cstheme="minorBidi"/>
          <w:noProof/>
          <w:sz w:val="22"/>
          <w:szCs w:val="22"/>
        </w:rPr>
      </w:pPr>
      <w:del w:id="1186" w:author="Gerard" w:date="2015-04-08T21:50:00Z">
        <w:r w:rsidRPr="00C00DDA" w:rsidDel="00C00DDA">
          <w:rPr>
            <w:noProof/>
            <w:rPrChange w:id="1187" w:author="Gerard" w:date="2015-04-08T21:50:00Z">
              <w:rPr>
                <w:rStyle w:val="Hyperlink"/>
                <w:noProof/>
              </w:rPr>
            </w:rPrChange>
          </w:rPr>
          <w:delText>4.1.2.8. Muscle Material</w:delText>
        </w:r>
        <w:r w:rsidDel="00C00DDA">
          <w:rPr>
            <w:noProof/>
            <w:webHidden/>
          </w:rPr>
          <w:tab/>
          <w:delText>89</w:delText>
        </w:r>
      </w:del>
    </w:p>
    <w:p w14:paraId="6194D965" w14:textId="77777777" w:rsidR="00182A67" w:rsidDel="00C00DDA" w:rsidRDefault="00182A67">
      <w:pPr>
        <w:pStyle w:val="TOC4"/>
        <w:tabs>
          <w:tab w:val="right" w:leader="dot" w:pos="9350"/>
        </w:tabs>
        <w:rPr>
          <w:del w:id="1188" w:author="Gerard" w:date="2015-04-08T21:50:00Z"/>
          <w:rFonts w:asciiTheme="minorHAnsi" w:eastAsiaTheme="minorEastAsia" w:hAnsiTheme="minorHAnsi" w:cstheme="minorBidi"/>
          <w:noProof/>
          <w:sz w:val="22"/>
          <w:szCs w:val="22"/>
        </w:rPr>
      </w:pPr>
      <w:del w:id="1189" w:author="Gerard" w:date="2015-04-08T21:50:00Z">
        <w:r w:rsidRPr="00C00DDA" w:rsidDel="00C00DDA">
          <w:rPr>
            <w:noProof/>
            <w:rPrChange w:id="1190" w:author="Gerard" w:date="2015-04-08T21:50:00Z">
              <w:rPr>
                <w:rStyle w:val="Hyperlink"/>
                <w:noProof/>
              </w:rPr>
            </w:rPrChange>
          </w:rPr>
          <w:delText>4.1.2.9. Ogden</w:delText>
        </w:r>
        <w:r w:rsidDel="00C00DDA">
          <w:rPr>
            <w:noProof/>
            <w:webHidden/>
          </w:rPr>
          <w:tab/>
          <w:delText>91</w:delText>
        </w:r>
      </w:del>
    </w:p>
    <w:p w14:paraId="2664F101" w14:textId="77777777" w:rsidR="00182A67" w:rsidDel="00C00DDA" w:rsidRDefault="00182A67">
      <w:pPr>
        <w:pStyle w:val="TOC4"/>
        <w:tabs>
          <w:tab w:val="right" w:leader="dot" w:pos="9350"/>
        </w:tabs>
        <w:rPr>
          <w:del w:id="1191" w:author="Gerard" w:date="2015-04-08T21:50:00Z"/>
          <w:rFonts w:asciiTheme="minorHAnsi" w:eastAsiaTheme="minorEastAsia" w:hAnsiTheme="minorHAnsi" w:cstheme="minorBidi"/>
          <w:noProof/>
          <w:sz w:val="22"/>
          <w:szCs w:val="22"/>
        </w:rPr>
      </w:pPr>
      <w:del w:id="1192" w:author="Gerard" w:date="2015-04-08T21:50:00Z">
        <w:r w:rsidRPr="00C00DDA" w:rsidDel="00C00DDA">
          <w:rPr>
            <w:noProof/>
            <w:rPrChange w:id="1193" w:author="Gerard" w:date="2015-04-08T21:50:00Z">
              <w:rPr>
                <w:rStyle w:val="Hyperlink"/>
                <w:noProof/>
              </w:rPr>
            </w:rPrChange>
          </w:rPr>
          <w:delText>4.1.2.10. Tendon Material</w:delText>
        </w:r>
        <w:r w:rsidDel="00C00DDA">
          <w:rPr>
            <w:noProof/>
            <w:webHidden/>
          </w:rPr>
          <w:tab/>
          <w:delText>92</w:delText>
        </w:r>
      </w:del>
    </w:p>
    <w:p w14:paraId="097E69C4" w14:textId="77777777" w:rsidR="00182A67" w:rsidDel="00C00DDA" w:rsidRDefault="00182A67">
      <w:pPr>
        <w:pStyle w:val="TOC4"/>
        <w:tabs>
          <w:tab w:val="right" w:leader="dot" w:pos="9350"/>
        </w:tabs>
        <w:rPr>
          <w:del w:id="1194" w:author="Gerard" w:date="2015-04-08T21:50:00Z"/>
          <w:rFonts w:asciiTheme="minorHAnsi" w:eastAsiaTheme="minorEastAsia" w:hAnsiTheme="minorHAnsi" w:cstheme="minorBidi"/>
          <w:noProof/>
          <w:sz w:val="22"/>
          <w:szCs w:val="22"/>
        </w:rPr>
      </w:pPr>
      <w:del w:id="1195" w:author="Gerard" w:date="2015-04-08T21:50:00Z">
        <w:r w:rsidRPr="00C00DDA" w:rsidDel="00C00DDA">
          <w:rPr>
            <w:noProof/>
            <w:rPrChange w:id="1196" w:author="Gerard" w:date="2015-04-08T21:50:00Z">
              <w:rPr>
                <w:rStyle w:val="Hyperlink"/>
                <w:noProof/>
              </w:rPr>
            </w:rPrChange>
          </w:rPr>
          <w:delText>4.1.2.11. Tension-Compression Nonlinear Orthotropic</w:delText>
        </w:r>
        <w:r w:rsidDel="00C00DDA">
          <w:rPr>
            <w:noProof/>
            <w:webHidden/>
          </w:rPr>
          <w:tab/>
          <w:delText>93</w:delText>
        </w:r>
      </w:del>
    </w:p>
    <w:p w14:paraId="51AC32BC" w14:textId="77777777" w:rsidR="00182A67" w:rsidDel="00C00DDA" w:rsidRDefault="00182A67">
      <w:pPr>
        <w:pStyle w:val="TOC4"/>
        <w:tabs>
          <w:tab w:val="right" w:leader="dot" w:pos="9350"/>
        </w:tabs>
        <w:rPr>
          <w:del w:id="1197" w:author="Gerard" w:date="2015-04-08T21:50:00Z"/>
          <w:rFonts w:asciiTheme="minorHAnsi" w:eastAsiaTheme="minorEastAsia" w:hAnsiTheme="minorHAnsi" w:cstheme="minorBidi"/>
          <w:noProof/>
          <w:sz w:val="22"/>
          <w:szCs w:val="22"/>
        </w:rPr>
      </w:pPr>
      <w:del w:id="1198" w:author="Gerard" w:date="2015-04-08T21:50:00Z">
        <w:r w:rsidRPr="00C00DDA" w:rsidDel="00C00DDA">
          <w:rPr>
            <w:noProof/>
            <w:rPrChange w:id="1199" w:author="Gerard" w:date="2015-04-08T21:50:00Z">
              <w:rPr>
                <w:rStyle w:val="Hyperlink"/>
                <w:noProof/>
              </w:rPr>
            </w:rPrChange>
          </w:rPr>
          <w:delText>4.1.2.12. Transversely Isotropic Mooney-Rivlin</w:delText>
        </w:r>
        <w:r w:rsidDel="00C00DDA">
          <w:rPr>
            <w:noProof/>
            <w:webHidden/>
          </w:rPr>
          <w:tab/>
          <w:delText>94</w:delText>
        </w:r>
      </w:del>
    </w:p>
    <w:p w14:paraId="5623286B" w14:textId="77777777" w:rsidR="00182A67" w:rsidDel="00C00DDA" w:rsidRDefault="00182A67">
      <w:pPr>
        <w:pStyle w:val="TOC4"/>
        <w:tabs>
          <w:tab w:val="right" w:leader="dot" w:pos="9350"/>
        </w:tabs>
        <w:rPr>
          <w:del w:id="1200" w:author="Gerard" w:date="2015-04-08T21:50:00Z"/>
          <w:rFonts w:asciiTheme="minorHAnsi" w:eastAsiaTheme="minorEastAsia" w:hAnsiTheme="minorHAnsi" w:cstheme="minorBidi"/>
          <w:noProof/>
          <w:sz w:val="22"/>
          <w:szCs w:val="22"/>
        </w:rPr>
      </w:pPr>
      <w:del w:id="1201" w:author="Gerard" w:date="2015-04-08T21:50:00Z">
        <w:r w:rsidRPr="00C00DDA" w:rsidDel="00C00DDA">
          <w:rPr>
            <w:noProof/>
            <w:rPrChange w:id="1202" w:author="Gerard" w:date="2015-04-08T21:50:00Z">
              <w:rPr>
                <w:rStyle w:val="Hyperlink"/>
                <w:noProof/>
              </w:rPr>
            </w:rPrChange>
          </w:rPr>
          <w:delText>4.1.2.13. Transversely Isotropic Veronda-Westmann</w:delText>
        </w:r>
        <w:r w:rsidDel="00C00DDA">
          <w:rPr>
            <w:noProof/>
            <w:webHidden/>
          </w:rPr>
          <w:tab/>
          <w:delText>96</w:delText>
        </w:r>
      </w:del>
    </w:p>
    <w:p w14:paraId="1DD26DB6" w14:textId="77777777" w:rsidR="00182A67" w:rsidDel="00C00DDA" w:rsidRDefault="00182A67">
      <w:pPr>
        <w:pStyle w:val="TOC4"/>
        <w:tabs>
          <w:tab w:val="right" w:leader="dot" w:pos="9350"/>
        </w:tabs>
        <w:rPr>
          <w:del w:id="1203" w:author="Gerard" w:date="2015-04-08T21:50:00Z"/>
          <w:rFonts w:asciiTheme="minorHAnsi" w:eastAsiaTheme="minorEastAsia" w:hAnsiTheme="minorHAnsi" w:cstheme="minorBidi"/>
          <w:noProof/>
          <w:sz w:val="22"/>
          <w:szCs w:val="22"/>
        </w:rPr>
      </w:pPr>
      <w:del w:id="1204" w:author="Gerard" w:date="2015-04-08T21:50:00Z">
        <w:r w:rsidRPr="00C00DDA" w:rsidDel="00C00DDA">
          <w:rPr>
            <w:noProof/>
            <w:rPrChange w:id="1205" w:author="Gerard" w:date="2015-04-08T21:50:00Z">
              <w:rPr>
                <w:rStyle w:val="Hyperlink"/>
                <w:noProof/>
              </w:rPr>
            </w:rPrChange>
          </w:rPr>
          <w:delText>4.1.2.14. Uncoupled Solid Mixture</w:delText>
        </w:r>
        <w:r w:rsidDel="00C00DDA">
          <w:rPr>
            <w:noProof/>
            <w:webHidden/>
          </w:rPr>
          <w:tab/>
          <w:delText>97</w:delText>
        </w:r>
      </w:del>
    </w:p>
    <w:p w14:paraId="2CC7949E" w14:textId="77777777" w:rsidR="00182A67" w:rsidDel="00C00DDA" w:rsidRDefault="00182A67">
      <w:pPr>
        <w:pStyle w:val="TOC4"/>
        <w:tabs>
          <w:tab w:val="right" w:leader="dot" w:pos="9350"/>
        </w:tabs>
        <w:rPr>
          <w:del w:id="1206" w:author="Gerard" w:date="2015-04-08T21:50:00Z"/>
          <w:rFonts w:asciiTheme="minorHAnsi" w:eastAsiaTheme="minorEastAsia" w:hAnsiTheme="minorHAnsi" w:cstheme="minorBidi"/>
          <w:noProof/>
          <w:sz w:val="22"/>
          <w:szCs w:val="22"/>
        </w:rPr>
      </w:pPr>
      <w:del w:id="1207" w:author="Gerard" w:date="2015-04-08T21:50:00Z">
        <w:r w:rsidRPr="00C00DDA" w:rsidDel="00C00DDA">
          <w:rPr>
            <w:noProof/>
            <w:rPrChange w:id="1208" w:author="Gerard" w:date="2015-04-08T21:50:00Z">
              <w:rPr>
                <w:rStyle w:val="Hyperlink"/>
                <w:noProof/>
              </w:rPr>
            </w:rPrChange>
          </w:rPr>
          <w:delText>4.1.2.15. Veronda-Westmann</w:delText>
        </w:r>
        <w:r w:rsidDel="00C00DDA">
          <w:rPr>
            <w:noProof/>
            <w:webHidden/>
          </w:rPr>
          <w:tab/>
          <w:delText>98</w:delText>
        </w:r>
      </w:del>
    </w:p>
    <w:p w14:paraId="7F9D3F65" w14:textId="77777777" w:rsidR="00182A67" w:rsidDel="00C00DDA" w:rsidRDefault="00182A67">
      <w:pPr>
        <w:pStyle w:val="TOC4"/>
        <w:tabs>
          <w:tab w:val="right" w:leader="dot" w:pos="9350"/>
        </w:tabs>
        <w:rPr>
          <w:del w:id="1209" w:author="Gerard" w:date="2015-04-08T21:50:00Z"/>
          <w:rFonts w:asciiTheme="minorHAnsi" w:eastAsiaTheme="minorEastAsia" w:hAnsiTheme="minorHAnsi" w:cstheme="minorBidi"/>
          <w:noProof/>
          <w:sz w:val="22"/>
          <w:szCs w:val="22"/>
        </w:rPr>
      </w:pPr>
      <w:del w:id="1210" w:author="Gerard" w:date="2015-04-08T21:50:00Z">
        <w:r w:rsidRPr="00C00DDA" w:rsidDel="00C00DDA">
          <w:rPr>
            <w:noProof/>
            <w:rPrChange w:id="1211" w:author="Gerard" w:date="2015-04-08T21:50:00Z">
              <w:rPr>
                <w:rStyle w:val="Hyperlink"/>
                <w:noProof/>
              </w:rPr>
            </w:rPrChange>
          </w:rPr>
          <w:delText>4.1.2.16. Mooney-Rivlin Von Mises Distributed Fibers</w:delText>
        </w:r>
        <w:r w:rsidDel="00C00DDA">
          <w:rPr>
            <w:noProof/>
            <w:webHidden/>
          </w:rPr>
          <w:tab/>
          <w:delText>99</w:delText>
        </w:r>
      </w:del>
    </w:p>
    <w:p w14:paraId="4E960944" w14:textId="77777777" w:rsidR="00182A67" w:rsidDel="00C00DDA" w:rsidRDefault="00182A67">
      <w:pPr>
        <w:pStyle w:val="TOC3"/>
        <w:tabs>
          <w:tab w:val="right" w:leader="dot" w:pos="9350"/>
        </w:tabs>
        <w:rPr>
          <w:del w:id="1212" w:author="Gerard" w:date="2015-04-08T21:50:00Z"/>
          <w:rFonts w:asciiTheme="minorHAnsi" w:eastAsiaTheme="minorEastAsia" w:hAnsiTheme="minorHAnsi" w:cstheme="minorBidi"/>
          <w:i w:val="0"/>
          <w:iCs w:val="0"/>
          <w:noProof/>
          <w:sz w:val="22"/>
          <w:szCs w:val="22"/>
        </w:rPr>
      </w:pPr>
      <w:del w:id="1213" w:author="Gerard" w:date="2015-04-08T21:50:00Z">
        <w:r w:rsidRPr="00C00DDA" w:rsidDel="00C00DDA">
          <w:rPr>
            <w:noProof/>
            <w:rPrChange w:id="1214" w:author="Gerard" w:date="2015-04-08T21:50:00Z">
              <w:rPr>
                <w:rStyle w:val="Hyperlink"/>
                <w:noProof/>
              </w:rPr>
            </w:rPrChange>
          </w:rPr>
          <w:delText>4.1.3. Compressible Materials</w:delText>
        </w:r>
        <w:r w:rsidDel="00C00DDA">
          <w:rPr>
            <w:noProof/>
            <w:webHidden/>
          </w:rPr>
          <w:tab/>
          <w:delText>102</w:delText>
        </w:r>
      </w:del>
    </w:p>
    <w:p w14:paraId="6CEE4E0B" w14:textId="77777777" w:rsidR="00182A67" w:rsidDel="00C00DDA" w:rsidRDefault="00182A67">
      <w:pPr>
        <w:pStyle w:val="TOC4"/>
        <w:tabs>
          <w:tab w:val="right" w:leader="dot" w:pos="9350"/>
        </w:tabs>
        <w:rPr>
          <w:del w:id="1215" w:author="Gerard" w:date="2015-04-08T21:50:00Z"/>
          <w:rFonts w:asciiTheme="minorHAnsi" w:eastAsiaTheme="minorEastAsia" w:hAnsiTheme="minorHAnsi" w:cstheme="minorBidi"/>
          <w:noProof/>
          <w:sz w:val="22"/>
          <w:szCs w:val="22"/>
        </w:rPr>
      </w:pPr>
      <w:del w:id="1216" w:author="Gerard" w:date="2015-04-08T21:50:00Z">
        <w:r w:rsidRPr="00C00DDA" w:rsidDel="00C00DDA">
          <w:rPr>
            <w:noProof/>
            <w:rPrChange w:id="1217" w:author="Gerard" w:date="2015-04-08T21:50:00Z">
              <w:rPr>
                <w:rStyle w:val="Hyperlink"/>
                <w:noProof/>
              </w:rPr>
            </w:rPrChange>
          </w:rPr>
          <w:delText>4.1.3.1. Carter-Hayes</w:delText>
        </w:r>
        <w:r w:rsidDel="00C00DDA">
          <w:rPr>
            <w:noProof/>
            <w:webHidden/>
          </w:rPr>
          <w:tab/>
          <w:delText>102</w:delText>
        </w:r>
      </w:del>
    </w:p>
    <w:p w14:paraId="0D34DBC2" w14:textId="77777777" w:rsidR="00182A67" w:rsidDel="00C00DDA" w:rsidRDefault="00182A67">
      <w:pPr>
        <w:pStyle w:val="TOC4"/>
        <w:tabs>
          <w:tab w:val="right" w:leader="dot" w:pos="9350"/>
        </w:tabs>
        <w:rPr>
          <w:del w:id="1218" w:author="Gerard" w:date="2015-04-08T21:50:00Z"/>
          <w:rFonts w:asciiTheme="minorHAnsi" w:eastAsiaTheme="minorEastAsia" w:hAnsiTheme="minorHAnsi" w:cstheme="minorBidi"/>
          <w:noProof/>
          <w:sz w:val="22"/>
          <w:szCs w:val="22"/>
        </w:rPr>
      </w:pPr>
      <w:del w:id="1219" w:author="Gerard" w:date="2015-04-08T21:50:00Z">
        <w:r w:rsidRPr="00C00DDA" w:rsidDel="00C00DDA">
          <w:rPr>
            <w:noProof/>
            <w:rPrChange w:id="1220" w:author="Gerard" w:date="2015-04-08T21:50:00Z">
              <w:rPr>
                <w:rStyle w:val="Hyperlink"/>
                <w:noProof/>
              </w:rPr>
            </w:rPrChange>
          </w:rPr>
          <w:delText>4.1.3.2. Cell Growth</w:delText>
        </w:r>
        <w:r w:rsidDel="00C00DDA">
          <w:rPr>
            <w:noProof/>
            <w:webHidden/>
          </w:rPr>
          <w:tab/>
          <w:delText>104</w:delText>
        </w:r>
      </w:del>
    </w:p>
    <w:p w14:paraId="3FDF5A59" w14:textId="77777777" w:rsidR="00182A67" w:rsidDel="00C00DDA" w:rsidRDefault="00182A67">
      <w:pPr>
        <w:pStyle w:val="TOC4"/>
        <w:tabs>
          <w:tab w:val="right" w:leader="dot" w:pos="9350"/>
        </w:tabs>
        <w:rPr>
          <w:del w:id="1221" w:author="Gerard" w:date="2015-04-08T21:50:00Z"/>
          <w:rFonts w:asciiTheme="minorHAnsi" w:eastAsiaTheme="minorEastAsia" w:hAnsiTheme="minorHAnsi" w:cstheme="minorBidi"/>
          <w:noProof/>
          <w:sz w:val="22"/>
          <w:szCs w:val="22"/>
        </w:rPr>
      </w:pPr>
      <w:del w:id="1222" w:author="Gerard" w:date="2015-04-08T21:50:00Z">
        <w:r w:rsidRPr="00C00DDA" w:rsidDel="00C00DDA">
          <w:rPr>
            <w:noProof/>
            <w:rPrChange w:id="1223" w:author="Gerard" w:date="2015-04-08T21:50:00Z">
              <w:rPr>
                <w:rStyle w:val="Hyperlink"/>
                <w:noProof/>
              </w:rPr>
            </w:rPrChange>
          </w:rPr>
          <w:delText>4.1.3.3. Cubic CLE</w:delText>
        </w:r>
        <w:r w:rsidDel="00C00DDA">
          <w:rPr>
            <w:noProof/>
            <w:webHidden/>
          </w:rPr>
          <w:tab/>
          <w:delText>106</w:delText>
        </w:r>
      </w:del>
    </w:p>
    <w:p w14:paraId="7699DCFF" w14:textId="77777777" w:rsidR="00182A67" w:rsidDel="00C00DDA" w:rsidRDefault="00182A67">
      <w:pPr>
        <w:pStyle w:val="TOC4"/>
        <w:tabs>
          <w:tab w:val="right" w:leader="dot" w:pos="9350"/>
        </w:tabs>
        <w:rPr>
          <w:del w:id="1224" w:author="Gerard" w:date="2015-04-08T21:50:00Z"/>
          <w:rFonts w:asciiTheme="minorHAnsi" w:eastAsiaTheme="minorEastAsia" w:hAnsiTheme="minorHAnsi" w:cstheme="minorBidi"/>
          <w:noProof/>
          <w:sz w:val="22"/>
          <w:szCs w:val="22"/>
        </w:rPr>
      </w:pPr>
      <w:del w:id="1225" w:author="Gerard" w:date="2015-04-08T21:50:00Z">
        <w:r w:rsidRPr="00C00DDA" w:rsidDel="00C00DDA">
          <w:rPr>
            <w:noProof/>
            <w:rPrChange w:id="1226" w:author="Gerard" w:date="2015-04-08T21:50:00Z">
              <w:rPr>
                <w:rStyle w:val="Hyperlink"/>
                <w:noProof/>
              </w:rPr>
            </w:rPrChange>
          </w:rPr>
          <w:delText>4.1.3.4. Donnan Equilibrium Swelling</w:delText>
        </w:r>
        <w:r w:rsidDel="00C00DDA">
          <w:rPr>
            <w:noProof/>
            <w:webHidden/>
          </w:rPr>
          <w:tab/>
          <w:delText>107</w:delText>
        </w:r>
      </w:del>
    </w:p>
    <w:p w14:paraId="07C02C95" w14:textId="77777777" w:rsidR="00182A67" w:rsidDel="00C00DDA" w:rsidRDefault="00182A67">
      <w:pPr>
        <w:pStyle w:val="TOC4"/>
        <w:tabs>
          <w:tab w:val="right" w:leader="dot" w:pos="9350"/>
        </w:tabs>
        <w:rPr>
          <w:del w:id="1227" w:author="Gerard" w:date="2015-04-08T21:50:00Z"/>
          <w:rFonts w:asciiTheme="minorHAnsi" w:eastAsiaTheme="minorEastAsia" w:hAnsiTheme="minorHAnsi" w:cstheme="minorBidi"/>
          <w:noProof/>
          <w:sz w:val="22"/>
          <w:szCs w:val="22"/>
        </w:rPr>
      </w:pPr>
      <w:del w:id="1228" w:author="Gerard" w:date="2015-04-08T21:50:00Z">
        <w:r w:rsidRPr="00C00DDA" w:rsidDel="00C00DDA">
          <w:rPr>
            <w:noProof/>
            <w:rPrChange w:id="1229" w:author="Gerard" w:date="2015-04-08T21:50:00Z">
              <w:rPr>
                <w:rStyle w:val="Hyperlink"/>
                <w:noProof/>
              </w:rPr>
            </w:rPrChange>
          </w:rPr>
          <w:delText>4.1.3.5. Ellipsoidal Fiber Distribution</w:delText>
        </w:r>
        <w:r w:rsidDel="00C00DDA">
          <w:rPr>
            <w:noProof/>
            <w:webHidden/>
          </w:rPr>
          <w:tab/>
          <w:delText>109</w:delText>
        </w:r>
      </w:del>
    </w:p>
    <w:p w14:paraId="727B130A" w14:textId="77777777" w:rsidR="00182A67" w:rsidDel="00C00DDA" w:rsidRDefault="00182A67">
      <w:pPr>
        <w:pStyle w:val="TOC4"/>
        <w:tabs>
          <w:tab w:val="right" w:leader="dot" w:pos="9350"/>
        </w:tabs>
        <w:rPr>
          <w:del w:id="1230" w:author="Gerard" w:date="2015-04-08T21:50:00Z"/>
          <w:rFonts w:asciiTheme="minorHAnsi" w:eastAsiaTheme="minorEastAsia" w:hAnsiTheme="minorHAnsi" w:cstheme="minorBidi"/>
          <w:noProof/>
          <w:sz w:val="22"/>
          <w:szCs w:val="22"/>
        </w:rPr>
      </w:pPr>
      <w:del w:id="1231" w:author="Gerard" w:date="2015-04-08T21:50:00Z">
        <w:r w:rsidRPr="00C00DDA" w:rsidDel="00C00DDA">
          <w:rPr>
            <w:noProof/>
            <w:rPrChange w:id="1232" w:author="Gerard" w:date="2015-04-08T21:50:00Z">
              <w:rPr>
                <w:rStyle w:val="Hyperlink"/>
                <w:noProof/>
              </w:rPr>
            </w:rPrChange>
          </w:rPr>
          <w:delText>4.1.3.6. Ellipsoidal Fiber Distribution Neo-Hookean</w:delText>
        </w:r>
        <w:r w:rsidDel="00C00DDA">
          <w:rPr>
            <w:noProof/>
            <w:webHidden/>
          </w:rPr>
          <w:tab/>
          <w:delText>110</w:delText>
        </w:r>
      </w:del>
    </w:p>
    <w:p w14:paraId="76964856" w14:textId="77777777" w:rsidR="00182A67" w:rsidDel="00C00DDA" w:rsidRDefault="00182A67">
      <w:pPr>
        <w:pStyle w:val="TOC4"/>
        <w:tabs>
          <w:tab w:val="right" w:leader="dot" w:pos="9350"/>
        </w:tabs>
        <w:rPr>
          <w:del w:id="1233" w:author="Gerard" w:date="2015-04-08T21:50:00Z"/>
          <w:rFonts w:asciiTheme="minorHAnsi" w:eastAsiaTheme="minorEastAsia" w:hAnsiTheme="minorHAnsi" w:cstheme="minorBidi"/>
          <w:noProof/>
          <w:sz w:val="22"/>
          <w:szCs w:val="22"/>
        </w:rPr>
      </w:pPr>
      <w:del w:id="1234" w:author="Gerard" w:date="2015-04-08T21:50:00Z">
        <w:r w:rsidRPr="00C00DDA" w:rsidDel="00C00DDA">
          <w:rPr>
            <w:noProof/>
            <w:rPrChange w:id="1235" w:author="Gerard" w:date="2015-04-08T21:50:00Z">
              <w:rPr>
                <w:rStyle w:val="Hyperlink"/>
                <w:noProof/>
              </w:rPr>
            </w:rPrChange>
          </w:rPr>
          <w:delText>4.1.3.7. Ellipsoidal Fiber Distribution with Donnan Equilibrium Swelling</w:delText>
        </w:r>
        <w:r w:rsidDel="00C00DDA">
          <w:rPr>
            <w:noProof/>
            <w:webHidden/>
          </w:rPr>
          <w:tab/>
          <w:delText>111</w:delText>
        </w:r>
      </w:del>
    </w:p>
    <w:p w14:paraId="7E62060C" w14:textId="77777777" w:rsidR="00182A67" w:rsidDel="00C00DDA" w:rsidRDefault="00182A67">
      <w:pPr>
        <w:pStyle w:val="TOC4"/>
        <w:tabs>
          <w:tab w:val="right" w:leader="dot" w:pos="9350"/>
        </w:tabs>
        <w:rPr>
          <w:del w:id="1236" w:author="Gerard" w:date="2015-04-08T21:50:00Z"/>
          <w:rFonts w:asciiTheme="minorHAnsi" w:eastAsiaTheme="minorEastAsia" w:hAnsiTheme="minorHAnsi" w:cstheme="minorBidi"/>
          <w:noProof/>
          <w:sz w:val="22"/>
          <w:szCs w:val="22"/>
        </w:rPr>
      </w:pPr>
      <w:del w:id="1237" w:author="Gerard" w:date="2015-04-08T21:50:00Z">
        <w:r w:rsidRPr="00C00DDA" w:rsidDel="00C00DDA">
          <w:rPr>
            <w:noProof/>
            <w:rPrChange w:id="1238" w:author="Gerard" w:date="2015-04-08T21:50:00Z">
              <w:rPr>
                <w:rStyle w:val="Hyperlink"/>
                <w:noProof/>
              </w:rPr>
            </w:rPrChange>
          </w:rPr>
          <w:delText>4.1.3.8. Fiber with Exponential-Power Law</w:delText>
        </w:r>
        <w:r w:rsidDel="00C00DDA">
          <w:rPr>
            <w:noProof/>
            <w:webHidden/>
          </w:rPr>
          <w:tab/>
          <w:delText>112</w:delText>
        </w:r>
      </w:del>
    </w:p>
    <w:p w14:paraId="118EEF7A" w14:textId="77777777" w:rsidR="00182A67" w:rsidDel="00C00DDA" w:rsidRDefault="00182A67">
      <w:pPr>
        <w:pStyle w:val="TOC4"/>
        <w:tabs>
          <w:tab w:val="right" w:leader="dot" w:pos="9350"/>
        </w:tabs>
        <w:rPr>
          <w:del w:id="1239" w:author="Gerard" w:date="2015-04-08T21:50:00Z"/>
          <w:rFonts w:asciiTheme="minorHAnsi" w:eastAsiaTheme="minorEastAsia" w:hAnsiTheme="minorHAnsi" w:cstheme="minorBidi"/>
          <w:noProof/>
          <w:sz w:val="22"/>
          <w:szCs w:val="22"/>
        </w:rPr>
      </w:pPr>
      <w:del w:id="1240" w:author="Gerard" w:date="2015-04-08T21:50:00Z">
        <w:r w:rsidRPr="00C00DDA" w:rsidDel="00C00DDA">
          <w:rPr>
            <w:noProof/>
            <w:rPrChange w:id="1241" w:author="Gerard" w:date="2015-04-08T21:50:00Z">
              <w:rPr>
                <w:rStyle w:val="Hyperlink"/>
                <w:noProof/>
              </w:rPr>
            </w:rPrChange>
          </w:rPr>
          <w:delText>4.1.3.9. Fung Orthotropic Compressible</w:delText>
        </w:r>
        <w:r w:rsidDel="00C00DDA">
          <w:rPr>
            <w:noProof/>
            <w:webHidden/>
          </w:rPr>
          <w:tab/>
          <w:delText>114</w:delText>
        </w:r>
      </w:del>
    </w:p>
    <w:p w14:paraId="3385CB33" w14:textId="77777777" w:rsidR="00182A67" w:rsidDel="00C00DDA" w:rsidRDefault="00182A67">
      <w:pPr>
        <w:pStyle w:val="TOC4"/>
        <w:tabs>
          <w:tab w:val="right" w:leader="dot" w:pos="9350"/>
        </w:tabs>
        <w:rPr>
          <w:del w:id="1242" w:author="Gerard" w:date="2015-04-08T21:50:00Z"/>
          <w:rFonts w:asciiTheme="minorHAnsi" w:eastAsiaTheme="minorEastAsia" w:hAnsiTheme="minorHAnsi" w:cstheme="minorBidi"/>
          <w:noProof/>
          <w:sz w:val="22"/>
          <w:szCs w:val="22"/>
        </w:rPr>
      </w:pPr>
      <w:del w:id="1243" w:author="Gerard" w:date="2015-04-08T21:50:00Z">
        <w:r w:rsidRPr="00C00DDA" w:rsidDel="00C00DDA">
          <w:rPr>
            <w:noProof/>
            <w:rPrChange w:id="1244" w:author="Gerard" w:date="2015-04-08T21:50:00Z">
              <w:rPr>
                <w:rStyle w:val="Hyperlink"/>
                <w:noProof/>
              </w:rPr>
            </w:rPrChange>
          </w:rPr>
          <w:delText>4.1.3.10. Holmes-Mow</w:delText>
        </w:r>
        <w:r w:rsidDel="00C00DDA">
          <w:rPr>
            <w:noProof/>
            <w:webHidden/>
          </w:rPr>
          <w:tab/>
          <w:delText>116</w:delText>
        </w:r>
      </w:del>
    </w:p>
    <w:p w14:paraId="2ED13FFD" w14:textId="77777777" w:rsidR="00182A67" w:rsidDel="00C00DDA" w:rsidRDefault="00182A67">
      <w:pPr>
        <w:pStyle w:val="TOC4"/>
        <w:tabs>
          <w:tab w:val="right" w:leader="dot" w:pos="9350"/>
        </w:tabs>
        <w:rPr>
          <w:del w:id="1245" w:author="Gerard" w:date="2015-04-08T21:50:00Z"/>
          <w:rFonts w:asciiTheme="minorHAnsi" w:eastAsiaTheme="minorEastAsia" w:hAnsiTheme="minorHAnsi" w:cstheme="minorBidi"/>
          <w:noProof/>
          <w:sz w:val="22"/>
          <w:szCs w:val="22"/>
        </w:rPr>
      </w:pPr>
      <w:del w:id="1246" w:author="Gerard" w:date="2015-04-08T21:50:00Z">
        <w:r w:rsidRPr="00C00DDA" w:rsidDel="00C00DDA">
          <w:rPr>
            <w:noProof/>
            <w:rPrChange w:id="1247" w:author="Gerard" w:date="2015-04-08T21:50:00Z">
              <w:rPr>
                <w:rStyle w:val="Hyperlink"/>
                <w:noProof/>
              </w:rPr>
            </w:rPrChange>
          </w:rPr>
          <w:delText>4.1.3.11. Isotropic Elastic</w:delText>
        </w:r>
        <w:r w:rsidDel="00C00DDA">
          <w:rPr>
            <w:noProof/>
            <w:webHidden/>
          </w:rPr>
          <w:tab/>
          <w:delText>117</w:delText>
        </w:r>
      </w:del>
    </w:p>
    <w:p w14:paraId="2C90AC4C" w14:textId="77777777" w:rsidR="00182A67" w:rsidDel="00C00DDA" w:rsidRDefault="00182A67">
      <w:pPr>
        <w:pStyle w:val="TOC4"/>
        <w:tabs>
          <w:tab w:val="right" w:leader="dot" w:pos="9350"/>
        </w:tabs>
        <w:rPr>
          <w:del w:id="1248" w:author="Gerard" w:date="2015-04-08T21:50:00Z"/>
          <w:rFonts w:asciiTheme="minorHAnsi" w:eastAsiaTheme="minorEastAsia" w:hAnsiTheme="minorHAnsi" w:cstheme="minorBidi"/>
          <w:noProof/>
          <w:sz w:val="22"/>
          <w:szCs w:val="22"/>
        </w:rPr>
      </w:pPr>
      <w:del w:id="1249" w:author="Gerard" w:date="2015-04-08T21:50:00Z">
        <w:r w:rsidRPr="00C00DDA" w:rsidDel="00C00DDA">
          <w:rPr>
            <w:noProof/>
            <w:rPrChange w:id="1250" w:author="Gerard" w:date="2015-04-08T21:50:00Z">
              <w:rPr>
                <w:rStyle w:val="Hyperlink"/>
                <w:noProof/>
              </w:rPr>
            </w:rPrChange>
          </w:rPr>
          <w:delText>4.1.3.12. Orthotropic Elastic</w:delText>
        </w:r>
        <w:r w:rsidDel="00C00DDA">
          <w:rPr>
            <w:noProof/>
            <w:webHidden/>
          </w:rPr>
          <w:tab/>
          <w:delText>118</w:delText>
        </w:r>
      </w:del>
    </w:p>
    <w:p w14:paraId="452E9BDA" w14:textId="77777777" w:rsidR="00182A67" w:rsidDel="00C00DDA" w:rsidRDefault="00182A67">
      <w:pPr>
        <w:pStyle w:val="TOC4"/>
        <w:tabs>
          <w:tab w:val="right" w:leader="dot" w:pos="9350"/>
        </w:tabs>
        <w:rPr>
          <w:del w:id="1251" w:author="Gerard" w:date="2015-04-08T21:50:00Z"/>
          <w:rFonts w:asciiTheme="minorHAnsi" w:eastAsiaTheme="minorEastAsia" w:hAnsiTheme="minorHAnsi" w:cstheme="minorBidi"/>
          <w:noProof/>
          <w:sz w:val="22"/>
          <w:szCs w:val="22"/>
        </w:rPr>
      </w:pPr>
      <w:del w:id="1252" w:author="Gerard" w:date="2015-04-08T21:50:00Z">
        <w:r w:rsidRPr="00C00DDA" w:rsidDel="00C00DDA">
          <w:rPr>
            <w:noProof/>
            <w:rPrChange w:id="1253" w:author="Gerard" w:date="2015-04-08T21:50:00Z">
              <w:rPr>
                <w:rStyle w:val="Hyperlink"/>
                <w:noProof/>
              </w:rPr>
            </w:rPrChange>
          </w:rPr>
          <w:delText>4.1.3.13. Orthotropic CLE</w:delText>
        </w:r>
        <w:r w:rsidDel="00C00DDA">
          <w:rPr>
            <w:noProof/>
            <w:webHidden/>
          </w:rPr>
          <w:tab/>
          <w:delText>119</w:delText>
        </w:r>
      </w:del>
    </w:p>
    <w:p w14:paraId="281DD589" w14:textId="77777777" w:rsidR="00182A67" w:rsidDel="00C00DDA" w:rsidRDefault="00182A67">
      <w:pPr>
        <w:pStyle w:val="TOC4"/>
        <w:tabs>
          <w:tab w:val="right" w:leader="dot" w:pos="9350"/>
        </w:tabs>
        <w:rPr>
          <w:del w:id="1254" w:author="Gerard" w:date="2015-04-08T21:50:00Z"/>
          <w:rFonts w:asciiTheme="minorHAnsi" w:eastAsiaTheme="minorEastAsia" w:hAnsiTheme="minorHAnsi" w:cstheme="minorBidi"/>
          <w:noProof/>
          <w:sz w:val="22"/>
          <w:szCs w:val="22"/>
        </w:rPr>
      </w:pPr>
      <w:del w:id="1255" w:author="Gerard" w:date="2015-04-08T21:50:00Z">
        <w:r w:rsidRPr="00C00DDA" w:rsidDel="00C00DDA">
          <w:rPr>
            <w:noProof/>
            <w:rPrChange w:id="1256" w:author="Gerard" w:date="2015-04-08T21:50:00Z">
              <w:rPr>
                <w:rStyle w:val="Hyperlink"/>
                <w:noProof/>
              </w:rPr>
            </w:rPrChange>
          </w:rPr>
          <w:delText>4.1.3.14. Osmotic Pressure from Virial Expansion</w:delText>
        </w:r>
        <w:r w:rsidDel="00C00DDA">
          <w:rPr>
            <w:noProof/>
            <w:webHidden/>
          </w:rPr>
          <w:tab/>
          <w:delText>121</w:delText>
        </w:r>
      </w:del>
    </w:p>
    <w:p w14:paraId="1B95AC5B" w14:textId="77777777" w:rsidR="00182A67" w:rsidDel="00C00DDA" w:rsidRDefault="00182A67">
      <w:pPr>
        <w:pStyle w:val="TOC4"/>
        <w:tabs>
          <w:tab w:val="right" w:leader="dot" w:pos="9350"/>
        </w:tabs>
        <w:rPr>
          <w:del w:id="1257" w:author="Gerard" w:date="2015-04-08T21:50:00Z"/>
          <w:rFonts w:asciiTheme="minorHAnsi" w:eastAsiaTheme="minorEastAsia" w:hAnsiTheme="minorHAnsi" w:cstheme="minorBidi"/>
          <w:noProof/>
          <w:sz w:val="22"/>
          <w:szCs w:val="22"/>
        </w:rPr>
      </w:pPr>
      <w:del w:id="1258" w:author="Gerard" w:date="2015-04-08T21:50:00Z">
        <w:r w:rsidRPr="00C00DDA" w:rsidDel="00C00DDA">
          <w:rPr>
            <w:noProof/>
            <w:rPrChange w:id="1259" w:author="Gerard" w:date="2015-04-08T21:50:00Z">
              <w:rPr>
                <w:rStyle w:val="Hyperlink"/>
                <w:noProof/>
              </w:rPr>
            </w:rPrChange>
          </w:rPr>
          <w:delText>4.1.3.15. Neo-Hookean</w:delText>
        </w:r>
        <w:r w:rsidDel="00C00DDA">
          <w:rPr>
            <w:noProof/>
            <w:webHidden/>
          </w:rPr>
          <w:tab/>
          <w:delText>122</w:delText>
        </w:r>
      </w:del>
    </w:p>
    <w:p w14:paraId="5801F2C1" w14:textId="77777777" w:rsidR="00182A67" w:rsidDel="00C00DDA" w:rsidRDefault="00182A67">
      <w:pPr>
        <w:pStyle w:val="TOC4"/>
        <w:tabs>
          <w:tab w:val="right" w:leader="dot" w:pos="9350"/>
        </w:tabs>
        <w:rPr>
          <w:del w:id="1260" w:author="Gerard" w:date="2015-04-08T21:50:00Z"/>
          <w:rFonts w:asciiTheme="minorHAnsi" w:eastAsiaTheme="minorEastAsia" w:hAnsiTheme="minorHAnsi" w:cstheme="minorBidi"/>
          <w:noProof/>
          <w:sz w:val="22"/>
          <w:szCs w:val="22"/>
        </w:rPr>
      </w:pPr>
      <w:del w:id="1261" w:author="Gerard" w:date="2015-04-08T21:50:00Z">
        <w:r w:rsidRPr="00C00DDA" w:rsidDel="00C00DDA">
          <w:rPr>
            <w:noProof/>
            <w:rPrChange w:id="1262" w:author="Gerard" w:date="2015-04-08T21:50:00Z">
              <w:rPr>
                <w:rStyle w:val="Hyperlink"/>
                <w:noProof/>
              </w:rPr>
            </w:rPrChange>
          </w:rPr>
          <w:delText>4.1.3.16. Coupled Mooney-Rivlin</w:delText>
        </w:r>
        <w:r w:rsidDel="00C00DDA">
          <w:rPr>
            <w:noProof/>
            <w:webHidden/>
          </w:rPr>
          <w:tab/>
          <w:delText>123</w:delText>
        </w:r>
      </w:del>
    </w:p>
    <w:p w14:paraId="5DCAABD4" w14:textId="77777777" w:rsidR="00182A67" w:rsidDel="00C00DDA" w:rsidRDefault="00182A67">
      <w:pPr>
        <w:pStyle w:val="TOC4"/>
        <w:tabs>
          <w:tab w:val="right" w:leader="dot" w:pos="9350"/>
        </w:tabs>
        <w:rPr>
          <w:del w:id="1263" w:author="Gerard" w:date="2015-04-08T21:50:00Z"/>
          <w:rFonts w:asciiTheme="minorHAnsi" w:eastAsiaTheme="minorEastAsia" w:hAnsiTheme="minorHAnsi" w:cstheme="minorBidi"/>
          <w:noProof/>
          <w:sz w:val="22"/>
          <w:szCs w:val="22"/>
        </w:rPr>
      </w:pPr>
      <w:del w:id="1264" w:author="Gerard" w:date="2015-04-08T21:50:00Z">
        <w:r w:rsidRPr="00C00DDA" w:rsidDel="00C00DDA">
          <w:rPr>
            <w:noProof/>
            <w:rPrChange w:id="1265" w:author="Gerard" w:date="2015-04-08T21:50:00Z">
              <w:rPr>
                <w:rStyle w:val="Hyperlink"/>
                <w:noProof/>
              </w:rPr>
            </w:rPrChange>
          </w:rPr>
          <w:delText>4.1.3.17. Coupled Veronda-Westmann</w:delText>
        </w:r>
        <w:r w:rsidDel="00C00DDA">
          <w:rPr>
            <w:noProof/>
            <w:webHidden/>
          </w:rPr>
          <w:tab/>
          <w:delText>124</w:delText>
        </w:r>
      </w:del>
    </w:p>
    <w:p w14:paraId="432EDC6D" w14:textId="77777777" w:rsidR="00182A67" w:rsidDel="00C00DDA" w:rsidRDefault="00182A67">
      <w:pPr>
        <w:pStyle w:val="TOC4"/>
        <w:tabs>
          <w:tab w:val="right" w:leader="dot" w:pos="9350"/>
        </w:tabs>
        <w:rPr>
          <w:del w:id="1266" w:author="Gerard" w:date="2015-04-08T21:50:00Z"/>
          <w:rFonts w:asciiTheme="minorHAnsi" w:eastAsiaTheme="minorEastAsia" w:hAnsiTheme="minorHAnsi" w:cstheme="minorBidi"/>
          <w:noProof/>
          <w:sz w:val="22"/>
          <w:szCs w:val="22"/>
        </w:rPr>
      </w:pPr>
      <w:del w:id="1267" w:author="Gerard" w:date="2015-04-08T21:50:00Z">
        <w:r w:rsidRPr="00C00DDA" w:rsidDel="00C00DDA">
          <w:rPr>
            <w:noProof/>
            <w:rPrChange w:id="1268" w:author="Gerard" w:date="2015-04-08T21:50:00Z">
              <w:rPr>
                <w:rStyle w:val="Hyperlink"/>
                <w:noProof/>
              </w:rPr>
            </w:rPrChange>
          </w:rPr>
          <w:delText>4.1.3.18. Ogden Unconstrained</w:delText>
        </w:r>
        <w:r w:rsidDel="00C00DDA">
          <w:rPr>
            <w:noProof/>
            <w:webHidden/>
          </w:rPr>
          <w:tab/>
          <w:delText>125</w:delText>
        </w:r>
      </w:del>
    </w:p>
    <w:p w14:paraId="77CB1776" w14:textId="77777777" w:rsidR="00182A67" w:rsidDel="00C00DDA" w:rsidRDefault="00182A67">
      <w:pPr>
        <w:pStyle w:val="TOC4"/>
        <w:tabs>
          <w:tab w:val="right" w:leader="dot" w:pos="9350"/>
        </w:tabs>
        <w:rPr>
          <w:del w:id="1269" w:author="Gerard" w:date="2015-04-08T21:50:00Z"/>
          <w:rFonts w:asciiTheme="minorHAnsi" w:eastAsiaTheme="minorEastAsia" w:hAnsiTheme="minorHAnsi" w:cstheme="minorBidi"/>
          <w:noProof/>
          <w:sz w:val="22"/>
          <w:szCs w:val="22"/>
        </w:rPr>
      </w:pPr>
      <w:del w:id="1270" w:author="Gerard" w:date="2015-04-08T21:50:00Z">
        <w:r w:rsidRPr="00C00DDA" w:rsidDel="00C00DDA">
          <w:rPr>
            <w:noProof/>
            <w:rPrChange w:id="1271" w:author="Gerard" w:date="2015-04-08T21:50:00Z">
              <w:rPr>
                <w:rStyle w:val="Hyperlink"/>
                <w:noProof/>
              </w:rPr>
            </w:rPrChange>
          </w:rPr>
          <w:delText>4.1.3.19. Perfect Osmometer Equilibrium Osmotic Pressure</w:delText>
        </w:r>
        <w:r w:rsidDel="00C00DDA">
          <w:rPr>
            <w:noProof/>
            <w:webHidden/>
          </w:rPr>
          <w:tab/>
          <w:delText>126</w:delText>
        </w:r>
      </w:del>
    </w:p>
    <w:p w14:paraId="45501037" w14:textId="77777777" w:rsidR="00182A67" w:rsidDel="00C00DDA" w:rsidRDefault="00182A67">
      <w:pPr>
        <w:pStyle w:val="TOC4"/>
        <w:tabs>
          <w:tab w:val="right" w:leader="dot" w:pos="9350"/>
        </w:tabs>
        <w:rPr>
          <w:del w:id="1272" w:author="Gerard" w:date="2015-04-08T21:50:00Z"/>
          <w:rFonts w:asciiTheme="minorHAnsi" w:eastAsiaTheme="minorEastAsia" w:hAnsiTheme="minorHAnsi" w:cstheme="minorBidi"/>
          <w:noProof/>
          <w:sz w:val="22"/>
          <w:szCs w:val="22"/>
        </w:rPr>
      </w:pPr>
      <w:del w:id="1273" w:author="Gerard" w:date="2015-04-08T21:50:00Z">
        <w:r w:rsidRPr="00C00DDA" w:rsidDel="00C00DDA">
          <w:rPr>
            <w:noProof/>
            <w:rPrChange w:id="1274" w:author="Gerard" w:date="2015-04-08T21:50:00Z">
              <w:rPr>
                <w:rStyle w:val="Hyperlink"/>
                <w:noProof/>
              </w:rPr>
            </w:rPrChange>
          </w:rPr>
          <w:delText>4.1.3.20. Solid Mixture</w:delText>
        </w:r>
        <w:r w:rsidDel="00C00DDA">
          <w:rPr>
            <w:noProof/>
            <w:webHidden/>
          </w:rPr>
          <w:tab/>
          <w:delText>128</w:delText>
        </w:r>
      </w:del>
    </w:p>
    <w:p w14:paraId="2B8ADBAF" w14:textId="77777777" w:rsidR="00182A67" w:rsidDel="00C00DDA" w:rsidRDefault="00182A67">
      <w:pPr>
        <w:pStyle w:val="TOC4"/>
        <w:tabs>
          <w:tab w:val="right" w:leader="dot" w:pos="9350"/>
        </w:tabs>
        <w:rPr>
          <w:del w:id="1275" w:author="Gerard" w:date="2015-04-08T21:50:00Z"/>
          <w:rFonts w:asciiTheme="minorHAnsi" w:eastAsiaTheme="minorEastAsia" w:hAnsiTheme="minorHAnsi" w:cstheme="minorBidi"/>
          <w:noProof/>
          <w:sz w:val="22"/>
          <w:szCs w:val="22"/>
        </w:rPr>
      </w:pPr>
      <w:del w:id="1276" w:author="Gerard" w:date="2015-04-08T21:50:00Z">
        <w:r w:rsidRPr="00C00DDA" w:rsidDel="00C00DDA">
          <w:rPr>
            <w:noProof/>
            <w:rPrChange w:id="1277" w:author="Gerard" w:date="2015-04-08T21:50:00Z">
              <w:rPr>
                <w:rStyle w:val="Hyperlink"/>
                <w:noProof/>
              </w:rPr>
            </w:rPrChange>
          </w:rPr>
          <w:delText>4.1.3.21. Spherical Fiber Distribution</w:delText>
        </w:r>
        <w:r w:rsidDel="00C00DDA">
          <w:rPr>
            <w:noProof/>
            <w:webHidden/>
          </w:rPr>
          <w:tab/>
          <w:delText>129</w:delText>
        </w:r>
      </w:del>
    </w:p>
    <w:p w14:paraId="091A89EA" w14:textId="77777777" w:rsidR="00182A67" w:rsidDel="00C00DDA" w:rsidRDefault="00182A67">
      <w:pPr>
        <w:pStyle w:val="TOC4"/>
        <w:tabs>
          <w:tab w:val="right" w:leader="dot" w:pos="9350"/>
        </w:tabs>
        <w:rPr>
          <w:del w:id="1278" w:author="Gerard" w:date="2015-04-08T21:50:00Z"/>
          <w:rFonts w:asciiTheme="minorHAnsi" w:eastAsiaTheme="minorEastAsia" w:hAnsiTheme="minorHAnsi" w:cstheme="minorBidi"/>
          <w:noProof/>
          <w:sz w:val="22"/>
          <w:szCs w:val="22"/>
        </w:rPr>
      </w:pPr>
      <w:del w:id="1279" w:author="Gerard" w:date="2015-04-08T21:50:00Z">
        <w:r w:rsidRPr="00C00DDA" w:rsidDel="00C00DDA">
          <w:rPr>
            <w:noProof/>
            <w:rPrChange w:id="1280" w:author="Gerard" w:date="2015-04-08T21:50:00Z">
              <w:rPr>
                <w:rStyle w:val="Hyperlink"/>
                <w:noProof/>
              </w:rPr>
            </w:rPrChange>
          </w:rPr>
          <w:delText>4.1.3.22. Spherical Fiber Distribution from Solid-Bound Molecule</w:delText>
        </w:r>
        <w:r w:rsidDel="00C00DDA">
          <w:rPr>
            <w:noProof/>
            <w:webHidden/>
          </w:rPr>
          <w:tab/>
          <w:delText>131</w:delText>
        </w:r>
      </w:del>
    </w:p>
    <w:p w14:paraId="5A299878" w14:textId="77777777" w:rsidR="00182A67" w:rsidDel="00C00DDA" w:rsidRDefault="00182A67">
      <w:pPr>
        <w:pStyle w:val="TOC4"/>
        <w:tabs>
          <w:tab w:val="right" w:leader="dot" w:pos="9350"/>
        </w:tabs>
        <w:rPr>
          <w:del w:id="1281" w:author="Gerard" w:date="2015-04-08T21:50:00Z"/>
          <w:rFonts w:asciiTheme="minorHAnsi" w:eastAsiaTheme="minorEastAsia" w:hAnsiTheme="minorHAnsi" w:cstheme="minorBidi"/>
          <w:noProof/>
          <w:sz w:val="22"/>
          <w:szCs w:val="22"/>
        </w:rPr>
      </w:pPr>
      <w:del w:id="1282" w:author="Gerard" w:date="2015-04-08T21:50:00Z">
        <w:r w:rsidRPr="00C00DDA" w:rsidDel="00C00DDA">
          <w:rPr>
            <w:noProof/>
            <w:rPrChange w:id="1283" w:author="Gerard" w:date="2015-04-08T21:50:00Z">
              <w:rPr>
                <w:rStyle w:val="Hyperlink"/>
                <w:noProof/>
              </w:rPr>
            </w:rPrChange>
          </w:rPr>
          <w:delText>4.1.3.23. Coupled Transversely Isotropic Mooney-Rivlin</w:delText>
        </w:r>
        <w:r w:rsidDel="00C00DDA">
          <w:rPr>
            <w:noProof/>
            <w:webHidden/>
          </w:rPr>
          <w:tab/>
          <w:delText>133</w:delText>
        </w:r>
      </w:del>
    </w:p>
    <w:p w14:paraId="08CB11DB" w14:textId="77777777" w:rsidR="00182A67" w:rsidDel="00C00DDA" w:rsidRDefault="00182A67">
      <w:pPr>
        <w:pStyle w:val="TOC4"/>
        <w:tabs>
          <w:tab w:val="right" w:leader="dot" w:pos="9350"/>
        </w:tabs>
        <w:rPr>
          <w:del w:id="1284" w:author="Gerard" w:date="2015-04-08T21:50:00Z"/>
          <w:rFonts w:asciiTheme="minorHAnsi" w:eastAsiaTheme="minorEastAsia" w:hAnsiTheme="minorHAnsi" w:cstheme="minorBidi"/>
          <w:noProof/>
          <w:sz w:val="22"/>
          <w:szCs w:val="22"/>
        </w:rPr>
      </w:pPr>
      <w:del w:id="1285" w:author="Gerard" w:date="2015-04-08T21:50:00Z">
        <w:r w:rsidRPr="00C00DDA" w:rsidDel="00C00DDA">
          <w:rPr>
            <w:noProof/>
            <w:rPrChange w:id="1286" w:author="Gerard" w:date="2015-04-08T21:50:00Z">
              <w:rPr>
                <w:rStyle w:val="Hyperlink"/>
                <w:noProof/>
              </w:rPr>
            </w:rPrChange>
          </w:rPr>
          <w:delText>4.1.3.24. Coupled Transversely Isotropic Veronda-Westmann</w:delText>
        </w:r>
        <w:r w:rsidDel="00C00DDA">
          <w:rPr>
            <w:noProof/>
            <w:webHidden/>
          </w:rPr>
          <w:tab/>
          <w:delText>134</w:delText>
        </w:r>
      </w:del>
    </w:p>
    <w:p w14:paraId="7178C55D" w14:textId="77777777" w:rsidR="00182A67" w:rsidDel="00C00DDA" w:rsidRDefault="00182A67">
      <w:pPr>
        <w:pStyle w:val="TOC2"/>
        <w:tabs>
          <w:tab w:val="right" w:leader="dot" w:pos="9350"/>
        </w:tabs>
        <w:rPr>
          <w:del w:id="1287" w:author="Gerard" w:date="2015-04-08T21:50:00Z"/>
          <w:rFonts w:asciiTheme="minorHAnsi" w:eastAsiaTheme="minorEastAsia" w:hAnsiTheme="minorHAnsi" w:cstheme="minorBidi"/>
          <w:smallCaps w:val="0"/>
          <w:noProof/>
          <w:sz w:val="22"/>
          <w:szCs w:val="22"/>
        </w:rPr>
      </w:pPr>
      <w:del w:id="1288" w:author="Gerard" w:date="2015-04-08T21:50:00Z">
        <w:r w:rsidRPr="00C00DDA" w:rsidDel="00C00DDA">
          <w:rPr>
            <w:noProof/>
            <w:rPrChange w:id="1289" w:author="Gerard" w:date="2015-04-08T21:50:00Z">
              <w:rPr>
                <w:rStyle w:val="Hyperlink"/>
                <w:noProof/>
              </w:rPr>
            </w:rPrChange>
          </w:rPr>
          <w:delText>4.2. Continuous Fiber Distribution</w:delText>
        </w:r>
        <w:r w:rsidDel="00C00DDA">
          <w:rPr>
            <w:noProof/>
            <w:webHidden/>
          </w:rPr>
          <w:tab/>
          <w:delText>135</w:delText>
        </w:r>
      </w:del>
    </w:p>
    <w:p w14:paraId="41387393" w14:textId="77777777" w:rsidR="00182A67" w:rsidDel="00C00DDA" w:rsidRDefault="00182A67">
      <w:pPr>
        <w:pStyle w:val="TOC3"/>
        <w:tabs>
          <w:tab w:val="right" w:leader="dot" w:pos="9350"/>
        </w:tabs>
        <w:rPr>
          <w:del w:id="1290" w:author="Gerard" w:date="2015-04-08T21:50:00Z"/>
          <w:rFonts w:asciiTheme="minorHAnsi" w:eastAsiaTheme="minorEastAsia" w:hAnsiTheme="minorHAnsi" w:cstheme="minorBidi"/>
          <w:i w:val="0"/>
          <w:iCs w:val="0"/>
          <w:noProof/>
          <w:sz w:val="22"/>
          <w:szCs w:val="22"/>
        </w:rPr>
      </w:pPr>
      <w:del w:id="1291" w:author="Gerard" w:date="2015-04-08T21:50:00Z">
        <w:r w:rsidRPr="00C00DDA" w:rsidDel="00C00DDA">
          <w:rPr>
            <w:noProof/>
            <w:rPrChange w:id="1292" w:author="Gerard" w:date="2015-04-08T21:50:00Z">
              <w:rPr>
                <w:rStyle w:val="Hyperlink"/>
                <w:noProof/>
              </w:rPr>
            </w:rPrChange>
          </w:rPr>
          <w:delText>4.2.1. Compressible Continuous Fiber Distribution</w:delText>
        </w:r>
        <w:r w:rsidDel="00C00DDA">
          <w:rPr>
            <w:noProof/>
            <w:webHidden/>
          </w:rPr>
          <w:tab/>
          <w:delText>136</w:delText>
        </w:r>
      </w:del>
    </w:p>
    <w:p w14:paraId="2DB6B2BC" w14:textId="77777777" w:rsidR="00182A67" w:rsidDel="00C00DDA" w:rsidRDefault="00182A67">
      <w:pPr>
        <w:pStyle w:val="TOC3"/>
        <w:tabs>
          <w:tab w:val="right" w:leader="dot" w:pos="9350"/>
        </w:tabs>
        <w:rPr>
          <w:del w:id="1293" w:author="Gerard" w:date="2015-04-08T21:50:00Z"/>
          <w:rFonts w:asciiTheme="minorHAnsi" w:eastAsiaTheme="minorEastAsia" w:hAnsiTheme="minorHAnsi" w:cstheme="minorBidi"/>
          <w:i w:val="0"/>
          <w:iCs w:val="0"/>
          <w:noProof/>
          <w:sz w:val="22"/>
          <w:szCs w:val="22"/>
        </w:rPr>
      </w:pPr>
      <w:del w:id="1294" w:author="Gerard" w:date="2015-04-08T21:50:00Z">
        <w:r w:rsidRPr="00C00DDA" w:rsidDel="00C00DDA">
          <w:rPr>
            <w:noProof/>
            <w:rPrChange w:id="1295" w:author="Gerard" w:date="2015-04-08T21:50:00Z">
              <w:rPr>
                <w:rStyle w:val="Hyperlink"/>
                <w:noProof/>
              </w:rPr>
            </w:rPrChange>
          </w:rPr>
          <w:delText>4.2.2. Uncoupled Continuous Fiber Distribution</w:delText>
        </w:r>
        <w:r w:rsidDel="00C00DDA">
          <w:rPr>
            <w:noProof/>
            <w:webHidden/>
          </w:rPr>
          <w:tab/>
          <w:delText>137</w:delText>
        </w:r>
      </w:del>
    </w:p>
    <w:p w14:paraId="54F39217" w14:textId="77777777" w:rsidR="00182A67" w:rsidDel="00C00DDA" w:rsidRDefault="00182A67">
      <w:pPr>
        <w:pStyle w:val="TOC3"/>
        <w:tabs>
          <w:tab w:val="right" w:leader="dot" w:pos="9350"/>
        </w:tabs>
        <w:rPr>
          <w:del w:id="1296" w:author="Gerard" w:date="2015-04-08T21:50:00Z"/>
          <w:rFonts w:asciiTheme="minorHAnsi" w:eastAsiaTheme="minorEastAsia" w:hAnsiTheme="minorHAnsi" w:cstheme="minorBidi"/>
          <w:i w:val="0"/>
          <w:iCs w:val="0"/>
          <w:noProof/>
          <w:sz w:val="22"/>
          <w:szCs w:val="22"/>
        </w:rPr>
      </w:pPr>
      <w:del w:id="1297" w:author="Gerard" w:date="2015-04-08T21:50:00Z">
        <w:r w:rsidRPr="00C00DDA" w:rsidDel="00C00DDA">
          <w:rPr>
            <w:noProof/>
            <w:rPrChange w:id="1298" w:author="Gerard" w:date="2015-04-08T21:50:00Z">
              <w:rPr>
                <w:rStyle w:val="Hyperlink"/>
                <w:noProof/>
              </w:rPr>
            </w:rPrChange>
          </w:rPr>
          <w:delText>4.2.3. Fibers</w:delText>
        </w:r>
        <w:r w:rsidDel="00C00DDA">
          <w:rPr>
            <w:noProof/>
            <w:webHidden/>
          </w:rPr>
          <w:tab/>
          <w:delText>138</w:delText>
        </w:r>
      </w:del>
    </w:p>
    <w:p w14:paraId="1F385440" w14:textId="77777777" w:rsidR="00182A67" w:rsidDel="00C00DDA" w:rsidRDefault="00182A67">
      <w:pPr>
        <w:pStyle w:val="TOC4"/>
        <w:tabs>
          <w:tab w:val="right" w:leader="dot" w:pos="9350"/>
        </w:tabs>
        <w:rPr>
          <w:del w:id="1299" w:author="Gerard" w:date="2015-04-08T21:50:00Z"/>
          <w:rFonts w:asciiTheme="minorHAnsi" w:eastAsiaTheme="minorEastAsia" w:hAnsiTheme="minorHAnsi" w:cstheme="minorBidi"/>
          <w:noProof/>
          <w:sz w:val="22"/>
          <w:szCs w:val="22"/>
        </w:rPr>
      </w:pPr>
      <w:del w:id="1300" w:author="Gerard" w:date="2015-04-08T21:50:00Z">
        <w:r w:rsidRPr="00C00DDA" w:rsidDel="00C00DDA">
          <w:rPr>
            <w:noProof/>
            <w:rPrChange w:id="1301" w:author="Gerard" w:date="2015-04-08T21:50:00Z">
              <w:rPr>
                <w:rStyle w:val="Hyperlink"/>
                <w:noProof/>
              </w:rPr>
            </w:rPrChange>
          </w:rPr>
          <w:delText>4.2.3.1. Fiber with Exponential-Power Law</w:delText>
        </w:r>
        <w:r w:rsidDel="00C00DDA">
          <w:rPr>
            <w:noProof/>
            <w:webHidden/>
          </w:rPr>
          <w:tab/>
          <w:delText>139</w:delText>
        </w:r>
      </w:del>
    </w:p>
    <w:p w14:paraId="4F04D133" w14:textId="77777777" w:rsidR="00182A67" w:rsidDel="00C00DDA" w:rsidRDefault="00182A67">
      <w:pPr>
        <w:pStyle w:val="TOC4"/>
        <w:tabs>
          <w:tab w:val="right" w:leader="dot" w:pos="9350"/>
        </w:tabs>
        <w:rPr>
          <w:del w:id="1302" w:author="Gerard" w:date="2015-04-08T21:50:00Z"/>
          <w:rFonts w:asciiTheme="minorHAnsi" w:eastAsiaTheme="minorEastAsia" w:hAnsiTheme="minorHAnsi" w:cstheme="minorBidi"/>
          <w:noProof/>
          <w:sz w:val="22"/>
          <w:szCs w:val="22"/>
        </w:rPr>
      </w:pPr>
      <w:del w:id="1303" w:author="Gerard" w:date="2015-04-08T21:50:00Z">
        <w:r w:rsidRPr="00C00DDA" w:rsidDel="00C00DDA">
          <w:rPr>
            <w:noProof/>
            <w:rPrChange w:id="1304" w:author="Gerard" w:date="2015-04-08T21:50:00Z">
              <w:rPr>
                <w:rStyle w:val="Hyperlink"/>
                <w:noProof/>
              </w:rPr>
            </w:rPrChange>
          </w:rPr>
          <w:delText>4.2.3.2. Fiber with Neo-Hookean Law</w:delText>
        </w:r>
        <w:r w:rsidDel="00C00DDA">
          <w:rPr>
            <w:noProof/>
            <w:webHidden/>
          </w:rPr>
          <w:tab/>
          <w:delText>140</w:delText>
        </w:r>
      </w:del>
    </w:p>
    <w:p w14:paraId="06DA62FA" w14:textId="77777777" w:rsidR="00182A67" w:rsidDel="00C00DDA" w:rsidRDefault="00182A67">
      <w:pPr>
        <w:pStyle w:val="TOC4"/>
        <w:tabs>
          <w:tab w:val="right" w:leader="dot" w:pos="9350"/>
        </w:tabs>
        <w:rPr>
          <w:del w:id="1305" w:author="Gerard" w:date="2015-04-08T21:50:00Z"/>
          <w:rFonts w:asciiTheme="minorHAnsi" w:eastAsiaTheme="minorEastAsia" w:hAnsiTheme="minorHAnsi" w:cstheme="minorBidi"/>
          <w:noProof/>
          <w:sz w:val="22"/>
          <w:szCs w:val="22"/>
        </w:rPr>
      </w:pPr>
      <w:del w:id="1306" w:author="Gerard" w:date="2015-04-08T21:50:00Z">
        <w:r w:rsidRPr="00C00DDA" w:rsidDel="00C00DDA">
          <w:rPr>
            <w:noProof/>
            <w:rPrChange w:id="1307" w:author="Gerard" w:date="2015-04-08T21:50:00Z">
              <w:rPr>
                <w:rStyle w:val="Hyperlink"/>
                <w:noProof/>
              </w:rPr>
            </w:rPrChange>
          </w:rPr>
          <w:delText>4.2.3.3. Fiber with Exponential-Power Law Uncoupled</w:delText>
        </w:r>
        <w:r w:rsidDel="00C00DDA">
          <w:rPr>
            <w:noProof/>
            <w:webHidden/>
          </w:rPr>
          <w:tab/>
          <w:delText>141</w:delText>
        </w:r>
      </w:del>
    </w:p>
    <w:p w14:paraId="0313D54F" w14:textId="77777777" w:rsidR="00182A67" w:rsidDel="00C00DDA" w:rsidRDefault="00182A67">
      <w:pPr>
        <w:pStyle w:val="TOC4"/>
        <w:tabs>
          <w:tab w:val="right" w:leader="dot" w:pos="9350"/>
        </w:tabs>
        <w:rPr>
          <w:del w:id="1308" w:author="Gerard" w:date="2015-04-08T21:50:00Z"/>
          <w:rFonts w:asciiTheme="minorHAnsi" w:eastAsiaTheme="minorEastAsia" w:hAnsiTheme="minorHAnsi" w:cstheme="minorBidi"/>
          <w:noProof/>
          <w:sz w:val="22"/>
          <w:szCs w:val="22"/>
        </w:rPr>
      </w:pPr>
      <w:del w:id="1309" w:author="Gerard" w:date="2015-04-08T21:50:00Z">
        <w:r w:rsidRPr="00C00DDA" w:rsidDel="00C00DDA">
          <w:rPr>
            <w:noProof/>
            <w:rPrChange w:id="1310" w:author="Gerard" w:date="2015-04-08T21:50:00Z">
              <w:rPr>
                <w:rStyle w:val="Hyperlink"/>
                <w:noProof/>
              </w:rPr>
            </w:rPrChange>
          </w:rPr>
          <w:delText>4.2.3.4. Fiber with Neo-Hookean Law Uncoupled</w:delText>
        </w:r>
        <w:r w:rsidDel="00C00DDA">
          <w:rPr>
            <w:noProof/>
            <w:webHidden/>
          </w:rPr>
          <w:tab/>
          <w:delText>142</w:delText>
        </w:r>
      </w:del>
    </w:p>
    <w:p w14:paraId="2AEAEBED" w14:textId="77777777" w:rsidR="00182A67" w:rsidDel="00C00DDA" w:rsidRDefault="00182A67">
      <w:pPr>
        <w:pStyle w:val="TOC3"/>
        <w:tabs>
          <w:tab w:val="right" w:leader="dot" w:pos="9350"/>
        </w:tabs>
        <w:rPr>
          <w:del w:id="1311" w:author="Gerard" w:date="2015-04-08T21:50:00Z"/>
          <w:rFonts w:asciiTheme="minorHAnsi" w:eastAsiaTheme="minorEastAsia" w:hAnsiTheme="minorHAnsi" w:cstheme="minorBidi"/>
          <w:i w:val="0"/>
          <w:iCs w:val="0"/>
          <w:noProof/>
          <w:sz w:val="22"/>
          <w:szCs w:val="22"/>
        </w:rPr>
      </w:pPr>
      <w:del w:id="1312" w:author="Gerard" w:date="2015-04-08T21:50:00Z">
        <w:r w:rsidRPr="00C00DDA" w:rsidDel="00C00DDA">
          <w:rPr>
            <w:noProof/>
            <w:rPrChange w:id="1313" w:author="Gerard" w:date="2015-04-08T21:50:00Z">
              <w:rPr>
                <w:rStyle w:val="Hyperlink"/>
                <w:noProof/>
              </w:rPr>
            </w:rPrChange>
          </w:rPr>
          <w:delText>4.2.4. Distribution</w:delText>
        </w:r>
        <w:r w:rsidDel="00C00DDA">
          <w:rPr>
            <w:noProof/>
            <w:webHidden/>
          </w:rPr>
          <w:tab/>
          <w:delText>143</w:delText>
        </w:r>
      </w:del>
    </w:p>
    <w:p w14:paraId="1169ADBB" w14:textId="77777777" w:rsidR="00182A67" w:rsidDel="00C00DDA" w:rsidRDefault="00182A67">
      <w:pPr>
        <w:pStyle w:val="TOC4"/>
        <w:tabs>
          <w:tab w:val="right" w:leader="dot" w:pos="9350"/>
        </w:tabs>
        <w:rPr>
          <w:del w:id="1314" w:author="Gerard" w:date="2015-04-08T21:50:00Z"/>
          <w:rFonts w:asciiTheme="minorHAnsi" w:eastAsiaTheme="minorEastAsia" w:hAnsiTheme="minorHAnsi" w:cstheme="minorBidi"/>
          <w:noProof/>
          <w:sz w:val="22"/>
          <w:szCs w:val="22"/>
        </w:rPr>
      </w:pPr>
      <w:del w:id="1315" w:author="Gerard" w:date="2015-04-08T21:50:00Z">
        <w:r w:rsidRPr="00C00DDA" w:rsidDel="00C00DDA">
          <w:rPr>
            <w:noProof/>
            <w:rPrChange w:id="1316" w:author="Gerard" w:date="2015-04-08T21:50:00Z">
              <w:rPr>
                <w:rStyle w:val="Hyperlink"/>
                <w:noProof/>
              </w:rPr>
            </w:rPrChange>
          </w:rPr>
          <w:delText>4.2.4.1. Spherical</w:delText>
        </w:r>
        <w:r w:rsidDel="00C00DDA">
          <w:rPr>
            <w:noProof/>
            <w:webHidden/>
          </w:rPr>
          <w:tab/>
          <w:delText>144</w:delText>
        </w:r>
      </w:del>
    </w:p>
    <w:p w14:paraId="1E3AA61E" w14:textId="77777777" w:rsidR="00182A67" w:rsidDel="00C00DDA" w:rsidRDefault="00182A67">
      <w:pPr>
        <w:pStyle w:val="TOC4"/>
        <w:tabs>
          <w:tab w:val="right" w:leader="dot" w:pos="9350"/>
        </w:tabs>
        <w:rPr>
          <w:del w:id="1317" w:author="Gerard" w:date="2015-04-08T21:50:00Z"/>
          <w:rFonts w:asciiTheme="minorHAnsi" w:eastAsiaTheme="minorEastAsia" w:hAnsiTheme="minorHAnsi" w:cstheme="minorBidi"/>
          <w:noProof/>
          <w:sz w:val="22"/>
          <w:szCs w:val="22"/>
        </w:rPr>
      </w:pPr>
      <w:del w:id="1318" w:author="Gerard" w:date="2015-04-08T21:50:00Z">
        <w:r w:rsidRPr="00C00DDA" w:rsidDel="00C00DDA">
          <w:rPr>
            <w:noProof/>
            <w:rPrChange w:id="1319" w:author="Gerard" w:date="2015-04-08T21:50:00Z">
              <w:rPr>
                <w:rStyle w:val="Hyperlink"/>
                <w:noProof/>
              </w:rPr>
            </w:rPrChange>
          </w:rPr>
          <w:delText>4.2.4.2. Ellipsoidal</w:delText>
        </w:r>
        <w:r w:rsidDel="00C00DDA">
          <w:rPr>
            <w:noProof/>
            <w:webHidden/>
          </w:rPr>
          <w:tab/>
          <w:delText>145</w:delText>
        </w:r>
      </w:del>
    </w:p>
    <w:p w14:paraId="4B0395CE" w14:textId="77777777" w:rsidR="00182A67" w:rsidDel="00C00DDA" w:rsidRDefault="00182A67">
      <w:pPr>
        <w:pStyle w:val="TOC4"/>
        <w:tabs>
          <w:tab w:val="right" w:leader="dot" w:pos="9350"/>
        </w:tabs>
        <w:rPr>
          <w:del w:id="1320" w:author="Gerard" w:date="2015-04-08T21:50:00Z"/>
          <w:rFonts w:asciiTheme="minorHAnsi" w:eastAsiaTheme="minorEastAsia" w:hAnsiTheme="minorHAnsi" w:cstheme="minorBidi"/>
          <w:noProof/>
          <w:sz w:val="22"/>
          <w:szCs w:val="22"/>
        </w:rPr>
      </w:pPr>
      <w:del w:id="1321" w:author="Gerard" w:date="2015-04-08T21:50:00Z">
        <w:r w:rsidRPr="00C00DDA" w:rsidDel="00C00DDA">
          <w:rPr>
            <w:noProof/>
            <w:rPrChange w:id="1322" w:author="Gerard" w:date="2015-04-08T21:50:00Z">
              <w:rPr>
                <w:rStyle w:val="Hyperlink"/>
                <w:noProof/>
              </w:rPr>
            </w:rPrChange>
          </w:rPr>
          <w:delText>4.2.4.3. π-Periodic von Mises Distribution</w:delText>
        </w:r>
        <w:r w:rsidDel="00C00DDA">
          <w:rPr>
            <w:noProof/>
            <w:webHidden/>
          </w:rPr>
          <w:tab/>
          <w:delText>146</w:delText>
        </w:r>
      </w:del>
    </w:p>
    <w:p w14:paraId="6396CF8F" w14:textId="77777777" w:rsidR="00182A67" w:rsidDel="00C00DDA" w:rsidRDefault="00182A67">
      <w:pPr>
        <w:pStyle w:val="TOC4"/>
        <w:tabs>
          <w:tab w:val="right" w:leader="dot" w:pos="9350"/>
        </w:tabs>
        <w:rPr>
          <w:del w:id="1323" w:author="Gerard" w:date="2015-04-08T21:50:00Z"/>
          <w:rFonts w:asciiTheme="minorHAnsi" w:eastAsiaTheme="minorEastAsia" w:hAnsiTheme="minorHAnsi" w:cstheme="minorBidi"/>
          <w:noProof/>
          <w:sz w:val="22"/>
          <w:szCs w:val="22"/>
        </w:rPr>
      </w:pPr>
      <w:del w:id="1324" w:author="Gerard" w:date="2015-04-08T21:50:00Z">
        <w:r w:rsidRPr="00C00DDA" w:rsidDel="00C00DDA">
          <w:rPr>
            <w:noProof/>
            <w:rPrChange w:id="1325" w:author="Gerard" w:date="2015-04-08T21:50:00Z">
              <w:rPr>
                <w:rStyle w:val="Hyperlink"/>
                <w:noProof/>
              </w:rPr>
            </w:rPrChange>
          </w:rPr>
          <w:delText>4.2.4.4. Circular</w:delText>
        </w:r>
        <w:r w:rsidDel="00C00DDA">
          <w:rPr>
            <w:noProof/>
            <w:webHidden/>
          </w:rPr>
          <w:tab/>
          <w:delText>147</w:delText>
        </w:r>
      </w:del>
    </w:p>
    <w:p w14:paraId="2BA584FB" w14:textId="77777777" w:rsidR="00182A67" w:rsidDel="00C00DDA" w:rsidRDefault="00182A67">
      <w:pPr>
        <w:pStyle w:val="TOC4"/>
        <w:tabs>
          <w:tab w:val="right" w:leader="dot" w:pos="9350"/>
        </w:tabs>
        <w:rPr>
          <w:del w:id="1326" w:author="Gerard" w:date="2015-04-08T21:50:00Z"/>
          <w:rFonts w:asciiTheme="minorHAnsi" w:eastAsiaTheme="minorEastAsia" w:hAnsiTheme="minorHAnsi" w:cstheme="minorBidi"/>
          <w:noProof/>
          <w:sz w:val="22"/>
          <w:szCs w:val="22"/>
        </w:rPr>
      </w:pPr>
      <w:del w:id="1327" w:author="Gerard" w:date="2015-04-08T21:50:00Z">
        <w:r w:rsidRPr="00C00DDA" w:rsidDel="00C00DDA">
          <w:rPr>
            <w:noProof/>
            <w:rPrChange w:id="1328" w:author="Gerard" w:date="2015-04-08T21:50:00Z">
              <w:rPr>
                <w:rStyle w:val="Hyperlink"/>
                <w:noProof/>
              </w:rPr>
            </w:rPrChange>
          </w:rPr>
          <w:delText>4.2.4.5. Elliptical</w:delText>
        </w:r>
        <w:r w:rsidDel="00C00DDA">
          <w:rPr>
            <w:noProof/>
            <w:webHidden/>
          </w:rPr>
          <w:tab/>
          <w:delText>148</w:delText>
        </w:r>
      </w:del>
    </w:p>
    <w:p w14:paraId="07EB5778" w14:textId="77777777" w:rsidR="00182A67" w:rsidDel="00C00DDA" w:rsidRDefault="00182A67">
      <w:pPr>
        <w:pStyle w:val="TOC4"/>
        <w:tabs>
          <w:tab w:val="right" w:leader="dot" w:pos="9350"/>
        </w:tabs>
        <w:rPr>
          <w:del w:id="1329" w:author="Gerard" w:date="2015-04-08T21:50:00Z"/>
          <w:rFonts w:asciiTheme="minorHAnsi" w:eastAsiaTheme="minorEastAsia" w:hAnsiTheme="minorHAnsi" w:cstheme="minorBidi"/>
          <w:noProof/>
          <w:sz w:val="22"/>
          <w:szCs w:val="22"/>
        </w:rPr>
      </w:pPr>
      <w:del w:id="1330" w:author="Gerard" w:date="2015-04-08T21:50:00Z">
        <w:r w:rsidRPr="00C00DDA" w:rsidDel="00C00DDA">
          <w:rPr>
            <w:noProof/>
            <w:rPrChange w:id="1331" w:author="Gerard" w:date="2015-04-08T21:50:00Z">
              <w:rPr>
                <w:rStyle w:val="Hyperlink"/>
                <w:noProof/>
              </w:rPr>
            </w:rPrChange>
          </w:rPr>
          <w:delText>4.2.4.6. von Mises Distribution</w:delText>
        </w:r>
        <w:r w:rsidDel="00C00DDA">
          <w:rPr>
            <w:noProof/>
            <w:webHidden/>
          </w:rPr>
          <w:tab/>
          <w:delText>150</w:delText>
        </w:r>
      </w:del>
    </w:p>
    <w:p w14:paraId="6A87589A" w14:textId="77777777" w:rsidR="00182A67" w:rsidDel="00C00DDA" w:rsidRDefault="00182A67">
      <w:pPr>
        <w:pStyle w:val="TOC3"/>
        <w:tabs>
          <w:tab w:val="right" w:leader="dot" w:pos="9350"/>
        </w:tabs>
        <w:rPr>
          <w:del w:id="1332" w:author="Gerard" w:date="2015-04-08T21:50:00Z"/>
          <w:rFonts w:asciiTheme="minorHAnsi" w:eastAsiaTheme="minorEastAsia" w:hAnsiTheme="minorHAnsi" w:cstheme="minorBidi"/>
          <w:i w:val="0"/>
          <w:iCs w:val="0"/>
          <w:noProof/>
          <w:sz w:val="22"/>
          <w:szCs w:val="22"/>
        </w:rPr>
      </w:pPr>
      <w:del w:id="1333" w:author="Gerard" w:date="2015-04-08T21:50:00Z">
        <w:r w:rsidRPr="00C00DDA" w:rsidDel="00C00DDA">
          <w:rPr>
            <w:noProof/>
            <w:rPrChange w:id="1334" w:author="Gerard" w:date="2015-04-08T21:50:00Z">
              <w:rPr>
                <w:rStyle w:val="Hyperlink"/>
                <w:noProof/>
              </w:rPr>
            </w:rPrChange>
          </w:rPr>
          <w:delText>4.2.5. Scheme</w:delText>
        </w:r>
        <w:r w:rsidDel="00C00DDA">
          <w:rPr>
            <w:noProof/>
            <w:webHidden/>
          </w:rPr>
          <w:tab/>
          <w:delText>151</w:delText>
        </w:r>
      </w:del>
    </w:p>
    <w:p w14:paraId="655F0D1F" w14:textId="77777777" w:rsidR="00182A67" w:rsidDel="00C00DDA" w:rsidRDefault="00182A67">
      <w:pPr>
        <w:pStyle w:val="TOC4"/>
        <w:tabs>
          <w:tab w:val="right" w:leader="dot" w:pos="9350"/>
        </w:tabs>
        <w:rPr>
          <w:del w:id="1335" w:author="Gerard" w:date="2015-04-08T21:50:00Z"/>
          <w:rFonts w:asciiTheme="minorHAnsi" w:eastAsiaTheme="minorEastAsia" w:hAnsiTheme="minorHAnsi" w:cstheme="minorBidi"/>
          <w:noProof/>
          <w:sz w:val="22"/>
          <w:szCs w:val="22"/>
        </w:rPr>
      </w:pPr>
      <w:del w:id="1336" w:author="Gerard" w:date="2015-04-08T21:50:00Z">
        <w:r w:rsidRPr="00C00DDA" w:rsidDel="00C00DDA">
          <w:rPr>
            <w:noProof/>
            <w:rPrChange w:id="1337" w:author="Gerard" w:date="2015-04-08T21:50:00Z">
              <w:rPr>
                <w:rStyle w:val="Hyperlink"/>
                <w:noProof/>
              </w:rPr>
            </w:rPrChange>
          </w:rPr>
          <w:delText>4.2.5.1. Gauss-Kronrod Trapezoidal Rule</w:delText>
        </w:r>
        <w:r w:rsidDel="00C00DDA">
          <w:rPr>
            <w:noProof/>
            <w:webHidden/>
          </w:rPr>
          <w:tab/>
          <w:delText>152</w:delText>
        </w:r>
      </w:del>
    </w:p>
    <w:p w14:paraId="0A873DCD" w14:textId="77777777" w:rsidR="00182A67" w:rsidDel="00C00DDA" w:rsidRDefault="00182A67">
      <w:pPr>
        <w:pStyle w:val="TOC4"/>
        <w:tabs>
          <w:tab w:val="right" w:leader="dot" w:pos="9350"/>
        </w:tabs>
        <w:rPr>
          <w:del w:id="1338" w:author="Gerard" w:date="2015-04-08T21:50:00Z"/>
          <w:rFonts w:asciiTheme="minorHAnsi" w:eastAsiaTheme="minorEastAsia" w:hAnsiTheme="minorHAnsi" w:cstheme="minorBidi"/>
          <w:noProof/>
          <w:sz w:val="22"/>
          <w:szCs w:val="22"/>
        </w:rPr>
      </w:pPr>
      <w:del w:id="1339" w:author="Gerard" w:date="2015-04-08T21:50:00Z">
        <w:r w:rsidRPr="00C00DDA" w:rsidDel="00C00DDA">
          <w:rPr>
            <w:noProof/>
            <w:rPrChange w:id="1340" w:author="Gerard" w:date="2015-04-08T21:50:00Z">
              <w:rPr>
                <w:rStyle w:val="Hyperlink"/>
                <w:noProof/>
              </w:rPr>
            </w:rPrChange>
          </w:rPr>
          <w:delText>4.2.5.2. Finite Element Integration Rule</w:delText>
        </w:r>
        <w:r w:rsidDel="00C00DDA">
          <w:rPr>
            <w:noProof/>
            <w:webHidden/>
          </w:rPr>
          <w:tab/>
          <w:delText>153</w:delText>
        </w:r>
      </w:del>
    </w:p>
    <w:p w14:paraId="015A854B" w14:textId="77777777" w:rsidR="00182A67" w:rsidDel="00C00DDA" w:rsidRDefault="00182A67">
      <w:pPr>
        <w:pStyle w:val="TOC4"/>
        <w:tabs>
          <w:tab w:val="right" w:leader="dot" w:pos="9350"/>
        </w:tabs>
        <w:rPr>
          <w:del w:id="1341" w:author="Gerard" w:date="2015-04-08T21:50:00Z"/>
          <w:rFonts w:asciiTheme="minorHAnsi" w:eastAsiaTheme="minorEastAsia" w:hAnsiTheme="minorHAnsi" w:cstheme="minorBidi"/>
          <w:noProof/>
          <w:sz w:val="22"/>
          <w:szCs w:val="22"/>
        </w:rPr>
      </w:pPr>
      <w:del w:id="1342" w:author="Gerard" w:date="2015-04-08T21:50:00Z">
        <w:r w:rsidRPr="00C00DDA" w:rsidDel="00C00DDA">
          <w:rPr>
            <w:noProof/>
            <w:rPrChange w:id="1343" w:author="Gerard" w:date="2015-04-08T21:50:00Z">
              <w:rPr>
                <w:rStyle w:val="Hyperlink"/>
                <w:noProof/>
              </w:rPr>
            </w:rPrChange>
          </w:rPr>
          <w:delText>4.2.5.3. Trapezoidal Rule</w:delText>
        </w:r>
        <w:r w:rsidDel="00C00DDA">
          <w:rPr>
            <w:noProof/>
            <w:webHidden/>
          </w:rPr>
          <w:tab/>
          <w:delText>154</w:delText>
        </w:r>
      </w:del>
    </w:p>
    <w:p w14:paraId="08B83AFB" w14:textId="77777777" w:rsidR="00182A67" w:rsidDel="00C00DDA" w:rsidRDefault="00182A67">
      <w:pPr>
        <w:pStyle w:val="TOC2"/>
        <w:tabs>
          <w:tab w:val="right" w:leader="dot" w:pos="9350"/>
        </w:tabs>
        <w:rPr>
          <w:del w:id="1344" w:author="Gerard" w:date="2015-04-08T21:50:00Z"/>
          <w:rFonts w:asciiTheme="minorHAnsi" w:eastAsiaTheme="minorEastAsia" w:hAnsiTheme="minorHAnsi" w:cstheme="minorBidi"/>
          <w:smallCaps w:val="0"/>
          <w:noProof/>
          <w:sz w:val="22"/>
          <w:szCs w:val="22"/>
        </w:rPr>
      </w:pPr>
      <w:del w:id="1345" w:author="Gerard" w:date="2015-04-08T21:50:00Z">
        <w:r w:rsidRPr="00C00DDA" w:rsidDel="00C00DDA">
          <w:rPr>
            <w:noProof/>
            <w:rPrChange w:id="1346" w:author="Gerard" w:date="2015-04-08T21:50:00Z">
              <w:rPr>
                <w:rStyle w:val="Hyperlink"/>
                <w:noProof/>
              </w:rPr>
            </w:rPrChange>
          </w:rPr>
          <w:delText>4.3. Viscoelastic Solids</w:delText>
        </w:r>
        <w:r w:rsidDel="00C00DDA">
          <w:rPr>
            <w:noProof/>
            <w:webHidden/>
          </w:rPr>
          <w:tab/>
          <w:delText>155</w:delText>
        </w:r>
      </w:del>
    </w:p>
    <w:p w14:paraId="1EBB7386" w14:textId="77777777" w:rsidR="00182A67" w:rsidDel="00C00DDA" w:rsidRDefault="00182A67">
      <w:pPr>
        <w:pStyle w:val="TOC3"/>
        <w:tabs>
          <w:tab w:val="right" w:leader="dot" w:pos="9350"/>
        </w:tabs>
        <w:rPr>
          <w:del w:id="1347" w:author="Gerard" w:date="2015-04-08T21:50:00Z"/>
          <w:rFonts w:asciiTheme="minorHAnsi" w:eastAsiaTheme="minorEastAsia" w:hAnsiTheme="minorHAnsi" w:cstheme="minorBidi"/>
          <w:i w:val="0"/>
          <w:iCs w:val="0"/>
          <w:noProof/>
          <w:sz w:val="22"/>
          <w:szCs w:val="22"/>
        </w:rPr>
      </w:pPr>
      <w:del w:id="1348" w:author="Gerard" w:date="2015-04-08T21:50:00Z">
        <w:r w:rsidRPr="00C00DDA" w:rsidDel="00C00DDA">
          <w:rPr>
            <w:noProof/>
            <w:rPrChange w:id="1349" w:author="Gerard" w:date="2015-04-08T21:50:00Z">
              <w:rPr>
                <w:rStyle w:val="Hyperlink"/>
                <w:noProof/>
              </w:rPr>
            </w:rPrChange>
          </w:rPr>
          <w:delText>4.3.1. Uncoupled Viscoelastic Materials</w:delText>
        </w:r>
        <w:r w:rsidDel="00C00DDA">
          <w:rPr>
            <w:noProof/>
            <w:webHidden/>
          </w:rPr>
          <w:tab/>
          <w:delText>155</w:delText>
        </w:r>
      </w:del>
    </w:p>
    <w:p w14:paraId="184B8D79" w14:textId="77777777" w:rsidR="00182A67" w:rsidDel="00C00DDA" w:rsidRDefault="00182A67">
      <w:pPr>
        <w:pStyle w:val="TOC3"/>
        <w:tabs>
          <w:tab w:val="right" w:leader="dot" w:pos="9350"/>
        </w:tabs>
        <w:rPr>
          <w:del w:id="1350" w:author="Gerard" w:date="2015-04-08T21:50:00Z"/>
          <w:rFonts w:asciiTheme="minorHAnsi" w:eastAsiaTheme="minorEastAsia" w:hAnsiTheme="minorHAnsi" w:cstheme="minorBidi"/>
          <w:i w:val="0"/>
          <w:iCs w:val="0"/>
          <w:noProof/>
          <w:sz w:val="22"/>
          <w:szCs w:val="22"/>
        </w:rPr>
      </w:pPr>
      <w:del w:id="1351" w:author="Gerard" w:date="2015-04-08T21:50:00Z">
        <w:r w:rsidRPr="00C00DDA" w:rsidDel="00C00DDA">
          <w:rPr>
            <w:noProof/>
            <w:rPrChange w:id="1352" w:author="Gerard" w:date="2015-04-08T21:50:00Z">
              <w:rPr>
                <w:rStyle w:val="Hyperlink"/>
                <w:noProof/>
              </w:rPr>
            </w:rPrChange>
          </w:rPr>
          <w:delText>4.3.2. Compressible Viscoelastic Materials</w:delText>
        </w:r>
        <w:r w:rsidDel="00C00DDA">
          <w:rPr>
            <w:noProof/>
            <w:webHidden/>
          </w:rPr>
          <w:tab/>
          <w:delText>156</w:delText>
        </w:r>
      </w:del>
    </w:p>
    <w:p w14:paraId="257F161D" w14:textId="77777777" w:rsidR="00182A67" w:rsidDel="00C00DDA" w:rsidRDefault="00182A67">
      <w:pPr>
        <w:pStyle w:val="TOC2"/>
        <w:tabs>
          <w:tab w:val="right" w:leader="dot" w:pos="9350"/>
        </w:tabs>
        <w:rPr>
          <w:del w:id="1353" w:author="Gerard" w:date="2015-04-08T21:50:00Z"/>
          <w:rFonts w:asciiTheme="minorHAnsi" w:eastAsiaTheme="minorEastAsia" w:hAnsiTheme="minorHAnsi" w:cstheme="minorBidi"/>
          <w:smallCaps w:val="0"/>
          <w:noProof/>
          <w:sz w:val="22"/>
          <w:szCs w:val="22"/>
        </w:rPr>
      </w:pPr>
      <w:del w:id="1354" w:author="Gerard" w:date="2015-04-08T21:50:00Z">
        <w:r w:rsidRPr="00C00DDA" w:rsidDel="00C00DDA">
          <w:rPr>
            <w:noProof/>
            <w:rPrChange w:id="1355" w:author="Gerard" w:date="2015-04-08T21:50:00Z">
              <w:rPr>
                <w:rStyle w:val="Hyperlink"/>
                <w:noProof/>
              </w:rPr>
            </w:rPrChange>
          </w:rPr>
          <w:delText>4.4. Multigeneration Solids</w:delText>
        </w:r>
        <w:r w:rsidDel="00C00DDA">
          <w:rPr>
            <w:noProof/>
            <w:webHidden/>
          </w:rPr>
          <w:tab/>
          <w:delText>156</w:delText>
        </w:r>
      </w:del>
    </w:p>
    <w:p w14:paraId="17802CBE" w14:textId="77777777" w:rsidR="00182A67" w:rsidDel="00C00DDA" w:rsidRDefault="00182A67">
      <w:pPr>
        <w:pStyle w:val="TOC3"/>
        <w:tabs>
          <w:tab w:val="right" w:leader="dot" w:pos="9350"/>
        </w:tabs>
        <w:rPr>
          <w:del w:id="1356" w:author="Gerard" w:date="2015-04-08T21:50:00Z"/>
          <w:rFonts w:asciiTheme="minorHAnsi" w:eastAsiaTheme="minorEastAsia" w:hAnsiTheme="minorHAnsi" w:cstheme="minorBidi"/>
          <w:i w:val="0"/>
          <w:iCs w:val="0"/>
          <w:noProof/>
          <w:sz w:val="22"/>
          <w:szCs w:val="22"/>
        </w:rPr>
      </w:pPr>
      <w:del w:id="1357" w:author="Gerard" w:date="2015-04-08T21:50:00Z">
        <w:r w:rsidRPr="00C00DDA" w:rsidDel="00C00DDA">
          <w:rPr>
            <w:noProof/>
            <w:rPrChange w:id="1358" w:author="Gerard" w:date="2015-04-08T21:50:00Z">
              <w:rPr>
                <w:rStyle w:val="Hyperlink"/>
                <w:noProof/>
              </w:rPr>
            </w:rPrChange>
          </w:rPr>
          <w:delText>4.4.1. General Specification of Multigeneration Solids</w:delText>
        </w:r>
        <w:r w:rsidDel="00C00DDA">
          <w:rPr>
            <w:noProof/>
            <w:webHidden/>
          </w:rPr>
          <w:tab/>
          <w:delText>157</w:delText>
        </w:r>
      </w:del>
    </w:p>
    <w:p w14:paraId="2B413AD2" w14:textId="77777777" w:rsidR="00182A67" w:rsidDel="00C00DDA" w:rsidRDefault="00182A67">
      <w:pPr>
        <w:pStyle w:val="TOC2"/>
        <w:tabs>
          <w:tab w:val="right" w:leader="dot" w:pos="9350"/>
        </w:tabs>
        <w:rPr>
          <w:del w:id="1359" w:author="Gerard" w:date="2015-04-08T21:50:00Z"/>
          <w:rFonts w:asciiTheme="minorHAnsi" w:eastAsiaTheme="minorEastAsia" w:hAnsiTheme="minorHAnsi" w:cstheme="minorBidi"/>
          <w:smallCaps w:val="0"/>
          <w:noProof/>
          <w:sz w:val="22"/>
          <w:szCs w:val="22"/>
        </w:rPr>
      </w:pPr>
      <w:del w:id="1360" w:author="Gerard" w:date="2015-04-08T21:50:00Z">
        <w:r w:rsidRPr="00C00DDA" w:rsidDel="00C00DDA">
          <w:rPr>
            <w:noProof/>
            <w:rPrChange w:id="1361" w:author="Gerard" w:date="2015-04-08T21:50:00Z">
              <w:rPr>
                <w:rStyle w:val="Hyperlink"/>
                <w:noProof/>
              </w:rPr>
            </w:rPrChange>
          </w:rPr>
          <w:delText>4.5. Biphasic Materials</w:delText>
        </w:r>
        <w:r w:rsidDel="00C00DDA">
          <w:rPr>
            <w:noProof/>
            <w:webHidden/>
          </w:rPr>
          <w:tab/>
          <w:delText>159</w:delText>
        </w:r>
      </w:del>
    </w:p>
    <w:p w14:paraId="007A588E" w14:textId="77777777" w:rsidR="00182A67" w:rsidDel="00C00DDA" w:rsidRDefault="00182A67">
      <w:pPr>
        <w:pStyle w:val="TOC3"/>
        <w:tabs>
          <w:tab w:val="right" w:leader="dot" w:pos="9350"/>
        </w:tabs>
        <w:rPr>
          <w:del w:id="1362" w:author="Gerard" w:date="2015-04-08T21:50:00Z"/>
          <w:rFonts w:asciiTheme="minorHAnsi" w:eastAsiaTheme="minorEastAsia" w:hAnsiTheme="minorHAnsi" w:cstheme="minorBidi"/>
          <w:i w:val="0"/>
          <w:iCs w:val="0"/>
          <w:noProof/>
          <w:sz w:val="22"/>
          <w:szCs w:val="22"/>
        </w:rPr>
      </w:pPr>
      <w:del w:id="1363" w:author="Gerard" w:date="2015-04-08T21:50:00Z">
        <w:r w:rsidRPr="00C00DDA" w:rsidDel="00C00DDA">
          <w:rPr>
            <w:noProof/>
            <w:rPrChange w:id="1364" w:author="Gerard" w:date="2015-04-08T21:50:00Z">
              <w:rPr>
                <w:rStyle w:val="Hyperlink"/>
                <w:noProof/>
              </w:rPr>
            </w:rPrChange>
          </w:rPr>
          <w:delText>4.5.1. General Specification of Biphasic Materials</w:delText>
        </w:r>
        <w:r w:rsidDel="00C00DDA">
          <w:rPr>
            <w:noProof/>
            <w:webHidden/>
          </w:rPr>
          <w:tab/>
          <w:delText>160</w:delText>
        </w:r>
      </w:del>
    </w:p>
    <w:p w14:paraId="70A3FBA3" w14:textId="77777777" w:rsidR="00182A67" w:rsidDel="00C00DDA" w:rsidRDefault="00182A67">
      <w:pPr>
        <w:pStyle w:val="TOC3"/>
        <w:tabs>
          <w:tab w:val="right" w:leader="dot" w:pos="9350"/>
        </w:tabs>
        <w:rPr>
          <w:del w:id="1365" w:author="Gerard" w:date="2015-04-08T21:50:00Z"/>
          <w:rFonts w:asciiTheme="minorHAnsi" w:eastAsiaTheme="minorEastAsia" w:hAnsiTheme="minorHAnsi" w:cstheme="minorBidi"/>
          <w:i w:val="0"/>
          <w:iCs w:val="0"/>
          <w:noProof/>
          <w:sz w:val="22"/>
          <w:szCs w:val="22"/>
        </w:rPr>
      </w:pPr>
      <w:del w:id="1366" w:author="Gerard" w:date="2015-04-08T21:50:00Z">
        <w:r w:rsidRPr="00C00DDA" w:rsidDel="00C00DDA">
          <w:rPr>
            <w:noProof/>
            <w:rPrChange w:id="1367" w:author="Gerard" w:date="2015-04-08T21:50:00Z">
              <w:rPr>
                <w:rStyle w:val="Hyperlink"/>
                <w:noProof/>
              </w:rPr>
            </w:rPrChange>
          </w:rPr>
          <w:delText>4.5.2. Permeability Materials</w:delText>
        </w:r>
        <w:r w:rsidDel="00C00DDA">
          <w:rPr>
            <w:noProof/>
            <w:webHidden/>
          </w:rPr>
          <w:tab/>
          <w:delText>161</w:delText>
        </w:r>
      </w:del>
    </w:p>
    <w:p w14:paraId="5DF99FAD" w14:textId="77777777" w:rsidR="00182A67" w:rsidDel="00C00DDA" w:rsidRDefault="00182A67">
      <w:pPr>
        <w:pStyle w:val="TOC4"/>
        <w:tabs>
          <w:tab w:val="right" w:leader="dot" w:pos="9350"/>
        </w:tabs>
        <w:rPr>
          <w:del w:id="1368" w:author="Gerard" w:date="2015-04-08T21:50:00Z"/>
          <w:rFonts w:asciiTheme="minorHAnsi" w:eastAsiaTheme="minorEastAsia" w:hAnsiTheme="minorHAnsi" w:cstheme="minorBidi"/>
          <w:noProof/>
          <w:sz w:val="22"/>
          <w:szCs w:val="22"/>
        </w:rPr>
      </w:pPr>
      <w:del w:id="1369" w:author="Gerard" w:date="2015-04-08T21:50:00Z">
        <w:r w:rsidRPr="00C00DDA" w:rsidDel="00C00DDA">
          <w:rPr>
            <w:noProof/>
            <w:rPrChange w:id="1370" w:author="Gerard" w:date="2015-04-08T21:50:00Z">
              <w:rPr>
                <w:rStyle w:val="Hyperlink"/>
                <w:noProof/>
              </w:rPr>
            </w:rPrChange>
          </w:rPr>
          <w:delText>4.5.2.1. Constant Isotropic Permeability</w:delText>
        </w:r>
        <w:r w:rsidDel="00C00DDA">
          <w:rPr>
            <w:noProof/>
            <w:webHidden/>
          </w:rPr>
          <w:tab/>
          <w:delText>162</w:delText>
        </w:r>
      </w:del>
    </w:p>
    <w:p w14:paraId="4C6F9C6B" w14:textId="77777777" w:rsidR="00182A67" w:rsidDel="00C00DDA" w:rsidRDefault="00182A67">
      <w:pPr>
        <w:pStyle w:val="TOC4"/>
        <w:tabs>
          <w:tab w:val="right" w:leader="dot" w:pos="9350"/>
        </w:tabs>
        <w:rPr>
          <w:del w:id="1371" w:author="Gerard" w:date="2015-04-08T21:50:00Z"/>
          <w:rFonts w:asciiTheme="minorHAnsi" w:eastAsiaTheme="minorEastAsia" w:hAnsiTheme="minorHAnsi" w:cstheme="minorBidi"/>
          <w:noProof/>
          <w:sz w:val="22"/>
          <w:szCs w:val="22"/>
        </w:rPr>
      </w:pPr>
      <w:del w:id="1372" w:author="Gerard" w:date="2015-04-08T21:50:00Z">
        <w:r w:rsidRPr="00C00DDA" w:rsidDel="00C00DDA">
          <w:rPr>
            <w:noProof/>
            <w:rPrChange w:id="1373" w:author="Gerard" w:date="2015-04-08T21:50:00Z">
              <w:rPr>
                <w:rStyle w:val="Hyperlink"/>
                <w:noProof/>
              </w:rPr>
            </w:rPrChange>
          </w:rPr>
          <w:delText>4.5.2.2. Holmes-Mow</w:delText>
        </w:r>
        <w:r w:rsidDel="00C00DDA">
          <w:rPr>
            <w:noProof/>
            <w:webHidden/>
          </w:rPr>
          <w:tab/>
          <w:delText>163</w:delText>
        </w:r>
      </w:del>
    </w:p>
    <w:p w14:paraId="70D09646" w14:textId="77777777" w:rsidR="00182A67" w:rsidDel="00C00DDA" w:rsidRDefault="00182A67">
      <w:pPr>
        <w:pStyle w:val="TOC4"/>
        <w:tabs>
          <w:tab w:val="right" w:leader="dot" w:pos="9350"/>
        </w:tabs>
        <w:rPr>
          <w:del w:id="1374" w:author="Gerard" w:date="2015-04-08T21:50:00Z"/>
          <w:rFonts w:asciiTheme="minorHAnsi" w:eastAsiaTheme="minorEastAsia" w:hAnsiTheme="minorHAnsi" w:cstheme="minorBidi"/>
          <w:noProof/>
          <w:sz w:val="22"/>
          <w:szCs w:val="22"/>
        </w:rPr>
      </w:pPr>
      <w:del w:id="1375" w:author="Gerard" w:date="2015-04-08T21:50:00Z">
        <w:r w:rsidRPr="00C00DDA" w:rsidDel="00C00DDA">
          <w:rPr>
            <w:noProof/>
            <w:rPrChange w:id="1376" w:author="Gerard" w:date="2015-04-08T21:50:00Z">
              <w:rPr>
                <w:rStyle w:val="Hyperlink"/>
                <w:noProof/>
              </w:rPr>
            </w:rPrChange>
          </w:rPr>
          <w:delText>4.5.2.3. Referentially Isotropic Permeability</w:delText>
        </w:r>
        <w:r w:rsidDel="00C00DDA">
          <w:rPr>
            <w:noProof/>
            <w:webHidden/>
          </w:rPr>
          <w:tab/>
          <w:delText>164</w:delText>
        </w:r>
      </w:del>
    </w:p>
    <w:p w14:paraId="0D2200BB" w14:textId="77777777" w:rsidR="00182A67" w:rsidDel="00C00DDA" w:rsidRDefault="00182A67">
      <w:pPr>
        <w:pStyle w:val="TOC4"/>
        <w:tabs>
          <w:tab w:val="right" w:leader="dot" w:pos="9350"/>
        </w:tabs>
        <w:rPr>
          <w:del w:id="1377" w:author="Gerard" w:date="2015-04-08T21:50:00Z"/>
          <w:rFonts w:asciiTheme="minorHAnsi" w:eastAsiaTheme="minorEastAsia" w:hAnsiTheme="minorHAnsi" w:cstheme="minorBidi"/>
          <w:noProof/>
          <w:sz w:val="22"/>
          <w:szCs w:val="22"/>
        </w:rPr>
      </w:pPr>
      <w:del w:id="1378" w:author="Gerard" w:date="2015-04-08T21:50:00Z">
        <w:r w:rsidRPr="00C00DDA" w:rsidDel="00C00DDA">
          <w:rPr>
            <w:noProof/>
            <w:rPrChange w:id="1379" w:author="Gerard" w:date="2015-04-08T21:50:00Z">
              <w:rPr>
                <w:rStyle w:val="Hyperlink"/>
                <w:noProof/>
              </w:rPr>
            </w:rPrChange>
          </w:rPr>
          <w:delText>4.5.2.4. Referentially Orthotropic Permeability</w:delText>
        </w:r>
        <w:r w:rsidDel="00C00DDA">
          <w:rPr>
            <w:noProof/>
            <w:webHidden/>
          </w:rPr>
          <w:tab/>
          <w:delText>165</w:delText>
        </w:r>
      </w:del>
    </w:p>
    <w:p w14:paraId="6C82BECD" w14:textId="77777777" w:rsidR="00182A67" w:rsidDel="00C00DDA" w:rsidRDefault="00182A67">
      <w:pPr>
        <w:pStyle w:val="TOC4"/>
        <w:tabs>
          <w:tab w:val="right" w:leader="dot" w:pos="9350"/>
        </w:tabs>
        <w:rPr>
          <w:del w:id="1380" w:author="Gerard" w:date="2015-04-08T21:50:00Z"/>
          <w:rFonts w:asciiTheme="minorHAnsi" w:eastAsiaTheme="minorEastAsia" w:hAnsiTheme="minorHAnsi" w:cstheme="minorBidi"/>
          <w:noProof/>
          <w:sz w:val="22"/>
          <w:szCs w:val="22"/>
        </w:rPr>
      </w:pPr>
      <w:del w:id="1381" w:author="Gerard" w:date="2015-04-08T21:50:00Z">
        <w:r w:rsidRPr="00C00DDA" w:rsidDel="00C00DDA">
          <w:rPr>
            <w:noProof/>
            <w:rPrChange w:id="1382" w:author="Gerard" w:date="2015-04-08T21:50:00Z">
              <w:rPr>
                <w:rStyle w:val="Hyperlink"/>
                <w:noProof/>
              </w:rPr>
            </w:rPrChange>
          </w:rPr>
          <w:delText>4.5.2.5. Referentially Transversely Isotropic Permeability</w:delText>
        </w:r>
        <w:r w:rsidDel="00C00DDA">
          <w:rPr>
            <w:noProof/>
            <w:webHidden/>
          </w:rPr>
          <w:tab/>
          <w:delText>167</w:delText>
        </w:r>
      </w:del>
    </w:p>
    <w:p w14:paraId="6EDEB981" w14:textId="77777777" w:rsidR="00182A67" w:rsidDel="00C00DDA" w:rsidRDefault="00182A67">
      <w:pPr>
        <w:pStyle w:val="TOC3"/>
        <w:tabs>
          <w:tab w:val="right" w:leader="dot" w:pos="9350"/>
        </w:tabs>
        <w:rPr>
          <w:del w:id="1383" w:author="Gerard" w:date="2015-04-08T21:50:00Z"/>
          <w:rFonts w:asciiTheme="minorHAnsi" w:eastAsiaTheme="minorEastAsia" w:hAnsiTheme="minorHAnsi" w:cstheme="minorBidi"/>
          <w:i w:val="0"/>
          <w:iCs w:val="0"/>
          <w:noProof/>
          <w:sz w:val="22"/>
          <w:szCs w:val="22"/>
        </w:rPr>
      </w:pPr>
      <w:del w:id="1384" w:author="Gerard" w:date="2015-04-08T21:50:00Z">
        <w:r w:rsidRPr="00C00DDA" w:rsidDel="00C00DDA">
          <w:rPr>
            <w:noProof/>
            <w:rPrChange w:id="1385" w:author="Gerard" w:date="2015-04-08T21:50:00Z">
              <w:rPr>
                <w:rStyle w:val="Hyperlink"/>
                <w:noProof/>
              </w:rPr>
            </w:rPrChange>
          </w:rPr>
          <w:delText>4.5.3. Fluid Supply Materials</w:delText>
        </w:r>
        <w:r w:rsidDel="00C00DDA">
          <w:rPr>
            <w:noProof/>
            <w:webHidden/>
          </w:rPr>
          <w:tab/>
          <w:delText>169</w:delText>
        </w:r>
      </w:del>
    </w:p>
    <w:p w14:paraId="717F6D97" w14:textId="77777777" w:rsidR="00182A67" w:rsidDel="00C00DDA" w:rsidRDefault="00182A67">
      <w:pPr>
        <w:pStyle w:val="TOC4"/>
        <w:tabs>
          <w:tab w:val="right" w:leader="dot" w:pos="9350"/>
        </w:tabs>
        <w:rPr>
          <w:del w:id="1386" w:author="Gerard" w:date="2015-04-08T21:50:00Z"/>
          <w:rFonts w:asciiTheme="minorHAnsi" w:eastAsiaTheme="minorEastAsia" w:hAnsiTheme="minorHAnsi" w:cstheme="minorBidi"/>
          <w:noProof/>
          <w:sz w:val="22"/>
          <w:szCs w:val="22"/>
        </w:rPr>
      </w:pPr>
      <w:del w:id="1387" w:author="Gerard" w:date="2015-04-08T21:50:00Z">
        <w:r w:rsidRPr="00C00DDA" w:rsidDel="00C00DDA">
          <w:rPr>
            <w:noProof/>
            <w:rPrChange w:id="1388" w:author="Gerard" w:date="2015-04-08T21:50:00Z">
              <w:rPr>
                <w:rStyle w:val="Hyperlink"/>
                <w:noProof/>
              </w:rPr>
            </w:rPrChange>
          </w:rPr>
          <w:delText>4.5.3.1. Starling Equation</w:delText>
        </w:r>
        <w:r w:rsidDel="00C00DDA">
          <w:rPr>
            <w:noProof/>
            <w:webHidden/>
          </w:rPr>
          <w:tab/>
          <w:delText>170</w:delText>
        </w:r>
      </w:del>
    </w:p>
    <w:p w14:paraId="409C3111" w14:textId="77777777" w:rsidR="00182A67" w:rsidDel="00C00DDA" w:rsidRDefault="00182A67">
      <w:pPr>
        <w:pStyle w:val="TOC2"/>
        <w:tabs>
          <w:tab w:val="right" w:leader="dot" w:pos="9350"/>
        </w:tabs>
        <w:rPr>
          <w:del w:id="1389" w:author="Gerard" w:date="2015-04-08T21:50:00Z"/>
          <w:rFonts w:asciiTheme="minorHAnsi" w:eastAsiaTheme="minorEastAsia" w:hAnsiTheme="minorHAnsi" w:cstheme="minorBidi"/>
          <w:smallCaps w:val="0"/>
          <w:noProof/>
          <w:sz w:val="22"/>
          <w:szCs w:val="22"/>
        </w:rPr>
      </w:pPr>
      <w:del w:id="1390" w:author="Gerard" w:date="2015-04-08T21:50:00Z">
        <w:r w:rsidRPr="00C00DDA" w:rsidDel="00C00DDA">
          <w:rPr>
            <w:noProof/>
            <w:rPrChange w:id="1391" w:author="Gerard" w:date="2015-04-08T21:50:00Z">
              <w:rPr>
                <w:rStyle w:val="Hyperlink"/>
                <w:noProof/>
              </w:rPr>
            </w:rPrChange>
          </w:rPr>
          <w:delText>4.6. Biphasic-Solute Materials</w:delText>
        </w:r>
        <w:r w:rsidDel="00C00DDA">
          <w:rPr>
            <w:noProof/>
            <w:webHidden/>
          </w:rPr>
          <w:tab/>
          <w:delText>171</w:delText>
        </w:r>
      </w:del>
    </w:p>
    <w:p w14:paraId="431332B7" w14:textId="77777777" w:rsidR="00182A67" w:rsidDel="00C00DDA" w:rsidRDefault="00182A67">
      <w:pPr>
        <w:pStyle w:val="TOC3"/>
        <w:tabs>
          <w:tab w:val="right" w:leader="dot" w:pos="9350"/>
        </w:tabs>
        <w:rPr>
          <w:del w:id="1392" w:author="Gerard" w:date="2015-04-08T21:50:00Z"/>
          <w:rFonts w:asciiTheme="minorHAnsi" w:eastAsiaTheme="minorEastAsia" w:hAnsiTheme="minorHAnsi" w:cstheme="minorBidi"/>
          <w:i w:val="0"/>
          <w:iCs w:val="0"/>
          <w:noProof/>
          <w:sz w:val="22"/>
          <w:szCs w:val="22"/>
        </w:rPr>
      </w:pPr>
      <w:del w:id="1393" w:author="Gerard" w:date="2015-04-08T21:50:00Z">
        <w:r w:rsidRPr="00C00DDA" w:rsidDel="00C00DDA">
          <w:rPr>
            <w:noProof/>
            <w:rPrChange w:id="1394" w:author="Gerard" w:date="2015-04-08T21:50:00Z">
              <w:rPr>
                <w:rStyle w:val="Hyperlink"/>
                <w:noProof/>
              </w:rPr>
            </w:rPrChange>
          </w:rPr>
          <w:delText>4.6.1. Guidelines for Biphasic-Solute Analyses</w:delText>
        </w:r>
        <w:r w:rsidDel="00C00DDA">
          <w:rPr>
            <w:noProof/>
            <w:webHidden/>
          </w:rPr>
          <w:tab/>
          <w:delText>173</w:delText>
        </w:r>
      </w:del>
    </w:p>
    <w:p w14:paraId="528D72A4" w14:textId="77777777" w:rsidR="00182A67" w:rsidDel="00C00DDA" w:rsidRDefault="00182A67">
      <w:pPr>
        <w:pStyle w:val="TOC4"/>
        <w:tabs>
          <w:tab w:val="right" w:leader="dot" w:pos="9350"/>
        </w:tabs>
        <w:rPr>
          <w:del w:id="1395" w:author="Gerard" w:date="2015-04-08T21:50:00Z"/>
          <w:rFonts w:asciiTheme="minorHAnsi" w:eastAsiaTheme="minorEastAsia" w:hAnsiTheme="minorHAnsi" w:cstheme="minorBidi"/>
          <w:noProof/>
          <w:sz w:val="22"/>
          <w:szCs w:val="22"/>
        </w:rPr>
      </w:pPr>
      <w:del w:id="1396" w:author="Gerard" w:date="2015-04-08T21:50:00Z">
        <w:r w:rsidRPr="00C00DDA" w:rsidDel="00C00DDA">
          <w:rPr>
            <w:noProof/>
            <w:rPrChange w:id="1397" w:author="Gerard" w:date="2015-04-08T21:50:00Z">
              <w:rPr>
                <w:rStyle w:val="Hyperlink"/>
                <w:noProof/>
              </w:rPr>
            </w:rPrChange>
          </w:rPr>
          <w:delText>4.6.1.1. Prescribed Boundary Conditions</w:delText>
        </w:r>
        <w:r w:rsidDel="00C00DDA">
          <w:rPr>
            <w:noProof/>
            <w:webHidden/>
          </w:rPr>
          <w:tab/>
          <w:delText>173</w:delText>
        </w:r>
      </w:del>
    </w:p>
    <w:p w14:paraId="1773E774" w14:textId="77777777" w:rsidR="00182A67" w:rsidDel="00C00DDA" w:rsidRDefault="00182A67">
      <w:pPr>
        <w:pStyle w:val="TOC4"/>
        <w:tabs>
          <w:tab w:val="right" w:leader="dot" w:pos="9350"/>
        </w:tabs>
        <w:rPr>
          <w:del w:id="1398" w:author="Gerard" w:date="2015-04-08T21:50:00Z"/>
          <w:rFonts w:asciiTheme="minorHAnsi" w:eastAsiaTheme="minorEastAsia" w:hAnsiTheme="minorHAnsi" w:cstheme="minorBidi"/>
          <w:noProof/>
          <w:sz w:val="22"/>
          <w:szCs w:val="22"/>
        </w:rPr>
      </w:pPr>
      <w:del w:id="1399" w:author="Gerard" w:date="2015-04-08T21:50:00Z">
        <w:r w:rsidRPr="00C00DDA" w:rsidDel="00C00DDA">
          <w:rPr>
            <w:noProof/>
            <w:rPrChange w:id="1400" w:author="Gerard" w:date="2015-04-08T21:50:00Z">
              <w:rPr>
                <w:rStyle w:val="Hyperlink"/>
                <w:noProof/>
              </w:rPr>
            </w:rPrChange>
          </w:rPr>
          <w:delText>4.6.1.2. Prescribed Initial Conditions</w:delText>
        </w:r>
        <w:r w:rsidDel="00C00DDA">
          <w:rPr>
            <w:noProof/>
            <w:webHidden/>
          </w:rPr>
          <w:tab/>
          <w:delText>173</w:delText>
        </w:r>
      </w:del>
    </w:p>
    <w:p w14:paraId="548319DE" w14:textId="77777777" w:rsidR="00182A67" w:rsidDel="00C00DDA" w:rsidRDefault="00182A67">
      <w:pPr>
        <w:pStyle w:val="TOC3"/>
        <w:tabs>
          <w:tab w:val="right" w:leader="dot" w:pos="9350"/>
        </w:tabs>
        <w:rPr>
          <w:del w:id="1401" w:author="Gerard" w:date="2015-04-08T21:50:00Z"/>
          <w:rFonts w:asciiTheme="minorHAnsi" w:eastAsiaTheme="minorEastAsia" w:hAnsiTheme="minorHAnsi" w:cstheme="minorBidi"/>
          <w:i w:val="0"/>
          <w:iCs w:val="0"/>
          <w:noProof/>
          <w:sz w:val="22"/>
          <w:szCs w:val="22"/>
        </w:rPr>
      </w:pPr>
      <w:del w:id="1402" w:author="Gerard" w:date="2015-04-08T21:50:00Z">
        <w:r w:rsidRPr="00C00DDA" w:rsidDel="00C00DDA">
          <w:rPr>
            <w:noProof/>
            <w:rPrChange w:id="1403" w:author="Gerard" w:date="2015-04-08T21:50:00Z">
              <w:rPr>
                <w:rStyle w:val="Hyperlink"/>
                <w:noProof/>
              </w:rPr>
            </w:rPrChange>
          </w:rPr>
          <w:delText>4.6.2. General Specification of Biphasic-Solute Materials</w:delText>
        </w:r>
        <w:r w:rsidDel="00C00DDA">
          <w:rPr>
            <w:noProof/>
            <w:webHidden/>
          </w:rPr>
          <w:tab/>
          <w:delText>174</w:delText>
        </w:r>
      </w:del>
    </w:p>
    <w:p w14:paraId="4484337D" w14:textId="77777777" w:rsidR="00182A67" w:rsidDel="00C00DDA" w:rsidRDefault="00182A67">
      <w:pPr>
        <w:pStyle w:val="TOC3"/>
        <w:tabs>
          <w:tab w:val="right" w:leader="dot" w:pos="9350"/>
        </w:tabs>
        <w:rPr>
          <w:del w:id="1404" w:author="Gerard" w:date="2015-04-08T21:50:00Z"/>
          <w:rFonts w:asciiTheme="minorHAnsi" w:eastAsiaTheme="minorEastAsia" w:hAnsiTheme="minorHAnsi" w:cstheme="minorBidi"/>
          <w:i w:val="0"/>
          <w:iCs w:val="0"/>
          <w:noProof/>
          <w:sz w:val="22"/>
          <w:szCs w:val="22"/>
        </w:rPr>
      </w:pPr>
      <w:del w:id="1405" w:author="Gerard" w:date="2015-04-08T21:50:00Z">
        <w:r w:rsidRPr="00C00DDA" w:rsidDel="00C00DDA">
          <w:rPr>
            <w:noProof/>
            <w:rPrChange w:id="1406" w:author="Gerard" w:date="2015-04-08T21:50:00Z">
              <w:rPr>
                <w:rStyle w:val="Hyperlink"/>
                <w:noProof/>
              </w:rPr>
            </w:rPrChange>
          </w:rPr>
          <w:delText>4.6.3. Diffusivity Materials</w:delText>
        </w:r>
        <w:r w:rsidDel="00C00DDA">
          <w:rPr>
            <w:noProof/>
            <w:webHidden/>
          </w:rPr>
          <w:tab/>
          <w:delText>176</w:delText>
        </w:r>
      </w:del>
    </w:p>
    <w:p w14:paraId="1EB81416" w14:textId="77777777" w:rsidR="00182A67" w:rsidDel="00C00DDA" w:rsidRDefault="00182A67">
      <w:pPr>
        <w:pStyle w:val="TOC4"/>
        <w:tabs>
          <w:tab w:val="right" w:leader="dot" w:pos="9350"/>
        </w:tabs>
        <w:rPr>
          <w:del w:id="1407" w:author="Gerard" w:date="2015-04-08T21:50:00Z"/>
          <w:rFonts w:asciiTheme="minorHAnsi" w:eastAsiaTheme="minorEastAsia" w:hAnsiTheme="minorHAnsi" w:cstheme="minorBidi"/>
          <w:noProof/>
          <w:sz w:val="22"/>
          <w:szCs w:val="22"/>
        </w:rPr>
      </w:pPr>
      <w:del w:id="1408" w:author="Gerard" w:date="2015-04-08T21:50:00Z">
        <w:r w:rsidRPr="00C00DDA" w:rsidDel="00C00DDA">
          <w:rPr>
            <w:noProof/>
            <w:rPrChange w:id="1409" w:author="Gerard" w:date="2015-04-08T21:50:00Z">
              <w:rPr>
                <w:rStyle w:val="Hyperlink"/>
                <w:noProof/>
              </w:rPr>
            </w:rPrChange>
          </w:rPr>
          <w:delText>4.6.3.1. Constant Isotropic Diffusivity</w:delText>
        </w:r>
        <w:r w:rsidDel="00C00DDA">
          <w:rPr>
            <w:noProof/>
            <w:webHidden/>
          </w:rPr>
          <w:tab/>
          <w:delText>176</w:delText>
        </w:r>
      </w:del>
    </w:p>
    <w:p w14:paraId="16E74305" w14:textId="77777777" w:rsidR="00182A67" w:rsidDel="00C00DDA" w:rsidRDefault="00182A67">
      <w:pPr>
        <w:pStyle w:val="TOC4"/>
        <w:tabs>
          <w:tab w:val="right" w:leader="dot" w:pos="9350"/>
        </w:tabs>
        <w:rPr>
          <w:del w:id="1410" w:author="Gerard" w:date="2015-04-08T21:50:00Z"/>
          <w:rFonts w:asciiTheme="minorHAnsi" w:eastAsiaTheme="minorEastAsia" w:hAnsiTheme="minorHAnsi" w:cstheme="minorBidi"/>
          <w:noProof/>
          <w:sz w:val="22"/>
          <w:szCs w:val="22"/>
        </w:rPr>
      </w:pPr>
      <w:del w:id="1411" w:author="Gerard" w:date="2015-04-08T21:50:00Z">
        <w:r w:rsidRPr="00C00DDA" w:rsidDel="00C00DDA">
          <w:rPr>
            <w:noProof/>
            <w:rPrChange w:id="1412" w:author="Gerard" w:date="2015-04-08T21:50:00Z">
              <w:rPr>
                <w:rStyle w:val="Hyperlink"/>
                <w:noProof/>
              </w:rPr>
            </w:rPrChange>
          </w:rPr>
          <w:delText>4.6.3.2. Constant Orthotropic Diffusivity</w:delText>
        </w:r>
        <w:r w:rsidDel="00C00DDA">
          <w:rPr>
            <w:noProof/>
            <w:webHidden/>
          </w:rPr>
          <w:tab/>
          <w:delText>177</w:delText>
        </w:r>
      </w:del>
    </w:p>
    <w:p w14:paraId="4102E50B" w14:textId="77777777" w:rsidR="00182A67" w:rsidDel="00C00DDA" w:rsidRDefault="00182A67">
      <w:pPr>
        <w:pStyle w:val="TOC4"/>
        <w:tabs>
          <w:tab w:val="right" w:leader="dot" w:pos="9350"/>
        </w:tabs>
        <w:rPr>
          <w:del w:id="1413" w:author="Gerard" w:date="2015-04-08T21:50:00Z"/>
          <w:rFonts w:asciiTheme="minorHAnsi" w:eastAsiaTheme="minorEastAsia" w:hAnsiTheme="minorHAnsi" w:cstheme="minorBidi"/>
          <w:noProof/>
          <w:sz w:val="22"/>
          <w:szCs w:val="22"/>
        </w:rPr>
      </w:pPr>
      <w:del w:id="1414" w:author="Gerard" w:date="2015-04-08T21:50:00Z">
        <w:r w:rsidRPr="00C00DDA" w:rsidDel="00C00DDA">
          <w:rPr>
            <w:noProof/>
            <w:rPrChange w:id="1415" w:author="Gerard" w:date="2015-04-08T21:50:00Z">
              <w:rPr>
                <w:rStyle w:val="Hyperlink"/>
                <w:noProof/>
              </w:rPr>
            </w:rPrChange>
          </w:rPr>
          <w:delText>4.6.3.3. Referentially Isotropic Diffusivity</w:delText>
        </w:r>
        <w:r w:rsidDel="00C00DDA">
          <w:rPr>
            <w:noProof/>
            <w:webHidden/>
          </w:rPr>
          <w:tab/>
          <w:delText>178</w:delText>
        </w:r>
      </w:del>
    </w:p>
    <w:p w14:paraId="2719A2C0" w14:textId="77777777" w:rsidR="00182A67" w:rsidDel="00C00DDA" w:rsidRDefault="00182A67">
      <w:pPr>
        <w:pStyle w:val="TOC4"/>
        <w:tabs>
          <w:tab w:val="right" w:leader="dot" w:pos="9350"/>
        </w:tabs>
        <w:rPr>
          <w:del w:id="1416" w:author="Gerard" w:date="2015-04-08T21:50:00Z"/>
          <w:rFonts w:asciiTheme="minorHAnsi" w:eastAsiaTheme="minorEastAsia" w:hAnsiTheme="minorHAnsi" w:cstheme="minorBidi"/>
          <w:noProof/>
          <w:sz w:val="22"/>
          <w:szCs w:val="22"/>
        </w:rPr>
      </w:pPr>
      <w:del w:id="1417" w:author="Gerard" w:date="2015-04-08T21:50:00Z">
        <w:r w:rsidRPr="00C00DDA" w:rsidDel="00C00DDA">
          <w:rPr>
            <w:noProof/>
            <w:rPrChange w:id="1418" w:author="Gerard" w:date="2015-04-08T21:50:00Z">
              <w:rPr>
                <w:rStyle w:val="Hyperlink"/>
                <w:noProof/>
              </w:rPr>
            </w:rPrChange>
          </w:rPr>
          <w:delText>4.6.3.4. Referentially Orthotropic Diffusivity</w:delText>
        </w:r>
        <w:r w:rsidDel="00C00DDA">
          <w:rPr>
            <w:noProof/>
            <w:webHidden/>
          </w:rPr>
          <w:tab/>
          <w:delText>179</w:delText>
        </w:r>
      </w:del>
    </w:p>
    <w:p w14:paraId="1D856BBB" w14:textId="77777777" w:rsidR="00182A67" w:rsidDel="00C00DDA" w:rsidRDefault="00182A67">
      <w:pPr>
        <w:pStyle w:val="TOC4"/>
        <w:tabs>
          <w:tab w:val="right" w:leader="dot" w:pos="9350"/>
        </w:tabs>
        <w:rPr>
          <w:del w:id="1419" w:author="Gerard" w:date="2015-04-08T21:50:00Z"/>
          <w:rFonts w:asciiTheme="minorHAnsi" w:eastAsiaTheme="minorEastAsia" w:hAnsiTheme="minorHAnsi" w:cstheme="minorBidi"/>
          <w:noProof/>
          <w:sz w:val="22"/>
          <w:szCs w:val="22"/>
        </w:rPr>
      </w:pPr>
      <w:del w:id="1420" w:author="Gerard" w:date="2015-04-08T21:50:00Z">
        <w:r w:rsidRPr="00C00DDA" w:rsidDel="00C00DDA">
          <w:rPr>
            <w:noProof/>
            <w:rPrChange w:id="1421" w:author="Gerard" w:date="2015-04-08T21:50:00Z">
              <w:rPr>
                <w:rStyle w:val="Hyperlink"/>
                <w:noProof/>
              </w:rPr>
            </w:rPrChange>
          </w:rPr>
          <w:delText>4.6.3.5. Albro Isotropic Diffusivity</w:delText>
        </w:r>
        <w:r w:rsidDel="00C00DDA">
          <w:rPr>
            <w:noProof/>
            <w:webHidden/>
          </w:rPr>
          <w:tab/>
          <w:delText>181</w:delText>
        </w:r>
      </w:del>
    </w:p>
    <w:p w14:paraId="22829F74" w14:textId="77777777" w:rsidR="00182A67" w:rsidDel="00C00DDA" w:rsidRDefault="00182A67">
      <w:pPr>
        <w:pStyle w:val="TOC3"/>
        <w:tabs>
          <w:tab w:val="right" w:leader="dot" w:pos="9350"/>
        </w:tabs>
        <w:rPr>
          <w:del w:id="1422" w:author="Gerard" w:date="2015-04-08T21:50:00Z"/>
          <w:rFonts w:asciiTheme="minorHAnsi" w:eastAsiaTheme="minorEastAsia" w:hAnsiTheme="minorHAnsi" w:cstheme="minorBidi"/>
          <w:i w:val="0"/>
          <w:iCs w:val="0"/>
          <w:noProof/>
          <w:sz w:val="22"/>
          <w:szCs w:val="22"/>
        </w:rPr>
      </w:pPr>
      <w:del w:id="1423" w:author="Gerard" w:date="2015-04-08T21:50:00Z">
        <w:r w:rsidRPr="00C00DDA" w:rsidDel="00C00DDA">
          <w:rPr>
            <w:noProof/>
            <w:rPrChange w:id="1424" w:author="Gerard" w:date="2015-04-08T21:50:00Z">
              <w:rPr>
                <w:rStyle w:val="Hyperlink"/>
                <w:noProof/>
              </w:rPr>
            </w:rPrChange>
          </w:rPr>
          <w:delText>4.6.4. Solubility Materials</w:delText>
        </w:r>
        <w:r w:rsidDel="00C00DDA">
          <w:rPr>
            <w:noProof/>
            <w:webHidden/>
          </w:rPr>
          <w:tab/>
          <w:delText>182</w:delText>
        </w:r>
      </w:del>
    </w:p>
    <w:p w14:paraId="082BF9AA" w14:textId="77777777" w:rsidR="00182A67" w:rsidDel="00C00DDA" w:rsidRDefault="00182A67">
      <w:pPr>
        <w:pStyle w:val="TOC4"/>
        <w:tabs>
          <w:tab w:val="right" w:leader="dot" w:pos="9350"/>
        </w:tabs>
        <w:rPr>
          <w:del w:id="1425" w:author="Gerard" w:date="2015-04-08T21:50:00Z"/>
          <w:rFonts w:asciiTheme="minorHAnsi" w:eastAsiaTheme="minorEastAsia" w:hAnsiTheme="minorHAnsi" w:cstheme="minorBidi"/>
          <w:noProof/>
          <w:sz w:val="22"/>
          <w:szCs w:val="22"/>
        </w:rPr>
      </w:pPr>
      <w:del w:id="1426" w:author="Gerard" w:date="2015-04-08T21:50:00Z">
        <w:r w:rsidRPr="00C00DDA" w:rsidDel="00C00DDA">
          <w:rPr>
            <w:noProof/>
            <w:rPrChange w:id="1427" w:author="Gerard" w:date="2015-04-08T21:50:00Z">
              <w:rPr>
                <w:rStyle w:val="Hyperlink"/>
                <w:noProof/>
              </w:rPr>
            </w:rPrChange>
          </w:rPr>
          <w:delText>4.6.4.1. Constant Solubility</w:delText>
        </w:r>
        <w:r w:rsidDel="00C00DDA">
          <w:rPr>
            <w:noProof/>
            <w:webHidden/>
          </w:rPr>
          <w:tab/>
          <w:delText>182</w:delText>
        </w:r>
      </w:del>
    </w:p>
    <w:p w14:paraId="1A159E0A" w14:textId="77777777" w:rsidR="00182A67" w:rsidDel="00C00DDA" w:rsidRDefault="00182A67">
      <w:pPr>
        <w:pStyle w:val="TOC3"/>
        <w:tabs>
          <w:tab w:val="right" w:leader="dot" w:pos="9350"/>
        </w:tabs>
        <w:rPr>
          <w:del w:id="1428" w:author="Gerard" w:date="2015-04-08T21:50:00Z"/>
          <w:rFonts w:asciiTheme="minorHAnsi" w:eastAsiaTheme="minorEastAsia" w:hAnsiTheme="minorHAnsi" w:cstheme="minorBidi"/>
          <w:i w:val="0"/>
          <w:iCs w:val="0"/>
          <w:noProof/>
          <w:sz w:val="22"/>
          <w:szCs w:val="22"/>
        </w:rPr>
      </w:pPr>
      <w:del w:id="1429" w:author="Gerard" w:date="2015-04-08T21:50:00Z">
        <w:r w:rsidRPr="00C00DDA" w:rsidDel="00C00DDA">
          <w:rPr>
            <w:noProof/>
            <w:rPrChange w:id="1430" w:author="Gerard" w:date="2015-04-08T21:50:00Z">
              <w:rPr>
                <w:rStyle w:val="Hyperlink"/>
                <w:noProof/>
              </w:rPr>
            </w:rPrChange>
          </w:rPr>
          <w:delText>4.6.5. Osmotic Coefficient Materials</w:delText>
        </w:r>
        <w:r w:rsidDel="00C00DDA">
          <w:rPr>
            <w:noProof/>
            <w:webHidden/>
          </w:rPr>
          <w:tab/>
          <w:delText>183</w:delText>
        </w:r>
      </w:del>
    </w:p>
    <w:p w14:paraId="4A5CB0B6" w14:textId="77777777" w:rsidR="00182A67" w:rsidDel="00C00DDA" w:rsidRDefault="00182A67">
      <w:pPr>
        <w:pStyle w:val="TOC4"/>
        <w:tabs>
          <w:tab w:val="right" w:leader="dot" w:pos="9350"/>
        </w:tabs>
        <w:rPr>
          <w:del w:id="1431" w:author="Gerard" w:date="2015-04-08T21:50:00Z"/>
          <w:rFonts w:asciiTheme="minorHAnsi" w:eastAsiaTheme="minorEastAsia" w:hAnsiTheme="minorHAnsi" w:cstheme="minorBidi"/>
          <w:noProof/>
          <w:sz w:val="22"/>
          <w:szCs w:val="22"/>
        </w:rPr>
      </w:pPr>
      <w:del w:id="1432" w:author="Gerard" w:date="2015-04-08T21:50:00Z">
        <w:r w:rsidRPr="00C00DDA" w:rsidDel="00C00DDA">
          <w:rPr>
            <w:noProof/>
            <w:rPrChange w:id="1433" w:author="Gerard" w:date="2015-04-08T21:50:00Z">
              <w:rPr>
                <w:rStyle w:val="Hyperlink"/>
                <w:noProof/>
              </w:rPr>
            </w:rPrChange>
          </w:rPr>
          <w:delText>4.6.5.1. Constant Osmotic Coefficient</w:delText>
        </w:r>
        <w:r w:rsidDel="00C00DDA">
          <w:rPr>
            <w:noProof/>
            <w:webHidden/>
          </w:rPr>
          <w:tab/>
          <w:delText>183</w:delText>
        </w:r>
      </w:del>
    </w:p>
    <w:p w14:paraId="60F4101B" w14:textId="77777777" w:rsidR="00182A67" w:rsidDel="00C00DDA" w:rsidRDefault="00182A67">
      <w:pPr>
        <w:pStyle w:val="TOC2"/>
        <w:tabs>
          <w:tab w:val="right" w:leader="dot" w:pos="9350"/>
        </w:tabs>
        <w:rPr>
          <w:del w:id="1434" w:author="Gerard" w:date="2015-04-08T21:50:00Z"/>
          <w:rFonts w:asciiTheme="minorHAnsi" w:eastAsiaTheme="minorEastAsia" w:hAnsiTheme="minorHAnsi" w:cstheme="minorBidi"/>
          <w:smallCaps w:val="0"/>
          <w:noProof/>
          <w:sz w:val="22"/>
          <w:szCs w:val="22"/>
        </w:rPr>
      </w:pPr>
      <w:del w:id="1435" w:author="Gerard" w:date="2015-04-08T21:50:00Z">
        <w:r w:rsidRPr="00C00DDA" w:rsidDel="00C00DDA">
          <w:rPr>
            <w:noProof/>
            <w:rPrChange w:id="1436" w:author="Gerard" w:date="2015-04-08T21:50:00Z">
              <w:rPr>
                <w:rStyle w:val="Hyperlink"/>
                <w:noProof/>
              </w:rPr>
            </w:rPrChange>
          </w:rPr>
          <w:delText>4.7. Triphasic and Multiphasic Materials</w:delText>
        </w:r>
        <w:r w:rsidDel="00C00DDA">
          <w:rPr>
            <w:noProof/>
            <w:webHidden/>
          </w:rPr>
          <w:tab/>
          <w:delText>184</w:delText>
        </w:r>
      </w:del>
    </w:p>
    <w:p w14:paraId="0E1ABB6C" w14:textId="77777777" w:rsidR="00182A67" w:rsidDel="00C00DDA" w:rsidRDefault="00182A67">
      <w:pPr>
        <w:pStyle w:val="TOC3"/>
        <w:tabs>
          <w:tab w:val="right" w:leader="dot" w:pos="9350"/>
        </w:tabs>
        <w:rPr>
          <w:del w:id="1437" w:author="Gerard" w:date="2015-04-08T21:50:00Z"/>
          <w:rFonts w:asciiTheme="minorHAnsi" w:eastAsiaTheme="minorEastAsia" w:hAnsiTheme="minorHAnsi" w:cstheme="minorBidi"/>
          <w:i w:val="0"/>
          <w:iCs w:val="0"/>
          <w:noProof/>
          <w:sz w:val="22"/>
          <w:szCs w:val="22"/>
        </w:rPr>
      </w:pPr>
      <w:del w:id="1438" w:author="Gerard" w:date="2015-04-08T21:50:00Z">
        <w:r w:rsidRPr="00C00DDA" w:rsidDel="00C00DDA">
          <w:rPr>
            <w:noProof/>
            <w:rPrChange w:id="1439" w:author="Gerard" w:date="2015-04-08T21:50:00Z">
              <w:rPr>
                <w:rStyle w:val="Hyperlink"/>
                <w:noProof/>
              </w:rPr>
            </w:rPrChange>
          </w:rPr>
          <w:delText>4.7.1. Guidelines for Multiphasic Analyses</w:delText>
        </w:r>
        <w:r w:rsidDel="00C00DDA">
          <w:rPr>
            <w:noProof/>
            <w:webHidden/>
          </w:rPr>
          <w:tab/>
          <w:delText>188</w:delText>
        </w:r>
      </w:del>
    </w:p>
    <w:p w14:paraId="3294C905" w14:textId="77777777" w:rsidR="00182A67" w:rsidDel="00C00DDA" w:rsidRDefault="00182A67">
      <w:pPr>
        <w:pStyle w:val="TOC4"/>
        <w:tabs>
          <w:tab w:val="right" w:leader="dot" w:pos="9350"/>
        </w:tabs>
        <w:rPr>
          <w:del w:id="1440" w:author="Gerard" w:date="2015-04-08T21:50:00Z"/>
          <w:rFonts w:asciiTheme="minorHAnsi" w:eastAsiaTheme="minorEastAsia" w:hAnsiTheme="minorHAnsi" w:cstheme="minorBidi"/>
          <w:noProof/>
          <w:sz w:val="22"/>
          <w:szCs w:val="22"/>
        </w:rPr>
      </w:pPr>
      <w:del w:id="1441" w:author="Gerard" w:date="2015-04-08T21:50:00Z">
        <w:r w:rsidRPr="00C00DDA" w:rsidDel="00C00DDA">
          <w:rPr>
            <w:noProof/>
            <w:rPrChange w:id="1442" w:author="Gerard" w:date="2015-04-08T21:50:00Z">
              <w:rPr>
                <w:rStyle w:val="Hyperlink"/>
                <w:noProof/>
              </w:rPr>
            </w:rPrChange>
          </w:rPr>
          <w:delText>4.7.1.1. Initial State of Swelling</w:delText>
        </w:r>
        <w:r w:rsidDel="00C00DDA">
          <w:rPr>
            <w:noProof/>
            <w:webHidden/>
          </w:rPr>
          <w:tab/>
          <w:delText>188</w:delText>
        </w:r>
      </w:del>
    </w:p>
    <w:p w14:paraId="10F093CB" w14:textId="77777777" w:rsidR="00182A67" w:rsidDel="00C00DDA" w:rsidRDefault="00182A67">
      <w:pPr>
        <w:pStyle w:val="TOC4"/>
        <w:tabs>
          <w:tab w:val="right" w:leader="dot" w:pos="9350"/>
        </w:tabs>
        <w:rPr>
          <w:del w:id="1443" w:author="Gerard" w:date="2015-04-08T21:50:00Z"/>
          <w:rFonts w:asciiTheme="minorHAnsi" w:eastAsiaTheme="minorEastAsia" w:hAnsiTheme="minorHAnsi" w:cstheme="minorBidi"/>
          <w:noProof/>
          <w:sz w:val="22"/>
          <w:szCs w:val="22"/>
        </w:rPr>
      </w:pPr>
      <w:del w:id="1444" w:author="Gerard" w:date="2015-04-08T21:50:00Z">
        <w:r w:rsidRPr="00C00DDA" w:rsidDel="00C00DDA">
          <w:rPr>
            <w:noProof/>
            <w:rPrChange w:id="1445" w:author="Gerard" w:date="2015-04-08T21:50:00Z">
              <w:rPr>
                <w:rStyle w:val="Hyperlink"/>
                <w:noProof/>
              </w:rPr>
            </w:rPrChange>
          </w:rPr>
          <w:delText>4.7.1.2. Prescribed Boundary Conditions</w:delText>
        </w:r>
        <w:r w:rsidDel="00C00DDA">
          <w:rPr>
            <w:noProof/>
            <w:webHidden/>
          </w:rPr>
          <w:tab/>
          <w:delText>189</w:delText>
        </w:r>
      </w:del>
    </w:p>
    <w:p w14:paraId="78629774" w14:textId="77777777" w:rsidR="00182A67" w:rsidDel="00C00DDA" w:rsidRDefault="00182A67">
      <w:pPr>
        <w:pStyle w:val="TOC4"/>
        <w:tabs>
          <w:tab w:val="right" w:leader="dot" w:pos="9350"/>
        </w:tabs>
        <w:rPr>
          <w:del w:id="1446" w:author="Gerard" w:date="2015-04-08T21:50:00Z"/>
          <w:rFonts w:asciiTheme="minorHAnsi" w:eastAsiaTheme="minorEastAsia" w:hAnsiTheme="minorHAnsi" w:cstheme="minorBidi"/>
          <w:noProof/>
          <w:sz w:val="22"/>
          <w:szCs w:val="22"/>
        </w:rPr>
      </w:pPr>
      <w:del w:id="1447" w:author="Gerard" w:date="2015-04-08T21:50:00Z">
        <w:r w:rsidRPr="00C00DDA" w:rsidDel="00C00DDA">
          <w:rPr>
            <w:noProof/>
            <w:rPrChange w:id="1448" w:author="Gerard" w:date="2015-04-08T21:50:00Z">
              <w:rPr>
                <w:rStyle w:val="Hyperlink"/>
                <w:noProof/>
              </w:rPr>
            </w:rPrChange>
          </w:rPr>
          <w:delText>4.7.1.3. Prescribed Initial Conditions</w:delText>
        </w:r>
        <w:r w:rsidDel="00C00DDA">
          <w:rPr>
            <w:noProof/>
            <w:webHidden/>
          </w:rPr>
          <w:tab/>
          <w:delText>189</w:delText>
        </w:r>
      </w:del>
    </w:p>
    <w:p w14:paraId="79592CA1" w14:textId="77777777" w:rsidR="00182A67" w:rsidDel="00C00DDA" w:rsidRDefault="00182A67">
      <w:pPr>
        <w:pStyle w:val="TOC4"/>
        <w:tabs>
          <w:tab w:val="right" w:leader="dot" w:pos="9350"/>
        </w:tabs>
        <w:rPr>
          <w:del w:id="1449" w:author="Gerard" w:date="2015-04-08T21:50:00Z"/>
          <w:rFonts w:asciiTheme="minorHAnsi" w:eastAsiaTheme="minorEastAsia" w:hAnsiTheme="minorHAnsi" w:cstheme="minorBidi"/>
          <w:noProof/>
          <w:sz w:val="22"/>
          <w:szCs w:val="22"/>
        </w:rPr>
      </w:pPr>
      <w:del w:id="1450" w:author="Gerard" w:date="2015-04-08T21:50:00Z">
        <w:r w:rsidRPr="00C00DDA" w:rsidDel="00C00DDA">
          <w:rPr>
            <w:noProof/>
            <w:rPrChange w:id="1451" w:author="Gerard" w:date="2015-04-08T21:50:00Z">
              <w:rPr>
                <w:rStyle w:val="Hyperlink"/>
                <w:noProof/>
              </w:rPr>
            </w:rPrChange>
          </w:rPr>
          <w:delText>4.7.1.4. Prescribed Effective Solute Flux</w:delText>
        </w:r>
        <w:r w:rsidDel="00C00DDA">
          <w:rPr>
            <w:noProof/>
            <w:webHidden/>
          </w:rPr>
          <w:tab/>
          <w:delText>189</w:delText>
        </w:r>
      </w:del>
    </w:p>
    <w:p w14:paraId="6D12277A" w14:textId="77777777" w:rsidR="00182A67" w:rsidDel="00C00DDA" w:rsidRDefault="00182A67">
      <w:pPr>
        <w:pStyle w:val="TOC4"/>
        <w:tabs>
          <w:tab w:val="right" w:leader="dot" w:pos="9350"/>
        </w:tabs>
        <w:rPr>
          <w:del w:id="1452" w:author="Gerard" w:date="2015-04-08T21:50:00Z"/>
          <w:rFonts w:asciiTheme="minorHAnsi" w:eastAsiaTheme="minorEastAsia" w:hAnsiTheme="minorHAnsi" w:cstheme="minorBidi"/>
          <w:noProof/>
          <w:sz w:val="22"/>
          <w:szCs w:val="22"/>
        </w:rPr>
      </w:pPr>
      <w:del w:id="1453" w:author="Gerard" w:date="2015-04-08T21:50:00Z">
        <w:r w:rsidRPr="00C00DDA" w:rsidDel="00C00DDA">
          <w:rPr>
            <w:noProof/>
            <w:rPrChange w:id="1454" w:author="Gerard" w:date="2015-04-08T21:50:00Z">
              <w:rPr>
                <w:rStyle w:val="Hyperlink"/>
                <w:noProof/>
              </w:rPr>
            </w:rPrChange>
          </w:rPr>
          <w:delText>4.7.1.5. Prescribed Electric Current Density</w:delText>
        </w:r>
        <w:r w:rsidDel="00C00DDA">
          <w:rPr>
            <w:noProof/>
            <w:webHidden/>
          </w:rPr>
          <w:tab/>
          <w:delText>189</w:delText>
        </w:r>
      </w:del>
    </w:p>
    <w:p w14:paraId="6C81716C" w14:textId="77777777" w:rsidR="00182A67" w:rsidDel="00C00DDA" w:rsidRDefault="00182A67">
      <w:pPr>
        <w:pStyle w:val="TOC4"/>
        <w:tabs>
          <w:tab w:val="right" w:leader="dot" w:pos="9350"/>
        </w:tabs>
        <w:rPr>
          <w:del w:id="1455" w:author="Gerard" w:date="2015-04-08T21:50:00Z"/>
          <w:rFonts w:asciiTheme="minorHAnsi" w:eastAsiaTheme="minorEastAsia" w:hAnsiTheme="minorHAnsi" w:cstheme="minorBidi"/>
          <w:noProof/>
          <w:sz w:val="22"/>
          <w:szCs w:val="22"/>
        </w:rPr>
      </w:pPr>
      <w:del w:id="1456" w:author="Gerard" w:date="2015-04-08T21:50:00Z">
        <w:r w:rsidRPr="00C00DDA" w:rsidDel="00C00DDA">
          <w:rPr>
            <w:noProof/>
            <w:rPrChange w:id="1457" w:author="Gerard" w:date="2015-04-08T21:50:00Z">
              <w:rPr>
                <w:rStyle w:val="Hyperlink"/>
                <w:noProof/>
              </w:rPr>
            </w:rPrChange>
          </w:rPr>
          <w:delText>4.7.1.6. Electrical Grounding</w:delText>
        </w:r>
        <w:r w:rsidDel="00C00DDA">
          <w:rPr>
            <w:noProof/>
            <w:webHidden/>
          </w:rPr>
          <w:tab/>
          <w:delText>190</w:delText>
        </w:r>
      </w:del>
    </w:p>
    <w:p w14:paraId="3CE9310C" w14:textId="77777777" w:rsidR="00182A67" w:rsidDel="00C00DDA" w:rsidRDefault="00182A67">
      <w:pPr>
        <w:pStyle w:val="TOC3"/>
        <w:tabs>
          <w:tab w:val="right" w:leader="dot" w:pos="9350"/>
        </w:tabs>
        <w:rPr>
          <w:del w:id="1458" w:author="Gerard" w:date="2015-04-08T21:50:00Z"/>
          <w:rFonts w:asciiTheme="minorHAnsi" w:eastAsiaTheme="minorEastAsia" w:hAnsiTheme="minorHAnsi" w:cstheme="minorBidi"/>
          <w:i w:val="0"/>
          <w:iCs w:val="0"/>
          <w:noProof/>
          <w:sz w:val="22"/>
          <w:szCs w:val="22"/>
        </w:rPr>
      </w:pPr>
      <w:del w:id="1459" w:author="Gerard" w:date="2015-04-08T21:50:00Z">
        <w:r w:rsidRPr="00C00DDA" w:rsidDel="00C00DDA">
          <w:rPr>
            <w:noProof/>
            <w:rPrChange w:id="1460" w:author="Gerard" w:date="2015-04-08T21:50:00Z">
              <w:rPr>
                <w:rStyle w:val="Hyperlink"/>
                <w:noProof/>
              </w:rPr>
            </w:rPrChange>
          </w:rPr>
          <w:delText>4.7.2. General Specification of Multiphasic Materials</w:delText>
        </w:r>
        <w:r w:rsidDel="00C00DDA">
          <w:rPr>
            <w:noProof/>
            <w:webHidden/>
          </w:rPr>
          <w:tab/>
          <w:delText>191</w:delText>
        </w:r>
      </w:del>
    </w:p>
    <w:p w14:paraId="590B7A17" w14:textId="77777777" w:rsidR="00182A67" w:rsidDel="00C00DDA" w:rsidRDefault="00182A67">
      <w:pPr>
        <w:pStyle w:val="TOC3"/>
        <w:tabs>
          <w:tab w:val="right" w:leader="dot" w:pos="9350"/>
        </w:tabs>
        <w:rPr>
          <w:del w:id="1461" w:author="Gerard" w:date="2015-04-08T21:50:00Z"/>
          <w:rFonts w:asciiTheme="minorHAnsi" w:eastAsiaTheme="minorEastAsia" w:hAnsiTheme="minorHAnsi" w:cstheme="minorBidi"/>
          <w:i w:val="0"/>
          <w:iCs w:val="0"/>
          <w:noProof/>
          <w:sz w:val="22"/>
          <w:szCs w:val="22"/>
        </w:rPr>
      </w:pPr>
      <w:del w:id="1462" w:author="Gerard" w:date="2015-04-08T21:50:00Z">
        <w:r w:rsidRPr="00C00DDA" w:rsidDel="00C00DDA">
          <w:rPr>
            <w:noProof/>
            <w:rPrChange w:id="1463" w:author="Gerard" w:date="2015-04-08T21:50:00Z">
              <w:rPr>
                <w:rStyle w:val="Hyperlink"/>
                <w:noProof/>
              </w:rPr>
            </w:rPrChange>
          </w:rPr>
          <w:delText>4.7.3. Solvent Supply Materials</w:delText>
        </w:r>
        <w:r w:rsidDel="00C00DDA">
          <w:rPr>
            <w:noProof/>
            <w:webHidden/>
          </w:rPr>
          <w:tab/>
          <w:delText>195</w:delText>
        </w:r>
      </w:del>
    </w:p>
    <w:p w14:paraId="2857B14E" w14:textId="77777777" w:rsidR="00182A67" w:rsidDel="00C00DDA" w:rsidRDefault="00182A67">
      <w:pPr>
        <w:pStyle w:val="TOC4"/>
        <w:tabs>
          <w:tab w:val="right" w:leader="dot" w:pos="9350"/>
        </w:tabs>
        <w:rPr>
          <w:del w:id="1464" w:author="Gerard" w:date="2015-04-08T21:50:00Z"/>
          <w:rFonts w:asciiTheme="minorHAnsi" w:eastAsiaTheme="minorEastAsia" w:hAnsiTheme="minorHAnsi" w:cstheme="minorBidi"/>
          <w:noProof/>
          <w:sz w:val="22"/>
          <w:szCs w:val="22"/>
        </w:rPr>
      </w:pPr>
      <w:del w:id="1465" w:author="Gerard" w:date="2015-04-08T21:50:00Z">
        <w:r w:rsidRPr="00C00DDA" w:rsidDel="00C00DDA">
          <w:rPr>
            <w:noProof/>
            <w:rPrChange w:id="1466" w:author="Gerard" w:date="2015-04-08T21:50:00Z">
              <w:rPr>
                <w:rStyle w:val="Hyperlink"/>
                <w:noProof/>
              </w:rPr>
            </w:rPrChange>
          </w:rPr>
          <w:delText>4.7.3.1. Starling Equation</w:delText>
        </w:r>
        <w:r w:rsidDel="00C00DDA">
          <w:rPr>
            <w:noProof/>
            <w:webHidden/>
          </w:rPr>
          <w:tab/>
          <w:delText>196</w:delText>
        </w:r>
      </w:del>
    </w:p>
    <w:p w14:paraId="4739B4DC" w14:textId="77777777" w:rsidR="00182A67" w:rsidDel="00C00DDA" w:rsidRDefault="00182A67">
      <w:pPr>
        <w:pStyle w:val="TOC2"/>
        <w:tabs>
          <w:tab w:val="right" w:leader="dot" w:pos="9350"/>
        </w:tabs>
        <w:rPr>
          <w:del w:id="1467" w:author="Gerard" w:date="2015-04-08T21:50:00Z"/>
          <w:rFonts w:asciiTheme="minorHAnsi" w:eastAsiaTheme="minorEastAsia" w:hAnsiTheme="minorHAnsi" w:cstheme="minorBidi"/>
          <w:smallCaps w:val="0"/>
          <w:noProof/>
          <w:sz w:val="22"/>
          <w:szCs w:val="22"/>
        </w:rPr>
      </w:pPr>
      <w:del w:id="1468" w:author="Gerard" w:date="2015-04-08T21:50:00Z">
        <w:r w:rsidRPr="00C00DDA" w:rsidDel="00C00DDA">
          <w:rPr>
            <w:noProof/>
            <w:rPrChange w:id="1469" w:author="Gerard" w:date="2015-04-08T21:50:00Z">
              <w:rPr>
                <w:rStyle w:val="Hyperlink"/>
                <w:noProof/>
              </w:rPr>
            </w:rPrChange>
          </w:rPr>
          <w:delText>4.8. Chemical Reactions</w:delText>
        </w:r>
        <w:r w:rsidDel="00C00DDA">
          <w:rPr>
            <w:noProof/>
            <w:webHidden/>
          </w:rPr>
          <w:tab/>
          <w:delText>197</w:delText>
        </w:r>
      </w:del>
    </w:p>
    <w:p w14:paraId="0BDC2641" w14:textId="77777777" w:rsidR="00182A67" w:rsidDel="00C00DDA" w:rsidRDefault="00182A67">
      <w:pPr>
        <w:pStyle w:val="TOC3"/>
        <w:tabs>
          <w:tab w:val="right" w:leader="dot" w:pos="9350"/>
        </w:tabs>
        <w:rPr>
          <w:del w:id="1470" w:author="Gerard" w:date="2015-04-08T21:50:00Z"/>
          <w:rFonts w:asciiTheme="minorHAnsi" w:eastAsiaTheme="minorEastAsia" w:hAnsiTheme="minorHAnsi" w:cstheme="minorBidi"/>
          <w:i w:val="0"/>
          <w:iCs w:val="0"/>
          <w:noProof/>
          <w:sz w:val="22"/>
          <w:szCs w:val="22"/>
        </w:rPr>
      </w:pPr>
      <w:del w:id="1471" w:author="Gerard" w:date="2015-04-08T21:50:00Z">
        <w:r w:rsidRPr="00C00DDA" w:rsidDel="00C00DDA">
          <w:rPr>
            <w:noProof/>
            <w:rPrChange w:id="1472" w:author="Gerard" w:date="2015-04-08T21:50:00Z">
              <w:rPr>
                <w:rStyle w:val="Hyperlink"/>
                <w:noProof/>
              </w:rPr>
            </w:rPrChange>
          </w:rPr>
          <w:delText>4.8.1. Guidelines for Chemical Reaction Analyses</w:delText>
        </w:r>
        <w:r w:rsidDel="00C00DDA">
          <w:rPr>
            <w:noProof/>
            <w:webHidden/>
          </w:rPr>
          <w:tab/>
          <w:delText>197</w:delText>
        </w:r>
      </w:del>
    </w:p>
    <w:p w14:paraId="17B44649" w14:textId="77777777" w:rsidR="00182A67" w:rsidDel="00C00DDA" w:rsidRDefault="00182A67">
      <w:pPr>
        <w:pStyle w:val="TOC3"/>
        <w:tabs>
          <w:tab w:val="right" w:leader="dot" w:pos="9350"/>
        </w:tabs>
        <w:rPr>
          <w:del w:id="1473" w:author="Gerard" w:date="2015-04-08T21:50:00Z"/>
          <w:rFonts w:asciiTheme="minorHAnsi" w:eastAsiaTheme="minorEastAsia" w:hAnsiTheme="minorHAnsi" w:cstheme="minorBidi"/>
          <w:i w:val="0"/>
          <w:iCs w:val="0"/>
          <w:noProof/>
          <w:sz w:val="22"/>
          <w:szCs w:val="22"/>
        </w:rPr>
      </w:pPr>
      <w:del w:id="1474" w:author="Gerard" w:date="2015-04-08T21:50:00Z">
        <w:r w:rsidRPr="00C00DDA" w:rsidDel="00C00DDA">
          <w:rPr>
            <w:noProof/>
            <w:rPrChange w:id="1475" w:author="Gerard" w:date="2015-04-08T21:50:00Z">
              <w:rPr>
                <w:rStyle w:val="Hyperlink"/>
                <w:noProof/>
              </w:rPr>
            </w:rPrChange>
          </w:rPr>
          <w:delText>4.8.2. General Specification for Chemical Reactions</w:delText>
        </w:r>
        <w:r w:rsidDel="00C00DDA">
          <w:rPr>
            <w:noProof/>
            <w:webHidden/>
          </w:rPr>
          <w:tab/>
          <w:delText>200</w:delText>
        </w:r>
      </w:del>
    </w:p>
    <w:p w14:paraId="79F91A9C" w14:textId="77777777" w:rsidR="00182A67" w:rsidDel="00C00DDA" w:rsidRDefault="00182A67">
      <w:pPr>
        <w:pStyle w:val="TOC3"/>
        <w:tabs>
          <w:tab w:val="right" w:leader="dot" w:pos="9350"/>
        </w:tabs>
        <w:rPr>
          <w:del w:id="1476" w:author="Gerard" w:date="2015-04-08T21:50:00Z"/>
          <w:rFonts w:asciiTheme="minorHAnsi" w:eastAsiaTheme="minorEastAsia" w:hAnsiTheme="minorHAnsi" w:cstheme="minorBidi"/>
          <w:i w:val="0"/>
          <w:iCs w:val="0"/>
          <w:noProof/>
          <w:sz w:val="22"/>
          <w:szCs w:val="22"/>
        </w:rPr>
      </w:pPr>
      <w:del w:id="1477" w:author="Gerard" w:date="2015-04-08T21:50:00Z">
        <w:r w:rsidRPr="00C00DDA" w:rsidDel="00C00DDA">
          <w:rPr>
            <w:noProof/>
            <w:rPrChange w:id="1478" w:author="Gerard" w:date="2015-04-08T21:50:00Z">
              <w:rPr>
                <w:rStyle w:val="Hyperlink"/>
                <w:noProof/>
              </w:rPr>
            </w:rPrChange>
          </w:rPr>
          <w:delText>4.8.3. Chemical Reaction Materials</w:delText>
        </w:r>
        <w:r w:rsidDel="00C00DDA">
          <w:rPr>
            <w:noProof/>
            <w:webHidden/>
          </w:rPr>
          <w:tab/>
          <w:delText>201</w:delText>
        </w:r>
      </w:del>
    </w:p>
    <w:p w14:paraId="647EC66F" w14:textId="77777777" w:rsidR="00182A67" w:rsidDel="00C00DDA" w:rsidRDefault="00182A67">
      <w:pPr>
        <w:pStyle w:val="TOC4"/>
        <w:tabs>
          <w:tab w:val="right" w:leader="dot" w:pos="9350"/>
        </w:tabs>
        <w:rPr>
          <w:del w:id="1479" w:author="Gerard" w:date="2015-04-08T21:50:00Z"/>
          <w:rFonts w:asciiTheme="minorHAnsi" w:eastAsiaTheme="minorEastAsia" w:hAnsiTheme="minorHAnsi" w:cstheme="minorBidi"/>
          <w:noProof/>
          <w:sz w:val="22"/>
          <w:szCs w:val="22"/>
        </w:rPr>
      </w:pPr>
      <w:del w:id="1480" w:author="Gerard" w:date="2015-04-08T21:50:00Z">
        <w:r w:rsidRPr="00C00DDA" w:rsidDel="00C00DDA">
          <w:rPr>
            <w:noProof/>
            <w:rPrChange w:id="1481" w:author="Gerard" w:date="2015-04-08T21:50:00Z">
              <w:rPr>
                <w:rStyle w:val="Hyperlink"/>
                <w:noProof/>
              </w:rPr>
            </w:rPrChange>
          </w:rPr>
          <w:delText>4.8.3.1. Law of Mass Action for Forward Reactions</w:delText>
        </w:r>
        <w:r w:rsidDel="00C00DDA">
          <w:rPr>
            <w:noProof/>
            <w:webHidden/>
          </w:rPr>
          <w:tab/>
          <w:delText>201</w:delText>
        </w:r>
      </w:del>
    </w:p>
    <w:p w14:paraId="6E8F8296" w14:textId="77777777" w:rsidR="00182A67" w:rsidDel="00C00DDA" w:rsidRDefault="00182A67">
      <w:pPr>
        <w:pStyle w:val="TOC4"/>
        <w:tabs>
          <w:tab w:val="right" w:leader="dot" w:pos="9350"/>
        </w:tabs>
        <w:rPr>
          <w:del w:id="1482" w:author="Gerard" w:date="2015-04-08T21:50:00Z"/>
          <w:rFonts w:asciiTheme="minorHAnsi" w:eastAsiaTheme="minorEastAsia" w:hAnsiTheme="minorHAnsi" w:cstheme="minorBidi"/>
          <w:noProof/>
          <w:sz w:val="22"/>
          <w:szCs w:val="22"/>
        </w:rPr>
      </w:pPr>
      <w:del w:id="1483" w:author="Gerard" w:date="2015-04-08T21:50:00Z">
        <w:r w:rsidRPr="00C00DDA" w:rsidDel="00C00DDA">
          <w:rPr>
            <w:noProof/>
            <w:rPrChange w:id="1484" w:author="Gerard" w:date="2015-04-08T21:50:00Z">
              <w:rPr>
                <w:rStyle w:val="Hyperlink"/>
                <w:noProof/>
              </w:rPr>
            </w:rPrChange>
          </w:rPr>
          <w:delText>4.8.3.2. Law of Mass Action for Reversible Reactions</w:delText>
        </w:r>
        <w:r w:rsidDel="00C00DDA">
          <w:rPr>
            <w:noProof/>
            <w:webHidden/>
          </w:rPr>
          <w:tab/>
          <w:delText>202</w:delText>
        </w:r>
      </w:del>
    </w:p>
    <w:p w14:paraId="1291B4C6" w14:textId="77777777" w:rsidR="00182A67" w:rsidDel="00C00DDA" w:rsidRDefault="00182A67">
      <w:pPr>
        <w:pStyle w:val="TOC4"/>
        <w:tabs>
          <w:tab w:val="right" w:leader="dot" w:pos="9350"/>
        </w:tabs>
        <w:rPr>
          <w:del w:id="1485" w:author="Gerard" w:date="2015-04-08T21:50:00Z"/>
          <w:rFonts w:asciiTheme="minorHAnsi" w:eastAsiaTheme="minorEastAsia" w:hAnsiTheme="minorHAnsi" w:cstheme="minorBidi"/>
          <w:noProof/>
          <w:sz w:val="22"/>
          <w:szCs w:val="22"/>
        </w:rPr>
      </w:pPr>
      <w:del w:id="1486" w:author="Gerard" w:date="2015-04-08T21:50:00Z">
        <w:r w:rsidRPr="00C00DDA" w:rsidDel="00C00DDA">
          <w:rPr>
            <w:noProof/>
            <w:rPrChange w:id="1487" w:author="Gerard" w:date="2015-04-08T21:50:00Z">
              <w:rPr>
                <w:rStyle w:val="Hyperlink"/>
                <w:noProof/>
              </w:rPr>
            </w:rPrChange>
          </w:rPr>
          <w:delText>4.8.3.3. Michaelis-Menten Reaction</w:delText>
        </w:r>
        <w:r w:rsidDel="00C00DDA">
          <w:rPr>
            <w:noProof/>
            <w:webHidden/>
          </w:rPr>
          <w:tab/>
          <w:delText>203</w:delText>
        </w:r>
      </w:del>
    </w:p>
    <w:p w14:paraId="7AD0C234" w14:textId="77777777" w:rsidR="00182A67" w:rsidDel="00C00DDA" w:rsidRDefault="00182A67">
      <w:pPr>
        <w:pStyle w:val="TOC3"/>
        <w:tabs>
          <w:tab w:val="right" w:leader="dot" w:pos="9350"/>
        </w:tabs>
        <w:rPr>
          <w:del w:id="1488" w:author="Gerard" w:date="2015-04-08T21:50:00Z"/>
          <w:rFonts w:asciiTheme="minorHAnsi" w:eastAsiaTheme="minorEastAsia" w:hAnsiTheme="minorHAnsi" w:cstheme="minorBidi"/>
          <w:i w:val="0"/>
          <w:iCs w:val="0"/>
          <w:noProof/>
          <w:sz w:val="22"/>
          <w:szCs w:val="22"/>
        </w:rPr>
      </w:pPr>
      <w:del w:id="1489" w:author="Gerard" w:date="2015-04-08T21:50:00Z">
        <w:r w:rsidRPr="00C00DDA" w:rsidDel="00C00DDA">
          <w:rPr>
            <w:noProof/>
            <w:rPrChange w:id="1490" w:author="Gerard" w:date="2015-04-08T21:50:00Z">
              <w:rPr>
                <w:rStyle w:val="Hyperlink"/>
                <w:noProof/>
              </w:rPr>
            </w:rPrChange>
          </w:rPr>
          <w:delText>4.8.4. Specific Reaction Rate Materials</w:delText>
        </w:r>
        <w:r w:rsidDel="00C00DDA">
          <w:rPr>
            <w:noProof/>
            <w:webHidden/>
          </w:rPr>
          <w:tab/>
          <w:delText>204</w:delText>
        </w:r>
      </w:del>
    </w:p>
    <w:p w14:paraId="35B74086" w14:textId="77777777" w:rsidR="00182A67" w:rsidDel="00C00DDA" w:rsidRDefault="00182A67">
      <w:pPr>
        <w:pStyle w:val="TOC4"/>
        <w:tabs>
          <w:tab w:val="right" w:leader="dot" w:pos="9350"/>
        </w:tabs>
        <w:rPr>
          <w:del w:id="1491" w:author="Gerard" w:date="2015-04-08T21:50:00Z"/>
          <w:rFonts w:asciiTheme="minorHAnsi" w:eastAsiaTheme="minorEastAsia" w:hAnsiTheme="minorHAnsi" w:cstheme="minorBidi"/>
          <w:noProof/>
          <w:sz w:val="22"/>
          <w:szCs w:val="22"/>
        </w:rPr>
      </w:pPr>
      <w:del w:id="1492" w:author="Gerard" w:date="2015-04-08T21:50:00Z">
        <w:r w:rsidRPr="00C00DDA" w:rsidDel="00C00DDA">
          <w:rPr>
            <w:noProof/>
            <w:rPrChange w:id="1493" w:author="Gerard" w:date="2015-04-08T21:50:00Z">
              <w:rPr>
                <w:rStyle w:val="Hyperlink"/>
                <w:noProof/>
              </w:rPr>
            </w:rPrChange>
          </w:rPr>
          <w:delText>4.8.4.1. Constant Reaction Rate</w:delText>
        </w:r>
        <w:r w:rsidDel="00C00DDA">
          <w:rPr>
            <w:noProof/>
            <w:webHidden/>
          </w:rPr>
          <w:tab/>
          <w:delText>205</w:delText>
        </w:r>
      </w:del>
    </w:p>
    <w:p w14:paraId="5233236E" w14:textId="77777777" w:rsidR="00182A67" w:rsidDel="00C00DDA" w:rsidRDefault="00182A67">
      <w:pPr>
        <w:pStyle w:val="TOC4"/>
        <w:tabs>
          <w:tab w:val="right" w:leader="dot" w:pos="9350"/>
        </w:tabs>
        <w:rPr>
          <w:del w:id="1494" w:author="Gerard" w:date="2015-04-08T21:50:00Z"/>
          <w:rFonts w:asciiTheme="minorHAnsi" w:eastAsiaTheme="minorEastAsia" w:hAnsiTheme="minorHAnsi" w:cstheme="minorBidi"/>
          <w:noProof/>
          <w:sz w:val="22"/>
          <w:szCs w:val="22"/>
        </w:rPr>
      </w:pPr>
      <w:del w:id="1495" w:author="Gerard" w:date="2015-04-08T21:50:00Z">
        <w:r w:rsidRPr="00C00DDA" w:rsidDel="00C00DDA">
          <w:rPr>
            <w:noProof/>
            <w:rPrChange w:id="1496" w:author="Gerard" w:date="2015-04-08T21:50:00Z">
              <w:rPr>
                <w:rStyle w:val="Hyperlink"/>
                <w:noProof/>
              </w:rPr>
            </w:rPrChange>
          </w:rPr>
          <w:delText>4.8.4.2. Huiskes Reaction Rate</w:delText>
        </w:r>
        <w:r w:rsidDel="00C00DDA">
          <w:rPr>
            <w:noProof/>
            <w:webHidden/>
          </w:rPr>
          <w:tab/>
          <w:delText>206</w:delText>
        </w:r>
      </w:del>
    </w:p>
    <w:p w14:paraId="0EE30922" w14:textId="77777777" w:rsidR="00182A67" w:rsidDel="00C00DDA" w:rsidRDefault="00182A67">
      <w:pPr>
        <w:pStyle w:val="TOC2"/>
        <w:tabs>
          <w:tab w:val="right" w:leader="dot" w:pos="9350"/>
        </w:tabs>
        <w:rPr>
          <w:del w:id="1497" w:author="Gerard" w:date="2015-04-08T21:50:00Z"/>
          <w:rFonts w:asciiTheme="minorHAnsi" w:eastAsiaTheme="minorEastAsia" w:hAnsiTheme="minorHAnsi" w:cstheme="minorBidi"/>
          <w:smallCaps w:val="0"/>
          <w:noProof/>
          <w:sz w:val="22"/>
          <w:szCs w:val="22"/>
        </w:rPr>
      </w:pPr>
      <w:del w:id="1498" w:author="Gerard" w:date="2015-04-08T21:50:00Z">
        <w:r w:rsidRPr="00C00DDA" w:rsidDel="00C00DDA">
          <w:rPr>
            <w:noProof/>
            <w:rPrChange w:id="1499" w:author="Gerard" w:date="2015-04-08T21:50:00Z">
              <w:rPr>
                <w:rStyle w:val="Hyperlink"/>
                <w:noProof/>
              </w:rPr>
            </w:rPrChange>
          </w:rPr>
          <w:delText>4.9. Rigid Body</w:delText>
        </w:r>
        <w:r w:rsidDel="00C00DDA">
          <w:rPr>
            <w:noProof/>
            <w:webHidden/>
          </w:rPr>
          <w:tab/>
          <w:delText>207</w:delText>
        </w:r>
      </w:del>
    </w:p>
    <w:p w14:paraId="36E20C7B" w14:textId="77777777" w:rsidR="00182A67" w:rsidDel="00C00DDA" w:rsidRDefault="00182A67">
      <w:pPr>
        <w:pStyle w:val="TOC2"/>
        <w:tabs>
          <w:tab w:val="right" w:leader="dot" w:pos="9350"/>
        </w:tabs>
        <w:rPr>
          <w:del w:id="1500" w:author="Gerard" w:date="2015-04-08T21:50:00Z"/>
          <w:rFonts w:asciiTheme="minorHAnsi" w:eastAsiaTheme="minorEastAsia" w:hAnsiTheme="minorHAnsi" w:cstheme="minorBidi"/>
          <w:smallCaps w:val="0"/>
          <w:noProof/>
          <w:sz w:val="22"/>
          <w:szCs w:val="22"/>
        </w:rPr>
      </w:pPr>
      <w:del w:id="1501" w:author="Gerard" w:date="2015-04-08T21:50:00Z">
        <w:r w:rsidRPr="00C00DDA" w:rsidDel="00C00DDA">
          <w:rPr>
            <w:noProof/>
            <w:rPrChange w:id="1502" w:author="Gerard" w:date="2015-04-08T21:50:00Z">
              <w:rPr>
                <w:rStyle w:val="Hyperlink"/>
                <w:noProof/>
              </w:rPr>
            </w:rPrChange>
          </w:rPr>
          <w:delText>4.10. Active Contraction</w:delText>
        </w:r>
        <w:r w:rsidDel="00C00DDA">
          <w:rPr>
            <w:noProof/>
            <w:webHidden/>
          </w:rPr>
          <w:tab/>
          <w:delText>208</w:delText>
        </w:r>
      </w:del>
    </w:p>
    <w:p w14:paraId="1905AE31" w14:textId="77777777" w:rsidR="00182A67" w:rsidDel="00C00DDA" w:rsidRDefault="00182A67">
      <w:pPr>
        <w:pStyle w:val="TOC3"/>
        <w:tabs>
          <w:tab w:val="right" w:leader="dot" w:pos="9350"/>
        </w:tabs>
        <w:rPr>
          <w:del w:id="1503" w:author="Gerard" w:date="2015-04-08T21:50:00Z"/>
          <w:rFonts w:asciiTheme="minorHAnsi" w:eastAsiaTheme="minorEastAsia" w:hAnsiTheme="minorHAnsi" w:cstheme="minorBidi"/>
          <w:i w:val="0"/>
          <w:iCs w:val="0"/>
          <w:noProof/>
          <w:sz w:val="22"/>
          <w:szCs w:val="22"/>
        </w:rPr>
      </w:pPr>
      <w:del w:id="1504" w:author="Gerard" w:date="2015-04-08T21:50:00Z">
        <w:r w:rsidRPr="00C00DDA" w:rsidDel="00C00DDA">
          <w:rPr>
            <w:noProof/>
            <w:rPrChange w:id="1505" w:author="Gerard" w:date="2015-04-08T21:50:00Z">
              <w:rPr>
                <w:rStyle w:val="Hyperlink"/>
                <w:noProof/>
              </w:rPr>
            </w:rPrChange>
          </w:rPr>
          <w:delText>4.10.1. Contraction in Mixtures of Uncoupled Materials</w:delText>
        </w:r>
        <w:r w:rsidDel="00C00DDA">
          <w:rPr>
            <w:noProof/>
            <w:webHidden/>
          </w:rPr>
          <w:tab/>
          <w:delText>208</w:delText>
        </w:r>
      </w:del>
    </w:p>
    <w:p w14:paraId="09F849AC" w14:textId="77777777" w:rsidR="00182A67" w:rsidDel="00C00DDA" w:rsidRDefault="00182A67">
      <w:pPr>
        <w:pStyle w:val="TOC4"/>
        <w:tabs>
          <w:tab w:val="right" w:leader="dot" w:pos="9350"/>
        </w:tabs>
        <w:rPr>
          <w:del w:id="1506" w:author="Gerard" w:date="2015-04-08T21:50:00Z"/>
          <w:rFonts w:asciiTheme="minorHAnsi" w:eastAsiaTheme="minorEastAsia" w:hAnsiTheme="minorHAnsi" w:cstheme="minorBidi"/>
          <w:noProof/>
          <w:sz w:val="22"/>
          <w:szCs w:val="22"/>
        </w:rPr>
      </w:pPr>
      <w:del w:id="1507" w:author="Gerard" w:date="2015-04-08T21:50:00Z">
        <w:r w:rsidRPr="00C00DDA" w:rsidDel="00C00DDA">
          <w:rPr>
            <w:noProof/>
            <w:rPrChange w:id="1508" w:author="Gerard" w:date="2015-04-08T21:50:00Z">
              <w:rPr>
                <w:rStyle w:val="Hyperlink"/>
                <w:noProof/>
              </w:rPr>
            </w:rPrChange>
          </w:rPr>
          <w:delText>4.10.1.1. Uncoupled Prescribed Uniaxial Active Contraction</w:delText>
        </w:r>
        <w:r w:rsidDel="00C00DDA">
          <w:rPr>
            <w:noProof/>
            <w:webHidden/>
          </w:rPr>
          <w:tab/>
          <w:delText>209</w:delText>
        </w:r>
      </w:del>
    </w:p>
    <w:p w14:paraId="152F03FC" w14:textId="77777777" w:rsidR="00182A67" w:rsidDel="00C00DDA" w:rsidRDefault="00182A67">
      <w:pPr>
        <w:pStyle w:val="TOC4"/>
        <w:tabs>
          <w:tab w:val="right" w:leader="dot" w:pos="9350"/>
        </w:tabs>
        <w:rPr>
          <w:del w:id="1509" w:author="Gerard" w:date="2015-04-08T21:50:00Z"/>
          <w:rFonts w:asciiTheme="minorHAnsi" w:eastAsiaTheme="minorEastAsia" w:hAnsiTheme="minorHAnsi" w:cstheme="minorBidi"/>
          <w:noProof/>
          <w:sz w:val="22"/>
          <w:szCs w:val="22"/>
        </w:rPr>
      </w:pPr>
      <w:del w:id="1510" w:author="Gerard" w:date="2015-04-08T21:50:00Z">
        <w:r w:rsidRPr="00C00DDA" w:rsidDel="00C00DDA">
          <w:rPr>
            <w:noProof/>
            <w:rPrChange w:id="1511" w:author="Gerard" w:date="2015-04-08T21:50:00Z">
              <w:rPr>
                <w:rStyle w:val="Hyperlink"/>
                <w:noProof/>
              </w:rPr>
            </w:rPrChange>
          </w:rPr>
          <w:delText>4.10.1.2. Uncoupled Prescribed Transversely Isotropic Active Contraction</w:delText>
        </w:r>
        <w:r w:rsidDel="00C00DDA">
          <w:rPr>
            <w:noProof/>
            <w:webHidden/>
          </w:rPr>
          <w:tab/>
          <w:delText>210</w:delText>
        </w:r>
      </w:del>
    </w:p>
    <w:p w14:paraId="47B88C60" w14:textId="77777777" w:rsidR="00182A67" w:rsidDel="00C00DDA" w:rsidRDefault="00182A67">
      <w:pPr>
        <w:pStyle w:val="TOC4"/>
        <w:tabs>
          <w:tab w:val="right" w:leader="dot" w:pos="9350"/>
        </w:tabs>
        <w:rPr>
          <w:del w:id="1512" w:author="Gerard" w:date="2015-04-08T21:50:00Z"/>
          <w:rFonts w:asciiTheme="minorHAnsi" w:eastAsiaTheme="minorEastAsia" w:hAnsiTheme="minorHAnsi" w:cstheme="minorBidi"/>
          <w:noProof/>
          <w:sz w:val="22"/>
          <w:szCs w:val="22"/>
        </w:rPr>
      </w:pPr>
      <w:del w:id="1513" w:author="Gerard" w:date="2015-04-08T21:50:00Z">
        <w:r w:rsidRPr="00C00DDA" w:rsidDel="00C00DDA">
          <w:rPr>
            <w:noProof/>
            <w:rPrChange w:id="1514" w:author="Gerard" w:date="2015-04-08T21:50:00Z">
              <w:rPr>
                <w:rStyle w:val="Hyperlink"/>
                <w:noProof/>
              </w:rPr>
            </w:rPrChange>
          </w:rPr>
          <w:delText>4.10.1.3. Uncoupled Prescribed Isotropic Active Contraction</w:delText>
        </w:r>
        <w:r w:rsidDel="00C00DDA">
          <w:rPr>
            <w:noProof/>
            <w:webHidden/>
          </w:rPr>
          <w:tab/>
          <w:delText>211</w:delText>
        </w:r>
      </w:del>
    </w:p>
    <w:p w14:paraId="0DEE10B3" w14:textId="77777777" w:rsidR="00182A67" w:rsidDel="00C00DDA" w:rsidRDefault="00182A67">
      <w:pPr>
        <w:pStyle w:val="TOC3"/>
        <w:tabs>
          <w:tab w:val="right" w:leader="dot" w:pos="9350"/>
        </w:tabs>
        <w:rPr>
          <w:del w:id="1515" w:author="Gerard" w:date="2015-04-08T21:50:00Z"/>
          <w:rFonts w:asciiTheme="minorHAnsi" w:eastAsiaTheme="minorEastAsia" w:hAnsiTheme="minorHAnsi" w:cstheme="minorBidi"/>
          <w:i w:val="0"/>
          <w:iCs w:val="0"/>
          <w:noProof/>
          <w:sz w:val="22"/>
          <w:szCs w:val="22"/>
        </w:rPr>
      </w:pPr>
      <w:del w:id="1516" w:author="Gerard" w:date="2015-04-08T21:50:00Z">
        <w:r w:rsidRPr="00C00DDA" w:rsidDel="00C00DDA">
          <w:rPr>
            <w:noProof/>
            <w:rPrChange w:id="1517" w:author="Gerard" w:date="2015-04-08T21:50:00Z">
              <w:rPr>
                <w:rStyle w:val="Hyperlink"/>
                <w:noProof/>
              </w:rPr>
            </w:rPrChange>
          </w:rPr>
          <w:delText>4.10.2. Contraction in Mixtures of Compressible Materials</w:delText>
        </w:r>
        <w:r w:rsidDel="00C00DDA">
          <w:rPr>
            <w:noProof/>
            <w:webHidden/>
          </w:rPr>
          <w:tab/>
          <w:delText>212</w:delText>
        </w:r>
      </w:del>
    </w:p>
    <w:p w14:paraId="010363FF" w14:textId="77777777" w:rsidR="00182A67" w:rsidDel="00C00DDA" w:rsidRDefault="00182A67">
      <w:pPr>
        <w:pStyle w:val="TOC4"/>
        <w:tabs>
          <w:tab w:val="right" w:leader="dot" w:pos="9350"/>
        </w:tabs>
        <w:rPr>
          <w:del w:id="1518" w:author="Gerard" w:date="2015-04-08T21:50:00Z"/>
          <w:rFonts w:asciiTheme="minorHAnsi" w:eastAsiaTheme="minorEastAsia" w:hAnsiTheme="minorHAnsi" w:cstheme="minorBidi"/>
          <w:noProof/>
          <w:sz w:val="22"/>
          <w:szCs w:val="22"/>
        </w:rPr>
      </w:pPr>
      <w:del w:id="1519" w:author="Gerard" w:date="2015-04-08T21:50:00Z">
        <w:r w:rsidRPr="00C00DDA" w:rsidDel="00C00DDA">
          <w:rPr>
            <w:noProof/>
            <w:rPrChange w:id="1520" w:author="Gerard" w:date="2015-04-08T21:50:00Z">
              <w:rPr>
                <w:rStyle w:val="Hyperlink"/>
                <w:noProof/>
              </w:rPr>
            </w:rPrChange>
          </w:rPr>
          <w:delText>4.10.2.1. Prescribed Uniaxial Active Contraction</w:delText>
        </w:r>
        <w:r w:rsidDel="00C00DDA">
          <w:rPr>
            <w:noProof/>
            <w:webHidden/>
          </w:rPr>
          <w:tab/>
          <w:delText>212</w:delText>
        </w:r>
      </w:del>
    </w:p>
    <w:p w14:paraId="7A1FCD41" w14:textId="77777777" w:rsidR="00182A67" w:rsidDel="00C00DDA" w:rsidRDefault="00182A67">
      <w:pPr>
        <w:pStyle w:val="TOC4"/>
        <w:tabs>
          <w:tab w:val="right" w:leader="dot" w:pos="9350"/>
        </w:tabs>
        <w:rPr>
          <w:del w:id="1521" w:author="Gerard" w:date="2015-04-08T21:50:00Z"/>
          <w:rFonts w:asciiTheme="minorHAnsi" w:eastAsiaTheme="minorEastAsia" w:hAnsiTheme="minorHAnsi" w:cstheme="minorBidi"/>
          <w:noProof/>
          <w:sz w:val="22"/>
          <w:szCs w:val="22"/>
        </w:rPr>
      </w:pPr>
      <w:del w:id="1522" w:author="Gerard" w:date="2015-04-08T21:50:00Z">
        <w:r w:rsidRPr="00C00DDA" w:rsidDel="00C00DDA">
          <w:rPr>
            <w:noProof/>
            <w:rPrChange w:id="1523" w:author="Gerard" w:date="2015-04-08T21:50:00Z">
              <w:rPr>
                <w:rStyle w:val="Hyperlink"/>
                <w:noProof/>
              </w:rPr>
            </w:rPrChange>
          </w:rPr>
          <w:delText>4.10.2.2. Prescribed Transversely Isotropic Active Contraction</w:delText>
        </w:r>
        <w:r w:rsidDel="00C00DDA">
          <w:rPr>
            <w:noProof/>
            <w:webHidden/>
          </w:rPr>
          <w:tab/>
          <w:delText>213</w:delText>
        </w:r>
      </w:del>
    </w:p>
    <w:p w14:paraId="3112297B" w14:textId="77777777" w:rsidR="00182A67" w:rsidDel="00C00DDA" w:rsidRDefault="00182A67">
      <w:pPr>
        <w:pStyle w:val="TOC4"/>
        <w:tabs>
          <w:tab w:val="right" w:leader="dot" w:pos="9350"/>
        </w:tabs>
        <w:rPr>
          <w:del w:id="1524" w:author="Gerard" w:date="2015-04-08T21:50:00Z"/>
          <w:rFonts w:asciiTheme="minorHAnsi" w:eastAsiaTheme="minorEastAsia" w:hAnsiTheme="minorHAnsi" w:cstheme="minorBidi"/>
          <w:noProof/>
          <w:sz w:val="22"/>
          <w:szCs w:val="22"/>
        </w:rPr>
      </w:pPr>
      <w:del w:id="1525" w:author="Gerard" w:date="2015-04-08T21:50:00Z">
        <w:r w:rsidRPr="00C00DDA" w:rsidDel="00C00DDA">
          <w:rPr>
            <w:noProof/>
            <w:rPrChange w:id="1526" w:author="Gerard" w:date="2015-04-08T21:50:00Z">
              <w:rPr>
                <w:rStyle w:val="Hyperlink"/>
                <w:noProof/>
              </w:rPr>
            </w:rPrChange>
          </w:rPr>
          <w:delText>4.10.2.3. Prescribed Isotropic Active Contraction</w:delText>
        </w:r>
        <w:r w:rsidDel="00C00DDA">
          <w:rPr>
            <w:noProof/>
            <w:webHidden/>
          </w:rPr>
          <w:tab/>
          <w:delText>214</w:delText>
        </w:r>
      </w:del>
    </w:p>
    <w:p w14:paraId="20CE243C" w14:textId="77777777" w:rsidR="00182A67" w:rsidDel="00C00DDA" w:rsidRDefault="00182A67">
      <w:pPr>
        <w:pStyle w:val="TOC1"/>
        <w:tabs>
          <w:tab w:val="right" w:leader="dot" w:pos="9350"/>
        </w:tabs>
        <w:rPr>
          <w:del w:id="1527" w:author="Gerard" w:date="2015-04-08T21:50:00Z"/>
          <w:rFonts w:asciiTheme="minorHAnsi" w:eastAsiaTheme="minorEastAsia" w:hAnsiTheme="minorHAnsi" w:cstheme="minorBidi"/>
          <w:b w:val="0"/>
          <w:bCs w:val="0"/>
          <w:caps w:val="0"/>
          <w:noProof/>
          <w:sz w:val="22"/>
          <w:szCs w:val="22"/>
        </w:rPr>
      </w:pPr>
      <w:del w:id="1528" w:author="Gerard" w:date="2015-04-08T21:50:00Z">
        <w:r w:rsidRPr="00C00DDA" w:rsidDel="00C00DDA">
          <w:rPr>
            <w:noProof/>
            <w:rPrChange w:id="1529" w:author="Gerard" w:date="2015-04-08T21:50:00Z">
              <w:rPr>
                <w:rStyle w:val="Hyperlink"/>
                <w:noProof/>
              </w:rPr>
            </w:rPrChange>
          </w:rPr>
          <w:delText>Chapter 5 Restart Input file</w:delText>
        </w:r>
        <w:r w:rsidDel="00C00DDA">
          <w:rPr>
            <w:noProof/>
            <w:webHidden/>
          </w:rPr>
          <w:tab/>
          <w:delText>215</w:delText>
        </w:r>
      </w:del>
    </w:p>
    <w:p w14:paraId="1F50CF64" w14:textId="77777777" w:rsidR="00182A67" w:rsidDel="00C00DDA" w:rsidRDefault="00182A67">
      <w:pPr>
        <w:pStyle w:val="TOC2"/>
        <w:tabs>
          <w:tab w:val="right" w:leader="dot" w:pos="9350"/>
        </w:tabs>
        <w:rPr>
          <w:del w:id="1530" w:author="Gerard" w:date="2015-04-08T21:50:00Z"/>
          <w:rFonts w:asciiTheme="minorHAnsi" w:eastAsiaTheme="minorEastAsia" w:hAnsiTheme="minorHAnsi" w:cstheme="minorBidi"/>
          <w:smallCaps w:val="0"/>
          <w:noProof/>
          <w:sz w:val="22"/>
          <w:szCs w:val="22"/>
        </w:rPr>
      </w:pPr>
      <w:del w:id="1531" w:author="Gerard" w:date="2015-04-08T21:50:00Z">
        <w:r w:rsidRPr="00C00DDA" w:rsidDel="00C00DDA">
          <w:rPr>
            <w:noProof/>
            <w:rPrChange w:id="1532" w:author="Gerard" w:date="2015-04-08T21:50:00Z">
              <w:rPr>
                <w:rStyle w:val="Hyperlink"/>
                <w:noProof/>
              </w:rPr>
            </w:rPrChange>
          </w:rPr>
          <w:delText>5.1. The Archive Section</w:delText>
        </w:r>
        <w:r w:rsidDel="00C00DDA">
          <w:rPr>
            <w:noProof/>
            <w:webHidden/>
          </w:rPr>
          <w:tab/>
          <w:delText>215</w:delText>
        </w:r>
      </w:del>
    </w:p>
    <w:p w14:paraId="7A30EEA4" w14:textId="77777777" w:rsidR="00182A67" w:rsidDel="00C00DDA" w:rsidRDefault="00182A67">
      <w:pPr>
        <w:pStyle w:val="TOC2"/>
        <w:tabs>
          <w:tab w:val="right" w:leader="dot" w:pos="9350"/>
        </w:tabs>
        <w:rPr>
          <w:del w:id="1533" w:author="Gerard" w:date="2015-04-08T21:50:00Z"/>
          <w:rFonts w:asciiTheme="minorHAnsi" w:eastAsiaTheme="minorEastAsia" w:hAnsiTheme="minorHAnsi" w:cstheme="minorBidi"/>
          <w:smallCaps w:val="0"/>
          <w:noProof/>
          <w:sz w:val="22"/>
          <w:szCs w:val="22"/>
        </w:rPr>
      </w:pPr>
      <w:del w:id="1534" w:author="Gerard" w:date="2015-04-08T21:50:00Z">
        <w:r w:rsidRPr="00C00DDA" w:rsidDel="00C00DDA">
          <w:rPr>
            <w:noProof/>
            <w:rPrChange w:id="1535" w:author="Gerard" w:date="2015-04-08T21:50:00Z">
              <w:rPr>
                <w:rStyle w:val="Hyperlink"/>
                <w:noProof/>
              </w:rPr>
            </w:rPrChange>
          </w:rPr>
          <w:delText>5.2. The Control Section</w:delText>
        </w:r>
        <w:r w:rsidDel="00C00DDA">
          <w:rPr>
            <w:noProof/>
            <w:webHidden/>
          </w:rPr>
          <w:tab/>
          <w:delText>216</w:delText>
        </w:r>
      </w:del>
    </w:p>
    <w:p w14:paraId="423FF613" w14:textId="77777777" w:rsidR="00182A67" w:rsidDel="00C00DDA" w:rsidRDefault="00182A67">
      <w:pPr>
        <w:pStyle w:val="TOC2"/>
        <w:tabs>
          <w:tab w:val="right" w:leader="dot" w:pos="9350"/>
        </w:tabs>
        <w:rPr>
          <w:del w:id="1536" w:author="Gerard" w:date="2015-04-08T21:50:00Z"/>
          <w:rFonts w:asciiTheme="minorHAnsi" w:eastAsiaTheme="minorEastAsia" w:hAnsiTheme="minorHAnsi" w:cstheme="minorBidi"/>
          <w:smallCaps w:val="0"/>
          <w:noProof/>
          <w:sz w:val="22"/>
          <w:szCs w:val="22"/>
        </w:rPr>
      </w:pPr>
      <w:del w:id="1537" w:author="Gerard" w:date="2015-04-08T21:50:00Z">
        <w:r w:rsidRPr="00C00DDA" w:rsidDel="00C00DDA">
          <w:rPr>
            <w:noProof/>
            <w:rPrChange w:id="1538" w:author="Gerard" w:date="2015-04-08T21:50:00Z">
              <w:rPr>
                <w:rStyle w:val="Hyperlink"/>
                <w:noProof/>
              </w:rPr>
            </w:rPrChange>
          </w:rPr>
          <w:delText>5.3. The LoadData Section</w:delText>
        </w:r>
        <w:r w:rsidDel="00C00DDA">
          <w:rPr>
            <w:noProof/>
            <w:webHidden/>
          </w:rPr>
          <w:tab/>
          <w:delText>216</w:delText>
        </w:r>
      </w:del>
    </w:p>
    <w:p w14:paraId="2AD01158" w14:textId="77777777" w:rsidR="00182A67" w:rsidDel="00C00DDA" w:rsidRDefault="00182A67">
      <w:pPr>
        <w:pStyle w:val="TOC2"/>
        <w:tabs>
          <w:tab w:val="right" w:leader="dot" w:pos="9350"/>
        </w:tabs>
        <w:rPr>
          <w:del w:id="1539" w:author="Gerard" w:date="2015-04-08T21:50:00Z"/>
          <w:rFonts w:asciiTheme="minorHAnsi" w:eastAsiaTheme="minorEastAsia" w:hAnsiTheme="minorHAnsi" w:cstheme="minorBidi"/>
          <w:smallCaps w:val="0"/>
          <w:noProof/>
          <w:sz w:val="22"/>
          <w:szCs w:val="22"/>
        </w:rPr>
      </w:pPr>
      <w:del w:id="1540" w:author="Gerard" w:date="2015-04-08T21:50:00Z">
        <w:r w:rsidRPr="00C00DDA" w:rsidDel="00C00DDA">
          <w:rPr>
            <w:noProof/>
            <w:rPrChange w:id="1541" w:author="Gerard" w:date="2015-04-08T21:50:00Z">
              <w:rPr>
                <w:rStyle w:val="Hyperlink"/>
                <w:noProof/>
              </w:rPr>
            </w:rPrChange>
          </w:rPr>
          <w:delText>5.4. Example</w:delText>
        </w:r>
        <w:r w:rsidDel="00C00DDA">
          <w:rPr>
            <w:noProof/>
            <w:webHidden/>
          </w:rPr>
          <w:tab/>
          <w:delText>216</w:delText>
        </w:r>
      </w:del>
    </w:p>
    <w:p w14:paraId="0B3619AA" w14:textId="77777777" w:rsidR="00182A67" w:rsidDel="00C00DDA" w:rsidRDefault="00182A67">
      <w:pPr>
        <w:pStyle w:val="TOC1"/>
        <w:tabs>
          <w:tab w:val="right" w:leader="dot" w:pos="9350"/>
        </w:tabs>
        <w:rPr>
          <w:del w:id="1542" w:author="Gerard" w:date="2015-04-08T21:50:00Z"/>
          <w:rFonts w:asciiTheme="minorHAnsi" w:eastAsiaTheme="minorEastAsia" w:hAnsiTheme="minorHAnsi" w:cstheme="minorBidi"/>
          <w:b w:val="0"/>
          <w:bCs w:val="0"/>
          <w:caps w:val="0"/>
          <w:noProof/>
          <w:sz w:val="22"/>
          <w:szCs w:val="22"/>
        </w:rPr>
      </w:pPr>
      <w:del w:id="1543" w:author="Gerard" w:date="2015-04-08T21:50:00Z">
        <w:r w:rsidRPr="00C00DDA" w:rsidDel="00C00DDA">
          <w:rPr>
            <w:noProof/>
            <w:rPrChange w:id="1544" w:author="Gerard" w:date="2015-04-08T21:50:00Z">
              <w:rPr>
                <w:rStyle w:val="Hyperlink"/>
                <w:noProof/>
              </w:rPr>
            </w:rPrChange>
          </w:rPr>
          <w:delText>Chapter 6 Multi-step Analysis</w:delText>
        </w:r>
        <w:r w:rsidDel="00C00DDA">
          <w:rPr>
            <w:noProof/>
            <w:webHidden/>
          </w:rPr>
          <w:tab/>
          <w:delText>217</w:delText>
        </w:r>
      </w:del>
    </w:p>
    <w:p w14:paraId="3583472E" w14:textId="77777777" w:rsidR="00182A67" w:rsidDel="00C00DDA" w:rsidRDefault="00182A67">
      <w:pPr>
        <w:pStyle w:val="TOC2"/>
        <w:tabs>
          <w:tab w:val="right" w:leader="dot" w:pos="9350"/>
        </w:tabs>
        <w:rPr>
          <w:del w:id="1545" w:author="Gerard" w:date="2015-04-08T21:50:00Z"/>
          <w:rFonts w:asciiTheme="minorHAnsi" w:eastAsiaTheme="minorEastAsia" w:hAnsiTheme="minorHAnsi" w:cstheme="minorBidi"/>
          <w:smallCaps w:val="0"/>
          <w:noProof/>
          <w:sz w:val="22"/>
          <w:szCs w:val="22"/>
        </w:rPr>
      </w:pPr>
      <w:del w:id="1546" w:author="Gerard" w:date="2015-04-08T21:50:00Z">
        <w:r w:rsidRPr="00C00DDA" w:rsidDel="00C00DDA">
          <w:rPr>
            <w:noProof/>
            <w:rPrChange w:id="1547" w:author="Gerard" w:date="2015-04-08T21:50:00Z">
              <w:rPr>
                <w:rStyle w:val="Hyperlink"/>
                <w:noProof/>
              </w:rPr>
            </w:rPrChange>
          </w:rPr>
          <w:delText>6.1. The Step Section</w:delText>
        </w:r>
        <w:r w:rsidDel="00C00DDA">
          <w:rPr>
            <w:noProof/>
            <w:webHidden/>
          </w:rPr>
          <w:tab/>
          <w:delText>217</w:delText>
        </w:r>
      </w:del>
    </w:p>
    <w:p w14:paraId="084E80F0" w14:textId="77777777" w:rsidR="00182A67" w:rsidDel="00C00DDA" w:rsidRDefault="00182A67">
      <w:pPr>
        <w:pStyle w:val="TOC3"/>
        <w:tabs>
          <w:tab w:val="right" w:leader="dot" w:pos="9350"/>
        </w:tabs>
        <w:rPr>
          <w:del w:id="1548" w:author="Gerard" w:date="2015-04-08T21:50:00Z"/>
          <w:rFonts w:asciiTheme="minorHAnsi" w:eastAsiaTheme="minorEastAsia" w:hAnsiTheme="minorHAnsi" w:cstheme="minorBidi"/>
          <w:i w:val="0"/>
          <w:iCs w:val="0"/>
          <w:noProof/>
          <w:sz w:val="22"/>
          <w:szCs w:val="22"/>
        </w:rPr>
      </w:pPr>
      <w:del w:id="1549" w:author="Gerard" w:date="2015-04-08T21:50:00Z">
        <w:r w:rsidRPr="00C00DDA" w:rsidDel="00C00DDA">
          <w:rPr>
            <w:noProof/>
            <w:rPrChange w:id="1550" w:author="Gerard" w:date="2015-04-08T21:50:00Z">
              <w:rPr>
                <w:rStyle w:val="Hyperlink"/>
                <w:noProof/>
              </w:rPr>
            </w:rPrChange>
          </w:rPr>
          <w:delText>6.1.1. Control Settings</w:delText>
        </w:r>
        <w:r w:rsidDel="00C00DDA">
          <w:rPr>
            <w:noProof/>
            <w:webHidden/>
          </w:rPr>
          <w:tab/>
          <w:delText>218</w:delText>
        </w:r>
      </w:del>
    </w:p>
    <w:p w14:paraId="46B526C4" w14:textId="77777777" w:rsidR="00182A67" w:rsidDel="00C00DDA" w:rsidRDefault="00182A67">
      <w:pPr>
        <w:pStyle w:val="TOC3"/>
        <w:tabs>
          <w:tab w:val="right" w:leader="dot" w:pos="9350"/>
        </w:tabs>
        <w:rPr>
          <w:del w:id="1551" w:author="Gerard" w:date="2015-04-08T21:50:00Z"/>
          <w:rFonts w:asciiTheme="minorHAnsi" w:eastAsiaTheme="minorEastAsia" w:hAnsiTheme="minorHAnsi" w:cstheme="minorBidi"/>
          <w:i w:val="0"/>
          <w:iCs w:val="0"/>
          <w:noProof/>
          <w:sz w:val="22"/>
          <w:szCs w:val="22"/>
        </w:rPr>
      </w:pPr>
      <w:del w:id="1552" w:author="Gerard" w:date="2015-04-08T21:50:00Z">
        <w:r w:rsidRPr="00C00DDA" w:rsidDel="00C00DDA">
          <w:rPr>
            <w:noProof/>
            <w:rPrChange w:id="1553" w:author="Gerard" w:date="2015-04-08T21:50:00Z">
              <w:rPr>
                <w:rStyle w:val="Hyperlink"/>
                <w:noProof/>
              </w:rPr>
            </w:rPrChange>
          </w:rPr>
          <w:delText>6.1.2. Boundary Conditions</w:delText>
        </w:r>
        <w:r w:rsidDel="00C00DDA">
          <w:rPr>
            <w:noProof/>
            <w:webHidden/>
          </w:rPr>
          <w:tab/>
          <w:delText>218</w:delText>
        </w:r>
      </w:del>
    </w:p>
    <w:p w14:paraId="2E9D1428" w14:textId="77777777" w:rsidR="00182A67" w:rsidDel="00C00DDA" w:rsidRDefault="00182A67">
      <w:pPr>
        <w:pStyle w:val="TOC3"/>
        <w:tabs>
          <w:tab w:val="right" w:leader="dot" w:pos="9350"/>
        </w:tabs>
        <w:rPr>
          <w:del w:id="1554" w:author="Gerard" w:date="2015-04-08T21:50:00Z"/>
          <w:rFonts w:asciiTheme="minorHAnsi" w:eastAsiaTheme="minorEastAsia" w:hAnsiTheme="minorHAnsi" w:cstheme="minorBidi"/>
          <w:i w:val="0"/>
          <w:iCs w:val="0"/>
          <w:noProof/>
          <w:sz w:val="22"/>
          <w:szCs w:val="22"/>
        </w:rPr>
      </w:pPr>
      <w:del w:id="1555" w:author="Gerard" w:date="2015-04-08T21:50:00Z">
        <w:r w:rsidRPr="00C00DDA" w:rsidDel="00C00DDA">
          <w:rPr>
            <w:noProof/>
            <w:rPrChange w:id="1556" w:author="Gerard" w:date="2015-04-08T21:50:00Z">
              <w:rPr>
                <w:rStyle w:val="Hyperlink"/>
                <w:noProof/>
              </w:rPr>
            </w:rPrChange>
          </w:rPr>
          <w:delText>6.1.3. Relative Boundary Conditions</w:delText>
        </w:r>
        <w:r w:rsidDel="00C00DDA">
          <w:rPr>
            <w:noProof/>
            <w:webHidden/>
          </w:rPr>
          <w:tab/>
          <w:delText>218</w:delText>
        </w:r>
      </w:del>
    </w:p>
    <w:p w14:paraId="5B1B0C09" w14:textId="77777777" w:rsidR="00182A67" w:rsidDel="00C00DDA" w:rsidRDefault="00182A67">
      <w:pPr>
        <w:pStyle w:val="TOC2"/>
        <w:tabs>
          <w:tab w:val="right" w:leader="dot" w:pos="9350"/>
        </w:tabs>
        <w:rPr>
          <w:del w:id="1557" w:author="Gerard" w:date="2015-04-08T21:50:00Z"/>
          <w:rFonts w:asciiTheme="minorHAnsi" w:eastAsiaTheme="minorEastAsia" w:hAnsiTheme="minorHAnsi" w:cstheme="minorBidi"/>
          <w:smallCaps w:val="0"/>
          <w:noProof/>
          <w:sz w:val="22"/>
          <w:szCs w:val="22"/>
        </w:rPr>
      </w:pPr>
      <w:del w:id="1558" w:author="Gerard" w:date="2015-04-08T21:50:00Z">
        <w:r w:rsidRPr="00C00DDA" w:rsidDel="00C00DDA">
          <w:rPr>
            <w:noProof/>
            <w:rPrChange w:id="1559" w:author="Gerard" w:date="2015-04-08T21:50:00Z">
              <w:rPr>
                <w:rStyle w:val="Hyperlink"/>
                <w:noProof/>
              </w:rPr>
            </w:rPrChange>
          </w:rPr>
          <w:delText>6.2. An Example</w:delText>
        </w:r>
        <w:r w:rsidDel="00C00DDA">
          <w:rPr>
            <w:noProof/>
            <w:webHidden/>
          </w:rPr>
          <w:tab/>
          <w:delText>218</w:delText>
        </w:r>
      </w:del>
    </w:p>
    <w:p w14:paraId="37A99661" w14:textId="77777777" w:rsidR="00182A67" w:rsidDel="00C00DDA" w:rsidRDefault="00182A67">
      <w:pPr>
        <w:pStyle w:val="TOC1"/>
        <w:tabs>
          <w:tab w:val="right" w:leader="dot" w:pos="9350"/>
        </w:tabs>
        <w:rPr>
          <w:del w:id="1560" w:author="Gerard" w:date="2015-04-08T21:50:00Z"/>
          <w:rFonts w:asciiTheme="minorHAnsi" w:eastAsiaTheme="minorEastAsia" w:hAnsiTheme="minorHAnsi" w:cstheme="minorBidi"/>
          <w:b w:val="0"/>
          <w:bCs w:val="0"/>
          <w:caps w:val="0"/>
          <w:noProof/>
          <w:sz w:val="22"/>
          <w:szCs w:val="22"/>
        </w:rPr>
      </w:pPr>
      <w:del w:id="1561" w:author="Gerard" w:date="2015-04-08T21:50:00Z">
        <w:r w:rsidRPr="00C00DDA" w:rsidDel="00C00DDA">
          <w:rPr>
            <w:noProof/>
            <w:rPrChange w:id="1562" w:author="Gerard" w:date="2015-04-08T21:50:00Z">
              <w:rPr>
                <w:rStyle w:val="Hyperlink"/>
                <w:noProof/>
              </w:rPr>
            </w:rPrChange>
          </w:rPr>
          <w:delText>Chapter 7 Parameter Optimization</w:delText>
        </w:r>
        <w:r w:rsidDel="00C00DDA">
          <w:rPr>
            <w:noProof/>
            <w:webHidden/>
          </w:rPr>
          <w:tab/>
          <w:delText>221</w:delText>
        </w:r>
      </w:del>
    </w:p>
    <w:p w14:paraId="7FFACA4C" w14:textId="77777777" w:rsidR="00182A67" w:rsidDel="00C00DDA" w:rsidRDefault="00182A67">
      <w:pPr>
        <w:pStyle w:val="TOC2"/>
        <w:tabs>
          <w:tab w:val="right" w:leader="dot" w:pos="9350"/>
        </w:tabs>
        <w:rPr>
          <w:del w:id="1563" w:author="Gerard" w:date="2015-04-08T21:50:00Z"/>
          <w:rFonts w:asciiTheme="minorHAnsi" w:eastAsiaTheme="minorEastAsia" w:hAnsiTheme="minorHAnsi" w:cstheme="minorBidi"/>
          <w:smallCaps w:val="0"/>
          <w:noProof/>
          <w:sz w:val="22"/>
          <w:szCs w:val="22"/>
        </w:rPr>
      </w:pPr>
      <w:del w:id="1564" w:author="Gerard" w:date="2015-04-08T21:50:00Z">
        <w:r w:rsidRPr="00C00DDA" w:rsidDel="00C00DDA">
          <w:rPr>
            <w:noProof/>
            <w:rPrChange w:id="1565" w:author="Gerard" w:date="2015-04-08T21:50:00Z">
              <w:rPr>
                <w:rStyle w:val="Hyperlink"/>
                <w:noProof/>
              </w:rPr>
            </w:rPrChange>
          </w:rPr>
          <w:delText>7.1. Optimization Input File</w:delText>
        </w:r>
        <w:r w:rsidDel="00C00DDA">
          <w:rPr>
            <w:noProof/>
            <w:webHidden/>
          </w:rPr>
          <w:tab/>
          <w:delText>221</w:delText>
        </w:r>
      </w:del>
    </w:p>
    <w:p w14:paraId="532FB540" w14:textId="77777777" w:rsidR="00182A67" w:rsidDel="00C00DDA" w:rsidRDefault="00182A67">
      <w:pPr>
        <w:pStyle w:val="TOC3"/>
        <w:tabs>
          <w:tab w:val="right" w:leader="dot" w:pos="9350"/>
        </w:tabs>
        <w:rPr>
          <w:del w:id="1566" w:author="Gerard" w:date="2015-04-08T21:50:00Z"/>
          <w:rFonts w:asciiTheme="minorHAnsi" w:eastAsiaTheme="minorEastAsia" w:hAnsiTheme="minorHAnsi" w:cstheme="minorBidi"/>
          <w:i w:val="0"/>
          <w:iCs w:val="0"/>
          <w:noProof/>
          <w:sz w:val="22"/>
          <w:szCs w:val="22"/>
        </w:rPr>
      </w:pPr>
      <w:del w:id="1567" w:author="Gerard" w:date="2015-04-08T21:50:00Z">
        <w:r w:rsidRPr="00C00DDA" w:rsidDel="00C00DDA">
          <w:rPr>
            <w:noProof/>
            <w:rPrChange w:id="1568" w:author="Gerard" w:date="2015-04-08T21:50:00Z">
              <w:rPr>
                <w:rStyle w:val="Hyperlink"/>
                <w:noProof/>
              </w:rPr>
            </w:rPrChange>
          </w:rPr>
          <w:delText>7.1.1. Model Section</w:delText>
        </w:r>
        <w:r w:rsidDel="00C00DDA">
          <w:rPr>
            <w:noProof/>
            <w:webHidden/>
          </w:rPr>
          <w:tab/>
          <w:delText>221</w:delText>
        </w:r>
      </w:del>
    </w:p>
    <w:p w14:paraId="68494AF7" w14:textId="77777777" w:rsidR="00182A67" w:rsidDel="00C00DDA" w:rsidRDefault="00182A67">
      <w:pPr>
        <w:pStyle w:val="TOC3"/>
        <w:tabs>
          <w:tab w:val="right" w:leader="dot" w:pos="9350"/>
        </w:tabs>
        <w:rPr>
          <w:del w:id="1569" w:author="Gerard" w:date="2015-04-08T21:50:00Z"/>
          <w:rFonts w:asciiTheme="minorHAnsi" w:eastAsiaTheme="minorEastAsia" w:hAnsiTheme="minorHAnsi" w:cstheme="minorBidi"/>
          <w:i w:val="0"/>
          <w:iCs w:val="0"/>
          <w:noProof/>
          <w:sz w:val="22"/>
          <w:szCs w:val="22"/>
        </w:rPr>
      </w:pPr>
      <w:del w:id="1570" w:author="Gerard" w:date="2015-04-08T21:50:00Z">
        <w:r w:rsidRPr="00C00DDA" w:rsidDel="00C00DDA">
          <w:rPr>
            <w:noProof/>
            <w:rPrChange w:id="1571" w:author="Gerard" w:date="2015-04-08T21:50:00Z">
              <w:rPr>
                <w:rStyle w:val="Hyperlink"/>
                <w:noProof/>
              </w:rPr>
            </w:rPrChange>
          </w:rPr>
          <w:delText>7.1.2. Options Section</w:delText>
        </w:r>
        <w:r w:rsidDel="00C00DDA">
          <w:rPr>
            <w:noProof/>
            <w:webHidden/>
          </w:rPr>
          <w:tab/>
          <w:delText>221</w:delText>
        </w:r>
      </w:del>
    </w:p>
    <w:p w14:paraId="5ECDC317" w14:textId="77777777" w:rsidR="00182A67" w:rsidDel="00C00DDA" w:rsidRDefault="00182A67">
      <w:pPr>
        <w:pStyle w:val="TOC3"/>
        <w:tabs>
          <w:tab w:val="right" w:leader="dot" w:pos="9350"/>
        </w:tabs>
        <w:rPr>
          <w:del w:id="1572" w:author="Gerard" w:date="2015-04-08T21:50:00Z"/>
          <w:rFonts w:asciiTheme="minorHAnsi" w:eastAsiaTheme="minorEastAsia" w:hAnsiTheme="minorHAnsi" w:cstheme="minorBidi"/>
          <w:i w:val="0"/>
          <w:iCs w:val="0"/>
          <w:noProof/>
          <w:sz w:val="22"/>
          <w:szCs w:val="22"/>
        </w:rPr>
      </w:pPr>
      <w:del w:id="1573" w:author="Gerard" w:date="2015-04-08T21:50:00Z">
        <w:r w:rsidRPr="00C00DDA" w:rsidDel="00C00DDA">
          <w:rPr>
            <w:noProof/>
            <w:rPrChange w:id="1574" w:author="Gerard" w:date="2015-04-08T21:50:00Z">
              <w:rPr>
                <w:rStyle w:val="Hyperlink"/>
                <w:noProof/>
              </w:rPr>
            </w:rPrChange>
          </w:rPr>
          <w:delText>7.1.3. Function Section</w:delText>
        </w:r>
        <w:r w:rsidDel="00C00DDA">
          <w:rPr>
            <w:noProof/>
            <w:webHidden/>
          </w:rPr>
          <w:tab/>
          <w:delText>223</w:delText>
        </w:r>
      </w:del>
    </w:p>
    <w:p w14:paraId="16C22FA3" w14:textId="77777777" w:rsidR="00182A67" w:rsidDel="00C00DDA" w:rsidRDefault="00182A67">
      <w:pPr>
        <w:pStyle w:val="TOC3"/>
        <w:tabs>
          <w:tab w:val="right" w:leader="dot" w:pos="9350"/>
        </w:tabs>
        <w:rPr>
          <w:del w:id="1575" w:author="Gerard" w:date="2015-04-08T21:50:00Z"/>
          <w:rFonts w:asciiTheme="minorHAnsi" w:eastAsiaTheme="minorEastAsia" w:hAnsiTheme="minorHAnsi" w:cstheme="minorBidi"/>
          <w:i w:val="0"/>
          <w:iCs w:val="0"/>
          <w:noProof/>
          <w:sz w:val="22"/>
          <w:szCs w:val="22"/>
        </w:rPr>
      </w:pPr>
      <w:del w:id="1576" w:author="Gerard" w:date="2015-04-08T21:50:00Z">
        <w:r w:rsidRPr="00C00DDA" w:rsidDel="00C00DDA">
          <w:rPr>
            <w:noProof/>
            <w:rPrChange w:id="1577" w:author="Gerard" w:date="2015-04-08T21:50:00Z">
              <w:rPr>
                <w:rStyle w:val="Hyperlink"/>
                <w:noProof/>
              </w:rPr>
            </w:rPrChange>
          </w:rPr>
          <w:delText>7.1.4. Parameters Section</w:delText>
        </w:r>
        <w:r w:rsidDel="00C00DDA">
          <w:rPr>
            <w:noProof/>
            <w:webHidden/>
          </w:rPr>
          <w:tab/>
          <w:delText>223</w:delText>
        </w:r>
      </w:del>
    </w:p>
    <w:p w14:paraId="32AA315E" w14:textId="77777777" w:rsidR="00182A67" w:rsidDel="00C00DDA" w:rsidRDefault="00182A67">
      <w:pPr>
        <w:pStyle w:val="TOC3"/>
        <w:tabs>
          <w:tab w:val="right" w:leader="dot" w:pos="9350"/>
        </w:tabs>
        <w:rPr>
          <w:del w:id="1578" w:author="Gerard" w:date="2015-04-08T21:50:00Z"/>
          <w:rFonts w:asciiTheme="minorHAnsi" w:eastAsiaTheme="minorEastAsia" w:hAnsiTheme="minorHAnsi" w:cstheme="minorBidi"/>
          <w:i w:val="0"/>
          <w:iCs w:val="0"/>
          <w:noProof/>
          <w:sz w:val="22"/>
          <w:szCs w:val="22"/>
        </w:rPr>
      </w:pPr>
      <w:del w:id="1579" w:author="Gerard" w:date="2015-04-08T21:50:00Z">
        <w:r w:rsidRPr="00C00DDA" w:rsidDel="00C00DDA">
          <w:rPr>
            <w:noProof/>
            <w:rPrChange w:id="1580" w:author="Gerard" w:date="2015-04-08T21:50:00Z">
              <w:rPr>
                <w:rStyle w:val="Hyperlink"/>
                <w:noProof/>
              </w:rPr>
            </w:rPrChange>
          </w:rPr>
          <w:delText>7.1.5. Constraints Section</w:delText>
        </w:r>
        <w:r w:rsidDel="00C00DDA">
          <w:rPr>
            <w:noProof/>
            <w:webHidden/>
          </w:rPr>
          <w:tab/>
          <w:delText>225</w:delText>
        </w:r>
      </w:del>
    </w:p>
    <w:p w14:paraId="4634C2FB" w14:textId="77777777" w:rsidR="00182A67" w:rsidDel="00C00DDA" w:rsidRDefault="00182A67">
      <w:pPr>
        <w:pStyle w:val="TOC3"/>
        <w:tabs>
          <w:tab w:val="right" w:leader="dot" w:pos="9350"/>
        </w:tabs>
        <w:rPr>
          <w:del w:id="1581" w:author="Gerard" w:date="2015-04-08T21:50:00Z"/>
          <w:rFonts w:asciiTheme="minorHAnsi" w:eastAsiaTheme="minorEastAsia" w:hAnsiTheme="minorHAnsi" w:cstheme="minorBidi"/>
          <w:i w:val="0"/>
          <w:iCs w:val="0"/>
          <w:noProof/>
          <w:sz w:val="22"/>
          <w:szCs w:val="22"/>
        </w:rPr>
      </w:pPr>
      <w:del w:id="1582" w:author="Gerard" w:date="2015-04-08T21:50:00Z">
        <w:r w:rsidRPr="00C00DDA" w:rsidDel="00C00DDA">
          <w:rPr>
            <w:noProof/>
            <w:rPrChange w:id="1583" w:author="Gerard" w:date="2015-04-08T21:50:00Z">
              <w:rPr>
                <w:rStyle w:val="Hyperlink"/>
                <w:noProof/>
              </w:rPr>
            </w:rPrChange>
          </w:rPr>
          <w:delText>7.1.6. Load Data Section</w:delText>
        </w:r>
        <w:r w:rsidDel="00C00DDA">
          <w:rPr>
            <w:noProof/>
            <w:webHidden/>
          </w:rPr>
          <w:tab/>
          <w:delText>226</w:delText>
        </w:r>
      </w:del>
    </w:p>
    <w:p w14:paraId="7128FD3C" w14:textId="77777777" w:rsidR="00182A67" w:rsidDel="00C00DDA" w:rsidRDefault="00182A67">
      <w:pPr>
        <w:pStyle w:val="TOC2"/>
        <w:tabs>
          <w:tab w:val="right" w:leader="dot" w:pos="9350"/>
        </w:tabs>
        <w:rPr>
          <w:del w:id="1584" w:author="Gerard" w:date="2015-04-08T21:50:00Z"/>
          <w:rFonts w:asciiTheme="minorHAnsi" w:eastAsiaTheme="minorEastAsia" w:hAnsiTheme="minorHAnsi" w:cstheme="minorBidi"/>
          <w:smallCaps w:val="0"/>
          <w:noProof/>
          <w:sz w:val="22"/>
          <w:szCs w:val="22"/>
        </w:rPr>
      </w:pPr>
      <w:del w:id="1585" w:author="Gerard" w:date="2015-04-08T21:50:00Z">
        <w:r w:rsidRPr="00C00DDA" w:rsidDel="00C00DDA">
          <w:rPr>
            <w:noProof/>
            <w:rPrChange w:id="1586" w:author="Gerard" w:date="2015-04-08T21:50:00Z">
              <w:rPr>
                <w:rStyle w:val="Hyperlink"/>
                <w:noProof/>
              </w:rPr>
            </w:rPrChange>
          </w:rPr>
          <w:delText>7.2. Running a Parameter Optimization</w:delText>
        </w:r>
        <w:r w:rsidDel="00C00DDA">
          <w:rPr>
            <w:noProof/>
            <w:webHidden/>
          </w:rPr>
          <w:tab/>
          <w:delText>226</w:delText>
        </w:r>
      </w:del>
    </w:p>
    <w:p w14:paraId="4C87CFC5" w14:textId="77777777" w:rsidR="00182A67" w:rsidDel="00C00DDA" w:rsidRDefault="00182A67">
      <w:pPr>
        <w:pStyle w:val="TOC2"/>
        <w:tabs>
          <w:tab w:val="right" w:leader="dot" w:pos="9350"/>
        </w:tabs>
        <w:rPr>
          <w:del w:id="1587" w:author="Gerard" w:date="2015-04-08T21:50:00Z"/>
          <w:rFonts w:asciiTheme="minorHAnsi" w:eastAsiaTheme="minorEastAsia" w:hAnsiTheme="minorHAnsi" w:cstheme="minorBidi"/>
          <w:smallCaps w:val="0"/>
          <w:noProof/>
          <w:sz w:val="22"/>
          <w:szCs w:val="22"/>
        </w:rPr>
      </w:pPr>
      <w:del w:id="1588" w:author="Gerard" w:date="2015-04-08T21:50:00Z">
        <w:r w:rsidRPr="00C00DDA" w:rsidDel="00C00DDA">
          <w:rPr>
            <w:noProof/>
            <w:rPrChange w:id="1589" w:author="Gerard" w:date="2015-04-08T21:50:00Z">
              <w:rPr>
                <w:rStyle w:val="Hyperlink"/>
                <w:noProof/>
              </w:rPr>
            </w:rPrChange>
          </w:rPr>
          <w:delText>7.3. An Example Input File</w:delText>
        </w:r>
        <w:r w:rsidDel="00C00DDA">
          <w:rPr>
            <w:noProof/>
            <w:webHidden/>
          </w:rPr>
          <w:tab/>
          <w:delText>226</w:delText>
        </w:r>
      </w:del>
    </w:p>
    <w:p w14:paraId="113AA4D7" w14:textId="77777777" w:rsidR="00182A67" w:rsidDel="00C00DDA" w:rsidRDefault="00182A67">
      <w:pPr>
        <w:pStyle w:val="TOC1"/>
        <w:tabs>
          <w:tab w:val="right" w:leader="dot" w:pos="9350"/>
        </w:tabs>
        <w:rPr>
          <w:del w:id="1590" w:author="Gerard" w:date="2015-04-08T21:50:00Z"/>
          <w:rFonts w:asciiTheme="minorHAnsi" w:eastAsiaTheme="minorEastAsia" w:hAnsiTheme="minorHAnsi" w:cstheme="minorBidi"/>
          <w:b w:val="0"/>
          <w:bCs w:val="0"/>
          <w:caps w:val="0"/>
          <w:noProof/>
          <w:sz w:val="22"/>
          <w:szCs w:val="22"/>
        </w:rPr>
      </w:pPr>
      <w:del w:id="1591" w:author="Gerard" w:date="2015-04-08T21:50:00Z">
        <w:r w:rsidRPr="00C00DDA" w:rsidDel="00C00DDA">
          <w:rPr>
            <w:noProof/>
            <w:rPrChange w:id="1592" w:author="Gerard" w:date="2015-04-08T21:50:00Z">
              <w:rPr>
                <w:rStyle w:val="Hyperlink"/>
                <w:noProof/>
              </w:rPr>
            </w:rPrChange>
          </w:rPr>
          <w:delText>Chapter 8 Troubleshooting</w:delText>
        </w:r>
        <w:r w:rsidDel="00C00DDA">
          <w:rPr>
            <w:noProof/>
            <w:webHidden/>
          </w:rPr>
          <w:tab/>
          <w:delText>228</w:delText>
        </w:r>
      </w:del>
    </w:p>
    <w:p w14:paraId="11D291A4" w14:textId="77777777" w:rsidR="00182A67" w:rsidDel="00C00DDA" w:rsidRDefault="00182A67">
      <w:pPr>
        <w:pStyle w:val="TOC2"/>
        <w:tabs>
          <w:tab w:val="right" w:leader="dot" w:pos="9350"/>
        </w:tabs>
        <w:rPr>
          <w:del w:id="1593" w:author="Gerard" w:date="2015-04-08T21:50:00Z"/>
          <w:rFonts w:asciiTheme="minorHAnsi" w:eastAsiaTheme="minorEastAsia" w:hAnsiTheme="minorHAnsi" w:cstheme="minorBidi"/>
          <w:smallCaps w:val="0"/>
          <w:noProof/>
          <w:sz w:val="22"/>
          <w:szCs w:val="22"/>
        </w:rPr>
      </w:pPr>
      <w:del w:id="1594" w:author="Gerard" w:date="2015-04-08T21:50:00Z">
        <w:r w:rsidRPr="00C00DDA" w:rsidDel="00C00DDA">
          <w:rPr>
            <w:noProof/>
            <w:rPrChange w:id="1595" w:author="Gerard" w:date="2015-04-08T21:50:00Z">
              <w:rPr>
                <w:rStyle w:val="Hyperlink"/>
                <w:noProof/>
              </w:rPr>
            </w:rPrChange>
          </w:rPr>
          <w:delText>8.1. Before You Run Your Model</w:delText>
        </w:r>
        <w:r w:rsidDel="00C00DDA">
          <w:rPr>
            <w:noProof/>
            <w:webHidden/>
          </w:rPr>
          <w:tab/>
          <w:delText>228</w:delText>
        </w:r>
      </w:del>
    </w:p>
    <w:p w14:paraId="562A09A2" w14:textId="77777777" w:rsidR="00182A67" w:rsidDel="00C00DDA" w:rsidRDefault="00182A67">
      <w:pPr>
        <w:pStyle w:val="TOC3"/>
        <w:tabs>
          <w:tab w:val="right" w:leader="dot" w:pos="9350"/>
        </w:tabs>
        <w:rPr>
          <w:del w:id="1596" w:author="Gerard" w:date="2015-04-08T21:50:00Z"/>
          <w:rFonts w:asciiTheme="minorHAnsi" w:eastAsiaTheme="minorEastAsia" w:hAnsiTheme="minorHAnsi" w:cstheme="minorBidi"/>
          <w:i w:val="0"/>
          <w:iCs w:val="0"/>
          <w:noProof/>
          <w:sz w:val="22"/>
          <w:szCs w:val="22"/>
        </w:rPr>
      </w:pPr>
      <w:del w:id="1597" w:author="Gerard" w:date="2015-04-08T21:50:00Z">
        <w:r w:rsidRPr="00C00DDA" w:rsidDel="00C00DDA">
          <w:rPr>
            <w:noProof/>
            <w:rPrChange w:id="1598" w:author="Gerard" w:date="2015-04-08T21:50:00Z">
              <w:rPr>
                <w:rStyle w:val="Hyperlink"/>
                <w:noProof/>
              </w:rPr>
            </w:rPrChange>
          </w:rPr>
          <w:delText>8.1.1. The Finite Element Mesh</w:delText>
        </w:r>
        <w:r w:rsidDel="00C00DDA">
          <w:rPr>
            <w:noProof/>
            <w:webHidden/>
          </w:rPr>
          <w:tab/>
          <w:delText>228</w:delText>
        </w:r>
      </w:del>
    </w:p>
    <w:p w14:paraId="25C06984" w14:textId="77777777" w:rsidR="00182A67" w:rsidDel="00C00DDA" w:rsidRDefault="00182A67">
      <w:pPr>
        <w:pStyle w:val="TOC3"/>
        <w:tabs>
          <w:tab w:val="right" w:leader="dot" w:pos="9350"/>
        </w:tabs>
        <w:rPr>
          <w:del w:id="1599" w:author="Gerard" w:date="2015-04-08T21:50:00Z"/>
          <w:rFonts w:asciiTheme="minorHAnsi" w:eastAsiaTheme="minorEastAsia" w:hAnsiTheme="minorHAnsi" w:cstheme="minorBidi"/>
          <w:i w:val="0"/>
          <w:iCs w:val="0"/>
          <w:noProof/>
          <w:sz w:val="22"/>
          <w:szCs w:val="22"/>
        </w:rPr>
      </w:pPr>
      <w:del w:id="1600" w:author="Gerard" w:date="2015-04-08T21:50:00Z">
        <w:r w:rsidRPr="00C00DDA" w:rsidDel="00C00DDA">
          <w:rPr>
            <w:noProof/>
            <w:rPrChange w:id="1601" w:author="Gerard" w:date="2015-04-08T21:50:00Z">
              <w:rPr>
                <w:rStyle w:val="Hyperlink"/>
                <w:noProof/>
              </w:rPr>
            </w:rPrChange>
          </w:rPr>
          <w:delText>8.1.2. Materials</w:delText>
        </w:r>
        <w:r w:rsidDel="00C00DDA">
          <w:rPr>
            <w:noProof/>
            <w:webHidden/>
          </w:rPr>
          <w:tab/>
          <w:delText>229</w:delText>
        </w:r>
      </w:del>
    </w:p>
    <w:p w14:paraId="619CA260" w14:textId="77777777" w:rsidR="00182A67" w:rsidDel="00C00DDA" w:rsidRDefault="00182A67">
      <w:pPr>
        <w:pStyle w:val="TOC3"/>
        <w:tabs>
          <w:tab w:val="right" w:leader="dot" w:pos="9350"/>
        </w:tabs>
        <w:rPr>
          <w:del w:id="1602" w:author="Gerard" w:date="2015-04-08T21:50:00Z"/>
          <w:rFonts w:asciiTheme="minorHAnsi" w:eastAsiaTheme="minorEastAsia" w:hAnsiTheme="minorHAnsi" w:cstheme="minorBidi"/>
          <w:i w:val="0"/>
          <w:iCs w:val="0"/>
          <w:noProof/>
          <w:sz w:val="22"/>
          <w:szCs w:val="22"/>
        </w:rPr>
      </w:pPr>
      <w:del w:id="1603" w:author="Gerard" w:date="2015-04-08T21:50:00Z">
        <w:r w:rsidRPr="00C00DDA" w:rsidDel="00C00DDA">
          <w:rPr>
            <w:noProof/>
            <w:rPrChange w:id="1604" w:author="Gerard" w:date="2015-04-08T21:50:00Z">
              <w:rPr>
                <w:rStyle w:val="Hyperlink"/>
                <w:noProof/>
              </w:rPr>
            </w:rPrChange>
          </w:rPr>
          <w:delText>8.1.3. Boundary Conditions</w:delText>
        </w:r>
        <w:r w:rsidDel="00C00DDA">
          <w:rPr>
            <w:noProof/>
            <w:webHidden/>
          </w:rPr>
          <w:tab/>
          <w:delText>229</w:delText>
        </w:r>
      </w:del>
    </w:p>
    <w:p w14:paraId="510E2A45" w14:textId="77777777" w:rsidR="00182A67" w:rsidDel="00C00DDA" w:rsidRDefault="00182A67">
      <w:pPr>
        <w:pStyle w:val="TOC2"/>
        <w:tabs>
          <w:tab w:val="right" w:leader="dot" w:pos="9350"/>
        </w:tabs>
        <w:rPr>
          <w:del w:id="1605" w:author="Gerard" w:date="2015-04-08T21:50:00Z"/>
          <w:rFonts w:asciiTheme="minorHAnsi" w:eastAsiaTheme="minorEastAsia" w:hAnsiTheme="minorHAnsi" w:cstheme="minorBidi"/>
          <w:smallCaps w:val="0"/>
          <w:noProof/>
          <w:sz w:val="22"/>
          <w:szCs w:val="22"/>
        </w:rPr>
      </w:pPr>
      <w:del w:id="1606" w:author="Gerard" w:date="2015-04-08T21:50:00Z">
        <w:r w:rsidRPr="00C00DDA" w:rsidDel="00C00DDA">
          <w:rPr>
            <w:noProof/>
            <w:rPrChange w:id="1607" w:author="Gerard" w:date="2015-04-08T21:50:00Z">
              <w:rPr>
                <w:rStyle w:val="Hyperlink"/>
                <w:noProof/>
              </w:rPr>
            </w:rPrChange>
          </w:rPr>
          <w:delText>8.2. Debugging a Model</w:delText>
        </w:r>
        <w:r w:rsidDel="00C00DDA">
          <w:rPr>
            <w:noProof/>
            <w:webHidden/>
          </w:rPr>
          <w:tab/>
          <w:delText>230</w:delText>
        </w:r>
      </w:del>
    </w:p>
    <w:p w14:paraId="27787A66" w14:textId="77777777" w:rsidR="00182A67" w:rsidDel="00C00DDA" w:rsidRDefault="00182A67">
      <w:pPr>
        <w:pStyle w:val="TOC2"/>
        <w:tabs>
          <w:tab w:val="right" w:leader="dot" w:pos="9350"/>
        </w:tabs>
        <w:rPr>
          <w:del w:id="1608" w:author="Gerard" w:date="2015-04-08T21:50:00Z"/>
          <w:rFonts w:asciiTheme="minorHAnsi" w:eastAsiaTheme="minorEastAsia" w:hAnsiTheme="minorHAnsi" w:cstheme="minorBidi"/>
          <w:smallCaps w:val="0"/>
          <w:noProof/>
          <w:sz w:val="22"/>
          <w:szCs w:val="22"/>
        </w:rPr>
      </w:pPr>
      <w:del w:id="1609" w:author="Gerard" w:date="2015-04-08T21:50:00Z">
        <w:r w:rsidRPr="00C00DDA" w:rsidDel="00C00DDA">
          <w:rPr>
            <w:noProof/>
            <w:rPrChange w:id="1610" w:author="Gerard" w:date="2015-04-08T21:50:00Z">
              <w:rPr>
                <w:rStyle w:val="Hyperlink"/>
                <w:noProof/>
              </w:rPr>
            </w:rPrChange>
          </w:rPr>
          <w:delText>8.3. Common Issues</w:delText>
        </w:r>
        <w:r w:rsidDel="00C00DDA">
          <w:rPr>
            <w:noProof/>
            <w:webHidden/>
          </w:rPr>
          <w:tab/>
          <w:delText>230</w:delText>
        </w:r>
      </w:del>
    </w:p>
    <w:p w14:paraId="53FC7305" w14:textId="77777777" w:rsidR="00182A67" w:rsidDel="00C00DDA" w:rsidRDefault="00182A67">
      <w:pPr>
        <w:pStyle w:val="TOC3"/>
        <w:tabs>
          <w:tab w:val="right" w:leader="dot" w:pos="9350"/>
        </w:tabs>
        <w:rPr>
          <w:del w:id="1611" w:author="Gerard" w:date="2015-04-08T21:50:00Z"/>
          <w:rFonts w:asciiTheme="minorHAnsi" w:eastAsiaTheme="minorEastAsia" w:hAnsiTheme="minorHAnsi" w:cstheme="minorBidi"/>
          <w:i w:val="0"/>
          <w:iCs w:val="0"/>
          <w:noProof/>
          <w:sz w:val="22"/>
          <w:szCs w:val="22"/>
        </w:rPr>
      </w:pPr>
      <w:del w:id="1612" w:author="Gerard" w:date="2015-04-08T21:50:00Z">
        <w:r w:rsidRPr="00C00DDA" w:rsidDel="00C00DDA">
          <w:rPr>
            <w:noProof/>
            <w:rPrChange w:id="1613" w:author="Gerard" w:date="2015-04-08T21:50:00Z">
              <w:rPr>
                <w:rStyle w:val="Hyperlink"/>
                <w:noProof/>
              </w:rPr>
            </w:rPrChange>
          </w:rPr>
          <w:delText>8.3.1. Inverted elements</w:delText>
        </w:r>
        <w:r w:rsidDel="00C00DDA">
          <w:rPr>
            <w:noProof/>
            <w:webHidden/>
          </w:rPr>
          <w:tab/>
          <w:delText>230</w:delText>
        </w:r>
      </w:del>
    </w:p>
    <w:p w14:paraId="16D56A19" w14:textId="77777777" w:rsidR="00182A67" w:rsidDel="00C00DDA" w:rsidRDefault="00182A67">
      <w:pPr>
        <w:pStyle w:val="TOC4"/>
        <w:tabs>
          <w:tab w:val="right" w:leader="dot" w:pos="9350"/>
        </w:tabs>
        <w:rPr>
          <w:del w:id="1614" w:author="Gerard" w:date="2015-04-08T21:50:00Z"/>
          <w:rFonts w:asciiTheme="minorHAnsi" w:eastAsiaTheme="minorEastAsia" w:hAnsiTheme="minorHAnsi" w:cstheme="minorBidi"/>
          <w:noProof/>
          <w:sz w:val="22"/>
          <w:szCs w:val="22"/>
        </w:rPr>
      </w:pPr>
      <w:del w:id="1615" w:author="Gerard" w:date="2015-04-08T21:50:00Z">
        <w:r w:rsidRPr="00C00DDA" w:rsidDel="00C00DDA">
          <w:rPr>
            <w:noProof/>
            <w:rPrChange w:id="1616" w:author="Gerard" w:date="2015-04-08T21:50:00Z">
              <w:rPr>
                <w:rStyle w:val="Hyperlink"/>
                <w:noProof/>
              </w:rPr>
            </w:rPrChange>
          </w:rPr>
          <w:delText>8.3.1.1. Material instability</w:delText>
        </w:r>
        <w:r w:rsidDel="00C00DDA">
          <w:rPr>
            <w:noProof/>
            <w:webHidden/>
          </w:rPr>
          <w:tab/>
          <w:delText>231</w:delText>
        </w:r>
      </w:del>
    </w:p>
    <w:p w14:paraId="14540E69" w14:textId="77777777" w:rsidR="00182A67" w:rsidDel="00C00DDA" w:rsidRDefault="00182A67">
      <w:pPr>
        <w:pStyle w:val="TOC4"/>
        <w:tabs>
          <w:tab w:val="right" w:leader="dot" w:pos="9350"/>
        </w:tabs>
        <w:rPr>
          <w:del w:id="1617" w:author="Gerard" w:date="2015-04-08T21:50:00Z"/>
          <w:rFonts w:asciiTheme="minorHAnsi" w:eastAsiaTheme="minorEastAsia" w:hAnsiTheme="minorHAnsi" w:cstheme="minorBidi"/>
          <w:noProof/>
          <w:sz w:val="22"/>
          <w:szCs w:val="22"/>
        </w:rPr>
      </w:pPr>
      <w:del w:id="1618" w:author="Gerard" w:date="2015-04-08T21:50:00Z">
        <w:r w:rsidRPr="00C00DDA" w:rsidDel="00C00DDA">
          <w:rPr>
            <w:noProof/>
            <w:rPrChange w:id="1619" w:author="Gerard" w:date="2015-04-08T21:50:00Z">
              <w:rPr>
                <w:rStyle w:val="Hyperlink"/>
                <w:noProof/>
              </w:rPr>
            </w:rPrChange>
          </w:rPr>
          <w:delText>8.3.1.2. Time step too large</w:delText>
        </w:r>
        <w:r w:rsidDel="00C00DDA">
          <w:rPr>
            <w:noProof/>
            <w:webHidden/>
          </w:rPr>
          <w:tab/>
          <w:delText>231</w:delText>
        </w:r>
      </w:del>
    </w:p>
    <w:p w14:paraId="77B99700" w14:textId="77777777" w:rsidR="00182A67" w:rsidDel="00C00DDA" w:rsidRDefault="00182A67">
      <w:pPr>
        <w:pStyle w:val="TOC4"/>
        <w:tabs>
          <w:tab w:val="right" w:leader="dot" w:pos="9350"/>
        </w:tabs>
        <w:rPr>
          <w:del w:id="1620" w:author="Gerard" w:date="2015-04-08T21:50:00Z"/>
          <w:rFonts w:asciiTheme="minorHAnsi" w:eastAsiaTheme="minorEastAsia" w:hAnsiTheme="minorHAnsi" w:cstheme="minorBidi"/>
          <w:noProof/>
          <w:sz w:val="22"/>
          <w:szCs w:val="22"/>
        </w:rPr>
      </w:pPr>
      <w:del w:id="1621" w:author="Gerard" w:date="2015-04-08T21:50:00Z">
        <w:r w:rsidRPr="00C00DDA" w:rsidDel="00C00DDA">
          <w:rPr>
            <w:noProof/>
            <w:rPrChange w:id="1622" w:author="Gerard" w:date="2015-04-08T21:50:00Z">
              <w:rPr>
                <w:rStyle w:val="Hyperlink"/>
                <w:noProof/>
              </w:rPr>
            </w:rPrChange>
          </w:rPr>
          <w:delText>8.3.1.3. Elements too distorted</w:delText>
        </w:r>
        <w:r w:rsidDel="00C00DDA">
          <w:rPr>
            <w:noProof/>
            <w:webHidden/>
          </w:rPr>
          <w:tab/>
          <w:delText>231</w:delText>
        </w:r>
      </w:del>
    </w:p>
    <w:p w14:paraId="25E2D86F" w14:textId="77777777" w:rsidR="00182A67" w:rsidDel="00C00DDA" w:rsidRDefault="00182A67">
      <w:pPr>
        <w:pStyle w:val="TOC4"/>
        <w:tabs>
          <w:tab w:val="right" w:leader="dot" w:pos="9350"/>
        </w:tabs>
        <w:rPr>
          <w:del w:id="1623" w:author="Gerard" w:date="2015-04-08T21:50:00Z"/>
          <w:rFonts w:asciiTheme="minorHAnsi" w:eastAsiaTheme="minorEastAsia" w:hAnsiTheme="minorHAnsi" w:cstheme="minorBidi"/>
          <w:noProof/>
          <w:sz w:val="22"/>
          <w:szCs w:val="22"/>
        </w:rPr>
      </w:pPr>
      <w:del w:id="1624" w:author="Gerard" w:date="2015-04-08T21:50:00Z">
        <w:r w:rsidRPr="00C00DDA" w:rsidDel="00C00DDA">
          <w:rPr>
            <w:noProof/>
            <w:rPrChange w:id="1625" w:author="Gerard" w:date="2015-04-08T21:50:00Z">
              <w:rPr>
                <w:rStyle w:val="Hyperlink"/>
                <w:noProof/>
              </w:rPr>
            </w:rPrChange>
          </w:rPr>
          <w:delText>8.3.1.4. Shells are too thick</w:delText>
        </w:r>
        <w:r w:rsidDel="00C00DDA">
          <w:rPr>
            <w:noProof/>
            <w:webHidden/>
          </w:rPr>
          <w:tab/>
          <w:delText>231</w:delText>
        </w:r>
      </w:del>
    </w:p>
    <w:p w14:paraId="0A95D080" w14:textId="77777777" w:rsidR="00182A67" w:rsidDel="00C00DDA" w:rsidRDefault="00182A67">
      <w:pPr>
        <w:pStyle w:val="TOC4"/>
        <w:tabs>
          <w:tab w:val="right" w:leader="dot" w:pos="9350"/>
        </w:tabs>
        <w:rPr>
          <w:del w:id="1626" w:author="Gerard" w:date="2015-04-08T21:50:00Z"/>
          <w:rFonts w:asciiTheme="minorHAnsi" w:eastAsiaTheme="minorEastAsia" w:hAnsiTheme="minorHAnsi" w:cstheme="minorBidi"/>
          <w:noProof/>
          <w:sz w:val="22"/>
          <w:szCs w:val="22"/>
        </w:rPr>
      </w:pPr>
      <w:del w:id="1627" w:author="Gerard" w:date="2015-04-08T21:50:00Z">
        <w:r w:rsidRPr="00C00DDA" w:rsidDel="00C00DDA">
          <w:rPr>
            <w:noProof/>
            <w:rPrChange w:id="1628" w:author="Gerard" w:date="2015-04-08T21:50:00Z">
              <w:rPr>
                <w:rStyle w:val="Hyperlink"/>
                <w:noProof/>
              </w:rPr>
            </w:rPrChange>
          </w:rPr>
          <w:delText>8.3.1.5. Rigid body modes</w:delText>
        </w:r>
        <w:r w:rsidDel="00C00DDA">
          <w:rPr>
            <w:noProof/>
            <w:webHidden/>
          </w:rPr>
          <w:tab/>
          <w:delText>231</w:delText>
        </w:r>
      </w:del>
    </w:p>
    <w:p w14:paraId="306C7E7D" w14:textId="77777777" w:rsidR="00182A67" w:rsidDel="00C00DDA" w:rsidRDefault="00182A67">
      <w:pPr>
        <w:pStyle w:val="TOC3"/>
        <w:tabs>
          <w:tab w:val="right" w:leader="dot" w:pos="9350"/>
        </w:tabs>
        <w:rPr>
          <w:del w:id="1629" w:author="Gerard" w:date="2015-04-08T21:50:00Z"/>
          <w:rFonts w:asciiTheme="minorHAnsi" w:eastAsiaTheme="minorEastAsia" w:hAnsiTheme="minorHAnsi" w:cstheme="minorBidi"/>
          <w:i w:val="0"/>
          <w:iCs w:val="0"/>
          <w:noProof/>
          <w:sz w:val="22"/>
          <w:szCs w:val="22"/>
        </w:rPr>
      </w:pPr>
      <w:del w:id="1630" w:author="Gerard" w:date="2015-04-08T21:50:00Z">
        <w:r w:rsidRPr="00C00DDA" w:rsidDel="00C00DDA">
          <w:rPr>
            <w:noProof/>
            <w:rPrChange w:id="1631" w:author="Gerard" w:date="2015-04-08T21:50:00Z">
              <w:rPr>
                <w:rStyle w:val="Hyperlink"/>
                <w:noProof/>
              </w:rPr>
            </w:rPrChange>
          </w:rPr>
          <w:delText>8.3.2. Failure to converge</w:delText>
        </w:r>
        <w:r w:rsidDel="00C00DDA">
          <w:rPr>
            <w:noProof/>
            <w:webHidden/>
          </w:rPr>
          <w:tab/>
          <w:delText>231</w:delText>
        </w:r>
      </w:del>
    </w:p>
    <w:p w14:paraId="4D3D5FE5" w14:textId="77777777" w:rsidR="00182A67" w:rsidDel="00C00DDA" w:rsidRDefault="00182A67">
      <w:pPr>
        <w:pStyle w:val="TOC4"/>
        <w:tabs>
          <w:tab w:val="right" w:leader="dot" w:pos="9350"/>
        </w:tabs>
        <w:rPr>
          <w:del w:id="1632" w:author="Gerard" w:date="2015-04-08T21:50:00Z"/>
          <w:rFonts w:asciiTheme="minorHAnsi" w:eastAsiaTheme="minorEastAsia" w:hAnsiTheme="minorHAnsi" w:cstheme="minorBidi"/>
          <w:noProof/>
          <w:sz w:val="22"/>
          <w:szCs w:val="22"/>
        </w:rPr>
      </w:pPr>
      <w:del w:id="1633" w:author="Gerard" w:date="2015-04-08T21:50:00Z">
        <w:r w:rsidRPr="00C00DDA" w:rsidDel="00C00DDA">
          <w:rPr>
            <w:noProof/>
            <w:rPrChange w:id="1634" w:author="Gerard" w:date="2015-04-08T21:50:00Z">
              <w:rPr>
                <w:rStyle w:val="Hyperlink"/>
                <w:noProof/>
              </w:rPr>
            </w:rPrChange>
          </w:rPr>
          <w:delText>8.3.2.1. No loads applied</w:delText>
        </w:r>
        <w:r w:rsidDel="00C00DDA">
          <w:rPr>
            <w:noProof/>
            <w:webHidden/>
          </w:rPr>
          <w:tab/>
          <w:delText>232</w:delText>
        </w:r>
      </w:del>
    </w:p>
    <w:p w14:paraId="4694AFE7" w14:textId="77777777" w:rsidR="00182A67" w:rsidDel="00C00DDA" w:rsidRDefault="00182A67">
      <w:pPr>
        <w:pStyle w:val="TOC4"/>
        <w:tabs>
          <w:tab w:val="right" w:leader="dot" w:pos="9350"/>
        </w:tabs>
        <w:rPr>
          <w:del w:id="1635" w:author="Gerard" w:date="2015-04-08T21:50:00Z"/>
          <w:rFonts w:asciiTheme="minorHAnsi" w:eastAsiaTheme="minorEastAsia" w:hAnsiTheme="minorHAnsi" w:cstheme="minorBidi"/>
          <w:noProof/>
          <w:sz w:val="22"/>
          <w:szCs w:val="22"/>
        </w:rPr>
      </w:pPr>
      <w:del w:id="1636" w:author="Gerard" w:date="2015-04-08T21:50:00Z">
        <w:r w:rsidRPr="00C00DDA" w:rsidDel="00C00DDA">
          <w:rPr>
            <w:noProof/>
            <w:rPrChange w:id="1637" w:author="Gerard" w:date="2015-04-08T21:50:00Z">
              <w:rPr>
                <w:rStyle w:val="Hyperlink"/>
                <w:noProof/>
              </w:rPr>
            </w:rPrChange>
          </w:rPr>
          <w:delText>8.3.2.2. Convergence Tolerance Too Tight</w:delText>
        </w:r>
        <w:r w:rsidDel="00C00DDA">
          <w:rPr>
            <w:noProof/>
            <w:webHidden/>
          </w:rPr>
          <w:tab/>
          <w:delText>232</w:delText>
        </w:r>
      </w:del>
    </w:p>
    <w:p w14:paraId="512D1758" w14:textId="77777777" w:rsidR="00182A67" w:rsidDel="00C00DDA" w:rsidRDefault="00182A67">
      <w:pPr>
        <w:pStyle w:val="TOC4"/>
        <w:tabs>
          <w:tab w:val="right" w:leader="dot" w:pos="9350"/>
        </w:tabs>
        <w:rPr>
          <w:del w:id="1638" w:author="Gerard" w:date="2015-04-08T21:50:00Z"/>
          <w:rFonts w:asciiTheme="minorHAnsi" w:eastAsiaTheme="minorEastAsia" w:hAnsiTheme="minorHAnsi" w:cstheme="minorBidi"/>
          <w:noProof/>
          <w:sz w:val="22"/>
          <w:szCs w:val="22"/>
        </w:rPr>
      </w:pPr>
      <w:del w:id="1639" w:author="Gerard" w:date="2015-04-08T21:50:00Z">
        <w:r w:rsidRPr="00C00DDA" w:rsidDel="00C00DDA">
          <w:rPr>
            <w:noProof/>
            <w:rPrChange w:id="1640" w:author="Gerard" w:date="2015-04-08T21:50:00Z">
              <w:rPr>
                <w:rStyle w:val="Hyperlink"/>
                <w:noProof/>
              </w:rPr>
            </w:rPrChange>
          </w:rPr>
          <w:delText>8.3.2.3. Forcing convergence</w:delText>
        </w:r>
        <w:r w:rsidDel="00C00DDA">
          <w:rPr>
            <w:noProof/>
            <w:webHidden/>
          </w:rPr>
          <w:tab/>
          <w:delText>232</w:delText>
        </w:r>
      </w:del>
    </w:p>
    <w:p w14:paraId="49E5706C" w14:textId="77777777" w:rsidR="00182A67" w:rsidDel="00C00DDA" w:rsidRDefault="00182A67">
      <w:pPr>
        <w:pStyle w:val="TOC4"/>
        <w:tabs>
          <w:tab w:val="right" w:leader="dot" w:pos="9350"/>
        </w:tabs>
        <w:rPr>
          <w:del w:id="1641" w:author="Gerard" w:date="2015-04-08T21:50:00Z"/>
          <w:rFonts w:asciiTheme="minorHAnsi" w:eastAsiaTheme="minorEastAsia" w:hAnsiTheme="minorHAnsi" w:cstheme="minorBidi"/>
          <w:noProof/>
          <w:sz w:val="22"/>
          <w:szCs w:val="22"/>
        </w:rPr>
      </w:pPr>
      <w:del w:id="1642" w:author="Gerard" w:date="2015-04-08T21:50:00Z">
        <w:r w:rsidRPr="00C00DDA" w:rsidDel="00C00DDA">
          <w:rPr>
            <w:noProof/>
            <w:rPrChange w:id="1643" w:author="Gerard" w:date="2015-04-08T21:50:00Z">
              <w:rPr>
                <w:rStyle w:val="Hyperlink"/>
                <w:noProof/>
              </w:rPr>
            </w:rPrChange>
          </w:rPr>
          <w:delText>8.3.2.4. Problems due to Contact</w:delText>
        </w:r>
        <w:r w:rsidDel="00C00DDA">
          <w:rPr>
            <w:noProof/>
            <w:webHidden/>
          </w:rPr>
          <w:tab/>
          <w:delText>233</w:delText>
        </w:r>
      </w:del>
    </w:p>
    <w:p w14:paraId="0216B6D4" w14:textId="77777777" w:rsidR="00182A67" w:rsidDel="00C00DDA" w:rsidRDefault="00182A67">
      <w:pPr>
        <w:pStyle w:val="TOC2"/>
        <w:tabs>
          <w:tab w:val="right" w:leader="dot" w:pos="9350"/>
        </w:tabs>
        <w:rPr>
          <w:del w:id="1644" w:author="Gerard" w:date="2015-04-08T21:50:00Z"/>
          <w:rFonts w:asciiTheme="minorHAnsi" w:eastAsiaTheme="minorEastAsia" w:hAnsiTheme="minorHAnsi" w:cstheme="minorBidi"/>
          <w:smallCaps w:val="0"/>
          <w:noProof/>
          <w:sz w:val="22"/>
          <w:szCs w:val="22"/>
        </w:rPr>
      </w:pPr>
      <w:del w:id="1645" w:author="Gerard" w:date="2015-04-08T21:50:00Z">
        <w:r w:rsidRPr="00C00DDA" w:rsidDel="00C00DDA">
          <w:rPr>
            <w:noProof/>
            <w:rPrChange w:id="1646" w:author="Gerard" w:date="2015-04-08T21:50:00Z">
              <w:rPr>
                <w:rStyle w:val="Hyperlink"/>
                <w:noProof/>
              </w:rPr>
            </w:rPrChange>
          </w:rPr>
          <w:delText>8.4. Guidelines for Contact Problems</w:delText>
        </w:r>
        <w:r w:rsidDel="00C00DDA">
          <w:rPr>
            <w:noProof/>
            <w:webHidden/>
          </w:rPr>
          <w:tab/>
          <w:delText>233</w:delText>
        </w:r>
      </w:del>
    </w:p>
    <w:p w14:paraId="3C70A374" w14:textId="77777777" w:rsidR="00182A67" w:rsidDel="00C00DDA" w:rsidRDefault="00182A67">
      <w:pPr>
        <w:pStyle w:val="TOC3"/>
        <w:tabs>
          <w:tab w:val="right" w:leader="dot" w:pos="9350"/>
        </w:tabs>
        <w:rPr>
          <w:del w:id="1647" w:author="Gerard" w:date="2015-04-08T21:50:00Z"/>
          <w:rFonts w:asciiTheme="minorHAnsi" w:eastAsiaTheme="minorEastAsia" w:hAnsiTheme="minorHAnsi" w:cstheme="minorBidi"/>
          <w:i w:val="0"/>
          <w:iCs w:val="0"/>
          <w:noProof/>
          <w:sz w:val="22"/>
          <w:szCs w:val="22"/>
        </w:rPr>
      </w:pPr>
      <w:del w:id="1648" w:author="Gerard" w:date="2015-04-08T21:50:00Z">
        <w:r w:rsidRPr="00C00DDA" w:rsidDel="00C00DDA">
          <w:rPr>
            <w:noProof/>
            <w:rPrChange w:id="1649" w:author="Gerard" w:date="2015-04-08T21:50:00Z">
              <w:rPr>
                <w:rStyle w:val="Hyperlink"/>
                <w:noProof/>
              </w:rPr>
            </w:rPrChange>
          </w:rPr>
          <w:delText>8.4.1. The penalty method</w:delText>
        </w:r>
        <w:r w:rsidDel="00C00DDA">
          <w:rPr>
            <w:noProof/>
            <w:webHidden/>
          </w:rPr>
          <w:tab/>
          <w:delText>233</w:delText>
        </w:r>
      </w:del>
    </w:p>
    <w:p w14:paraId="483B7B13" w14:textId="77777777" w:rsidR="00182A67" w:rsidDel="00C00DDA" w:rsidRDefault="00182A67">
      <w:pPr>
        <w:pStyle w:val="TOC3"/>
        <w:tabs>
          <w:tab w:val="right" w:leader="dot" w:pos="9350"/>
        </w:tabs>
        <w:rPr>
          <w:del w:id="1650" w:author="Gerard" w:date="2015-04-08T21:50:00Z"/>
          <w:rFonts w:asciiTheme="minorHAnsi" w:eastAsiaTheme="minorEastAsia" w:hAnsiTheme="minorHAnsi" w:cstheme="minorBidi"/>
          <w:i w:val="0"/>
          <w:iCs w:val="0"/>
          <w:noProof/>
          <w:sz w:val="22"/>
          <w:szCs w:val="22"/>
        </w:rPr>
      </w:pPr>
      <w:del w:id="1651" w:author="Gerard" w:date="2015-04-08T21:50:00Z">
        <w:r w:rsidRPr="00C00DDA" w:rsidDel="00C00DDA">
          <w:rPr>
            <w:noProof/>
            <w:rPrChange w:id="1652" w:author="Gerard" w:date="2015-04-08T21:50:00Z">
              <w:rPr>
                <w:rStyle w:val="Hyperlink"/>
                <w:noProof/>
              </w:rPr>
            </w:rPrChange>
          </w:rPr>
          <w:delText>8.4.2. Augmented Lagrangian Method</w:delText>
        </w:r>
        <w:r w:rsidDel="00C00DDA">
          <w:rPr>
            <w:noProof/>
            <w:webHidden/>
          </w:rPr>
          <w:tab/>
          <w:delText>233</w:delText>
        </w:r>
      </w:del>
    </w:p>
    <w:p w14:paraId="2CED61E5" w14:textId="77777777" w:rsidR="00182A67" w:rsidDel="00C00DDA" w:rsidRDefault="00182A67">
      <w:pPr>
        <w:pStyle w:val="TOC3"/>
        <w:tabs>
          <w:tab w:val="right" w:leader="dot" w:pos="9350"/>
        </w:tabs>
        <w:rPr>
          <w:del w:id="1653" w:author="Gerard" w:date="2015-04-08T21:50:00Z"/>
          <w:rFonts w:asciiTheme="minorHAnsi" w:eastAsiaTheme="minorEastAsia" w:hAnsiTheme="minorHAnsi" w:cstheme="minorBidi"/>
          <w:i w:val="0"/>
          <w:iCs w:val="0"/>
          <w:noProof/>
          <w:sz w:val="22"/>
          <w:szCs w:val="22"/>
        </w:rPr>
      </w:pPr>
      <w:del w:id="1654" w:author="Gerard" w:date="2015-04-08T21:50:00Z">
        <w:r w:rsidRPr="00C00DDA" w:rsidDel="00C00DDA">
          <w:rPr>
            <w:noProof/>
            <w:rPrChange w:id="1655" w:author="Gerard" w:date="2015-04-08T21:50:00Z">
              <w:rPr>
                <w:rStyle w:val="Hyperlink"/>
                <w:noProof/>
              </w:rPr>
            </w:rPrChange>
          </w:rPr>
          <w:delText>8.4.3. Initial Separation</w:delText>
        </w:r>
        <w:r w:rsidDel="00C00DDA">
          <w:rPr>
            <w:noProof/>
            <w:webHidden/>
          </w:rPr>
          <w:tab/>
          <w:delText>234</w:delText>
        </w:r>
      </w:del>
    </w:p>
    <w:p w14:paraId="29D14770" w14:textId="77777777" w:rsidR="00182A67" w:rsidDel="00C00DDA" w:rsidRDefault="00182A67">
      <w:pPr>
        <w:pStyle w:val="TOC2"/>
        <w:tabs>
          <w:tab w:val="right" w:leader="dot" w:pos="9350"/>
        </w:tabs>
        <w:rPr>
          <w:del w:id="1656" w:author="Gerard" w:date="2015-04-08T21:50:00Z"/>
          <w:rFonts w:asciiTheme="minorHAnsi" w:eastAsiaTheme="minorEastAsia" w:hAnsiTheme="minorHAnsi" w:cstheme="minorBidi"/>
          <w:smallCaps w:val="0"/>
          <w:noProof/>
          <w:sz w:val="22"/>
          <w:szCs w:val="22"/>
        </w:rPr>
      </w:pPr>
      <w:del w:id="1657" w:author="Gerard" w:date="2015-04-08T21:50:00Z">
        <w:r w:rsidRPr="00C00DDA" w:rsidDel="00C00DDA">
          <w:rPr>
            <w:noProof/>
            <w:rPrChange w:id="1658" w:author="Gerard" w:date="2015-04-08T21:50:00Z">
              <w:rPr>
                <w:rStyle w:val="Hyperlink"/>
                <w:noProof/>
              </w:rPr>
            </w:rPrChange>
          </w:rPr>
          <w:delText>8.5. Guidelines for Multiphasic Analyses</w:delText>
        </w:r>
        <w:r w:rsidDel="00C00DDA">
          <w:rPr>
            <w:noProof/>
            <w:webHidden/>
          </w:rPr>
          <w:tab/>
          <w:delText>234</w:delText>
        </w:r>
      </w:del>
    </w:p>
    <w:p w14:paraId="5CAE64D5" w14:textId="77777777" w:rsidR="00182A67" w:rsidDel="00C00DDA" w:rsidRDefault="00182A67">
      <w:pPr>
        <w:pStyle w:val="TOC3"/>
        <w:tabs>
          <w:tab w:val="right" w:leader="dot" w:pos="9350"/>
        </w:tabs>
        <w:rPr>
          <w:del w:id="1659" w:author="Gerard" w:date="2015-04-08T21:50:00Z"/>
          <w:rFonts w:asciiTheme="minorHAnsi" w:eastAsiaTheme="minorEastAsia" w:hAnsiTheme="minorHAnsi" w:cstheme="minorBidi"/>
          <w:i w:val="0"/>
          <w:iCs w:val="0"/>
          <w:noProof/>
          <w:sz w:val="22"/>
          <w:szCs w:val="22"/>
        </w:rPr>
      </w:pPr>
      <w:del w:id="1660" w:author="Gerard" w:date="2015-04-08T21:50:00Z">
        <w:r w:rsidRPr="00C00DDA" w:rsidDel="00C00DDA">
          <w:rPr>
            <w:noProof/>
            <w:rPrChange w:id="1661" w:author="Gerard" w:date="2015-04-08T21:50:00Z">
              <w:rPr>
                <w:rStyle w:val="Hyperlink"/>
                <w:noProof/>
              </w:rPr>
            </w:rPrChange>
          </w:rPr>
          <w:delText>8.5.1. Initial State of Swelling</w:delText>
        </w:r>
        <w:r w:rsidDel="00C00DDA">
          <w:rPr>
            <w:noProof/>
            <w:webHidden/>
          </w:rPr>
          <w:tab/>
          <w:delText>234</w:delText>
        </w:r>
      </w:del>
    </w:p>
    <w:p w14:paraId="295F34B8" w14:textId="77777777" w:rsidR="00182A67" w:rsidDel="00C00DDA" w:rsidRDefault="00182A67">
      <w:pPr>
        <w:pStyle w:val="TOC3"/>
        <w:tabs>
          <w:tab w:val="right" w:leader="dot" w:pos="9350"/>
        </w:tabs>
        <w:rPr>
          <w:del w:id="1662" w:author="Gerard" w:date="2015-04-08T21:50:00Z"/>
          <w:rFonts w:asciiTheme="minorHAnsi" w:eastAsiaTheme="minorEastAsia" w:hAnsiTheme="minorHAnsi" w:cstheme="minorBidi"/>
          <w:i w:val="0"/>
          <w:iCs w:val="0"/>
          <w:noProof/>
          <w:sz w:val="22"/>
          <w:szCs w:val="22"/>
        </w:rPr>
      </w:pPr>
      <w:del w:id="1663" w:author="Gerard" w:date="2015-04-08T21:50:00Z">
        <w:r w:rsidRPr="00C00DDA" w:rsidDel="00C00DDA">
          <w:rPr>
            <w:noProof/>
            <w:rPrChange w:id="1664" w:author="Gerard" w:date="2015-04-08T21:50:00Z">
              <w:rPr>
                <w:rStyle w:val="Hyperlink"/>
                <w:noProof/>
              </w:rPr>
            </w:rPrChange>
          </w:rPr>
          <w:delText>8.5.2. Prescribed Boundary Conditions</w:delText>
        </w:r>
        <w:r w:rsidDel="00C00DDA">
          <w:rPr>
            <w:noProof/>
            <w:webHidden/>
          </w:rPr>
          <w:tab/>
          <w:delText>235</w:delText>
        </w:r>
      </w:del>
    </w:p>
    <w:p w14:paraId="44763B8E" w14:textId="77777777" w:rsidR="00182A67" w:rsidDel="00C00DDA" w:rsidRDefault="00182A67">
      <w:pPr>
        <w:pStyle w:val="TOC3"/>
        <w:tabs>
          <w:tab w:val="right" w:leader="dot" w:pos="9350"/>
        </w:tabs>
        <w:rPr>
          <w:del w:id="1665" w:author="Gerard" w:date="2015-04-08T21:50:00Z"/>
          <w:rFonts w:asciiTheme="minorHAnsi" w:eastAsiaTheme="minorEastAsia" w:hAnsiTheme="minorHAnsi" w:cstheme="minorBidi"/>
          <w:i w:val="0"/>
          <w:iCs w:val="0"/>
          <w:noProof/>
          <w:sz w:val="22"/>
          <w:szCs w:val="22"/>
        </w:rPr>
      </w:pPr>
      <w:del w:id="1666" w:author="Gerard" w:date="2015-04-08T21:50:00Z">
        <w:r w:rsidRPr="00C00DDA" w:rsidDel="00C00DDA">
          <w:rPr>
            <w:noProof/>
            <w:rPrChange w:id="1667" w:author="Gerard" w:date="2015-04-08T21:50:00Z">
              <w:rPr>
                <w:rStyle w:val="Hyperlink"/>
                <w:noProof/>
              </w:rPr>
            </w:rPrChange>
          </w:rPr>
          <w:delText>8.5.3. Prescribed Initial Conditions</w:delText>
        </w:r>
        <w:r w:rsidDel="00C00DDA">
          <w:rPr>
            <w:noProof/>
            <w:webHidden/>
          </w:rPr>
          <w:tab/>
          <w:delText>236</w:delText>
        </w:r>
      </w:del>
    </w:p>
    <w:p w14:paraId="06D77FB8" w14:textId="77777777" w:rsidR="00182A67" w:rsidDel="00C00DDA" w:rsidRDefault="00182A67">
      <w:pPr>
        <w:pStyle w:val="TOC3"/>
        <w:tabs>
          <w:tab w:val="right" w:leader="dot" w:pos="9350"/>
        </w:tabs>
        <w:rPr>
          <w:del w:id="1668" w:author="Gerard" w:date="2015-04-08T21:50:00Z"/>
          <w:rFonts w:asciiTheme="minorHAnsi" w:eastAsiaTheme="minorEastAsia" w:hAnsiTheme="minorHAnsi" w:cstheme="minorBidi"/>
          <w:i w:val="0"/>
          <w:iCs w:val="0"/>
          <w:noProof/>
          <w:sz w:val="22"/>
          <w:szCs w:val="22"/>
        </w:rPr>
      </w:pPr>
      <w:del w:id="1669" w:author="Gerard" w:date="2015-04-08T21:50:00Z">
        <w:r w:rsidRPr="00C00DDA" w:rsidDel="00C00DDA">
          <w:rPr>
            <w:noProof/>
            <w:rPrChange w:id="1670" w:author="Gerard" w:date="2015-04-08T21:50:00Z">
              <w:rPr>
                <w:rStyle w:val="Hyperlink"/>
                <w:noProof/>
              </w:rPr>
            </w:rPrChange>
          </w:rPr>
          <w:delText>8.5.4. Prescribed Effective Solute Flux</w:delText>
        </w:r>
        <w:r w:rsidDel="00C00DDA">
          <w:rPr>
            <w:noProof/>
            <w:webHidden/>
          </w:rPr>
          <w:tab/>
          <w:delText>236</w:delText>
        </w:r>
      </w:del>
    </w:p>
    <w:p w14:paraId="144B741D" w14:textId="77777777" w:rsidR="00182A67" w:rsidDel="00C00DDA" w:rsidRDefault="00182A67">
      <w:pPr>
        <w:pStyle w:val="TOC3"/>
        <w:tabs>
          <w:tab w:val="right" w:leader="dot" w:pos="9350"/>
        </w:tabs>
        <w:rPr>
          <w:del w:id="1671" w:author="Gerard" w:date="2015-04-08T21:50:00Z"/>
          <w:rFonts w:asciiTheme="minorHAnsi" w:eastAsiaTheme="minorEastAsia" w:hAnsiTheme="minorHAnsi" w:cstheme="minorBidi"/>
          <w:i w:val="0"/>
          <w:iCs w:val="0"/>
          <w:noProof/>
          <w:sz w:val="22"/>
          <w:szCs w:val="22"/>
        </w:rPr>
      </w:pPr>
      <w:del w:id="1672" w:author="Gerard" w:date="2015-04-08T21:50:00Z">
        <w:r w:rsidRPr="00C00DDA" w:rsidDel="00C00DDA">
          <w:rPr>
            <w:noProof/>
            <w:rPrChange w:id="1673" w:author="Gerard" w:date="2015-04-08T21:50:00Z">
              <w:rPr>
                <w:rStyle w:val="Hyperlink"/>
                <w:noProof/>
              </w:rPr>
            </w:rPrChange>
          </w:rPr>
          <w:delText>8.5.5. Prescribed Electric Current Density</w:delText>
        </w:r>
        <w:r w:rsidDel="00C00DDA">
          <w:rPr>
            <w:noProof/>
            <w:webHidden/>
          </w:rPr>
          <w:tab/>
          <w:delText>236</w:delText>
        </w:r>
      </w:del>
    </w:p>
    <w:p w14:paraId="2DB22DD7" w14:textId="77777777" w:rsidR="00182A67" w:rsidDel="00C00DDA" w:rsidRDefault="00182A67">
      <w:pPr>
        <w:pStyle w:val="TOC3"/>
        <w:tabs>
          <w:tab w:val="right" w:leader="dot" w:pos="9350"/>
        </w:tabs>
        <w:rPr>
          <w:del w:id="1674" w:author="Gerard" w:date="2015-04-08T21:50:00Z"/>
          <w:rFonts w:asciiTheme="minorHAnsi" w:eastAsiaTheme="minorEastAsia" w:hAnsiTheme="minorHAnsi" w:cstheme="minorBidi"/>
          <w:i w:val="0"/>
          <w:iCs w:val="0"/>
          <w:noProof/>
          <w:sz w:val="22"/>
          <w:szCs w:val="22"/>
        </w:rPr>
      </w:pPr>
      <w:del w:id="1675" w:author="Gerard" w:date="2015-04-08T21:50:00Z">
        <w:r w:rsidRPr="00C00DDA" w:rsidDel="00C00DDA">
          <w:rPr>
            <w:noProof/>
            <w:rPrChange w:id="1676" w:author="Gerard" w:date="2015-04-08T21:50:00Z">
              <w:rPr>
                <w:rStyle w:val="Hyperlink"/>
                <w:noProof/>
              </w:rPr>
            </w:rPrChange>
          </w:rPr>
          <w:delText>8.5.6. Electrical Grounding</w:delText>
        </w:r>
        <w:r w:rsidDel="00C00DDA">
          <w:rPr>
            <w:noProof/>
            <w:webHidden/>
          </w:rPr>
          <w:tab/>
          <w:delText>237</w:delText>
        </w:r>
      </w:del>
    </w:p>
    <w:p w14:paraId="27955884" w14:textId="77777777" w:rsidR="00182A67" w:rsidDel="00C00DDA" w:rsidRDefault="00182A67">
      <w:pPr>
        <w:pStyle w:val="TOC2"/>
        <w:tabs>
          <w:tab w:val="right" w:leader="dot" w:pos="9350"/>
        </w:tabs>
        <w:rPr>
          <w:del w:id="1677" w:author="Gerard" w:date="2015-04-08T21:50:00Z"/>
          <w:rFonts w:asciiTheme="minorHAnsi" w:eastAsiaTheme="minorEastAsia" w:hAnsiTheme="minorHAnsi" w:cstheme="minorBidi"/>
          <w:smallCaps w:val="0"/>
          <w:noProof/>
          <w:sz w:val="22"/>
          <w:szCs w:val="22"/>
        </w:rPr>
      </w:pPr>
      <w:del w:id="1678" w:author="Gerard" w:date="2015-04-08T21:50:00Z">
        <w:r w:rsidRPr="00C00DDA" w:rsidDel="00C00DDA">
          <w:rPr>
            <w:noProof/>
            <w:rPrChange w:id="1679" w:author="Gerard" w:date="2015-04-08T21:50:00Z">
              <w:rPr>
                <w:rStyle w:val="Hyperlink"/>
                <w:noProof/>
              </w:rPr>
            </w:rPrChange>
          </w:rPr>
          <w:delText>8.6. Understanding the Solution</w:delText>
        </w:r>
        <w:r w:rsidDel="00C00DDA">
          <w:rPr>
            <w:noProof/>
            <w:webHidden/>
          </w:rPr>
          <w:tab/>
          <w:delText>237</w:delText>
        </w:r>
      </w:del>
    </w:p>
    <w:p w14:paraId="27717767" w14:textId="77777777" w:rsidR="00182A67" w:rsidDel="00C00DDA" w:rsidRDefault="00182A67">
      <w:pPr>
        <w:pStyle w:val="TOC3"/>
        <w:tabs>
          <w:tab w:val="right" w:leader="dot" w:pos="9350"/>
        </w:tabs>
        <w:rPr>
          <w:del w:id="1680" w:author="Gerard" w:date="2015-04-08T21:50:00Z"/>
          <w:rFonts w:asciiTheme="minorHAnsi" w:eastAsiaTheme="minorEastAsia" w:hAnsiTheme="minorHAnsi" w:cstheme="minorBidi"/>
          <w:i w:val="0"/>
          <w:iCs w:val="0"/>
          <w:noProof/>
          <w:sz w:val="22"/>
          <w:szCs w:val="22"/>
        </w:rPr>
      </w:pPr>
      <w:del w:id="1681" w:author="Gerard" w:date="2015-04-08T21:50:00Z">
        <w:r w:rsidRPr="00C00DDA" w:rsidDel="00C00DDA">
          <w:rPr>
            <w:noProof/>
            <w:rPrChange w:id="1682" w:author="Gerard" w:date="2015-04-08T21:50:00Z">
              <w:rPr>
                <w:rStyle w:val="Hyperlink"/>
                <w:noProof/>
              </w:rPr>
            </w:rPrChange>
          </w:rPr>
          <w:delText>8.6.1. Mesh convergence</w:delText>
        </w:r>
        <w:r w:rsidDel="00C00DDA">
          <w:rPr>
            <w:noProof/>
            <w:webHidden/>
          </w:rPr>
          <w:tab/>
          <w:delText>237</w:delText>
        </w:r>
      </w:del>
    </w:p>
    <w:p w14:paraId="46FE6DC7" w14:textId="77777777" w:rsidR="00182A67" w:rsidDel="00C00DDA" w:rsidRDefault="00182A67">
      <w:pPr>
        <w:pStyle w:val="TOC3"/>
        <w:tabs>
          <w:tab w:val="right" w:leader="dot" w:pos="9350"/>
        </w:tabs>
        <w:rPr>
          <w:del w:id="1683" w:author="Gerard" w:date="2015-04-08T21:50:00Z"/>
          <w:rFonts w:asciiTheme="minorHAnsi" w:eastAsiaTheme="minorEastAsia" w:hAnsiTheme="minorHAnsi" w:cstheme="minorBidi"/>
          <w:i w:val="0"/>
          <w:iCs w:val="0"/>
          <w:noProof/>
          <w:sz w:val="22"/>
          <w:szCs w:val="22"/>
        </w:rPr>
      </w:pPr>
      <w:del w:id="1684" w:author="Gerard" w:date="2015-04-08T21:50:00Z">
        <w:r w:rsidRPr="00C00DDA" w:rsidDel="00C00DDA">
          <w:rPr>
            <w:noProof/>
            <w:rPrChange w:id="1685" w:author="Gerard" w:date="2015-04-08T21:50:00Z">
              <w:rPr>
                <w:rStyle w:val="Hyperlink"/>
                <w:noProof/>
              </w:rPr>
            </w:rPrChange>
          </w:rPr>
          <w:delText>8.6.2. Constraint enforcement</w:delText>
        </w:r>
        <w:r w:rsidDel="00C00DDA">
          <w:rPr>
            <w:noProof/>
            <w:webHidden/>
          </w:rPr>
          <w:tab/>
          <w:delText>237</w:delText>
        </w:r>
      </w:del>
    </w:p>
    <w:p w14:paraId="29C65073" w14:textId="77777777" w:rsidR="00182A67" w:rsidDel="00C00DDA" w:rsidRDefault="00182A67">
      <w:pPr>
        <w:pStyle w:val="TOC2"/>
        <w:tabs>
          <w:tab w:val="right" w:leader="dot" w:pos="9350"/>
        </w:tabs>
        <w:rPr>
          <w:del w:id="1686" w:author="Gerard" w:date="2015-04-08T21:50:00Z"/>
          <w:rFonts w:asciiTheme="minorHAnsi" w:eastAsiaTheme="minorEastAsia" w:hAnsiTheme="minorHAnsi" w:cstheme="minorBidi"/>
          <w:smallCaps w:val="0"/>
          <w:noProof/>
          <w:sz w:val="22"/>
          <w:szCs w:val="22"/>
        </w:rPr>
      </w:pPr>
      <w:del w:id="1687" w:author="Gerard" w:date="2015-04-08T21:50:00Z">
        <w:r w:rsidRPr="00C00DDA" w:rsidDel="00C00DDA">
          <w:rPr>
            <w:noProof/>
            <w:rPrChange w:id="1688" w:author="Gerard" w:date="2015-04-08T21:50:00Z">
              <w:rPr>
                <w:rStyle w:val="Hyperlink"/>
                <w:noProof/>
              </w:rPr>
            </w:rPrChange>
          </w:rPr>
          <w:delText>8.7. Limitations of FEBio</w:delText>
        </w:r>
        <w:r w:rsidDel="00C00DDA">
          <w:rPr>
            <w:noProof/>
            <w:webHidden/>
          </w:rPr>
          <w:tab/>
          <w:delText>238</w:delText>
        </w:r>
      </w:del>
    </w:p>
    <w:p w14:paraId="3809077F" w14:textId="77777777" w:rsidR="00182A67" w:rsidDel="00C00DDA" w:rsidRDefault="00182A67">
      <w:pPr>
        <w:pStyle w:val="TOC3"/>
        <w:tabs>
          <w:tab w:val="right" w:leader="dot" w:pos="9350"/>
        </w:tabs>
        <w:rPr>
          <w:del w:id="1689" w:author="Gerard" w:date="2015-04-08T21:50:00Z"/>
          <w:rFonts w:asciiTheme="minorHAnsi" w:eastAsiaTheme="minorEastAsia" w:hAnsiTheme="minorHAnsi" w:cstheme="minorBidi"/>
          <w:i w:val="0"/>
          <w:iCs w:val="0"/>
          <w:noProof/>
          <w:sz w:val="22"/>
          <w:szCs w:val="22"/>
        </w:rPr>
      </w:pPr>
      <w:del w:id="1690" w:author="Gerard" w:date="2015-04-08T21:50:00Z">
        <w:r w:rsidRPr="00C00DDA" w:rsidDel="00C00DDA">
          <w:rPr>
            <w:noProof/>
            <w:rPrChange w:id="1691" w:author="Gerard" w:date="2015-04-08T21:50:00Z">
              <w:rPr>
                <w:rStyle w:val="Hyperlink"/>
                <w:noProof/>
              </w:rPr>
            </w:rPrChange>
          </w:rPr>
          <w:delText>8.7.1. Geometrical instabilities</w:delText>
        </w:r>
        <w:r w:rsidDel="00C00DDA">
          <w:rPr>
            <w:noProof/>
            <w:webHidden/>
          </w:rPr>
          <w:tab/>
          <w:delText>238</w:delText>
        </w:r>
      </w:del>
    </w:p>
    <w:p w14:paraId="4D71640F" w14:textId="77777777" w:rsidR="00182A67" w:rsidDel="00C00DDA" w:rsidRDefault="00182A67">
      <w:pPr>
        <w:pStyle w:val="TOC3"/>
        <w:tabs>
          <w:tab w:val="right" w:leader="dot" w:pos="9350"/>
        </w:tabs>
        <w:rPr>
          <w:del w:id="1692" w:author="Gerard" w:date="2015-04-08T21:50:00Z"/>
          <w:rFonts w:asciiTheme="minorHAnsi" w:eastAsiaTheme="minorEastAsia" w:hAnsiTheme="minorHAnsi" w:cstheme="minorBidi"/>
          <w:i w:val="0"/>
          <w:iCs w:val="0"/>
          <w:noProof/>
          <w:sz w:val="22"/>
          <w:szCs w:val="22"/>
        </w:rPr>
      </w:pPr>
      <w:del w:id="1693" w:author="Gerard" w:date="2015-04-08T21:50:00Z">
        <w:r w:rsidRPr="00C00DDA" w:rsidDel="00C00DDA">
          <w:rPr>
            <w:noProof/>
            <w:rPrChange w:id="1694" w:author="Gerard" w:date="2015-04-08T21:50:00Z">
              <w:rPr>
                <w:rStyle w:val="Hyperlink"/>
                <w:noProof/>
              </w:rPr>
            </w:rPrChange>
          </w:rPr>
          <w:delText>8.7.2. Material instabilities</w:delText>
        </w:r>
        <w:r w:rsidDel="00C00DDA">
          <w:rPr>
            <w:noProof/>
            <w:webHidden/>
          </w:rPr>
          <w:tab/>
          <w:delText>238</w:delText>
        </w:r>
      </w:del>
    </w:p>
    <w:p w14:paraId="121873E3" w14:textId="77777777" w:rsidR="00182A67" w:rsidDel="00C00DDA" w:rsidRDefault="00182A67">
      <w:pPr>
        <w:pStyle w:val="TOC3"/>
        <w:tabs>
          <w:tab w:val="right" w:leader="dot" w:pos="9350"/>
        </w:tabs>
        <w:rPr>
          <w:del w:id="1695" w:author="Gerard" w:date="2015-04-08T21:50:00Z"/>
          <w:rFonts w:asciiTheme="minorHAnsi" w:eastAsiaTheme="minorEastAsia" w:hAnsiTheme="minorHAnsi" w:cstheme="minorBidi"/>
          <w:i w:val="0"/>
          <w:iCs w:val="0"/>
          <w:noProof/>
          <w:sz w:val="22"/>
          <w:szCs w:val="22"/>
        </w:rPr>
      </w:pPr>
      <w:del w:id="1696" w:author="Gerard" w:date="2015-04-08T21:50:00Z">
        <w:r w:rsidRPr="00C00DDA" w:rsidDel="00C00DDA">
          <w:rPr>
            <w:noProof/>
            <w:rPrChange w:id="1697" w:author="Gerard" w:date="2015-04-08T21:50:00Z">
              <w:rPr>
                <w:rStyle w:val="Hyperlink"/>
                <w:noProof/>
              </w:rPr>
            </w:rPrChange>
          </w:rPr>
          <w:delText>8.7.3. Remeshing</w:delText>
        </w:r>
        <w:r w:rsidDel="00C00DDA">
          <w:rPr>
            <w:noProof/>
            <w:webHidden/>
          </w:rPr>
          <w:tab/>
          <w:delText>238</w:delText>
        </w:r>
      </w:del>
    </w:p>
    <w:p w14:paraId="4F22762C" w14:textId="77777777" w:rsidR="00182A67" w:rsidDel="00C00DDA" w:rsidRDefault="00182A67">
      <w:pPr>
        <w:pStyle w:val="TOC3"/>
        <w:tabs>
          <w:tab w:val="right" w:leader="dot" w:pos="9350"/>
        </w:tabs>
        <w:rPr>
          <w:del w:id="1698" w:author="Gerard" w:date="2015-04-08T21:50:00Z"/>
          <w:rFonts w:asciiTheme="minorHAnsi" w:eastAsiaTheme="minorEastAsia" w:hAnsiTheme="minorHAnsi" w:cstheme="minorBidi"/>
          <w:i w:val="0"/>
          <w:iCs w:val="0"/>
          <w:noProof/>
          <w:sz w:val="22"/>
          <w:szCs w:val="22"/>
        </w:rPr>
      </w:pPr>
      <w:del w:id="1699" w:author="Gerard" w:date="2015-04-08T21:50:00Z">
        <w:r w:rsidRPr="00C00DDA" w:rsidDel="00C00DDA">
          <w:rPr>
            <w:noProof/>
            <w:rPrChange w:id="1700" w:author="Gerard" w:date="2015-04-08T21:50:00Z">
              <w:rPr>
                <w:rStyle w:val="Hyperlink"/>
                <w:noProof/>
              </w:rPr>
            </w:rPrChange>
          </w:rPr>
          <w:delText>8.7.4. Force-driven Problems</w:delText>
        </w:r>
        <w:r w:rsidDel="00C00DDA">
          <w:rPr>
            <w:noProof/>
            <w:webHidden/>
          </w:rPr>
          <w:tab/>
          <w:delText>239</w:delText>
        </w:r>
      </w:del>
    </w:p>
    <w:p w14:paraId="781C645A" w14:textId="77777777" w:rsidR="00182A67" w:rsidDel="00C00DDA" w:rsidRDefault="00182A67">
      <w:pPr>
        <w:pStyle w:val="TOC3"/>
        <w:tabs>
          <w:tab w:val="right" w:leader="dot" w:pos="9350"/>
        </w:tabs>
        <w:rPr>
          <w:del w:id="1701" w:author="Gerard" w:date="2015-04-08T21:50:00Z"/>
          <w:rFonts w:asciiTheme="minorHAnsi" w:eastAsiaTheme="minorEastAsia" w:hAnsiTheme="minorHAnsi" w:cstheme="minorBidi"/>
          <w:i w:val="0"/>
          <w:iCs w:val="0"/>
          <w:noProof/>
          <w:sz w:val="22"/>
          <w:szCs w:val="22"/>
        </w:rPr>
      </w:pPr>
      <w:del w:id="1702" w:author="Gerard" w:date="2015-04-08T21:50:00Z">
        <w:r w:rsidRPr="00C00DDA" w:rsidDel="00C00DDA">
          <w:rPr>
            <w:noProof/>
            <w:rPrChange w:id="1703" w:author="Gerard" w:date="2015-04-08T21:50:00Z">
              <w:rPr>
                <w:rStyle w:val="Hyperlink"/>
                <w:noProof/>
              </w:rPr>
            </w:rPrChange>
          </w:rPr>
          <w:delText>8.7.5. Solutions obtained on Multi-processor Machines</w:delText>
        </w:r>
        <w:r w:rsidDel="00C00DDA">
          <w:rPr>
            <w:noProof/>
            <w:webHidden/>
          </w:rPr>
          <w:tab/>
          <w:delText>239</w:delText>
        </w:r>
      </w:del>
    </w:p>
    <w:p w14:paraId="7442BFE3" w14:textId="77777777" w:rsidR="00182A67" w:rsidDel="00C00DDA" w:rsidRDefault="00182A67">
      <w:pPr>
        <w:pStyle w:val="TOC2"/>
        <w:tabs>
          <w:tab w:val="right" w:leader="dot" w:pos="9350"/>
        </w:tabs>
        <w:rPr>
          <w:del w:id="1704" w:author="Gerard" w:date="2015-04-08T21:50:00Z"/>
          <w:rFonts w:asciiTheme="minorHAnsi" w:eastAsiaTheme="minorEastAsia" w:hAnsiTheme="minorHAnsi" w:cstheme="minorBidi"/>
          <w:smallCaps w:val="0"/>
          <w:noProof/>
          <w:sz w:val="22"/>
          <w:szCs w:val="22"/>
        </w:rPr>
      </w:pPr>
      <w:del w:id="1705" w:author="Gerard" w:date="2015-04-08T21:50:00Z">
        <w:r w:rsidRPr="00C00DDA" w:rsidDel="00C00DDA">
          <w:rPr>
            <w:noProof/>
            <w:rPrChange w:id="1706" w:author="Gerard" w:date="2015-04-08T21:50:00Z">
              <w:rPr>
                <w:rStyle w:val="Hyperlink"/>
                <w:noProof/>
              </w:rPr>
            </w:rPrChange>
          </w:rPr>
          <w:delText>8.8. Where to Get More Help</w:delText>
        </w:r>
        <w:r w:rsidDel="00C00DDA">
          <w:rPr>
            <w:noProof/>
            <w:webHidden/>
          </w:rPr>
          <w:tab/>
          <w:delText>239</w:delText>
        </w:r>
      </w:del>
    </w:p>
    <w:p w14:paraId="3FC85695" w14:textId="77777777" w:rsidR="00182A67" w:rsidDel="00C00DDA" w:rsidRDefault="00182A67">
      <w:pPr>
        <w:pStyle w:val="TOC1"/>
        <w:tabs>
          <w:tab w:val="right" w:leader="dot" w:pos="9350"/>
        </w:tabs>
        <w:rPr>
          <w:del w:id="1707" w:author="Gerard" w:date="2015-04-08T21:50:00Z"/>
          <w:rFonts w:asciiTheme="minorHAnsi" w:eastAsiaTheme="minorEastAsia" w:hAnsiTheme="minorHAnsi" w:cstheme="minorBidi"/>
          <w:b w:val="0"/>
          <w:bCs w:val="0"/>
          <w:caps w:val="0"/>
          <w:noProof/>
          <w:sz w:val="22"/>
          <w:szCs w:val="22"/>
        </w:rPr>
      </w:pPr>
      <w:del w:id="1708" w:author="Gerard" w:date="2015-04-08T21:50:00Z">
        <w:r w:rsidRPr="00C00DDA" w:rsidDel="00C00DDA">
          <w:rPr>
            <w:noProof/>
            <w:rPrChange w:id="1709" w:author="Gerard" w:date="2015-04-08T21:50:00Z">
              <w:rPr>
                <w:rStyle w:val="Hyperlink"/>
                <w:noProof/>
              </w:rPr>
            </w:rPrChange>
          </w:rPr>
          <w:delText>Appendix A. Configuration File</w:delText>
        </w:r>
        <w:r w:rsidDel="00C00DDA">
          <w:rPr>
            <w:noProof/>
            <w:webHidden/>
          </w:rPr>
          <w:tab/>
          <w:delText>241</w:delText>
        </w:r>
      </w:del>
    </w:p>
    <w:p w14:paraId="03AE7A5C" w14:textId="77777777" w:rsidR="00182A67" w:rsidDel="00C00DDA" w:rsidRDefault="00182A67">
      <w:pPr>
        <w:pStyle w:val="TOC1"/>
        <w:tabs>
          <w:tab w:val="right" w:leader="dot" w:pos="9350"/>
        </w:tabs>
        <w:rPr>
          <w:del w:id="1710" w:author="Gerard" w:date="2015-04-08T21:50:00Z"/>
          <w:rFonts w:asciiTheme="minorHAnsi" w:eastAsiaTheme="minorEastAsia" w:hAnsiTheme="minorHAnsi" w:cstheme="minorBidi"/>
          <w:b w:val="0"/>
          <w:bCs w:val="0"/>
          <w:caps w:val="0"/>
          <w:noProof/>
          <w:sz w:val="22"/>
          <w:szCs w:val="22"/>
        </w:rPr>
      </w:pPr>
      <w:del w:id="1711" w:author="Gerard" w:date="2015-04-08T21:50:00Z">
        <w:r w:rsidRPr="00C00DDA" w:rsidDel="00C00DDA">
          <w:rPr>
            <w:noProof/>
            <w:rPrChange w:id="1712" w:author="Gerard" w:date="2015-04-08T21:50:00Z">
              <w:rPr>
                <w:rStyle w:val="Hyperlink"/>
                <w:noProof/>
              </w:rPr>
            </w:rPrChange>
          </w:rPr>
          <w:delText>Appendix B. FEBio Plugins</w:delText>
        </w:r>
        <w:r w:rsidDel="00C00DDA">
          <w:rPr>
            <w:noProof/>
            <w:webHidden/>
          </w:rPr>
          <w:tab/>
          <w:delText>242</w:delText>
        </w:r>
      </w:del>
    </w:p>
    <w:p w14:paraId="5798C1EF" w14:textId="77777777" w:rsidR="00182A67" w:rsidDel="00C00DDA" w:rsidRDefault="00182A67">
      <w:pPr>
        <w:pStyle w:val="TOC1"/>
        <w:tabs>
          <w:tab w:val="right" w:leader="dot" w:pos="9350"/>
        </w:tabs>
        <w:rPr>
          <w:del w:id="1713" w:author="Gerard" w:date="2015-04-08T21:50:00Z"/>
          <w:rFonts w:asciiTheme="minorHAnsi" w:eastAsiaTheme="minorEastAsia" w:hAnsiTheme="minorHAnsi" w:cstheme="minorBidi"/>
          <w:b w:val="0"/>
          <w:bCs w:val="0"/>
          <w:caps w:val="0"/>
          <w:noProof/>
          <w:sz w:val="22"/>
          <w:szCs w:val="22"/>
        </w:rPr>
      </w:pPr>
      <w:del w:id="1714" w:author="Gerard" w:date="2015-04-08T21:50:00Z">
        <w:r w:rsidRPr="00C00DDA" w:rsidDel="00C00DDA">
          <w:rPr>
            <w:noProof/>
            <w:rPrChange w:id="1715" w:author="Gerard" w:date="2015-04-08T21:50:00Z">
              <w:rPr>
                <w:rStyle w:val="Hyperlink"/>
                <w:noProof/>
              </w:rPr>
            </w:rPrChange>
          </w:rPr>
          <w:delText>References</w:delText>
        </w:r>
        <w:r w:rsidDel="00C00DDA">
          <w:rPr>
            <w:noProof/>
            <w:webHidden/>
          </w:rPr>
          <w:tab/>
          <w:delText>243</w:delText>
        </w:r>
      </w:del>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1716" w:name="_Toc290149184"/>
      <w:r>
        <w:lastRenderedPageBreak/>
        <w:t>Introduction</w:t>
      </w:r>
      <w:bookmarkEnd w:id="1716"/>
    </w:p>
    <w:p w14:paraId="497FD52E" w14:textId="77777777" w:rsidR="006A0BC1" w:rsidRPr="00070A8D" w:rsidRDefault="006A0BC1" w:rsidP="006A0BC1">
      <w:pPr>
        <w:pStyle w:val="Heading2"/>
      </w:pPr>
      <w:bookmarkStart w:id="1717" w:name="_Toc290149185"/>
      <w:r>
        <w:t>Overview of FEBio</w:t>
      </w:r>
      <w:bookmarkEnd w:id="1717"/>
    </w:p>
    <w:p w14:paraId="48221655" w14:textId="12EF466C"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r w:rsidR="000F5924">
        <w:fldChar w:fldCharType="begin"/>
      </w:r>
      <w:r w:rsidR="000F5924">
        <w:instrText xml:space="preserve"> HYPERLINK "http://mrl.sci.utah.edu/software" </w:instrText>
      </w:r>
      <w:ins w:id="1718" w:author="Gerard" w:date="2015-04-08T21:50:00Z"/>
      <w:r w:rsidR="000F5924">
        <w:fldChar w:fldCharType="separate"/>
      </w:r>
      <w:r w:rsidR="007F2E04" w:rsidRPr="00A72FB6">
        <w:rPr>
          <w:rStyle w:val="Hyperlink"/>
        </w:rPr>
        <w:t>http://mrl.sci.utah.edu/software</w:t>
      </w:r>
      <w:r w:rsidR="000F5924">
        <w:rPr>
          <w:rStyle w:val="Hyperlink"/>
        </w:rPr>
        <w:fldChar w:fldCharType="end"/>
      </w:r>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528F6087"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r w:rsidR="000F5924">
        <w:fldChar w:fldCharType="begin"/>
      </w:r>
      <w:r w:rsidR="000F5924">
        <w:instrText xml:space="preserve"> HYPERLINK "http://mrl.sci.utah.edu/software/preview" </w:instrText>
      </w:r>
      <w:ins w:id="1719" w:author="Gerard" w:date="2015-04-08T21:50:00Z"/>
      <w:r w:rsidR="000F5924">
        <w:fldChar w:fldCharType="separate"/>
      </w:r>
      <w:r w:rsidRPr="00C966F3">
        <w:rPr>
          <w:rStyle w:val="Hyperlink"/>
          <w:i/>
        </w:rPr>
        <w:t>PreView</w:t>
      </w:r>
      <w:r w:rsidR="000F5924">
        <w:rPr>
          <w:rStyle w:val="Hyperlink"/>
          <w:i/>
        </w:rPr>
        <w:fldChar w:fldCharType="end"/>
      </w:r>
      <w:r>
        <w:t xml:space="preserve">. PreView can convert some other formats to the FEBio input specification. For instance, NIKE3D </w:t>
      </w:r>
      <w:r>
        <w:fldChar w:fldCharType="begin"/>
      </w:r>
      <w:r w:rsidR="00182A67">
        <w:instrText xml:space="preserve"> ADDIN EN.CITE &lt;EndNote&gt;&lt;Cite&gt;&lt;Author&gt;Maker&lt;/Author&gt;&lt;Year&gt;1995&lt;/Year&gt;&lt;RecNum&gt;6&lt;/RecNum&gt;&lt;DisplayText&gt;[1]&lt;/DisplayText&gt;&lt;record&gt;&lt;rec-number&gt;6&lt;/rec-number&gt;&lt;foreign-keys&gt;&lt;key app="EN" db-id="r5wf5rzd9s599yezes8xwx5r29wwtfetp0e5"&gt;6&lt;/key&gt;&lt;/foreign-keys&gt;&lt;ref-type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r w:rsidR="000F5924">
        <w:fldChar w:fldCharType="begin"/>
      </w:r>
      <w:r w:rsidR="000F5924">
        <w:instrText xml:space="preserve"> HYPERLINK \l "_ENREF_1" \o "Maker, 1995 #6" </w:instrText>
      </w:r>
      <w:ins w:id="1720" w:author="Gerard" w:date="2015-04-08T21:50:00Z"/>
      <w:r w:rsidR="000F5924">
        <w:fldChar w:fldCharType="separate"/>
      </w:r>
      <w:r w:rsidR="00182A67">
        <w:rPr>
          <w:noProof/>
        </w:rPr>
        <w:t>1</w:t>
      </w:r>
      <w:r w:rsidR="000F5924">
        <w:rPr>
          <w:noProof/>
        </w:rPr>
        <w:fldChar w:fldCharType="end"/>
      </w:r>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r w:rsidR="000F5924">
        <w:fldChar w:fldCharType="begin"/>
      </w:r>
      <w:r w:rsidR="000F5924">
        <w:instrText xml:space="preserve"> HYPERLINK "http://mrl.sci.utah.edu/software/preview" </w:instrText>
      </w:r>
      <w:ins w:id="1721" w:author="Gerard" w:date="2015-04-08T21:50:00Z"/>
      <w:r w:rsidR="000F5924">
        <w:fldChar w:fldCharType="separate"/>
      </w:r>
      <w:r w:rsidRPr="00205BE9">
        <w:rPr>
          <w:rStyle w:val="Hyperlink"/>
        </w:rPr>
        <w:t>User’s Manual</w:t>
      </w:r>
      <w:r w:rsidR="000F5924">
        <w:rPr>
          <w:rStyle w:val="Hyperlink"/>
        </w:rPr>
        <w:fldChar w:fldCharType="end"/>
      </w:r>
      <w:r>
        <w:t xml:space="preserve"> for more information</w:t>
      </w:r>
      <w:r w:rsidR="00F22C2C">
        <w:t>.</w:t>
      </w:r>
    </w:p>
    <w:p w14:paraId="2B0AA087" w14:textId="77777777" w:rsidR="006A0BC1" w:rsidRDefault="006A0BC1" w:rsidP="006A0BC1">
      <w:pPr>
        <w:pStyle w:val="Heading2"/>
      </w:pPr>
      <w:bookmarkStart w:id="1722" w:name="_Toc290149186"/>
      <w:r>
        <w:t>About this document</w:t>
      </w:r>
      <w:bookmarkEnd w:id="1722"/>
    </w:p>
    <w:p w14:paraId="51BD2958" w14:textId="77777777"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r w:rsidR="000F5924">
        <w:fldChar w:fldCharType="begin"/>
      </w:r>
      <w:r w:rsidR="000F5924">
        <w:instrText xml:space="preserve"> HYPERLINK "http://mrl.sci.utah.edu/software/febio" </w:instrText>
      </w:r>
      <w:ins w:id="1723" w:author="Gerard" w:date="2015-04-08T21:50:00Z"/>
      <w:r w:rsidR="000F5924">
        <w:fldChar w:fldCharType="separate"/>
      </w:r>
      <w:r w:rsidRPr="00205BE9">
        <w:rPr>
          <w:rStyle w:val="Hyperlink"/>
        </w:rPr>
        <w:t>Theory Manual</w:t>
      </w:r>
      <w:r w:rsidR="000F5924">
        <w:rPr>
          <w:rStyle w:val="Hyperlink"/>
        </w:rPr>
        <w:fldChar w:fldCharType="end"/>
      </w:r>
      <w:r>
        <w:t>, which describes the theory behind the FEBio algorithms.</w:t>
      </w:r>
    </w:p>
    <w:p w14:paraId="60E7E7B0" w14:textId="77777777" w:rsidR="006A0BC1" w:rsidRDefault="006A0BC1" w:rsidP="006A0BC1"/>
    <w:p w14:paraId="3BB03928" w14:textId="2D80729A"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C00DDA">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C00DDA">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C00DDA">
        <w:t>Chapter 4</w:t>
      </w:r>
      <w:r>
        <w:fldChar w:fldCharType="end"/>
      </w:r>
      <w:r>
        <w:t xml:space="preserve"> gives a detailed overview of the available constitutive models. </w:t>
      </w:r>
      <w:r>
        <w:fldChar w:fldCharType="begin"/>
      </w:r>
      <w:r>
        <w:instrText xml:space="preserve"> REF _Ref230581893 \r \h </w:instrText>
      </w:r>
      <w:r>
        <w:fldChar w:fldCharType="separate"/>
      </w:r>
      <w:ins w:id="1724" w:author="Gerard" w:date="2015-04-08T21:50:00Z">
        <w:r w:rsidR="00C00DDA">
          <w:t>4.11</w:t>
        </w:r>
      </w:ins>
      <w:del w:id="1725" w:author="Gerard" w:date="2015-04-08T21:50:00Z">
        <w:r w:rsidR="001B13CD" w:rsidDel="00C00DDA">
          <w:delText>Chapter 5</w:delText>
        </w:r>
      </w:del>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C00DDA">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C00DDA">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77777777" w:rsidR="006A0BC1" w:rsidRDefault="006A0BC1" w:rsidP="006A0BC1">
      <w:r>
        <w:t xml:space="preserve">Although this document describes some of the theoretical aspects of FEBio, a complete theoretical development can be found in the </w:t>
      </w:r>
      <w:r w:rsidR="000F5924">
        <w:fldChar w:fldCharType="begin"/>
      </w:r>
      <w:r w:rsidR="000F5924">
        <w:instrText xml:space="preserve"> HYPERLINK "http://mrl.sci.utah.edu/software/febio" </w:instrText>
      </w:r>
      <w:ins w:id="1726" w:author="Gerard" w:date="2015-04-08T21:50:00Z"/>
      <w:r w:rsidR="000F5924">
        <w:fldChar w:fldCharType="separate"/>
      </w:r>
      <w:r w:rsidRPr="00205BE9">
        <w:rPr>
          <w:rStyle w:val="Hyperlink"/>
          <w:i/>
        </w:rPr>
        <w:t>FEBio Theory Manual</w:t>
      </w:r>
      <w:r w:rsidR="000F5924">
        <w:rPr>
          <w:rStyle w:val="Hyperlink"/>
          <w:i/>
        </w:rPr>
        <w:fldChar w:fldCharType="end"/>
      </w:r>
      <w:r>
        <w:rPr>
          <w:i/>
        </w:rPr>
        <w:t>.</w:t>
      </w:r>
      <w:r>
        <w:t xml:space="preserve"> Developers who are </w:t>
      </w:r>
      <w:r>
        <w:lastRenderedPageBreak/>
        <w:t xml:space="preserve">interested in modifying or extending the FEBio code will find the </w:t>
      </w:r>
      <w:r w:rsidR="000F5924">
        <w:fldChar w:fldCharType="begin"/>
      </w:r>
      <w:r w:rsidR="000F5924">
        <w:instrText xml:space="preserve"> HYPERLINK "http://mrl.sci.utah.edu/software/febio" </w:instrText>
      </w:r>
      <w:ins w:id="1727" w:author="Gerard" w:date="2015-04-08T21:50:00Z"/>
      <w:r w:rsidR="000F5924">
        <w:fldChar w:fldCharType="separate"/>
      </w:r>
      <w:r w:rsidRPr="00205BE9">
        <w:rPr>
          <w:rStyle w:val="Hyperlink"/>
          <w:i/>
        </w:rPr>
        <w:t>FEBio Developer’s Manual</w:t>
      </w:r>
      <w:r w:rsidR="000F5924">
        <w:rPr>
          <w:rStyle w:val="Hyperlink"/>
          <w:i/>
        </w:rPr>
        <w:fldChar w:fldCharType="end"/>
      </w:r>
      <w:r>
        <w:t xml:space="preserve"> very useful.</w:t>
      </w:r>
    </w:p>
    <w:p w14:paraId="32CEF259" w14:textId="77777777" w:rsidR="0085038F" w:rsidRDefault="0085038F" w:rsidP="006A0BC1"/>
    <w:p w14:paraId="3C2E195E" w14:textId="77777777" w:rsidR="00A75DF0" w:rsidRDefault="00A75DF0" w:rsidP="00A75DF0">
      <w:pPr>
        <w:pStyle w:val="Heading2"/>
      </w:pPr>
      <w:bookmarkStart w:id="1728" w:name="_Toc290149187"/>
      <w:r>
        <w:t>Units in FEBio</w:t>
      </w:r>
      <w:bookmarkEnd w:id="1728"/>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39"/>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1729" w:name="_Ref293568163"/>
      <w:bookmarkStart w:id="1730" w:name="_Toc290149188"/>
      <w:r>
        <w:lastRenderedPageBreak/>
        <w:t>Running FEBio</w:t>
      </w:r>
      <w:bookmarkEnd w:id="1729"/>
      <w:bookmarkEnd w:id="1730"/>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1731" w:name="_Toc290149189"/>
      <w:r>
        <w:t>Running FEBio on Windows</w:t>
      </w:r>
      <w:bookmarkEnd w:id="1731"/>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1732" w:name="_Toc290149190"/>
      <w:r>
        <w:t>Windows XP</w:t>
      </w:r>
      <w:bookmarkEnd w:id="1732"/>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1733" w:name="_Toc290149191"/>
      <w:r>
        <w:t>Windows 7</w:t>
      </w:r>
      <w:bookmarkEnd w:id="1733"/>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1734" w:name="_Toc290149192"/>
      <w:r>
        <w:t>Running FEBio from Explorer</w:t>
      </w:r>
      <w:bookmarkEnd w:id="1734"/>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735" w:name="_Toc290149193"/>
      <w:r>
        <w:t>Running FEBio on Linux or MAC</w:t>
      </w:r>
      <w:bookmarkEnd w:id="1735"/>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736" w:name="_Ref172430769"/>
      <w:bookmarkStart w:id="1737" w:name="_Toc290149194"/>
      <w:r>
        <w:t>The Command Line</w:t>
      </w:r>
      <w:bookmarkEnd w:id="1736"/>
      <w:bookmarkEnd w:id="1737"/>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738" w:name="OLE_LINK1"/>
      <w:bookmarkStart w:id="1739" w:name="OLE_LINK2"/>
      <w:r w:rsidRPr="00541457">
        <w:rPr>
          <w:rStyle w:val="codeChar"/>
        </w:rPr>
        <w:t>-</w:t>
      </w:r>
      <w:r>
        <w:rPr>
          <w:rStyle w:val="codeChar"/>
        </w:rPr>
        <w:t>o</w:t>
      </w:r>
      <w:r>
        <w:t>: log file name</w:t>
      </w:r>
      <w:bookmarkEnd w:id="1738"/>
      <w:bookmarkEnd w:id="1739"/>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C00DDA">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176DC9E"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ins w:id="1740" w:author="Gerard" w:date="2015-04-08T21:50:00Z">
        <w:r w:rsidR="00C00DDA">
          <w:t>4.11</w:t>
        </w:r>
      </w:ins>
      <w:del w:id="1741" w:author="Gerard" w:date="2015-04-08T21:50:00Z">
        <w:r w:rsidR="001B13CD" w:rsidDel="00C00DDA">
          <w:delText>Chapter 5</w:delText>
        </w:r>
      </w:del>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C00DDA">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lastRenderedPageBreak/>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C00DDA">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77777777"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C00DDA">
        <w:t>2.8.3</w:t>
      </w:r>
      <w:r>
        <w:fldChar w:fldCharType="end"/>
      </w:r>
      <w:r>
        <w:t xml:space="preserve"> and </w:t>
      </w:r>
      <w:r>
        <w:fldChar w:fldCharType="begin"/>
      </w:r>
      <w:r>
        <w:instrText xml:space="preserve"> REF _Ref230581893 \r \h </w:instrText>
      </w:r>
      <w:r>
        <w:fldChar w:fldCharType="separate"/>
      </w:r>
      <w:ins w:id="1742" w:author="Gerard" w:date="2015-04-08T21:50:00Z">
        <w:r w:rsidR="00C00DDA">
          <w:t>4.11</w:t>
        </w:r>
      </w:ins>
      <w:del w:id="1743" w:author="Gerard" w:date="2015-04-08T21:50:00Z">
        <w:r w:rsidR="001B13CD" w:rsidDel="00C00DDA">
          <w:delText>Chapter 5</w:delText>
        </w:r>
      </w:del>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C00DDA">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C00DDA">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5DFC6D28"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ins w:id="1744" w:author="Gerard" w:date="2015-04-08T21:50:00Z">
        <w:r w:rsidR="00C00DDA">
          <w:t>3.5.1</w:t>
        </w:r>
      </w:ins>
      <w:del w:id="1745" w:author="Gerard" w:date="2014-07-29T23:58:00Z">
        <w:r w:rsidR="00976D6B" w:rsidDel="001B13CD">
          <w:delText>3.4.1</w:delText>
        </w:r>
      </w:del>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lastRenderedPageBreak/>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C00DDA">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C00DDA">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Pr="00881ED5" w:rsidRDefault="006A0BC1" w:rsidP="006A0BC1">
      <w:pPr>
        <w:pStyle w:val="code"/>
      </w:pPr>
    </w:p>
    <w:p w14:paraId="7C79A467" w14:textId="1675DC1E" w:rsidR="006A0BC1" w:rsidRDefault="006A0BC1" w:rsidP="006A0BC1">
      <w:pPr>
        <w:pStyle w:val="Heading2"/>
      </w:pPr>
      <w:bookmarkStart w:id="1746" w:name="_Toc290149195"/>
      <w:r>
        <w:t xml:space="preserve">The FEBio </w:t>
      </w:r>
      <w:r w:rsidR="00D153DC">
        <w:t>P</w:t>
      </w:r>
      <w:r>
        <w:t>rompt</w:t>
      </w:r>
      <w:bookmarkEnd w:id="1746"/>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7C20C8B7"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C00DDA">
        <w:t>2.8.1</w:t>
      </w:r>
      <w:r>
        <w:fldChar w:fldCharType="end"/>
      </w:r>
      <w:r>
        <w:t xml:space="preserve"> for more details.</w:t>
      </w:r>
    </w:p>
    <w:p w14:paraId="5B06DF2F" w14:textId="31F8FA7E" w:rsidR="006A0BC1" w:rsidRDefault="006A0BC1" w:rsidP="006A0BC1">
      <w:pPr>
        <w:pStyle w:val="Heading2"/>
      </w:pPr>
      <w:bookmarkStart w:id="1747" w:name="_Ref230508346"/>
      <w:bookmarkStart w:id="1748" w:name="_Toc290149196"/>
      <w:r>
        <w:t xml:space="preserve">The </w:t>
      </w:r>
      <w:r w:rsidR="00D153DC">
        <w:t>C</w:t>
      </w:r>
      <w:r w:rsidRPr="00DF311C">
        <w:t>onfiguration</w:t>
      </w:r>
      <w:r>
        <w:t xml:space="preserve"> </w:t>
      </w:r>
      <w:r w:rsidR="00D153DC">
        <w:t>F</w:t>
      </w:r>
      <w:r>
        <w:t>ile</w:t>
      </w:r>
      <w:bookmarkEnd w:id="1747"/>
      <w:bookmarkEnd w:id="1748"/>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1749" w:name="_Ref376446157"/>
      <w:bookmarkStart w:id="1750" w:name="_Toc290149197"/>
      <w:r>
        <w:t xml:space="preserve">Using </w:t>
      </w:r>
      <w:r w:rsidR="00D153DC">
        <w:t>M</w:t>
      </w:r>
      <w:r>
        <w:t xml:space="preserve">ultiple </w:t>
      </w:r>
      <w:r w:rsidR="00D153DC">
        <w:t>P</w:t>
      </w:r>
      <w:r>
        <w:t>rocessors</w:t>
      </w:r>
      <w:bookmarkEnd w:id="1749"/>
      <w:bookmarkEnd w:id="1750"/>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r w:rsidR="000F5924">
        <w:fldChar w:fldCharType="begin"/>
      </w:r>
      <w:r w:rsidR="000F5924">
        <w:instrText xml:space="preserve"> HYPERLINK "http://software.intel.com/en-us/intel-mkl/" </w:instrText>
      </w:r>
      <w:ins w:id="1751" w:author="Gerard" w:date="2015-04-08T21:50:00Z"/>
      <w:r w:rsidR="000F5924">
        <w:fldChar w:fldCharType="separate"/>
      </w:r>
      <w:r w:rsidRPr="00CE24A8">
        <w:rPr>
          <w:rStyle w:val="Hyperlink"/>
        </w:rPr>
        <w:t>MKL</w:t>
      </w:r>
      <w:r w:rsidR="000F5924">
        <w:rPr>
          <w:rStyle w:val="Hyperlink"/>
        </w:rPr>
        <w:fldChar w:fldCharType="end"/>
      </w:r>
      <w:r>
        <w:t xml:space="preserve"> version of the </w:t>
      </w:r>
      <w:r w:rsidR="000F5924">
        <w:fldChar w:fldCharType="begin"/>
      </w:r>
      <w:r w:rsidR="000F5924">
        <w:instrText xml:space="preserve"> HYPERLINK "http://www.pardiso-project.org/" </w:instrText>
      </w:r>
      <w:ins w:id="1752" w:author="Gerard" w:date="2015-04-08T21:50:00Z"/>
      <w:r w:rsidR="000F5924">
        <w:fldChar w:fldCharType="separate"/>
      </w:r>
      <w:r w:rsidRPr="00CE24A8">
        <w:rPr>
          <w:rStyle w:val="Hyperlink"/>
        </w:rPr>
        <w:t>PARDISO</w:t>
      </w:r>
      <w:r w:rsidR="000F5924">
        <w:rPr>
          <w:rStyle w:val="Hyperlink"/>
        </w:rPr>
        <w:fldChar w:fldCharType="end"/>
      </w:r>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6C2049" w:rsidRPr="006C2049">
        <w:rPr>
          <w:i/>
          <w:position w:val="-6"/>
        </w:rPr>
        <w:object w:dxaOrig="300" w:dyaOrig="220"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pt;height:14.4pt" o:ole="">
            <v:imagedata r:id="rId13" o:title=""/>
          </v:shape>
          <o:OLEObject Type="Embed" ProgID="Equation.DSMT4" ShapeID="_x0000_i1025" DrawAspect="Content" ObjectID="_1363900392" r:id="rId14"/>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1753" w:name="_Ref250284432"/>
      <w:bookmarkStart w:id="1754" w:name="_Ref250285226"/>
      <w:bookmarkStart w:id="1755" w:name="_Toc290149198"/>
      <w:r>
        <w:t xml:space="preserve">FEBio </w:t>
      </w:r>
      <w:r w:rsidR="00D153DC">
        <w:t>O</w:t>
      </w:r>
      <w:r>
        <w:t>utput</w:t>
      </w:r>
      <w:bookmarkEnd w:id="1753"/>
      <w:bookmarkEnd w:id="1754"/>
      <w:bookmarkEnd w:id="1755"/>
    </w:p>
    <w:p w14:paraId="1792A476" w14:textId="77777777"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r w:rsidR="000F5924">
        <w:fldChar w:fldCharType="begin"/>
      </w:r>
      <w:r w:rsidR="000F5924">
        <w:instrText xml:space="preserve"> HYPERLINK "http://mrl.sci.utah.edu/software/postview" </w:instrText>
      </w:r>
      <w:ins w:id="1756" w:author="Gerard" w:date="2015-04-08T21:50:00Z"/>
      <w:r w:rsidR="000F5924">
        <w:fldChar w:fldCharType="separate"/>
      </w:r>
      <w:r w:rsidRPr="00C966F3">
        <w:rPr>
          <w:rStyle w:val="Hyperlink"/>
          <w:i/>
        </w:rPr>
        <w:t>PostView</w:t>
      </w:r>
      <w:r w:rsidR="000F5924">
        <w:rPr>
          <w:rStyle w:val="Hyperlink"/>
          <w:i/>
        </w:rPr>
        <w:fldChar w:fldCharType="end"/>
      </w:r>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ins w:id="1757" w:author="Gerard" w:date="2015-04-08T21:50:00Z">
        <w:r w:rsidR="00C00DDA">
          <w:t>4.11</w:t>
        </w:r>
      </w:ins>
      <w:del w:id="1758" w:author="Gerard" w:date="2015-04-08T21:50:00Z">
        <w:r w:rsidR="001B13CD" w:rsidDel="00C00DDA">
          <w:delText>Chapter 5</w:delText>
        </w:r>
      </w:del>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77777777" w:rsidR="004F447E" w:rsidRDefault="004F447E" w:rsidP="006A0BC1">
      <w:r>
        <w:rPr>
          <w:i/>
        </w:rPr>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ins w:id="1759" w:author="Gerard" w:date="2015-04-08T21:50:00Z">
        <w:r w:rsidR="00C00DDA">
          <w:t>3.16</w:t>
        </w:r>
      </w:ins>
      <w:del w:id="1760" w:author="Gerard" w:date="2014-07-29T23:58:00Z">
        <w:r w:rsidR="00976D6B" w:rsidDel="001B13CD">
          <w:delText>3.15</w:delText>
        </w:r>
      </w:del>
      <w:r>
        <w:fldChar w:fldCharType="end"/>
      </w:r>
      <w:r>
        <w:t xml:space="preserve"> for more information. </w:t>
      </w:r>
    </w:p>
    <w:p w14:paraId="021E2AA5" w14:textId="77777777" w:rsidR="004F447E" w:rsidRDefault="004F447E" w:rsidP="006A0BC1"/>
    <w:p w14:paraId="1962D1BE" w14:textId="46D5510D"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ins w:id="1761" w:author="Gerard" w:date="2015-04-08T21:50:00Z">
        <w:r w:rsidR="00C00DDA">
          <w:t>4.11</w:t>
        </w:r>
      </w:ins>
      <w:del w:id="1762" w:author="Gerard" w:date="2015-04-08T21:50:00Z">
        <w:r w:rsidR="001B13CD" w:rsidDel="00C00DDA">
          <w:delText>Chapter 5</w:delText>
        </w:r>
      </w:del>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1763" w:name="_Toc290149199"/>
      <w:r>
        <w:lastRenderedPageBreak/>
        <w:t>Advanced Options</w:t>
      </w:r>
      <w:bookmarkEnd w:id="1763"/>
    </w:p>
    <w:p w14:paraId="123FE510" w14:textId="43FCB63B" w:rsidR="006A0BC1" w:rsidRDefault="006A0BC1" w:rsidP="006A0BC1">
      <w:pPr>
        <w:pStyle w:val="Heading3"/>
      </w:pPr>
      <w:bookmarkStart w:id="1764" w:name="_Ref278195084"/>
      <w:bookmarkStart w:id="1765" w:name="_Toc290149200"/>
      <w:r>
        <w:t xml:space="preserve">Interrupting a </w:t>
      </w:r>
      <w:r w:rsidR="00D153DC">
        <w:t>R</w:t>
      </w:r>
      <w:r>
        <w:t>un</w:t>
      </w:r>
      <w:r>
        <w:rPr>
          <w:rStyle w:val="FootnoteReference"/>
        </w:rPr>
        <w:footnoteReference w:id="2"/>
      </w:r>
      <w:bookmarkEnd w:id="1764"/>
      <w:bookmarkEnd w:id="1765"/>
    </w:p>
    <w:p w14:paraId="38435142" w14:textId="77777777" w:rsidR="006A0BC1" w:rsidRPr="00306209" w:rsidRDefault="006A0BC1" w:rsidP="006A0BC1">
      <w:r>
        <w:t xml:space="preserve">The user can pause the run by pressing </w:t>
      </w:r>
      <w:r>
        <w:rPr>
          <w:i/>
        </w:rPr>
        <w:t>ctrl+c</w:t>
      </w:r>
      <w:r>
        <w:t>. This will bring up the FEBio prompt, and the user can enter a command. 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C00DDA">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77777777" w:rsidR="006A0BC1" w:rsidRDefault="006A0BC1" w:rsidP="006A0BC1">
      <w:pPr>
        <w:numPr>
          <w:ilvl w:val="0"/>
          <w:numId w:val="11"/>
        </w:numPr>
      </w:pPr>
      <w:r>
        <w:rPr>
          <w:i/>
        </w:rPr>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ins w:id="1766" w:author="Gerard" w:date="2015-04-08T21:50:00Z">
        <w:r w:rsidR="00C00DDA">
          <w:t>4.11</w:t>
        </w:r>
      </w:ins>
      <w:del w:id="1767" w:author="Gerard" w:date="2015-04-08T21:50:00Z">
        <w:r w:rsidR="001B13CD" w:rsidDel="00C00DDA">
          <w:delText>Chapter 5</w:delText>
        </w:r>
      </w:del>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lastRenderedPageBreak/>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1768" w:name="_Ref230422001"/>
      <w:bookmarkStart w:id="1769" w:name="_Toc290149201"/>
      <w:r>
        <w:t xml:space="preserve">Debugging a </w:t>
      </w:r>
      <w:r w:rsidR="00D153DC">
        <w:t>R</w:t>
      </w:r>
      <w:r>
        <w:t>un</w:t>
      </w:r>
      <w:bookmarkEnd w:id="1768"/>
      <w:bookmarkEnd w:id="1769"/>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C00DDA">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1770" w:name="_Ref254341727"/>
      <w:bookmarkStart w:id="1771" w:name="_Ref254341812"/>
      <w:bookmarkStart w:id="1772" w:name="_Toc290149202"/>
      <w:r>
        <w:t xml:space="preserve">Restarting a </w:t>
      </w:r>
      <w:r w:rsidR="00D153DC">
        <w:t>R</w:t>
      </w:r>
      <w:r>
        <w:t>un</w:t>
      </w:r>
      <w:bookmarkEnd w:id="1770"/>
      <w:bookmarkEnd w:id="1771"/>
      <w:bookmarkEnd w:id="1772"/>
    </w:p>
    <w:p w14:paraId="5819103B" w14:textId="77777777"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ins w:id="1773" w:author="Gerard" w:date="2015-04-08T21:50:00Z">
        <w:r w:rsidR="00C00DDA">
          <w:t>4.11</w:t>
        </w:r>
      </w:ins>
      <w:del w:id="1774" w:author="Gerard" w:date="2015-04-08T21:50:00Z">
        <w:r w:rsidR="001B13CD" w:rsidDel="00C00DDA">
          <w:delText>Chapter 5</w:delText>
        </w:r>
      </w:del>
      <w:r>
        <w:fldChar w:fldCharType="end"/>
      </w:r>
      <w:r>
        <w:t xml:space="preserve"> for more details.</w:t>
      </w:r>
    </w:p>
    <w:p w14:paraId="54908B9D" w14:textId="77777777" w:rsidR="006A0BC1" w:rsidRDefault="006A0BC1" w:rsidP="006A0BC1"/>
    <w:p w14:paraId="4848DA41" w14:textId="77777777"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ins w:id="1775" w:author="Gerard" w:date="2015-04-08T21:50:00Z">
        <w:r w:rsidR="00C00DDA">
          <w:t>4.11</w:t>
        </w:r>
      </w:ins>
      <w:del w:id="1776" w:author="Gerard" w:date="2015-04-08T21:50:00Z">
        <w:r w:rsidR="001B13CD" w:rsidDel="00C00DDA">
          <w:delText>Chapter 5</w:delText>
        </w:r>
      </w:del>
      <w:r>
        <w:fldChar w:fldCharType="end"/>
      </w:r>
      <w:r>
        <w:t>.</w:t>
      </w:r>
    </w:p>
    <w:p w14:paraId="2DE9CFBF" w14:textId="77777777" w:rsidR="006A0BC1" w:rsidRDefault="006A0BC1" w:rsidP="006A0BC1"/>
    <w:p w14:paraId="7DD3ADF2" w14:textId="053126E7" w:rsidR="006A0BC1" w:rsidRDefault="006A0BC1" w:rsidP="006A0BC1">
      <w:pPr>
        <w:pStyle w:val="Heading3"/>
      </w:pPr>
      <w:bookmarkStart w:id="1777" w:name="_Ref250285572"/>
      <w:bookmarkStart w:id="1778" w:name="_Toc290149203"/>
      <w:r>
        <w:t xml:space="preserve">Input </w:t>
      </w:r>
      <w:r w:rsidR="00D153DC">
        <w:t>F</w:t>
      </w:r>
      <w:r>
        <w:t xml:space="preserve">ile </w:t>
      </w:r>
      <w:r w:rsidR="00D153DC">
        <w:t>C</w:t>
      </w:r>
      <w:r>
        <w:t>hecking</w:t>
      </w:r>
      <w:bookmarkEnd w:id="1777"/>
      <w:bookmarkEnd w:id="1778"/>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1779" w:name="_Ref293568180"/>
      <w:bookmarkStart w:id="1780" w:name="_Ref293568311"/>
      <w:bookmarkStart w:id="1781" w:name="_Toc290149204"/>
      <w:r>
        <w:lastRenderedPageBreak/>
        <w:t>Free Format Input</w:t>
      </w:r>
      <w:bookmarkEnd w:id="1779"/>
      <w:bookmarkEnd w:id="1780"/>
      <w:bookmarkEnd w:id="1781"/>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ins w:id="1782" w:author="Steve Maas" w:date="2014-09-01T18:07:00Z">
        <w:r w:rsidR="006B31F2">
          <w:t xml:space="preserve"> using quotation marks (“) or apostrophes (‘)</w:t>
        </w:r>
      </w:ins>
      <w:ins w:id="1783" w:author="Steve Maas" w:date="2014-09-01T18:08:00Z">
        <w:r w:rsidR="00D46062">
          <w:rPr>
            <w:rStyle w:val="FootnoteReference"/>
          </w:rPr>
          <w:footnoteReference w:id="3"/>
        </w:r>
      </w:ins>
      <w:r>
        <w:t>.</w:t>
      </w:r>
    </w:p>
    <w:p w14:paraId="30CE51DD" w14:textId="77777777" w:rsidR="006A0BC1" w:rsidRDefault="006A0BC1" w:rsidP="006A0BC1"/>
    <w:p w14:paraId="762769FE" w14:textId="0F4DBF76" w:rsidR="006A0BC1" w:rsidRDefault="006A0BC1" w:rsidP="006A0BC1">
      <w:pPr>
        <w:pStyle w:val="code"/>
        <w:rPr>
          <w:ins w:id="1785" w:author="Steve Maas" w:date="2014-09-01T18:07:00Z"/>
        </w:rPr>
      </w:pPr>
      <w:r>
        <w:t>&lt;element attr</w:t>
      </w:r>
      <w:r w:rsidR="008A6E23">
        <w:t>="</w:t>
      </w:r>
      <w:r>
        <w:t>value</w:t>
      </w:r>
      <w:r w:rsidR="008A6E23">
        <w:t>"</w:t>
      </w:r>
      <w:r>
        <w:t>&gt;...&lt;/element&gt;</w:t>
      </w:r>
    </w:p>
    <w:p w14:paraId="5C11604D" w14:textId="3085B01C" w:rsidR="006B31F2" w:rsidRDefault="006B31F2" w:rsidP="006A0BC1">
      <w:pPr>
        <w:pStyle w:val="code"/>
      </w:pPr>
      <w:ins w:id="1786" w:author="Steve Maas" w:date="2014-09-01T18:07:00Z">
        <w:r>
          <w:t>&lt;element attr='value'</w:t>
        </w:r>
      </w:ins>
      <w:ins w:id="1787" w:author="Steve Maas" w:date="2014-09-01T18:08:00Z">
        <w:r>
          <w:t>&gt;...&lt;/element&gt;</w:t>
        </w:r>
      </w:ins>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1788" w:name="_Ref391471945"/>
      <w:bookmarkStart w:id="1789" w:name="_Toc290149205"/>
      <w:r>
        <w:lastRenderedPageBreak/>
        <w:t xml:space="preserve">Free </w:t>
      </w:r>
      <w:r w:rsidR="00D153DC">
        <w:t>F</w:t>
      </w:r>
      <w:r>
        <w:t xml:space="preserve">ormat </w:t>
      </w:r>
      <w:r w:rsidR="00D153DC">
        <w:t>O</w:t>
      </w:r>
      <w:r>
        <w:t>verview</w:t>
      </w:r>
      <w:bookmarkEnd w:id="1788"/>
      <w:bookmarkEnd w:id="1789"/>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C00DDA">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1790" w:name="_Ref374797496"/>
      <w:bookmarkStart w:id="1791" w:name="_Toc290149206"/>
      <w:r>
        <w:t>Format Specification Versions</w:t>
      </w:r>
      <w:bookmarkEnd w:id="1790"/>
      <w:bookmarkEnd w:id="1791"/>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pPr>
        <w:rPr>
          <w:ins w:id="1792" w:author="Steve Maas" w:date="2014-06-25T14:58:00Z"/>
        </w:rPr>
      </w:pPr>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Pr>
        <w:rPr>
          <w:ins w:id="1793" w:author="Steve Maas" w:date="2014-06-25T14:58:00Z"/>
        </w:rPr>
      </w:pPr>
    </w:p>
    <w:p w14:paraId="003022BF" w14:textId="61328172" w:rsidR="00663993" w:rsidRDefault="00663993">
      <w:pPr>
        <w:pStyle w:val="Heading2"/>
        <w:rPr>
          <w:ins w:id="1794" w:author="Steve Maas" w:date="2014-06-25T14:58:00Z"/>
        </w:rPr>
        <w:pPrChange w:id="1795" w:author="Steve Maas" w:date="2014-06-25T14:58:00Z">
          <w:pPr/>
        </w:pPrChange>
      </w:pPr>
      <w:bookmarkStart w:id="1796" w:name="_Toc290149207"/>
      <w:ins w:id="1797" w:author="Steve Maas" w:date="2014-06-25T14:58:00Z">
        <w:r>
          <w:t>Multiple Input Files</w:t>
        </w:r>
        <w:bookmarkEnd w:id="1796"/>
      </w:ins>
    </w:p>
    <w:p w14:paraId="04D3B4B2" w14:textId="77777777" w:rsidR="00663993" w:rsidRDefault="00663993">
      <w:pPr>
        <w:rPr>
          <w:ins w:id="1798" w:author="Steve Maas" w:date="2014-06-25T15:02:00Z"/>
        </w:rPr>
      </w:pPr>
      <w:ins w:id="1799" w:author="Steve Maas" w:date="2014-06-25T14:58:00Z">
        <w:r>
          <w:t xml:space="preserve">FEBio supports distributing the model definition across multiple input files. </w:t>
        </w:r>
      </w:ins>
      <w:ins w:id="1800" w:author="Steve Maas" w:date="2014-06-25T15:00:00Z">
        <w:r>
          <w:t>This can greatly facilitate defining large, complex models and allows the re-use of model input files without the need to create the entire model input file</w:t>
        </w:r>
      </w:ins>
      <w:ins w:id="1801" w:author="Steve Maas" w:date="2014-06-25T15:01:00Z">
        <w:r>
          <w:t xml:space="preserve"> from scratch. When using multiple input files to define a model, you must create a ma</w:t>
        </w:r>
      </w:ins>
      <w:ins w:id="1802" w:author="Steve Maas" w:date="2014-06-25T15:02:00Z">
        <w:r>
          <w:t>s</w:t>
        </w:r>
      </w:ins>
      <w:ins w:id="1803" w:author="Steve Maas" w:date="2014-06-25T15:01:00Z">
        <w:r>
          <w:t xml:space="preserve">ter input </w:t>
        </w:r>
      </w:ins>
      <w:ins w:id="1804" w:author="Steve Maas" w:date="2014-06-25T15:02:00Z">
        <w:r>
          <w:t>file that will reference all the other input files. This master file will be used to run the model in FEBio.</w:t>
        </w:r>
      </w:ins>
    </w:p>
    <w:p w14:paraId="2FD9ABFD" w14:textId="77777777" w:rsidR="00663993" w:rsidRDefault="00663993">
      <w:pPr>
        <w:rPr>
          <w:ins w:id="1805" w:author="Steve Maas" w:date="2014-06-25T15:02:00Z"/>
        </w:rPr>
      </w:pPr>
    </w:p>
    <w:p w14:paraId="32887C13" w14:textId="77777777" w:rsidR="00AF04AB" w:rsidRDefault="00AF04AB" w:rsidP="00AF04AB">
      <w:pPr>
        <w:pStyle w:val="Heading3"/>
        <w:rPr>
          <w:ins w:id="1806" w:author="rawlins" w:date="2015-04-03T12:43:00Z"/>
        </w:rPr>
      </w:pPr>
      <w:bookmarkStart w:id="1807" w:name="_Toc410636261"/>
      <w:bookmarkStart w:id="1808" w:name="_Toc290149208"/>
      <w:ins w:id="1809" w:author="rawlins" w:date="2015-04-03T12:43:00Z">
        <w:r>
          <w:t>Include Keyword</w:t>
        </w:r>
        <w:bookmarkEnd w:id="1807"/>
        <w:bookmarkEnd w:id="1808"/>
      </w:ins>
    </w:p>
    <w:p w14:paraId="390CA976" w14:textId="77777777" w:rsidR="00AF04AB" w:rsidRDefault="00AF04AB" w:rsidP="00AF04AB">
      <w:pPr>
        <w:rPr>
          <w:ins w:id="1810" w:author="rawlins" w:date="2015-04-03T12:43:00Z"/>
        </w:rPr>
      </w:pPr>
      <w:ins w:id="1811" w:author="rawlins" w:date="2015-04-03T12:43:00Z">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ins>
    </w:p>
    <w:p w14:paraId="35CDF56D" w14:textId="77777777" w:rsidR="00AF04AB" w:rsidRDefault="00AF04AB" w:rsidP="00AF04AB">
      <w:pPr>
        <w:rPr>
          <w:ins w:id="1814" w:author="rawlins" w:date="2015-04-03T12:43:00Z"/>
        </w:rPr>
      </w:pPr>
    </w:p>
    <w:p w14:paraId="394D1D1B" w14:textId="77777777" w:rsidR="00AF04AB" w:rsidRDefault="00AF04AB" w:rsidP="00AF04AB">
      <w:pPr>
        <w:pStyle w:val="Code0"/>
        <w:rPr>
          <w:ins w:id="1815" w:author="rawlins" w:date="2015-04-03T12:43:00Z"/>
        </w:rPr>
      </w:pPr>
      <w:ins w:id="1816" w:author="rawlins" w:date="2015-04-03T12:43:00Z">
        <w:r>
          <w:t>&lt;Include&gt;example.feb&lt;/Include&gt;</w:t>
        </w:r>
      </w:ins>
    </w:p>
    <w:p w14:paraId="5E626BB9" w14:textId="77777777" w:rsidR="00AF04AB" w:rsidRDefault="00AF04AB" w:rsidP="00AF04AB">
      <w:pPr>
        <w:rPr>
          <w:ins w:id="1817" w:author="rawlins" w:date="2015-04-03T12:43:00Z"/>
        </w:rPr>
      </w:pPr>
    </w:p>
    <w:p w14:paraId="00CB8D06" w14:textId="77777777" w:rsidR="00AF04AB" w:rsidRDefault="00AF04AB" w:rsidP="00AF04AB">
      <w:pPr>
        <w:rPr>
          <w:ins w:id="1818" w:author="rawlins" w:date="2015-04-03T12:43:00Z"/>
        </w:rPr>
      </w:pPr>
      <w:ins w:id="1819" w:author="rawlins" w:date="2015-04-03T12:43:00Z">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ins>
    </w:p>
    <w:p w14:paraId="1BEDD97A" w14:textId="77777777" w:rsidR="00AF04AB" w:rsidRDefault="00AF04AB" w:rsidP="00AF04AB">
      <w:pPr>
        <w:rPr>
          <w:ins w:id="1820" w:author="rawlins" w:date="2015-04-03T12:43:00Z"/>
        </w:rPr>
      </w:pPr>
    </w:p>
    <w:p w14:paraId="0EBCDCF0" w14:textId="77777777" w:rsidR="00AF04AB" w:rsidRDefault="00AF04AB" w:rsidP="00AF04AB">
      <w:pPr>
        <w:rPr>
          <w:ins w:id="1821" w:author="rawlins" w:date="2015-04-03T12:43:00Z"/>
        </w:rPr>
      </w:pPr>
      <w:ins w:id="1822" w:author="rawlins" w:date="2015-04-03T12:43:00Z">
        <w:r>
          <w:lastRenderedPageBreak/>
          <w:t xml:space="preserve">Note that the contents of the entire file will be included. This is different from the </w:t>
        </w:r>
        <w:r>
          <w:rPr>
            <w:i/>
          </w:rPr>
          <w:t xml:space="preserve">from </w:t>
        </w:r>
        <w:r>
          <w:t>attribute discussed below, which can be used to include only certain sections from files.</w:t>
        </w:r>
      </w:ins>
    </w:p>
    <w:p w14:paraId="27287C0A" w14:textId="77777777" w:rsidR="00AF04AB" w:rsidRPr="001A12A9" w:rsidRDefault="00AF04AB" w:rsidP="00AF04AB">
      <w:pPr>
        <w:pStyle w:val="Heading3"/>
        <w:rPr>
          <w:ins w:id="1823" w:author="rawlins" w:date="2015-04-03T12:44:00Z"/>
        </w:rPr>
      </w:pPr>
      <w:bookmarkStart w:id="1824" w:name="_Toc410636262"/>
      <w:bookmarkStart w:id="1825" w:name="_Toc290149209"/>
      <w:ins w:id="1826" w:author="rawlins" w:date="2015-04-03T12:44:00Z">
        <w:r>
          <w:t>The ‘from’ Attribute</w:t>
        </w:r>
        <w:bookmarkEnd w:id="1824"/>
        <w:bookmarkEnd w:id="1825"/>
        <w:r>
          <w:t xml:space="preserve"> </w:t>
        </w:r>
      </w:ins>
    </w:p>
    <w:p w14:paraId="572B5895" w14:textId="77777777" w:rsidR="00AF04AB" w:rsidRDefault="00AF04AB" w:rsidP="00AF04AB">
      <w:pPr>
        <w:rPr>
          <w:ins w:id="1827" w:author="rawlins" w:date="2015-04-03T12:44:00Z"/>
        </w:rPr>
      </w:pPr>
      <w:ins w:id="1828" w:author="rawlins" w:date="2015-04-03T12:44:00Z">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ins>
      <w:ins w:id="1829" w:author="rawlins" w:date="2015-04-03T12:44:00Z">
        <w:r>
          <w:fldChar w:fldCharType="separate"/>
        </w:r>
      </w:ins>
      <w:ins w:id="1830" w:author="Gerard" w:date="2015-04-08T21:50:00Z">
        <w:r w:rsidR="00C00DDA">
          <w:t>3.1</w:t>
        </w:r>
      </w:ins>
      <w:ins w:id="1831" w:author="rawlins" w:date="2015-04-03T12:44:00Z">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ins>
    </w:p>
    <w:p w14:paraId="16823FEF" w14:textId="61F8F6FF" w:rsidR="00663993" w:rsidDel="00AF04AB" w:rsidRDefault="00663993">
      <w:pPr>
        <w:rPr>
          <w:ins w:id="1832" w:author="Steve Maas" w:date="2014-06-25T15:04:00Z"/>
          <w:del w:id="1833" w:author="rawlins" w:date="2015-04-03T12:44:00Z"/>
        </w:rPr>
      </w:pPr>
      <w:ins w:id="1834" w:author="Steve Maas" w:date="2014-06-25T15:03:00Z">
        <w:del w:id="1835" w:author="rawlins" w:date="2015-04-03T12:44:00Z">
          <w:r w:rsidDel="00AF04AB">
            <w:delText xml:space="preserve">All the main sections defined in section </w:delText>
          </w:r>
          <w:r w:rsidDel="00AF04AB">
            <w:fldChar w:fldCharType="begin"/>
          </w:r>
          <w:r w:rsidDel="00AF04AB">
            <w:delInstrText xml:space="preserve"> REF _Ref391471945 \r \h </w:delInstrText>
          </w:r>
        </w:del>
      </w:ins>
      <w:del w:id="1836" w:author="rawlins" w:date="2015-04-03T12:44:00Z">
        <w:r w:rsidDel="00AF04AB">
          <w:fldChar w:fldCharType="separate"/>
        </w:r>
      </w:del>
      <w:ins w:id="1837" w:author="Gerard" w:date="2014-07-29T23:58:00Z">
        <w:del w:id="1838" w:author="rawlins" w:date="2015-04-03T12:44:00Z">
          <w:r w:rsidR="001B13CD" w:rsidDel="00AF04AB">
            <w:delText>3.1</w:delText>
          </w:r>
        </w:del>
      </w:ins>
      <w:ins w:id="1839" w:author="Steve Maas" w:date="2014-06-25T15:03:00Z">
        <w:del w:id="1840" w:author="rawlins" w:date="2015-04-03T12:44:00Z">
          <w:r w:rsidDel="00AF04AB">
            <w:fldChar w:fldCharType="end"/>
          </w:r>
          <w:r w:rsidDel="00AF04AB">
            <w:delText xml:space="preserve"> support the </w:delText>
          </w:r>
          <w:r w:rsidDel="00AF04AB">
            <w:rPr>
              <w:i/>
            </w:rPr>
            <w:delText xml:space="preserve">from </w:delText>
          </w:r>
          <w:r w:rsidDel="00AF04AB">
            <w:delText xml:space="preserve">attribute which can be used to load the section from another input file. For example, to load the </w:delText>
          </w:r>
          <w:r w:rsidRPr="0018477D" w:rsidDel="00AF04AB">
            <w:rPr>
              <w:i/>
              <w:rPrChange w:id="1841" w:author="Steve Maas" w:date="2014-06-25T15:17:00Z">
                <w:rPr/>
              </w:rPrChange>
            </w:rPr>
            <w:delText>Material</w:delText>
          </w:r>
          <w:r w:rsidDel="00AF04AB">
            <w:delText xml:space="preserve"> section from the file </w:delText>
          </w:r>
        </w:del>
      </w:ins>
      <w:ins w:id="1842" w:author="Steve Maas" w:date="2014-06-25T15:04:00Z">
        <w:del w:id="1843" w:author="rawlins" w:date="2015-04-03T12:44:00Z">
          <w:r w:rsidDel="00AF04AB">
            <w:delText xml:space="preserve">mat.feb, defining the </w:delText>
          </w:r>
          <w:r w:rsidRPr="0018477D" w:rsidDel="00AF04AB">
            <w:rPr>
              <w:i/>
              <w:rPrChange w:id="1844" w:author="Steve Maas" w:date="2014-06-25T15:17:00Z">
                <w:rPr/>
              </w:rPrChange>
            </w:rPr>
            <w:delText>Material</w:delText>
          </w:r>
          <w:r w:rsidDel="00AF04AB">
            <w:delText xml:space="preserve"> section in the master input file as follows.</w:delText>
          </w:r>
        </w:del>
      </w:ins>
    </w:p>
    <w:p w14:paraId="3C0252B5" w14:textId="77777777" w:rsidR="00663993" w:rsidRDefault="00663993">
      <w:pPr>
        <w:rPr>
          <w:ins w:id="1845" w:author="Steve Maas" w:date="2014-06-25T15:04:00Z"/>
        </w:rPr>
      </w:pPr>
    </w:p>
    <w:p w14:paraId="20605E62" w14:textId="2CC1342E" w:rsidR="00663993" w:rsidRPr="00663993" w:rsidRDefault="00663993">
      <w:pPr>
        <w:rPr>
          <w:ins w:id="1846" w:author="Steve Maas" w:date="2014-06-25T15:04:00Z"/>
          <w:rFonts w:ascii="Courier New" w:hAnsi="Courier New" w:cs="Courier New"/>
          <w:sz w:val="22"/>
          <w:szCs w:val="22"/>
          <w:rPrChange w:id="1847" w:author="Steve Maas" w:date="2014-06-25T15:08:00Z">
            <w:rPr>
              <w:ins w:id="1848" w:author="Steve Maas" w:date="2014-06-25T15:04:00Z"/>
            </w:rPr>
          </w:rPrChange>
        </w:rPr>
      </w:pPr>
      <w:ins w:id="1849" w:author="Steve Maas" w:date="2014-06-25T15:04:00Z">
        <w:r w:rsidRPr="00663993">
          <w:rPr>
            <w:rFonts w:ascii="Courier New" w:hAnsi="Courier New" w:cs="Courier New"/>
            <w:sz w:val="22"/>
            <w:szCs w:val="22"/>
            <w:rPrChange w:id="1850" w:author="Steve Maas" w:date="2014-06-25T15:08:00Z">
              <w:rPr>
                <w:rFonts w:ascii="Courier New" w:hAnsi="Courier New" w:cs="Courier New"/>
              </w:rPr>
            </w:rPrChange>
          </w:rPr>
          <w:t>&lt;Material from="mat.feb"/&gt;</w:t>
        </w:r>
      </w:ins>
    </w:p>
    <w:p w14:paraId="202AADF5" w14:textId="77777777" w:rsidR="00663993" w:rsidRDefault="00663993">
      <w:pPr>
        <w:rPr>
          <w:ins w:id="1851" w:author="Steve Maas" w:date="2014-06-25T15:04:00Z"/>
        </w:rPr>
      </w:pPr>
    </w:p>
    <w:p w14:paraId="691E19D9" w14:textId="5907738A" w:rsidR="00663993" w:rsidRDefault="00663993">
      <w:pPr>
        <w:rPr>
          <w:ins w:id="1852" w:author="Steve Maas" w:date="2014-06-25T15:07:00Z"/>
        </w:rPr>
      </w:pPr>
      <w:ins w:id="1853" w:author="Steve Maas" w:date="2014-06-25T15:04:00Z">
        <w:r>
          <w:t xml:space="preserve">FEBio will now read the </w:t>
        </w:r>
        <w:r w:rsidRPr="0018477D">
          <w:rPr>
            <w:i/>
            <w:rPrChange w:id="1854" w:author="Steve Maas" w:date="2014-06-25T15:17:00Z">
              <w:rPr/>
            </w:rPrChange>
          </w:rPr>
          <w:t>Material</w:t>
        </w:r>
        <w:r>
          <w:t xml:space="preserve"> section from this </w:t>
        </w:r>
      </w:ins>
      <w:ins w:id="1855" w:author="Steve Maas" w:date="2014-06-25T15:05:00Z">
        <w:r>
          <w:t xml:space="preserve">child </w:t>
        </w:r>
      </w:ins>
      <w:ins w:id="1856" w:author="Steve Maas" w:date="2014-06-25T15:04:00Z">
        <w:r>
          <w:t xml:space="preserve">file. The </w:t>
        </w:r>
      </w:ins>
      <w:ins w:id="1857" w:author="Steve Maas" w:date="2014-06-25T15:05:00Z">
        <w:r>
          <w:t xml:space="preserve">child file must be a valid FEBio input file, meaning it must </w:t>
        </w:r>
      </w:ins>
      <w:ins w:id="1858" w:author="Steve Maas" w:date="2014-06-25T15:17:00Z">
        <w:r w:rsidR="0018477D">
          <w:t>begin with</w:t>
        </w:r>
      </w:ins>
      <w:ins w:id="1859" w:author="Steve Maas" w:date="2014-06-25T15:05:00Z">
        <w:r>
          <w:t xml:space="preserve"> the </w:t>
        </w:r>
        <w:r w:rsidRPr="00663993">
          <w:rPr>
            <w:i/>
            <w:rPrChange w:id="1860" w:author="Steve Maas" w:date="2014-06-25T15:05:00Z">
              <w:rPr/>
            </w:rPrChange>
          </w:rPr>
          <w:t>febio_spec</w:t>
        </w:r>
        <w:r>
          <w:t xml:space="preserve"> root section, but does not have to be complete. For example, the file mat.feb only needs to define the Material </w:t>
        </w:r>
      </w:ins>
      <w:ins w:id="1861" w:author="Steve Maas" w:date="2014-06-25T15:06:00Z">
        <w:r>
          <w:t>section</w:t>
        </w:r>
      </w:ins>
      <w:ins w:id="1862" w:author="Steve Maas" w:date="2014-06-25T15:05:00Z">
        <w:r>
          <w:t>.</w:t>
        </w:r>
      </w:ins>
      <w:ins w:id="1863" w:author="Steve Maas" w:date="2014-06-25T15:06:00Z">
        <w:r>
          <w:t xml:space="preserve"> However, the child file may contain other sections. In that case, only the section referenced in the master file will be read from the child file. </w:t>
        </w:r>
      </w:ins>
      <w:ins w:id="1864" w:author="Steve Maas" w:date="2014-06-25T15:07:00Z">
        <w:r>
          <w:t xml:space="preserve">For example, if the file </w:t>
        </w:r>
        <w:r>
          <w:rPr>
            <w:i/>
          </w:rPr>
          <w:t xml:space="preserve">in.feb </w:t>
        </w:r>
        <w:r>
          <w:t xml:space="preserve">contains both the </w:t>
        </w:r>
        <w:r w:rsidRPr="0018477D">
          <w:rPr>
            <w:i/>
            <w:rPrChange w:id="1865" w:author="Steve Maas" w:date="2014-06-25T15:17:00Z">
              <w:rPr/>
            </w:rPrChange>
          </w:rPr>
          <w:t>Material</w:t>
        </w:r>
        <w:r>
          <w:t xml:space="preserve"> and the </w:t>
        </w:r>
        <w:r w:rsidRPr="0018477D">
          <w:rPr>
            <w:i/>
            <w:rPrChange w:id="1866" w:author="Steve Maas" w:date="2014-06-25T15:18:00Z">
              <w:rPr/>
            </w:rPrChange>
          </w:rPr>
          <w:t>Geometry</w:t>
        </w:r>
        <w:r>
          <w:t xml:space="preserve"> section, the master file can read both these sections as follows.</w:t>
        </w:r>
      </w:ins>
    </w:p>
    <w:p w14:paraId="1E5787E2" w14:textId="77777777" w:rsidR="00663993" w:rsidRDefault="00663993">
      <w:pPr>
        <w:rPr>
          <w:ins w:id="1867" w:author="Steve Maas" w:date="2014-06-25T15:07:00Z"/>
        </w:rPr>
      </w:pPr>
    </w:p>
    <w:p w14:paraId="1F04A50C" w14:textId="3E17CF2C" w:rsidR="00663993" w:rsidRDefault="00663993">
      <w:pPr>
        <w:rPr>
          <w:ins w:id="1868" w:author="Steve Maas" w:date="2014-06-25T15:08:00Z"/>
          <w:rFonts w:ascii="Courier New" w:hAnsi="Courier New" w:cs="Courier New"/>
          <w:sz w:val="22"/>
          <w:szCs w:val="22"/>
        </w:rPr>
      </w:pPr>
      <w:ins w:id="1869" w:author="Steve Maas" w:date="2014-06-25T15:07:00Z">
        <w:r>
          <w:rPr>
            <w:rFonts w:ascii="Courier New" w:hAnsi="Courier New" w:cs="Courier New"/>
            <w:sz w:val="22"/>
            <w:szCs w:val="22"/>
          </w:rPr>
          <w:t>&lt;Mater</w:t>
        </w:r>
      </w:ins>
      <w:ins w:id="1870" w:author="Steve Maas" w:date="2014-06-25T15:08:00Z">
        <w:r w:rsidR="008A509F">
          <w:rPr>
            <w:rFonts w:ascii="Courier New" w:hAnsi="Courier New" w:cs="Courier New"/>
            <w:sz w:val="22"/>
            <w:szCs w:val="22"/>
          </w:rPr>
          <w:t>i</w:t>
        </w:r>
      </w:ins>
      <w:ins w:id="1871" w:author="Steve Maas" w:date="2014-06-25T15:07:00Z">
        <w:r>
          <w:rPr>
            <w:rFonts w:ascii="Courier New" w:hAnsi="Courier New" w:cs="Courier New"/>
            <w:sz w:val="22"/>
            <w:szCs w:val="22"/>
          </w:rPr>
          <w:t>al from="in.feb"</w:t>
        </w:r>
      </w:ins>
      <w:ins w:id="1872" w:author="Steve Maas" w:date="2014-06-25T15:08:00Z">
        <w:r>
          <w:rPr>
            <w:rFonts w:ascii="Courier New" w:hAnsi="Courier New" w:cs="Courier New"/>
            <w:sz w:val="22"/>
            <w:szCs w:val="22"/>
          </w:rPr>
          <w:t>/&gt;</w:t>
        </w:r>
      </w:ins>
    </w:p>
    <w:p w14:paraId="55644494" w14:textId="3EC179B1" w:rsidR="00663993" w:rsidRPr="00663993" w:rsidRDefault="00663993">
      <w:pPr>
        <w:rPr>
          <w:ins w:id="1873" w:author="Steve Maas" w:date="2014-06-25T15:07:00Z"/>
          <w:rFonts w:ascii="Courier New" w:hAnsi="Courier New" w:cs="Courier New"/>
          <w:sz w:val="22"/>
          <w:szCs w:val="22"/>
          <w:rPrChange w:id="1874" w:author="Steve Maas" w:date="2014-06-25T15:07:00Z">
            <w:rPr>
              <w:ins w:id="1875" w:author="Steve Maas" w:date="2014-06-25T15:07:00Z"/>
            </w:rPr>
          </w:rPrChange>
        </w:rPr>
      </w:pPr>
      <w:ins w:id="1876" w:author="Steve Maas" w:date="2014-06-25T15:08:00Z">
        <w:r>
          <w:rPr>
            <w:rFonts w:ascii="Courier New" w:hAnsi="Courier New" w:cs="Courier New"/>
            <w:sz w:val="22"/>
            <w:szCs w:val="22"/>
          </w:rPr>
          <w:t>&lt;Geometry from="in.feb"/&gt;</w:t>
        </w:r>
      </w:ins>
    </w:p>
    <w:p w14:paraId="4AD66E0F" w14:textId="77777777" w:rsidR="00663993" w:rsidRDefault="00663993">
      <w:pPr>
        <w:rPr>
          <w:ins w:id="1877" w:author="Steve Maas" w:date="2014-06-25T15:07:00Z"/>
        </w:rPr>
      </w:pPr>
    </w:p>
    <w:p w14:paraId="529FA740" w14:textId="0DE85E8F" w:rsidR="00663993" w:rsidRDefault="008A509F">
      <w:pPr>
        <w:rPr>
          <w:ins w:id="1878" w:author="Steve Maas" w:date="2014-06-25T15:10:00Z"/>
        </w:rPr>
      </w:pPr>
      <w:ins w:id="1879" w:author="Steve Maas" w:date="2014-06-25T15:09:00Z">
        <w:r>
          <w:t xml:space="preserve">To give a more concrete example, assume that the </w:t>
        </w:r>
        <w:r w:rsidRPr="0018477D">
          <w:rPr>
            <w:i/>
            <w:rPrChange w:id="1880" w:author="Steve Maas" w:date="2014-06-25T15:18:00Z">
              <w:rPr/>
            </w:rPrChange>
          </w:rPr>
          <w:t>Material</w:t>
        </w:r>
        <w:r>
          <w:t xml:space="preserve">, </w:t>
        </w:r>
        <w:r w:rsidRPr="0018477D">
          <w:rPr>
            <w:i/>
            <w:rPrChange w:id="1881" w:author="Steve Maas" w:date="2014-06-25T15:18:00Z">
              <w:rPr/>
            </w:rPrChange>
          </w:rPr>
          <w:t>Geometry</w:t>
        </w:r>
        <w:r>
          <w:t xml:space="preserve">, and </w:t>
        </w:r>
        <w:r w:rsidRPr="0018477D">
          <w:rPr>
            <w:i/>
            <w:rPrChange w:id="1882" w:author="Steve Maas" w:date="2014-06-25T15:18:00Z">
              <w:rPr/>
            </w:rPrChange>
          </w:rPr>
          <w:t>Boundary</w:t>
        </w:r>
        <w:r>
          <w:t xml:space="preserve"> sections are defined in the files </w:t>
        </w:r>
      </w:ins>
      <w:ins w:id="1883" w:author="Steve Maas" w:date="2014-06-25T15:10:00Z">
        <w:r>
          <w:rPr>
            <w:i/>
          </w:rPr>
          <w:t>mat.feb</w:t>
        </w:r>
        <w:r>
          <w:t xml:space="preserve">, </w:t>
        </w:r>
        <w:r>
          <w:rPr>
            <w:i/>
          </w:rPr>
          <w:t>geom.feb</w:t>
        </w:r>
        <w:r>
          <w:t xml:space="preserve">, and </w:t>
        </w:r>
        <w:r>
          <w:rPr>
            <w:i/>
          </w:rPr>
          <w:t>bc.feb</w:t>
        </w:r>
        <w:r>
          <w:t xml:space="preserve"> respectively. The master input file could then look </w:t>
        </w:r>
      </w:ins>
      <w:ins w:id="1884" w:author="Steve Maas" w:date="2014-06-25T15:18:00Z">
        <w:r w:rsidR="0018477D">
          <w:t xml:space="preserve">like </w:t>
        </w:r>
      </w:ins>
      <w:ins w:id="1885" w:author="Steve Maas" w:date="2014-06-25T15:10:00Z">
        <w:r>
          <w:t>the following.</w:t>
        </w:r>
      </w:ins>
    </w:p>
    <w:p w14:paraId="217B7B94" w14:textId="77777777" w:rsidR="008A509F" w:rsidRDefault="008A509F">
      <w:pPr>
        <w:rPr>
          <w:ins w:id="1886" w:author="Steve Maas" w:date="2014-06-25T15:10:00Z"/>
        </w:rPr>
      </w:pPr>
    </w:p>
    <w:p w14:paraId="353878AE" w14:textId="6402F58D" w:rsidR="008A509F" w:rsidRDefault="008A509F">
      <w:pPr>
        <w:rPr>
          <w:ins w:id="1887" w:author="Steve Maas" w:date="2014-06-25T15:11:00Z"/>
          <w:rFonts w:ascii="Courier New" w:hAnsi="Courier New" w:cs="Courier New"/>
          <w:sz w:val="22"/>
          <w:szCs w:val="22"/>
        </w:rPr>
      </w:pPr>
      <w:ins w:id="1888" w:author="Steve Maas" w:date="2014-06-25T15:11:00Z">
        <w:r>
          <w:rPr>
            <w:rFonts w:ascii="Courier New" w:hAnsi="Courier New" w:cs="Courier New"/>
            <w:sz w:val="22"/>
            <w:szCs w:val="22"/>
          </w:rPr>
          <w:t>&lt;febio_spec version="2.0"&gt;</w:t>
        </w:r>
      </w:ins>
    </w:p>
    <w:p w14:paraId="06F8A8A5" w14:textId="6D9D50A7" w:rsidR="008A509F" w:rsidRDefault="008A509F">
      <w:pPr>
        <w:rPr>
          <w:ins w:id="1889" w:author="Steve Maas" w:date="2014-06-25T15:11:00Z"/>
          <w:rFonts w:ascii="Courier New" w:hAnsi="Courier New" w:cs="Courier New"/>
          <w:sz w:val="22"/>
          <w:szCs w:val="22"/>
        </w:rPr>
      </w:pPr>
      <w:ins w:id="1890" w:author="Steve Maas" w:date="2014-06-25T15:11:00Z">
        <w:r>
          <w:rPr>
            <w:rFonts w:ascii="Courier New" w:hAnsi="Courier New" w:cs="Courier New"/>
            <w:sz w:val="22"/>
            <w:szCs w:val="22"/>
          </w:rPr>
          <w:tab/>
          <w:t>&lt;Control&gt;</w:t>
        </w:r>
      </w:ins>
    </w:p>
    <w:p w14:paraId="7F33D661" w14:textId="12099D8A" w:rsidR="008A509F" w:rsidRDefault="008A509F">
      <w:pPr>
        <w:rPr>
          <w:ins w:id="1891" w:author="Steve Maas" w:date="2014-06-25T15:11:00Z"/>
          <w:rFonts w:ascii="Courier New" w:hAnsi="Courier New" w:cs="Courier New"/>
          <w:sz w:val="22"/>
          <w:szCs w:val="22"/>
        </w:rPr>
      </w:pPr>
      <w:ins w:id="1892" w:author="Steve Maas" w:date="2014-06-25T15:11:00Z">
        <w:r>
          <w:rPr>
            <w:rFonts w:ascii="Courier New" w:hAnsi="Courier New" w:cs="Courier New"/>
            <w:sz w:val="22"/>
            <w:szCs w:val="22"/>
          </w:rPr>
          <w:tab/>
        </w:r>
        <w:r>
          <w:rPr>
            <w:rFonts w:ascii="Courier New" w:hAnsi="Courier New" w:cs="Courier New"/>
            <w:sz w:val="22"/>
            <w:szCs w:val="22"/>
          </w:rPr>
          <w:tab/>
          <w:t>&lt;time_steps&gt;10&lt;/time_steps&gt;</w:t>
        </w:r>
      </w:ins>
    </w:p>
    <w:p w14:paraId="37F02008" w14:textId="773C3A2A" w:rsidR="008A509F" w:rsidRDefault="008A509F">
      <w:pPr>
        <w:rPr>
          <w:ins w:id="1893" w:author="Steve Maas" w:date="2014-06-25T15:11:00Z"/>
          <w:rFonts w:ascii="Courier New" w:hAnsi="Courier New" w:cs="Courier New"/>
          <w:sz w:val="22"/>
          <w:szCs w:val="22"/>
        </w:rPr>
      </w:pPr>
      <w:ins w:id="1894" w:author="Steve Maas" w:date="2014-06-25T15:11:00Z">
        <w:r>
          <w:rPr>
            <w:rFonts w:ascii="Courier New" w:hAnsi="Courier New" w:cs="Courier New"/>
            <w:sz w:val="22"/>
            <w:szCs w:val="22"/>
          </w:rPr>
          <w:tab/>
        </w:r>
        <w:r>
          <w:rPr>
            <w:rFonts w:ascii="Courier New" w:hAnsi="Courier New" w:cs="Courier New"/>
            <w:sz w:val="22"/>
            <w:szCs w:val="22"/>
          </w:rPr>
          <w:tab/>
          <w:t>&lt;step_size&gt;0.1&lt;/step_size&gt;</w:t>
        </w:r>
      </w:ins>
    </w:p>
    <w:p w14:paraId="6BCB342B" w14:textId="7D31EBE6" w:rsidR="008A509F" w:rsidRDefault="008A509F">
      <w:pPr>
        <w:rPr>
          <w:ins w:id="1895" w:author="Steve Maas" w:date="2014-06-25T15:11:00Z"/>
          <w:rFonts w:ascii="Courier New" w:hAnsi="Courier New" w:cs="Courier New"/>
          <w:sz w:val="22"/>
          <w:szCs w:val="22"/>
        </w:rPr>
      </w:pPr>
      <w:ins w:id="1896" w:author="Steve Maas" w:date="2014-06-25T15:11:00Z">
        <w:r>
          <w:rPr>
            <w:rFonts w:ascii="Courier New" w:hAnsi="Courier New" w:cs="Courier New"/>
            <w:sz w:val="22"/>
            <w:szCs w:val="22"/>
          </w:rPr>
          <w:tab/>
          <w:t>&lt;/Control&gt;</w:t>
        </w:r>
      </w:ins>
    </w:p>
    <w:p w14:paraId="5C9067B9" w14:textId="2B1DDE85" w:rsidR="008A509F" w:rsidRDefault="008A509F">
      <w:pPr>
        <w:rPr>
          <w:ins w:id="1897" w:author="Steve Maas" w:date="2014-06-25T15:12:00Z"/>
          <w:rFonts w:ascii="Courier New" w:hAnsi="Courier New" w:cs="Courier New"/>
          <w:sz w:val="22"/>
          <w:szCs w:val="22"/>
        </w:rPr>
      </w:pPr>
      <w:ins w:id="1898" w:author="Steve Maas" w:date="2014-06-25T15:11:00Z">
        <w:r>
          <w:rPr>
            <w:rFonts w:ascii="Courier New" w:hAnsi="Courier New" w:cs="Courier New"/>
            <w:sz w:val="22"/>
            <w:szCs w:val="22"/>
          </w:rPr>
          <w:tab/>
          <w:t>&lt;Material from="mat.feb"</w:t>
        </w:r>
      </w:ins>
      <w:ins w:id="1899" w:author="Steve Maas" w:date="2014-06-25T15:12:00Z">
        <w:r>
          <w:rPr>
            <w:rFonts w:ascii="Courier New" w:hAnsi="Courier New" w:cs="Courier New"/>
            <w:sz w:val="22"/>
            <w:szCs w:val="22"/>
          </w:rPr>
          <w:t>/&gt;</w:t>
        </w:r>
      </w:ins>
    </w:p>
    <w:p w14:paraId="53602951" w14:textId="02BE6AA7" w:rsidR="008A509F" w:rsidRDefault="008A509F">
      <w:pPr>
        <w:rPr>
          <w:ins w:id="1900" w:author="Steve Maas" w:date="2014-06-25T15:12:00Z"/>
          <w:rFonts w:ascii="Courier New" w:hAnsi="Courier New" w:cs="Courier New"/>
          <w:sz w:val="22"/>
          <w:szCs w:val="22"/>
        </w:rPr>
      </w:pPr>
      <w:ins w:id="1901" w:author="Steve Maas" w:date="2014-06-25T15:12:00Z">
        <w:r>
          <w:rPr>
            <w:rFonts w:ascii="Courier New" w:hAnsi="Courier New" w:cs="Courier New"/>
            <w:sz w:val="22"/>
            <w:szCs w:val="22"/>
          </w:rPr>
          <w:tab/>
          <w:t>&lt;Geometry from="geom.feb"/&gt;</w:t>
        </w:r>
      </w:ins>
    </w:p>
    <w:p w14:paraId="2EC2D050" w14:textId="1CF36E9C" w:rsidR="008A509F" w:rsidRDefault="008A509F">
      <w:pPr>
        <w:rPr>
          <w:ins w:id="1902" w:author="Steve Maas" w:date="2014-06-25T15:11:00Z"/>
          <w:rFonts w:ascii="Courier New" w:hAnsi="Courier New" w:cs="Courier New"/>
          <w:sz w:val="22"/>
          <w:szCs w:val="22"/>
        </w:rPr>
      </w:pPr>
      <w:ins w:id="1903" w:author="Steve Maas" w:date="2014-06-25T15:12:00Z">
        <w:r>
          <w:rPr>
            <w:rFonts w:ascii="Courier New" w:hAnsi="Courier New" w:cs="Courier New"/>
            <w:sz w:val="22"/>
            <w:szCs w:val="22"/>
          </w:rPr>
          <w:tab/>
          <w:t>&lt;Boundary from="bc.feb"/&gt;</w:t>
        </w:r>
      </w:ins>
    </w:p>
    <w:p w14:paraId="1ED171AE" w14:textId="60931E27" w:rsidR="008A509F" w:rsidRPr="008A509F" w:rsidRDefault="008A509F">
      <w:pPr>
        <w:rPr>
          <w:ins w:id="1904" w:author="Steve Maas" w:date="2014-06-25T15:10:00Z"/>
          <w:rFonts w:ascii="Courier New" w:hAnsi="Courier New" w:cs="Courier New"/>
          <w:sz w:val="22"/>
          <w:szCs w:val="22"/>
          <w:rPrChange w:id="1905" w:author="Steve Maas" w:date="2014-06-25T15:11:00Z">
            <w:rPr>
              <w:ins w:id="1906" w:author="Steve Maas" w:date="2014-06-25T15:10:00Z"/>
            </w:rPr>
          </w:rPrChange>
        </w:rPr>
      </w:pPr>
      <w:ins w:id="1907" w:author="Steve Maas" w:date="2014-06-25T15:11:00Z">
        <w:r>
          <w:rPr>
            <w:rFonts w:ascii="Courier New" w:hAnsi="Courier New" w:cs="Courier New"/>
            <w:sz w:val="22"/>
            <w:szCs w:val="22"/>
          </w:rPr>
          <w:t>&lt;/febio_spec&gt;</w:t>
        </w:r>
      </w:ins>
    </w:p>
    <w:p w14:paraId="61EF5263" w14:textId="77777777" w:rsidR="008A509F" w:rsidRPr="008A509F" w:rsidRDefault="008A509F"/>
    <w:p w14:paraId="66F9E68D" w14:textId="2183D489" w:rsidR="00EB23E8" w:rsidRDefault="008A509F" w:rsidP="00EB23E8">
      <w:pPr>
        <w:rPr>
          <w:ins w:id="1908" w:author="Steve Maas" w:date="2014-06-25T15:15:00Z"/>
        </w:rPr>
      </w:pPr>
      <w:ins w:id="1909" w:author="Steve Maas" w:date="2014-06-25T15:13:00Z">
        <w:r>
          <w:t xml:space="preserve">Notice that the </w:t>
        </w:r>
        <w:r>
          <w:rPr>
            <w:i/>
          </w:rPr>
          <w:t xml:space="preserve">Control </w:t>
        </w:r>
        <w:r>
          <w:t xml:space="preserve">section is still defined in the master file. The master file can contain a combination of explicit section definitions and referenced sections using the </w:t>
        </w:r>
      </w:ins>
      <w:ins w:id="1910" w:author="Steve Maas" w:date="2014-06-25T15:14:00Z">
        <w:r>
          <w:rPr>
            <w:i/>
          </w:rPr>
          <w:t xml:space="preserve">from </w:t>
        </w:r>
        <w:r>
          <w:t xml:space="preserve">attribute. As mentioned above, the master file is used to run the model in FEBio. So, if the master file is called </w:t>
        </w:r>
      </w:ins>
      <w:ins w:id="1911" w:author="Steve Maas" w:date="2014-06-25T15:15:00Z">
        <w:r>
          <w:rPr>
            <w:i/>
          </w:rPr>
          <w:t>model.feb</w:t>
        </w:r>
        <w:r>
          <w:t xml:space="preserve"> then the model is run as follows.</w:t>
        </w:r>
      </w:ins>
    </w:p>
    <w:p w14:paraId="22D35C2C" w14:textId="77777777" w:rsidR="008A509F" w:rsidRDefault="008A509F" w:rsidP="00EB23E8">
      <w:pPr>
        <w:rPr>
          <w:ins w:id="1912" w:author="Steve Maas" w:date="2014-06-25T15:15:00Z"/>
        </w:rPr>
      </w:pPr>
    </w:p>
    <w:p w14:paraId="597D495C" w14:textId="012BFC3B" w:rsidR="008A509F" w:rsidRPr="008A509F" w:rsidRDefault="008A509F" w:rsidP="00EB23E8">
      <w:pPr>
        <w:rPr>
          <w:ins w:id="1913" w:author="Steve Maas" w:date="2014-06-25T15:15:00Z"/>
          <w:rFonts w:ascii="Courier New" w:hAnsi="Courier New" w:cs="Courier New"/>
          <w:sz w:val="22"/>
          <w:rPrChange w:id="1914" w:author="Steve Maas" w:date="2014-06-25T15:15:00Z">
            <w:rPr>
              <w:ins w:id="1915" w:author="Steve Maas" w:date="2014-06-25T15:15:00Z"/>
            </w:rPr>
          </w:rPrChange>
        </w:rPr>
      </w:pPr>
      <w:ins w:id="1916" w:author="Steve Maas" w:date="2014-06-25T15:15:00Z">
        <w:r>
          <w:rPr>
            <w:rFonts w:ascii="Courier New" w:hAnsi="Courier New" w:cs="Courier New"/>
            <w:sz w:val="22"/>
          </w:rPr>
          <w:t>&gt;febio –i model.feb</w:t>
        </w:r>
      </w:ins>
    </w:p>
    <w:p w14:paraId="3674341A" w14:textId="77777777" w:rsidR="008A509F" w:rsidRPr="008A509F" w:rsidRDefault="008A509F" w:rsidP="00EB23E8"/>
    <w:p w14:paraId="0DC659A4" w14:textId="78B37877" w:rsidR="00181CF0" w:rsidRDefault="008A509F" w:rsidP="00EB23E8">
      <w:pPr>
        <w:rPr>
          <w:ins w:id="1917" w:author="Steve Maas" w:date="2014-06-25T15:16:00Z"/>
        </w:rPr>
      </w:pPr>
      <w:ins w:id="1918" w:author="Steve Maas" w:date="2014-06-25T15:15:00Z">
        <w:r>
          <w:t xml:space="preserve">When </w:t>
        </w:r>
      </w:ins>
      <w:ins w:id="1919" w:author="Steve Maas" w:date="2014-06-25T15:16:00Z">
        <w:r>
          <w:t>FEB</w:t>
        </w:r>
      </w:ins>
      <w:ins w:id="1920" w:author="Steve Maas" w:date="2014-06-25T15:15:00Z">
        <w:r>
          <w:t>io</w:t>
        </w:r>
      </w:ins>
      <w:r w:rsidR="00181CF0">
        <w:t xml:space="preserve"> </w:t>
      </w:r>
      <w:ins w:id="1921" w:author="Steve Maas" w:date="2014-06-25T15:16:00Z">
        <w:r>
          <w:t>parses the master file it will automatically parse the referenced child files</w:t>
        </w:r>
        <w:r w:rsidR="0018477D">
          <w:t xml:space="preserve"> it encounters in the master input file</w:t>
        </w:r>
        <w:r>
          <w:t xml:space="preserve">. </w:t>
        </w:r>
      </w:ins>
    </w:p>
    <w:p w14:paraId="246B8306" w14:textId="77777777" w:rsidR="008A509F" w:rsidRPr="00181CF0" w:rsidRDefault="008A509F" w:rsidP="00EB23E8"/>
    <w:p w14:paraId="0FFF7815" w14:textId="64716767" w:rsidR="006A0BC1" w:rsidRDefault="006A0BC1" w:rsidP="006A0BC1">
      <w:pPr>
        <w:pStyle w:val="Heading2"/>
      </w:pPr>
      <w:r>
        <w:br w:type="page"/>
      </w:r>
      <w:bookmarkStart w:id="1922" w:name="_Toc290149210"/>
      <w:r>
        <w:lastRenderedPageBreak/>
        <w:t>Module Section</w:t>
      </w:r>
      <w:bookmarkEnd w:id="1922"/>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1923" w:name="_Toc290149211"/>
      <w:r>
        <w:lastRenderedPageBreak/>
        <w:t>Control Section</w:t>
      </w:r>
      <w:bookmarkEnd w:id="1923"/>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1924" w:name="_Toc293572196"/>
      <w:bookmarkStart w:id="1925" w:name="_Toc293572206"/>
      <w:bookmarkStart w:id="1926" w:name="_Toc293572208"/>
      <w:bookmarkStart w:id="1927" w:name="_Ref250285979"/>
      <w:bookmarkStart w:id="1928" w:name="_Ref292527008"/>
      <w:bookmarkStart w:id="1929" w:name="_Toc290149212"/>
      <w:bookmarkEnd w:id="1924"/>
      <w:bookmarkEnd w:id="1925"/>
      <w:bookmarkEnd w:id="1926"/>
      <w:r>
        <w:t>Common Parameters</w:t>
      </w:r>
      <w:bookmarkEnd w:id="1927"/>
      <w:bookmarkEnd w:id="1928"/>
      <w:bookmarkEnd w:id="1929"/>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3"/>
        <w:gridCol w:w="5197"/>
        <w:gridCol w:w="2470"/>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rsidDel="003F28E1" w14:paraId="7A36A091" w14:textId="06B72FCE">
        <w:trPr>
          <w:trHeight w:val="242"/>
          <w:del w:id="1930" w:author="Steve Maas" w:date="2014-07-23T18:39:00Z"/>
        </w:trPr>
        <w:tc>
          <w:tcPr>
            <w:tcW w:w="1933" w:type="dxa"/>
            <w:shd w:val="clear" w:color="auto" w:fill="auto"/>
          </w:tcPr>
          <w:p w14:paraId="46341975" w14:textId="6AE62558" w:rsidR="006A0BC1" w:rsidDel="003F28E1" w:rsidRDefault="006A0BC1" w:rsidP="006A0BC1">
            <w:pPr>
              <w:pStyle w:val="code"/>
              <w:jc w:val="left"/>
              <w:rPr>
                <w:del w:id="1931" w:author="Steve Maas" w:date="2014-07-23T18:39:00Z"/>
              </w:rPr>
            </w:pPr>
            <w:del w:id="1932" w:author="Steve Maas" w:date="2014-07-23T18:39:00Z">
              <w:r w:rsidDel="003F28E1">
                <w:delText>linear_solver</w:delText>
              </w:r>
            </w:del>
          </w:p>
        </w:tc>
        <w:tc>
          <w:tcPr>
            <w:tcW w:w="5197" w:type="dxa"/>
            <w:shd w:val="clear" w:color="auto" w:fill="auto"/>
          </w:tcPr>
          <w:p w14:paraId="57C16B47" w14:textId="49730A0A" w:rsidR="006A0BC1" w:rsidDel="003F28E1" w:rsidRDefault="006A0BC1" w:rsidP="006A0BC1">
            <w:pPr>
              <w:rPr>
                <w:del w:id="1933" w:author="Steve Maas" w:date="2014-07-23T18:39:00Z"/>
              </w:rPr>
            </w:pPr>
            <w:del w:id="1934" w:author="Steve Maas" w:date="2014-07-23T18:39:00Z">
              <w:r w:rsidDel="003F28E1">
                <w:delText>Set the linear solver (12)</w:delText>
              </w:r>
            </w:del>
          </w:p>
        </w:tc>
        <w:tc>
          <w:tcPr>
            <w:tcW w:w="2470" w:type="dxa"/>
            <w:shd w:val="clear" w:color="auto" w:fill="auto"/>
          </w:tcPr>
          <w:p w14:paraId="323D7177" w14:textId="2076C02D" w:rsidR="006A0BC1" w:rsidRPr="000B272C" w:rsidDel="003F28E1" w:rsidRDefault="006A0BC1" w:rsidP="006A0BC1">
            <w:pPr>
              <w:rPr>
                <w:del w:id="1935" w:author="Steve Maas" w:date="2014-07-23T18:39:00Z"/>
                <w:bCs/>
                <w:iCs/>
              </w:rPr>
            </w:pPr>
            <w:del w:id="1936" w:author="Steve Maas" w:date="2014-07-23T18:39:00Z">
              <w:r w:rsidRPr="000B272C" w:rsidDel="003F28E1">
                <w:rPr>
                  <w:bCs/>
                  <w:iCs/>
                </w:rPr>
                <w:delText>skyline</w:delText>
              </w:r>
            </w:del>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0573477F" w:rsidR="006A0BC1" w:rsidRDefault="006A0BC1" w:rsidP="00F60C6B">
            <w:r>
              <w:t>Sets minimal value for residual tolerance (1</w:t>
            </w:r>
            <w:del w:id="1937" w:author="Steve Maas" w:date="2014-07-23T18:39:00Z">
              <w:r w:rsidDel="003F28E1">
                <w:delText>3</w:delText>
              </w:r>
            </w:del>
            <w:ins w:id="1938" w:author="Steve Maas" w:date="2014-07-23T18:39:00Z">
              <w:r w:rsidR="003F28E1">
                <w:t>2</w:t>
              </w:r>
            </w:ins>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09D92A00" w:rsidR="006A0BC1" w:rsidRDefault="006A0BC1" w:rsidP="00F60C6B">
            <w:r>
              <w:t>Set the integration rule for a particular element (1</w:t>
            </w:r>
            <w:del w:id="1939" w:author="Steve Maas" w:date="2014-07-23T18:39:00Z">
              <w:r w:rsidDel="003F28E1">
                <w:delText>4</w:delText>
              </w:r>
            </w:del>
            <w:ins w:id="1940" w:author="Steve Maas" w:date="2014-07-23T18:39:00Z">
              <w:r w:rsidR="003F28E1">
                <w:t>3</w:t>
              </w:r>
            </w:ins>
            <w:r>
              <w:t>)</w:t>
            </w:r>
          </w:p>
        </w:tc>
        <w:tc>
          <w:tcPr>
            <w:tcW w:w="2470" w:type="dxa"/>
            <w:shd w:val="clear" w:color="auto" w:fill="auto"/>
          </w:tcPr>
          <w:p w14:paraId="5C648502" w14:textId="77777777" w:rsidR="006A0BC1" w:rsidRDefault="006A0BC1" w:rsidP="006A0BC1">
            <w:pPr>
              <w:rPr>
                <w:bCs/>
                <w:iCs/>
              </w:rPr>
            </w:pPr>
            <w:r>
              <w:rPr>
                <w:bCs/>
                <w:iCs/>
              </w:rPr>
              <w:t>N/A</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2B0961D1" w:rsidR="006A0BC1" w:rsidRDefault="006A0BC1" w:rsidP="006A0BC1">
      <w:pPr>
        <w:numPr>
          <w:ilvl w:val="0"/>
          <w:numId w:val="16"/>
        </w:numPr>
      </w:pPr>
      <w:r>
        <w:t>FEBio determines convergence of a time step based on three convergence criteria: displacement, residual and energy (that is</w:t>
      </w:r>
      <w:r w:rsidR="00050D38">
        <w:t>,</w:t>
      </w:r>
      <w:r>
        <w:t xml:space="preserve"> residual multiplied by displacement). Each of </w:t>
      </w:r>
      <w:r>
        <w:lastRenderedPageBreak/>
        <w:t xml:space="preserve">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6C2049" w:rsidRPr="006C2049">
        <w:rPr>
          <w:position w:val="-12"/>
        </w:rPr>
        <w:object w:dxaOrig="1400" w:dyaOrig="380" w14:anchorId="2AA34A71">
          <v:shape id="_x0000_i1026" type="#_x0000_t75" style="width:1in;height:21.6pt" o:ole="">
            <v:imagedata r:id="rId15" o:title=""/>
          </v:shape>
          <o:OLEObject Type="Embed" ProgID="Equation.DSMT4" ShapeID="_x0000_i1026" DrawAspect="Content" ObjectID="_1363900393" r:id="rId16"/>
        </w:object>
      </w:r>
      <w:r>
        <w:t xml:space="preserve">) norm at the current iteration </w:t>
      </w:r>
      <w:r>
        <w:rPr>
          <w:i/>
        </w:rPr>
        <w:t>k+1</w:t>
      </w:r>
      <w:r>
        <w:t xml:space="preserve"> to the norm of the total displacement (</w:t>
      </w:r>
      <w:r w:rsidR="006C2049" w:rsidRPr="006C2049">
        <w:rPr>
          <w:position w:val="-12"/>
        </w:rPr>
        <w:object w:dxaOrig="1560" w:dyaOrig="360" w14:anchorId="3FA4E165">
          <v:shape id="_x0000_i1027" type="#_x0000_t75" style="width:79.2pt;height:21.6pt" o:ole="">
            <v:imagedata r:id="rId17" o:title=""/>
          </v:shape>
          <o:OLEObject Type="Embed" ProgID="Equation.DSMT4" ShapeID="_x0000_i1027" DrawAspect="Content" ObjectID="_1363900394" r:id="rId18"/>
        </w:obje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6C2049" w:rsidRPr="006C2049">
        <w:rPr>
          <w:position w:val="-32"/>
        </w:rPr>
        <w:object w:dxaOrig="1040" w:dyaOrig="740" w14:anchorId="25600314">
          <v:shape id="_x0000_i1028" type="#_x0000_t75" style="width:50.4pt;height:36pt" o:ole="">
            <v:imagedata r:id="rId19" o:title=""/>
          </v:shape>
          <o:OLEObject Type="Embed" ProgID="Equation.DSMT4" ShapeID="_x0000_i1028" DrawAspect="Content" ObjectID="_1363900395" r:id="rId20"/>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t xml:space="preserve">When a time step fails (e.g. due to a negative jacobian), FEBio will retry the time step with a smaller time step size. The </w:t>
      </w:r>
      <w:r>
        <w:rPr>
          <w:i/>
        </w:rPr>
        <w:t xml:space="preserve">max_retries </w:t>
      </w:r>
      <w:r>
        <w:t xml:space="preserve">parameter determines the maximum </w:t>
      </w:r>
      <w:r>
        <w:lastRenderedPageBreak/>
        <w:t xml:space="preserve">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t xml:space="preserve">Note that when max_ups is set to 0, FEBio will use the Full-Newton method instead of the BFGS method. In other words, the stiffness matrix is reformed for every iteration. In </w:t>
      </w:r>
      <w:r>
        <w:lastRenderedPageBreak/>
        <w:t xml:space="preserve">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w:t>
      </w:r>
      <w:r>
        <w:lastRenderedPageBreak/>
        <w:t>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3D08BF18" w14:textId="3D9604AD" w:rsidR="006A0BC1" w:rsidDel="003F28E1" w:rsidRDefault="006A0BC1" w:rsidP="006A0BC1">
      <w:pPr>
        <w:numPr>
          <w:ilvl w:val="0"/>
          <w:numId w:val="16"/>
        </w:numPr>
        <w:rPr>
          <w:del w:id="1941" w:author="Steve Maas" w:date="2014-07-23T18:39:00Z"/>
        </w:rPr>
      </w:pPr>
      <w:del w:id="1942" w:author="Steve Maas" w:date="2014-07-23T18:39:00Z">
        <w:r w:rsidDel="003F28E1">
          <w:delText xml:space="preserve">The linear solver is by default set in the configuration file. Since this allows FEBio to run the same file on different platforms (which may support different linear solvers), this is the recommended way to set the linear solver. However, if the need arises, the user can also override the default linear solver, by explicitly specifying the </w:delText>
        </w:r>
        <w:r w:rsidDel="003F28E1">
          <w:rPr>
            <w:i/>
          </w:rPr>
          <w:delText xml:space="preserve">linear_solver </w:delText>
        </w:r>
        <w:r w:rsidDel="003F28E1">
          <w:delText>parameter in the FEBio input file. The following linear solvers are implemented although they might not all be supported on all platforms. The only solver that is guaranteed to work on all platforms is the skyline solver.</w:delText>
        </w:r>
      </w:del>
    </w:p>
    <w:p w14:paraId="30FF7A16" w14:textId="3F3E2A21" w:rsidR="006A0BC1" w:rsidDel="003F28E1" w:rsidRDefault="006A0BC1" w:rsidP="006A0BC1">
      <w:pPr>
        <w:ind w:left="720"/>
        <w:rPr>
          <w:del w:id="1943" w:author="Steve Maas" w:date="2014-07-23T18:39:00Z"/>
        </w:rPr>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5040"/>
        <w:gridCol w:w="720"/>
        <w:gridCol w:w="900"/>
        <w:gridCol w:w="648"/>
      </w:tblGrid>
      <w:tr w:rsidR="006A0BC1" w:rsidDel="003F28E1" w14:paraId="3DBEF5EA" w14:textId="676A389E">
        <w:trPr>
          <w:del w:id="1944" w:author="Steve Maas" w:date="2014-07-23T18:39:00Z"/>
        </w:trPr>
        <w:tc>
          <w:tcPr>
            <w:tcW w:w="1440" w:type="dxa"/>
            <w:shd w:val="clear" w:color="auto" w:fill="auto"/>
          </w:tcPr>
          <w:p w14:paraId="53FB658C" w14:textId="758B2739" w:rsidR="006A0BC1" w:rsidRPr="000B272C" w:rsidDel="003F28E1" w:rsidRDefault="006A0BC1" w:rsidP="006A0BC1">
            <w:pPr>
              <w:rPr>
                <w:del w:id="1945" w:author="Steve Maas" w:date="2014-07-23T18:39:00Z"/>
                <w:b/>
              </w:rPr>
            </w:pPr>
            <w:del w:id="1946" w:author="Steve Maas" w:date="2014-07-23T18:39:00Z">
              <w:r w:rsidRPr="000B272C" w:rsidDel="003F28E1">
                <w:rPr>
                  <w:b/>
                </w:rPr>
                <w:delText>Name</w:delText>
              </w:r>
            </w:del>
          </w:p>
        </w:tc>
        <w:tc>
          <w:tcPr>
            <w:tcW w:w="5040" w:type="dxa"/>
            <w:shd w:val="clear" w:color="auto" w:fill="auto"/>
          </w:tcPr>
          <w:p w14:paraId="6E73979B" w14:textId="40E51BEA" w:rsidR="006A0BC1" w:rsidRPr="000B272C" w:rsidDel="003F28E1" w:rsidRDefault="006A0BC1" w:rsidP="006A0BC1">
            <w:pPr>
              <w:rPr>
                <w:del w:id="1947" w:author="Steve Maas" w:date="2014-07-23T18:39:00Z"/>
                <w:b/>
              </w:rPr>
            </w:pPr>
            <w:del w:id="1948" w:author="Steve Maas" w:date="2014-07-23T18:39:00Z">
              <w:r w:rsidRPr="000B272C" w:rsidDel="003F28E1">
                <w:rPr>
                  <w:b/>
                </w:rPr>
                <w:delText>Description</w:delText>
              </w:r>
            </w:del>
          </w:p>
        </w:tc>
        <w:tc>
          <w:tcPr>
            <w:tcW w:w="720" w:type="dxa"/>
            <w:shd w:val="clear" w:color="auto" w:fill="auto"/>
          </w:tcPr>
          <w:p w14:paraId="638BF6CA" w14:textId="53652B0F" w:rsidR="006A0BC1" w:rsidRPr="000B272C" w:rsidDel="003F28E1" w:rsidRDefault="006A0BC1" w:rsidP="006A0BC1">
            <w:pPr>
              <w:rPr>
                <w:del w:id="1949" w:author="Steve Maas" w:date="2014-07-23T18:39:00Z"/>
                <w:b/>
              </w:rPr>
            </w:pPr>
            <w:del w:id="1950" w:author="Steve Maas" w:date="2014-07-23T18:39:00Z">
              <w:r w:rsidRPr="000B272C" w:rsidDel="003F28E1">
                <w:rPr>
                  <w:b/>
                </w:rPr>
                <w:delText>Sym</w:delText>
              </w:r>
            </w:del>
          </w:p>
        </w:tc>
        <w:tc>
          <w:tcPr>
            <w:tcW w:w="900" w:type="dxa"/>
            <w:shd w:val="clear" w:color="auto" w:fill="auto"/>
          </w:tcPr>
          <w:p w14:paraId="0B87895D" w14:textId="6E9CF35C" w:rsidR="006A0BC1" w:rsidRPr="000B272C" w:rsidDel="003F28E1" w:rsidRDefault="006A0BC1" w:rsidP="006A0BC1">
            <w:pPr>
              <w:rPr>
                <w:del w:id="1951" w:author="Steve Maas" w:date="2014-07-23T18:39:00Z"/>
                <w:b/>
              </w:rPr>
            </w:pPr>
            <w:del w:id="1952" w:author="Steve Maas" w:date="2014-07-23T18:39:00Z">
              <w:r w:rsidRPr="000B272C" w:rsidDel="003F28E1">
                <w:rPr>
                  <w:b/>
                </w:rPr>
                <w:delText>ASym</w:delText>
              </w:r>
            </w:del>
          </w:p>
        </w:tc>
        <w:tc>
          <w:tcPr>
            <w:tcW w:w="648" w:type="dxa"/>
            <w:shd w:val="clear" w:color="auto" w:fill="auto"/>
          </w:tcPr>
          <w:p w14:paraId="69AD706D" w14:textId="738599CD" w:rsidR="006A0BC1" w:rsidRPr="000B272C" w:rsidDel="003F28E1" w:rsidRDefault="006A0BC1" w:rsidP="006A0BC1">
            <w:pPr>
              <w:rPr>
                <w:del w:id="1953" w:author="Steve Maas" w:date="2014-07-23T18:39:00Z"/>
                <w:b/>
              </w:rPr>
            </w:pPr>
            <w:del w:id="1954" w:author="Steve Maas" w:date="2014-07-23T18:39:00Z">
              <w:r w:rsidRPr="000B272C" w:rsidDel="003F28E1">
                <w:rPr>
                  <w:b/>
                </w:rPr>
                <w:delText>MT</w:delText>
              </w:r>
            </w:del>
          </w:p>
        </w:tc>
      </w:tr>
      <w:tr w:rsidR="006A0BC1" w:rsidDel="003F28E1" w14:paraId="5A85E864" w14:textId="4F2A9DDD">
        <w:trPr>
          <w:del w:id="1955" w:author="Steve Maas" w:date="2014-07-23T18:39:00Z"/>
        </w:trPr>
        <w:tc>
          <w:tcPr>
            <w:tcW w:w="1440" w:type="dxa"/>
            <w:shd w:val="clear" w:color="auto" w:fill="auto"/>
          </w:tcPr>
          <w:p w14:paraId="61ECF68F" w14:textId="4D72C72C" w:rsidR="006A0BC1" w:rsidRPr="000B272C" w:rsidDel="003F28E1" w:rsidRDefault="006A0BC1" w:rsidP="006A0BC1">
            <w:pPr>
              <w:rPr>
                <w:del w:id="1956" w:author="Steve Maas" w:date="2014-07-23T18:39:00Z"/>
                <w:i/>
              </w:rPr>
            </w:pPr>
            <w:del w:id="1957" w:author="Steve Maas" w:date="2014-07-23T18:39:00Z">
              <w:r w:rsidRPr="000B272C" w:rsidDel="003F28E1">
                <w:rPr>
                  <w:i/>
                </w:rPr>
                <w:delText>skyline</w:delText>
              </w:r>
            </w:del>
          </w:p>
        </w:tc>
        <w:tc>
          <w:tcPr>
            <w:tcW w:w="5040" w:type="dxa"/>
            <w:shd w:val="clear" w:color="auto" w:fill="auto"/>
          </w:tcPr>
          <w:p w14:paraId="5ABBC302" w14:textId="55F5FBF9" w:rsidR="006A0BC1" w:rsidRPr="00530A9D" w:rsidDel="003F28E1" w:rsidRDefault="006A0BC1" w:rsidP="006A0BC1">
            <w:pPr>
              <w:rPr>
                <w:del w:id="1958" w:author="Steve Maas" w:date="2014-07-23T18:39:00Z"/>
              </w:rPr>
            </w:pPr>
            <w:del w:id="1959" w:author="Steve Maas" w:date="2014-07-23T18:39:00Z">
              <w:r w:rsidDel="003F28E1">
                <w:delText>The default skyline solver</w:delText>
              </w:r>
            </w:del>
          </w:p>
        </w:tc>
        <w:tc>
          <w:tcPr>
            <w:tcW w:w="720" w:type="dxa"/>
            <w:shd w:val="clear" w:color="auto" w:fill="auto"/>
          </w:tcPr>
          <w:p w14:paraId="7035159D" w14:textId="4E574F40" w:rsidR="006A0BC1" w:rsidRPr="000B272C" w:rsidDel="003F28E1" w:rsidRDefault="006A0BC1" w:rsidP="006A0BC1">
            <w:pPr>
              <w:jc w:val="center"/>
              <w:rPr>
                <w:del w:id="1960" w:author="Steve Maas" w:date="2014-07-23T18:39:00Z"/>
                <w:b/>
              </w:rPr>
            </w:pPr>
            <w:del w:id="1961" w:author="Steve Maas" w:date="2014-07-23T18:39:00Z">
              <w:r w:rsidRPr="000B272C" w:rsidDel="003F28E1">
                <w:rPr>
                  <w:b/>
                </w:rPr>
                <w:delText>●</w:delText>
              </w:r>
            </w:del>
          </w:p>
        </w:tc>
        <w:tc>
          <w:tcPr>
            <w:tcW w:w="900" w:type="dxa"/>
            <w:shd w:val="clear" w:color="auto" w:fill="auto"/>
          </w:tcPr>
          <w:p w14:paraId="3F8B2BD6" w14:textId="068838B3" w:rsidR="006A0BC1" w:rsidRPr="000B272C" w:rsidDel="003F28E1" w:rsidRDefault="006A0BC1" w:rsidP="006A0BC1">
            <w:pPr>
              <w:rPr>
                <w:del w:id="1962" w:author="Steve Maas" w:date="2014-07-23T18:39:00Z"/>
                <w:b/>
              </w:rPr>
            </w:pPr>
          </w:p>
        </w:tc>
        <w:tc>
          <w:tcPr>
            <w:tcW w:w="648" w:type="dxa"/>
            <w:shd w:val="clear" w:color="auto" w:fill="auto"/>
          </w:tcPr>
          <w:p w14:paraId="591D77B3" w14:textId="32F3D477" w:rsidR="006A0BC1" w:rsidRPr="000B272C" w:rsidDel="003F28E1" w:rsidRDefault="006A0BC1" w:rsidP="006A0BC1">
            <w:pPr>
              <w:rPr>
                <w:del w:id="1963" w:author="Steve Maas" w:date="2014-07-23T18:39:00Z"/>
                <w:b/>
              </w:rPr>
            </w:pPr>
          </w:p>
        </w:tc>
      </w:tr>
      <w:tr w:rsidR="006A0BC1" w:rsidDel="003F28E1" w14:paraId="0B324E03" w14:textId="7654462A">
        <w:trPr>
          <w:del w:id="1964" w:author="Steve Maas" w:date="2014-07-23T18:39:00Z"/>
        </w:trPr>
        <w:tc>
          <w:tcPr>
            <w:tcW w:w="1440" w:type="dxa"/>
            <w:shd w:val="clear" w:color="auto" w:fill="auto"/>
          </w:tcPr>
          <w:p w14:paraId="5E31206A" w14:textId="112660F4" w:rsidR="006A0BC1" w:rsidRPr="000B272C" w:rsidDel="003F28E1" w:rsidRDefault="006A0BC1" w:rsidP="006A0BC1">
            <w:pPr>
              <w:rPr>
                <w:del w:id="1965" w:author="Steve Maas" w:date="2014-07-23T18:39:00Z"/>
                <w:i/>
              </w:rPr>
            </w:pPr>
            <w:del w:id="1966" w:author="Steve Maas" w:date="2014-07-23T18:39:00Z">
              <w:r w:rsidRPr="000B272C" w:rsidDel="003F28E1">
                <w:rPr>
                  <w:i/>
                </w:rPr>
                <w:delText>pardiso</w:delText>
              </w:r>
            </w:del>
          </w:p>
        </w:tc>
        <w:tc>
          <w:tcPr>
            <w:tcW w:w="5040" w:type="dxa"/>
            <w:shd w:val="clear" w:color="auto" w:fill="auto"/>
          </w:tcPr>
          <w:p w14:paraId="1DB5656A" w14:textId="37AEA8F8" w:rsidR="006A0BC1" w:rsidDel="003F28E1" w:rsidRDefault="006A0BC1" w:rsidP="006A0BC1">
            <w:pPr>
              <w:rPr>
                <w:del w:id="1967" w:author="Steve Maas" w:date="2014-07-23T18:39:00Z"/>
              </w:rPr>
            </w:pPr>
            <w:del w:id="1968" w:author="Steve Maas" w:date="2014-07-23T18:39:00Z">
              <w:r w:rsidDel="003F28E1">
                <w:delText>The preferred solver for most platforms</w:delText>
              </w:r>
            </w:del>
          </w:p>
        </w:tc>
        <w:tc>
          <w:tcPr>
            <w:tcW w:w="720" w:type="dxa"/>
            <w:shd w:val="clear" w:color="auto" w:fill="auto"/>
          </w:tcPr>
          <w:p w14:paraId="5300645B" w14:textId="68E6B94A" w:rsidR="006A0BC1" w:rsidRPr="000B272C" w:rsidDel="003F28E1" w:rsidRDefault="006A0BC1" w:rsidP="006A0BC1">
            <w:pPr>
              <w:jc w:val="center"/>
              <w:rPr>
                <w:del w:id="1969" w:author="Steve Maas" w:date="2014-07-23T18:39:00Z"/>
                <w:b/>
              </w:rPr>
            </w:pPr>
            <w:del w:id="1970" w:author="Steve Maas" w:date="2014-07-23T18:39:00Z">
              <w:r w:rsidRPr="000B272C" w:rsidDel="003F28E1">
                <w:rPr>
                  <w:b/>
                </w:rPr>
                <w:delText>●</w:delText>
              </w:r>
            </w:del>
          </w:p>
        </w:tc>
        <w:tc>
          <w:tcPr>
            <w:tcW w:w="900" w:type="dxa"/>
            <w:shd w:val="clear" w:color="auto" w:fill="auto"/>
          </w:tcPr>
          <w:p w14:paraId="5116D086" w14:textId="3F8C89F6" w:rsidR="006A0BC1" w:rsidRPr="000B272C" w:rsidDel="003F28E1" w:rsidRDefault="006A0BC1" w:rsidP="006A0BC1">
            <w:pPr>
              <w:jc w:val="center"/>
              <w:rPr>
                <w:del w:id="1971" w:author="Steve Maas" w:date="2014-07-23T18:39:00Z"/>
                <w:b/>
              </w:rPr>
            </w:pPr>
            <w:del w:id="1972" w:author="Steve Maas" w:date="2014-07-23T18:39:00Z">
              <w:r w:rsidRPr="000B272C" w:rsidDel="003F28E1">
                <w:rPr>
                  <w:b/>
                </w:rPr>
                <w:delText>●</w:delText>
              </w:r>
            </w:del>
          </w:p>
        </w:tc>
        <w:tc>
          <w:tcPr>
            <w:tcW w:w="648" w:type="dxa"/>
            <w:shd w:val="clear" w:color="auto" w:fill="auto"/>
          </w:tcPr>
          <w:p w14:paraId="734A79DF" w14:textId="380D6E7B" w:rsidR="006A0BC1" w:rsidRPr="000B272C" w:rsidDel="003F28E1" w:rsidRDefault="006A0BC1" w:rsidP="006A0BC1">
            <w:pPr>
              <w:jc w:val="center"/>
              <w:rPr>
                <w:del w:id="1973" w:author="Steve Maas" w:date="2014-07-23T18:39:00Z"/>
                <w:b/>
              </w:rPr>
            </w:pPr>
            <w:del w:id="1974" w:author="Steve Maas" w:date="2014-07-23T18:39:00Z">
              <w:r w:rsidRPr="000B272C" w:rsidDel="003F28E1">
                <w:rPr>
                  <w:b/>
                </w:rPr>
                <w:delText>●</w:delText>
              </w:r>
            </w:del>
          </w:p>
        </w:tc>
      </w:tr>
      <w:tr w:rsidR="006A0BC1" w:rsidDel="003F28E1" w14:paraId="2F84F43C" w14:textId="411C6C35">
        <w:trPr>
          <w:del w:id="1975" w:author="Steve Maas" w:date="2014-07-23T18:39:00Z"/>
        </w:trPr>
        <w:tc>
          <w:tcPr>
            <w:tcW w:w="1440" w:type="dxa"/>
            <w:shd w:val="clear" w:color="auto" w:fill="auto"/>
          </w:tcPr>
          <w:p w14:paraId="23E76F15" w14:textId="242AC2EF" w:rsidR="006A0BC1" w:rsidRPr="000B272C" w:rsidDel="003F28E1" w:rsidRDefault="006A0BC1" w:rsidP="006A0BC1">
            <w:pPr>
              <w:rPr>
                <w:del w:id="1976" w:author="Steve Maas" w:date="2014-07-23T18:39:00Z"/>
                <w:i/>
              </w:rPr>
            </w:pPr>
            <w:del w:id="1977" w:author="Steve Maas" w:date="2014-07-23T18:39:00Z">
              <w:r w:rsidRPr="000B272C" w:rsidDel="003F28E1">
                <w:rPr>
                  <w:i/>
                </w:rPr>
                <w:delText>superlu</w:delText>
              </w:r>
            </w:del>
          </w:p>
        </w:tc>
        <w:tc>
          <w:tcPr>
            <w:tcW w:w="5040" w:type="dxa"/>
            <w:shd w:val="clear" w:color="auto" w:fill="auto"/>
          </w:tcPr>
          <w:p w14:paraId="009D2FA1" w14:textId="681913BB" w:rsidR="006A0BC1" w:rsidDel="003F28E1" w:rsidRDefault="006A0BC1" w:rsidP="006A0BC1">
            <w:pPr>
              <w:rPr>
                <w:del w:id="1978" w:author="Steve Maas" w:date="2014-07-23T18:39:00Z"/>
              </w:rPr>
            </w:pPr>
            <w:del w:id="1979" w:author="Steve Maas" w:date="2014-07-23T18:39:00Z">
              <w:r w:rsidDel="003F28E1">
                <w:delText>The single-threaded SuperLU solver</w:delText>
              </w:r>
            </w:del>
          </w:p>
        </w:tc>
        <w:tc>
          <w:tcPr>
            <w:tcW w:w="720" w:type="dxa"/>
            <w:shd w:val="clear" w:color="auto" w:fill="auto"/>
          </w:tcPr>
          <w:p w14:paraId="2938F367" w14:textId="7ABC9315" w:rsidR="006A0BC1" w:rsidRPr="000B272C" w:rsidDel="003F28E1" w:rsidRDefault="006A0BC1" w:rsidP="006A0BC1">
            <w:pPr>
              <w:jc w:val="center"/>
              <w:rPr>
                <w:del w:id="1980" w:author="Steve Maas" w:date="2014-07-23T18:39:00Z"/>
                <w:b/>
              </w:rPr>
            </w:pPr>
            <w:del w:id="1981" w:author="Steve Maas" w:date="2014-07-23T18:39:00Z">
              <w:r w:rsidRPr="000B272C" w:rsidDel="003F28E1">
                <w:rPr>
                  <w:b/>
                </w:rPr>
                <w:delText>●</w:delText>
              </w:r>
            </w:del>
          </w:p>
        </w:tc>
        <w:tc>
          <w:tcPr>
            <w:tcW w:w="900" w:type="dxa"/>
            <w:shd w:val="clear" w:color="auto" w:fill="auto"/>
          </w:tcPr>
          <w:p w14:paraId="08DE8DF0" w14:textId="1960B63B" w:rsidR="006A0BC1" w:rsidRPr="000B272C" w:rsidDel="003F28E1" w:rsidRDefault="006A0BC1" w:rsidP="006A0BC1">
            <w:pPr>
              <w:jc w:val="center"/>
              <w:rPr>
                <w:del w:id="1982" w:author="Steve Maas" w:date="2014-07-23T18:39:00Z"/>
                <w:b/>
              </w:rPr>
            </w:pPr>
            <w:del w:id="1983" w:author="Steve Maas" w:date="2014-07-23T18:39:00Z">
              <w:r w:rsidRPr="000B272C" w:rsidDel="003F28E1">
                <w:rPr>
                  <w:b/>
                </w:rPr>
                <w:delText>●</w:delText>
              </w:r>
            </w:del>
          </w:p>
        </w:tc>
        <w:tc>
          <w:tcPr>
            <w:tcW w:w="648" w:type="dxa"/>
            <w:shd w:val="clear" w:color="auto" w:fill="auto"/>
          </w:tcPr>
          <w:p w14:paraId="5CF7F528" w14:textId="2E3BA457" w:rsidR="006A0BC1" w:rsidRPr="000B272C" w:rsidDel="003F28E1" w:rsidRDefault="006A0BC1" w:rsidP="006A0BC1">
            <w:pPr>
              <w:jc w:val="center"/>
              <w:rPr>
                <w:del w:id="1984" w:author="Steve Maas" w:date="2014-07-23T18:39:00Z"/>
                <w:b/>
              </w:rPr>
            </w:pPr>
          </w:p>
        </w:tc>
      </w:tr>
      <w:tr w:rsidR="006A0BC1" w:rsidDel="003F28E1" w14:paraId="1B206872" w14:textId="6AD04999">
        <w:trPr>
          <w:del w:id="1985" w:author="Steve Maas" w:date="2014-07-23T18:39:00Z"/>
        </w:trPr>
        <w:tc>
          <w:tcPr>
            <w:tcW w:w="1440" w:type="dxa"/>
            <w:shd w:val="clear" w:color="auto" w:fill="auto"/>
          </w:tcPr>
          <w:p w14:paraId="1A9A64C9" w14:textId="342973C9" w:rsidR="006A0BC1" w:rsidRPr="000B272C" w:rsidDel="003F28E1" w:rsidRDefault="006A0BC1" w:rsidP="006A0BC1">
            <w:pPr>
              <w:rPr>
                <w:del w:id="1986" w:author="Steve Maas" w:date="2014-07-23T18:39:00Z"/>
                <w:i/>
              </w:rPr>
            </w:pPr>
            <w:del w:id="1987" w:author="Steve Maas" w:date="2014-07-23T18:39:00Z">
              <w:r w:rsidRPr="000B272C" w:rsidDel="003F28E1">
                <w:rPr>
                  <w:i/>
                </w:rPr>
                <w:delText>superlu_mt</w:delText>
              </w:r>
            </w:del>
          </w:p>
        </w:tc>
        <w:tc>
          <w:tcPr>
            <w:tcW w:w="5040" w:type="dxa"/>
            <w:shd w:val="clear" w:color="auto" w:fill="auto"/>
          </w:tcPr>
          <w:p w14:paraId="30193555" w14:textId="31A55F4A" w:rsidR="006A0BC1" w:rsidDel="003F28E1" w:rsidRDefault="006A0BC1" w:rsidP="006A0BC1">
            <w:pPr>
              <w:rPr>
                <w:del w:id="1988" w:author="Steve Maas" w:date="2014-07-23T18:39:00Z"/>
              </w:rPr>
            </w:pPr>
            <w:del w:id="1989" w:author="Steve Maas" w:date="2014-07-23T18:39:00Z">
              <w:r w:rsidDel="003F28E1">
                <w:delText>The multi-threader SuperLU solver</w:delText>
              </w:r>
            </w:del>
          </w:p>
        </w:tc>
        <w:tc>
          <w:tcPr>
            <w:tcW w:w="720" w:type="dxa"/>
            <w:shd w:val="clear" w:color="auto" w:fill="auto"/>
          </w:tcPr>
          <w:p w14:paraId="521FCE34" w14:textId="74050B69" w:rsidR="006A0BC1" w:rsidRPr="000B272C" w:rsidDel="003F28E1" w:rsidRDefault="006A0BC1" w:rsidP="006A0BC1">
            <w:pPr>
              <w:jc w:val="center"/>
              <w:rPr>
                <w:del w:id="1990" w:author="Steve Maas" w:date="2014-07-23T18:39:00Z"/>
                <w:b/>
              </w:rPr>
            </w:pPr>
            <w:del w:id="1991" w:author="Steve Maas" w:date="2014-07-23T18:39:00Z">
              <w:r w:rsidRPr="000B272C" w:rsidDel="003F28E1">
                <w:rPr>
                  <w:b/>
                </w:rPr>
                <w:delText>●</w:delText>
              </w:r>
            </w:del>
          </w:p>
        </w:tc>
        <w:tc>
          <w:tcPr>
            <w:tcW w:w="900" w:type="dxa"/>
            <w:shd w:val="clear" w:color="auto" w:fill="auto"/>
          </w:tcPr>
          <w:p w14:paraId="29366FF1" w14:textId="3C53B06D" w:rsidR="006A0BC1" w:rsidRPr="000B272C" w:rsidDel="003F28E1" w:rsidRDefault="006A0BC1" w:rsidP="006A0BC1">
            <w:pPr>
              <w:jc w:val="center"/>
              <w:rPr>
                <w:del w:id="1992" w:author="Steve Maas" w:date="2014-07-23T18:39:00Z"/>
                <w:b/>
              </w:rPr>
            </w:pPr>
            <w:del w:id="1993" w:author="Steve Maas" w:date="2014-07-23T18:39:00Z">
              <w:r w:rsidRPr="000B272C" w:rsidDel="003F28E1">
                <w:rPr>
                  <w:b/>
                </w:rPr>
                <w:delText>●</w:delText>
              </w:r>
            </w:del>
          </w:p>
        </w:tc>
        <w:tc>
          <w:tcPr>
            <w:tcW w:w="648" w:type="dxa"/>
            <w:shd w:val="clear" w:color="auto" w:fill="auto"/>
          </w:tcPr>
          <w:p w14:paraId="28713C3B" w14:textId="41A179F3" w:rsidR="006A0BC1" w:rsidRPr="000B272C" w:rsidDel="003F28E1" w:rsidRDefault="006A0BC1" w:rsidP="006A0BC1">
            <w:pPr>
              <w:jc w:val="center"/>
              <w:rPr>
                <w:del w:id="1994" w:author="Steve Maas" w:date="2014-07-23T18:39:00Z"/>
                <w:b/>
              </w:rPr>
            </w:pPr>
            <w:del w:id="1995" w:author="Steve Maas" w:date="2014-07-23T18:39:00Z">
              <w:r w:rsidRPr="000B272C" w:rsidDel="003F28E1">
                <w:rPr>
                  <w:b/>
                </w:rPr>
                <w:delText>●</w:delText>
              </w:r>
            </w:del>
          </w:p>
        </w:tc>
      </w:tr>
      <w:tr w:rsidR="006A0BC1" w:rsidDel="003F28E1" w14:paraId="6C9D7924" w14:textId="213AE970">
        <w:trPr>
          <w:del w:id="1996" w:author="Steve Maas" w:date="2014-07-23T18:39:00Z"/>
        </w:trPr>
        <w:tc>
          <w:tcPr>
            <w:tcW w:w="1440" w:type="dxa"/>
            <w:shd w:val="clear" w:color="auto" w:fill="auto"/>
          </w:tcPr>
          <w:p w14:paraId="45539C0E" w14:textId="65618B86" w:rsidR="006A0BC1" w:rsidRPr="000B272C" w:rsidDel="003F28E1" w:rsidRDefault="006A0BC1" w:rsidP="006A0BC1">
            <w:pPr>
              <w:rPr>
                <w:del w:id="1997" w:author="Steve Maas" w:date="2014-07-23T18:39:00Z"/>
                <w:i/>
              </w:rPr>
            </w:pPr>
            <w:del w:id="1998" w:author="Steve Maas" w:date="2014-07-23T18:39:00Z">
              <w:r w:rsidRPr="000B272C" w:rsidDel="003F28E1">
                <w:rPr>
                  <w:i/>
                </w:rPr>
                <w:delText>wsmp</w:delText>
              </w:r>
            </w:del>
          </w:p>
        </w:tc>
        <w:tc>
          <w:tcPr>
            <w:tcW w:w="5040" w:type="dxa"/>
            <w:shd w:val="clear" w:color="auto" w:fill="auto"/>
          </w:tcPr>
          <w:p w14:paraId="3396993B" w14:textId="2CD3EB27" w:rsidR="006A0BC1" w:rsidDel="003F28E1" w:rsidRDefault="006A0BC1" w:rsidP="006A0BC1">
            <w:pPr>
              <w:rPr>
                <w:del w:id="1999" w:author="Steve Maas" w:date="2014-07-23T18:39:00Z"/>
              </w:rPr>
            </w:pPr>
            <w:del w:id="2000" w:author="Steve Maas" w:date="2014-07-23T18:39:00Z">
              <w:r w:rsidDel="003F28E1">
                <w:delText>The WSMP solver</w:delText>
              </w:r>
            </w:del>
          </w:p>
        </w:tc>
        <w:tc>
          <w:tcPr>
            <w:tcW w:w="720" w:type="dxa"/>
            <w:shd w:val="clear" w:color="auto" w:fill="auto"/>
          </w:tcPr>
          <w:p w14:paraId="33814599" w14:textId="303DCCE5" w:rsidR="006A0BC1" w:rsidRPr="000B272C" w:rsidDel="003F28E1" w:rsidRDefault="006A0BC1" w:rsidP="006A0BC1">
            <w:pPr>
              <w:jc w:val="center"/>
              <w:rPr>
                <w:del w:id="2001" w:author="Steve Maas" w:date="2014-07-23T18:39:00Z"/>
                <w:b/>
              </w:rPr>
            </w:pPr>
            <w:del w:id="2002" w:author="Steve Maas" w:date="2014-07-23T18:39:00Z">
              <w:r w:rsidRPr="000B272C" w:rsidDel="003F28E1">
                <w:rPr>
                  <w:b/>
                </w:rPr>
                <w:delText>●</w:delText>
              </w:r>
            </w:del>
          </w:p>
        </w:tc>
        <w:tc>
          <w:tcPr>
            <w:tcW w:w="900" w:type="dxa"/>
            <w:shd w:val="clear" w:color="auto" w:fill="auto"/>
          </w:tcPr>
          <w:p w14:paraId="0157DE45" w14:textId="2E9CFC20" w:rsidR="006A0BC1" w:rsidRPr="000B272C" w:rsidDel="003F28E1" w:rsidRDefault="006A0BC1" w:rsidP="006A0BC1">
            <w:pPr>
              <w:jc w:val="center"/>
              <w:rPr>
                <w:del w:id="2003" w:author="Steve Maas" w:date="2014-07-23T18:39:00Z"/>
                <w:b/>
              </w:rPr>
            </w:pPr>
            <w:del w:id="2004" w:author="Steve Maas" w:date="2014-07-23T18:39:00Z">
              <w:r w:rsidRPr="000B272C" w:rsidDel="003F28E1">
                <w:rPr>
                  <w:b/>
                </w:rPr>
                <w:delText>●</w:delText>
              </w:r>
            </w:del>
          </w:p>
        </w:tc>
        <w:tc>
          <w:tcPr>
            <w:tcW w:w="648" w:type="dxa"/>
            <w:shd w:val="clear" w:color="auto" w:fill="auto"/>
          </w:tcPr>
          <w:p w14:paraId="22F6AED2" w14:textId="0EEC7B17" w:rsidR="006A0BC1" w:rsidRPr="000B272C" w:rsidDel="003F28E1" w:rsidRDefault="006A0BC1" w:rsidP="006A0BC1">
            <w:pPr>
              <w:jc w:val="center"/>
              <w:rPr>
                <w:del w:id="2005" w:author="Steve Maas" w:date="2014-07-23T18:39:00Z"/>
                <w:b/>
              </w:rPr>
            </w:pPr>
            <w:del w:id="2006" w:author="Steve Maas" w:date="2014-07-23T18:39:00Z">
              <w:r w:rsidRPr="000B272C" w:rsidDel="003F28E1">
                <w:rPr>
                  <w:b/>
                </w:rPr>
                <w:delText>●</w:delText>
              </w:r>
            </w:del>
          </w:p>
        </w:tc>
      </w:tr>
      <w:tr w:rsidR="006A0BC1" w:rsidDel="003F28E1" w14:paraId="00F3487F" w14:textId="0D3A5F6C">
        <w:trPr>
          <w:del w:id="2007" w:author="Steve Maas" w:date="2014-07-23T18:39:00Z"/>
        </w:trPr>
        <w:tc>
          <w:tcPr>
            <w:tcW w:w="1440" w:type="dxa"/>
            <w:shd w:val="clear" w:color="auto" w:fill="auto"/>
          </w:tcPr>
          <w:p w14:paraId="703D5106" w14:textId="45B5A90B" w:rsidR="006A0BC1" w:rsidRPr="000B272C" w:rsidDel="003F28E1" w:rsidRDefault="006A0BC1" w:rsidP="006A0BC1">
            <w:pPr>
              <w:rPr>
                <w:del w:id="2008" w:author="Steve Maas" w:date="2014-07-23T18:39:00Z"/>
                <w:i/>
              </w:rPr>
            </w:pPr>
            <w:del w:id="2009" w:author="Steve Maas" w:date="2014-07-23T18:39:00Z">
              <w:r w:rsidRPr="000B272C" w:rsidDel="003F28E1">
                <w:rPr>
                  <w:i/>
                </w:rPr>
                <w:delText>lusolver</w:delText>
              </w:r>
            </w:del>
          </w:p>
        </w:tc>
        <w:tc>
          <w:tcPr>
            <w:tcW w:w="5040" w:type="dxa"/>
            <w:shd w:val="clear" w:color="auto" w:fill="auto"/>
          </w:tcPr>
          <w:p w14:paraId="7B5A4DD6" w14:textId="08E51E12" w:rsidR="006A0BC1" w:rsidDel="003F28E1" w:rsidRDefault="006A0BC1" w:rsidP="006A0BC1">
            <w:pPr>
              <w:rPr>
                <w:del w:id="2010" w:author="Steve Maas" w:date="2014-07-23T18:39:00Z"/>
              </w:rPr>
            </w:pPr>
            <w:del w:id="2011" w:author="Steve Maas" w:date="2014-07-23T18:39:00Z">
              <w:r w:rsidDel="003F28E1">
                <w:delText>Full-matrix solver</w:delText>
              </w:r>
            </w:del>
          </w:p>
        </w:tc>
        <w:tc>
          <w:tcPr>
            <w:tcW w:w="720" w:type="dxa"/>
            <w:shd w:val="clear" w:color="auto" w:fill="auto"/>
          </w:tcPr>
          <w:p w14:paraId="5268F1EB" w14:textId="3D724B86" w:rsidR="006A0BC1" w:rsidRPr="000B272C" w:rsidDel="003F28E1" w:rsidRDefault="006A0BC1" w:rsidP="006A0BC1">
            <w:pPr>
              <w:jc w:val="center"/>
              <w:rPr>
                <w:del w:id="2012" w:author="Steve Maas" w:date="2014-07-23T18:39:00Z"/>
                <w:b/>
              </w:rPr>
            </w:pPr>
            <w:del w:id="2013" w:author="Steve Maas" w:date="2014-07-23T18:39:00Z">
              <w:r w:rsidRPr="000B272C" w:rsidDel="003F28E1">
                <w:rPr>
                  <w:b/>
                </w:rPr>
                <w:delText>●</w:delText>
              </w:r>
            </w:del>
          </w:p>
        </w:tc>
        <w:tc>
          <w:tcPr>
            <w:tcW w:w="900" w:type="dxa"/>
            <w:shd w:val="clear" w:color="auto" w:fill="auto"/>
          </w:tcPr>
          <w:p w14:paraId="1F15A2DC" w14:textId="64C81FBB" w:rsidR="006A0BC1" w:rsidRPr="000B272C" w:rsidDel="003F28E1" w:rsidRDefault="006A0BC1" w:rsidP="006A0BC1">
            <w:pPr>
              <w:jc w:val="center"/>
              <w:rPr>
                <w:del w:id="2014" w:author="Steve Maas" w:date="2014-07-23T18:39:00Z"/>
                <w:b/>
              </w:rPr>
            </w:pPr>
          </w:p>
        </w:tc>
        <w:tc>
          <w:tcPr>
            <w:tcW w:w="648" w:type="dxa"/>
            <w:shd w:val="clear" w:color="auto" w:fill="auto"/>
          </w:tcPr>
          <w:p w14:paraId="1C158746" w14:textId="6C7630C8" w:rsidR="006A0BC1" w:rsidRPr="000B272C" w:rsidDel="003F28E1" w:rsidRDefault="006A0BC1" w:rsidP="006A0BC1">
            <w:pPr>
              <w:jc w:val="center"/>
              <w:rPr>
                <w:del w:id="2015" w:author="Steve Maas" w:date="2014-07-23T18:39:00Z"/>
                <w:b/>
              </w:rPr>
            </w:pPr>
          </w:p>
        </w:tc>
      </w:tr>
    </w:tbl>
    <w:p w14:paraId="1030EF3B" w14:textId="136B61F7" w:rsidR="006A0BC1" w:rsidDel="003F28E1" w:rsidRDefault="006A0BC1" w:rsidP="006A0BC1">
      <w:pPr>
        <w:rPr>
          <w:del w:id="2016" w:author="Steve Maas" w:date="2014-07-23T18:40:00Z"/>
        </w:rPr>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6FEF08D4"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182A67">
        <w:instrText xml:space="preserve"> ADDIN EN.CITE &lt;EndNote&gt;&lt;Cite&gt;&lt;Author&gt;Gee&lt;/Author&gt;&lt;Year&gt;2009&lt;/Year&gt;&lt;RecNum&gt;66&lt;/RecNum&gt;&lt;DisplayText&gt;[2]&lt;/DisplayText&gt;&lt;record&gt;&lt;rec-number&gt;66&lt;/rec-number&gt;&lt;foreign-keys&gt;&lt;key app="EN" db-id="r5wf5rzd9s599yezes8xwx5r29wwtfetp0e5"&gt;66&lt;/key&gt;&lt;/foreign-keys&gt;&lt;ref-type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r w:rsidR="000F5924">
        <w:fldChar w:fldCharType="begin"/>
      </w:r>
      <w:r w:rsidR="000F5924">
        <w:instrText xml:space="preserve"> HYPERLINK \l "_ENREF_2" \o "Gee, 2009 #66" </w:instrText>
      </w:r>
      <w:ins w:id="2017" w:author="Gerard" w:date="2015-04-08T21:50:00Z"/>
      <w:r w:rsidR="000F5924">
        <w:fldChar w:fldCharType="separate"/>
      </w:r>
      <w:r w:rsidR="00182A67">
        <w:rPr>
          <w:noProof/>
        </w:rPr>
        <w:t>2</w:t>
      </w:r>
      <w:r w:rsidR="000F5924">
        <w:rPr>
          <w:noProof/>
        </w:rPr>
        <w:fldChar w:fldCharType="end"/>
      </w:r>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58B2B324" w:rsidR="003F2CC8" w:rsidRDefault="003F2CC8" w:rsidP="006A0BC1">
            <w:pPr>
              <w:tabs>
                <w:tab w:val="left" w:pos="720"/>
              </w:tabs>
            </w:pPr>
            <w:r>
              <w:t xml:space="preserve">Gauss-Lobatto integration rule using 11 integration points </w:t>
            </w:r>
          </w:p>
        </w:tc>
      </w:tr>
    </w:tbl>
    <w:p w14:paraId="5749DECF" w14:textId="7D07AEFD" w:rsidR="003F2CC8" w:rsidRDefault="003F2CC8" w:rsidP="006A0BC1">
      <w:pPr>
        <w:tabs>
          <w:tab w:val="left" w:pos="720"/>
        </w:tabs>
        <w:ind w:left="720"/>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lastRenderedPageBreak/>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 (1)</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4C46BC3" w:rsidR="006B4462" w:rsidRDefault="006B4462" w:rsidP="006B4462">
      <w:pPr>
        <w:tabs>
          <w:tab w:val="left" w:pos="720"/>
        </w:tabs>
        <w:ind w:left="720"/>
        <w:rPr>
          <w:i/>
        </w:rPr>
      </w:pPr>
      <w:r>
        <w:rPr>
          <w:i/>
        </w:rPr>
        <w:t>Comments:</w:t>
      </w:r>
    </w:p>
    <w:p w14:paraId="60C3DB64" w14:textId="7323D820" w:rsidR="006B4462" w:rsidRPr="006B4462" w:rsidRDefault="006B4462" w:rsidP="006B4462">
      <w:pPr>
        <w:tabs>
          <w:tab w:val="left" w:pos="720"/>
        </w:tabs>
        <w:ind w:left="720"/>
      </w:pPr>
      <w:r>
        <w:t>1. This 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48EAF272" w14:textId="77777777" w:rsidR="006A0BC1" w:rsidRDefault="006A0BC1" w:rsidP="006A0BC1"/>
    <w:p w14:paraId="7863E6AA" w14:textId="6A1950C1" w:rsidR="006A0BC1" w:rsidRDefault="006A0BC1" w:rsidP="006A0BC1">
      <w:pPr>
        <w:pStyle w:val="Heading3"/>
        <w:jc w:val="left"/>
      </w:pPr>
      <w:bookmarkStart w:id="2018" w:name="_Toc290149213"/>
      <w:r>
        <w:t xml:space="preserve">Parameters for </w:t>
      </w:r>
      <w:r w:rsidR="00D153DC">
        <w:rPr>
          <w:i/>
        </w:rPr>
        <w:t>B</w:t>
      </w:r>
      <w:r w:rsidR="00EA184D">
        <w:rPr>
          <w:i/>
        </w:rPr>
        <w:t>iphasic</w:t>
      </w:r>
      <w:r w:rsidR="00EA184D">
        <w:t xml:space="preserve"> </w:t>
      </w:r>
      <w:r w:rsidR="00D153DC">
        <w:t>A</w:t>
      </w:r>
      <w:r>
        <w:t>nalysis</w:t>
      </w:r>
      <w:bookmarkEnd w:id="2018"/>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2019" w:name="_Toc290149214"/>
      <w:r>
        <w:t xml:space="preserve">Parameters for </w:t>
      </w:r>
      <w:r w:rsidR="00D153DC">
        <w:rPr>
          <w:i/>
        </w:rPr>
        <w:t>S</w:t>
      </w:r>
      <w:r w:rsidRPr="007D6F0D">
        <w:rPr>
          <w:i/>
        </w:rPr>
        <w:t>olute</w:t>
      </w:r>
      <w:r>
        <w:t xml:space="preserve"> </w:t>
      </w:r>
      <w:r w:rsidR="00D153DC">
        <w:t>A</w:t>
      </w:r>
      <w:r>
        <w:t>nalysis</w:t>
      </w:r>
      <w:bookmarkEnd w:id="2019"/>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2020" w:name="_Toc290149215"/>
      <w:r>
        <w:lastRenderedPageBreak/>
        <w:t xml:space="preserve">Parameters for </w:t>
      </w:r>
      <w:r w:rsidR="00D153DC">
        <w:rPr>
          <w:i/>
        </w:rPr>
        <w:t>H</w:t>
      </w:r>
      <w:r w:rsidRPr="007D6F0D">
        <w:rPr>
          <w:i/>
        </w:rPr>
        <w:t>eat</w:t>
      </w:r>
      <w:r>
        <w:t xml:space="preserve"> </w:t>
      </w:r>
      <w:r w:rsidR="00D153DC">
        <w:t>A</w:t>
      </w:r>
      <w:r>
        <w:t>nalysis</w:t>
      </w:r>
      <w:bookmarkEnd w:id="2020"/>
    </w:p>
    <w:p w14:paraId="23C73C15" w14:textId="32299B72"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ins w:id="2021" w:author="Gerard" w:date="2015-04-08T21:50:00Z">
        <w:r w:rsidR="00C00DDA">
          <w:t>3.5.1</w:t>
        </w:r>
      </w:ins>
      <w:del w:id="2022" w:author="Gerard" w:date="2014-07-29T23:58:00Z">
        <w:r w:rsidR="00976D6B" w:rsidDel="001B13CD">
          <w:delText>3.4.1</w:delText>
        </w:r>
      </w:del>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2023" w:name="_Toc290149216"/>
      <w:r>
        <w:lastRenderedPageBreak/>
        <w:t>Globals Section</w:t>
      </w:r>
      <w:bookmarkEnd w:id="2023"/>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2024" w:name="_Toc290149217"/>
      <w:r>
        <w:t>Constants</w:t>
      </w:r>
      <w:bookmarkEnd w:id="2024"/>
    </w:p>
    <w:p w14:paraId="1376B31F" w14:textId="470DAD15" w:rsidR="0091444A" w:rsidRDefault="0091444A" w:rsidP="003F0FB9">
      <w:r>
        <w:t xml:space="preserve">Global constants currently include the universal gas constant </w:t>
      </w:r>
      <w:r w:rsidR="006C2049" w:rsidRPr="006C2049">
        <w:rPr>
          <w:position w:val="-4"/>
        </w:rPr>
        <w:object w:dxaOrig="240" w:dyaOrig="260" w14:anchorId="1AB4C431">
          <v:shape id="_x0000_i1029" type="#_x0000_t75" style="width:14.4pt;height:14.4pt" o:ole="">
            <v:imagedata r:id="rId21" o:title=""/>
          </v:shape>
          <o:OLEObject Type="Embed" ProgID="Equation.DSMT4" ShapeID="_x0000_i1029" DrawAspect="Content" ObjectID="_1363900396" r:id="rId22"/>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6C2049" w:rsidRPr="006C2049">
        <w:rPr>
          <w:position w:val="-6"/>
        </w:rPr>
        <w:object w:dxaOrig="200" w:dyaOrig="279" w14:anchorId="603B8D93">
          <v:shape id="_x0000_i1030" type="#_x0000_t75" style="width:7.2pt;height:14.4pt" o:ole="">
            <v:imagedata r:id="rId23" o:title=""/>
          </v:shape>
          <o:OLEObject Type="Embed" ProgID="Equation.DSMT4" ShapeID="_x0000_i1030" DrawAspect="Content" ObjectID="_1363900397" r:id="rId24"/>
        </w:object>
      </w:r>
      <w:r w:rsidR="00EE7403" w:rsidRPr="008C20E4">
        <w:t xml:space="preserve"> [</w:t>
      </w:r>
      <w:r w:rsidR="00EE7403" w:rsidRPr="008C20E4">
        <w:rPr>
          <w:b/>
        </w:rPr>
        <w:t>T</w:t>
      </w:r>
      <w:r w:rsidR="00EE7403" w:rsidRPr="008C20E4">
        <w:t>]</w:t>
      </w:r>
      <w:r>
        <w:t xml:space="preserve">, and Faraday constant </w:t>
      </w:r>
      <w:r w:rsidR="006C2049" w:rsidRPr="006C2049">
        <w:rPr>
          <w:position w:val="-12"/>
        </w:rPr>
        <w:object w:dxaOrig="279" w:dyaOrig="360" w14:anchorId="5C3E01DE">
          <v:shape id="_x0000_i1031" type="#_x0000_t75" style="width:14.4pt;height:21.6pt" o:ole="">
            <v:imagedata r:id="rId25" o:title=""/>
          </v:shape>
          <o:OLEObject Type="Embed" ProgID="Equation.DSMT4" ShapeID="_x0000_i1031" DrawAspect="Content" ObjectID="_1363900398" r:id="rId26"/>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2025" w:name="_Ref188932792"/>
      <w:bookmarkStart w:id="2026" w:name="_Toc290149218"/>
      <w:r>
        <w:t>Solutes</w:t>
      </w:r>
      <w:bookmarkEnd w:id="2025"/>
      <w:bookmarkEnd w:id="2026"/>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6C2049" w:rsidRPr="006C2049">
        <w:rPr>
          <w:position w:val="-4"/>
        </w:rPr>
        <w:object w:dxaOrig="300" w:dyaOrig="300" w14:anchorId="033BCEEC">
          <v:shape id="_x0000_i1032" type="#_x0000_t75" style="width:14.4pt;height:14.4pt" o:ole="">
            <v:imagedata r:id="rId27" o:title=""/>
          </v:shape>
          <o:OLEObject Type="Embed" ProgID="Equation.DSMT4" ShapeID="_x0000_i1032" DrawAspect="Content" ObjectID="_1363900399" r:id="rId28"/>
        </w:object>
      </w:r>
      <w:r>
        <w:t xml:space="preserve">, molar mass </w:t>
      </w:r>
      <w:r w:rsidR="006C2049" w:rsidRPr="006C2049">
        <w:rPr>
          <w:position w:val="-4"/>
        </w:rPr>
        <w:object w:dxaOrig="420" w:dyaOrig="300" w14:anchorId="1C82A89B">
          <v:shape id="_x0000_i1033" type="#_x0000_t75" style="width:21.6pt;height:14.4pt" o:ole="">
            <v:imagedata r:id="rId29" o:title=""/>
          </v:shape>
          <o:OLEObject Type="Embed" ProgID="Equation.DSMT4" ShapeID="_x0000_i1033" DrawAspect="Content" ObjectID="_1363900400" r:id="rId30"/>
        </w:object>
      </w:r>
      <w:r>
        <w:t xml:space="preserve">, and density </w:t>
      </w:r>
      <w:r w:rsidR="006C2049" w:rsidRPr="006C2049">
        <w:rPr>
          <w:position w:val="-12"/>
        </w:rPr>
        <w:object w:dxaOrig="340" w:dyaOrig="380" w14:anchorId="75CCE845">
          <v:shape id="_x0000_i1034" type="#_x0000_t75" style="width:14.4pt;height:21.6pt" o:ole="">
            <v:imagedata r:id="rId31" o:title=""/>
          </v:shape>
          <o:OLEObject Type="Embed" ProgID="Equation.DSMT4" ShapeID="_x0000_i1034" DrawAspect="Content" ObjectID="_1363900401" r:id="rId32"/>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77777777" w:rsidR="0091444A" w:rsidRDefault="0091444A" w:rsidP="0091444A">
      <w:r>
        <w:lastRenderedPageBreak/>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ins w:id="2027" w:author="Gerard" w:date="2015-04-08T21:50:00Z">
        <w:r w:rsidR="00C00DDA">
          <w:t>4.7.2</w:t>
        </w:r>
      </w:ins>
      <w:del w:id="2028" w:author="Gerard" w:date="2015-04-08T21:50:00Z">
        <w:r w:rsidR="001B13CD" w:rsidDel="00C00DDA">
          <w:delText>4.5.2</w:delText>
        </w:r>
      </w:del>
      <w:r>
        <w:fldChar w:fldCharType="end"/>
      </w:r>
      <w:r>
        <w:t>), triphasic (Section </w:t>
      </w:r>
      <w:r>
        <w:fldChar w:fldCharType="begin"/>
      </w:r>
      <w:r>
        <w:instrText xml:space="preserve"> REF _Ref188932651 \r \h </w:instrText>
      </w:r>
      <w:r>
        <w:fldChar w:fldCharType="separate"/>
      </w:r>
      <w:ins w:id="2029" w:author="Gerard" w:date="2015-04-08T21:50:00Z">
        <w:r w:rsidR="00C00DDA">
          <w:t>4.8.2</w:t>
        </w:r>
      </w:ins>
      <w:del w:id="2030" w:author="Gerard" w:date="2015-04-08T21:50:00Z">
        <w:r w:rsidR="001B13CD" w:rsidDel="00C00DDA">
          <w:delText>4.6.2</w:delText>
        </w:r>
      </w:del>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2031" w:name="_Ref240797992"/>
      <w:bookmarkStart w:id="2032" w:name="_Toc290149219"/>
      <w:r>
        <w:t>Solid-Bound Molecules</w:t>
      </w:r>
      <w:bookmarkEnd w:id="2031"/>
      <w:bookmarkEnd w:id="2032"/>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6D2E5145"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ins w:id="2033" w:author="Gerard" w:date="2015-04-08T21:50:00Z">
        <w:r w:rsidR="00C00DDA">
          <w:t>4.8</w:t>
        </w:r>
      </w:ins>
      <w:del w:id="2034" w:author="Gerard" w:date="2015-04-08T21:50:00Z">
        <w:r w:rsidR="001B13CD" w:rsidDel="00C00DDA">
          <w:delText>4.6</w:delText>
        </w:r>
      </w:del>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2035" w:name="_Ref174185715"/>
      <w:bookmarkStart w:id="2036" w:name="_Toc290149220"/>
      <w:r>
        <w:lastRenderedPageBreak/>
        <w:t>Material Section</w:t>
      </w:r>
      <w:bookmarkEnd w:id="2035"/>
      <w:bookmarkEnd w:id="2036"/>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C00DDA">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2037" w:name="_Ref178490824"/>
      <w:bookmarkStart w:id="2038" w:name="_Ref178491142"/>
      <w:bookmarkStart w:id="2039" w:name="_Toc290149221"/>
      <w:r>
        <w:lastRenderedPageBreak/>
        <w:t>Geometry Section</w:t>
      </w:r>
      <w:bookmarkEnd w:id="2037"/>
      <w:bookmarkEnd w:id="2038"/>
      <w:bookmarkEnd w:id="2039"/>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091F23DD" w14:textId="77777777" w:rsidR="008372D0" w:rsidRDefault="008372D0" w:rsidP="008372D0">
      <w:pPr>
        <w:numPr>
          <w:ilvl w:val="0"/>
          <w:numId w:val="13"/>
        </w:numPr>
        <w:rPr>
          <w:ins w:id="2040" w:author="rawlins" w:date="2015-04-03T15:01:00Z"/>
        </w:rPr>
      </w:pPr>
      <w:ins w:id="2041" w:author="rawlins" w:date="2015-04-03T15:01:00Z">
        <w:r>
          <w:rPr>
            <w:i/>
          </w:rPr>
          <w:t>NodeSet</w:t>
        </w:r>
        <w:r w:rsidRPr="00355CC6">
          <w:t>:</w:t>
        </w:r>
        <w:r>
          <w:t xml:space="preserve"> defines a node set</w:t>
        </w:r>
      </w:ins>
    </w:p>
    <w:p w14:paraId="0AAF858B" w14:textId="77777777" w:rsidR="008372D0" w:rsidRDefault="008372D0" w:rsidP="008372D0">
      <w:pPr>
        <w:numPr>
          <w:ilvl w:val="0"/>
          <w:numId w:val="13"/>
        </w:numPr>
        <w:rPr>
          <w:ins w:id="2042" w:author="rawlins" w:date="2015-04-03T15:01:00Z"/>
        </w:rPr>
      </w:pPr>
      <w:ins w:id="2043" w:author="rawlins" w:date="2015-04-03T15:01:00Z">
        <w:r>
          <w:rPr>
            <w:i/>
          </w:rPr>
          <w:t>Surface</w:t>
        </w:r>
        <w:r w:rsidRPr="00355CC6">
          <w:t>:</w:t>
        </w:r>
        <w:r>
          <w:t xml:space="preserve"> defines a surface</w:t>
        </w:r>
      </w:ins>
    </w:p>
    <w:p w14:paraId="0AA2D814" w14:textId="77777777" w:rsidR="008372D0" w:rsidRDefault="008372D0" w:rsidP="008372D0">
      <w:pPr>
        <w:numPr>
          <w:ilvl w:val="0"/>
          <w:numId w:val="13"/>
        </w:numPr>
        <w:rPr>
          <w:ins w:id="2044" w:author="rawlins" w:date="2015-04-03T15:01:00Z"/>
        </w:rPr>
      </w:pPr>
      <w:ins w:id="2045" w:author="rawlins" w:date="2015-04-03T15:01:00Z">
        <w:r>
          <w:rPr>
            <w:i/>
          </w:rPr>
          <w:t>ElementSet</w:t>
        </w:r>
        <w:r w:rsidRPr="00355CC6">
          <w:t>:</w:t>
        </w:r>
        <w:r>
          <w:t xml:space="preserve"> defines an element</w:t>
        </w:r>
      </w:ins>
    </w:p>
    <w:p w14:paraId="24481BAF" w14:textId="77777777" w:rsidR="008372D0" w:rsidRDefault="008372D0" w:rsidP="008372D0">
      <w:pPr>
        <w:rPr>
          <w:ins w:id="2046" w:author="rawlins" w:date="2015-04-03T15:01:00Z"/>
        </w:rPr>
      </w:pPr>
      <w:ins w:id="2047" w:author="rawlins" w:date="2015-04-03T15:01:00Z">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ins>
    </w:p>
    <w:p w14:paraId="1FA4D1A1" w14:textId="77777777" w:rsidR="006A0BC1" w:rsidRDefault="006A0BC1" w:rsidP="006A0BC1"/>
    <w:p w14:paraId="110AE17C" w14:textId="77777777" w:rsidR="006A0BC1" w:rsidRDefault="006A0BC1" w:rsidP="006A0BC1">
      <w:pPr>
        <w:pStyle w:val="Heading3"/>
      </w:pPr>
      <w:bookmarkStart w:id="2048" w:name="_Toc290149222"/>
      <w:r>
        <w:t>Nodes Section</w:t>
      </w:r>
      <w:bookmarkEnd w:id="2048"/>
    </w:p>
    <w:p w14:paraId="2E13A5B7" w14:textId="77777777" w:rsidR="008372D0" w:rsidRDefault="008372D0" w:rsidP="008372D0">
      <w:pPr>
        <w:rPr>
          <w:ins w:id="2049" w:author="rawlins" w:date="2015-04-03T15:02:00Z"/>
        </w:rPr>
      </w:pPr>
      <w:ins w:id="2050" w:author="rawlins" w:date="2015-04-03T15:02:00Z">
        <w:r>
          <w:t xml:space="preserve">The </w:t>
        </w:r>
        <w:r>
          <w:rPr>
            <w:i/>
          </w:rPr>
          <w:t xml:space="preserve">Nodes </w:t>
        </w:r>
        <w:r w:rsidRPr="00261DCA">
          <w:t>section</w:t>
        </w:r>
        <w:r>
          <w:t xml:space="preserve"> contains nodal coordinates. It has an optional attribute called </w:t>
        </w:r>
        <w:r>
          <w:rPr>
            <w:i/>
          </w:rPr>
          <w:t>set</w:t>
        </w:r>
        <w:r>
          <w:t xml:space="preserve">. If this attribute is defined, the </w:t>
        </w:r>
        <w:r>
          <w:rPr>
            <w:i/>
          </w:rPr>
          <w:t xml:space="preserve">Nodes </w:t>
        </w:r>
        <w:r>
          <w:t xml:space="preserve">section also defines a node set. </w:t>
        </w:r>
      </w:ins>
    </w:p>
    <w:p w14:paraId="42C93632" w14:textId="77777777" w:rsidR="008372D0" w:rsidRDefault="008372D0" w:rsidP="008372D0">
      <w:pPr>
        <w:rPr>
          <w:ins w:id="2051" w:author="rawlins" w:date="2015-04-03T15:02:00Z"/>
        </w:rPr>
      </w:pPr>
    </w:p>
    <w:p w14:paraId="3C30F867" w14:textId="77777777" w:rsidR="008372D0" w:rsidRPr="00261DCA" w:rsidRDefault="008372D0" w:rsidP="008372D0">
      <w:pPr>
        <w:pStyle w:val="Code0"/>
        <w:rPr>
          <w:ins w:id="2052" w:author="rawlins" w:date="2015-04-03T15:02:00Z"/>
        </w:rPr>
      </w:pPr>
      <w:ins w:id="2053" w:author="rawlins" w:date="2015-04-03T15:02:00Z">
        <w:r>
          <w:t>&lt;Nodes [set="&lt;set name&gt;"]&gt;</w:t>
        </w:r>
      </w:ins>
    </w:p>
    <w:p w14:paraId="3DB651E6" w14:textId="77777777" w:rsidR="008372D0" w:rsidRDefault="008372D0" w:rsidP="008372D0">
      <w:pPr>
        <w:rPr>
          <w:ins w:id="2054" w:author="rawlins" w:date="2015-04-03T15:02:00Z"/>
        </w:rPr>
      </w:pPr>
    </w:p>
    <w:p w14:paraId="1670AD2A" w14:textId="77777777" w:rsidR="008372D0" w:rsidRDefault="008372D0" w:rsidP="008372D0">
      <w:pPr>
        <w:rPr>
          <w:ins w:id="2055" w:author="rawlins" w:date="2015-04-03T15:02:00Z"/>
        </w:rPr>
      </w:pPr>
      <w:ins w:id="2056" w:author="rawlins" w:date="2015-04-03T15:02:00Z">
        <w:r>
          <w:t xml:space="preserve">The nodes are defined using the </w:t>
        </w:r>
        <w:r>
          <w:rPr>
            <w:i/>
          </w:rPr>
          <w:t xml:space="preserve">node </w:t>
        </w:r>
        <w:r>
          <w:t xml:space="preserve">tag which is a child of the </w:t>
        </w:r>
        <w:r>
          <w:rPr>
            <w:i/>
          </w:rPr>
          <w:t xml:space="preserve">Nodes </w:t>
        </w:r>
        <w:r>
          <w:t>section. Repeat the following XML-element for each node:</w:t>
        </w:r>
      </w:ins>
    </w:p>
    <w:p w14:paraId="7BAFD81B" w14:textId="77777777" w:rsidR="008372D0" w:rsidRDefault="008372D0" w:rsidP="008372D0">
      <w:pPr>
        <w:rPr>
          <w:ins w:id="2057" w:author="rawlins" w:date="2015-04-03T15:02:00Z"/>
        </w:rPr>
      </w:pPr>
    </w:p>
    <w:p w14:paraId="24027853" w14:textId="77777777" w:rsidR="008372D0" w:rsidRPr="00EA60DB" w:rsidRDefault="008372D0" w:rsidP="008372D0">
      <w:pPr>
        <w:pStyle w:val="code"/>
        <w:rPr>
          <w:ins w:id="2058" w:author="rawlins" w:date="2015-04-03T15:02:00Z"/>
          <w:lang w:val="nl-BE"/>
        </w:rPr>
      </w:pPr>
      <w:ins w:id="2059" w:author="rawlins" w:date="2015-04-03T15:02:00Z">
        <w:r w:rsidRPr="00EA60DB">
          <w:rPr>
            <w:lang w:val="nl-BE"/>
          </w:rPr>
          <w:t>&lt;node id=</w:t>
        </w:r>
        <w:r>
          <w:rPr>
            <w:lang w:val="nl-BE"/>
          </w:rPr>
          <w:t>"</w:t>
        </w:r>
        <w:r w:rsidRPr="00EA60DB">
          <w:rPr>
            <w:lang w:val="nl-BE"/>
          </w:rPr>
          <w:t>n</w:t>
        </w:r>
        <w:r>
          <w:rPr>
            <w:lang w:val="nl-BE"/>
          </w:rPr>
          <w:t>"</w:t>
        </w:r>
        <w:r w:rsidRPr="00EA60DB">
          <w:rPr>
            <w:lang w:val="nl-BE"/>
          </w:rPr>
          <w:t>&gt;x,y,z&lt;/node&gt;</w:t>
        </w:r>
      </w:ins>
    </w:p>
    <w:p w14:paraId="0DCECD04" w14:textId="77777777" w:rsidR="008372D0" w:rsidRPr="00EA60DB" w:rsidRDefault="008372D0" w:rsidP="008372D0">
      <w:pPr>
        <w:pStyle w:val="code"/>
        <w:rPr>
          <w:ins w:id="2060" w:author="rawlins" w:date="2015-04-03T15:02:00Z"/>
          <w:lang w:val="nl-BE"/>
        </w:rPr>
      </w:pPr>
    </w:p>
    <w:p w14:paraId="519BC328" w14:textId="77777777" w:rsidR="008372D0" w:rsidRDefault="008372D0" w:rsidP="008372D0">
      <w:pPr>
        <w:rPr>
          <w:ins w:id="2061" w:author="rawlins" w:date="2015-04-03T15:02:00Z"/>
        </w:rPr>
      </w:pPr>
      <w:ins w:id="2062" w:author="rawlins" w:date="2015-04-03T15:02:00Z">
        <w:r>
          <w:t xml:space="preserve">The </w:t>
        </w:r>
        <w:r>
          <w:rPr>
            <w:i/>
          </w:rPr>
          <w:t>id</w:t>
        </w:r>
        <w:r>
          <w:t xml:space="preserve"> attribute is a unique number that identifies the node. This </w:t>
        </w:r>
        <w:r>
          <w:rPr>
            <w:i/>
          </w:rPr>
          <w:t>id</w:t>
        </w:r>
        <w:r>
          <w:t xml:space="preserve"> is used as a reference in the element connectivity section. </w:t>
        </w:r>
      </w:ins>
    </w:p>
    <w:p w14:paraId="5F9AB1EB" w14:textId="77777777" w:rsidR="008372D0" w:rsidRDefault="008372D0" w:rsidP="008372D0">
      <w:pPr>
        <w:rPr>
          <w:ins w:id="2063" w:author="rawlins" w:date="2015-04-03T15:02:00Z"/>
        </w:rPr>
      </w:pPr>
    </w:p>
    <w:p w14:paraId="4CA85CC9" w14:textId="77777777" w:rsidR="008372D0" w:rsidRDefault="008372D0" w:rsidP="008372D0">
      <w:pPr>
        <w:rPr>
          <w:ins w:id="2064" w:author="rawlins" w:date="2015-04-03T15:02:00Z"/>
        </w:rPr>
      </w:pPr>
      <w:ins w:id="2065" w:author="rawlins" w:date="2015-04-03T15:02:00Z">
        <w:r>
          <w:t xml:space="preserve">Multiple </w:t>
        </w:r>
        <w:r>
          <w:rPr>
            <w:i/>
          </w:rPr>
          <w:t xml:space="preserve">Nodes </w:t>
        </w:r>
        <w:r>
          <w:t>sections can be defined, but each node can only be defined once. For example:</w:t>
        </w:r>
      </w:ins>
    </w:p>
    <w:p w14:paraId="71FC71BE" w14:textId="77777777" w:rsidR="008372D0" w:rsidRDefault="008372D0" w:rsidP="008372D0">
      <w:pPr>
        <w:rPr>
          <w:ins w:id="2066" w:author="rawlins" w:date="2015-04-03T15:02:00Z"/>
        </w:rPr>
      </w:pPr>
    </w:p>
    <w:p w14:paraId="7CA48759" w14:textId="77777777" w:rsidR="008372D0" w:rsidRDefault="008372D0" w:rsidP="008372D0">
      <w:pPr>
        <w:pStyle w:val="Code0"/>
        <w:rPr>
          <w:ins w:id="2067" w:author="rawlins" w:date="2015-04-03T15:02:00Z"/>
        </w:rPr>
      </w:pPr>
      <w:ins w:id="2068" w:author="rawlins" w:date="2015-04-03T15:02:00Z">
        <w:r>
          <w:t>&lt;Nodes set="set01"&gt;</w:t>
        </w:r>
      </w:ins>
    </w:p>
    <w:p w14:paraId="4EE94EF4" w14:textId="77777777" w:rsidR="008372D0" w:rsidRDefault="008372D0" w:rsidP="008372D0">
      <w:pPr>
        <w:pStyle w:val="Code0"/>
        <w:rPr>
          <w:ins w:id="2069" w:author="rawlins" w:date="2015-04-03T15:02:00Z"/>
        </w:rPr>
      </w:pPr>
      <w:ins w:id="2070" w:author="rawlins" w:date="2015-04-03T15:02:00Z">
        <w:r>
          <w:tab/>
          <w:t>&lt;node id="1"&gt;0,0,0,&lt;/node&gt;</w:t>
        </w:r>
      </w:ins>
    </w:p>
    <w:p w14:paraId="6786B696" w14:textId="77777777" w:rsidR="008372D0" w:rsidRDefault="008372D0" w:rsidP="008372D0">
      <w:pPr>
        <w:pStyle w:val="Code0"/>
        <w:rPr>
          <w:ins w:id="2071" w:author="rawlins" w:date="2015-04-03T15:02:00Z"/>
        </w:rPr>
      </w:pPr>
      <w:ins w:id="2072" w:author="rawlins" w:date="2015-04-03T15:02:00Z">
        <w:r>
          <w:tab/>
          <w:t>...</w:t>
        </w:r>
      </w:ins>
    </w:p>
    <w:p w14:paraId="3617916D" w14:textId="77777777" w:rsidR="008372D0" w:rsidRDefault="008372D0" w:rsidP="008372D0">
      <w:pPr>
        <w:pStyle w:val="Code0"/>
        <w:rPr>
          <w:ins w:id="2073" w:author="rawlins" w:date="2015-04-03T15:02:00Z"/>
        </w:rPr>
      </w:pPr>
      <w:ins w:id="2074" w:author="rawlins" w:date="2015-04-03T15:02:00Z">
        <w:r>
          <w:tab/>
          <w:t>&lt;/node id="101"&gt;1,1,1&lt;/node&gt;</w:t>
        </w:r>
      </w:ins>
    </w:p>
    <w:p w14:paraId="4132E2E1" w14:textId="77777777" w:rsidR="008372D0" w:rsidRDefault="008372D0" w:rsidP="008372D0">
      <w:pPr>
        <w:pStyle w:val="Code0"/>
        <w:rPr>
          <w:ins w:id="2075" w:author="rawlins" w:date="2015-04-03T15:02:00Z"/>
        </w:rPr>
      </w:pPr>
      <w:ins w:id="2076" w:author="rawlins" w:date="2015-04-03T15:02:00Z">
        <w:r>
          <w:t>&lt;/Nodes&gt;</w:t>
        </w:r>
      </w:ins>
    </w:p>
    <w:p w14:paraId="5836BB3C" w14:textId="77777777" w:rsidR="008372D0" w:rsidRDefault="008372D0" w:rsidP="008372D0">
      <w:pPr>
        <w:pStyle w:val="Code0"/>
        <w:rPr>
          <w:ins w:id="2077" w:author="rawlins" w:date="2015-04-03T15:02:00Z"/>
        </w:rPr>
      </w:pPr>
      <w:ins w:id="2078" w:author="rawlins" w:date="2015-04-03T15:02:00Z">
        <w:r>
          <w:t>&lt;Nodes set="set02"&gt;</w:t>
        </w:r>
      </w:ins>
    </w:p>
    <w:p w14:paraId="46B9E369" w14:textId="77777777" w:rsidR="008372D0" w:rsidRDefault="008372D0" w:rsidP="008372D0">
      <w:pPr>
        <w:pStyle w:val="Code0"/>
        <w:rPr>
          <w:ins w:id="2079" w:author="rawlins" w:date="2015-04-03T15:02:00Z"/>
        </w:rPr>
      </w:pPr>
      <w:ins w:id="2080" w:author="rawlins" w:date="2015-04-03T15:02:00Z">
        <w:r>
          <w:tab/>
          <w:t>&lt;node id="102"&gt;2,1,1&lt;/node&gt;</w:t>
        </w:r>
      </w:ins>
    </w:p>
    <w:p w14:paraId="6455FB39" w14:textId="77777777" w:rsidR="008372D0" w:rsidRDefault="008372D0" w:rsidP="008372D0">
      <w:pPr>
        <w:pStyle w:val="Code0"/>
        <w:rPr>
          <w:ins w:id="2081" w:author="rawlins" w:date="2015-04-03T15:02:00Z"/>
        </w:rPr>
      </w:pPr>
      <w:ins w:id="2082" w:author="rawlins" w:date="2015-04-03T15:02:00Z">
        <w:r>
          <w:tab/>
          <w:t>...</w:t>
        </w:r>
      </w:ins>
    </w:p>
    <w:p w14:paraId="5193AFDE" w14:textId="77777777" w:rsidR="008372D0" w:rsidRDefault="008372D0" w:rsidP="008372D0">
      <w:pPr>
        <w:pStyle w:val="Code0"/>
        <w:rPr>
          <w:ins w:id="2083" w:author="rawlins" w:date="2015-04-03T15:02:00Z"/>
        </w:rPr>
      </w:pPr>
      <w:ins w:id="2084" w:author="rawlins" w:date="2015-04-03T15:02:00Z">
        <w:r>
          <w:tab/>
          <w:t>&lt;node id="999"&gt;2,2,2&lt;/node&gt;</w:t>
        </w:r>
      </w:ins>
    </w:p>
    <w:p w14:paraId="29CEC2A6" w14:textId="77777777" w:rsidR="008372D0" w:rsidRDefault="008372D0" w:rsidP="008372D0">
      <w:pPr>
        <w:pStyle w:val="Code0"/>
        <w:rPr>
          <w:ins w:id="2085" w:author="rawlins" w:date="2015-04-03T15:02:00Z"/>
        </w:rPr>
      </w:pPr>
      <w:ins w:id="2086" w:author="rawlins" w:date="2015-04-03T15:02:00Z">
        <w:r>
          <w:t>&lt;/Nodes&gt;</w:t>
        </w:r>
      </w:ins>
    </w:p>
    <w:p w14:paraId="7C0E1C77" w14:textId="77777777" w:rsidR="008372D0" w:rsidRDefault="008372D0" w:rsidP="008372D0">
      <w:pPr>
        <w:rPr>
          <w:ins w:id="2087" w:author="rawlins" w:date="2015-04-03T15:02:00Z"/>
        </w:rPr>
      </w:pPr>
    </w:p>
    <w:p w14:paraId="69791D46" w14:textId="1616F6E3" w:rsidR="006A0BC1" w:rsidDel="008372D0" w:rsidRDefault="006A0BC1" w:rsidP="006A0BC1">
      <w:pPr>
        <w:rPr>
          <w:del w:id="2088" w:author="rawlins" w:date="2015-04-03T15:02:00Z"/>
        </w:rPr>
      </w:pPr>
      <w:del w:id="2089" w:author="rawlins" w:date="2015-04-03T15:02:00Z">
        <w:r w:rsidDel="008372D0">
          <w:lastRenderedPageBreak/>
          <w:delText>The nodes section contains all the nodal coordinates. Repeat the following XML-element for each node</w:delText>
        </w:r>
        <w:r w:rsidR="00D730B1" w:rsidDel="008372D0">
          <w:delText>:</w:delText>
        </w:r>
      </w:del>
    </w:p>
    <w:p w14:paraId="6664EE5A" w14:textId="0A0A278D" w:rsidR="006A0BC1" w:rsidDel="008372D0" w:rsidRDefault="006A0BC1" w:rsidP="006A0BC1">
      <w:pPr>
        <w:rPr>
          <w:del w:id="2090" w:author="rawlins" w:date="2015-04-03T15:02:00Z"/>
        </w:rPr>
      </w:pPr>
    </w:p>
    <w:p w14:paraId="4918F06D" w14:textId="352ACAF8" w:rsidR="006A0BC1" w:rsidRPr="00EA60DB" w:rsidDel="008372D0" w:rsidRDefault="006A0BC1" w:rsidP="006A0BC1">
      <w:pPr>
        <w:pStyle w:val="code"/>
        <w:rPr>
          <w:del w:id="2091" w:author="rawlins" w:date="2015-04-03T15:02:00Z"/>
          <w:lang w:val="nl-BE"/>
        </w:rPr>
      </w:pPr>
      <w:del w:id="2092" w:author="rawlins" w:date="2015-04-03T15:02:00Z">
        <w:r w:rsidRPr="00EA60DB" w:rsidDel="008372D0">
          <w:rPr>
            <w:lang w:val="nl-BE"/>
          </w:rPr>
          <w:delText>&lt;node id=</w:delText>
        </w:r>
        <w:r w:rsidR="002A0E4F" w:rsidDel="008372D0">
          <w:rPr>
            <w:lang w:val="nl-BE"/>
          </w:rPr>
          <w:delText>"</w:delText>
        </w:r>
        <w:r w:rsidRPr="00EA60DB" w:rsidDel="008372D0">
          <w:rPr>
            <w:lang w:val="nl-BE"/>
          </w:rPr>
          <w:delText>n</w:delText>
        </w:r>
        <w:r w:rsidR="002A0E4F" w:rsidDel="008372D0">
          <w:rPr>
            <w:lang w:val="nl-BE"/>
          </w:rPr>
          <w:delText>"</w:delText>
        </w:r>
        <w:r w:rsidRPr="00EA60DB" w:rsidDel="008372D0">
          <w:rPr>
            <w:lang w:val="nl-BE"/>
          </w:rPr>
          <w:delText>&gt;x,y,z&lt;/node&gt;</w:delText>
        </w:r>
      </w:del>
    </w:p>
    <w:p w14:paraId="5CCC577E" w14:textId="45B9664F" w:rsidR="006A0BC1" w:rsidRPr="00EA60DB" w:rsidDel="008372D0" w:rsidRDefault="006A0BC1" w:rsidP="006A0BC1">
      <w:pPr>
        <w:pStyle w:val="code"/>
        <w:rPr>
          <w:del w:id="2093" w:author="rawlins" w:date="2015-04-03T15:02:00Z"/>
          <w:lang w:val="nl-BE"/>
        </w:rPr>
      </w:pPr>
    </w:p>
    <w:p w14:paraId="26456B12" w14:textId="4CC7F520" w:rsidR="006A0BC1" w:rsidDel="008372D0" w:rsidRDefault="006A0BC1" w:rsidP="006A0BC1">
      <w:pPr>
        <w:rPr>
          <w:del w:id="2094" w:author="rawlins" w:date="2015-04-03T15:02:00Z"/>
        </w:rPr>
      </w:pPr>
      <w:del w:id="2095" w:author="rawlins" w:date="2015-04-03T15:02:00Z">
        <w:r w:rsidDel="008372D0">
          <w:delText xml:space="preserve">The </w:delText>
        </w:r>
        <w:r w:rsidDel="008372D0">
          <w:rPr>
            <w:i/>
          </w:rPr>
          <w:delText>id</w:delText>
        </w:r>
        <w:r w:rsidDel="008372D0">
          <w:delText xml:space="preserve"> attribute is a unique number that identifies the node. This </w:delText>
        </w:r>
        <w:r w:rsidDel="008372D0">
          <w:rPr>
            <w:i/>
          </w:rPr>
          <w:delText>id</w:delText>
        </w:r>
        <w:r w:rsidDel="008372D0">
          <w:delText xml:space="preserve"> is used as a reference in the element connectivity section. The </w:delText>
        </w:r>
        <w:r w:rsidDel="008372D0">
          <w:rPr>
            <w:i/>
          </w:rPr>
          <w:delText>id</w:delText>
        </w:r>
        <w:r w:rsidDel="008372D0">
          <w:delText xml:space="preserve">s do not have to be in order, but the lowest id </w:delText>
        </w:r>
        <w:r w:rsidDel="008372D0">
          <w:rPr>
            <w:i/>
          </w:rPr>
          <w:delText>must</w:delText>
        </w:r>
        <w:r w:rsidR="00E82815" w:rsidDel="008372D0">
          <w:delText xml:space="preserve"> be 1 and numbers can</w:delText>
        </w:r>
        <w:r w:rsidDel="008372D0">
          <w:delText>not be skipped. (So if there is a node 4 and a node 6, there must also be a node 5 somewhere).</w:delText>
        </w:r>
      </w:del>
    </w:p>
    <w:p w14:paraId="50295366" w14:textId="77777777" w:rsidR="006A0BC1" w:rsidRDefault="006A0BC1" w:rsidP="006A0BC1">
      <w:pPr>
        <w:pStyle w:val="Heading3"/>
      </w:pPr>
      <w:bookmarkStart w:id="2096" w:name="_Ref376432008"/>
      <w:bookmarkStart w:id="2097" w:name="_Toc290149223"/>
      <w:r w:rsidRPr="00EF5020">
        <w:t>Elements</w:t>
      </w:r>
      <w:r>
        <w:t xml:space="preserve"> Section</w:t>
      </w:r>
      <w:bookmarkEnd w:id="2096"/>
      <w:bookmarkEnd w:id="2097"/>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2098" w:name="_Toc350354842"/>
      <w:bookmarkStart w:id="2099" w:name="_Toc350439800"/>
      <w:bookmarkStart w:id="2100" w:name="_Toc352596206"/>
      <w:bookmarkStart w:id="2101" w:name="_Toc363724979"/>
      <w:bookmarkStart w:id="2102" w:name="_Toc290149224"/>
      <w:bookmarkEnd w:id="2098"/>
      <w:bookmarkEnd w:id="2099"/>
      <w:bookmarkEnd w:id="2100"/>
      <w:bookmarkEnd w:id="2101"/>
      <w:r>
        <w:t>Solid Elements</w:t>
      </w:r>
      <w:bookmarkEnd w:id="2102"/>
    </w:p>
    <w:p w14:paraId="27EBC9D0" w14:textId="77777777" w:rsidR="006A0BC1" w:rsidRDefault="006A0BC1" w:rsidP="006A0BC1">
      <w:pPr>
        <w:rPr>
          <w:ins w:id="2103" w:author="rawlins" w:date="2015-04-03T15:05:00Z"/>
        </w:rPr>
      </w:pPr>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rPr>
          <w:ins w:id="2104" w:author="rawlins" w:date="2015-04-03T15:04:00Z"/>
        </w:trPr>
        <w:tc>
          <w:tcPr>
            <w:tcW w:w="1638" w:type="dxa"/>
          </w:tcPr>
          <w:p w14:paraId="143C6405" w14:textId="77777777" w:rsidR="008372D0" w:rsidRDefault="008372D0" w:rsidP="00881583">
            <w:pPr>
              <w:rPr>
                <w:ins w:id="2105" w:author="rawlins" w:date="2015-04-03T15:04:00Z"/>
              </w:rPr>
            </w:pPr>
            <w:ins w:id="2106" w:author="rawlins" w:date="2015-04-03T15:04:00Z">
              <w:r>
                <w:t>hex8</w:t>
              </w:r>
            </w:ins>
          </w:p>
        </w:tc>
        <w:tc>
          <w:tcPr>
            <w:tcW w:w="7938" w:type="dxa"/>
          </w:tcPr>
          <w:p w14:paraId="6BD5D0A8" w14:textId="77777777" w:rsidR="008372D0" w:rsidRDefault="008372D0" w:rsidP="00881583">
            <w:pPr>
              <w:rPr>
                <w:ins w:id="2107" w:author="rawlins" w:date="2015-04-03T15:04:00Z"/>
              </w:rPr>
            </w:pPr>
            <w:ins w:id="2108" w:author="rawlins" w:date="2015-04-03T15:04:00Z">
              <w:r>
                <w:t>8-node trilinear hexahedral element</w:t>
              </w:r>
            </w:ins>
          </w:p>
        </w:tc>
      </w:tr>
      <w:tr w:rsidR="008372D0" w14:paraId="6EBAC2F1" w14:textId="77777777" w:rsidTr="00881583">
        <w:trPr>
          <w:ins w:id="2109" w:author="rawlins" w:date="2015-04-03T15:04:00Z"/>
        </w:trPr>
        <w:tc>
          <w:tcPr>
            <w:tcW w:w="1638" w:type="dxa"/>
          </w:tcPr>
          <w:p w14:paraId="55271A2B" w14:textId="77777777" w:rsidR="008372D0" w:rsidRDefault="008372D0" w:rsidP="00881583">
            <w:pPr>
              <w:rPr>
                <w:ins w:id="2110" w:author="rawlins" w:date="2015-04-03T15:04:00Z"/>
              </w:rPr>
            </w:pPr>
            <w:ins w:id="2111" w:author="rawlins" w:date="2015-04-03T15:04:00Z">
              <w:r>
                <w:t>hex20</w:t>
              </w:r>
            </w:ins>
          </w:p>
        </w:tc>
        <w:tc>
          <w:tcPr>
            <w:tcW w:w="7938" w:type="dxa"/>
          </w:tcPr>
          <w:p w14:paraId="5823C148" w14:textId="77777777" w:rsidR="008372D0" w:rsidRDefault="008372D0" w:rsidP="00881583">
            <w:pPr>
              <w:rPr>
                <w:ins w:id="2112" w:author="rawlins" w:date="2015-04-03T15:04:00Z"/>
              </w:rPr>
            </w:pPr>
            <w:ins w:id="2113" w:author="rawlins" w:date="2015-04-03T15:04:00Z">
              <w:r>
                <w:t>20-node quadratic hexahedral elements</w:t>
              </w:r>
            </w:ins>
          </w:p>
        </w:tc>
      </w:tr>
      <w:tr w:rsidR="008372D0" w14:paraId="42875DDA" w14:textId="77777777" w:rsidTr="00881583">
        <w:trPr>
          <w:ins w:id="2114" w:author="rawlins" w:date="2015-04-03T15:04:00Z"/>
        </w:trPr>
        <w:tc>
          <w:tcPr>
            <w:tcW w:w="1638" w:type="dxa"/>
          </w:tcPr>
          <w:p w14:paraId="0DD584F3" w14:textId="77777777" w:rsidR="008372D0" w:rsidRDefault="008372D0" w:rsidP="00881583">
            <w:pPr>
              <w:rPr>
                <w:ins w:id="2115" w:author="rawlins" w:date="2015-04-03T15:04:00Z"/>
              </w:rPr>
            </w:pPr>
            <w:ins w:id="2116" w:author="rawlins" w:date="2015-04-03T15:04:00Z">
              <w:r>
                <w:t>hex27</w:t>
              </w:r>
            </w:ins>
          </w:p>
        </w:tc>
        <w:tc>
          <w:tcPr>
            <w:tcW w:w="7938" w:type="dxa"/>
          </w:tcPr>
          <w:p w14:paraId="535A193F" w14:textId="77777777" w:rsidR="008372D0" w:rsidRDefault="008372D0" w:rsidP="00881583">
            <w:pPr>
              <w:rPr>
                <w:ins w:id="2117" w:author="rawlins" w:date="2015-04-03T15:04:00Z"/>
              </w:rPr>
            </w:pPr>
            <w:ins w:id="2118" w:author="rawlins" w:date="2015-04-03T15:04:00Z">
              <w:r>
                <w:t>27-node quadratic hexahedral elements</w:t>
              </w:r>
            </w:ins>
          </w:p>
        </w:tc>
      </w:tr>
      <w:tr w:rsidR="008372D0" w14:paraId="3175952A" w14:textId="77777777" w:rsidTr="00881583">
        <w:trPr>
          <w:ins w:id="2119" w:author="rawlins" w:date="2015-04-03T15:04:00Z"/>
        </w:trPr>
        <w:tc>
          <w:tcPr>
            <w:tcW w:w="1638" w:type="dxa"/>
          </w:tcPr>
          <w:p w14:paraId="5E285779" w14:textId="77777777" w:rsidR="008372D0" w:rsidRDefault="008372D0" w:rsidP="00881583">
            <w:pPr>
              <w:rPr>
                <w:ins w:id="2120" w:author="rawlins" w:date="2015-04-03T15:04:00Z"/>
              </w:rPr>
            </w:pPr>
            <w:ins w:id="2121" w:author="rawlins" w:date="2015-04-03T15:04:00Z">
              <w:r>
                <w:t>penta6</w:t>
              </w:r>
            </w:ins>
          </w:p>
        </w:tc>
        <w:tc>
          <w:tcPr>
            <w:tcW w:w="7938" w:type="dxa"/>
          </w:tcPr>
          <w:p w14:paraId="4CB0B0A5" w14:textId="77777777" w:rsidR="008372D0" w:rsidRDefault="008372D0" w:rsidP="00881583">
            <w:pPr>
              <w:rPr>
                <w:ins w:id="2122" w:author="rawlins" w:date="2015-04-03T15:04:00Z"/>
              </w:rPr>
            </w:pPr>
            <w:ins w:id="2123" w:author="rawlins" w:date="2015-04-03T15:04:00Z">
              <w:r>
                <w:t>6-node linear pentahedral (wedge) element</w:t>
              </w:r>
            </w:ins>
          </w:p>
        </w:tc>
      </w:tr>
      <w:tr w:rsidR="008372D0" w14:paraId="176DBD8D" w14:textId="77777777" w:rsidTr="00881583">
        <w:trPr>
          <w:ins w:id="2124" w:author="rawlins" w:date="2015-04-03T15:04:00Z"/>
        </w:trPr>
        <w:tc>
          <w:tcPr>
            <w:tcW w:w="1638" w:type="dxa"/>
          </w:tcPr>
          <w:p w14:paraId="06E84354" w14:textId="77777777" w:rsidR="008372D0" w:rsidRDefault="008372D0" w:rsidP="00881583">
            <w:pPr>
              <w:rPr>
                <w:ins w:id="2125" w:author="rawlins" w:date="2015-04-03T15:04:00Z"/>
              </w:rPr>
            </w:pPr>
            <w:ins w:id="2126" w:author="rawlins" w:date="2015-04-03T15:04:00Z">
              <w:r>
                <w:t>tet4</w:t>
              </w:r>
            </w:ins>
          </w:p>
        </w:tc>
        <w:tc>
          <w:tcPr>
            <w:tcW w:w="7938" w:type="dxa"/>
          </w:tcPr>
          <w:p w14:paraId="176BA38B" w14:textId="77777777" w:rsidR="008372D0" w:rsidRDefault="008372D0" w:rsidP="00881583">
            <w:pPr>
              <w:rPr>
                <w:ins w:id="2127" w:author="rawlins" w:date="2015-04-03T15:04:00Z"/>
              </w:rPr>
            </w:pPr>
            <w:ins w:id="2128" w:author="rawlins" w:date="2015-04-03T15:04:00Z">
              <w:r>
                <w:t>4-node linear tetrahedral element</w:t>
              </w:r>
            </w:ins>
          </w:p>
        </w:tc>
      </w:tr>
      <w:tr w:rsidR="008372D0" w14:paraId="5D158A9C" w14:textId="77777777" w:rsidTr="00881583">
        <w:trPr>
          <w:ins w:id="2129" w:author="rawlins" w:date="2015-04-03T15:04:00Z"/>
        </w:trPr>
        <w:tc>
          <w:tcPr>
            <w:tcW w:w="1638" w:type="dxa"/>
          </w:tcPr>
          <w:p w14:paraId="680D8A95" w14:textId="77777777" w:rsidR="008372D0" w:rsidRDefault="008372D0" w:rsidP="00881583">
            <w:pPr>
              <w:rPr>
                <w:ins w:id="2130" w:author="rawlins" w:date="2015-04-03T15:04:00Z"/>
              </w:rPr>
            </w:pPr>
            <w:ins w:id="2131" w:author="rawlins" w:date="2015-04-03T15:04:00Z">
              <w:r>
                <w:t>tet10</w:t>
              </w:r>
            </w:ins>
          </w:p>
        </w:tc>
        <w:tc>
          <w:tcPr>
            <w:tcW w:w="7938" w:type="dxa"/>
          </w:tcPr>
          <w:p w14:paraId="6A8A7774" w14:textId="77777777" w:rsidR="008372D0" w:rsidRDefault="008372D0" w:rsidP="00881583">
            <w:pPr>
              <w:rPr>
                <w:ins w:id="2132" w:author="rawlins" w:date="2015-04-03T15:04:00Z"/>
              </w:rPr>
            </w:pPr>
            <w:ins w:id="2133" w:author="rawlins" w:date="2015-04-03T15:04:00Z">
              <w:r>
                <w:t>10-node quadratic tetrahedral element</w:t>
              </w:r>
            </w:ins>
          </w:p>
        </w:tc>
      </w:tr>
      <w:tr w:rsidR="008372D0" w14:paraId="2187BBA1" w14:textId="77777777" w:rsidTr="00881583">
        <w:trPr>
          <w:ins w:id="2134" w:author="rawlins" w:date="2015-04-03T15:04:00Z"/>
        </w:trPr>
        <w:tc>
          <w:tcPr>
            <w:tcW w:w="1638" w:type="dxa"/>
          </w:tcPr>
          <w:p w14:paraId="1E736AF9" w14:textId="77777777" w:rsidR="008372D0" w:rsidRDefault="008372D0" w:rsidP="00881583">
            <w:pPr>
              <w:rPr>
                <w:ins w:id="2135" w:author="rawlins" w:date="2015-04-03T15:04:00Z"/>
              </w:rPr>
            </w:pPr>
            <w:ins w:id="2136" w:author="rawlins" w:date="2015-04-03T15:04:00Z">
              <w:r>
                <w:t>tet15</w:t>
              </w:r>
            </w:ins>
          </w:p>
        </w:tc>
        <w:tc>
          <w:tcPr>
            <w:tcW w:w="7938" w:type="dxa"/>
          </w:tcPr>
          <w:p w14:paraId="4CDBA64D" w14:textId="77777777" w:rsidR="008372D0" w:rsidRDefault="008372D0" w:rsidP="00881583">
            <w:pPr>
              <w:rPr>
                <w:ins w:id="2137" w:author="rawlins" w:date="2015-04-03T15:04:00Z"/>
              </w:rPr>
            </w:pPr>
            <w:ins w:id="2138" w:author="rawlins" w:date="2015-04-03T15:04:00Z">
              <w:r>
                <w:t>15-node quadratic tetrahedral element</w:t>
              </w:r>
            </w:ins>
          </w:p>
        </w:tc>
      </w:tr>
    </w:tbl>
    <w:p w14:paraId="1BA9F7BF" w14:textId="77777777" w:rsidR="006A0BC1" w:rsidRDefault="006A0BC1" w:rsidP="006A0BC1"/>
    <w:tbl>
      <w:tblPr>
        <w:tblStyle w:val="TableGrid"/>
        <w:tblW w:w="0" w:type="auto"/>
        <w:tblLook w:val="04A0" w:firstRow="1" w:lastRow="0" w:firstColumn="1" w:lastColumn="0" w:noHBand="0" w:noVBand="1"/>
      </w:tblPr>
      <w:tblGrid>
        <w:gridCol w:w="1638"/>
        <w:gridCol w:w="7938"/>
      </w:tblGrid>
      <w:tr w:rsidR="006D770B" w:rsidDel="008372D0" w14:paraId="4F9578AD" w14:textId="4E85F6F1" w:rsidTr="006D770B">
        <w:trPr>
          <w:del w:id="2139" w:author="rawlins" w:date="2015-04-03T15:04:00Z"/>
        </w:trPr>
        <w:tc>
          <w:tcPr>
            <w:tcW w:w="1638" w:type="dxa"/>
          </w:tcPr>
          <w:p w14:paraId="2A9A0C7F" w14:textId="5CF7EA69" w:rsidR="006D770B" w:rsidDel="008372D0" w:rsidRDefault="006D770B" w:rsidP="006A0BC1">
            <w:pPr>
              <w:rPr>
                <w:del w:id="2140" w:author="rawlins" w:date="2015-04-03T15:04:00Z"/>
              </w:rPr>
            </w:pPr>
            <w:del w:id="2141" w:author="rawlins" w:date="2015-04-03T15:04:00Z">
              <w:r w:rsidDel="008372D0">
                <w:delText>hex8</w:delText>
              </w:r>
            </w:del>
          </w:p>
        </w:tc>
        <w:tc>
          <w:tcPr>
            <w:tcW w:w="7938" w:type="dxa"/>
          </w:tcPr>
          <w:p w14:paraId="72DE2745" w14:textId="2DE89417" w:rsidR="006D770B" w:rsidDel="008372D0" w:rsidRDefault="006D770B" w:rsidP="006A0BC1">
            <w:pPr>
              <w:rPr>
                <w:del w:id="2142" w:author="rawlins" w:date="2015-04-03T15:04:00Z"/>
              </w:rPr>
            </w:pPr>
            <w:del w:id="2143" w:author="rawlins" w:date="2015-04-03T15:04:00Z">
              <w:r w:rsidDel="008372D0">
                <w:delText>8-node trilinear hexahedral element</w:delText>
              </w:r>
            </w:del>
          </w:p>
        </w:tc>
      </w:tr>
      <w:tr w:rsidR="00194632" w:rsidDel="008372D0" w14:paraId="3F8C3C33" w14:textId="7533083E" w:rsidTr="006D770B">
        <w:trPr>
          <w:del w:id="2144" w:author="rawlins" w:date="2015-04-03T15:04:00Z"/>
        </w:trPr>
        <w:tc>
          <w:tcPr>
            <w:tcW w:w="1638" w:type="dxa"/>
          </w:tcPr>
          <w:p w14:paraId="3BED9AE1" w14:textId="045F6B6C" w:rsidR="00194632" w:rsidDel="008372D0" w:rsidRDefault="00194632" w:rsidP="006A0BC1">
            <w:pPr>
              <w:rPr>
                <w:del w:id="2145" w:author="rawlins" w:date="2015-04-03T15:04:00Z"/>
              </w:rPr>
            </w:pPr>
            <w:del w:id="2146" w:author="rawlins" w:date="2015-04-03T15:04:00Z">
              <w:r w:rsidDel="008372D0">
                <w:delText>hex20</w:delText>
              </w:r>
            </w:del>
          </w:p>
        </w:tc>
        <w:tc>
          <w:tcPr>
            <w:tcW w:w="7938" w:type="dxa"/>
          </w:tcPr>
          <w:p w14:paraId="255B6DB3" w14:textId="5BA8C8FA" w:rsidR="00194632" w:rsidDel="008372D0" w:rsidRDefault="00194632" w:rsidP="006A0BC1">
            <w:pPr>
              <w:rPr>
                <w:del w:id="2147" w:author="rawlins" w:date="2015-04-03T15:04:00Z"/>
              </w:rPr>
            </w:pPr>
            <w:del w:id="2148" w:author="rawlins" w:date="2015-04-03T15:04:00Z">
              <w:r w:rsidDel="008372D0">
                <w:delText>20-node quadratic elements</w:delText>
              </w:r>
            </w:del>
          </w:p>
        </w:tc>
      </w:tr>
      <w:tr w:rsidR="006D770B" w:rsidDel="008372D0" w14:paraId="27257211" w14:textId="7FC208D0" w:rsidTr="006D770B">
        <w:trPr>
          <w:del w:id="2149" w:author="rawlins" w:date="2015-04-03T15:04:00Z"/>
        </w:trPr>
        <w:tc>
          <w:tcPr>
            <w:tcW w:w="1638" w:type="dxa"/>
          </w:tcPr>
          <w:p w14:paraId="39D59E3B" w14:textId="41D0222B" w:rsidR="006D770B" w:rsidDel="008372D0" w:rsidRDefault="006D770B" w:rsidP="006A0BC1">
            <w:pPr>
              <w:rPr>
                <w:del w:id="2150" w:author="rawlins" w:date="2015-04-03T15:04:00Z"/>
              </w:rPr>
            </w:pPr>
            <w:del w:id="2151" w:author="rawlins" w:date="2015-04-03T15:04:00Z">
              <w:r w:rsidDel="008372D0">
                <w:delText>penta6</w:delText>
              </w:r>
            </w:del>
          </w:p>
        </w:tc>
        <w:tc>
          <w:tcPr>
            <w:tcW w:w="7938" w:type="dxa"/>
          </w:tcPr>
          <w:p w14:paraId="5324001E" w14:textId="68BB97F9" w:rsidR="006D770B" w:rsidDel="008372D0" w:rsidRDefault="006D770B" w:rsidP="006A0BC1">
            <w:pPr>
              <w:rPr>
                <w:del w:id="2152" w:author="rawlins" w:date="2015-04-03T15:04:00Z"/>
              </w:rPr>
            </w:pPr>
            <w:del w:id="2153" w:author="rawlins" w:date="2015-04-03T15:04:00Z">
              <w:r w:rsidDel="008372D0">
                <w:delText>6-node linear pentahedral (wedge) element</w:delText>
              </w:r>
            </w:del>
          </w:p>
        </w:tc>
      </w:tr>
      <w:tr w:rsidR="006D770B" w:rsidDel="008372D0" w14:paraId="3164438B" w14:textId="71C44F7C" w:rsidTr="006D770B">
        <w:trPr>
          <w:del w:id="2154" w:author="rawlins" w:date="2015-04-03T15:04:00Z"/>
        </w:trPr>
        <w:tc>
          <w:tcPr>
            <w:tcW w:w="1638" w:type="dxa"/>
          </w:tcPr>
          <w:p w14:paraId="549517FE" w14:textId="51D92034" w:rsidR="006D770B" w:rsidDel="008372D0" w:rsidRDefault="006D770B" w:rsidP="006A0BC1">
            <w:pPr>
              <w:rPr>
                <w:del w:id="2155" w:author="rawlins" w:date="2015-04-03T15:04:00Z"/>
              </w:rPr>
            </w:pPr>
            <w:del w:id="2156" w:author="rawlins" w:date="2015-04-03T15:04:00Z">
              <w:r w:rsidDel="008372D0">
                <w:delText>tet4</w:delText>
              </w:r>
            </w:del>
          </w:p>
        </w:tc>
        <w:tc>
          <w:tcPr>
            <w:tcW w:w="7938" w:type="dxa"/>
          </w:tcPr>
          <w:p w14:paraId="76C652D2" w14:textId="11B5427C" w:rsidR="006D770B" w:rsidDel="008372D0" w:rsidRDefault="006D770B" w:rsidP="006A0BC1">
            <w:pPr>
              <w:rPr>
                <w:del w:id="2157" w:author="rawlins" w:date="2015-04-03T15:04:00Z"/>
              </w:rPr>
            </w:pPr>
            <w:del w:id="2158" w:author="rawlins" w:date="2015-04-03T15:04:00Z">
              <w:r w:rsidDel="008372D0">
                <w:delText>4-node linear tetrahedral element</w:delText>
              </w:r>
            </w:del>
          </w:p>
        </w:tc>
      </w:tr>
      <w:tr w:rsidR="006D770B" w:rsidDel="008372D0" w14:paraId="372B8C9A" w14:textId="3A024B2B" w:rsidTr="006D770B">
        <w:trPr>
          <w:del w:id="2159" w:author="rawlins" w:date="2015-04-03T15:04:00Z"/>
        </w:trPr>
        <w:tc>
          <w:tcPr>
            <w:tcW w:w="1638" w:type="dxa"/>
          </w:tcPr>
          <w:p w14:paraId="63DE8BDC" w14:textId="132A29FB" w:rsidR="006D770B" w:rsidDel="008372D0" w:rsidRDefault="006D770B" w:rsidP="006A0BC1">
            <w:pPr>
              <w:rPr>
                <w:del w:id="2160" w:author="rawlins" w:date="2015-04-03T15:04:00Z"/>
              </w:rPr>
            </w:pPr>
            <w:del w:id="2161" w:author="rawlins" w:date="2015-04-03T15:04:00Z">
              <w:r w:rsidDel="008372D0">
                <w:delText>tet10</w:delText>
              </w:r>
            </w:del>
          </w:p>
        </w:tc>
        <w:tc>
          <w:tcPr>
            <w:tcW w:w="7938" w:type="dxa"/>
          </w:tcPr>
          <w:p w14:paraId="6BA86B5C" w14:textId="5399453E" w:rsidR="006D770B" w:rsidDel="008372D0" w:rsidRDefault="006D770B" w:rsidP="006A0BC1">
            <w:pPr>
              <w:rPr>
                <w:del w:id="2162" w:author="rawlins" w:date="2015-04-03T15:04:00Z"/>
              </w:rPr>
            </w:pPr>
            <w:del w:id="2163" w:author="rawlins" w:date="2015-04-03T15:04:00Z">
              <w:r w:rsidDel="008372D0">
                <w:delText>10-node quadratic tetrahedral element</w:delText>
              </w:r>
            </w:del>
          </w:p>
        </w:tc>
      </w:tr>
    </w:tbl>
    <w:p w14:paraId="0CBD4917" w14:textId="46476F42" w:rsidR="006D770B" w:rsidDel="008372D0" w:rsidRDefault="006D770B" w:rsidP="006A0BC1">
      <w:pPr>
        <w:rPr>
          <w:del w:id="2164" w:author="rawlins" w:date="2015-04-03T15:05:00Z"/>
        </w:rPr>
      </w:pPr>
    </w:p>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1072"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C00DDA" w:rsidRDefault="00C00DDA"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C00DDA" w:rsidRDefault="00C00DDA"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C00DDA" w:rsidRDefault="00C00DDA"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C00DDA" w:rsidRDefault="00C00DDA"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C00DDA" w:rsidRDefault="00C00DDA"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C00DDA" w:rsidRDefault="00C00DDA"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C00DDA" w:rsidRDefault="00C00DDA"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C00DDA" w:rsidRDefault="00C00DDA"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C00DDA" w:rsidRDefault="00C00DDA"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C00DDA" w:rsidRDefault="00C00DDA"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C00DDA" w:rsidRDefault="00C00DDA"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C00DDA" w:rsidRDefault="00C00DDA"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C00DDA" w:rsidRDefault="00C00DDA"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C00DDA" w:rsidRDefault="00C00DDA"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C00DDA" w:rsidRDefault="00C00DDA"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C00DDA" w:rsidRDefault="00C00DDA"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C00DDA" w:rsidRDefault="00C00DDA"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C00DDA" w:rsidRDefault="00C00DDA"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C00DDA" w:rsidRDefault="00C00DDA"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C00DDA" w:rsidRDefault="00C00DDA"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C00DDA" w:rsidRDefault="00C00DDA"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w15="http://schemas.microsoft.com/office/word/2012/wordml">
            <w:pict>
              <v:group w14:anchorId="74A266A6" id="Canvas 86" o:spid="_x0000_s1026" editas="canvas" style="position:absolute;margin-left:0;margin-top:0;width:468pt;height:189pt;z-index:251651072;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AC04E1" w:rsidRDefault="00AC04E1"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AC04E1" w:rsidRDefault="00AC04E1"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AC04E1" w:rsidRDefault="00AC04E1"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AC04E1" w:rsidRDefault="00AC04E1"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AC04E1" w:rsidRDefault="00AC04E1"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AC04E1" w:rsidRDefault="00AC04E1"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AC04E1" w:rsidRDefault="00AC04E1"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AC04E1" w:rsidRDefault="00AC04E1"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AC04E1" w:rsidRDefault="00AC04E1"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AC04E1" w:rsidRDefault="00AC04E1"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AC04E1" w:rsidRDefault="00AC04E1"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AC04E1" w:rsidRDefault="00AC04E1"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AC04E1" w:rsidRDefault="00AC04E1"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AC04E1" w:rsidRDefault="00AC04E1"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AC04E1" w:rsidRDefault="00AC04E1"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AC04E1" w:rsidRDefault="00AC04E1"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AC04E1" w:rsidRDefault="00AC04E1"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AC04E1" w:rsidRDefault="00AC04E1"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AC04E1" w:rsidRDefault="00AC04E1"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AC04E1" w:rsidRDefault="00AC04E1"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AC04E1" w:rsidRDefault="00AC04E1"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51969010"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" filled="f" stroked="f">
                <o:lock v:ext="edit" aspectratio="t"/>
                <w10:anchorlock/>
              </v:rect>
            </w:pict>
          </mc:Fallback>
        </mc:AlternateContent>
      </w:r>
    </w:p>
    <w:p w14:paraId="46514472" w14:textId="77777777" w:rsidR="006A0BC1" w:rsidRPr="00DF40FE" w:rsidRDefault="006A0BC1" w:rsidP="006F720E">
      <w:pPr>
        <w:pStyle w:val="Caption"/>
      </w:pPr>
      <w:r w:rsidRPr="00DF40FE">
        <w:t xml:space="preserve">Figure </w:t>
      </w:r>
      <w:fldSimple w:instr=" STYLEREF 1 \s ">
        <w:r w:rsidR="00C00DDA">
          <w:rPr>
            <w:noProof/>
          </w:rPr>
          <w:t>3</w:t>
        </w:r>
      </w:fldSimple>
      <w:r w:rsidRPr="00DF40FE">
        <w:noBreakHyphen/>
      </w:r>
      <w:fldSimple w:instr=" SEQ Figure \* ARABIC \s 1 ">
        <w:r w:rsidR="00C00DDA">
          <w:rPr>
            <w:noProof/>
          </w:rPr>
          <w:t>1</w:t>
        </w:r>
      </w:fldSimple>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2165" w:name="_Toc290149225"/>
      <w:r>
        <w:t>Shell Elements</w:t>
      </w:r>
      <w:bookmarkEnd w:id="2165"/>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2096"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C00DDA" w:rsidRDefault="00C00DDA"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C00DDA" w:rsidRDefault="00C00DDA"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C00DDA" w:rsidRDefault="00C00DDA"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C00DDA" w:rsidRDefault="00C00DDA"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C00DDA" w:rsidRDefault="00C00DDA"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C00DDA" w:rsidRDefault="00C00DDA"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C00DDA" w:rsidRDefault="00C00DDA"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w15="http://schemas.microsoft.com/office/word/2012/wordml">
            <w:pict>
              <v:group w14:anchorId="66646FCC" id="Canvas 179" o:spid="_x0000_s1091" editas="canvas" style="position:absolute;margin-left:0;margin-top:0;width:468pt;height:171pt;z-index:251652096;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AC04E1" w:rsidRDefault="00AC04E1"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AC04E1" w:rsidRDefault="00AC04E1"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AC04E1" w:rsidRDefault="00AC04E1"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AC04E1" w:rsidRDefault="00AC04E1"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AC04E1" w:rsidRDefault="00AC04E1"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AC04E1" w:rsidRDefault="00AC04E1"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AC04E1" w:rsidRDefault="00AC04E1"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7F05081B"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" filled="f" stroked="f">
                <o:lock v:ext="edit" aspectratio="t"/>
                <w10:anchorlock/>
              </v:rect>
            </w:pict>
          </mc:Fallback>
        </mc:AlternateContent>
      </w:r>
    </w:p>
    <w:p w14:paraId="79D9DCE1" w14:textId="77777777" w:rsidR="006A0BC1" w:rsidRPr="006768E0" w:rsidRDefault="006A0BC1" w:rsidP="006F720E">
      <w:pPr>
        <w:pStyle w:val="Caption"/>
      </w:pPr>
      <w:r w:rsidRPr="006768E0">
        <w:t xml:space="preserve">Figure </w:t>
      </w:r>
      <w:fldSimple w:instr=" STYLEREF 1 \s ">
        <w:r w:rsidR="00C00DDA">
          <w:rPr>
            <w:noProof/>
          </w:rPr>
          <w:t>3</w:t>
        </w:r>
      </w:fldSimple>
      <w:r w:rsidRPr="006768E0">
        <w:noBreakHyphen/>
      </w:r>
      <w:fldSimple w:instr=" SEQ Figure \* ARABIC \s 1 ">
        <w:r w:rsidR="00C00DDA">
          <w:rPr>
            <w:noProof/>
          </w:rPr>
          <w:t>2</w:t>
        </w:r>
      </w:fldSimple>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2166" w:name="_Ref376174920"/>
      <w:bookmarkStart w:id="2167" w:name="_Toc290149226"/>
      <w:r w:rsidRPr="007A75DE">
        <w:t>Surface Elements</w:t>
      </w:r>
      <w:bookmarkEnd w:id="2166"/>
      <w:bookmarkEnd w:id="2167"/>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2168" w:name="_Ref230518438"/>
      <w:bookmarkStart w:id="2169" w:name="_Toc290149227"/>
      <w:r>
        <w:t>Element</w:t>
      </w:r>
      <w:r w:rsidR="00D153DC">
        <w:t xml:space="preserve"> </w:t>
      </w:r>
      <w:r>
        <w:t>Data Section</w:t>
      </w:r>
      <w:bookmarkEnd w:id="2168"/>
      <w:bookmarkEnd w:id="2169"/>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C00DDA">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2170" w:name="_Ref376175517"/>
      <w:bookmarkStart w:id="2171" w:name="_Toc290149228"/>
      <w:r>
        <w:t>Surface Section</w:t>
      </w:r>
      <w:bookmarkEnd w:id="2170"/>
      <w:bookmarkEnd w:id="2171"/>
    </w:p>
    <w:p w14:paraId="3E1BA4D0" w14:textId="65EE2763"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ins w:id="2172" w:author="Gerard" w:date="2015-04-08T21:50:00Z">
        <w:r w:rsidR="00C00DDA">
          <w:t xml:space="preserve">3.8.2.3. </w:t>
        </w:r>
      </w:ins>
      <w:del w:id="2173" w:author="Gerard" w:date="2014-06-20T17:32:00Z">
        <w:r w:rsidR="00873D59" w:rsidDel="00976D6B">
          <w:delText xml:space="preserve">3.6.2.3. </w:delText>
        </w:r>
      </w:del>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2174" w:name="_Ref378149880"/>
      <w:bookmarkStart w:id="2175" w:name="_Toc290149229"/>
      <w:r>
        <w:t>NodeSet Section</w:t>
      </w:r>
      <w:bookmarkEnd w:id="2174"/>
      <w:bookmarkEnd w:id="2175"/>
    </w:p>
    <w:p w14:paraId="2CD97169" w14:textId="14316DD0"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del w:id="2176" w:author="Steve Maas" w:date="2014-11-11T07:10:00Z">
        <w:r w:rsidDel="003263D7">
          <w:delText xml:space="preserve">The value of this tag is a list of nodes that defines the node set. </w:delText>
        </w:r>
      </w:del>
      <w:ins w:id="2177" w:author="Steve Maas" w:date="2014-11-11T07:10:00Z">
        <w:r w:rsidR="003263D7">
          <w:t xml:space="preserve">A node set definition is followed by a list of nodes. </w:t>
        </w:r>
      </w:ins>
      <w:ins w:id="2178" w:author="Steve Maas" w:date="2014-11-11T07:11:00Z">
        <w:r w:rsidR="003263D7">
          <w:t xml:space="preserve">For each </w:t>
        </w:r>
      </w:ins>
      <w:ins w:id="2179" w:author="Steve Maas" w:date="2014-11-11T07:14:00Z">
        <w:r w:rsidR="00AD7BC7">
          <w:t xml:space="preserve">a </w:t>
        </w:r>
      </w:ins>
      <w:ins w:id="2180" w:author="Steve Maas" w:date="2014-11-11T07:11:00Z">
        <w:r w:rsidR="003263D7">
          <w:rPr>
            <w:i/>
          </w:rPr>
          <w:t xml:space="preserve">node </w:t>
        </w:r>
        <w:r w:rsidR="003263D7">
          <w:t xml:space="preserve">tag is defined which </w:t>
        </w:r>
      </w:ins>
      <w:ins w:id="2181" w:author="Steve Maas" w:date="2014-11-11T07:14:00Z">
        <w:r w:rsidR="00AD7BC7">
          <w:t>requires</w:t>
        </w:r>
      </w:ins>
      <w:ins w:id="2182" w:author="Steve Maas" w:date="2014-11-11T07:11:00Z">
        <w:r w:rsidR="003263D7">
          <w:t xml:space="preserve"> one attribute, named “id”</w:t>
        </w:r>
      </w:ins>
      <w:ins w:id="2183" w:author="Steve Maas" w:date="2014-11-11T07:15:00Z">
        <w:r w:rsidR="00AD7BC7">
          <w:t>,</w:t>
        </w:r>
      </w:ins>
      <w:ins w:id="2184" w:author="Steve Maas" w:date="2014-11-11T07:11:00Z">
        <w:r w:rsidR="003263D7">
          <w:t xml:space="preserve"> which takes the node number as its value.</w:t>
        </w:r>
      </w:ins>
      <w:ins w:id="2185" w:author="Steve Maas" w:date="2014-11-11T07:13:00Z">
        <w:r w:rsidR="003263D7">
          <w:t xml:space="preserve"> For example,</w:t>
        </w:r>
      </w:ins>
    </w:p>
    <w:p w14:paraId="0F419792" w14:textId="77777777" w:rsidR="00661C81" w:rsidRDefault="00661C81" w:rsidP="00661C81"/>
    <w:p w14:paraId="626083AB" w14:textId="09263DE5" w:rsidR="00661C81" w:rsidRDefault="00661C81" w:rsidP="00661C81">
      <w:pPr>
        <w:pStyle w:val="Code0"/>
        <w:rPr>
          <w:ins w:id="2186" w:author="Steve Maas" w:date="2014-11-11T07:12:00Z"/>
        </w:rPr>
      </w:pPr>
      <w:r>
        <w:t>&lt;NodeSet name="nodeset1"&gt;</w:t>
      </w:r>
      <w:del w:id="2187" w:author="Steve Maas" w:date="2014-11-11T07:13:00Z">
        <w:r w:rsidDel="003263D7">
          <w:delText>1:5,6,7,8:12:2&lt;/NodeSet&gt;</w:delText>
        </w:r>
      </w:del>
    </w:p>
    <w:p w14:paraId="7DE88F63" w14:textId="0FA58B15" w:rsidR="003263D7" w:rsidRDefault="003263D7" w:rsidP="00661C81">
      <w:pPr>
        <w:pStyle w:val="Code0"/>
        <w:rPr>
          <w:ins w:id="2188" w:author="Steve Maas" w:date="2014-11-11T07:12:00Z"/>
        </w:rPr>
      </w:pPr>
      <w:ins w:id="2189" w:author="Steve Maas" w:date="2014-11-11T07:12:00Z">
        <w:r>
          <w:tab/>
          <w:t>&lt;node id="1"/&gt;</w:t>
        </w:r>
      </w:ins>
    </w:p>
    <w:p w14:paraId="7A43A1DD" w14:textId="65364B4A" w:rsidR="003263D7" w:rsidRDefault="003263D7" w:rsidP="00661C81">
      <w:pPr>
        <w:pStyle w:val="Code0"/>
        <w:rPr>
          <w:ins w:id="2190" w:author="Steve Maas" w:date="2014-11-11T07:12:00Z"/>
        </w:rPr>
      </w:pPr>
      <w:ins w:id="2191" w:author="Steve Maas" w:date="2014-11-11T07:12:00Z">
        <w:r>
          <w:tab/>
          <w:t>&lt;node id="2"/&gt;</w:t>
        </w:r>
      </w:ins>
    </w:p>
    <w:p w14:paraId="651802F5" w14:textId="45F08475" w:rsidR="003263D7" w:rsidRDefault="003263D7" w:rsidP="00661C81">
      <w:pPr>
        <w:pStyle w:val="Code0"/>
        <w:rPr>
          <w:ins w:id="2192" w:author="Steve Maas" w:date="2014-11-11T07:12:00Z"/>
        </w:rPr>
      </w:pPr>
      <w:ins w:id="2193" w:author="Steve Maas" w:date="2014-11-11T07:12:00Z">
        <w:r>
          <w:tab/>
          <w:t>&lt;node id="101"/&gt;</w:t>
        </w:r>
      </w:ins>
    </w:p>
    <w:p w14:paraId="5E7191BA" w14:textId="12075860" w:rsidR="003263D7" w:rsidRPr="00661C81" w:rsidRDefault="003263D7" w:rsidP="00661C81">
      <w:pPr>
        <w:pStyle w:val="Code0"/>
      </w:pPr>
      <w:ins w:id="2194" w:author="Steve Maas" w:date="2014-11-11T07:12:00Z">
        <w:r>
          <w:tab/>
          <w:t>&lt;node id="102</w:t>
        </w:r>
      </w:ins>
      <w:ins w:id="2195" w:author="Steve Maas" w:date="2014-11-11T07:13:00Z">
        <w:r>
          <w:t>"/&gt;</w:t>
        </w:r>
      </w:ins>
    </w:p>
    <w:p w14:paraId="3C41857D" w14:textId="4211D7EB" w:rsidR="00661C81" w:rsidDel="003263D7" w:rsidRDefault="00661C81" w:rsidP="005F474E">
      <w:pPr>
        <w:rPr>
          <w:del w:id="2196" w:author="Steve Maas" w:date="2014-11-11T07:12:00Z"/>
        </w:rPr>
      </w:pPr>
      <w:del w:id="2197" w:author="Steve Maas" w:date="2014-11-11T07:12:00Z">
        <w:r w:rsidDel="003263D7">
          <w:delText xml:space="preserve">The list of nodes is a comma separated list of entries, where an entry is either a node or a range of nodes. A range of nodes is defined using the following syntax. </w:delText>
        </w:r>
      </w:del>
    </w:p>
    <w:p w14:paraId="08AC6645" w14:textId="41952CCF" w:rsidR="00661C81" w:rsidDel="003263D7" w:rsidRDefault="00661C81" w:rsidP="005F474E">
      <w:pPr>
        <w:rPr>
          <w:del w:id="2198" w:author="Steve Maas" w:date="2014-11-11T07:12:00Z"/>
        </w:rPr>
      </w:pPr>
    </w:p>
    <w:p w14:paraId="7E738E79" w14:textId="72157065" w:rsidR="00661C81" w:rsidDel="003263D7" w:rsidRDefault="00661C81" w:rsidP="00661C81">
      <w:pPr>
        <w:pStyle w:val="Code0"/>
        <w:rPr>
          <w:del w:id="2199" w:author="Steve Maas" w:date="2014-11-11T07:12:00Z"/>
        </w:rPr>
      </w:pPr>
      <w:del w:id="2200" w:author="Steve Maas" w:date="2014-11-11T07:12:00Z">
        <w:r w:rsidDel="003263D7">
          <w:delText>n1:n2</w:delText>
        </w:r>
      </w:del>
    </w:p>
    <w:p w14:paraId="7F3826DC" w14:textId="3B85CA47" w:rsidR="00661C81" w:rsidDel="003263D7" w:rsidRDefault="00661C81" w:rsidP="005F474E">
      <w:pPr>
        <w:rPr>
          <w:del w:id="2201" w:author="Steve Maas" w:date="2014-11-11T07:12:00Z"/>
        </w:rPr>
      </w:pPr>
    </w:p>
    <w:p w14:paraId="1021E418" w14:textId="26D3A240" w:rsidR="00661C81" w:rsidDel="003263D7" w:rsidRDefault="00661C81" w:rsidP="005F474E">
      <w:pPr>
        <w:rPr>
          <w:del w:id="2202" w:author="Steve Maas" w:date="2014-11-11T07:12:00Z"/>
        </w:rPr>
      </w:pPr>
      <w:del w:id="2203" w:author="Steve Maas" w:date="2014-11-11T07:12:00Z">
        <w:r w:rsidDel="003263D7">
          <w:delText>where n1 is the start node and n2 is the end node, or</w:delText>
        </w:r>
      </w:del>
    </w:p>
    <w:p w14:paraId="43BDC8F9" w14:textId="20043AC2" w:rsidR="00661C81" w:rsidDel="003263D7" w:rsidRDefault="00661C81" w:rsidP="005F474E">
      <w:pPr>
        <w:rPr>
          <w:del w:id="2204" w:author="Steve Maas" w:date="2014-11-11T07:12:00Z"/>
        </w:rPr>
      </w:pPr>
    </w:p>
    <w:p w14:paraId="45C08E72" w14:textId="35D650C5" w:rsidR="00661C81" w:rsidDel="003263D7" w:rsidRDefault="00661C81" w:rsidP="00661C81">
      <w:pPr>
        <w:pStyle w:val="Code0"/>
        <w:rPr>
          <w:del w:id="2205" w:author="Steve Maas" w:date="2014-11-11T07:12:00Z"/>
        </w:rPr>
      </w:pPr>
      <w:del w:id="2206" w:author="Steve Maas" w:date="2014-11-11T07:12:00Z">
        <w:r w:rsidDel="003263D7">
          <w:delText>n1:n2:n3</w:delText>
        </w:r>
      </w:del>
    </w:p>
    <w:p w14:paraId="7231EB0C" w14:textId="79E55ED8" w:rsidR="00661C81" w:rsidRPr="00C72BAD" w:rsidDel="003263D7" w:rsidRDefault="00661C81" w:rsidP="005F474E">
      <w:pPr>
        <w:rPr>
          <w:del w:id="2207" w:author="Steve Maas" w:date="2014-11-11T07:12:00Z"/>
        </w:rPr>
      </w:pPr>
    </w:p>
    <w:p w14:paraId="57086BEC" w14:textId="0AE677D2" w:rsidR="007D6F0D" w:rsidDel="003263D7" w:rsidRDefault="00661C81" w:rsidP="006A0BC1">
      <w:pPr>
        <w:rPr>
          <w:del w:id="2208" w:author="Steve Maas" w:date="2014-11-11T07:12:00Z"/>
        </w:rPr>
      </w:pPr>
      <w:del w:id="2209" w:author="Steve Maas" w:date="2014-11-11T07:12:00Z">
        <w:r w:rsidDel="003263D7">
          <w:delText xml:space="preserve">where n1 is the start node, n2 is the end node and n3 is the increment. </w:delText>
        </w:r>
        <w:r w:rsidR="00A06947" w:rsidDel="003263D7">
          <w:delText xml:space="preserve">For example, 1:5, is the equivalent of 1,2,3,4,5 and 1:5:2 is the equivalent of 1,3,5. </w:delText>
        </w:r>
      </w:del>
    </w:p>
    <w:p w14:paraId="1810A9F6" w14:textId="468F700E" w:rsidR="00A06947" w:rsidDel="003263D7" w:rsidRDefault="00A06947" w:rsidP="006A0BC1">
      <w:pPr>
        <w:rPr>
          <w:del w:id="2210" w:author="Steve Maas" w:date="2014-11-11T07:12:00Z"/>
        </w:rPr>
      </w:pPr>
    </w:p>
    <w:p w14:paraId="216AE581" w14:textId="05A23B36" w:rsidR="00A06947" w:rsidDel="003263D7" w:rsidRDefault="00A06947" w:rsidP="006A0BC1">
      <w:pPr>
        <w:rPr>
          <w:del w:id="2211" w:author="Steve Maas" w:date="2014-11-11T07:12:00Z"/>
        </w:rPr>
      </w:pPr>
      <w:del w:id="2212" w:author="Steve Maas" w:date="2014-11-11T07:12:00Z">
        <w:r w:rsidDel="003263D7">
          <w:delText>Note that it is allowed to separate large node set definitions over multiple lines. For example,</w:delText>
        </w:r>
      </w:del>
    </w:p>
    <w:p w14:paraId="15A86B13" w14:textId="3BC63692" w:rsidR="00A06947" w:rsidDel="003263D7" w:rsidRDefault="00A06947" w:rsidP="006A0BC1">
      <w:pPr>
        <w:rPr>
          <w:del w:id="2213" w:author="Steve Maas" w:date="2014-11-11T07:12:00Z"/>
        </w:rPr>
      </w:pPr>
    </w:p>
    <w:p w14:paraId="75634978" w14:textId="4534648A" w:rsidR="00A06947" w:rsidDel="003263D7" w:rsidRDefault="00A06947" w:rsidP="00A06947">
      <w:pPr>
        <w:pStyle w:val="Code0"/>
        <w:rPr>
          <w:del w:id="2214" w:author="Steve Maas" w:date="2014-11-11T07:12:00Z"/>
        </w:rPr>
      </w:pPr>
      <w:del w:id="2215" w:author="Steve Maas" w:date="2014-11-11T07:12:00Z">
        <w:r w:rsidDel="003263D7">
          <w:delText>&lt;NodeSet name="nodeset1"&gt;</w:delText>
        </w:r>
      </w:del>
    </w:p>
    <w:p w14:paraId="437525BD" w14:textId="101314A0" w:rsidR="00A06947" w:rsidDel="003263D7" w:rsidRDefault="00A06947" w:rsidP="00A06947">
      <w:pPr>
        <w:pStyle w:val="Code0"/>
        <w:rPr>
          <w:del w:id="2216" w:author="Steve Maas" w:date="2014-11-11T07:12:00Z"/>
        </w:rPr>
      </w:pPr>
      <w:del w:id="2217" w:author="Steve Maas" w:date="2014-11-11T07:12:00Z">
        <w:r w:rsidDel="003263D7">
          <w:tab/>
          <w:delText>1,2,3,4,5,</w:delText>
        </w:r>
      </w:del>
    </w:p>
    <w:p w14:paraId="25049C5F" w14:textId="093F99FE" w:rsidR="00A06947" w:rsidDel="003263D7" w:rsidRDefault="00A06947" w:rsidP="00A06947">
      <w:pPr>
        <w:pStyle w:val="Code0"/>
        <w:rPr>
          <w:del w:id="2218" w:author="Steve Maas" w:date="2014-11-11T07:12:00Z"/>
        </w:rPr>
      </w:pPr>
      <w:del w:id="2219" w:author="Steve Maas" w:date="2014-11-11T07:12:00Z">
        <w:r w:rsidDel="003263D7">
          <w:tab/>
          <w:delText>6:120:3,</w:delText>
        </w:r>
      </w:del>
    </w:p>
    <w:p w14:paraId="60D394E5" w14:textId="6414680C" w:rsidR="00A06947" w:rsidDel="003263D7" w:rsidRDefault="00A06947" w:rsidP="00A06947">
      <w:pPr>
        <w:pStyle w:val="Code0"/>
        <w:rPr>
          <w:del w:id="2220" w:author="Steve Maas" w:date="2014-11-11T07:12:00Z"/>
        </w:rPr>
      </w:pPr>
      <w:del w:id="2221" w:author="Steve Maas" w:date="2014-11-11T07:12:00Z">
        <w:r w:rsidDel="003263D7">
          <w:tab/>
          <w:delText>1000,1001</w:delText>
        </w:r>
      </w:del>
    </w:p>
    <w:p w14:paraId="46B327D8" w14:textId="0E8FF34A" w:rsidR="00A06947" w:rsidRDefault="00A06947" w:rsidP="00A06947">
      <w:pPr>
        <w:pStyle w:val="Code0"/>
      </w:pPr>
      <w:r>
        <w:t>&lt;/NodeSet&gt;</w:t>
      </w:r>
    </w:p>
    <w:p w14:paraId="792081EE" w14:textId="77777777" w:rsidR="00A06947" w:rsidRDefault="00A06947" w:rsidP="006A0BC1"/>
    <w:p w14:paraId="65DF6879" w14:textId="77777777" w:rsidR="00881583" w:rsidRDefault="00881583" w:rsidP="00881583">
      <w:pPr>
        <w:pStyle w:val="Heading3"/>
        <w:rPr>
          <w:ins w:id="2222" w:author="rawlins" w:date="2015-04-03T15:08:00Z"/>
        </w:rPr>
      </w:pPr>
      <w:bookmarkStart w:id="2223" w:name="_Toc410636283"/>
      <w:bookmarkStart w:id="2224" w:name="_Toc290149230"/>
      <w:ins w:id="2225" w:author="rawlins" w:date="2015-04-03T15:08:00Z">
        <w:r>
          <w:lastRenderedPageBreak/>
          <w:t>ElementSet Section</w:t>
        </w:r>
        <w:bookmarkEnd w:id="2223"/>
        <w:bookmarkEnd w:id="2224"/>
      </w:ins>
    </w:p>
    <w:p w14:paraId="46B7E151" w14:textId="77777777" w:rsidR="00881583" w:rsidRDefault="00881583" w:rsidP="00881583">
      <w:pPr>
        <w:rPr>
          <w:ins w:id="2226" w:author="rawlins" w:date="2015-04-03T15:08:00Z"/>
        </w:rPr>
      </w:pPr>
      <w:ins w:id="2227" w:author="rawlins" w:date="2015-04-03T15:08:00Z">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ins>
    </w:p>
    <w:p w14:paraId="174BC7D4" w14:textId="77777777" w:rsidR="00881583" w:rsidRDefault="00881583" w:rsidP="00881583">
      <w:pPr>
        <w:rPr>
          <w:ins w:id="2228" w:author="rawlins" w:date="2015-04-03T15:08:00Z"/>
        </w:rPr>
      </w:pPr>
    </w:p>
    <w:p w14:paraId="513DDCF7" w14:textId="77777777" w:rsidR="00881583" w:rsidRDefault="00881583" w:rsidP="00881583">
      <w:pPr>
        <w:pStyle w:val="Code0"/>
        <w:rPr>
          <w:ins w:id="2229" w:author="rawlins" w:date="2015-04-03T15:08:00Z"/>
        </w:rPr>
      </w:pPr>
      <w:ins w:id="2230" w:author="rawlins" w:date="2015-04-03T15:08:00Z">
        <w:r>
          <w:t>&lt;ElementSet name="set01"&gt;</w:t>
        </w:r>
      </w:ins>
    </w:p>
    <w:p w14:paraId="4D52DE79" w14:textId="77777777" w:rsidR="00881583" w:rsidRDefault="00881583" w:rsidP="00881583">
      <w:pPr>
        <w:pStyle w:val="Code0"/>
        <w:rPr>
          <w:ins w:id="2231" w:author="rawlins" w:date="2015-04-03T15:08:00Z"/>
        </w:rPr>
      </w:pPr>
      <w:ins w:id="2232" w:author="rawlins" w:date="2015-04-03T15:08:00Z">
        <w:r>
          <w:tab/>
          <w:t>&lt;elem id="1001"/&gt;</w:t>
        </w:r>
      </w:ins>
    </w:p>
    <w:p w14:paraId="7F2DB3A0" w14:textId="77777777" w:rsidR="00881583" w:rsidRDefault="00881583" w:rsidP="00881583">
      <w:pPr>
        <w:pStyle w:val="Code0"/>
        <w:rPr>
          <w:ins w:id="2233" w:author="rawlins" w:date="2015-04-03T15:08:00Z"/>
        </w:rPr>
      </w:pPr>
      <w:ins w:id="2234" w:author="rawlins" w:date="2015-04-03T15:08:00Z">
        <w:r>
          <w:tab/>
          <w:t>&lt;elem id="1002"/&gt;</w:t>
        </w:r>
      </w:ins>
    </w:p>
    <w:p w14:paraId="17510201" w14:textId="77777777" w:rsidR="00881583" w:rsidRDefault="00881583" w:rsidP="00881583">
      <w:pPr>
        <w:pStyle w:val="Code0"/>
        <w:rPr>
          <w:ins w:id="2235" w:author="rawlins" w:date="2015-04-03T15:08:00Z"/>
        </w:rPr>
      </w:pPr>
      <w:ins w:id="2236" w:author="rawlins" w:date="2015-04-03T15:08:00Z">
        <w:r>
          <w:tab/>
          <w:t>&lt;elem id="1003"/&gt;</w:t>
        </w:r>
      </w:ins>
    </w:p>
    <w:p w14:paraId="19C6A407" w14:textId="77777777" w:rsidR="00881583" w:rsidRDefault="00881583" w:rsidP="00881583">
      <w:pPr>
        <w:pStyle w:val="Code0"/>
        <w:rPr>
          <w:ins w:id="2237" w:author="rawlins" w:date="2015-04-03T15:08:00Z"/>
        </w:rPr>
      </w:pPr>
      <w:ins w:id="2238" w:author="rawlins" w:date="2015-04-03T15:08:00Z">
        <w:r>
          <w:t>&lt;/ElementSet&gt;</w:t>
        </w:r>
      </w:ins>
    </w:p>
    <w:p w14:paraId="748F54D7" w14:textId="77777777" w:rsidR="00881583" w:rsidRPr="00261DCA" w:rsidRDefault="00881583" w:rsidP="00881583">
      <w:pPr>
        <w:rPr>
          <w:ins w:id="2239" w:author="rawlins" w:date="2015-04-03T15:08:00Z"/>
        </w:rPr>
      </w:pPr>
    </w:p>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2240" w:name="_Toc290149231"/>
      <w:r>
        <w:lastRenderedPageBreak/>
        <w:t>Initial Section</w:t>
      </w:r>
      <w:bookmarkEnd w:id="2240"/>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2241" w:name="_Toc290149232"/>
      <w:r>
        <w:t>Initial Nodal Velocities</w:t>
      </w:r>
      <w:bookmarkEnd w:id="2241"/>
    </w:p>
    <w:p w14:paraId="41AF895B" w14:textId="441004FE"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ins w:id="2242" w:author="Gerard" w:date="2015-04-08T21:50:00Z">
        <w:r w:rsidR="00C00DDA">
          <w:t>3.5.1</w:t>
        </w:r>
      </w:ins>
      <w:del w:id="2243" w:author="Gerard" w:date="2014-07-29T23:58:00Z">
        <w:r w:rsidR="00976D6B" w:rsidDel="001B13CD">
          <w:delText>3.4.1</w:delText>
        </w:r>
      </w:del>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2244" w:name="_Toc290149233"/>
      <w:r>
        <w:t>Initial Nodal Effective Fluid Pressure</w:t>
      </w:r>
      <w:bookmarkEnd w:id="2244"/>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2245" w:name="_Toc290149234"/>
      <w:r>
        <w:t>Initial Nodal Effective Concentration</w:t>
      </w:r>
      <w:bookmarkEnd w:id="2245"/>
    </w:p>
    <w:p w14:paraId="7C26B253" w14:textId="4F48B7DA"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ins w:id="2246" w:author="Gerard" w:date="2015-04-08T21:50:00Z">
        <w:r w:rsidR="00C00DDA">
          <w:t>3.6.2</w:t>
        </w:r>
      </w:ins>
      <w:del w:id="2247" w:author="Gerard" w:date="2014-07-29T23:58:00Z">
        <w:r w:rsidR="00976D6B" w:rsidDel="001B13CD">
          <w:delText>3.5.2</w:delText>
        </w:r>
      </w:del>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2248" w:name="_Ref172095122"/>
      <w:bookmarkStart w:id="2249" w:name="_Toc290149235"/>
      <w:r>
        <w:lastRenderedPageBreak/>
        <w:t>Boundary Section</w:t>
      </w:r>
      <w:bookmarkEnd w:id="2248"/>
      <w:bookmarkEnd w:id="2249"/>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2250" w:name="_Ref172095051"/>
      <w:bookmarkStart w:id="2251" w:name="_Toc290149236"/>
      <w:r>
        <w:t>Prescribed Nodal Degrees of Freedom</w:t>
      </w:r>
      <w:bookmarkEnd w:id="2250"/>
      <w:bookmarkEnd w:id="2251"/>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1E3FD55E"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ins w:id="2252" w:author="Gerard" w:date="2015-04-08T21:50:00Z">
        <w:r w:rsidR="00C00DDA">
          <w:t>3.6.2</w:t>
        </w:r>
      </w:ins>
      <w:del w:id="2253" w:author="Gerard" w:date="2014-07-29T23:58:00Z">
        <w:r w:rsidR="00976D6B" w:rsidDel="001B13CD">
          <w:delText>3.5.2</w:delText>
        </w:r>
      </w:del>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75D20833"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ins w:id="2254" w:author="Gerard" w:date="2015-04-08T21:50:00Z">
        <w:r w:rsidR="00C00DDA">
          <w:t>3.8.5</w:t>
        </w:r>
      </w:ins>
      <w:del w:id="2255" w:author="Gerard" w:date="2014-07-29T23:58:00Z">
        <w:r w:rsidR="00976D6B" w:rsidDel="001B13CD">
          <w:delText>3.7.5</w:delText>
        </w:r>
      </w:del>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2256" w:name="_Toc290149237"/>
      <w:r>
        <w:t>Fixed Nodal Degrees of Freedom</w:t>
      </w:r>
      <w:bookmarkEnd w:id="2256"/>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53046A20"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ins w:id="2257" w:author="Gerard" w:date="2015-04-08T21:50:00Z">
        <w:r w:rsidR="00C00DDA">
          <w:t>3.8.5</w:t>
        </w:r>
      </w:ins>
      <w:del w:id="2258" w:author="Gerard" w:date="2014-07-29T23:58:00Z">
        <w:r w:rsidR="00976D6B" w:rsidDel="001B13CD">
          <w:delText>3.7.5</w:delText>
        </w:r>
      </w:del>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2259" w:name="_Toc315942749"/>
      <w:bookmarkStart w:id="2260" w:name="_Toc315943013"/>
      <w:bookmarkStart w:id="2261" w:name="_Toc315943277"/>
      <w:bookmarkStart w:id="2262" w:name="_Toc315942751"/>
      <w:bookmarkStart w:id="2263" w:name="_Toc315943015"/>
      <w:bookmarkStart w:id="2264" w:name="_Toc315943279"/>
      <w:bookmarkStart w:id="2265" w:name="_Toc315942753"/>
      <w:bookmarkStart w:id="2266" w:name="_Toc315943017"/>
      <w:bookmarkStart w:id="2267" w:name="_Toc315943281"/>
      <w:bookmarkStart w:id="2268" w:name="_Toc315942755"/>
      <w:bookmarkStart w:id="2269" w:name="_Toc315943019"/>
      <w:bookmarkStart w:id="2270" w:name="_Toc315943283"/>
      <w:bookmarkStart w:id="2271" w:name="_Toc315942758"/>
      <w:bookmarkStart w:id="2272" w:name="_Toc315943022"/>
      <w:bookmarkStart w:id="2273" w:name="_Toc315943286"/>
      <w:bookmarkStart w:id="2274" w:name="_Toc315942763"/>
      <w:bookmarkStart w:id="2275" w:name="_Toc315943027"/>
      <w:bookmarkStart w:id="2276" w:name="_Toc315943291"/>
      <w:bookmarkStart w:id="2277" w:name="_Toc315942764"/>
      <w:bookmarkStart w:id="2278" w:name="_Toc315943028"/>
      <w:bookmarkStart w:id="2279" w:name="_Toc315943292"/>
      <w:bookmarkStart w:id="2280" w:name="_Toc315942765"/>
      <w:bookmarkStart w:id="2281" w:name="_Toc315943029"/>
      <w:bookmarkStart w:id="2282" w:name="_Toc315943293"/>
      <w:bookmarkStart w:id="2283" w:name="_Toc315942768"/>
      <w:bookmarkStart w:id="2284" w:name="_Toc315943032"/>
      <w:bookmarkStart w:id="2285" w:name="_Toc315943296"/>
      <w:bookmarkStart w:id="2286" w:name="_Toc315942770"/>
      <w:bookmarkStart w:id="2287" w:name="_Toc315943034"/>
      <w:bookmarkStart w:id="2288" w:name="_Toc315943298"/>
      <w:bookmarkStart w:id="2289" w:name="_Toc315942775"/>
      <w:bookmarkStart w:id="2290" w:name="_Toc315943039"/>
      <w:bookmarkStart w:id="2291" w:name="_Toc315943303"/>
      <w:bookmarkStart w:id="2292" w:name="_Toc315942777"/>
      <w:bookmarkStart w:id="2293" w:name="_Toc315943041"/>
      <w:bookmarkStart w:id="2294" w:name="_Toc315943305"/>
      <w:bookmarkStart w:id="2295" w:name="_Toc315942782"/>
      <w:bookmarkStart w:id="2296" w:name="_Toc315943046"/>
      <w:bookmarkStart w:id="2297" w:name="_Toc315943310"/>
      <w:bookmarkStart w:id="2298" w:name="_Toc315942784"/>
      <w:bookmarkStart w:id="2299" w:name="_Toc315943048"/>
      <w:bookmarkStart w:id="2300" w:name="_Toc315943312"/>
      <w:bookmarkStart w:id="2301" w:name="_Toc315942786"/>
      <w:bookmarkStart w:id="2302" w:name="_Toc315943050"/>
      <w:bookmarkStart w:id="2303" w:name="_Toc315943314"/>
      <w:bookmarkStart w:id="2304" w:name="_Toc315942806"/>
      <w:bookmarkStart w:id="2305" w:name="_Toc315943070"/>
      <w:bookmarkStart w:id="2306" w:name="_Toc315943334"/>
      <w:bookmarkStart w:id="2307" w:name="_Toc315942809"/>
      <w:bookmarkStart w:id="2308" w:name="_Toc315943073"/>
      <w:bookmarkStart w:id="2309" w:name="_Toc315943337"/>
      <w:bookmarkStart w:id="2310" w:name="_Toc315942810"/>
      <w:bookmarkStart w:id="2311" w:name="_Toc315943074"/>
      <w:bookmarkStart w:id="2312" w:name="_Toc315943338"/>
      <w:bookmarkStart w:id="2313" w:name="_Toc315942811"/>
      <w:bookmarkStart w:id="2314" w:name="_Toc315943075"/>
      <w:bookmarkStart w:id="2315" w:name="_Toc315943339"/>
      <w:bookmarkStart w:id="2316" w:name="_Toc315942816"/>
      <w:bookmarkStart w:id="2317" w:name="_Toc315943080"/>
      <w:bookmarkStart w:id="2318" w:name="_Toc315943344"/>
      <w:bookmarkStart w:id="2319" w:name="_Toc315942818"/>
      <w:bookmarkStart w:id="2320" w:name="_Toc315943082"/>
      <w:bookmarkStart w:id="2321" w:name="_Toc315943346"/>
      <w:bookmarkStart w:id="2322" w:name="_Toc315942820"/>
      <w:bookmarkStart w:id="2323" w:name="_Toc315943084"/>
      <w:bookmarkStart w:id="2324" w:name="_Toc315943348"/>
      <w:bookmarkStart w:id="2325" w:name="_Toc315942822"/>
      <w:bookmarkStart w:id="2326" w:name="_Toc315943086"/>
      <w:bookmarkStart w:id="2327" w:name="_Toc315943350"/>
      <w:bookmarkStart w:id="2328" w:name="_Toc315942824"/>
      <w:bookmarkStart w:id="2329" w:name="_Toc315943088"/>
      <w:bookmarkStart w:id="2330" w:name="_Toc315943352"/>
      <w:bookmarkStart w:id="2331" w:name="_Toc315942829"/>
      <w:bookmarkStart w:id="2332" w:name="_Toc315943093"/>
      <w:bookmarkStart w:id="2333" w:name="_Toc315943357"/>
      <w:bookmarkStart w:id="2334" w:name="_Toc315942831"/>
      <w:bookmarkStart w:id="2335" w:name="_Toc315943095"/>
      <w:bookmarkStart w:id="2336" w:name="_Toc315943359"/>
      <w:bookmarkStart w:id="2337" w:name="_Toc315942833"/>
      <w:bookmarkStart w:id="2338" w:name="_Toc315943097"/>
      <w:bookmarkStart w:id="2339" w:name="_Toc315943361"/>
      <w:bookmarkStart w:id="2340" w:name="_Toc315942834"/>
      <w:bookmarkStart w:id="2341" w:name="_Toc315943098"/>
      <w:bookmarkStart w:id="2342" w:name="_Toc315943362"/>
      <w:bookmarkStart w:id="2343" w:name="_Toc315942839"/>
      <w:bookmarkStart w:id="2344" w:name="_Toc315943103"/>
      <w:bookmarkStart w:id="2345" w:name="_Toc315943367"/>
      <w:bookmarkStart w:id="2346" w:name="_Toc315942840"/>
      <w:bookmarkStart w:id="2347" w:name="_Toc315943104"/>
      <w:bookmarkStart w:id="2348" w:name="_Toc315943368"/>
      <w:bookmarkStart w:id="2349" w:name="_Toc315942841"/>
      <w:bookmarkStart w:id="2350" w:name="_Toc315943105"/>
      <w:bookmarkStart w:id="2351" w:name="_Toc315943369"/>
      <w:bookmarkStart w:id="2352" w:name="_Toc315942843"/>
      <w:bookmarkStart w:id="2353" w:name="_Toc315943107"/>
      <w:bookmarkStart w:id="2354" w:name="_Toc315943371"/>
      <w:bookmarkStart w:id="2355" w:name="_Toc315942845"/>
      <w:bookmarkStart w:id="2356" w:name="_Toc315943109"/>
      <w:bookmarkStart w:id="2357" w:name="_Toc315943373"/>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r>
        <w:br w:type="page"/>
      </w:r>
    </w:p>
    <w:p w14:paraId="4FC9CF1B" w14:textId="38A0E96E" w:rsidR="006A0BC1" w:rsidRDefault="0098023B" w:rsidP="0098023B">
      <w:pPr>
        <w:pStyle w:val="Heading2"/>
      </w:pPr>
      <w:bookmarkStart w:id="2358" w:name="_Toc290149238"/>
      <w:r>
        <w:lastRenderedPageBreak/>
        <w:t>Loads Section</w:t>
      </w:r>
      <w:bookmarkEnd w:id="2358"/>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2359" w:name="_Toc290149239"/>
      <w:r>
        <w:t>Nodal Loads</w:t>
      </w:r>
      <w:bookmarkEnd w:id="2359"/>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11E93292"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ins w:id="2360" w:author="Gerard" w:date="2015-04-08T21:50:00Z">
        <w:r w:rsidR="00C00DDA">
          <w:t>3.6.2</w:t>
        </w:r>
      </w:ins>
      <w:del w:id="2361" w:author="Gerard" w:date="2014-07-29T23:58:00Z">
        <w:r w:rsidR="00976D6B" w:rsidDel="001B13CD">
          <w:delText>3.5.2</w:delText>
        </w:r>
      </w:del>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2362" w:name="_Toc290149240"/>
      <w:r>
        <w:t>Surface Loads</w:t>
      </w:r>
      <w:bookmarkEnd w:id="2362"/>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4684389C"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ins w:id="2363" w:author="Gerard" w:date="2015-04-08T21:50:00Z">
        <w:r w:rsidR="00C00DDA">
          <w:t>3.8.4</w:t>
        </w:r>
      </w:ins>
      <w:del w:id="2364" w:author="Gerard" w:date="2014-06-20T17:32:00Z">
        <w:r w:rsidR="00B515AA" w:rsidDel="00976D6B">
          <w:delText>3.6.4</w:delText>
        </w:r>
      </w:del>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2365" w:name="_Toc290149241"/>
      <w:r>
        <w:t xml:space="preserve">Pressure </w:t>
      </w:r>
      <w:r w:rsidR="004B0FC6">
        <w:t>Load</w:t>
      </w:r>
      <w:bookmarkEnd w:id="2365"/>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2366" w:name="_Toc290149242"/>
      <w:r>
        <w:t>Traction Load</w:t>
      </w:r>
      <w:bookmarkEnd w:id="2366"/>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2367" w:name="_Ref194576511"/>
      <w:bookmarkStart w:id="2368" w:name="_Ref194576545"/>
      <w:bookmarkStart w:id="2369" w:name="_Toc290149243"/>
      <w:r>
        <w:t>Mixture Normal Traction</w:t>
      </w:r>
      <w:bookmarkEnd w:id="2367"/>
      <w:bookmarkEnd w:id="2368"/>
      <w:bookmarkEnd w:id="2369"/>
    </w:p>
    <w:p w14:paraId="115ABB42" w14:textId="3A183DE9"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r w:rsidR="000F5924">
        <w:fldChar w:fldCharType="begin"/>
      </w:r>
      <w:r w:rsidR="000F5924">
        <w:instrText xml:space="preserve"> HYPERLINK "http://mrl.sci.utah.edu/software/febio" </w:instrText>
      </w:r>
      <w:ins w:id="2370" w:author="Gerard" w:date="2015-04-08T21:50:00Z"/>
      <w:r w:rsidR="000F5924">
        <w:fldChar w:fldCharType="separate"/>
      </w:r>
      <w:r w:rsidRPr="00205BE9">
        <w:rPr>
          <w:rStyle w:val="Hyperlink"/>
          <w:i/>
        </w:rPr>
        <w:t>FEBio Theory Manual</w:t>
      </w:r>
      <w:r w:rsidR="000F5924">
        <w:rPr>
          <w:rStyle w:val="Hyperlink"/>
          <w:i/>
        </w:rPr>
        <w:fldChar w:fldCharType="end"/>
      </w:r>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6C2049" w:rsidRPr="006C2049">
        <w:rPr>
          <w:i/>
          <w:position w:val="-6"/>
        </w:rPr>
        <w:object w:dxaOrig="160" w:dyaOrig="260" w14:anchorId="7FD5387F">
          <v:shape id="_x0000_i1035" type="#_x0000_t75" style="width:7.2pt;height:14.4pt" o:ole="">
            <v:imagedata r:id="rId33" o:title=""/>
          </v:shape>
          <o:OLEObject Type="Embed" ProgID="Equation.DSMT4" ShapeID="_x0000_i1035" DrawAspect="Content" ObjectID="_1363900402" r:id="rId34"/>
        </w:object>
      </w:r>
      <w:r w:rsidRPr="00C64641">
        <w:t xml:space="preserve"> is the traction vector corresponding to the mixture (or total) stress </w:t>
      </w:r>
      <w:r w:rsidR="006C2049" w:rsidRPr="006C2049">
        <w:rPr>
          <w:position w:val="-6"/>
        </w:rPr>
        <w:object w:dxaOrig="220" w:dyaOrig="220" w14:anchorId="13757D18">
          <v:shape id="_x0000_i1036" type="#_x0000_t75" style="width:14.4pt;height:14.4pt" o:ole="">
            <v:imagedata r:id="rId35" o:title=""/>
          </v:shape>
          <o:OLEObject Type="Embed" ProgID="Equation.DSMT4" ShapeID="_x0000_i1036" DrawAspect="Content" ObjectID="_1363900403" r:id="rId36"/>
        </w:object>
      </w:r>
      <w:r w:rsidRPr="00C64641">
        <w:t xml:space="preserve">; thus </w:t>
      </w:r>
      <w:r w:rsidR="006C2049" w:rsidRPr="006C2049">
        <w:rPr>
          <w:position w:val="-6"/>
        </w:rPr>
        <w:object w:dxaOrig="800" w:dyaOrig="260" w14:anchorId="7E26253B">
          <v:shape id="_x0000_i1037" type="#_x0000_t75" style="width:43.2pt;height:14.4pt" o:ole="">
            <v:imagedata r:id="rId37" o:title=""/>
          </v:shape>
          <o:OLEObject Type="Embed" ProgID="Equation.DSMT4" ShapeID="_x0000_i1037" DrawAspect="Content" ObjectID="_1363900404" r:id="rId38"/>
        </w:object>
      </w:r>
      <w:r w:rsidRPr="00C64641">
        <w:t xml:space="preserve">, where </w:t>
      </w:r>
      <w:r w:rsidR="006C2049" w:rsidRPr="006C2049">
        <w:rPr>
          <w:position w:val="-4"/>
        </w:rPr>
        <w:object w:dxaOrig="200" w:dyaOrig="200" w14:anchorId="62915E31">
          <v:shape id="_x0000_i1038" type="#_x0000_t75" style="width:7.2pt;height:7.2pt" o:ole="">
            <v:imagedata r:id="rId39" o:title=""/>
          </v:shape>
          <o:OLEObject Type="Embed" ProgID="Equation.DSMT4" ShapeID="_x0000_i1038" DrawAspect="Content" ObjectID="_1363900405" r:id="rId40"/>
        </w:object>
      </w:r>
      <w:r w:rsidRPr="00C64641">
        <w:t xml:space="preserve"> is the outward unit normal to the boundary surface.  Since </w:t>
      </w:r>
      <w:r w:rsidR="006C2049" w:rsidRPr="006C2049">
        <w:rPr>
          <w:position w:val="-10"/>
        </w:rPr>
        <w:object w:dxaOrig="1280" w:dyaOrig="360" w14:anchorId="344D2DC8">
          <v:shape id="_x0000_i1039" type="#_x0000_t75" style="width:64.8pt;height:21.6pt" o:ole="">
            <v:imagedata r:id="rId41" o:title=""/>
          </v:shape>
          <o:OLEObject Type="Embed" ProgID="Equation.DSMT4" ShapeID="_x0000_i1039" DrawAspect="Content" ObjectID="_1363900406" r:id="rId42"/>
        </w:object>
      </w:r>
      <w:r w:rsidRPr="00C64641">
        <w:t xml:space="preserve">, where </w:t>
      </w:r>
      <w:r w:rsidR="006C2049" w:rsidRPr="006C2049">
        <w:rPr>
          <w:position w:val="-10"/>
        </w:rPr>
        <w:object w:dxaOrig="240" w:dyaOrig="260" w14:anchorId="793DE6B8">
          <v:shape id="_x0000_i1040" type="#_x0000_t75" style="width:14.4pt;height:14.4pt" o:ole="">
            <v:imagedata r:id="rId43" o:title=""/>
          </v:shape>
          <o:OLEObject Type="Embed" ProgID="Equation.DSMT4" ShapeID="_x0000_i1040" DrawAspect="Content" ObjectID="_1363900407" r:id="rId44"/>
        </w:object>
      </w:r>
      <w:r w:rsidRPr="00C64641">
        <w:t xml:space="preserve"> is the fluid pressure and </w:t>
      </w:r>
      <w:r w:rsidR="006C2049" w:rsidRPr="006C2049">
        <w:rPr>
          <w:position w:val="-6"/>
        </w:rPr>
        <w:object w:dxaOrig="300" w:dyaOrig="320" w14:anchorId="2834CBFD">
          <v:shape id="_x0000_i1041" type="#_x0000_t75" style="width:14.4pt;height:14.4pt" o:ole="">
            <v:imagedata r:id="rId45" o:title=""/>
          </v:shape>
          <o:OLEObject Type="Embed" ProgID="Equation.DSMT4" ShapeID="_x0000_i1041" DrawAspect="Content" ObjectID="_1363900408" r:id="rId46"/>
        </w:object>
      </w:r>
      <w:r w:rsidRPr="00C64641">
        <w:t xml:space="preserve"> is the </w:t>
      </w:r>
      <w:r w:rsidRPr="00C64641">
        <w:rPr>
          <w:i/>
        </w:rPr>
        <w:t>effective stress</w:t>
      </w:r>
      <w:r w:rsidRPr="00C64641">
        <w:t xml:space="preserve"> resulting from strains in the solid matrix, it is also possible to represent the total traction as </w:t>
      </w:r>
      <w:r w:rsidR="006C2049" w:rsidRPr="006C2049">
        <w:rPr>
          <w:position w:val="-10"/>
        </w:rPr>
        <w:object w:dxaOrig="1200" w:dyaOrig="360" w14:anchorId="217D3057">
          <v:shape id="_x0000_i1042" type="#_x0000_t75" style="width:57.6pt;height:21.6pt" o:ole="">
            <v:imagedata r:id="rId47" o:title=""/>
          </v:shape>
          <o:OLEObject Type="Embed" ProgID="Equation.DSMT4" ShapeID="_x0000_i1042" DrawAspect="Content" ObjectID="_1363900409" r:id="rId48"/>
        </w:object>
      </w:r>
      <w:r w:rsidRPr="00C64641">
        <w:t xml:space="preserve">, where </w:t>
      </w:r>
      <w:r w:rsidR="006C2049" w:rsidRPr="006C2049">
        <w:rPr>
          <w:position w:val="-6"/>
        </w:rPr>
        <w:object w:dxaOrig="980" w:dyaOrig="320" w14:anchorId="01C7119C">
          <v:shape id="_x0000_i1043" type="#_x0000_t75" style="width:50.4pt;height:14.4pt" o:ole="">
            <v:imagedata r:id="rId49" o:title=""/>
          </v:shape>
          <o:OLEObject Type="Embed" ProgID="Equation.DSMT4" ShapeID="_x0000_i1043" DrawAspect="Content" ObjectID="_1363900410" r:id="rId50"/>
        </w:object>
      </w:r>
      <w:r w:rsidRPr="00C64641">
        <w:t xml:space="preserve"> is the </w:t>
      </w:r>
      <w:r w:rsidRPr="00C64641">
        <w:rPr>
          <w:i/>
        </w:rPr>
        <w:t>effective traction</w:t>
      </w:r>
      <w:r w:rsidRPr="00C64641">
        <w:t xml:space="preserve">.  Currently, FEBio allows the user to specify only the normal component of the traction, either </w:t>
      </w:r>
      <w:r w:rsidR="006C2049" w:rsidRPr="006C2049">
        <w:rPr>
          <w:position w:val="-12"/>
        </w:rPr>
        <w:object w:dxaOrig="820" w:dyaOrig="360" w14:anchorId="766680FB">
          <v:shape id="_x0000_i1044" type="#_x0000_t75" style="width:43.2pt;height:21.6pt" o:ole="">
            <v:imagedata r:id="rId51" o:title=""/>
          </v:shape>
          <o:OLEObject Type="Embed" ProgID="Equation.DSMT4" ShapeID="_x0000_i1044" DrawAspect="Content" ObjectID="_1363900411" r:id="rId52"/>
        </w:object>
      </w:r>
      <w:r w:rsidRPr="00C64641">
        <w:t xml:space="preserve"> (the normal component of the mixture traction) or </w:t>
      </w:r>
      <w:r w:rsidR="006C2049" w:rsidRPr="006C2049">
        <w:rPr>
          <w:position w:val="-12"/>
        </w:rPr>
        <w:object w:dxaOrig="920" w:dyaOrig="380" w14:anchorId="5E202FC0">
          <v:shape id="_x0000_i1045" type="#_x0000_t75" style="width:43.2pt;height:21.6pt" o:ole="">
            <v:imagedata r:id="rId53" o:title=""/>
          </v:shape>
          <o:OLEObject Type="Embed" ProgID="Equation.DSMT4" ShapeID="_x0000_i1045" DrawAspect="Content" ObjectID="_1363900412" r:id="rId54"/>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lastRenderedPageBreak/>
        <w:t>U</w:t>
      </w:r>
      <w:r w:rsidRPr="00C64641">
        <w:t xml:space="preserve">nlike the mixture and effective traction, the fluid pressure </w:t>
      </w:r>
      <w:r w:rsidR="006C2049" w:rsidRPr="006C2049">
        <w:rPr>
          <w:position w:val="-10"/>
        </w:rPr>
        <w:object w:dxaOrig="240" w:dyaOrig="260" w14:anchorId="60FB62BA">
          <v:shape id="_x0000_i1046" type="#_x0000_t75" style="width:14.4pt;height:14.4pt" o:ole="">
            <v:imagedata r:id="rId55" o:title=""/>
          </v:shape>
          <o:OLEObject Type="Embed" ProgID="Equation.DSMT4" ShapeID="_x0000_i1046" DrawAspect="Content" ObjectID="_1363900413" r:id="rId56"/>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6C2049" w:rsidRPr="006C2049">
        <w:rPr>
          <w:position w:val="-12"/>
        </w:rPr>
        <w:object w:dxaOrig="300" w:dyaOrig="360" w14:anchorId="1F1BF813">
          <v:shape id="_x0000_i1047" type="#_x0000_t75" style="width:14.4pt;height:21.6pt" o:ole="">
            <v:imagedata r:id="rId57" o:title=""/>
          </v:shape>
          <o:OLEObject Type="Embed" ProgID="Equation.DSMT4" ShapeID="_x0000_i1047" DrawAspect="Content" ObjectID="_1363900414" r:id="rId58"/>
        </w:object>
      </w:r>
      <w:r w:rsidRPr="00C64641">
        <w:t xml:space="preserve">, the corresponding boundary conditions are </w:t>
      </w:r>
      <w:r w:rsidR="006C2049" w:rsidRPr="006C2049">
        <w:rPr>
          <w:position w:val="-12"/>
        </w:rPr>
        <w:object w:dxaOrig="700" w:dyaOrig="360" w14:anchorId="3C8B52AF">
          <v:shape id="_x0000_i1048" type="#_x0000_t75" style="width:36pt;height:21.6pt" o:ole="">
            <v:imagedata r:id="rId59" o:title=""/>
          </v:shape>
          <o:OLEObject Type="Embed" ProgID="Equation.DSMT4" ShapeID="_x0000_i1048" DrawAspect="Content" ObjectID="_1363900415" r:id="rId60"/>
        </w:object>
      </w:r>
      <w:r w:rsidRPr="00C64641">
        <w:t xml:space="preserve"> and </w:t>
      </w:r>
      <w:r w:rsidR="006C2049" w:rsidRPr="006C2049">
        <w:rPr>
          <w:position w:val="-12"/>
        </w:rPr>
        <w:object w:dxaOrig="840" w:dyaOrig="360" w14:anchorId="6CB25C27">
          <v:shape id="_x0000_i1049" type="#_x0000_t75" style="width:43.2pt;height:21.6pt" o:ole="">
            <v:imagedata r:id="rId61" o:title=""/>
          </v:shape>
          <o:OLEObject Type="Embed" ProgID="Equation.DSMT4" ShapeID="_x0000_i1049" DrawAspect="Content" ObjectID="_1363900416" r:id="rId62"/>
        </w:object>
      </w:r>
      <w:r w:rsidRPr="00C64641">
        <w:t xml:space="preserve"> (or </w:t>
      </w:r>
      <w:r w:rsidR="006C2049" w:rsidRPr="006C2049">
        <w:rPr>
          <w:position w:val="-12"/>
        </w:rPr>
        <w:object w:dxaOrig="600" w:dyaOrig="380" w14:anchorId="00DD9000">
          <v:shape id="_x0000_i1050" type="#_x0000_t75" style="width:28.8pt;height:21.6pt" o:ole="">
            <v:imagedata r:id="rId63" o:title=""/>
          </v:shape>
          <o:OLEObject Type="Embed" ProgID="Equation.DSMT4" ShapeID="_x0000_i1050" DrawAspect="Content" ObjectID="_1363900417" r:id="rId64"/>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2371" w:name="_Toc290149244"/>
      <w:r w:rsidRPr="00C64641">
        <w:t>Fluid Flux</w:t>
      </w:r>
      <w:bookmarkEnd w:id="2371"/>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vector </w:t>
      </w:r>
      <w:r w:rsidR="006C2049" w:rsidRPr="006C2049">
        <w:rPr>
          <w:position w:val="-6"/>
        </w:rPr>
        <w:object w:dxaOrig="260" w:dyaOrig="220" w14:anchorId="7F7D1D77">
          <v:shape id="_x0000_i1051" type="#_x0000_t75" style="width:14.4pt;height:14.4pt" o:ole="">
            <v:imagedata r:id="rId65" o:title=""/>
          </v:shape>
          <o:OLEObject Type="Embed" ProgID="Equation.DSMT4" ShapeID="_x0000_i1051" DrawAspect="Content" ObjectID="_1363900418" r:id="rId66"/>
        </w:object>
      </w:r>
      <w:r w:rsidRPr="00C64641">
        <w:t xml:space="preserve">.  Since viscosity is not explicitly modeled in a biphasic material, the tangential component of </w:t>
      </w:r>
      <w:r w:rsidR="006C2049" w:rsidRPr="006C2049">
        <w:rPr>
          <w:position w:val="-6"/>
        </w:rPr>
        <w:object w:dxaOrig="260" w:dyaOrig="220" w14:anchorId="37138CD6">
          <v:shape id="_x0000_i1052" type="#_x0000_t75" style="width:14.4pt;height:14.4pt" o:ole="">
            <v:imagedata r:id="rId67" o:title=""/>
          </v:shape>
          <o:OLEObject Type="Embed" ProgID="Equation.DSMT4" ShapeID="_x0000_i1052" DrawAspect="Content" ObjectID="_1363900419" r:id="rId68"/>
        </w:object>
      </w:r>
      <w:r w:rsidRPr="00C64641">
        <w:t xml:space="preserve"> on a boundary surface may not be prescribed. Only the normal component of the relative fluid flux, </w:t>
      </w:r>
      <w:r w:rsidR="006C2049" w:rsidRPr="006C2049">
        <w:rPr>
          <w:position w:val="-12"/>
        </w:rPr>
        <w:object w:dxaOrig="999" w:dyaOrig="360" w14:anchorId="217A833E">
          <v:shape id="_x0000_i1053" type="#_x0000_t75" style="width:50.4pt;height:21.6pt" o:ole="">
            <v:imagedata r:id="rId69" o:title=""/>
          </v:shape>
          <o:OLEObject Type="Embed" ProgID="Equation.DSMT4" ShapeID="_x0000_i1053" DrawAspect="Content" ObjectID="_1363900420" r:id="rId70"/>
        </w:object>
      </w:r>
      <w:r w:rsidRPr="00C64641">
        <w:t xml:space="preserve">, represents a natural boundary condition.  To prescribe a value for </w:t>
      </w:r>
      <w:r w:rsidR="006C2049" w:rsidRPr="006C2049">
        <w:rPr>
          <w:position w:val="-12"/>
        </w:rPr>
        <w:object w:dxaOrig="300" w:dyaOrig="360" w14:anchorId="4AA31E1D">
          <v:shape id="_x0000_i1054" type="#_x0000_t75" style="width:14.4pt;height:21.6pt" o:ole="">
            <v:imagedata r:id="rId71" o:title=""/>
          </v:shape>
          <o:OLEObject Type="Embed" ProgID="Equation.DSMT4" ShapeID="_x0000_i1054" DrawAspect="Content" ObjectID="_1363900421" r:id="rId72"/>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lastRenderedPageBreak/>
        <w:t>&lt;</w:t>
      </w:r>
      <w:r w:rsidR="00A9772D">
        <w:t>surface_load type="fluidflux"</w:t>
      </w:r>
      <w:r>
        <w:t>&gt;</w:t>
      </w:r>
    </w:p>
    <w:p w14:paraId="51B4102D" w14:textId="2086E18F" w:rsidR="00E063E4" w:rsidRDefault="00E063E4" w:rsidP="00525EB6">
      <w:pPr>
        <w:pStyle w:val="code"/>
      </w:pPr>
      <w:r>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6C2049" w:rsidRPr="006C2049">
        <w:rPr>
          <w:position w:val="-12"/>
        </w:rPr>
        <w:object w:dxaOrig="300" w:dyaOrig="360" w14:anchorId="4B219869">
          <v:shape id="_x0000_i1055" type="#_x0000_t75" style="width:14.4pt;height:21.6pt" o:ole="">
            <v:imagedata r:id="rId73" o:title=""/>
          </v:shape>
          <o:OLEObject Type="Embed" ProgID="Equation.DSMT4" ShapeID="_x0000_i1055" DrawAspect="Content" ObjectID="_1363900422" r:id="rId74"/>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6C2049" w:rsidRPr="006C2049">
        <w:rPr>
          <w:position w:val="-16"/>
        </w:rPr>
        <w:object w:dxaOrig="1560" w:dyaOrig="440" w14:anchorId="5431CD0A">
          <v:shape id="_x0000_i1056" type="#_x0000_t75" style="width:79.2pt;height:21.6pt" o:ole="">
            <v:imagedata r:id="rId75" o:title=""/>
          </v:shape>
          <o:OLEObject Type="Embed" ProgID="Equation.DSMT4" ShapeID="_x0000_i1056" DrawAspect="Content" ObjectID="_1363900423" r:id="rId76"/>
        </w:object>
      </w:r>
      <w:r w:rsidRPr="00C64641">
        <w:t xml:space="preserve">.  To prescribe the value of </w:t>
      </w:r>
      <w:r w:rsidR="006C2049" w:rsidRPr="006C2049">
        <w:rPr>
          <w:position w:val="-12"/>
        </w:rPr>
        <w:object w:dxaOrig="260" w:dyaOrig="360" w14:anchorId="550438C8">
          <v:shape id="_x0000_i1057" type="#_x0000_t75" style="width:14.4pt;height:21.6pt" o:ole="">
            <v:imagedata r:id="rId77" o:title=""/>
          </v:shape>
          <o:OLEObject Type="Embed" ProgID="Equation.DSMT4" ShapeID="_x0000_i1057" DrawAspect="Content" ObjectID="_1363900424" r:id="rId78"/>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6C2049" w:rsidRPr="006C2049">
        <w:rPr>
          <w:position w:val="-12"/>
        </w:rPr>
        <w:object w:dxaOrig="680" w:dyaOrig="360" w14:anchorId="6EE540DD">
          <v:shape id="_x0000_i1058" type="#_x0000_t75" style="width:36pt;height:21.6pt" o:ole="">
            <v:imagedata r:id="rId79" o:title=""/>
          </v:shape>
          <o:OLEObject Type="Embed" ProgID="Equation.DSMT4" ShapeID="_x0000_i1058" DrawAspect="Content" ObjectID="_1363900425" r:id="rId80"/>
        </w:object>
      </w:r>
      <w:r w:rsidRPr="00C64641">
        <w:t xml:space="preserve">.  If the upstream face is free, the companion boundary condition would be to let </w:t>
      </w:r>
      <w:r w:rsidR="006C2049" w:rsidRPr="006C2049">
        <w:rPr>
          <w:position w:val="-12"/>
        </w:rPr>
        <w:object w:dxaOrig="600" w:dyaOrig="380" w14:anchorId="035CA88F">
          <v:shape id="_x0000_i1059" type="#_x0000_t75" style="width:28.8pt;height:21.6pt" o:ole="">
            <v:imagedata r:id="rId81" o:title=""/>
          </v:shape>
          <o:OLEObject Type="Embed" ProgID="Equation.DSMT4" ShapeID="_x0000_i1059" DrawAspect="Content" ObjectID="_1363900426" r:id="rId82"/>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2372" w:name="_Toc290149245"/>
      <w:r w:rsidRPr="00C64641">
        <w:lastRenderedPageBreak/>
        <w:t>Solute Flux</w:t>
      </w:r>
      <w:bookmarkEnd w:id="2372"/>
    </w:p>
    <w:p w14:paraId="5B3D619F" w14:textId="6D06A318" w:rsidR="00525EB6" w:rsidRPr="00C64641" w:rsidRDefault="00525EB6" w:rsidP="00525EB6">
      <w:r w:rsidRPr="00C64641">
        <w:t xml:space="preserve">The molar flux of solute relative to the solid matrix is given by the vector </w:t>
      </w:r>
      <w:r w:rsidR="006C2049" w:rsidRPr="006C2049">
        <w:rPr>
          <w:position w:val="-10"/>
        </w:rPr>
        <w:object w:dxaOrig="160" w:dyaOrig="320" w14:anchorId="3123896C">
          <v:shape id="_x0000_i1060" type="#_x0000_t75" style="width:7.2pt;height:14.4pt" o:ole="">
            <v:imagedata r:id="rId83" o:title=""/>
          </v:shape>
          <o:OLEObject Type="Embed" ProgID="Equation.DSMT4" ShapeID="_x0000_i1060" DrawAspect="Content" ObjectID="_1363900427" r:id="rId84"/>
        </w:object>
      </w:r>
      <w:r w:rsidRPr="00C64641">
        <w:t xml:space="preserve">.  Since solute viscosity is not explicitly modeled in a biphasic-solute material, the tangential component of </w:t>
      </w:r>
      <w:r w:rsidR="006C2049" w:rsidRPr="006C2049">
        <w:rPr>
          <w:position w:val="-10"/>
        </w:rPr>
        <w:object w:dxaOrig="160" w:dyaOrig="320" w14:anchorId="7E8F31D1">
          <v:shape id="_x0000_i1061" type="#_x0000_t75" style="width:7.2pt;height:14.4pt" o:ole="">
            <v:imagedata r:id="rId85" o:title=""/>
          </v:shape>
          <o:OLEObject Type="Embed" ProgID="Equation.DSMT4" ShapeID="_x0000_i1061" DrawAspect="Content" ObjectID="_1363900428" r:id="rId86"/>
        </w:object>
      </w:r>
      <w:r w:rsidRPr="00C64641">
        <w:t xml:space="preserve"> on a boundary surface may not be prescribed.  Only the normal component of the relative solute flux, </w:t>
      </w:r>
      <w:r w:rsidR="006C2049" w:rsidRPr="006C2049">
        <w:rPr>
          <w:position w:val="-12"/>
        </w:rPr>
        <w:object w:dxaOrig="859" w:dyaOrig="360" w14:anchorId="6469E5B0">
          <v:shape id="_x0000_i1062" type="#_x0000_t75" style="width:43.2pt;height:21.6pt" o:ole="">
            <v:imagedata r:id="rId87" o:title=""/>
          </v:shape>
          <o:OLEObject Type="Embed" ProgID="Equation.DSMT4" ShapeID="_x0000_i1062" DrawAspect="Content" ObjectID="_1363900429" r:id="rId88"/>
        </w:object>
      </w:r>
      <w:r w:rsidRPr="00C64641">
        <w:t xml:space="preserve">, represents a natural boundary condition.  To prescribe a value for </w:t>
      </w:r>
      <w:r w:rsidR="006C2049" w:rsidRPr="006C2049">
        <w:rPr>
          <w:position w:val="-12"/>
        </w:rPr>
        <w:object w:dxaOrig="260" w:dyaOrig="360" w14:anchorId="0E7365E8">
          <v:shape id="_x0000_i1063" type="#_x0000_t75" style="width:14.4pt;height:21.6pt" o:ole="">
            <v:imagedata r:id="rId89" o:title=""/>
          </v:shape>
          <o:OLEObject Type="Embed" ProgID="Equation.DSMT4" ShapeID="_x0000_i1063" DrawAspect="Content" ObjectID="_1363900430" r:id="rId90"/>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3A45C017"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ins w:id="2373" w:author="Gerard" w:date="2015-04-08T21:50:00Z">
        <w:r w:rsidR="00C00DDA">
          <w:t>3.6.2</w:t>
        </w:r>
      </w:ins>
      <w:del w:id="2374" w:author="Gerard" w:date="2014-07-29T23:58:00Z">
        <w:r w:rsidR="00976D6B" w:rsidDel="001B13CD">
          <w:delText>3.5.2</w:delText>
        </w:r>
      </w:del>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2375" w:name="_Toc290149246"/>
      <w:r>
        <w:t>Heat Flux</w:t>
      </w:r>
      <w:bookmarkEnd w:id="2375"/>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2376" w:name="_Toc290149247"/>
      <w:r>
        <w:t>Convective Heat Flux</w:t>
      </w:r>
      <w:bookmarkEnd w:id="2376"/>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2377" w:name="_Toc290149248"/>
      <w:r>
        <w:t xml:space="preserve">Body </w:t>
      </w:r>
      <w:r w:rsidR="002528E9">
        <w:t>Loads</w:t>
      </w:r>
      <w:bookmarkEnd w:id="2377"/>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2378" w:name="_Toc290149249"/>
      <w:r>
        <w:t>Constant Body Force</w:t>
      </w:r>
      <w:bookmarkEnd w:id="2378"/>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2379" w:name="_Toc290149250"/>
      <w:r>
        <w:t>Non-Constant Body Force</w:t>
      </w:r>
      <w:bookmarkEnd w:id="2379"/>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2380" w:name="_Toc337555754"/>
      <w:bookmarkStart w:id="2381" w:name="_Toc350246989"/>
      <w:bookmarkStart w:id="2382" w:name="_Toc350354875"/>
      <w:bookmarkStart w:id="2383" w:name="_Toc350439833"/>
      <w:bookmarkStart w:id="2384" w:name="_Toc352596239"/>
      <w:bookmarkStart w:id="2385" w:name="_Toc363725012"/>
      <w:bookmarkStart w:id="2386" w:name="_Toc337555755"/>
      <w:bookmarkStart w:id="2387" w:name="_Toc350246990"/>
      <w:bookmarkStart w:id="2388" w:name="_Toc350354876"/>
      <w:bookmarkStart w:id="2389" w:name="_Toc350439834"/>
      <w:bookmarkStart w:id="2390" w:name="_Toc352596240"/>
      <w:bookmarkStart w:id="2391" w:name="_Toc363725013"/>
      <w:bookmarkStart w:id="2392" w:name="_Toc290149251"/>
      <w:bookmarkEnd w:id="2380"/>
      <w:bookmarkEnd w:id="2381"/>
      <w:bookmarkEnd w:id="2382"/>
      <w:bookmarkEnd w:id="2383"/>
      <w:bookmarkEnd w:id="2384"/>
      <w:bookmarkEnd w:id="2385"/>
      <w:bookmarkEnd w:id="2386"/>
      <w:bookmarkEnd w:id="2387"/>
      <w:bookmarkEnd w:id="2388"/>
      <w:bookmarkEnd w:id="2389"/>
      <w:bookmarkEnd w:id="2390"/>
      <w:bookmarkEnd w:id="2391"/>
      <w:r>
        <w:t>Centrifugal Force</w:t>
      </w:r>
      <w:bookmarkEnd w:id="2392"/>
    </w:p>
    <w:p w14:paraId="59E55E98" w14:textId="5FA82DEE" w:rsidR="00073C1F" w:rsidRDefault="00073C1F" w:rsidP="00073C1F">
      <w:r>
        <w:t xml:space="preserve">A centrifugal body force may be used for bodies undergoing steady-state rotation with angular speed </w:t>
      </w:r>
      <w:r w:rsidR="006C2049" w:rsidRPr="006C2049">
        <w:rPr>
          <w:position w:val="-6"/>
        </w:rPr>
        <w:object w:dxaOrig="240" w:dyaOrig="220" w14:anchorId="67D13DA9">
          <v:shape id="_x0000_i1064" type="#_x0000_t75" style="width:14.4pt;height:14.4pt" o:ole="">
            <v:imagedata r:id="rId91" o:title=""/>
          </v:shape>
          <o:OLEObject Type="Embed" ProgID="Equation.DSMT4" ShapeID="_x0000_i1064" DrawAspect="Content" ObjectID="_1363900431" r:id="rId92"/>
        </w:object>
      </w:r>
      <w:r>
        <w:t xml:space="preserve"> about a rotation axis directed along </w:t>
      </w:r>
      <w:r w:rsidR="006C2049" w:rsidRPr="006C2049">
        <w:rPr>
          <w:position w:val="-4"/>
        </w:rPr>
        <w:object w:dxaOrig="200" w:dyaOrig="200" w14:anchorId="47F51CE4">
          <v:shape id="_x0000_i1065" type="#_x0000_t75" style="width:7.2pt;height:7.2pt" o:ole="">
            <v:imagedata r:id="rId93" o:title=""/>
          </v:shape>
          <o:OLEObject Type="Embed" ProgID="Equation.DSMT4" ShapeID="_x0000_i1065" DrawAspect="Content" ObjectID="_1363900432" r:id="rId94"/>
        </w:object>
      </w:r>
      <w:r>
        <w:t xml:space="preserve"> and passing through the rotation center </w:t>
      </w:r>
      <w:r w:rsidR="006C2049" w:rsidRPr="006C2049">
        <w:rPr>
          <w:position w:val="-6"/>
        </w:rPr>
        <w:object w:dxaOrig="180" w:dyaOrig="220" w14:anchorId="174E15DC">
          <v:shape id="_x0000_i1066" type="#_x0000_t75" style="width:7.2pt;height:14.4pt" o:ole="">
            <v:imagedata r:id="rId95" o:title=""/>
          </v:shape>
          <o:OLEObject Type="Embed" ProgID="Equation.DSMT4" ShapeID="_x0000_i1066" DrawAspect="Content" ObjectID="_1363900433" r:id="rId96"/>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2393" w:name="_Toc290149252"/>
      <w:r>
        <w:t>Heat source</w:t>
      </w:r>
      <w:bookmarkEnd w:id="2393"/>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2394" w:name="_Toc290149253"/>
      <w:r w:rsidR="00602A42">
        <w:lastRenderedPageBreak/>
        <w:t xml:space="preserve">Contact </w:t>
      </w:r>
      <w:r w:rsidR="008826A0">
        <w:t>Section</w:t>
      </w:r>
      <w:bookmarkEnd w:id="2394"/>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C72BAD">
            <w:pPr>
              <w:pStyle w:val="code"/>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77777777" w:rsidR="00602A42" w:rsidRDefault="00602A42" w:rsidP="00C72BAD">
            <w:pPr>
              <w:pStyle w:val="code"/>
            </w:pPr>
            <w:r>
              <w:t>rigid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77777777" w:rsidR="00602A42" w:rsidRDefault="00602A42" w:rsidP="00C72BAD">
            <w:pPr>
              <w:pStyle w:val="code"/>
            </w:pPr>
            <w:r>
              <w:t>tied,</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2395" w:name="_Toc290149254"/>
      <w:r>
        <w:t>Sliding Interfaces</w:t>
      </w:r>
      <w:bookmarkEnd w:id="2395"/>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1E17840D"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182A67">
        <w:instrText xml:space="preserve"> ADDIN EN.CITE &lt;EndNote&gt;&lt;Cite&gt;&lt;Author&gt;Laursen&lt;/Author&gt;&lt;Year&gt;1995&lt;/Year&gt;&lt;RecNum&gt;3&lt;/RecNum&gt;&lt;DisplayText&gt;[3]&lt;/DisplayText&gt;&lt;record&gt;&lt;rec-number&gt;3&lt;/rec-number&gt;&lt;foreign-keys&gt;&lt;key app="EN" db-id="r5wf5rzd9s599yezes8xwx5r29wwtfetp0e5"&gt;3&lt;/key&gt;&lt;/foreign-keys&gt;&lt;ref-type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r w:rsidR="000F5924">
        <w:fldChar w:fldCharType="begin"/>
      </w:r>
      <w:r w:rsidR="000F5924">
        <w:instrText xml:space="preserve"> HYPERLINK \l "_ENREF_3" \o "Laursen, 1995 #3" </w:instrText>
      </w:r>
      <w:ins w:id="2396" w:author="Gerard" w:date="2015-04-08T21:50:00Z"/>
      <w:r w:rsidR="000F5924">
        <w:fldChar w:fldCharType="separate"/>
      </w:r>
      <w:r w:rsidR="00182A67">
        <w:rPr>
          <w:noProof/>
        </w:rPr>
        <w:t>3</w:t>
      </w:r>
      <w:r w:rsidR="000F5924">
        <w:rPr>
          <w:noProof/>
        </w:rPr>
        <w:fldChar w:fldCharType="end"/>
      </w:r>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2FDAB174"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r w:rsidR="000F5924">
        <w:fldChar w:fldCharType="begin"/>
      </w:r>
      <w:r w:rsidR="000F5924">
        <w:instrText xml:space="preserve"> HYPERLINK \l "_ENREF_4" \o "Ateshian, 2009 #39" </w:instrText>
      </w:r>
      <w:ins w:id="2397" w:author="Gerard" w:date="2015-04-08T21:50:00Z"/>
      <w:r w:rsidR="000F5924">
        <w:fldChar w:fldCharType="separate"/>
      </w:r>
      <w:r w:rsidR="00182A67">
        <w:rPr>
          <w:noProof/>
        </w:rPr>
        <w:t>4</w:t>
      </w:r>
      <w:r w:rsidR="000F5924">
        <w:rPr>
          <w:noProof/>
        </w:rPr>
        <w:fldChar w:fldCharType="end"/>
      </w:r>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218B4291"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ins w:id="2398" w:author="Gerard" w:date="2015-04-08T21:50:00Z">
        <w:r w:rsidR="00C00DDA">
          <w:t xml:space="preserve">3.8.2.3. </w:t>
        </w:r>
      </w:ins>
      <w:del w:id="2399" w:author="Gerard" w:date="2014-06-20T17:32:00Z">
        <w:r w:rsidR="00873D59" w:rsidDel="00976D6B">
          <w:delText xml:space="preserve">3.6.2.3. </w:delText>
        </w:r>
      </w:del>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404BE35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ins w:id="2400" w:author="Gerard" w:date="2015-04-08T21:50:00Z">
        <w:r w:rsidR="00C00DDA">
          <w:t>3.8.4</w:t>
        </w:r>
      </w:ins>
      <w:del w:id="2401" w:author="Gerard" w:date="2014-06-20T17:32:00Z">
        <w:r w:rsidR="00873D59" w:rsidDel="00976D6B">
          <w:delText>3.6.4</w:delText>
        </w:r>
      </w:del>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77777777"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lagrange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6C2049" w:rsidRPr="006C2049">
        <w:rPr>
          <w:position w:val="-12"/>
        </w:rPr>
        <w:object w:dxaOrig="240" w:dyaOrig="360" w14:anchorId="3F3FC321">
          <v:shape id="_x0000_i1067" type="#_x0000_t75" style="width:14.4pt;height:21.6pt" o:ole="">
            <v:imagedata r:id="rId97" o:title=""/>
          </v:shape>
          <o:OLEObject Type="Embed" ProgID="Equation.DSMT4" ShapeID="_x0000_i1067" DrawAspect="Content" ObjectID="_1363900434" r:id="rId98"/>
        </w:obje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6C2049" w:rsidRPr="006C2049">
        <w:rPr>
          <w:position w:val="-24"/>
        </w:rPr>
        <w:object w:dxaOrig="820" w:dyaOrig="620" w14:anchorId="6908B9C3">
          <v:shape id="_x0000_i1068" type="#_x0000_t75" style="width:43.2pt;height:28.8pt" o:ole="">
            <v:imagedata r:id="rId99" o:title=""/>
          </v:shape>
          <o:OLEObject Type="Embed" ProgID="Equation.DSMT4" ShapeID="_x0000_i1068" DrawAspect="Content" ObjectID="_1363900435" r:id="rId100"/>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77777777"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lagrange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6C2049" w:rsidRPr="006C2049">
        <w:rPr>
          <w:position w:val="-16"/>
        </w:rPr>
        <w:object w:dxaOrig="1640" w:dyaOrig="480" w14:anchorId="2A981B39">
          <v:shape id="_x0000_i1069" type="#_x0000_t75" style="width:79.2pt;height:21.6pt" o:ole="">
            <v:imagedata r:id="rId101" o:title=""/>
          </v:shape>
          <o:OLEObject Type="Embed" ProgID="Equation.DSMT4" ShapeID="_x0000_i1069" DrawAspect="Content" ObjectID="_1363900436" r:id="rId102"/>
        </w:object>
      </w:r>
      <w:r>
        <w:t xml:space="preserve">, </w:t>
      </w:r>
      <w:r w:rsidR="006C2049" w:rsidRPr="006C2049">
        <w:rPr>
          <w:position w:val="-4"/>
        </w:rPr>
        <w:object w:dxaOrig="420" w:dyaOrig="200" w14:anchorId="1447B3D1">
          <v:shape id="_x0000_i1070" type="#_x0000_t75" style="width:21.6pt;height:7.2pt" o:ole="">
            <v:imagedata r:id="rId103" o:title=""/>
          </v:shape>
          <o:OLEObject Type="Embed" ProgID="Equation.DSMT4" ShapeID="_x0000_i1070" DrawAspect="Content" ObjectID="_1363900437" r:id="rId104"/>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2402" w:name="_Toc290149255"/>
      <w:r>
        <w:t>Biphasic Contact</w:t>
      </w:r>
      <w:bookmarkEnd w:id="2402"/>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6C2049" w:rsidRPr="006C2049">
        <w:rPr>
          <w:position w:val="-24"/>
        </w:rPr>
        <w:object w:dxaOrig="840" w:dyaOrig="620" w14:anchorId="35AA2C1B">
          <v:shape id="_x0000_i1071" type="#_x0000_t75" style="width:43.2pt;height:28.8pt" o:ole="">
            <v:imagedata r:id="rId105" o:title=""/>
          </v:shape>
          <o:OLEObject Type="Embed" ProgID="Equation.DSMT4" ShapeID="_x0000_i1071" DrawAspect="Content" ObjectID="_1363900438" r:id="rId106"/>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2403" w:name="_Toc290149256"/>
      <w:r>
        <w:t xml:space="preserve">Biphasic-Solute </w:t>
      </w:r>
      <w:r w:rsidR="00147151">
        <w:t xml:space="preserve">and Multiphasic </w:t>
      </w:r>
      <w:r>
        <w:t>Contact</w:t>
      </w:r>
      <w:bookmarkEnd w:id="2403"/>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6C2049" w:rsidRPr="006C2049">
        <w:rPr>
          <w:position w:val="-24"/>
        </w:rPr>
        <w:object w:dxaOrig="2439" w:dyaOrig="620" w14:anchorId="407ED703">
          <v:shape id="_x0000_i1072" type="#_x0000_t75" style="width:122.4pt;height:28.8pt" o:ole="">
            <v:imagedata r:id="rId107" o:title=""/>
          </v:shape>
          <o:OLEObject Type="Embed" ProgID="Equation.DSMT4" ShapeID="_x0000_i1072" DrawAspect="Content" ObjectID="_1363900439" r:id="rId108"/>
        </w:obje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6C2049" w:rsidRPr="006C2049">
        <w:rPr>
          <w:position w:val="-6"/>
        </w:rPr>
        <w:object w:dxaOrig="200" w:dyaOrig="279" w14:anchorId="2B6C1F11">
          <v:shape id="_x0000_i1073" type="#_x0000_t75" style="width:7.2pt;height:14.4pt" o:ole="">
            <v:imagedata r:id="rId109" o:title=""/>
          </v:shape>
          <o:OLEObject Type="Embed" ProgID="Equation.DSMT4" ShapeID="_x0000_i1073" DrawAspect="Content" ObjectID="_1363900440" r:id="rId110"/>
        </w:object>
      </w:r>
      <w:r>
        <w:rPr>
          <w:i/>
        </w:rPr>
        <w:t xml:space="preserve"> </w:t>
      </w:r>
      <w:r>
        <w:t xml:space="preserve">is a measure of the fluid permeability which is defined as one third of the trace of the material’s initial permeability tensor, and </w:t>
      </w:r>
      <w:r w:rsidR="006C2049" w:rsidRPr="006C2049">
        <w:rPr>
          <w:position w:val="-6"/>
        </w:rPr>
        <w:object w:dxaOrig="220" w:dyaOrig="279" w14:anchorId="604865DB">
          <v:shape id="_x0000_i1074" type="#_x0000_t75" style="width:14.4pt;height:14.4pt" o:ole="">
            <v:imagedata r:id="rId111" o:title=""/>
          </v:shape>
          <o:OLEObject Type="Embed" ProgID="Equation.DSMT4" ShapeID="_x0000_i1074" DrawAspect="Content" ObjectID="_1363900441" r:id="rId112"/>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2404" w:name="_Toc290149257"/>
      <w:r w:rsidRPr="00793EA8">
        <w:t>Rigid Wall Interfaces</w:t>
      </w:r>
      <w:bookmarkEnd w:id="2404"/>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r w:rsidR="006C2049" w:rsidRPr="006C2049">
        <w:rPr>
          <w:position w:val="-12"/>
        </w:rPr>
        <w:object w:dxaOrig="880" w:dyaOrig="360" w14:anchorId="642EDC65">
          <v:shape id="_x0000_i1075" type="#_x0000_t75" style="width:43.2pt;height:21.6pt" o:ole="">
            <v:imagedata r:id="rId113" o:title=""/>
          </v:shape>
          <o:OLEObject Type="Embed" ProgID="Equation.DSMT4" ShapeID="_x0000_i1075" DrawAspect="Content" ObjectID="_1363900442" r:id="rId114"/>
        </w:obje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6C2049" w:rsidP="00602A42">
      <w:pPr>
        <w:jc w:val="center"/>
      </w:pPr>
      <w:r w:rsidRPr="006C2049">
        <w:rPr>
          <w:position w:val="-14"/>
        </w:rPr>
        <w:object w:dxaOrig="3980" w:dyaOrig="400" w14:anchorId="7C6B65C6">
          <v:shape id="_x0000_i1076" type="#_x0000_t75" style="width:201.6pt;height:21.6pt" o:ole="">
            <v:imagedata r:id="rId115" o:title=""/>
          </v:shape>
          <o:OLEObject Type="Embed" ProgID="Equation.DSMT4" ShapeID="_x0000_i1076" DrawAspect="Content" ObjectID="_1363900443" r:id="rId116"/>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2405" w:name="_Toc290149258"/>
      <w:r>
        <w:t>Tied Interfaces</w:t>
      </w:r>
      <w:bookmarkEnd w:id="2405"/>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2406" w:name="_Toc290149259"/>
      <w:r>
        <w:t>Tied Biphasic Interfaces</w:t>
      </w:r>
      <w:bookmarkEnd w:id="2406"/>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17F4AE9A" w14:textId="77777777" w:rsidR="00602A42" w:rsidRDefault="00602A42" w:rsidP="008C20E4">
      <w:pPr>
        <w:pStyle w:val="Heading3"/>
      </w:pPr>
      <w:bookmarkStart w:id="2407" w:name="_Toc290149260"/>
      <w:r>
        <w:t>Rigid Interfaces</w:t>
      </w:r>
      <w:bookmarkEnd w:id="2407"/>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2408" w:name="_Toc290149261"/>
      <w:r>
        <w:t>Rigid Joints</w:t>
      </w:r>
      <w:bookmarkEnd w:id="2408"/>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2409" w:name="_Toc290149262"/>
      <w:r>
        <w:lastRenderedPageBreak/>
        <w:t>Constraints Section</w:t>
      </w:r>
      <w:bookmarkEnd w:id="2409"/>
    </w:p>
    <w:p w14:paraId="1E5F21EC" w14:textId="77777777" w:rsidR="006A0BC1" w:rsidRDefault="006A0BC1" w:rsidP="006A0BC1">
      <w:pPr>
        <w:jc w:val="left"/>
      </w:pPr>
      <w:r>
        <w:t xml:space="preserve">The Constraints section allows the user to enforce additional constraints to the model. Currently, only rigid body constraints 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2410" w:name="_Ref275247132"/>
      <w:bookmarkStart w:id="2411" w:name="_Toc290149263"/>
      <w:r>
        <w:t>Rigid Body Constraints</w:t>
      </w:r>
      <w:bookmarkEnd w:id="2410"/>
      <w:bookmarkEnd w:id="2411"/>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Default="006A0BC1" w:rsidP="0091444A">
      <w:pPr>
        <w:pStyle w:val="Heading3"/>
      </w:pPr>
      <w:r>
        <w:br w:type="page"/>
      </w:r>
    </w:p>
    <w:p w14:paraId="58BEADD1" w14:textId="286B0A70" w:rsidR="0091444A" w:rsidRDefault="0091444A" w:rsidP="0091444A">
      <w:pPr>
        <w:pStyle w:val="Heading2"/>
      </w:pPr>
      <w:bookmarkStart w:id="2412" w:name="_Toc290149264"/>
      <w:r>
        <w:lastRenderedPageBreak/>
        <w:t>Discrete Section</w:t>
      </w:r>
      <w:bookmarkEnd w:id="2412"/>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2413" w:name="_Toc290149265"/>
      <w:r>
        <w:t>Springs</w:t>
      </w:r>
      <w:bookmarkEnd w:id="2413"/>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lastRenderedPageBreak/>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2414" w:name="_Toc370461174"/>
      <w:bookmarkStart w:id="2415" w:name="_Toc200951584"/>
      <w:bookmarkStart w:id="2416" w:name="_Ref200951687"/>
      <w:bookmarkEnd w:id="2414"/>
      <w:r>
        <w:br w:type="page"/>
      </w:r>
    </w:p>
    <w:p w14:paraId="209C028A" w14:textId="77777777" w:rsidR="006A0BC1" w:rsidRDefault="006A0BC1" w:rsidP="006A0BC1">
      <w:pPr>
        <w:pStyle w:val="Heading2"/>
      </w:pPr>
      <w:bookmarkStart w:id="2417" w:name="_Toc377546984"/>
      <w:bookmarkStart w:id="2418" w:name="_Toc377547230"/>
      <w:bookmarkStart w:id="2419" w:name="_Toc388270517"/>
      <w:bookmarkStart w:id="2420" w:name="_Toc377546985"/>
      <w:bookmarkStart w:id="2421" w:name="_Toc377547231"/>
      <w:bookmarkStart w:id="2422" w:name="_Toc388270518"/>
      <w:bookmarkStart w:id="2423" w:name="_Toc377546986"/>
      <w:bookmarkStart w:id="2424" w:name="_Toc377547232"/>
      <w:bookmarkStart w:id="2425" w:name="_Toc388270519"/>
      <w:bookmarkStart w:id="2426" w:name="_Toc377546987"/>
      <w:bookmarkStart w:id="2427" w:name="_Toc377547233"/>
      <w:bookmarkStart w:id="2428" w:name="_Toc388270520"/>
      <w:bookmarkStart w:id="2429" w:name="_Toc377546988"/>
      <w:bookmarkStart w:id="2430" w:name="_Toc377547234"/>
      <w:bookmarkStart w:id="2431" w:name="_Toc388270521"/>
      <w:bookmarkStart w:id="2432" w:name="_Toc377546989"/>
      <w:bookmarkStart w:id="2433" w:name="_Toc377547235"/>
      <w:bookmarkStart w:id="2434" w:name="_Toc388270522"/>
      <w:bookmarkStart w:id="2435" w:name="_Toc377546990"/>
      <w:bookmarkStart w:id="2436" w:name="_Toc377547236"/>
      <w:bookmarkStart w:id="2437" w:name="_Toc388270523"/>
      <w:bookmarkStart w:id="2438" w:name="_Toc377546991"/>
      <w:bookmarkStart w:id="2439" w:name="_Toc377547237"/>
      <w:bookmarkStart w:id="2440" w:name="_Toc388270524"/>
      <w:bookmarkStart w:id="2441" w:name="_Toc377546992"/>
      <w:bookmarkStart w:id="2442" w:name="_Toc377547238"/>
      <w:bookmarkStart w:id="2443" w:name="_Toc388270525"/>
      <w:bookmarkStart w:id="2444" w:name="_Toc377546993"/>
      <w:bookmarkStart w:id="2445" w:name="_Toc377547239"/>
      <w:bookmarkStart w:id="2446" w:name="_Toc388270526"/>
      <w:bookmarkStart w:id="2447" w:name="_Toc377546994"/>
      <w:bookmarkStart w:id="2448" w:name="_Toc377547240"/>
      <w:bookmarkStart w:id="2449" w:name="_Toc388270527"/>
      <w:bookmarkStart w:id="2450" w:name="_Ref259527079"/>
      <w:bookmarkStart w:id="2451" w:name="_Toc290149266"/>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r>
        <w:lastRenderedPageBreak/>
        <w:t>LoadData Section</w:t>
      </w:r>
      <w:bookmarkEnd w:id="2450"/>
      <w:bookmarkEnd w:id="2451"/>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60288"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C00DDA" w:rsidRDefault="00C00DDA">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3FCA6E6" id="Text Box 574" o:spid="_x0000_s1114" type="#_x0000_t202" style="position:absolute;left:0;text-align:left;margin-left:315pt;margin-top:110.85pt;width:71.2pt;height:2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" filled="f" stroked="f">
                <v:textbox>
                  <w:txbxContent>
                    <w:p w14:paraId="56BCFF65" w14:textId="77777777" w:rsidR="00AC04E1" w:rsidRDefault="00AC04E1">
                      <w:r>
                        <w:t>(c) smooth</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C00DDA" w:rsidRDefault="00C00DDA">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44CEB34" id="Text Box 573" o:spid="_x0000_s1115" type="#_x0000_t202" style="position:absolute;left:0;text-align:left;margin-left:180pt;margin-top:110.85pt;width:71.2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" filled="f" stroked="f">
                <v:textbox>
                  <w:txbxContent>
                    <w:p w14:paraId="7E807FE7" w14:textId="77777777" w:rsidR="00AC04E1" w:rsidRDefault="00AC04E1">
                      <w:r>
                        <w:t>(b) linear</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C00DDA" w:rsidRDefault="00C00DDA">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602B3A1" id="Text Box 572" o:spid="_x0000_s1116" type="#_x0000_t202" style="position:absolute;left:0;text-align:left;margin-left:36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BBTKse&#10;SQIAAFAEAAAOAAAAAAAAAAAAAAAAAC4CAABkcnMvZTJvRG9jLnhtbFBLAQItABQABgAIAAAAIQBp&#10;6r0A3gAAAAoBAAAPAAAAAAAAAAAAAAAAAKMEAABkcnMvZG93bnJldi54bWxQSwUGAAAAAAQABADz&#10;AAAArgUAAAAA&#10;" filled="f" stroked="f">
                <v:textbox>
                  <w:txbxContent>
                    <w:p w14:paraId="7F58C9EB" w14:textId="77777777" w:rsidR="00AC04E1" w:rsidRDefault="00AC04E1">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w:pict>
              <v:group w14:anchorId="22A772F3"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4384"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C00DDA" w:rsidRDefault="00C00DDA">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457BB7F" id="Text Box 615" o:spid="_x0000_s1117" type="#_x0000_t202" style="position:absolute;left:0;text-align:left;margin-left:351pt;margin-top:117pt;width:99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" filled="f" stroked="f">
                <v:textbox>
                  <w:txbxContent>
                    <w:p w14:paraId="22B812EA" w14:textId="77777777" w:rsidR="00AC04E1" w:rsidRDefault="00AC04E1">
                      <w:r>
                        <w:t>(d) repeat offset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C00DDA" w:rsidRDefault="00C00DDA">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091815D" id="Text Box 614" o:spid="_x0000_s1118" type="#_x0000_t202" style="position:absolute;left:0;text-align:left;margin-left:243pt;margin-top:117pt;width:1in;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" filled="f" stroked="f">
                <v:textbox>
                  <w:txbxContent>
                    <w:p w14:paraId="2B27BCC7" w14:textId="4F23A14A" w:rsidR="00AC04E1" w:rsidRDefault="00AC04E1">
                      <w:r>
                        <w:t>(c) repeat</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C00DDA" w:rsidRDefault="00C00DDA">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50FA069" id="Text Box 613" o:spid="_x0000_s1119" type="#_x0000_t202" style="position:absolute;left:0;text-align:left;margin-left:117pt;margin-top:117pt;width:90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FP+X6dL&#10;AgAAUQQAAA4AAAAAAAAAAAAAAAAALgIAAGRycy9lMm9Eb2MueG1sUEsBAi0AFAAGAAgAAAAhADKu&#10;7MvbAAAACwEAAA8AAAAAAAAAAAAAAAAApQQAAGRycy9kb3ducmV2LnhtbFBLBQYAAAAABAAEAPMA&#10;AACtBQAAAAA=&#10;" filled="f" stroked="f">
                <v:textbox>
                  <w:txbxContent>
                    <w:p w14:paraId="47F7061B" w14:textId="77777777" w:rsidR="00AC04E1" w:rsidRDefault="00AC04E1">
                      <w:r>
                        <w:t>(b) extrapolate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C00DDA" w:rsidRDefault="00C00DDA">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3066E04" id="Text Box 612" o:spid="_x0000_s1120" type="#_x0000_t202" style="position:absolute;left:0;text-align:left;margin-left:18pt;margin-top:117pt;width:1in;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" filled="f" stroked="f">
                <v:textbox>
                  <w:txbxContent>
                    <w:p w14:paraId="4C6C3BB1" w14:textId="77777777" w:rsidR="00AC04E1" w:rsidRDefault="00AC04E1">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w:pict>
              <v:group w14:anchorId="6A4C6027"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2452" w:name="_Ref377546765"/>
      <w:bookmarkStart w:id="2453" w:name="_Toc290149267"/>
      <w:r>
        <w:lastRenderedPageBreak/>
        <w:t>Output Section</w:t>
      </w:r>
      <w:bookmarkEnd w:id="2452"/>
      <w:bookmarkEnd w:id="2453"/>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2454" w:name="_Toc311799480"/>
      <w:bookmarkStart w:id="2455" w:name="_Toc315443351"/>
      <w:bookmarkStart w:id="2456" w:name="_Toc315942869"/>
      <w:bookmarkStart w:id="2457" w:name="_Toc315943133"/>
      <w:bookmarkStart w:id="2458" w:name="_Toc315943397"/>
      <w:bookmarkStart w:id="2459" w:name="_Toc290149268"/>
      <w:bookmarkEnd w:id="2454"/>
      <w:bookmarkEnd w:id="2455"/>
      <w:bookmarkEnd w:id="2456"/>
      <w:bookmarkEnd w:id="2457"/>
      <w:bookmarkEnd w:id="2458"/>
      <w:r>
        <w:t>Logfile</w:t>
      </w:r>
      <w:bookmarkEnd w:id="2459"/>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C00DDA">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rPr>
          <w:ins w:id="2460" w:author="Steve Maas" w:date="2014-09-01T17:54:00Z"/>
        </w:r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ins w:id="2461" w:author="Steve Maas" w:date="2014-09-01T17:54:00Z">
        <w:r>
          <w:rPr>
            <w:i/>
          </w:rPr>
          <w:t>format</w:t>
        </w:r>
        <w:r w:rsidRPr="00A845A4">
          <w:rPr>
            <w:rPrChange w:id="2462" w:author="Steve Maas" w:date="2014-09-01T17:54:00Z">
              <w:rPr>
                <w:i/>
              </w:rPr>
            </w:rPrChange>
          </w:rPr>
          <w:t>:</w:t>
        </w:r>
        <w:r>
          <w:t xml:space="preserve"> an optional format string (optional; default=not used)</w:t>
        </w:r>
      </w:ins>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Pr>
        <w:rPr>
          <w:ins w:id="2463" w:author="Steve Maas" w:date="2014-09-01T17:55:00Z"/>
        </w:rPr>
      </w:pPr>
    </w:p>
    <w:p w14:paraId="5EFC1FF5" w14:textId="4D065635" w:rsidR="00A845A4" w:rsidRDefault="00A845A4" w:rsidP="006A0BC1">
      <w:pPr>
        <w:rPr>
          <w:ins w:id="2464" w:author="Steve Maas" w:date="2014-09-01T17:58:00Z"/>
        </w:rPr>
      </w:pPr>
      <w:ins w:id="2465" w:author="Steve Maas" w:date="2014-09-01T17:55:00Z">
        <w:r>
          <w:t xml:space="preserve">The optional </w:t>
        </w:r>
        <w:r>
          <w:rPr>
            <w:i/>
          </w:rPr>
          <w:t xml:space="preserve">format </w:t>
        </w:r>
        <w:r>
          <w:t xml:space="preserve">attribute defines a format string that will be used to format the output. If this attribute is present, the </w:t>
        </w:r>
      </w:ins>
      <w:ins w:id="2466" w:author="Steve Maas" w:date="2014-09-01T17:56:00Z">
        <w:r>
          <w:rPr>
            <w:i/>
          </w:rPr>
          <w:t xml:space="preserve">delim </w:t>
        </w:r>
        <w:r>
          <w:t>attribute will be ignored. The format string is composed of literal characters</w:t>
        </w:r>
      </w:ins>
      <w:ins w:id="2467" w:author="Steve Maas" w:date="2014-09-01T17:57:00Z">
        <w:r>
          <w:t xml:space="preserve"> </w:t>
        </w:r>
      </w:ins>
      <w:ins w:id="2468" w:author="Steve Maas" w:date="2014-09-01T17:56:00Z">
        <w:r>
          <w:t xml:space="preserve">and special </w:t>
        </w:r>
      </w:ins>
      <w:ins w:id="2469" w:author="Steve Maas" w:date="2014-09-01T17:57:00Z">
        <w:r>
          <w:t xml:space="preserve">formatting characters. The special formatting characters are </w:t>
        </w:r>
      </w:ins>
      <w:ins w:id="2470" w:author="Steve Maas" w:date="2014-09-01T17:58:00Z">
        <w:r>
          <w:t>preceded</w:t>
        </w:r>
      </w:ins>
      <w:ins w:id="2471" w:author="Steve Maas" w:date="2014-09-01T17:57:00Z">
        <w:r>
          <w:t xml:space="preserve"> </w:t>
        </w:r>
      </w:ins>
      <w:ins w:id="2472" w:author="Steve Maas" w:date="2014-09-01T17:58:00Z">
        <w:r>
          <w:t>by the percentage character (%). The following formatting characters are currently defined.</w:t>
        </w:r>
      </w:ins>
    </w:p>
    <w:p w14:paraId="5937CED3" w14:textId="77777777" w:rsidR="00A845A4" w:rsidRDefault="00A845A4" w:rsidP="006A0BC1">
      <w:pPr>
        <w:rPr>
          <w:ins w:id="2473" w:author="Steve Maas" w:date="2014-09-01T17:58:00Z"/>
        </w:rPr>
      </w:pPr>
    </w:p>
    <w:p w14:paraId="07261C21" w14:textId="009B9A69" w:rsidR="00A845A4" w:rsidRDefault="00A845A4">
      <w:pPr>
        <w:pStyle w:val="ListParagraph"/>
        <w:numPr>
          <w:ilvl w:val="0"/>
          <w:numId w:val="60"/>
        </w:numPr>
        <w:rPr>
          <w:ins w:id="2474" w:author="Steve Maas" w:date="2014-09-01T17:58:00Z"/>
        </w:rPr>
        <w:pPrChange w:id="2475" w:author="Steve Maas" w:date="2014-09-01T17:58:00Z">
          <w:pPr/>
        </w:pPrChange>
      </w:pPr>
      <w:ins w:id="2476" w:author="Steve Maas" w:date="2014-09-01T17:58:00Z">
        <w:r>
          <w:t>%i: replace with the index of the corresponding item (i.e. node numbers for node data)</w:t>
        </w:r>
      </w:ins>
    </w:p>
    <w:p w14:paraId="59111D3D" w14:textId="4913166D" w:rsidR="00A845A4" w:rsidRDefault="00A845A4">
      <w:pPr>
        <w:pStyle w:val="ListParagraph"/>
        <w:numPr>
          <w:ilvl w:val="0"/>
          <w:numId w:val="60"/>
        </w:numPr>
        <w:rPr>
          <w:ins w:id="2477" w:author="Steve Maas" w:date="2014-09-01T17:59:00Z"/>
        </w:rPr>
        <w:pPrChange w:id="2478" w:author="Steve Maas" w:date="2014-09-01T17:58:00Z">
          <w:pPr/>
        </w:pPrChange>
      </w:pPr>
      <w:ins w:id="2479" w:author="Steve Maas" w:date="2014-09-01T17:59:00Z">
        <w:r>
          <w:t>%g: replace with a data value. Use a %g for each data item.</w:t>
        </w:r>
      </w:ins>
    </w:p>
    <w:p w14:paraId="75E40EA7" w14:textId="796EBFA5" w:rsidR="00A845A4" w:rsidRDefault="00A845A4">
      <w:pPr>
        <w:pStyle w:val="ListParagraph"/>
        <w:numPr>
          <w:ilvl w:val="0"/>
          <w:numId w:val="60"/>
        </w:numPr>
        <w:rPr>
          <w:ins w:id="2480" w:author="Steve Maas" w:date="2014-09-01T17:59:00Z"/>
        </w:rPr>
        <w:pPrChange w:id="2481" w:author="Steve Maas" w:date="2014-09-01T17:58:00Z">
          <w:pPr/>
        </w:pPrChange>
      </w:pPr>
      <w:ins w:id="2482" w:author="Steve Maas" w:date="2014-09-01T17:59:00Z">
        <w:r>
          <w:t>%t: insert tab character</w:t>
        </w:r>
      </w:ins>
      <w:ins w:id="2483" w:author="Steve Maas" w:date="2014-09-01T18:00:00Z">
        <w:r>
          <w:t xml:space="preserve"> in output</w:t>
        </w:r>
      </w:ins>
      <w:ins w:id="2484" w:author="Steve Maas" w:date="2014-09-01T17:59:00Z">
        <w:r>
          <w:t>.</w:t>
        </w:r>
      </w:ins>
    </w:p>
    <w:p w14:paraId="7C5033E1" w14:textId="0019D0E0" w:rsidR="00A845A4" w:rsidRDefault="00A845A4">
      <w:pPr>
        <w:pStyle w:val="ListParagraph"/>
        <w:numPr>
          <w:ilvl w:val="0"/>
          <w:numId w:val="60"/>
        </w:numPr>
        <w:rPr>
          <w:ins w:id="2485" w:author="Steve Maas" w:date="2014-09-01T18:00:00Z"/>
        </w:rPr>
        <w:pPrChange w:id="2486" w:author="Steve Maas" w:date="2014-09-01T17:58:00Z">
          <w:pPr/>
        </w:pPrChange>
      </w:pPr>
      <w:ins w:id="2487" w:author="Steve Maas" w:date="2014-09-01T17:59:00Z">
        <w:r>
          <w:t>%n: insert</w:t>
        </w:r>
      </w:ins>
      <w:ins w:id="2488" w:author="Steve Maas" w:date="2014-09-01T18:00:00Z">
        <w:r>
          <w:t xml:space="preserve"> newline character in output.</w:t>
        </w:r>
      </w:ins>
    </w:p>
    <w:p w14:paraId="28BB0578" w14:textId="77777777" w:rsidR="00A845A4" w:rsidRDefault="00A845A4" w:rsidP="00A845A4">
      <w:pPr>
        <w:rPr>
          <w:ins w:id="2489" w:author="Steve Maas" w:date="2014-09-01T18:00:00Z"/>
        </w:rPr>
      </w:pPr>
    </w:p>
    <w:p w14:paraId="217C93EE" w14:textId="0E4AB780" w:rsidR="00A845A4" w:rsidRDefault="00A845A4" w:rsidP="00A845A4">
      <w:pPr>
        <w:rPr>
          <w:ins w:id="2490" w:author="Steve Maas" w:date="2014-09-01T18:00:00Z"/>
        </w:rPr>
      </w:pPr>
      <w:ins w:id="2491" w:author="Steve Maas" w:date="2014-09-01T18:03:00Z">
        <w:r>
          <w:t>T</w:t>
        </w:r>
      </w:ins>
      <w:ins w:id="2492" w:author="Steve Maas" w:date="2014-09-01T18:00:00Z">
        <w:r>
          <w:t>he following example,</w:t>
        </w:r>
      </w:ins>
    </w:p>
    <w:p w14:paraId="1EB54583" w14:textId="77777777" w:rsidR="00A845A4" w:rsidRDefault="00A845A4" w:rsidP="00A845A4">
      <w:pPr>
        <w:rPr>
          <w:ins w:id="2493" w:author="Steve Maas" w:date="2014-09-01T18:01:00Z"/>
        </w:rPr>
      </w:pPr>
    </w:p>
    <w:p w14:paraId="2EC1351D" w14:textId="242D3B89" w:rsidR="00A845A4" w:rsidRPr="00A845A4" w:rsidRDefault="00A845A4">
      <w:pPr>
        <w:pStyle w:val="Code0"/>
        <w:rPr>
          <w:ins w:id="2494" w:author="Steve Maas" w:date="2014-09-01T18:00:00Z"/>
          <w:sz w:val="20"/>
          <w:szCs w:val="20"/>
          <w:rPrChange w:id="2495" w:author="Steve Maas" w:date="2014-09-01T18:02:00Z">
            <w:rPr>
              <w:ins w:id="2496" w:author="Steve Maas" w:date="2014-09-01T18:00:00Z"/>
            </w:rPr>
          </w:rPrChange>
        </w:rPr>
        <w:pPrChange w:id="2497" w:author="Steve Maas" w:date="2014-09-01T18:01:00Z">
          <w:pPr/>
        </w:pPrChange>
      </w:pPr>
      <w:ins w:id="2498" w:author="Steve Maas" w:date="2014-09-01T18:01:00Z">
        <w:r w:rsidRPr="00A845A4">
          <w:rPr>
            <w:sz w:val="20"/>
            <w:szCs w:val="20"/>
            <w:rPrChange w:id="2499" w:author="Steve Maas" w:date="2014-09-01T18:02:00Z">
              <w:rPr/>
            </w:rPrChange>
          </w:rPr>
          <w:t>&lt;node_data data="x;y;z" format='&lt;node id="%i"&gt;%g,%g,%g&lt;/node&gt;'</w:t>
        </w:r>
      </w:ins>
      <w:ins w:id="2500" w:author="Steve Maas" w:date="2014-09-01T18:02:00Z">
        <w:r w:rsidRPr="00A845A4">
          <w:rPr>
            <w:sz w:val="20"/>
            <w:szCs w:val="20"/>
            <w:rPrChange w:id="2501" w:author="Steve Maas" w:date="2014-09-01T18:02:00Z">
              <w:rPr/>
            </w:rPrChange>
          </w:rPr>
          <w:t>&gt;&lt;/node_data&gt;</w:t>
        </w:r>
      </w:ins>
    </w:p>
    <w:p w14:paraId="2DC1AB13" w14:textId="77777777" w:rsidR="00A845A4" w:rsidRDefault="00A845A4" w:rsidP="00A845A4">
      <w:pPr>
        <w:rPr>
          <w:ins w:id="2502" w:author="Steve Maas" w:date="2014-09-01T18:00:00Z"/>
        </w:rPr>
      </w:pPr>
    </w:p>
    <w:p w14:paraId="79CCB890" w14:textId="689C30D2" w:rsidR="00A845A4" w:rsidRDefault="00A845A4" w:rsidP="00A845A4">
      <w:pPr>
        <w:rPr>
          <w:ins w:id="2503" w:author="Steve Maas" w:date="2014-09-01T18:00:00Z"/>
        </w:rPr>
      </w:pPr>
      <w:ins w:id="2504" w:author="Steve Maas" w:date="2014-09-01T18:00:00Z">
        <w:r>
          <w:t>will print the following output (e.g. for node 1).</w:t>
        </w:r>
      </w:ins>
    </w:p>
    <w:p w14:paraId="5DAD9E3B" w14:textId="77777777" w:rsidR="00A845A4" w:rsidRPr="00A845A4" w:rsidRDefault="00A845A4" w:rsidP="00A845A4">
      <w:pPr>
        <w:rPr>
          <w:ins w:id="2505" w:author="Steve Maas" w:date="2014-09-01T17:55:00Z"/>
        </w:rPr>
      </w:pPr>
    </w:p>
    <w:p w14:paraId="2034654D" w14:textId="758BD46F" w:rsidR="00A845A4" w:rsidRDefault="00A845A4">
      <w:pPr>
        <w:pStyle w:val="Code0"/>
        <w:rPr>
          <w:ins w:id="2506" w:author="Steve Maas" w:date="2014-09-01T18:01:00Z"/>
        </w:rPr>
        <w:pPrChange w:id="2507" w:author="Steve Maas" w:date="2014-09-01T18:02:00Z">
          <w:pPr/>
        </w:pPrChange>
      </w:pPr>
      <w:ins w:id="2508" w:author="Steve Maas" w:date="2014-09-01T18:02:00Z">
        <w:r>
          <w:t>&lt;node id="</w:t>
        </w:r>
      </w:ins>
      <w:ins w:id="2509" w:author="Steve Maas" w:date="2014-09-01T18:03:00Z">
        <w:r>
          <w:t>1"&gt;0.1,0.2,0.3&lt;/node&gt;</w:t>
        </w:r>
      </w:ins>
    </w:p>
    <w:p w14:paraId="4B09DE00" w14:textId="77777777" w:rsidR="00A845A4" w:rsidRDefault="00A845A4" w:rsidP="006A0BC1">
      <w:pPr>
        <w:rPr>
          <w:ins w:id="2510" w:author="Steve Maas" w:date="2014-09-01T18:01:00Z"/>
        </w:rPr>
      </w:pPr>
    </w:p>
    <w:p w14:paraId="54968D8D" w14:textId="24CC6DC2" w:rsidR="00A845A4" w:rsidRDefault="006D1AD2" w:rsidP="006A0BC1">
      <w:pPr>
        <w:rPr>
          <w:ins w:id="2511" w:author="Steve Maas" w:date="2014-09-01T18:04:00Z"/>
        </w:rPr>
      </w:pPr>
      <w:ins w:id="2512" w:author="Steve Maas" w:date="2014-09-01T18:03:00Z">
        <w:r>
          <w:t>Notice the use of the apostrophe (</w:t>
        </w:r>
      </w:ins>
      <w:ins w:id="2513" w:author="Steve Maas" w:date="2014-09-01T18:04:00Z">
        <w:r>
          <w:t>‘) in the format string. This is necessary in order to include the quotation marks as part of the format string. Also</w:t>
        </w:r>
      </w:ins>
      <w:ins w:id="2514" w:author="Steve Maas" w:date="2014-09-01T18:06:00Z">
        <w:r>
          <w:t xml:space="preserve"> note</w:t>
        </w:r>
      </w:ins>
      <w:ins w:id="2515" w:author="Steve Maas" w:date="2014-09-01T18:04:00Z">
        <w:r>
          <w:t xml:space="preserve"> that each data string will automatically </w:t>
        </w:r>
      </w:ins>
      <w:ins w:id="2516" w:author="Steve Maas" w:date="2014-09-01T18:06:00Z">
        <w:r>
          <w:t xml:space="preserve">be </w:t>
        </w:r>
      </w:ins>
      <w:ins w:id="2517" w:author="Steve Maas" w:date="2014-09-01T18:04:00Z">
        <w:r>
          <w:t>printed on a new line, so there is no need to end the format string with a newline character.</w:t>
        </w:r>
      </w:ins>
    </w:p>
    <w:p w14:paraId="5AC97DCE" w14:textId="77777777" w:rsidR="006D1AD2" w:rsidRDefault="006D1AD2" w:rsidP="006A0BC1">
      <w:pPr>
        <w:rPr>
          <w:ins w:id="2518" w:author="Steve Maas" w:date="2014-09-01T18:05:00Z"/>
        </w:rPr>
      </w:pPr>
    </w:p>
    <w:p w14:paraId="458F679A" w14:textId="77777777" w:rsidR="006D1AD2" w:rsidRDefault="006D1AD2" w:rsidP="006A0BC1">
      <w:pPr>
        <w:rPr>
          <w:ins w:id="2519" w:author="Steve Maas" w:date="2014-09-01T17:55:00Z"/>
        </w:rPr>
      </w:pPr>
    </w:p>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2520" w:name="_Toc290149269"/>
      <w:r>
        <w:t xml:space="preserve">Node_Data </w:t>
      </w:r>
      <w:r w:rsidR="00D153DC">
        <w:t>C</w:t>
      </w:r>
      <w:r>
        <w:t>lass</w:t>
      </w:r>
      <w:bookmarkEnd w:id="2520"/>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rPr>
          <w:ins w:id="2521" w:author="Steve Maas" w:date="2014-06-16T11:20:00Z"/>
        </w:trPr>
        <w:tc>
          <w:tcPr>
            <w:tcW w:w="1908" w:type="dxa"/>
            <w:shd w:val="clear" w:color="auto" w:fill="auto"/>
          </w:tcPr>
          <w:p w14:paraId="60FED9E1" w14:textId="0C66BB8D" w:rsidR="00234587" w:rsidRPr="00B27FE9" w:rsidRDefault="00234587" w:rsidP="006A0BC1">
            <w:pPr>
              <w:pStyle w:val="code"/>
              <w:rPr>
                <w:ins w:id="2522" w:author="Steve Maas" w:date="2014-06-16T11:20:00Z"/>
              </w:rPr>
            </w:pPr>
            <w:ins w:id="2523" w:author="Steve Maas" w:date="2014-06-16T11:20:00Z">
              <w:r>
                <w:t>vx</w:t>
              </w:r>
            </w:ins>
          </w:p>
        </w:tc>
        <w:tc>
          <w:tcPr>
            <w:tcW w:w="7560" w:type="dxa"/>
            <w:shd w:val="clear" w:color="auto" w:fill="auto"/>
          </w:tcPr>
          <w:p w14:paraId="2BF98885" w14:textId="34095953" w:rsidR="00234587" w:rsidRDefault="00234587" w:rsidP="006A0BC1">
            <w:pPr>
              <w:rPr>
                <w:ins w:id="2524" w:author="Steve Maas" w:date="2014-06-16T11:20:00Z"/>
              </w:rPr>
            </w:pPr>
            <w:ins w:id="2525" w:author="Steve Maas" w:date="2014-06-16T11:21:00Z">
              <w:r>
                <w:t>x-coordinate of nodal velocity</w:t>
              </w:r>
            </w:ins>
          </w:p>
        </w:tc>
      </w:tr>
      <w:tr w:rsidR="00234587" w14:paraId="6F7BD2F0" w14:textId="77777777">
        <w:trPr>
          <w:ins w:id="2526" w:author="Steve Maas" w:date="2014-06-16T11:21:00Z"/>
        </w:trPr>
        <w:tc>
          <w:tcPr>
            <w:tcW w:w="1908" w:type="dxa"/>
            <w:shd w:val="clear" w:color="auto" w:fill="auto"/>
          </w:tcPr>
          <w:p w14:paraId="39B7DA6B" w14:textId="2BB70CBC" w:rsidR="00234587" w:rsidRDefault="00234587" w:rsidP="006A0BC1">
            <w:pPr>
              <w:pStyle w:val="code"/>
              <w:rPr>
                <w:ins w:id="2527" w:author="Steve Maas" w:date="2014-06-16T11:21:00Z"/>
              </w:rPr>
            </w:pPr>
            <w:ins w:id="2528" w:author="Steve Maas" w:date="2014-06-16T11:21:00Z">
              <w:r>
                <w:t>vy</w:t>
              </w:r>
            </w:ins>
          </w:p>
        </w:tc>
        <w:tc>
          <w:tcPr>
            <w:tcW w:w="7560" w:type="dxa"/>
            <w:shd w:val="clear" w:color="auto" w:fill="auto"/>
          </w:tcPr>
          <w:p w14:paraId="5D43074C" w14:textId="4413AD68" w:rsidR="00234587" w:rsidRDefault="00234587" w:rsidP="006A0BC1">
            <w:pPr>
              <w:rPr>
                <w:ins w:id="2529" w:author="Steve Maas" w:date="2014-06-16T11:21:00Z"/>
              </w:rPr>
            </w:pPr>
            <w:ins w:id="2530" w:author="Steve Maas" w:date="2014-06-16T11:21:00Z">
              <w:r>
                <w:t>y-coordinate of nodal velocity</w:t>
              </w:r>
            </w:ins>
          </w:p>
        </w:tc>
      </w:tr>
      <w:tr w:rsidR="00234587" w14:paraId="3B1B42DF" w14:textId="77777777">
        <w:trPr>
          <w:ins w:id="2531" w:author="Steve Maas" w:date="2014-06-16T11:21:00Z"/>
        </w:trPr>
        <w:tc>
          <w:tcPr>
            <w:tcW w:w="1908" w:type="dxa"/>
            <w:shd w:val="clear" w:color="auto" w:fill="auto"/>
          </w:tcPr>
          <w:p w14:paraId="76372ADE" w14:textId="1FE12EE5" w:rsidR="00234587" w:rsidRDefault="00234587" w:rsidP="006A0BC1">
            <w:pPr>
              <w:pStyle w:val="code"/>
              <w:rPr>
                <w:ins w:id="2532" w:author="Steve Maas" w:date="2014-06-16T11:21:00Z"/>
              </w:rPr>
            </w:pPr>
            <w:ins w:id="2533" w:author="Steve Maas" w:date="2014-06-16T11:21:00Z">
              <w:r>
                <w:t>vz</w:t>
              </w:r>
            </w:ins>
          </w:p>
        </w:tc>
        <w:tc>
          <w:tcPr>
            <w:tcW w:w="7560" w:type="dxa"/>
            <w:shd w:val="clear" w:color="auto" w:fill="auto"/>
          </w:tcPr>
          <w:p w14:paraId="3D748B92" w14:textId="7080727A" w:rsidR="00234587" w:rsidRDefault="00234587" w:rsidP="006A0BC1">
            <w:pPr>
              <w:rPr>
                <w:ins w:id="2534" w:author="Steve Maas" w:date="2014-06-16T11:21:00Z"/>
              </w:rPr>
            </w:pPr>
            <w:ins w:id="2535" w:author="Steve Maas" w:date="2014-06-16T11:21:00Z">
              <w:r>
                <w:t>z-coordinate of nodal velocity</w:t>
              </w:r>
            </w:ins>
          </w:p>
        </w:tc>
      </w:tr>
      <w:tr w:rsidR="00234587" w14:paraId="3CC43A49" w14:textId="77777777">
        <w:trPr>
          <w:ins w:id="2536" w:author="Steve Maas" w:date="2014-06-16T11:23:00Z"/>
        </w:trPr>
        <w:tc>
          <w:tcPr>
            <w:tcW w:w="1908" w:type="dxa"/>
            <w:shd w:val="clear" w:color="auto" w:fill="auto"/>
          </w:tcPr>
          <w:p w14:paraId="526B90ED" w14:textId="4EFCE0DB" w:rsidR="00234587" w:rsidRDefault="00234587" w:rsidP="006A0BC1">
            <w:pPr>
              <w:pStyle w:val="code"/>
              <w:rPr>
                <w:ins w:id="2537" w:author="Steve Maas" w:date="2014-06-16T11:23:00Z"/>
              </w:rPr>
            </w:pPr>
            <w:ins w:id="2538" w:author="Steve Maas" w:date="2014-06-16T11:23:00Z">
              <w:r>
                <w:t>ax</w:t>
              </w:r>
            </w:ins>
          </w:p>
        </w:tc>
        <w:tc>
          <w:tcPr>
            <w:tcW w:w="7560" w:type="dxa"/>
            <w:shd w:val="clear" w:color="auto" w:fill="auto"/>
          </w:tcPr>
          <w:p w14:paraId="03A3C4DE" w14:textId="122DDCF1" w:rsidR="00234587" w:rsidRDefault="00234587" w:rsidP="006A0BC1">
            <w:pPr>
              <w:rPr>
                <w:ins w:id="2539" w:author="Steve Maas" w:date="2014-06-16T11:23:00Z"/>
              </w:rPr>
            </w:pPr>
            <w:ins w:id="2540" w:author="Steve Maas" w:date="2014-06-16T11:23:00Z">
              <w:r>
                <w:t>x-coordinate of nodal acceleration</w:t>
              </w:r>
            </w:ins>
          </w:p>
        </w:tc>
      </w:tr>
      <w:tr w:rsidR="00234587" w14:paraId="34A3328C" w14:textId="77777777">
        <w:trPr>
          <w:ins w:id="2541" w:author="Steve Maas" w:date="2014-06-16T11:23:00Z"/>
        </w:trPr>
        <w:tc>
          <w:tcPr>
            <w:tcW w:w="1908" w:type="dxa"/>
            <w:shd w:val="clear" w:color="auto" w:fill="auto"/>
          </w:tcPr>
          <w:p w14:paraId="19689972" w14:textId="73D6EAC4" w:rsidR="00234587" w:rsidRDefault="00234587" w:rsidP="006A0BC1">
            <w:pPr>
              <w:pStyle w:val="code"/>
              <w:rPr>
                <w:ins w:id="2542" w:author="Steve Maas" w:date="2014-06-16T11:23:00Z"/>
              </w:rPr>
            </w:pPr>
            <w:ins w:id="2543" w:author="Steve Maas" w:date="2014-06-16T11:23:00Z">
              <w:r>
                <w:t>ay</w:t>
              </w:r>
            </w:ins>
          </w:p>
        </w:tc>
        <w:tc>
          <w:tcPr>
            <w:tcW w:w="7560" w:type="dxa"/>
            <w:shd w:val="clear" w:color="auto" w:fill="auto"/>
          </w:tcPr>
          <w:p w14:paraId="5CD363A9" w14:textId="2612F2D7" w:rsidR="00234587" w:rsidRDefault="00234587" w:rsidP="006A0BC1">
            <w:pPr>
              <w:rPr>
                <w:ins w:id="2544" w:author="Steve Maas" w:date="2014-06-16T11:23:00Z"/>
              </w:rPr>
            </w:pPr>
            <w:ins w:id="2545" w:author="Steve Maas" w:date="2014-06-16T11:23:00Z">
              <w:r>
                <w:t>y-coordinate of nodal acceleration</w:t>
              </w:r>
            </w:ins>
          </w:p>
        </w:tc>
      </w:tr>
      <w:tr w:rsidR="00234587" w14:paraId="0404DD91" w14:textId="77777777">
        <w:trPr>
          <w:ins w:id="2546" w:author="Steve Maas" w:date="2014-06-16T11:23:00Z"/>
        </w:trPr>
        <w:tc>
          <w:tcPr>
            <w:tcW w:w="1908" w:type="dxa"/>
            <w:shd w:val="clear" w:color="auto" w:fill="auto"/>
          </w:tcPr>
          <w:p w14:paraId="70E0A894" w14:textId="49B4B2F5" w:rsidR="00234587" w:rsidRDefault="00234587" w:rsidP="006A0BC1">
            <w:pPr>
              <w:pStyle w:val="code"/>
              <w:rPr>
                <w:ins w:id="2547" w:author="Steve Maas" w:date="2014-06-16T11:23:00Z"/>
              </w:rPr>
            </w:pPr>
            <w:ins w:id="2548" w:author="Steve Maas" w:date="2014-06-16T11:23:00Z">
              <w:r>
                <w:t>az</w:t>
              </w:r>
            </w:ins>
          </w:p>
        </w:tc>
        <w:tc>
          <w:tcPr>
            <w:tcW w:w="7560" w:type="dxa"/>
            <w:shd w:val="clear" w:color="auto" w:fill="auto"/>
          </w:tcPr>
          <w:p w14:paraId="75B03597" w14:textId="54779746" w:rsidR="00234587" w:rsidRDefault="00234587" w:rsidP="006A0BC1">
            <w:pPr>
              <w:rPr>
                <w:ins w:id="2549" w:author="Steve Maas" w:date="2014-06-16T11:23:00Z"/>
              </w:rPr>
            </w:pPr>
            <w:ins w:id="2550" w:author="Steve Maas" w:date="2014-06-16T11:23:00Z">
              <w:r>
                <w:t>z-coordinate of nodal acceleration</w:t>
              </w:r>
            </w:ins>
          </w:p>
        </w:tc>
      </w:tr>
      <w:tr w:rsidR="00234587" w14:paraId="7FE3FC9B" w14:textId="77777777">
        <w:trPr>
          <w:ins w:id="2551" w:author="Steve Maas" w:date="2014-06-16T11:24:00Z"/>
        </w:trPr>
        <w:tc>
          <w:tcPr>
            <w:tcW w:w="1908" w:type="dxa"/>
            <w:shd w:val="clear" w:color="auto" w:fill="auto"/>
          </w:tcPr>
          <w:p w14:paraId="15D5F3A8" w14:textId="685ED2DF" w:rsidR="00234587" w:rsidRDefault="00234587" w:rsidP="006A0BC1">
            <w:pPr>
              <w:pStyle w:val="code"/>
              <w:rPr>
                <w:ins w:id="2552" w:author="Steve Maas" w:date="2014-06-16T11:24:00Z"/>
              </w:rPr>
            </w:pPr>
            <w:ins w:id="2553" w:author="Steve Maas" w:date="2014-06-16T11:24:00Z">
              <w:r>
                <w:t>Rx</w:t>
              </w:r>
            </w:ins>
          </w:p>
        </w:tc>
        <w:tc>
          <w:tcPr>
            <w:tcW w:w="7560" w:type="dxa"/>
            <w:shd w:val="clear" w:color="auto" w:fill="auto"/>
          </w:tcPr>
          <w:p w14:paraId="4BF13751" w14:textId="18CCABED" w:rsidR="00234587" w:rsidRDefault="00234587" w:rsidP="006A0BC1">
            <w:pPr>
              <w:rPr>
                <w:ins w:id="2554" w:author="Steve Maas" w:date="2014-06-16T11:24:00Z"/>
              </w:rPr>
            </w:pPr>
            <w:ins w:id="2555" w:author="Steve Maas" w:date="2014-06-16T11:24:00Z">
              <w:r>
                <w:t>x-coordinate of nodal reaction force</w:t>
              </w:r>
            </w:ins>
          </w:p>
        </w:tc>
      </w:tr>
      <w:tr w:rsidR="00234587" w14:paraId="27141E6B" w14:textId="77777777">
        <w:trPr>
          <w:ins w:id="2556" w:author="Steve Maas" w:date="2014-06-16T11:24:00Z"/>
        </w:trPr>
        <w:tc>
          <w:tcPr>
            <w:tcW w:w="1908" w:type="dxa"/>
            <w:shd w:val="clear" w:color="auto" w:fill="auto"/>
          </w:tcPr>
          <w:p w14:paraId="171DE49C" w14:textId="49DFA7BE" w:rsidR="00234587" w:rsidRDefault="00234587" w:rsidP="006A0BC1">
            <w:pPr>
              <w:pStyle w:val="code"/>
              <w:rPr>
                <w:ins w:id="2557" w:author="Steve Maas" w:date="2014-06-16T11:24:00Z"/>
              </w:rPr>
            </w:pPr>
            <w:ins w:id="2558" w:author="Steve Maas" w:date="2014-06-16T11:24:00Z">
              <w:r>
                <w:t>Ry</w:t>
              </w:r>
            </w:ins>
          </w:p>
        </w:tc>
        <w:tc>
          <w:tcPr>
            <w:tcW w:w="7560" w:type="dxa"/>
            <w:shd w:val="clear" w:color="auto" w:fill="auto"/>
          </w:tcPr>
          <w:p w14:paraId="70D7EFB6" w14:textId="2432F8B2" w:rsidR="00234587" w:rsidRDefault="00234587" w:rsidP="006A0BC1">
            <w:pPr>
              <w:rPr>
                <w:ins w:id="2559" w:author="Steve Maas" w:date="2014-06-16T11:24:00Z"/>
              </w:rPr>
            </w:pPr>
            <w:ins w:id="2560" w:author="Steve Maas" w:date="2014-06-16T11:24:00Z">
              <w:r>
                <w:t>y-coordinate of nodal reaction force</w:t>
              </w:r>
            </w:ins>
          </w:p>
        </w:tc>
      </w:tr>
      <w:tr w:rsidR="00234587" w14:paraId="78A53E0E" w14:textId="77777777">
        <w:trPr>
          <w:ins w:id="2561" w:author="Steve Maas" w:date="2014-06-16T11:24:00Z"/>
        </w:trPr>
        <w:tc>
          <w:tcPr>
            <w:tcW w:w="1908" w:type="dxa"/>
            <w:shd w:val="clear" w:color="auto" w:fill="auto"/>
          </w:tcPr>
          <w:p w14:paraId="17163AEE" w14:textId="764A982B" w:rsidR="00234587" w:rsidRDefault="00234587" w:rsidP="006A0BC1">
            <w:pPr>
              <w:pStyle w:val="code"/>
              <w:rPr>
                <w:ins w:id="2562" w:author="Steve Maas" w:date="2014-06-16T11:24:00Z"/>
              </w:rPr>
            </w:pPr>
            <w:ins w:id="2563" w:author="Steve Maas" w:date="2014-06-16T11:24:00Z">
              <w:r>
                <w:t>Rz</w:t>
              </w:r>
            </w:ins>
          </w:p>
        </w:tc>
        <w:tc>
          <w:tcPr>
            <w:tcW w:w="7560" w:type="dxa"/>
            <w:shd w:val="clear" w:color="auto" w:fill="auto"/>
          </w:tcPr>
          <w:p w14:paraId="4ADF6EAA" w14:textId="26BC97D8" w:rsidR="00234587" w:rsidRDefault="00234587" w:rsidP="006A0BC1">
            <w:pPr>
              <w:rPr>
                <w:ins w:id="2564" w:author="Steve Maas" w:date="2014-06-16T11:24:00Z"/>
              </w:rPr>
            </w:pPr>
            <w:ins w:id="2565" w:author="Steve Maas" w:date="2014-06-16T11:24:00Z">
              <w:r>
                <w:t>z-coordinate of nodal reaction force</w:t>
              </w:r>
            </w:ins>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70129593" w:rsidR="00C04528" w:rsidRPr="00B27FE9" w:rsidRDefault="00234587" w:rsidP="00234587">
            <w:pPr>
              <w:pStyle w:val="code"/>
            </w:pPr>
            <w:ins w:id="2566" w:author="Steve Maas" w:date="2014-06-16T11:25:00Z">
              <w:r>
                <w:t>c</w:t>
              </w:r>
            </w:ins>
            <w:del w:id="2567" w:author="Steve Maas" w:date="2014-06-16T11:25:00Z">
              <w:r w:rsidDel="00234587">
                <w:delText>C</w:delText>
              </w:r>
            </w:del>
            <w:ins w:id="2568" w:author="Steve Maas" w:date="2014-06-16T11:25:00Z">
              <w:r>
                <w:t>[</w:t>
              </w:r>
            </w:ins>
            <w:r w:rsidR="00C849CE" w:rsidRPr="00C849CE">
              <w:rPr>
                <w:i/>
              </w:rPr>
              <w:t>n</w:t>
            </w:r>
            <w:ins w:id="2569" w:author="Steve Maas" w:date="2014-06-16T11:25:00Z">
              <w:r w:rsidRPr="00234587">
                <w:rPr>
                  <w:rPrChange w:id="2570" w:author="Steve Maas" w:date="2014-06-16T11:25:00Z">
                    <w:rPr>
                      <w:i/>
                    </w:rPr>
                  </w:rPrChange>
                </w:rPr>
                <w:t>]</w:t>
              </w:r>
            </w:ins>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ins w:id="2571" w:author="Steve Maas" w:date="2014-06-16T11:25:00Z">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ins>
          </w:p>
        </w:tc>
      </w:tr>
    </w:tbl>
    <w:p w14:paraId="4B049807" w14:textId="77777777" w:rsidR="006A0BC1" w:rsidRDefault="006A0BC1" w:rsidP="006A0BC1"/>
    <w:p w14:paraId="001F821D" w14:textId="52A68849" w:rsidR="00234587" w:rsidRDefault="00234587" w:rsidP="006A0BC1">
      <w:pPr>
        <w:rPr>
          <w:ins w:id="2572" w:author="Steve Maas" w:date="2014-06-16T11:27:00Z"/>
        </w:rPr>
      </w:pPr>
      <w:ins w:id="2573" w:author="Steve Maas" w:date="2014-06-16T11:27:00Z">
        <w:r>
          <w:t xml:space="preserve">For heat transfer problems the following nodal variables are available. </w:t>
        </w:r>
      </w:ins>
    </w:p>
    <w:p w14:paraId="59C74BC2" w14:textId="77777777" w:rsidR="00234587" w:rsidRDefault="00234587" w:rsidP="006A0BC1">
      <w:pPr>
        <w:rPr>
          <w:ins w:id="2574" w:author="Steve Maas" w:date="2014-06-16T11:2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rPr>
          <w:ins w:id="2575" w:author="Steve Maas" w:date="2014-06-16T11:27:00Z"/>
        </w:trPr>
        <w:tc>
          <w:tcPr>
            <w:tcW w:w="1908" w:type="dxa"/>
            <w:shd w:val="clear" w:color="auto" w:fill="auto"/>
          </w:tcPr>
          <w:p w14:paraId="5E66DAE4" w14:textId="77777777" w:rsidR="00234587" w:rsidRPr="000B272C" w:rsidRDefault="00234587" w:rsidP="00234587">
            <w:pPr>
              <w:rPr>
                <w:ins w:id="2576" w:author="Steve Maas" w:date="2014-06-16T11:27:00Z"/>
                <w:b/>
              </w:rPr>
            </w:pPr>
            <w:ins w:id="2577" w:author="Steve Maas" w:date="2014-06-16T11:27:00Z">
              <w:r w:rsidRPr="000B272C">
                <w:rPr>
                  <w:b/>
                </w:rPr>
                <w:t>Node variables</w:t>
              </w:r>
            </w:ins>
          </w:p>
        </w:tc>
        <w:tc>
          <w:tcPr>
            <w:tcW w:w="7668" w:type="dxa"/>
            <w:shd w:val="clear" w:color="auto" w:fill="auto"/>
          </w:tcPr>
          <w:p w14:paraId="2AE84A00" w14:textId="77777777" w:rsidR="00234587" w:rsidRPr="000B272C" w:rsidRDefault="00234587" w:rsidP="00234587">
            <w:pPr>
              <w:rPr>
                <w:ins w:id="2578" w:author="Steve Maas" w:date="2014-06-16T11:27:00Z"/>
                <w:b/>
              </w:rPr>
            </w:pPr>
            <w:ins w:id="2579" w:author="Steve Maas" w:date="2014-06-16T11:27:00Z">
              <w:r w:rsidRPr="000B272C">
                <w:rPr>
                  <w:b/>
                </w:rPr>
                <w:t>Description</w:t>
              </w:r>
            </w:ins>
          </w:p>
        </w:tc>
      </w:tr>
      <w:tr w:rsidR="00234587" w14:paraId="76E0CA80" w14:textId="77777777" w:rsidTr="00234587">
        <w:trPr>
          <w:ins w:id="2580" w:author="Steve Maas" w:date="2014-06-16T11:27:00Z"/>
        </w:trPr>
        <w:tc>
          <w:tcPr>
            <w:tcW w:w="1908" w:type="dxa"/>
            <w:shd w:val="clear" w:color="auto" w:fill="auto"/>
          </w:tcPr>
          <w:p w14:paraId="3A0F6FED" w14:textId="3EAED6BE" w:rsidR="00234587" w:rsidRPr="00B27FE9" w:rsidRDefault="00234587" w:rsidP="00234587">
            <w:pPr>
              <w:pStyle w:val="code"/>
              <w:rPr>
                <w:ins w:id="2581" w:author="Steve Maas" w:date="2014-06-16T11:27:00Z"/>
              </w:rPr>
            </w:pPr>
            <w:ins w:id="2582" w:author="Steve Maas" w:date="2014-06-16T11:27:00Z">
              <w:r>
                <w:lastRenderedPageBreak/>
                <w:t>T</w:t>
              </w:r>
            </w:ins>
          </w:p>
        </w:tc>
        <w:tc>
          <w:tcPr>
            <w:tcW w:w="7668" w:type="dxa"/>
            <w:shd w:val="clear" w:color="auto" w:fill="auto"/>
          </w:tcPr>
          <w:p w14:paraId="7D45B940" w14:textId="665CD7C0" w:rsidR="00234587" w:rsidRPr="00DC355F" w:rsidRDefault="00234587" w:rsidP="00234587">
            <w:pPr>
              <w:rPr>
                <w:ins w:id="2583" w:author="Steve Maas" w:date="2014-06-16T11:27:00Z"/>
              </w:rPr>
            </w:pPr>
            <w:ins w:id="2584" w:author="Steve Maas" w:date="2014-06-16T11:27:00Z">
              <w:r>
                <w:t>Nodal temperature</w:t>
              </w:r>
            </w:ins>
          </w:p>
        </w:tc>
      </w:tr>
    </w:tbl>
    <w:p w14:paraId="3498A10A" w14:textId="77777777" w:rsidR="00234587" w:rsidRDefault="00234587" w:rsidP="006A0BC1">
      <w:pPr>
        <w:rPr>
          <w:ins w:id="2585" w:author="Steve Maas" w:date="2014-06-16T11:27:00Z"/>
        </w:rPr>
      </w:pPr>
    </w:p>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2586" w:name="_Toc290149270"/>
      <w:r>
        <w:t>Element_Data Class</w:t>
      </w:r>
      <w:bookmarkEnd w:id="2586"/>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rPr>
          <w:ins w:id="2587" w:author="Gerard" w:date="2014-07-31T15:31:00Z"/>
        </w:trPr>
        <w:tc>
          <w:tcPr>
            <w:tcW w:w="2268" w:type="dxa"/>
            <w:shd w:val="clear" w:color="auto" w:fill="auto"/>
          </w:tcPr>
          <w:p w14:paraId="0C2C9D78" w14:textId="7725CA1E" w:rsidR="00B61FE0" w:rsidRDefault="00B61FE0" w:rsidP="00C258C3">
            <w:pPr>
              <w:pStyle w:val="code"/>
              <w:rPr>
                <w:ins w:id="2588" w:author="Gerard" w:date="2014-07-31T15:31:00Z"/>
              </w:rPr>
            </w:pPr>
            <w:ins w:id="2589" w:author="Gerard" w:date="2014-07-31T15:31:00Z">
              <w:r>
                <w:t>cxxxx</w:t>
              </w:r>
            </w:ins>
          </w:p>
        </w:tc>
        <w:tc>
          <w:tcPr>
            <w:tcW w:w="7308" w:type="dxa"/>
            <w:shd w:val="clear" w:color="auto" w:fill="auto"/>
          </w:tcPr>
          <w:p w14:paraId="26A1AEB5" w14:textId="101FC230" w:rsidR="00B61FE0" w:rsidRDefault="00B61FE0" w:rsidP="00C258C3">
            <w:pPr>
              <w:rPr>
                <w:ins w:id="2590" w:author="Gerard" w:date="2014-07-31T15:31:00Z"/>
              </w:rPr>
            </w:pPr>
            <w:ins w:id="2591" w:author="Gerard" w:date="2014-07-31T15:35:00Z">
              <w:r>
                <w:t>xxxx</w:t>
              </w:r>
            </w:ins>
            <w:ins w:id="2592" w:author="Gerard" w:date="2014-07-31T15:36:00Z">
              <w:r w:rsidR="001F334A">
                <w:t xml:space="preserve"> component of spatial elasticity tensor (a.k.a. c11)</w:t>
              </w:r>
            </w:ins>
          </w:p>
        </w:tc>
      </w:tr>
      <w:tr w:rsidR="00B61FE0" w14:paraId="3764CEB2" w14:textId="77777777" w:rsidTr="00C258C3">
        <w:trPr>
          <w:ins w:id="2593" w:author="Gerard" w:date="2014-07-31T15:31:00Z"/>
        </w:trPr>
        <w:tc>
          <w:tcPr>
            <w:tcW w:w="2268" w:type="dxa"/>
            <w:shd w:val="clear" w:color="auto" w:fill="auto"/>
          </w:tcPr>
          <w:p w14:paraId="3A21AA45" w14:textId="72056C47" w:rsidR="00B61FE0" w:rsidRDefault="00B61FE0" w:rsidP="00C258C3">
            <w:pPr>
              <w:pStyle w:val="code"/>
              <w:rPr>
                <w:ins w:id="2594" w:author="Gerard" w:date="2014-07-31T15:31:00Z"/>
              </w:rPr>
            </w:pPr>
            <w:ins w:id="2595" w:author="Gerard" w:date="2014-07-31T15:32:00Z">
              <w:r>
                <w:t>cxxyy</w:t>
              </w:r>
            </w:ins>
          </w:p>
        </w:tc>
        <w:tc>
          <w:tcPr>
            <w:tcW w:w="7308" w:type="dxa"/>
            <w:shd w:val="clear" w:color="auto" w:fill="auto"/>
          </w:tcPr>
          <w:p w14:paraId="388DEA5D" w14:textId="60AFE265" w:rsidR="00B61FE0" w:rsidRDefault="00B61FE0" w:rsidP="001F334A">
            <w:pPr>
              <w:rPr>
                <w:ins w:id="2596" w:author="Gerard" w:date="2014-07-31T15:31:00Z"/>
              </w:rPr>
            </w:pPr>
            <w:ins w:id="2597" w:author="Gerard" w:date="2014-07-31T15:35:00Z">
              <w:r>
                <w:t>xxyy</w:t>
              </w:r>
            </w:ins>
            <w:ins w:id="2598" w:author="Gerard" w:date="2014-07-31T15:36:00Z">
              <w:r w:rsidR="001F334A">
                <w:t xml:space="preserve"> component of spatial elasticity tensor (a.k.a. c12)</w:t>
              </w:r>
            </w:ins>
          </w:p>
        </w:tc>
      </w:tr>
      <w:tr w:rsidR="00B61FE0" w14:paraId="06530E0B" w14:textId="77777777" w:rsidTr="00C258C3">
        <w:trPr>
          <w:ins w:id="2599" w:author="Gerard" w:date="2014-07-31T15:31:00Z"/>
        </w:trPr>
        <w:tc>
          <w:tcPr>
            <w:tcW w:w="2268" w:type="dxa"/>
            <w:shd w:val="clear" w:color="auto" w:fill="auto"/>
          </w:tcPr>
          <w:p w14:paraId="315A657F" w14:textId="5517C53F" w:rsidR="00B61FE0" w:rsidRDefault="00B61FE0" w:rsidP="00C258C3">
            <w:pPr>
              <w:pStyle w:val="code"/>
              <w:rPr>
                <w:ins w:id="2600" w:author="Gerard" w:date="2014-07-31T15:31:00Z"/>
              </w:rPr>
            </w:pPr>
            <w:ins w:id="2601" w:author="Gerard" w:date="2014-07-31T15:32:00Z">
              <w:r>
                <w:t>cyyyy</w:t>
              </w:r>
            </w:ins>
          </w:p>
        </w:tc>
        <w:tc>
          <w:tcPr>
            <w:tcW w:w="7308" w:type="dxa"/>
            <w:shd w:val="clear" w:color="auto" w:fill="auto"/>
          </w:tcPr>
          <w:p w14:paraId="73F48303" w14:textId="73705304" w:rsidR="00B61FE0" w:rsidRDefault="00B61FE0" w:rsidP="001F334A">
            <w:pPr>
              <w:rPr>
                <w:ins w:id="2602" w:author="Gerard" w:date="2014-07-31T15:31:00Z"/>
              </w:rPr>
            </w:pPr>
            <w:ins w:id="2603" w:author="Gerard" w:date="2014-07-31T15:35:00Z">
              <w:r>
                <w:t>yyyy</w:t>
              </w:r>
            </w:ins>
            <w:ins w:id="2604" w:author="Gerard" w:date="2014-07-31T15:36:00Z">
              <w:r w:rsidR="001F334A">
                <w:t xml:space="preserve"> component of spatial elasticity tensor (a.k.a. c</w:t>
              </w:r>
            </w:ins>
            <w:ins w:id="2605" w:author="Gerard" w:date="2014-07-31T15:37:00Z">
              <w:r w:rsidR="001F334A">
                <w:t>22</w:t>
              </w:r>
            </w:ins>
            <w:ins w:id="2606" w:author="Gerard" w:date="2014-07-31T15:36:00Z">
              <w:r w:rsidR="001F334A">
                <w:t>)</w:t>
              </w:r>
            </w:ins>
          </w:p>
        </w:tc>
      </w:tr>
      <w:tr w:rsidR="00B61FE0" w14:paraId="68D61B18" w14:textId="77777777" w:rsidTr="00C258C3">
        <w:trPr>
          <w:ins w:id="2607" w:author="Gerard" w:date="2014-07-31T15:31:00Z"/>
        </w:trPr>
        <w:tc>
          <w:tcPr>
            <w:tcW w:w="2268" w:type="dxa"/>
            <w:shd w:val="clear" w:color="auto" w:fill="auto"/>
          </w:tcPr>
          <w:p w14:paraId="3B4E6A87" w14:textId="0BF6D9A2" w:rsidR="00B61FE0" w:rsidRDefault="00B61FE0" w:rsidP="00C258C3">
            <w:pPr>
              <w:pStyle w:val="code"/>
              <w:rPr>
                <w:ins w:id="2608" w:author="Gerard" w:date="2014-07-31T15:31:00Z"/>
              </w:rPr>
            </w:pPr>
            <w:ins w:id="2609" w:author="Gerard" w:date="2014-07-31T15:32:00Z">
              <w:r>
                <w:t>cxxzz</w:t>
              </w:r>
            </w:ins>
          </w:p>
        </w:tc>
        <w:tc>
          <w:tcPr>
            <w:tcW w:w="7308" w:type="dxa"/>
            <w:shd w:val="clear" w:color="auto" w:fill="auto"/>
          </w:tcPr>
          <w:p w14:paraId="4A598F2A" w14:textId="4A873664" w:rsidR="00B61FE0" w:rsidRDefault="00B61FE0" w:rsidP="001F334A">
            <w:pPr>
              <w:rPr>
                <w:ins w:id="2610" w:author="Gerard" w:date="2014-07-31T15:31:00Z"/>
              </w:rPr>
            </w:pPr>
            <w:ins w:id="2611" w:author="Gerard" w:date="2014-07-31T15:35:00Z">
              <w:r>
                <w:t>xxzz</w:t>
              </w:r>
            </w:ins>
            <w:ins w:id="2612" w:author="Gerard" w:date="2014-07-31T15:36:00Z">
              <w:r w:rsidR="001F334A">
                <w:t xml:space="preserve"> component of spatial elasticity tensor (a.k.a. c</w:t>
              </w:r>
            </w:ins>
            <w:ins w:id="2613" w:author="Gerard" w:date="2014-07-31T15:37:00Z">
              <w:r w:rsidR="001F334A">
                <w:t>13</w:t>
              </w:r>
            </w:ins>
            <w:ins w:id="2614" w:author="Gerard" w:date="2014-07-31T15:36:00Z">
              <w:r w:rsidR="001F334A">
                <w:t>)</w:t>
              </w:r>
            </w:ins>
          </w:p>
        </w:tc>
      </w:tr>
      <w:tr w:rsidR="00B61FE0" w14:paraId="31B6C446" w14:textId="77777777" w:rsidTr="00C258C3">
        <w:trPr>
          <w:ins w:id="2615" w:author="Gerard" w:date="2014-07-31T15:31:00Z"/>
        </w:trPr>
        <w:tc>
          <w:tcPr>
            <w:tcW w:w="2268" w:type="dxa"/>
            <w:shd w:val="clear" w:color="auto" w:fill="auto"/>
          </w:tcPr>
          <w:p w14:paraId="78DA4394" w14:textId="1807C3DE" w:rsidR="00B61FE0" w:rsidRDefault="00B61FE0" w:rsidP="00C258C3">
            <w:pPr>
              <w:pStyle w:val="code"/>
              <w:rPr>
                <w:ins w:id="2616" w:author="Gerard" w:date="2014-07-31T15:31:00Z"/>
              </w:rPr>
            </w:pPr>
            <w:ins w:id="2617" w:author="Gerard" w:date="2014-07-31T15:32:00Z">
              <w:r>
                <w:t>cyyzz</w:t>
              </w:r>
            </w:ins>
          </w:p>
        </w:tc>
        <w:tc>
          <w:tcPr>
            <w:tcW w:w="7308" w:type="dxa"/>
            <w:shd w:val="clear" w:color="auto" w:fill="auto"/>
          </w:tcPr>
          <w:p w14:paraId="685F7921" w14:textId="1CE94523" w:rsidR="00B61FE0" w:rsidRDefault="00B61FE0" w:rsidP="001F334A">
            <w:pPr>
              <w:rPr>
                <w:ins w:id="2618" w:author="Gerard" w:date="2014-07-31T15:31:00Z"/>
              </w:rPr>
            </w:pPr>
            <w:ins w:id="2619" w:author="Gerard" w:date="2014-07-31T15:35:00Z">
              <w:r>
                <w:t>yyzz</w:t>
              </w:r>
            </w:ins>
            <w:ins w:id="2620" w:author="Gerard" w:date="2014-07-31T15:36:00Z">
              <w:r w:rsidR="001F334A">
                <w:t xml:space="preserve"> component of spatial elasticity tensor (a.k.a. c</w:t>
              </w:r>
            </w:ins>
            <w:ins w:id="2621" w:author="Gerard" w:date="2014-07-31T15:37:00Z">
              <w:r w:rsidR="001F334A">
                <w:t>23</w:t>
              </w:r>
            </w:ins>
            <w:ins w:id="2622" w:author="Gerard" w:date="2014-07-31T15:36:00Z">
              <w:r w:rsidR="001F334A">
                <w:t>)</w:t>
              </w:r>
            </w:ins>
          </w:p>
        </w:tc>
      </w:tr>
      <w:tr w:rsidR="00B61FE0" w14:paraId="0BD70912" w14:textId="77777777" w:rsidTr="00C258C3">
        <w:trPr>
          <w:ins w:id="2623" w:author="Gerard" w:date="2014-07-31T15:31:00Z"/>
        </w:trPr>
        <w:tc>
          <w:tcPr>
            <w:tcW w:w="2268" w:type="dxa"/>
            <w:shd w:val="clear" w:color="auto" w:fill="auto"/>
          </w:tcPr>
          <w:p w14:paraId="4B9490BD" w14:textId="7CF1CEF9" w:rsidR="00B61FE0" w:rsidRDefault="00B61FE0" w:rsidP="00C258C3">
            <w:pPr>
              <w:pStyle w:val="code"/>
              <w:rPr>
                <w:ins w:id="2624" w:author="Gerard" w:date="2014-07-31T15:31:00Z"/>
              </w:rPr>
            </w:pPr>
            <w:ins w:id="2625" w:author="Gerard" w:date="2014-07-31T15:32:00Z">
              <w:r>
                <w:t>czzzz</w:t>
              </w:r>
            </w:ins>
          </w:p>
        </w:tc>
        <w:tc>
          <w:tcPr>
            <w:tcW w:w="7308" w:type="dxa"/>
            <w:shd w:val="clear" w:color="auto" w:fill="auto"/>
          </w:tcPr>
          <w:p w14:paraId="1D817E4D" w14:textId="07EEB7D0" w:rsidR="00B61FE0" w:rsidRDefault="00B61FE0" w:rsidP="001F334A">
            <w:pPr>
              <w:rPr>
                <w:ins w:id="2626" w:author="Gerard" w:date="2014-07-31T15:31:00Z"/>
              </w:rPr>
            </w:pPr>
            <w:ins w:id="2627" w:author="Gerard" w:date="2014-07-31T15:35:00Z">
              <w:r>
                <w:t>zzzz</w:t>
              </w:r>
            </w:ins>
            <w:ins w:id="2628" w:author="Gerard" w:date="2014-07-31T15:36:00Z">
              <w:r w:rsidR="001F334A">
                <w:t xml:space="preserve"> component of spatial elasticity tensor (a.k.a. c</w:t>
              </w:r>
            </w:ins>
            <w:ins w:id="2629" w:author="Gerard" w:date="2014-07-31T15:37:00Z">
              <w:r w:rsidR="001F334A">
                <w:t>33</w:t>
              </w:r>
            </w:ins>
            <w:ins w:id="2630" w:author="Gerard" w:date="2014-07-31T15:36:00Z">
              <w:r w:rsidR="001F334A">
                <w:t>)</w:t>
              </w:r>
            </w:ins>
          </w:p>
        </w:tc>
      </w:tr>
      <w:tr w:rsidR="00B61FE0" w14:paraId="3F36A40E" w14:textId="77777777" w:rsidTr="00C258C3">
        <w:trPr>
          <w:ins w:id="2631" w:author="Gerard" w:date="2014-07-31T15:31:00Z"/>
        </w:trPr>
        <w:tc>
          <w:tcPr>
            <w:tcW w:w="2268" w:type="dxa"/>
            <w:shd w:val="clear" w:color="auto" w:fill="auto"/>
          </w:tcPr>
          <w:p w14:paraId="5383BAC0" w14:textId="639E108E" w:rsidR="00B61FE0" w:rsidRDefault="00B61FE0" w:rsidP="00C258C3">
            <w:pPr>
              <w:pStyle w:val="code"/>
              <w:rPr>
                <w:ins w:id="2632" w:author="Gerard" w:date="2014-07-31T15:31:00Z"/>
              </w:rPr>
            </w:pPr>
            <w:ins w:id="2633" w:author="Gerard" w:date="2014-07-31T15:32:00Z">
              <w:r>
                <w:t>cxxxy</w:t>
              </w:r>
            </w:ins>
          </w:p>
        </w:tc>
        <w:tc>
          <w:tcPr>
            <w:tcW w:w="7308" w:type="dxa"/>
            <w:shd w:val="clear" w:color="auto" w:fill="auto"/>
          </w:tcPr>
          <w:p w14:paraId="7FA02EF7" w14:textId="7B737362" w:rsidR="00B61FE0" w:rsidRDefault="00B61FE0" w:rsidP="001F334A">
            <w:pPr>
              <w:rPr>
                <w:ins w:id="2634" w:author="Gerard" w:date="2014-07-31T15:31:00Z"/>
              </w:rPr>
            </w:pPr>
            <w:ins w:id="2635" w:author="Gerard" w:date="2014-07-31T15:35:00Z">
              <w:r>
                <w:t>xxxy</w:t>
              </w:r>
            </w:ins>
            <w:ins w:id="2636" w:author="Gerard" w:date="2014-07-31T15:36:00Z">
              <w:r w:rsidR="001F334A">
                <w:t xml:space="preserve"> component of spatial elasticity tensor (a.k.a. c1</w:t>
              </w:r>
            </w:ins>
            <w:ins w:id="2637" w:author="Gerard" w:date="2014-07-31T15:37:00Z">
              <w:r w:rsidR="001F334A">
                <w:t>4</w:t>
              </w:r>
            </w:ins>
            <w:ins w:id="2638" w:author="Gerard" w:date="2014-07-31T15:36:00Z">
              <w:r w:rsidR="001F334A">
                <w:t>)</w:t>
              </w:r>
            </w:ins>
          </w:p>
        </w:tc>
      </w:tr>
      <w:tr w:rsidR="00B61FE0" w14:paraId="72B983F3" w14:textId="77777777" w:rsidTr="00C258C3">
        <w:trPr>
          <w:ins w:id="2639" w:author="Gerard" w:date="2014-07-31T15:31:00Z"/>
        </w:trPr>
        <w:tc>
          <w:tcPr>
            <w:tcW w:w="2268" w:type="dxa"/>
            <w:shd w:val="clear" w:color="auto" w:fill="auto"/>
          </w:tcPr>
          <w:p w14:paraId="2E407D56" w14:textId="41EDF938" w:rsidR="00B61FE0" w:rsidRDefault="00B61FE0" w:rsidP="00C258C3">
            <w:pPr>
              <w:pStyle w:val="code"/>
              <w:rPr>
                <w:ins w:id="2640" w:author="Gerard" w:date="2014-07-31T15:31:00Z"/>
              </w:rPr>
            </w:pPr>
            <w:ins w:id="2641" w:author="Gerard" w:date="2014-07-31T15:32:00Z">
              <w:r>
                <w:t>cyyxy</w:t>
              </w:r>
            </w:ins>
          </w:p>
        </w:tc>
        <w:tc>
          <w:tcPr>
            <w:tcW w:w="7308" w:type="dxa"/>
            <w:shd w:val="clear" w:color="auto" w:fill="auto"/>
          </w:tcPr>
          <w:p w14:paraId="7B151452" w14:textId="0C70A789" w:rsidR="00B61FE0" w:rsidRDefault="00B61FE0" w:rsidP="001F334A">
            <w:pPr>
              <w:rPr>
                <w:ins w:id="2642" w:author="Gerard" w:date="2014-07-31T15:31:00Z"/>
              </w:rPr>
            </w:pPr>
            <w:ins w:id="2643" w:author="Gerard" w:date="2014-07-31T15:35:00Z">
              <w:r>
                <w:t>yyxy</w:t>
              </w:r>
            </w:ins>
            <w:ins w:id="2644" w:author="Gerard" w:date="2014-07-31T15:36:00Z">
              <w:r w:rsidR="001F334A">
                <w:t xml:space="preserve"> component of spatial elasticity tensor (a.k.a. c</w:t>
              </w:r>
            </w:ins>
            <w:ins w:id="2645" w:author="Gerard" w:date="2014-07-31T15:37:00Z">
              <w:r w:rsidR="001F334A">
                <w:t>24</w:t>
              </w:r>
            </w:ins>
            <w:ins w:id="2646" w:author="Gerard" w:date="2014-07-31T15:36:00Z">
              <w:r w:rsidR="001F334A">
                <w:t>)</w:t>
              </w:r>
            </w:ins>
          </w:p>
        </w:tc>
      </w:tr>
      <w:tr w:rsidR="00B61FE0" w14:paraId="2F6CC027" w14:textId="77777777" w:rsidTr="00C258C3">
        <w:trPr>
          <w:ins w:id="2647" w:author="Gerard" w:date="2014-07-31T15:31:00Z"/>
        </w:trPr>
        <w:tc>
          <w:tcPr>
            <w:tcW w:w="2268" w:type="dxa"/>
            <w:shd w:val="clear" w:color="auto" w:fill="auto"/>
          </w:tcPr>
          <w:p w14:paraId="5207EC59" w14:textId="617EA6D1" w:rsidR="00B61FE0" w:rsidRDefault="00B61FE0" w:rsidP="00C258C3">
            <w:pPr>
              <w:pStyle w:val="code"/>
              <w:rPr>
                <w:ins w:id="2648" w:author="Gerard" w:date="2014-07-31T15:31:00Z"/>
              </w:rPr>
            </w:pPr>
            <w:ins w:id="2649" w:author="Gerard" w:date="2014-07-31T15:32:00Z">
              <w:r>
                <w:t>czzxy</w:t>
              </w:r>
            </w:ins>
          </w:p>
        </w:tc>
        <w:tc>
          <w:tcPr>
            <w:tcW w:w="7308" w:type="dxa"/>
            <w:shd w:val="clear" w:color="auto" w:fill="auto"/>
          </w:tcPr>
          <w:p w14:paraId="150301E7" w14:textId="704F3209" w:rsidR="00B61FE0" w:rsidRDefault="00B61FE0" w:rsidP="001F334A">
            <w:pPr>
              <w:rPr>
                <w:ins w:id="2650" w:author="Gerard" w:date="2014-07-31T15:31:00Z"/>
              </w:rPr>
            </w:pPr>
            <w:ins w:id="2651" w:author="Gerard" w:date="2014-07-31T15:35:00Z">
              <w:r>
                <w:t>zzxy</w:t>
              </w:r>
            </w:ins>
            <w:ins w:id="2652" w:author="Gerard" w:date="2014-07-31T15:36:00Z">
              <w:r w:rsidR="001F334A">
                <w:t xml:space="preserve"> component of spatial elasticity tensor (a.k.a. c</w:t>
              </w:r>
            </w:ins>
            <w:ins w:id="2653" w:author="Gerard" w:date="2014-07-31T15:38:00Z">
              <w:r w:rsidR="001F334A">
                <w:t>34</w:t>
              </w:r>
            </w:ins>
            <w:ins w:id="2654" w:author="Gerard" w:date="2014-07-31T15:36:00Z">
              <w:r w:rsidR="001F334A">
                <w:t>)</w:t>
              </w:r>
            </w:ins>
          </w:p>
        </w:tc>
      </w:tr>
      <w:tr w:rsidR="00B61FE0" w14:paraId="3270CBC8" w14:textId="77777777" w:rsidTr="00C258C3">
        <w:trPr>
          <w:ins w:id="2655" w:author="Gerard" w:date="2014-07-31T15:31:00Z"/>
        </w:trPr>
        <w:tc>
          <w:tcPr>
            <w:tcW w:w="2268" w:type="dxa"/>
            <w:shd w:val="clear" w:color="auto" w:fill="auto"/>
          </w:tcPr>
          <w:p w14:paraId="7A146BB6" w14:textId="52D29916" w:rsidR="00B61FE0" w:rsidRDefault="00B61FE0" w:rsidP="00C258C3">
            <w:pPr>
              <w:pStyle w:val="code"/>
              <w:rPr>
                <w:ins w:id="2656" w:author="Gerard" w:date="2014-07-31T15:31:00Z"/>
              </w:rPr>
            </w:pPr>
            <w:ins w:id="2657" w:author="Gerard" w:date="2014-07-31T15:32:00Z">
              <w:r>
                <w:t>cxyxy</w:t>
              </w:r>
            </w:ins>
          </w:p>
        </w:tc>
        <w:tc>
          <w:tcPr>
            <w:tcW w:w="7308" w:type="dxa"/>
            <w:shd w:val="clear" w:color="auto" w:fill="auto"/>
          </w:tcPr>
          <w:p w14:paraId="7C751342" w14:textId="71E40C15" w:rsidR="00B61FE0" w:rsidRDefault="00B61FE0" w:rsidP="001F334A">
            <w:pPr>
              <w:rPr>
                <w:ins w:id="2658" w:author="Gerard" w:date="2014-07-31T15:31:00Z"/>
              </w:rPr>
            </w:pPr>
            <w:ins w:id="2659" w:author="Gerard" w:date="2014-07-31T15:35:00Z">
              <w:r>
                <w:t>xyxy</w:t>
              </w:r>
            </w:ins>
            <w:ins w:id="2660" w:author="Gerard" w:date="2014-07-31T15:36:00Z">
              <w:r w:rsidR="001F334A">
                <w:t xml:space="preserve"> component of spatial elasticity tensor (a.k.a. c</w:t>
              </w:r>
            </w:ins>
            <w:ins w:id="2661" w:author="Gerard" w:date="2014-07-31T15:38:00Z">
              <w:r w:rsidR="001F334A">
                <w:t>44</w:t>
              </w:r>
            </w:ins>
            <w:ins w:id="2662" w:author="Gerard" w:date="2014-07-31T15:36:00Z">
              <w:r w:rsidR="001F334A">
                <w:t>)</w:t>
              </w:r>
            </w:ins>
          </w:p>
        </w:tc>
      </w:tr>
      <w:tr w:rsidR="00B61FE0" w14:paraId="18B00F04" w14:textId="77777777" w:rsidTr="00C258C3">
        <w:trPr>
          <w:ins w:id="2663" w:author="Gerard" w:date="2014-07-31T15:31:00Z"/>
        </w:trPr>
        <w:tc>
          <w:tcPr>
            <w:tcW w:w="2268" w:type="dxa"/>
            <w:shd w:val="clear" w:color="auto" w:fill="auto"/>
          </w:tcPr>
          <w:p w14:paraId="2C46746D" w14:textId="7447AFD0" w:rsidR="00B61FE0" w:rsidRDefault="00B61FE0" w:rsidP="00C258C3">
            <w:pPr>
              <w:pStyle w:val="code"/>
              <w:rPr>
                <w:ins w:id="2664" w:author="Gerard" w:date="2014-07-31T15:31:00Z"/>
              </w:rPr>
            </w:pPr>
            <w:ins w:id="2665" w:author="Gerard" w:date="2014-07-31T15:32:00Z">
              <w:r>
                <w:t>cxxyz</w:t>
              </w:r>
            </w:ins>
          </w:p>
        </w:tc>
        <w:tc>
          <w:tcPr>
            <w:tcW w:w="7308" w:type="dxa"/>
            <w:shd w:val="clear" w:color="auto" w:fill="auto"/>
          </w:tcPr>
          <w:p w14:paraId="25ED38FD" w14:textId="1124400F" w:rsidR="00B61FE0" w:rsidRDefault="00B61FE0" w:rsidP="001F334A">
            <w:pPr>
              <w:rPr>
                <w:ins w:id="2666" w:author="Gerard" w:date="2014-07-31T15:31:00Z"/>
              </w:rPr>
            </w:pPr>
            <w:ins w:id="2667" w:author="Gerard" w:date="2014-07-31T15:35:00Z">
              <w:r>
                <w:t>xxyz</w:t>
              </w:r>
            </w:ins>
            <w:ins w:id="2668" w:author="Gerard" w:date="2014-07-31T15:36:00Z">
              <w:r w:rsidR="001F334A">
                <w:t xml:space="preserve"> component of spatial elasticity tensor (a.k.a. c1</w:t>
              </w:r>
            </w:ins>
            <w:ins w:id="2669" w:author="Gerard" w:date="2014-07-31T15:38:00Z">
              <w:r w:rsidR="001F334A">
                <w:t>5</w:t>
              </w:r>
            </w:ins>
            <w:ins w:id="2670" w:author="Gerard" w:date="2014-07-31T15:36:00Z">
              <w:r w:rsidR="001F334A">
                <w:t>)</w:t>
              </w:r>
            </w:ins>
          </w:p>
        </w:tc>
      </w:tr>
      <w:tr w:rsidR="00B61FE0" w14:paraId="1563F767" w14:textId="77777777" w:rsidTr="00C258C3">
        <w:trPr>
          <w:ins w:id="2671" w:author="Gerard" w:date="2014-07-31T15:31:00Z"/>
        </w:trPr>
        <w:tc>
          <w:tcPr>
            <w:tcW w:w="2268" w:type="dxa"/>
            <w:shd w:val="clear" w:color="auto" w:fill="auto"/>
          </w:tcPr>
          <w:p w14:paraId="15DE83E2" w14:textId="7D30C20F" w:rsidR="00B61FE0" w:rsidRDefault="00B61FE0" w:rsidP="00C258C3">
            <w:pPr>
              <w:pStyle w:val="code"/>
              <w:rPr>
                <w:ins w:id="2672" w:author="Gerard" w:date="2014-07-31T15:31:00Z"/>
              </w:rPr>
            </w:pPr>
            <w:ins w:id="2673" w:author="Gerard" w:date="2014-07-31T15:32:00Z">
              <w:r>
                <w:t>cyyyz</w:t>
              </w:r>
            </w:ins>
          </w:p>
        </w:tc>
        <w:tc>
          <w:tcPr>
            <w:tcW w:w="7308" w:type="dxa"/>
            <w:shd w:val="clear" w:color="auto" w:fill="auto"/>
          </w:tcPr>
          <w:p w14:paraId="147631DF" w14:textId="596D9809" w:rsidR="00B61FE0" w:rsidRDefault="00B61FE0" w:rsidP="001F334A">
            <w:pPr>
              <w:rPr>
                <w:ins w:id="2674" w:author="Gerard" w:date="2014-07-31T15:31:00Z"/>
              </w:rPr>
            </w:pPr>
            <w:ins w:id="2675" w:author="Gerard" w:date="2014-07-31T15:35:00Z">
              <w:r>
                <w:t>yyyz</w:t>
              </w:r>
            </w:ins>
            <w:ins w:id="2676" w:author="Gerard" w:date="2014-07-31T15:36:00Z">
              <w:r w:rsidR="001F334A">
                <w:t xml:space="preserve"> component of spatial elasticity tensor (a.k.a. c</w:t>
              </w:r>
            </w:ins>
            <w:ins w:id="2677" w:author="Gerard" w:date="2014-07-31T15:38:00Z">
              <w:r w:rsidR="001F334A">
                <w:t>25</w:t>
              </w:r>
            </w:ins>
            <w:ins w:id="2678" w:author="Gerard" w:date="2014-07-31T15:36:00Z">
              <w:r w:rsidR="001F334A">
                <w:t>)</w:t>
              </w:r>
            </w:ins>
          </w:p>
        </w:tc>
      </w:tr>
      <w:tr w:rsidR="00B61FE0" w14:paraId="51874D48" w14:textId="77777777" w:rsidTr="00C258C3">
        <w:trPr>
          <w:ins w:id="2679" w:author="Gerard" w:date="2014-07-31T15:31:00Z"/>
        </w:trPr>
        <w:tc>
          <w:tcPr>
            <w:tcW w:w="2268" w:type="dxa"/>
            <w:shd w:val="clear" w:color="auto" w:fill="auto"/>
          </w:tcPr>
          <w:p w14:paraId="3716F785" w14:textId="5291B142" w:rsidR="00B61FE0" w:rsidRDefault="00B61FE0" w:rsidP="00C258C3">
            <w:pPr>
              <w:pStyle w:val="code"/>
              <w:rPr>
                <w:ins w:id="2680" w:author="Gerard" w:date="2014-07-31T15:31:00Z"/>
              </w:rPr>
            </w:pPr>
            <w:ins w:id="2681" w:author="Gerard" w:date="2014-07-31T15:33:00Z">
              <w:r>
                <w:t>czzyz</w:t>
              </w:r>
            </w:ins>
          </w:p>
        </w:tc>
        <w:tc>
          <w:tcPr>
            <w:tcW w:w="7308" w:type="dxa"/>
            <w:shd w:val="clear" w:color="auto" w:fill="auto"/>
          </w:tcPr>
          <w:p w14:paraId="07227FA3" w14:textId="1770F069" w:rsidR="00B61FE0" w:rsidRDefault="00B61FE0" w:rsidP="001F334A">
            <w:pPr>
              <w:rPr>
                <w:ins w:id="2682" w:author="Gerard" w:date="2014-07-31T15:31:00Z"/>
              </w:rPr>
            </w:pPr>
            <w:ins w:id="2683" w:author="Gerard" w:date="2014-07-31T15:35:00Z">
              <w:r>
                <w:t>zzyz</w:t>
              </w:r>
            </w:ins>
            <w:ins w:id="2684" w:author="Gerard" w:date="2014-07-31T15:36:00Z">
              <w:r w:rsidR="001F334A">
                <w:t xml:space="preserve"> component of spatial elasticity tensor (a.k.a. c</w:t>
              </w:r>
            </w:ins>
            <w:ins w:id="2685" w:author="Gerard" w:date="2014-07-31T15:38:00Z">
              <w:r w:rsidR="001F334A">
                <w:t>35</w:t>
              </w:r>
            </w:ins>
            <w:ins w:id="2686" w:author="Gerard" w:date="2014-07-31T15:36:00Z">
              <w:r w:rsidR="001F334A">
                <w:t>)</w:t>
              </w:r>
            </w:ins>
          </w:p>
        </w:tc>
      </w:tr>
      <w:tr w:rsidR="00B61FE0" w14:paraId="57BEF003" w14:textId="77777777" w:rsidTr="00C258C3">
        <w:trPr>
          <w:ins w:id="2687" w:author="Gerard" w:date="2014-07-31T15:31:00Z"/>
        </w:trPr>
        <w:tc>
          <w:tcPr>
            <w:tcW w:w="2268" w:type="dxa"/>
            <w:shd w:val="clear" w:color="auto" w:fill="auto"/>
          </w:tcPr>
          <w:p w14:paraId="4EAC9E6B" w14:textId="3A4A1BE6" w:rsidR="00B61FE0" w:rsidRDefault="00B61FE0" w:rsidP="00C258C3">
            <w:pPr>
              <w:pStyle w:val="code"/>
              <w:rPr>
                <w:ins w:id="2688" w:author="Gerard" w:date="2014-07-31T15:31:00Z"/>
              </w:rPr>
            </w:pPr>
            <w:ins w:id="2689" w:author="Gerard" w:date="2014-07-31T15:33:00Z">
              <w:r>
                <w:t>cxyyz</w:t>
              </w:r>
            </w:ins>
          </w:p>
        </w:tc>
        <w:tc>
          <w:tcPr>
            <w:tcW w:w="7308" w:type="dxa"/>
            <w:shd w:val="clear" w:color="auto" w:fill="auto"/>
          </w:tcPr>
          <w:p w14:paraId="4F4651DA" w14:textId="0659623B" w:rsidR="00B61FE0" w:rsidRDefault="00B61FE0" w:rsidP="001F334A">
            <w:pPr>
              <w:rPr>
                <w:ins w:id="2690" w:author="Gerard" w:date="2014-07-31T15:31:00Z"/>
              </w:rPr>
            </w:pPr>
            <w:ins w:id="2691" w:author="Gerard" w:date="2014-07-31T15:35:00Z">
              <w:r>
                <w:t>xyyz</w:t>
              </w:r>
            </w:ins>
            <w:ins w:id="2692" w:author="Gerard" w:date="2014-07-31T15:36:00Z">
              <w:r w:rsidR="001F334A">
                <w:t xml:space="preserve"> component of spatial elasticity tensor (a.k.a. c</w:t>
              </w:r>
            </w:ins>
            <w:ins w:id="2693" w:author="Gerard" w:date="2014-07-31T15:38:00Z">
              <w:r w:rsidR="001F334A">
                <w:t>45</w:t>
              </w:r>
            </w:ins>
            <w:ins w:id="2694" w:author="Gerard" w:date="2014-07-31T15:36:00Z">
              <w:r w:rsidR="001F334A">
                <w:t>)</w:t>
              </w:r>
            </w:ins>
          </w:p>
        </w:tc>
      </w:tr>
      <w:tr w:rsidR="00B61FE0" w14:paraId="4A5D884D" w14:textId="77777777" w:rsidTr="00C258C3">
        <w:trPr>
          <w:ins w:id="2695" w:author="Gerard" w:date="2014-07-31T15:31:00Z"/>
        </w:trPr>
        <w:tc>
          <w:tcPr>
            <w:tcW w:w="2268" w:type="dxa"/>
            <w:shd w:val="clear" w:color="auto" w:fill="auto"/>
          </w:tcPr>
          <w:p w14:paraId="530A786F" w14:textId="481D281C" w:rsidR="00B61FE0" w:rsidRDefault="00B61FE0" w:rsidP="00C258C3">
            <w:pPr>
              <w:pStyle w:val="code"/>
              <w:rPr>
                <w:ins w:id="2696" w:author="Gerard" w:date="2014-07-31T15:31:00Z"/>
              </w:rPr>
            </w:pPr>
            <w:ins w:id="2697" w:author="Gerard" w:date="2014-07-31T15:33:00Z">
              <w:r>
                <w:t>cyzyz</w:t>
              </w:r>
            </w:ins>
          </w:p>
        </w:tc>
        <w:tc>
          <w:tcPr>
            <w:tcW w:w="7308" w:type="dxa"/>
            <w:shd w:val="clear" w:color="auto" w:fill="auto"/>
          </w:tcPr>
          <w:p w14:paraId="53BB0FE4" w14:textId="3B0F9B70" w:rsidR="00B61FE0" w:rsidRDefault="00B61FE0" w:rsidP="001F334A">
            <w:pPr>
              <w:rPr>
                <w:ins w:id="2698" w:author="Gerard" w:date="2014-07-31T15:31:00Z"/>
              </w:rPr>
            </w:pPr>
            <w:ins w:id="2699" w:author="Gerard" w:date="2014-07-31T15:35:00Z">
              <w:r>
                <w:t>yzyz</w:t>
              </w:r>
            </w:ins>
            <w:ins w:id="2700" w:author="Gerard" w:date="2014-07-31T15:36:00Z">
              <w:r w:rsidR="001F334A">
                <w:t xml:space="preserve"> component of spatial elasticity tensor (a.k.a. c</w:t>
              </w:r>
            </w:ins>
            <w:ins w:id="2701" w:author="Gerard" w:date="2014-07-31T15:38:00Z">
              <w:r w:rsidR="001F334A">
                <w:t>55</w:t>
              </w:r>
            </w:ins>
            <w:ins w:id="2702" w:author="Gerard" w:date="2014-07-31T15:36:00Z">
              <w:r w:rsidR="001F334A">
                <w:t>)</w:t>
              </w:r>
            </w:ins>
          </w:p>
        </w:tc>
      </w:tr>
      <w:tr w:rsidR="00B61FE0" w14:paraId="519CB6F4" w14:textId="77777777" w:rsidTr="00C258C3">
        <w:trPr>
          <w:ins w:id="2703" w:author="Gerard" w:date="2014-07-31T15:31:00Z"/>
        </w:trPr>
        <w:tc>
          <w:tcPr>
            <w:tcW w:w="2268" w:type="dxa"/>
            <w:shd w:val="clear" w:color="auto" w:fill="auto"/>
          </w:tcPr>
          <w:p w14:paraId="0142D016" w14:textId="2198A70B" w:rsidR="00B61FE0" w:rsidRDefault="00B61FE0" w:rsidP="00C258C3">
            <w:pPr>
              <w:pStyle w:val="code"/>
              <w:rPr>
                <w:ins w:id="2704" w:author="Gerard" w:date="2014-07-31T15:31:00Z"/>
              </w:rPr>
            </w:pPr>
            <w:ins w:id="2705" w:author="Gerard" w:date="2014-07-31T15:33:00Z">
              <w:r>
                <w:t>cxxxz</w:t>
              </w:r>
            </w:ins>
          </w:p>
        </w:tc>
        <w:tc>
          <w:tcPr>
            <w:tcW w:w="7308" w:type="dxa"/>
            <w:shd w:val="clear" w:color="auto" w:fill="auto"/>
          </w:tcPr>
          <w:p w14:paraId="7B3594DC" w14:textId="65EE0AB6" w:rsidR="00B61FE0" w:rsidRDefault="00B61FE0" w:rsidP="001F334A">
            <w:pPr>
              <w:rPr>
                <w:ins w:id="2706" w:author="Gerard" w:date="2014-07-31T15:31:00Z"/>
              </w:rPr>
            </w:pPr>
            <w:ins w:id="2707" w:author="Gerard" w:date="2014-07-31T15:35:00Z">
              <w:r>
                <w:t>xxxz</w:t>
              </w:r>
            </w:ins>
            <w:ins w:id="2708" w:author="Gerard" w:date="2014-07-31T15:36:00Z">
              <w:r w:rsidR="001F334A">
                <w:t xml:space="preserve"> component of spatial elasticity tensor (a.k.a. c1</w:t>
              </w:r>
            </w:ins>
            <w:ins w:id="2709" w:author="Gerard" w:date="2014-07-31T15:38:00Z">
              <w:r w:rsidR="001F334A">
                <w:t>6</w:t>
              </w:r>
            </w:ins>
            <w:ins w:id="2710" w:author="Gerard" w:date="2014-07-31T15:36:00Z">
              <w:r w:rsidR="001F334A">
                <w:t>)</w:t>
              </w:r>
            </w:ins>
          </w:p>
        </w:tc>
      </w:tr>
      <w:tr w:rsidR="00B61FE0" w14:paraId="625FFD65" w14:textId="77777777" w:rsidTr="00C258C3">
        <w:trPr>
          <w:ins w:id="2711" w:author="Gerard" w:date="2014-07-31T15:31:00Z"/>
        </w:trPr>
        <w:tc>
          <w:tcPr>
            <w:tcW w:w="2268" w:type="dxa"/>
            <w:shd w:val="clear" w:color="auto" w:fill="auto"/>
          </w:tcPr>
          <w:p w14:paraId="04239DC3" w14:textId="784D27E9" w:rsidR="00B61FE0" w:rsidRDefault="00B61FE0" w:rsidP="00C258C3">
            <w:pPr>
              <w:pStyle w:val="code"/>
              <w:rPr>
                <w:ins w:id="2712" w:author="Gerard" w:date="2014-07-31T15:31:00Z"/>
              </w:rPr>
            </w:pPr>
            <w:ins w:id="2713" w:author="Gerard" w:date="2014-07-31T15:33:00Z">
              <w:r>
                <w:t>cyyxz</w:t>
              </w:r>
            </w:ins>
          </w:p>
        </w:tc>
        <w:tc>
          <w:tcPr>
            <w:tcW w:w="7308" w:type="dxa"/>
            <w:shd w:val="clear" w:color="auto" w:fill="auto"/>
          </w:tcPr>
          <w:p w14:paraId="656803A0" w14:textId="6A7265B7" w:rsidR="00B61FE0" w:rsidRDefault="00B61FE0" w:rsidP="001F334A">
            <w:pPr>
              <w:rPr>
                <w:ins w:id="2714" w:author="Gerard" w:date="2014-07-31T15:31:00Z"/>
              </w:rPr>
            </w:pPr>
            <w:ins w:id="2715" w:author="Gerard" w:date="2014-07-31T15:35:00Z">
              <w:r>
                <w:t>yyxz</w:t>
              </w:r>
            </w:ins>
            <w:ins w:id="2716" w:author="Gerard" w:date="2014-07-31T15:36:00Z">
              <w:r w:rsidR="001F334A">
                <w:t xml:space="preserve"> component of spatial elasticity tensor (a.k.a. c</w:t>
              </w:r>
            </w:ins>
            <w:ins w:id="2717" w:author="Gerard" w:date="2014-07-31T15:38:00Z">
              <w:r w:rsidR="001F334A">
                <w:t>26</w:t>
              </w:r>
            </w:ins>
            <w:ins w:id="2718" w:author="Gerard" w:date="2014-07-31T15:36:00Z">
              <w:r w:rsidR="001F334A">
                <w:t>)</w:t>
              </w:r>
            </w:ins>
          </w:p>
        </w:tc>
      </w:tr>
      <w:tr w:rsidR="00B61FE0" w14:paraId="1A87DC4F" w14:textId="77777777" w:rsidTr="00C258C3">
        <w:trPr>
          <w:ins w:id="2719" w:author="Gerard" w:date="2014-07-31T15:31:00Z"/>
        </w:trPr>
        <w:tc>
          <w:tcPr>
            <w:tcW w:w="2268" w:type="dxa"/>
            <w:shd w:val="clear" w:color="auto" w:fill="auto"/>
          </w:tcPr>
          <w:p w14:paraId="1788F797" w14:textId="43010A75" w:rsidR="00B61FE0" w:rsidRDefault="00B61FE0" w:rsidP="00C258C3">
            <w:pPr>
              <w:pStyle w:val="code"/>
              <w:rPr>
                <w:ins w:id="2720" w:author="Gerard" w:date="2014-07-31T15:31:00Z"/>
              </w:rPr>
            </w:pPr>
            <w:ins w:id="2721" w:author="Gerard" w:date="2014-07-31T15:33:00Z">
              <w:r>
                <w:t>czzxz</w:t>
              </w:r>
            </w:ins>
          </w:p>
        </w:tc>
        <w:tc>
          <w:tcPr>
            <w:tcW w:w="7308" w:type="dxa"/>
            <w:shd w:val="clear" w:color="auto" w:fill="auto"/>
          </w:tcPr>
          <w:p w14:paraId="7C8F24E8" w14:textId="50B9018F" w:rsidR="00B61FE0" w:rsidRDefault="00B61FE0" w:rsidP="001F334A">
            <w:pPr>
              <w:rPr>
                <w:ins w:id="2722" w:author="Gerard" w:date="2014-07-31T15:31:00Z"/>
              </w:rPr>
            </w:pPr>
            <w:ins w:id="2723" w:author="Gerard" w:date="2014-07-31T15:35:00Z">
              <w:r>
                <w:t>zzxz</w:t>
              </w:r>
            </w:ins>
            <w:ins w:id="2724" w:author="Gerard" w:date="2014-07-31T15:36:00Z">
              <w:r w:rsidR="001F334A">
                <w:t xml:space="preserve"> component of spatial elasticity tensor (a.k.a. c</w:t>
              </w:r>
            </w:ins>
            <w:ins w:id="2725" w:author="Gerard" w:date="2014-07-31T15:38:00Z">
              <w:r w:rsidR="001F334A">
                <w:t>36</w:t>
              </w:r>
            </w:ins>
            <w:ins w:id="2726" w:author="Gerard" w:date="2014-07-31T15:36:00Z">
              <w:r w:rsidR="001F334A">
                <w:t>)</w:t>
              </w:r>
            </w:ins>
          </w:p>
        </w:tc>
      </w:tr>
      <w:tr w:rsidR="00B61FE0" w14:paraId="3EEA2425" w14:textId="77777777" w:rsidTr="00C258C3">
        <w:trPr>
          <w:ins w:id="2727" w:author="Gerard" w:date="2014-07-31T15:31:00Z"/>
        </w:trPr>
        <w:tc>
          <w:tcPr>
            <w:tcW w:w="2268" w:type="dxa"/>
            <w:shd w:val="clear" w:color="auto" w:fill="auto"/>
          </w:tcPr>
          <w:p w14:paraId="691B7845" w14:textId="19FB0B3D" w:rsidR="00B61FE0" w:rsidRDefault="00B61FE0" w:rsidP="00C258C3">
            <w:pPr>
              <w:pStyle w:val="code"/>
              <w:rPr>
                <w:ins w:id="2728" w:author="Gerard" w:date="2014-07-31T15:31:00Z"/>
              </w:rPr>
            </w:pPr>
            <w:ins w:id="2729" w:author="Gerard" w:date="2014-07-31T15:33:00Z">
              <w:r>
                <w:t>cxyxz</w:t>
              </w:r>
            </w:ins>
          </w:p>
        </w:tc>
        <w:tc>
          <w:tcPr>
            <w:tcW w:w="7308" w:type="dxa"/>
            <w:shd w:val="clear" w:color="auto" w:fill="auto"/>
          </w:tcPr>
          <w:p w14:paraId="5DE1EA66" w14:textId="454412BE" w:rsidR="00B61FE0" w:rsidRDefault="00B61FE0" w:rsidP="001F334A">
            <w:pPr>
              <w:rPr>
                <w:ins w:id="2730" w:author="Gerard" w:date="2014-07-31T15:31:00Z"/>
              </w:rPr>
            </w:pPr>
            <w:ins w:id="2731" w:author="Gerard" w:date="2014-07-31T15:35:00Z">
              <w:r>
                <w:t>xyxz</w:t>
              </w:r>
            </w:ins>
            <w:ins w:id="2732" w:author="Gerard" w:date="2014-07-31T15:36:00Z">
              <w:r w:rsidR="001F334A">
                <w:t xml:space="preserve"> component of spatial elasticity tensor (a.k.a. c</w:t>
              </w:r>
            </w:ins>
            <w:ins w:id="2733" w:author="Gerard" w:date="2014-07-31T15:38:00Z">
              <w:r w:rsidR="001F334A">
                <w:t>46</w:t>
              </w:r>
            </w:ins>
            <w:ins w:id="2734" w:author="Gerard" w:date="2014-07-31T15:36:00Z">
              <w:r w:rsidR="001F334A">
                <w:t>)</w:t>
              </w:r>
            </w:ins>
          </w:p>
        </w:tc>
      </w:tr>
      <w:tr w:rsidR="00B61FE0" w14:paraId="0156BA0D" w14:textId="77777777" w:rsidTr="00C258C3">
        <w:trPr>
          <w:ins w:id="2735" w:author="Gerard" w:date="2014-07-31T15:31:00Z"/>
        </w:trPr>
        <w:tc>
          <w:tcPr>
            <w:tcW w:w="2268" w:type="dxa"/>
            <w:shd w:val="clear" w:color="auto" w:fill="auto"/>
          </w:tcPr>
          <w:p w14:paraId="37797828" w14:textId="4EEAE9BE" w:rsidR="00B61FE0" w:rsidRDefault="00B61FE0" w:rsidP="00C258C3">
            <w:pPr>
              <w:pStyle w:val="code"/>
              <w:rPr>
                <w:ins w:id="2736" w:author="Gerard" w:date="2014-07-31T15:31:00Z"/>
              </w:rPr>
            </w:pPr>
            <w:ins w:id="2737" w:author="Gerard" w:date="2014-07-31T15:34:00Z">
              <w:r>
                <w:t>cyzyz</w:t>
              </w:r>
            </w:ins>
          </w:p>
        </w:tc>
        <w:tc>
          <w:tcPr>
            <w:tcW w:w="7308" w:type="dxa"/>
            <w:shd w:val="clear" w:color="auto" w:fill="auto"/>
          </w:tcPr>
          <w:p w14:paraId="4A0372C5" w14:textId="2BE829AB" w:rsidR="00B61FE0" w:rsidRDefault="00B61FE0" w:rsidP="001F334A">
            <w:pPr>
              <w:rPr>
                <w:ins w:id="2738" w:author="Gerard" w:date="2014-07-31T15:31:00Z"/>
              </w:rPr>
            </w:pPr>
            <w:ins w:id="2739" w:author="Gerard" w:date="2014-07-31T15:35:00Z">
              <w:r>
                <w:t>yzyz</w:t>
              </w:r>
            </w:ins>
            <w:ins w:id="2740" w:author="Gerard" w:date="2014-07-31T15:36:00Z">
              <w:r w:rsidR="001F334A">
                <w:t xml:space="preserve"> component of spatial elasticity tensor (a.k.a. c</w:t>
              </w:r>
            </w:ins>
            <w:ins w:id="2741" w:author="Gerard" w:date="2014-07-31T15:38:00Z">
              <w:r w:rsidR="001F334A">
                <w:t>56</w:t>
              </w:r>
            </w:ins>
            <w:ins w:id="2742" w:author="Gerard" w:date="2014-07-31T15:36:00Z">
              <w:r w:rsidR="001F334A">
                <w:t>)</w:t>
              </w:r>
            </w:ins>
          </w:p>
        </w:tc>
      </w:tr>
      <w:tr w:rsidR="00B61FE0" w14:paraId="66D43C9A" w14:textId="77777777" w:rsidTr="00C258C3">
        <w:trPr>
          <w:ins w:id="2743" w:author="Gerard" w:date="2014-07-31T15:31:00Z"/>
        </w:trPr>
        <w:tc>
          <w:tcPr>
            <w:tcW w:w="2268" w:type="dxa"/>
            <w:shd w:val="clear" w:color="auto" w:fill="auto"/>
          </w:tcPr>
          <w:p w14:paraId="772C26F6" w14:textId="2515FBE9" w:rsidR="00B61FE0" w:rsidRDefault="00B61FE0" w:rsidP="00C258C3">
            <w:pPr>
              <w:pStyle w:val="code"/>
              <w:rPr>
                <w:ins w:id="2744" w:author="Gerard" w:date="2014-07-31T15:31:00Z"/>
              </w:rPr>
            </w:pPr>
            <w:ins w:id="2745" w:author="Gerard" w:date="2014-07-31T15:34:00Z">
              <w:r>
                <w:t>cxzxz</w:t>
              </w:r>
            </w:ins>
          </w:p>
        </w:tc>
        <w:tc>
          <w:tcPr>
            <w:tcW w:w="7308" w:type="dxa"/>
            <w:shd w:val="clear" w:color="auto" w:fill="auto"/>
          </w:tcPr>
          <w:p w14:paraId="73DFABF1" w14:textId="2116FE6D" w:rsidR="00B61FE0" w:rsidRDefault="00B61FE0" w:rsidP="001F334A">
            <w:pPr>
              <w:rPr>
                <w:ins w:id="2746" w:author="Gerard" w:date="2014-07-31T15:31:00Z"/>
              </w:rPr>
            </w:pPr>
            <w:ins w:id="2747" w:author="Gerard" w:date="2014-07-31T15:35:00Z">
              <w:r>
                <w:t>xzxz</w:t>
              </w:r>
            </w:ins>
            <w:ins w:id="2748" w:author="Gerard" w:date="2014-07-31T15:36:00Z">
              <w:r w:rsidR="001F334A">
                <w:t xml:space="preserve"> component of spatial elasticity tensor (a.k.a. c</w:t>
              </w:r>
            </w:ins>
            <w:ins w:id="2749" w:author="Gerard" w:date="2014-07-31T15:38:00Z">
              <w:r w:rsidR="001F334A">
                <w:t>66</w:t>
              </w:r>
            </w:ins>
            <w:ins w:id="2750" w:author="Gerard" w:date="2014-07-31T15:36:00Z">
              <w:r w:rsidR="001F334A">
                <w:t>)</w:t>
              </w:r>
            </w:ins>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lastRenderedPageBreak/>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2751" w:name="_Toc311799485"/>
      <w:bookmarkStart w:id="2752" w:name="_Toc315443356"/>
      <w:bookmarkStart w:id="2753" w:name="_Toc315942874"/>
      <w:bookmarkStart w:id="2754" w:name="_Toc315943138"/>
      <w:bookmarkStart w:id="2755" w:name="_Toc315943402"/>
      <w:bookmarkStart w:id="2756" w:name="_Toc311799487"/>
      <w:bookmarkStart w:id="2757" w:name="_Toc315443358"/>
      <w:bookmarkStart w:id="2758" w:name="_Toc315942876"/>
      <w:bookmarkStart w:id="2759" w:name="_Toc315943140"/>
      <w:bookmarkStart w:id="2760" w:name="_Toc315943404"/>
      <w:bookmarkStart w:id="2761" w:name="_Toc290149271"/>
      <w:bookmarkEnd w:id="2751"/>
      <w:bookmarkEnd w:id="2752"/>
      <w:bookmarkEnd w:id="2753"/>
      <w:bookmarkEnd w:id="2754"/>
      <w:bookmarkEnd w:id="2755"/>
      <w:bookmarkEnd w:id="2756"/>
      <w:bookmarkEnd w:id="2757"/>
      <w:bookmarkEnd w:id="2758"/>
      <w:bookmarkEnd w:id="2759"/>
      <w:bookmarkEnd w:id="2760"/>
      <w:r>
        <w:t>Rigid_Body_Data Class</w:t>
      </w:r>
      <w:bookmarkEnd w:id="2761"/>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6A0BC1">
            <w:pPr>
              <w:rPr>
                <w:b/>
              </w:rPr>
            </w:pPr>
            <w:r w:rsidRPr="000B272C">
              <w:rPr>
                <w:b/>
              </w:rPr>
              <w:t>x</w:t>
            </w:r>
          </w:p>
        </w:tc>
        <w:tc>
          <w:tcPr>
            <w:tcW w:w="6948" w:type="dxa"/>
            <w:shd w:val="clear" w:color="auto" w:fill="auto"/>
          </w:tcPr>
          <w:p w14:paraId="4F231B21" w14:textId="77777777" w:rsidR="006A0BC1" w:rsidRDefault="006A0BC1" w:rsidP="006A0BC1">
            <w:r>
              <w:t>x-coordinate of center of mass</w:t>
            </w:r>
          </w:p>
        </w:tc>
      </w:tr>
      <w:tr w:rsidR="006A0BC1" w14:paraId="245C93E5" w14:textId="77777777">
        <w:tc>
          <w:tcPr>
            <w:tcW w:w="2628" w:type="dxa"/>
            <w:shd w:val="clear" w:color="auto" w:fill="auto"/>
          </w:tcPr>
          <w:p w14:paraId="495400FE" w14:textId="77777777" w:rsidR="006A0BC1" w:rsidRPr="000B272C" w:rsidRDefault="006A0BC1" w:rsidP="006A0BC1">
            <w:pPr>
              <w:rPr>
                <w:b/>
              </w:rPr>
            </w:pPr>
            <w:r w:rsidRPr="000B272C">
              <w:rPr>
                <w:b/>
              </w:rPr>
              <w:t>y</w:t>
            </w:r>
          </w:p>
        </w:tc>
        <w:tc>
          <w:tcPr>
            <w:tcW w:w="6948" w:type="dxa"/>
            <w:shd w:val="clear" w:color="auto" w:fill="auto"/>
          </w:tcPr>
          <w:p w14:paraId="36B6F833" w14:textId="77777777" w:rsidR="006A0BC1" w:rsidRDefault="006A0BC1" w:rsidP="006A0BC1">
            <w:r>
              <w:t>y-coordinate of center of mass</w:t>
            </w:r>
          </w:p>
        </w:tc>
      </w:tr>
      <w:tr w:rsidR="006A0BC1" w14:paraId="4C1944BF" w14:textId="77777777">
        <w:tc>
          <w:tcPr>
            <w:tcW w:w="2628" w:type="dxa"/>
            <w:shd w:val="clear" w:color="auto" w:fill="auto"/>
          </w:tcPr>
          <w:p w14:paraId="0EA28A17" w14:textId="77777777" w:rsidR="006A0BC1" w:rsidRPr="000B272C" w:rsidRDefault="006A0BC1" w:rsidP="006A0BC1">
            <w:pPr>
              <w:rPr>
                <w:b/>
              </w:rPr>
            </w:pPr>
            <w:r w:rsidRPr="000B272C">
              <w:rPr>
                <w:b/>
              </w:rPr>
              <w:t>z</w:t>
            </w:r>
          </w:p>
        </w:tc>
        <w:tc>
          <w:tcPr>
            <w:tcW w:w="6948" w:type="dxa"/>
            <w:shd w:val="clear" w:color="auto" w:fill="auto"/>
          </w:tcPr>
          <w:p w14:paraId="0C985C4A" w14:textId="77777777" w:rsidR="006A0BC1" w:rsidRDefault="006A0BC1" w:rsidP="006A0BC1">
            <w:r>
              <w:t>z-coordinate of center of mass</w:t>
            </w:r>
          </w:p>
        </w:tc>
      </w:tr>
      <w:tr w:rsidR="006A0BC1" w14:paraId="1C335255" w14:textId="77777777">
        <w:tc>
          <w:tcPr>
            <w:tcW w:w="2628" w:type="dxa"/>
            <w:shd w:val="clear" w:color="auto" w:fill="auto"/>
          </w:tcPr>
          <w:p w14:paraId="006F2044" w14:textId="77777777" w:rsidR="006A0BC1" w:rsidRPr="000B272C" w:rsidRDefault="006A0BC1" w:rsidP="006A0BC1">
            <w:pPr>
              <w:rPr>
                <w:b/>
              </w:rPr>
            </w:pPr>
            <w:r w:rsidRPr="000B272C">
              <w:rPr>
                <w:b/>
              </w:rPr>
              <w:t>qx</w:t>
            </w:r>
          </w:p>
        </w:tc>
        <w:tc>
          <w:tcPr>
            <w:tcW w:w="6948" w:type="dxa"/>
            <w:shd w:val="clear" w:color="auto" w:fill="auto"/>
          </w:tcPr>
          <w:p w14:paraId="4235921E" w14:textId="77777777" w:rsidR="006A0BC1" w:rsidRDefault="006A0BC1" w:rsidP="006A0BC1">
            <w:r>
              <w:t>x-component of rotation quaternion</w:t>
            </w:r>
          </w:p>
        </w:tc>
      </w:tr>
      <w:tr w:rsidR="006A0BC1" w14:paraId="5BE57E3B" w14:textId="77777777">
        <w:tc>
          <w:tcPr>
            <w:tcW w:w="2628" w:type="dxa"/>
            <w:shd w:val="clear" w:color="auto" w:fill="auto"/>
          </w:tcPr>
          <w:p w14:paraId="77EA461E" w14:textId="77777777" w:rsidR="006A0BC1" w:rsidRPr="000B272C" w:rsidRDefault="006A0BC1" w:rsidP="006A0BC1">
            <w:pPr>
              <w:rPr>
                <w:b/>
              </w:rPr>
            </w:pPr>
            <w:r w:rsidRPr="000B272C">
              <w:rPr>
                <w:b/>
              </w:rPr>
              <w:t>qy</w:t>
            </w:r>
          </w:p>
        </w:tc>
        <w:tc>
          <w:tcPr>
            <w:tcW w:w="6948" w:type="dxa"/>
            <w:shd w:val="clear" w:color="auto" w:fill="auto"/>
          </w:tcPr>
          <w:p w14:paraId="7190D26C" w14:textId="77777777" w:rsidR="006A0BC1" w:rsidRDefault="006A0BC1" w:rsidP="006A0BC1">
            <w:r>
              <w:t>y-component of rotation quaternion</w:t>
            </w:r>
          </w:p>
        </w:tc>
      </w:tr>
      <w:tr w:rsidR="006A0BC1" w14:paraId="013291A9" w14:textId="77777777">
        <w:tc>
          <w:tcPr>
            <w:tcW w:w="2628" w:type="dxa"/>
            <w:shd w:val="clear" w:color="auto" w:fill="auto"/>
          </w:tcPr>
          <w:p w14:paraId="0E288729" w14:textId="77777777" w:rsidR="006A0BC1" w:rsidRPr="000B272C" w:rsidRDefault="006A0BC1" w:rsidP="006A0BC1">
            <w:pPr>
              <w:rPr>
                <w:b/>
              </w:rPr>
            </w:pPr>
            <w:r w:rsidRPr="000B272C">
              <w:rPr>
                <w:b/>
              </w:rPr>
              <w:t>qz</w:t>
            </w:r>
          </w:p>
        </w:tc>
        <w:tc>
          <w:tcPr>
            <w:tcW w:w="6948" w:type="dxa"/>
            <w:shd w:val="clear" w:color="auto" w:fill="auto"/>
          </w:tcPr>
          <w:p w14:paraId="43D5EEAF" w14:textId="77777777" w:rsidR="006A0BC1" w:rsidRDefault="006A0BC1" w:rsidP="006A0BC1">
            <w:r>
              <w:t>z-component of rotation quaternion</w:t>
            </w:r>
          </w:p>
        </w:tc>
      </w:tr>
      <w:tr w:rsidR="006A0BC1" w14:paraId="7CAD3C79" w14:textId="77777777">
        <w:tc>
          <w:tcPr>
            <w:tcW w:w="2628" w:type="dxa"/>
            <w:shd w:val="clear" w:color="auto" w:fill="auto"/>
          </w:tcPr>
          <w:p w14:paraId="0C0AAAF5" w14:textId="77777777" w:rsidR="006A0BC1" w:rsidRPr="000B272C" w:rsidRDefault="006A0BC1" w:rsidP="006A0BC1">
            <w:pPr>
              <w:rPr>
                <w:b/>
              </w:rPr>
            </w:pPr>
            <w:r w:rsidRPr="000B272C">
              <w:rPr>
                <w:b/>
              </w:rPr>
              <w:t>qw</w:t>
            </w:r>
          </w:p>
        </w:tc>
        <w:tc>
          <w:tcPr>
            <w:tcW w:w="6948" w:type="dxa"/>
            <w:shd w:val="clear" w:color="auto" w:fill="auto"/>
          </w:tcPr>
          <w:p w14:paraId="104D3314" w14:textId="77777777" w:rsidR="006A0BC1" w:rsidRDefault="006A0BC1" w:rsidP="006A0BC1">
            <w:r>
              <w:t>w-component of rotation quaternion</w:t>
            </w:r>
          </w:p>
        </w:tc>
      </w:tr>
      <w:tr w:rsidR="006A0BC1" w14:paraId="52AB8B84" w14:textId="77777777">
        <w:tc>
          <w:tcPr>
            <w:tcW w:w="2628" w:type="dxa"/>
            <w:shd w:val="clear" w:color="auto" w:fill="auto"/>
          </w:tcPr>
          <w:p w14:paraId="1CF5EAFA" w14:textId="77777777" w:rsidR="006A0BC1" w:rsidRPr="000B272C" w:rsidRDefault="006A0BC1" w:rsidP="006A0BC1">
            <w:pPr>
              <w:rPr>
                <w:b/>
              </w:rPr>
            </w:pPr>
            <w:r w:rsidRPr="000B272C">
              <w:rPr>
                <w:b/>
              </w:rPr>
              <w:t>Fx</w:t>
            </w:r>
          </w:p>
        </w:tc>
        <w:tc>
          <w:tcPr>
            <w:tcW w:w="6948" w:type="dxa"/>
            <w:shd w:val="clear" w:color="auto" w:fill="auto"/>
          </w:tcPr>
          <w:p w14:paraId="2144422D" w14:textId="77777777" w:rsidR="006A0BC1" w:rsidRDefault="006A0BC1" w:rsidP="006A0BC1">
            <w:r>
              <w:t>x-component of the rigid body reaction force</w:t>
            </w:r>
          </w:p>
        </w:tc>
      </w:tr>
      <w:tr w:rsidR="006A0BC1" w14:paraId="15C4B47F" w14:textId="77777777">
        <w:tc>
          <w:tcPr>
            <w:tcW w:w="2628" w:type="dxa"/>
            <w:shd w:val="clear" w:color="auto" w:fill="auto"/>
          </w:tcPr>
          <w:p w14:paraId="1A14389F" w14:textId="77777777" w:rsidR="006A0BC1" w:rsidRPr="000B272C" w:rsidRDefault="006A0BC1" w:rsidP="006A0BC1">
            <w:pPr>
              <w:rPr>
                <w:b/>
              </w:rPr>
            </w:pPr>
            <w:r w:rsidRPr="000B272C">
              <w:rPr>
                <w:b/>
              </w:rPr>
              <w:t>Fy</w:t>
            </w:r>
          </w:p>
        </w:tc>
        <w:tc>
          <w:tcPr>
            <w:tcW w:w="6948" w:type="dxa"/>
            <w:shd w:val="clear" w:color="auto" w:fill="auto"/>
          </w:tcPr>
          <w:p w14:paraId="14CCF44C" w14:textId="77777777" w:rsidR="006A0BC1" w:rsidRDefault="006A0BC1" w:rsidP="006A0BC1">
            <w:r>
              <w:t>y-component of the rigid body reaction force</w:t>
            </w:r>
          </w:p>
        </w:tc>
      </w:tr>
      <w:tr w:rsidR="006A0BC1" w14:paraId="0E148131" w14:textId="77777777">
        <w:tc>
          <w:tcPr>
            <w:tcW w:w="2628" w:type="dxa"/>
            <w:shd w:val="clear" w:color="auto" w:fill="auto"/>
          </w:tcPr>
          <w:p w14:paraId="364D180C" w14:textId="77777777" w:rsidR="006A0BC1" w:rsidRPr="000B272C" w:rsidRDefault="006A0BC1" w:rsidP="006A0BC1">
            <w:pPr>
              <w:rPr>
                <w:b/>
              </w:rPr>
            </w:pPr>
            <w:r w:rsidRPr="000B272C">
              <w:rPr>
                <w:b/>
              </w:rPr>
              <w:t>Fz</w:t>
            </w:r>
          </w:p>
        </w:tc>
        <w:tc>
          <w:tcPr>
            <w:tcW w:w="6948" w:type="dxa"/>
            <w:shd w:val="clear" w:color="auto" w:fill="auto"/>
          </w:tcPr>
          <w:p w14:paraId="46A048C5" w14:textId="77777777" w:rsidR="006A0BC1" w:rsidRDefault="006A0BC1" w:rsidP="006A0BC1">
            <w:r>
              <w:t>z-component of the rigid body reaction force</w:t>
            </w:r>
          </w:p>
        </w:tc>
      </w:tr>
      <w:tr w:rsidR="006A0BC1" w14:paraId="0F571FCE" w14:textId="77777777">
        <w:tc>
          <w:tcPr>
            <w:tcW w:w="2628" w:type="dxa"/>
            <w:shd w:val="clear" w:color="auto" w:fill="auto"/>
          </w:tcPr>
          <w:p w14:paraId="43ACDD30" w14:textId="77777777" w:rsidR="006A0BC1" w:rsidRPr="000B272C" w:rsidRDefault="006A0BC1" w:rsidP="006A0BC1">
            <w:pPr>
              <w:rPr>
                <w:b/>
              </w:rPr>
            </w:pPr>
            <w:r w:rsidRPr="000B272C">
              <w:rPr>
                <w:b/>
              </w:rPr>
              <w:t>Mx</w:t>
            </w:r>
          </w:p>
        </w:tc>
        <w:tc>
          <w:tcPr>
            <w:tcW w:w="6948" w:type="dxa"/>
            <w:shd w:val="clear" w:color="auto" w:fill="auto"/>
          </w:tcPr>
          <w:p w14:paraId="59AE509B" w14:textId="77777777" w:rsidR="006A0BC1" w:rsidRDefault="006A0BC1" w:rsidP="006A0BC1">
            <w:r>
              <w:t>x-component of the rigid body reaction torque</w:t>
            </w:r>
          </w:p>
        </w:tc>
      </w:tr>
      <w:tr w:rsidR="006A0BC1" w14:paraId="0B267496" w14:textId="77777777">
        <w:tc>
          <w:tcPr>
            <w:tcW w:w="2628" w:type="dxa"/>
            <w:shd w:val="clear" w:color="auto" w:fill="auto"/>
          </w:tcPr>
          <w:p w14:paraId="1C6BDEFB" w14:textId="77777777" w:rsidR="006A0BC1" w:rsidRPr="000B272C" w:rsidRDefault="006A0BC1" w:rsidP="006A0BC1">
            <w:pPr>
              <w:rPr>
                <w:b/>
              </w:rPr>
            </w:pPr>
            <w:r w:rsidRPr="000B272C">
              <w:rPr>
                <w:b/>
              </w:rPr>
              <w:t>My</w:t>
            </w:r>
          </w:p>
        </w:tc>
        <w:tc>
          <w:tcPr>
            <w:tcW w:w="6948" w:type="dxa"/>
            <w:shd w:val="clear" w:color="auto" w:fill="auto"/>
          </w:tcPr>
          <w:p w14:paraId="7155FF0C" w14:textId="77777777" w:rsidR="006A0BC1" w:rsidRDefault="006A0BC1" w:rsidP="006A0BC1">
            <w:r>
              <w:t>y-component of the rigid body reaction torque</w:t>
            </w:r>
          </w:p>
        </w:tc>
      </w:tr>
      <w:tr w:rsidR="006A0BC1" w14:paraId="024BBAC9" w14:textId="77777777">
        <w:tc>
          <w:tcPr>
            <w:tcW w:w="2628" w:type="dxa"/>
            <w:shd w:val="clear" w:color="auto" w:fill="auto"/>
          </w:tcPr>
          <w:p w14:paraId="5D535078" w14:textId="77777777" w:rsidR="006A0BC1" w:rsidRPr="000B272C" w:rsidRDefault="006A0BC1" w:rsidP="006A0BC1">
            <w:pPr>
              <w:rPr>
                <w:b/>
              </w:rPr>
            </w:pPr>
            <w:r w:rsidRPr="000B272C">
              <w:rPr>
                <w:b/>
              </w:rPr>
              <w:t>Mz</w:t>
            </w:r>
          </w:p>
        </w:tc>
        <w:tc>
          <w:tcPr>
            <w:tcW w:w="6948" w:type="dxa"/>
            <w:shd w:val="clear" w:color="auto" w:fill="auto"/>
          </w:tcPr>
          <w:p w14:paraId="6042EB5A" w14:textId="77777777" w:rsidR="006A0BC1" w:rsidRDefault="006A0BC1" w:rsidP="006A0BC1">
            <w:r>
              <w:t>z-component of the rigid body reaction torque</w:t>
            </w:r>
          </w:p>
        </w:tc>
      </w:tr>
    </w:tbl>
    <w:p w14:paraId="2E495164" w14:textId="77777777" w:rsidR="006A0BC1" w:rsidRDefault="006A0BC1" w:rsidP="006A0BC1"/>
    <w:p w14:paraId="4DC42ECA" w14:textId="77777777" w:rsidR="006A0BC1" w:rsidRDefault="006A0BC1" w:rsidP="006A0BC1">
      <w:r>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0114CBB1" w14:textId="77777777" w:rsidR="006A0BC1" w:rsidRDefault="006A0BC1" w:rsidP="006A0BC1">
      <w:pPr>
        <w:pStyle w:val="Heading3"/>
      </w:pPr>
      <w:bookmarkStart w:id="2762" w:name="_Toc290149272"/>
      <w:r>
        <w:t>Plotfile</w:t>
      </w:r>
      <w:bookmarkEnd w:id="2762"/>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lastRenderedPageBreak/>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03C35" w14:paraId="508B69A3" w14:textId="77777777" w:rsidTr="007D6F0D">
        <w:tc>
          <w:tcPr>
            <w:tcW w:w="4878" w:type="dxa"/>
            <w:shd w:val="clear" w:color="auto" w:fill="auto"/>
          </w:tcPr>
          <w:p w14:paraId="1ACE58DC" w14:textId="77777777" w:rsidR="00B03C35" w:rsidRDefault="00B03C35" w:rsidP="001B2299">
            <w:pPr>
              <w:pStyle w:val="code"/>
            </w:pPr>
            <w:r>
              <w:t>anion concentration</w:t>
            </w:r>
          </w:p>
        </w:tc>
        <w:tc>
          <w:tcPr>
            <w:tcW w:w="4698" w:type="dxa"/>
            <w:shd w:val="clear" w:color="auto" w:fill="auto"/>
          </w:tcPr>
          <w:p w14:paraId="7933BA9F" w14:textId="77777777" w:rsidR="00B03C35" w:rsidRDefault="00B03C35" w:rsidP="000679A3">
            <w:pPr>
              <w:jc w:val="left"/>
            </w:pPr>
            <w:r>
              <w:t>Anion concentration</w:t>
            </w:r>
          </w:p>
        </w:tc>
      </w:tr>
      <w:tr w:rsidR="00B03C35" w14:paraId="10BF8B5D" w14:textId="77777777" w:rsidTr="007D6F0D">
        <w:tc>
          <w:tcPr>
            <w:tcW w:w="4878" w:type="dxa"/>
            <w:shd w:val="clear" w:color="auto" w:fill="auto"/>
          </w:tcPr>
          <w:p w14:paraId="0F606012" w14:textId="77777777" w:rsidR="00B03C35" w:rsidRDefault="00B03C35" w:rsidP="001B2299">
            <w:pPr>
              <w:pStyle w:val="code"/>
            </w:pPr>
            <w:r>
              <w:t>anion flux</w:t>
            </w:r>
          </w:p>
        </w:tc>
        <w:tc>
          <w:tcPr>
            <w:tcW w:w="4698" w:type="dxa"/>
            <w:shd w:val="clear" w:color="auto" w:fill="auto"/>
          </w:tcPr>
          <w:p w14:paraId="7F523B72" w14:textId="77777777" w:rsidR="00B03C35" w:rsidRDefault="00B03C35" w:rsidP="000679A3">
            <w:pPr>
              <w:jc w:val="left"/>
            </w:pPr>
            <w:r>
              <w:t>Anion flux</w:t>
            </w:r>
          </w:p>
        </w:tc>
      </w:tr>
      <w:tr w:rsidR="00B03C35" w14:paraId="16DADED4" w14:textId="77777777" w:rsidTr="007D6F0D">
        <w:tc>
          <w:tcPr>
            <w:tcW w:w="4878" w:type="dxa"/>
            <w:shd w:val="clear" w:color="auto" w:fill="auto"/>
          </w:tcPr>
          <w:p w14:paraId="1F522782" w14:textId="77777777" w:rsidR="00B03C35" w:rsidRDefault="00B03C35" w:rsidP="001B2299">
            <w:pPr>
              <w:pStyle w:val="code"/>
            </w:pPr>
            <w:r>
              <w:t>cation concentration</w:t>
            </w:r>
          </w:p>
        </w:tc>
        <w:tc>
          <w:tcPr>
            <w:tcW w:w="4698" w:type="dxa"/>
            <w:shd w:val="clear" w:color="auto" w:fill="auto"/>
          </w:tcPr>
          <w:p w14:paraId="2DC26CF6" w14:textId="77777777" w:rsidR="00B03C35" w:rsidRDefault="00B03C35" w:rsidP="000679A3">
            <w:pPr>
              <w:jc w:val="left"/>
            </w:pPr>
            <w:r>
              <w:t>Cation concentration</w:t>
            </w:r>
          </w:p>
        </w:tc>
      </w:tr>
      <w:tr w:rsidR="00B03C35" w14:paraId="460F2C7C" w14:textId="77777777" w:rsidTr="007D6F0D">
        <w:tc>
          <w:tcPr>
            <w:tcW w:w="4878" w:type="dxa"/>
            <w:shd w:val="clear" w:color="auto" w:fill="auto"/>
          </w:tcPr>
          <w:p w14:paraId="65A32D1A" w14:textId="77777777" w:rsidR="00B03C35" w:rsidRDefault="00B03C35" w:rsidP="001B2299">
            <w:pPr>
              <w:pStyle w:val="code"/>
            </w:pPr>
            <w:r>
              <w:t>cation flux</w:t>
            </w:r>
          </w:p>
        </w:tc>
        <w:tc>
          <w:tcPr>
            <w:tcW w:w="4698" w:type="dxa"/>
            <w:shd w:val="clear" w:color="auto" w:fill="auto"/>
          </w:tcPr>
          <w:p w14:paraId="4006203A" w14:textId="77777777" w:rsidR="00B03C35" w:rsidRDefault="00B03C35" w:rsidP="000679A3">
            <w:pPr>
              <w:jc w:val="left"/>
            </w:pPr>
            <w:r>
              <w:t>Cation flux</w:t>
            </w:r>
          </w:p>
        </w:tc>
      </w:tr>
      <w:tr w:rsidR="00B03C35" w14:paraId="1D4CAE69" w14:textId="77777777" w:rsidTr="007D6F0D">
        <w:tc>
          <w:tcPr>
            <w:tcW w:w="4878" w:type="dxa"/>
            <w:shd w:val="clear" w:color="auto" w:fill="auto"/>
          </w:tcPr>
          <w:p w14:paraId="4F2A5B9A" w14:textId="77777777" w:rsidR="00B03C35" w:rsidRDefault="00B03C35" w:rsidP="001B2299">
            <w:pPr>
              <w:pStyle w:val="code"/>
            </w:pPr>
            <w:r>
              <w:t>contact gap</w:t>
            </w:r>
          </w:p>
        </w:tc>
        <w:tc>
          <w:tcPr>
            <w:tcW w:w="4698" w:type="dxa"/>
            <w:shd w:val="clear" w:color="auto" w:fill="auto"/>
          </w:tcPr>
          <w:p w14:paraId="2708F285" w14:textId="77777777" w:rsidR="00B03C35" w:rsidRDefault="00B03C35" w:rsidP="000679A3">
            <w:pPr>
              <w:jc w:val="left"/>
            </w:pPr>
            <w:r>
              <w:t>Contact gap distance</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77777777" w:rsidR="00B03C35" w:rsidRDefault="00B03C35" w:rsidP="000679A3">
            <w:pPr>
              <w:jc w:val="left"/>
            </w:pPr>
            <w:r>
              <w:t>Contact pressures</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08DA51C2" w:rsidR="00B03C35" w:rsidRDefault="004F447E" w:rsidP="001B2299">
            <w:pPr>
              <w:pStyle w:val="code"/>
            </w:pPr>
            <w:r>
              <w:t>D</w:t>
            </w:r>
            <w:r w:rsidR="00B03C35">
              <w:t>amage</w:t>
            </w:r>
          </w:p>
        </w:tc>
        <w:tc>
          <w:tcPr>
            <w:tcW w:w="4698" w:type="dxa"/>
            <w:shd w:val="clear" w:color="auto" w:fill="auto"/>
          </w:tcPr>
          <w:p w14:paraId="54D180A3" w14:textId="77777777" w:rsidR="00B03C35" w:rsidRDefault="00B03C35" w:rsidP="000679A3">
            <w:pPr>
              <w:jc w:val="left"/>
            </w:pPr>
            <w:r>
              <w:t>Damage</w:t>
            </w:r>
          </w:p>
        </w:tc>
      </w:tr>
      <w:tr w:rsidR="00B03C35" w14:paraId="133253C3" w14:textId="77777777" w:rsidTr="007D6F0D">
        <w:tc>
          <w:tcPr>
            <w:tcW w:w="4878" w:type="dxa"/>
            <w:shd w:val="clear" w:color="auto" w:fill="auto"/>
          </w:tcPr>
          <w:p w14:paraId="45494870" w14:textId="3E427BC2" w:rsidR="00B03C35" w:rsidRDefault="004F447E" w:rsidP="001B2299">
            <w:pPr>
              <w:pStyle w:val="code"/>
            </w:pPr>
            <w:r>
              <w:t>D</w:t>
            </w:r>
            <w:r w:rsidR="00B03C35">
              <w:t>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4F812885" w14:textId="77777777" w:rsidTr="007D6F0D">
        <w:tc>
          <w:tcPr>
            <w:tcW w:w="4878" w:type="dxa"/>
            <w:shd w:val="clear" w:color="auto" w:fill="auto"/>
          </w:tcPr>
          <w:p w14:paraId="0CC41A23" w14:textId="77777777" w:rsidR="00B03C35" w:rsidRDefault="00B03C35" w:rsidP="001B2299">
            <w:pPr>
              <w:pStyle w:val="code"/>
            </w:pPr>
            <w:r>
              <w:t>effective anion concentration</w:t>
            </w:r>
          </w:p>
        </w:tc>
        <w:tc>
          <w:tcPr>
            <w:tcW w:w="4698" w:type="dxa"/>
            <w:shd w:val="clear" w:color="auto" w:fill="auto"/>
          </w:tcPr>
          <w:p w14:paraId="5A2B7054" w14:textId="77777777" w:rsidR="00B03C35" w:rsidRDefault="00B03C35" w:rsidP="000679A3">
            <w:pPr>
              <w:jc w:val="left"/>
            </w:pPr>
            <w:r>
              <w:t>Effective anion concentration</w:t>
            </w:r>
          </w:p>
        </w:tc>
      </w:tr>
      <w:tr w:rsidR="00B03C35" w14:paraId="1B791B7B" w14:textId="77777777" w:rsidTr="007D6F0D">
        <w:tc>
          <w:tcPr>
            <w:tcW w:w="4878" w:type="dxa"/>
            <w:shd w:val="clear" w:color="auto" w:fill="auto"/>
          </w:tcPr>
          <w:p w14:paraId="28FC66A3" w14:textId="77777777" w:rsidR="00B03C35" w:rsidRDefault="00B03C35" w:rsidP="001B2299">
            <w:pPr>
              <w:pStyle w:val="code"/>
            </w:pPr>
            <w:r>
              <w:t>effective cation concentration</w:t>
            </w:r>
          </w:p>
        </w:tc>
        <w:tc>
          <w:tcPr>
            <w:tcW w:w="4698" w:type="dxa"/>
            <w:shd w:val="clear" w:color="auto" w:fill="auto"/>
          </w:tcPr>
          <w:p w14:paraId="75FA3967" w14:textId="77777777" w:rsidR="00B03C35" w:rsidRDefault="00B03C35" w:rsidP="000679A3">
            <w:pPr>
              <w:jc w:val="left"/>
            </w:pPr>
            <w:r>
              <w:t>Effective cation concentration</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rPr>
          <w:ins w:id="2763" w:author="rawlins" w:date="2015-04-03T15:18:00Z"/>
        </w:rPr>
      </w:pPr>
      <w:r>
        <w:t>&lt;/plotfile&gt;</w:t>
      </w:r>
    </w:p>
    <w:p w14:paraId="01546FC7" w14:textId="77777777" w:rsidR="00B63126" w:rsidRDefault="00B63126">
      <w:pPr>
        <w:jc w:val="left"/>
        <w:rPr>
          <w:ins w:id="2764" w:author="rawlins" w:date="2015-04-03T15:19:00Z"/>
          <w:rFonts w:cs="Arial"/>
          <w:b/>
          <w:bCs/>
          <w:iCs/>
          <w:sz w:val="36"/>
          <w:szCs w:val="28"/>
        </w:rPr>
      </w:pPr>
      <w:bookmarkStart w:id="2765" w:name="_Toc410636326"/>
      <w:ins w:id="2766" w:author="rawlins" w:date="2015-04-03T15:19:00Z">
        <w:r>
          <w:br w:type="page"/>
        </w:r>
      </w:ins>
    </w:p>
    <w:p w14:paraId="4D150C64" w14:textId="147255DB" w:rsidR="00B63126" w:rsidRDefault="00B63126" w:rsidP="00B63126">
      <w:pPr>
        <w:pStyle w:val="Heading2"/>
        <w:rPr>
          <w:ins w:id="2767" w:author="rawlins" w:date="2015-04-03T15:18:00Z"/>
        </w:rPr>
      </w:pPr>
      <w:bookmarkStart w:id="2768" w:name="_Toc290149273"/>
      <w:ins w:id="2769" w:author="rawlins" w:date="2015-04-03T15:18:00Z">
        <w:r>
          <w:lastRenderedPageBreak/>
          <w:t>Parameters Section</w:t>
        </w:r>
        <w:bookmarkEnd w:id="2765"/>
        <w:bookmarkEnd w:id="2768"/>
      </w:ins>
    </w:p>
    <w:p w14:paraId="3B892535" w14:textId="77777777" w:rsidR="00B63126" w:rsidRDefault="00B63126" w:rsidP="00B63126">
      <w:pPr>
        <w:rPr>
          <w:ins w:id="2770" w:author="rawlins" w:date="2015-04-03T15:18:00Z"/>
        </w:rPr>
      </w:pPr>
      <w:ins w:id="2771" w:author="rawlins" w:date="2015-04-03T15:18:00Z">
        <w:r>
          <w:t xml:space="preserve">The </w:t>
        </w:r>
        <w:r>
          <w:rPr>
            <w:i/>
          </w:rPr>
          <w:t xml:space="preserve">Parameters </w:t>
        </w:r>
        <w:r>
          <w:t>section</w:t>
        </w:r>
        <w:r>
          <w:rPr>
            <w:rStyle w:val="FootnoteReference"/>
          </w:rPr>
          <w:footnoteReference w:id="8"/>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ins>
    </w:p>
    <w:p w14:paraId="176523AB" w14:textId="77777777" w:rsidR="00B63126" w:rsidRDefault="00B63126" w:rsidP="00B63126">
      <w:pPr>
        <w:rPr>
          <w:ins w:id="2774" w:author="rawlins" w:date="2015-04-03T15:18:00Z"/>
        </w:rPr>
      </w:pPr>
    </w:p>
    <w:p w14:paraId="1E16208E" w14:textId="77777777" w:rsidR="00B63126" w:rsidRDefault="00B63126" w:rsidP="00B63126">
      <w:pPr>
        <w:rPr>
          <w:ins w:id="2775" w:author="rawlins" w:date="2015-04-03T15:18:00Z"/>
        </w:rPr>
      </w:pPr>
      <w:ins w:id="2776" w:author="rawlins" w:date="2015-04-03T15:18:00Z">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ins>
    </w:p>
    <w:p w14:paraId="51EB9B5C" w14:textId="77777777" w:rsidR="00B63126" w:rsidRDefault="00B63126" w:rsidP="00B63126">
      <w:pPr>
        <w:rPr>
          <w:ins w:id="2777" w:author="rawlins" w:date="2015-04-03T15:18:00Z"/>
        </w:rPr>
      </w:pPr>
    </w:p>
    <w:p w14:paraId="56B405F7" w14:textId="77777777" w:rsidR="00B63126" w:rsidRDefault="00B63126" w:rsidP="00B63126">
      <w:pPr>
        <w:rPr>
          <w:ins w:id="2778" w:author="rawlins" w:date="2015-04-03T15:18:00Z"/>
        </w:rPr>
      </w:pPr>
      <w:ins w:id="2779" w:author="rawlins" w:date="2015-04-03T15:18:00Z">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ins>
    </w:p>
    <w:p w14:paraId="5355C400" w14:textId="77777777" w:rsidR="00B63126" w:rsidRDefault="00B63126" w:rsidP="00B63126">
      <w:pPr>
        <w:rPr>
          <w:ins w:id="2780" w:author="rawlins" w:date="2015-04-03T15:18:00Z"/>
        </w:rPr>
      </w:pPr>
    </w:p>
    <w:p w14:paraId="1C4D03BA" w14:textId="77777777" w:rsidR="00B63126" w:rsidRDefault="00B63126" w:rsidP="00B63126">
      <w:pPr>
        <w:pStyle w:val="Code0"/>
        <w:rPr>
          <w:ins w:id="2781" w:author="rawlins" w:date="2015-04-03T15:18:00Z"/>
        </w:rPr>
      </w:pPr>
      <w:ins w:id="2782" w:author="rawlins" w:date="2015-04-03T15:18:00Z">
        <w:r>
          <w:t>&lt;Parameters&gt;</w:t>
        </w:r>
      </w:ins>
    </w:p>
    <w:p w14:paraId="5194B43C" w14:textId="77777777" w:rsidR="00B63126" w:rsidRDefault="00B63126" w:rsidP="00B63126">
      <w:pPr>
        <w:pStyle w:val="Code0"/>
        <w:rPr>
          <w:ins w:id="2783" w:author="rawlins" w:date="2015-04-03T15:18:00Z"/>
        </w:rPr>
      </w:pPr>
      <w:ins w:id="2784" w:author="rawlins" w:date="2015-04-03T15:18:00Z">
        <w:r>
          <w:tab/>
          <w:t>&lt;param name="E0"&gt;1.0&lt;/param&gt;</w:t>
        </w:r>
      </w:ins>
    </w:p>
    <w:p w14:paraId="50D34E71" w14:textId="77777777" w:rsidR="00B63126" w:rsidRDefault="00B63126" w:rsidP="00B63126">
      <w:pPr>
        <w:pStyle w:val="Code0"/>
        <w:rPr>
          <w:ins w:id="2785" w:author="rawlins" w:date="2015-04-03T15:18:00Z"/>
        </w:rPr>
      </w:pPr>
      <w:ins w:id="2786" w:author="rawlins" w:date="2015-04-03T15:18:00Z">
        <w:r>
          <w:tab/>
          <w:t>&lt;param name="v0"&gt;0.3&lt;/param&gt;</w:t>
        </w:r>
      </w:ins>
    </w:p>
    <w:p w14:paraId="55752D6D" w14:textId="77777777" w:rsidR="00B63126" w:rsidRDefault="00B63126" w:rsidP="00B63126">
      <w:pPr>
        <w:pStyle w:val="Code0"/>
        <w:rPr>
          <w:ins w:id="2787" w:author="rawlins" w:date="2015-04-03T15:18:00Z"/>
        </w:rPr>
      </w:pPr>
      <w:ins w:id="2788" w:author="rawlins" w:date="2015-04-03T15:18:00Z">
        <w:r>
          <w:t>&lt;/Parameters&gt;</w:t>
        </w:r>
      </w:ins>
    </w:p>
    <w:p w14:paraId="0B5C896A" w14:textId="77777777" w:rsidR="00B63126" w:rsidRDefault="00B63126" w:rsidP="00B63126">
      <w:pPr>
        <w:rPr>
          <w:ins w:id="2789" w:author="rawlins" w:date="2015-04-03T15:18:00Z"/>
        </w:rPr>
      </w:pPr>
    </w:p>
    <w:p w14:paraId="781060AD" w14:textId="77777777" w:rsidR="00B63126" w:rsidRDefault="00B63126" w:rsidP="00B63126">
      <w:pPr>
        <w:rPr>
          <w:ins w:id="2790" w:author="rawlins" w:date="2015-04-03T15:18:00Z"/>
        </w:rPr>
      </w:pPr>
      <w:ins w:id="2791" w:author="rawlins" w:date="2015-04-03T15:18:00Z">
        <w:r>
          <w:t xml:space="preserve">Parameters are referenced in xml-values by prefixing the parameter’s name with the “at” (@) symbol. For instance, if the previously defined parameters are used in a material definition, then it will look something like this. </w:t>
        </w:r>
      </w:ins>
    </w:p>
    <w:p w14:paraId="2759BD64" w14:textId="77777777" w:rsidR="00B63126" w:rsidRDefault="00B63126" w:rsidP="00B63126">
      <w:pPr>
        <w:rPr>
          <w:ins w:id="2792" w:author="rawlins" w:date="2015-04-03T15:18:00Z"/>
        </w:rPr>
      </w:pPr>
    </w:p>
    <w:p w14:paraId="38C37893" w14:textId="77777777" w:rsidR="00B63126" w:rsidRDefault="00B63126" w:rsidP="00B63126">
      <w:pPr>
        <w:pStyle w:val="Code0"/>
        <w:rPr>
          <w:ins w:id="2793" w:author="rawlins" w:date="2015-04-03T15:18:00Z"/>
        </w:rPr>
      </w:pPr>
      <w:ins w:id="2794" w:author="rawlins" w:date="2015-04-03T15:18:00Z">
        <w:r>
          <w:t>&lt;Material id="1" type="neo-Hookean"&gt;</w:t>
        </w:r>
      </w:ins>
    </w:p>
    <w:p w14:paraId="3DF571AD" w14:textId="77777777" w:rsidR="00B63126" w:rsidRDefault="00B63126" w:rsidP="00B63126">
      <w:pPr>
        <w:pStyle w:val="Code0"/>
        <w:rPr>
          <w:ins w:id="2795" w:author="rawlins" w:date="2015-04-03T15:18:00Z"/>
        </w:rPr>
      </w:pPr>
      <w:ins w:id="2796" w:author="rawlins" w:date="2015-04-03T15:18:00Z">
        <w:r>
          <w:tab/>
          <w:t>&lt;E&gt;@E0&lt;/E&gt;</w:t>
        </w:r>
      </w:ins>
    </w:p>
    <w:p w14:paraId="0C16BE43" w14:textId="77777777" w:rsidR="00B63126" w:rsidRDefault="00B63126" w:rsidP="00B63126">
      <w:pPr>
        <w:pStyle w:val="Code0"/>
        <w:rPr>
          <w:ins w:id="2797" w:author="rawlins" w:date="2015-04-03T15:18:00Z"/>
        </w:rPr>
      </w:pPr>
      <w:ins w:id="2798" w:author="rawlins" w:date="2015-04-03T15:18:00Z">
        <w:r>
          <w:tab/>
          <w:t>&lt;v&gt;@v0&lt;/v&gt;</w:t>
        </w:r>
      </w:ins>
    </w:p>
    <w:p w14:paraId="5F8DBD98" w14:textId="77777777" w:rsidR="00B63126" w:rsidRDefault="00B63126" w:rsidP="00B63126">
      <w:pPr>
        <w:pStyle w:val="Code0"/>
        <w:rPr>
          <w:ins w:id="2799" w:author="rawlins" w:date="2015-04-03T15:18:00Z"/>
        </w:rPr>
      </w:pPr>
      <w:ins w:id="2800" w:author="rawlins" w:date="2015-04-03T15:18:00Z">
        <w:r>
          <w:t>&lt;/Material&gt;</w:t>
        </w:r>
      </w:ins>
    </w:p>
    <w:p w14:paraId="5BAF6555" w14:textId="77777777" w:rsidR="00B63126" w:rsidRDefault="00B63126" w:rsidP="00B63126">
      <w:pPr>
        <w:rPr>
          <w:ins w:id="2801" w:author="rawlins" w:date="2015-04-03T15:18:00Z"/>
        </w:rPr>
      </w:pPr>
    </w:p>
    <w:p w14:paraId="3E8C6C25" w14:textId="2B720314" w:rsidR="006A0BC1" w:rsidRPr="0097532C" w:rsidRDefault="006A0BC1" w:rsidP="00111717">
      <w:pPr>
        <w:pStyle w:val="code"/>
        <w:jc w:val="left"/>
      </w:pPr>
      <w:r w:rsidRPr="00552529">
        <w:br w:type="page"/>
      </w:r>
      <w:bookmarkStart w:id="2802" w:name="_Ref162343400"/>
    </w:p>
    <w:p w14:paraId="2C1DAE2B" w14:textId="77777777" w:rsidR="006A0BC1" w:rsidRPr="00552529" w:rsidRDefault="006A0BC1" w:rsidP="006A0BC1">
      <w:pPr>
        <w:pStyle w:val="Heading1"/>
      </w:pPr>
      <w:bookmarkStart w:id="2803" w:name="_Ref162410857"/>
      <w:bookmarkStart w:id="2804" w:name="_Toc290149274"/>
      <w:r w:rsidRPr="00552529">
        <w:lastRenderedPageBreak/>
        <w:t>Materials</w:t>
      </w:r>
      <w:bookmarkEnd w:id="2802"/>
      <w:bookmarkEnd w:id="2803"/>
      <w:bookmarkEnd w:id="2804"/>
    </w:p>
    <w:p w14:paraId="09AF8296" w14:textId="77777777"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r w:rsidR="000F5924">
        <w:fldChar w:fldCharType="begin"/>
      </w:r>
      <w:r w:rsidR="000F5924">
        <w:instrText xml:space="preserve"> HYPERLINK "http://mrl.sci.utah.edu/software/febio" </w:instrText>
      </w:r>
      <w:ins w:id="2805" w:author="Gerard" w:date="2015-04-08T21:50:00Z"/>
      <w:r w:rsidR="000F5924">
        <w:fldChar w:fldCharType="separate"/>
      </w:r>
      <w:r w:rsidRPr="009D0547">
        <w:rPr>
          <w:rStyle w:val="Hyperlink"/>
          <w:i/>
        </w:rPr>
        <w:t>FEBio Theory Manual</w:t>
      </w:r>
      <w:r w:rsidR="000F5924">
        <w:rPr>
          <w:rStyle w:val="Hyperlink"/>
          <w:i/>
        </w:rPr>
        <w:fldChar w:fldCharType="end"/>
      </w:r>
      <w:r>
        <w:t>.</w:t>
      </w:r>
    </w:p>
    <w:p w14:paraId="2D317B9A" w14:textId="77777777" w:rsidR="006A0BC1" w:rsidRDefault="006A0BC1" w:rsidP="006A0BC1">
      <w:pPr>
        <w:pStyle w:val="Heading2"/>
      </w:pPr>
      <w:bookmarkStart w:id="2806" w:name="_Ref385839204"/>
      <w:bookmarkStart w:id="2807" w:name="_Ref385839223"/>
      <w:bookmarkStart w:id="2808" w:name="_Toc290149275"/>
      <w:r>
        <w:t>Elastic Solids</w:t>
      </w:r>
      <w:bookmarkEnd w:id="2806"/>
      <w:bookmarkEnd w:id="2807"/>
      <w:bookmarkEnd w:id="2808"/>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2809" w:name="_Ref162429694"/>
      <w:bookmarkStart w:id="2810" w:name="_Toc290149276"/>
      <w:r>
        <w:t xml:space="preserve">Specifying </w:t>
      </w:r>
      <w:r w:rsidR="00D153DC">
        <w:t>F</w:t>
      </w:r>
      <w:r>
        <w:t xml:space="preserve">iber </w:t>
      </w:r>
      <w:r w:rsidR="00D153DC">
        <w:t>O</w:t>
      </w:r>
      <w:r>
        <w:t>rientation</w:t>
      </w:r>
      <w:bookmarkEnd w:id="2809"/>
      <w:ins w:id="2811" w:author="Gerard" w:date="2014-08-18T17:40:00Z">
        <w:r w:rsidR="00A536C3">
          <w:t xml:space="preserve"> or Material Axes</w:t>
        </w:r>
      </w:ins>
      <w:bookmarkEnd w:id="2810"/>
    </w:p>
    <w:p w14:paraId="02E01893" w14:textId="72CE9F63" w:rsidR="006A0BC1" w:rsidRDefault="006A0BC1" w:rsidP="00A536C3">
      <w:r>
        <w:t xml:space="preserve">Some of the </w:t>
      </w:r>
      <w:del w:id="2812" w:author="Gerard" w:date="2014-08-18T17:40:00Z">
        <w:r w:rsidDel="00A536C3">
          <w:delText xml:space="preserve">anisotropic </w:delText>
        </w:r>
      </w:del>
      <w:r>
        <w:t xml:space="preserve">materials are </w:t>
      </w:r>
      <w:ins w:id="2813" w:author="Gerard" w:date="2014-08-18T17:40:00Z">
        <w:r w:rsidR="00A536C3">
          <w:t>transversely isotropic, requiring the specification of an initial material direction</w:t>
        </w:r>
      </w:ins>
      <w:ins w:id="2814" w:author="Gerard" w:date="2014-08-18T17:41:00Z">
        <w:r w:rsidR="00A536C3">
          <w:t xml:space="preserve">, which is called a </w:t>
        </w:r>
        <w:r w:rsidR="00A536C3" w:rsidRPr="00A536C3">
          <w:rPr>
            <w:i/>
            <w:rPrChange w:id="2815" w:author="Gerard" w:date="2014-08-18T17:44:00Z">
              <w:rPr/>
            </w:rPrChange>
          </w:rPr>
          <w:t>fiber</w:t>
        </w:r>
        <w:r w:rsidR="00A536C3">
          <w:t xml:space="preserve"> direction in FEBio.  Other materials are orthotropic, requiring the specification of </w:t>
        </w:r>
      </w:ins>
      <w:ins w:id="2816" w:author="Gerard" w:date="2014-08-18T17:44:00Z">
        <w:r w:rsidR="00A536C3">
          <w:t xml:space="preserve">initial </w:t>
        </w:r>
      </w:ins>
      <w:ins w:id="2817" w:author="Gerard" w:date="2014-08-18T17:41:00Z">
        <w:r w:rsidR="00A536C3">
          <w:t>material axes that define the three planes of symmetry for those materials.</w:t>
        </w:r>
      </w:ins>
      <w:ins w:id="2818" w:author="Gerard" w:date="2014-08-18T17:43:00Z">
        <w:r w:rsidR="00A536C3">
          <w:t xml:space="preserve"> </w:t>
        </w:r>
      </w:ins>
      <w:ins w:id="2819" w:author="Gerard" w:date="2014-08-18T17:45:00Z">
        <w:r w:rsidR="00A536C3">
          <w:t xml:space="preserve"> Only one of these specifications should be provided</w:t>
        </w:r>
      </w:ins>
      <w:ins w:id="2820" w:author="Gerard" w:date="2014-08-18T17:46:00Z">
        <w:r w:rsidR="00A536C3">
          <w:t>.  When specifying material axes, the first axis corresponds to the fiber direction.</w:t>
        </w:r>
      </w:ins>
      <w:ins w:id="2821" w:author="Gerard" w:date="2014-08-18T17:47:00Z">
        <w:r w:rsidR="00A536C3">
          <w:t xml:space="preserve"> </w:t>
        </w:r>
      </w:ins>
      <w:del w:id="2822" w:author="Gerard" w:date="2014-08-18T17:47:00Z">
        <w:r w:rsidDel="00A536C3">
          <w:delText xml:space="preserve">modeled as an isotropic matrix in which fibers are embedded. For these materials, the user must specify several parameters related to the fibers, including an initial fiber orientation. </w:delText>
        </w:r>
      </w:del>
      <w:r>
        <w:t>Th</w:t>
      </w:r>
      <w:del w:id="2823" w:author="Gerard" w:date="2014-08-18T17:47:00Z">
        <w:r w:rsidDel="00A536C3">
          <w:delText>is</w:delText>
        </w:r>
      </w:del>
      <w:ins w:id="2824" w:author="Gerard" w:date="2014-08-18T17:47:00Z">
        <w:r w:rsidR="00A536C3">
          <w:t>e</w:t>
        </w:r>
      </w:ins>
      <w:r>
        <w:t xml:space="preserve"> </w:t>
      </w:r>
      <w:ins w:id="2825" w:author="Gerard" w:date="2014-08-18T17:47:00Z">
        <w:r w:rsidR="00A536C3">
          <w:t xml:space="preserve">fiber or material axes </w:t>
        </w:r>
      </w:ins>
      <w:r>
        <w:t xml:space="preserve">orientation </w:t>
      </w:r>
      <w:del w:id="2826" w:author="Gerard" w:date="2014-08-18T17:47:00Z">
        <w:r w:rsidDel="00A536C3">
          <w:delText xml:space="preserve">can </w:delText>
        </w:r>
      </w:del>
      <w:ins w:id="2827" w:author="Gerard" w:date="2014-08-18T17:47:00Z">
        <w:r w:rsidR="00A536C3">
          <w:t xml:space="preserve">may </w:t>
        </w:r>
      </w:ins>
      <w:r>
        <w:t xml:space="preserve">be specified in several ways. FEBio gives the option to automatically generate the </w:t>
      </w:r>
      <w:del w:id="2828" w:author="Gerard" w:date="2014-08-18T17:47:00Z">
        <w:r w:rsidDel="00A536C3">
          <w:delText xml:space="preserve">fiber </w:delText>
        </w:r>
      </w:del>
      <w:r>
        <w:t xml:space="preserve">orientation, based on some user-specified parameters. However, the user can override this feature and specify the fiber </w:t>
      </w:r>
      <w:ins w:id="2829" w:author="Gerard" w:date="2014-08-18T17:48:00Z">
        <w:r w:rsidR="00A536C3">
          <w:t xml:space="preserve">or axes </w:t>
        </w:r>
      </w:ins>
      <w:r>
        <w:t xml:space="preserve">directions for each element manually in the </w:t>
      </w:r>
      <w:r w:rsidRPr="007A0C01">
        <w:rPr>
          <w:i/>
        </w:rPr>
        <w:t>ElementData</w:t>
      </w:r>
      <w:r>
        <w:t xml:space="preserve"> section. See section </w:t>
      </w:r>
      <w:ins w:id="2830" w:author="Steve Maas" w:date="2014-07-22T08:43:00Z">
        <w:r w:rsidR="00320310">
          <w:fldChar w:fldCharType="begin"/>
        </w:r>
        <w:r w:rsidR="00320310">
          <w:instrText xml:space="preserve"> REF _Ref230518438 \r \h </w:instrText>
        </w:r>
      </w:ins>
      <w:r w:rsidR="00320310">
        <w:fldChar w:fldCharType="separate"/>
      </w:r>
      <w:ins w:id="2831" w:author="Gerard" w:date="2015-04-08T21:50:00Z">
        <w:r w:rsidR="00C00DDA">
          <w:t>3.8.3</w:t>
        </w:r>
      </w:ins>
      <w:ins w:id="2832" w:author="Steve Maas" w:date="2014-07-22T08:43:00Z">
        <w:r w:rsidR="00320310">
          <w:fldChar w:fldCharType="end"/>
        </w:r>
      </w:ins>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2833" w:name="_Toc290149277"/>
      <w:r>
        <w:t xml:space="preserve">Transversely Isotropic </w:t>
      </w:r>
      <w:r w:rsidR="00D153DC">
        <w:t>M</w:t>
      </w:r>
      <w:r>
        <w:t>aterials</w:t>
      </w:r>
      <w:bookmarkEnd w:id="2833"/>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lastRenderedPageBreak/>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C00DDA" w:rsidRDefault="00C00DDA"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C00DDA" w:rsidRDefault="00C00DDA"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C00DDA" w:rsidRDefault="00C00DDA"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C00DDA" w:rsidRDefault="00C00DDA"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C00DDA" w:rsidRPr="00827A42" w:rsidRDefault="00C00DDA"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xmlns:w15="http://schemas.microsoft.com/office/word/2012/wordml">
            <w:pict>
              <v:group w14:anchorId="390D2B90"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AC04E1" w:rsidRDefault="00AC04E1"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AC04E1" w:rsidRDefault="00AC04E1"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AC04E1" w:rsidRDefault="00AC04E1"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AC04E1" w:rsidRDefault="00AC04E1"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AC04E1" w:rsidRPr="00827A42" w:rsidRDefault="00AC04E1" w:rsidP="006A0BC1">
                        <w:pPr>
                          <w:rPr>
                            <w:b/>
                          </w:rPr>
                        </w:pPr>
                        <w:r>
                          <w:rPr>
                            <w:b/>
                          </w:rPr>
                          <w:t>a</w:t>
                        </w:r>
                      </w:p>
                    </w:txbxContent>
                  </v:textbox>
                </v:shape>
                <w10:anchorlock/>
              </v:group>
            </w:pict>
          </mc:Fallback>
        </mc:AlternateContent>
      </w:r>
    </w:p>
    <w:p w14:paraId="19364FFA" w14:textId="77777777" w:rsidR="006A0BC1" w:rsidRPr="0097532C" w:rsidRDefault="006A0BC1" w:rsidP="006F720E">
      <w:pPr>
        <w:pStyle w:val="Caption"/>
      </w:pPr>
      <w:r w:rsidRPr="000747EC">
        <w:t xml:space="preserve">Figure </w:t>
      </w:r>
      <w:fldSimple w:instr=" STYLEREF 1 \s ">
        <w:r w:rsidR="00C00DDA">
          <w:rPr>
            <w:noProof/>
          </w:rPr>
          <w:t>4</w:t>
        </w:r>
      </w:fldSimple>
      <w:r w:rsidRPr="000747EC">
        <w:noBreakHyphen/>
      </w:r>
      <w:fldSimple w:instr=" SEQ Figure \* ARABIC \s 1 ">
        <w:r w:rsidR="00C00DDA">
          <w:rPr>
            <w:noProof/>
          </w:rPr>
          <w:t>1</w:t>
        </w:r>
      </w:fldSimple>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C00DDA" w:rsidRDefault="00C00DDA"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C00DDA" w:rsidRDefault="00C00DDA"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C00DDA" w:rsidRDefault="00C00DDA"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C00DDA" w:rsidRDefault="00C00DDA"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C00DDA" w:rsidRPr="00827A42" w:rsidRDefault="00C00DDA"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C00DDA" w:rsidRPr="00FB79C6" w:rsidRDefault="00C00DDA"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C00DDA" w:rsidRPr="00827A42" w:rsidRDefault="00C00DDA"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xmlns:w15="http://schemas.microsoft.com/office/word/2012/wordml">
            <w:pict>
              <v:group w14:anchorId="27BAEFAD"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AC04E1" w:rsidRDefault="00AC04E1"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AC04E1" w:rsidRDefault="00AC04E1"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AC04E1" w:rsidRDefault="00AC04E1"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AC04E1" w:rsidRDefault="00AC04E1"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AC04E1" w:rsidRPr="00827A42" w:rsidRDefault="00AC04E1"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AC04E1" w:rsidRPr="00FB79C6" w:rsidRDefault="00AC04E1"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AC04E1" w:rsidRPr="00827A42" w:rsidRDefault="00AC04E1" w:rsidP="006A0BC1">
                        <w:pPr>
                          <w:rPr>
                            <w:b/>
                          </w:rPr>
                        </w:pPr>
                        <w:r>
                          <w:rPr>
                            <w:b/>
                          </w:rPr>
                          <w:t>a</w:t>
                        </w:r>
                      </w:p>
                    </w:txbxContent>
                  </v:textbox>
                </v:shape>
                <w10:anchorlock/>
              </v:group>
            </w:pict>
          </mc:Fallback>
        </mc:AlternateContent>
      </w:r>
    </w:p>
    <w:p w14:paraId="3811BA58" w14:textId="77777777" w:rsidR="006A0BC1" w:rsidRPr="00A14366" w:rsidRDefault="006A0BC1" w:rsidP="006F720E">
      <w:pPr>
        <w:pStyle w:val="Caption"/>
      </w:pPr>
      <w:r w:rsidRPr="00A14366">
        <w:t xml:space="preserve">Figure </w:t>
      </w:r>
      <w:fldSimple w:instr=" STYLEREF 1 \s ">
        <w:r w:rsidR="00C00DDA">
          <w:rPr>
            <w:noProof/>
          </w:rPr>
          <w:t>4</w:t>
        </w:r>
      </w:fldSimple>
      <w:r w:rsidRPr="00A14366">
        <w:noBreakHyphen/>
      </w:r>
      <w:fldSimple w:instr=" SEQ Figure \* ARABIC \s 1 ">
        <w:r w:rsidR="00C00DDA">
          <w:rPr>
            <w:noProof/>
          </w:rPr>
          <w:t>2</w:t>
        </w:r>
      </w:fldSimple>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C00DDA" w:rsidRDefault="00C00DDA"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C00DDA" w:rsidRDefault="00C00DDA"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C00DDA" w:rsidRDefault="00C00DDA"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C00DDA" w:rsidRDefault="00C00DDA"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C00DDA" w:rsidRPr="00827A42" w:rsidRDefault="00C00DDA"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C00DDA" w:rsidRPr="00FB79C6" w:rsidRDefault="00C00DDA"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xmlns:w15="http://schemas.microsoft.com/office/word/2012/wordml">
            <w:pict>
              <v:group w14:anchorId="38759515"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AC04E1" w:rsidRDefault="00AC04E1"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AC04E1" w:rsidRDefault="00AC04E1"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AC04E1" w:rsidRDefault="00AC04E1"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AC04E1" w:rsidRDefault="00AC04E1"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AC04E1" w:rsidRPr="00827A42" w:rsidRDefault="00AC04E1"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AC04E1" w:rsidRPr="00FB79C6" w:rsidRDefault="00AC04E1"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77777777" w:rsidR="006A0BC1" w:rsidRPr="000747EC" w:rsidRDefault="006A0BC1" w:rsidP="006F720E">
      <w:pPr>
        <w:pStyle w:val="Caption"/>
      </w:pPr>
      <w:r w:rsidRPr="000747EC">
        <w:t xml:space="preserve">Figure </w:t>
      </w:r>
      <w:fldSimple w:instr=" STYLEREF 1 \s ">
        <w:r w:rsidR="00C00DDA">
          <w:rPr>
            <w:noProof/>
          </w:rPr>
          <w:t>4</w:t>
        </w:r>
      </w:fldSimple>
      <w:r w:rsidRPr="000747EC">
        <w:noBreakHyphen/>
      </w:r>
      <w:fldSimple w:instr=" SEQ Figure \* ARABIC \s 1 ">
        <w:r w:rsidR="00C00DDA">
          <w:rPr>
            <w:noProof/>
          </w:rPr>
          <w:t>3</w:t>
        </w:r>
      </w:fldSimple>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Pr>
        <w:rPr>
          <w:ins w:id="2834" w:author="Gerard" w:date="2014-08-21T16:39:00Z"/>
        </w:rPr>
      </w:pPr>
    </w:p>
    <w:p w14:paraId="614D48FB" w14:textId="15344F91" w:rsidR="0028632C" w:rsidRDefault="0028632C" w:rsidP="006B7F2C">
      <w:ins w:id="2835" w:author="Gerard" w:date="2014-08-21T16:39:00Z">
        <w:r>
          <w:t xml:space="preserve">When specifying a fiber direction </w:t>
        </w:r>
      </w:ins>
      <w:r w:rsidR="006C2049" w:rsidRPr="006C2049">
        <w:rPr>
          <w:position w:val="-6"/>
        </w:rPr>
        <w:object w:dxaOrig="200" w:dyaOrig="220" w14:anchorId="603BA21D">
          <v:shape id="_x0000_i1077" type="#_x0000_t75" style="width:7.2pt;height:14.4pt" o:ole="">
            <v:imagedata r:id="rId117" o:title=""/>
          </v:shape>
          <o:OLEObject Type="Embed" ProgID="Equation.DSMT4" ShapeID="_x0000_i1077" DrawAspect="Content" ObjectID="_1363900444" r:id="rId118"/>
        </w:object>
      </w:r>
      <w:ins w:id="2836" w:author="Gerard" w:date="2014-08-21T16:40:00Z">
        <w:r>
          <w:t>, FEBio generates a set of orthogonal material axes as described in Section </w:t>
        </w:r>
      </w:ins>
      <w:ins w:id="2837" w:author="Gerard" w:date="2014-08-21T16:41:00Z">
        <w:r>
          <w:fldChar w:fldCharType="begin"/>
        </w:r>
        <w:r>
          <w:instrText xml:space="preserve"> REF _Ref167532051 \w \h </w:instrText>
        </w:r>
      </w:ins>
      <w:r>
        <w:fldChar w:fldCharType="separate"/>
      </w:r>
      <w:ins w:id="2838" w:author="Gerard" w:date="2015-04-08T21:50:00Z">
        <w:r w:rsidR="00C00DDA">
          <w:t xml:space="preserve">4.1.1.2. </w:t>
        </w:r>
      </w:ins>
      <w:ins w:id="2839" w:author="Gerard" w:date="2014-08-21T16:41:00Z">
        <w:r>
          <w:fldChar w:fldCharType="end"/>
        </w:r>
      </w:ins>
      <w:ins w:id="2840" w:author="Gerard" w:date="2014-08-21T16:46:00Z">
        <w:r w:rsidR="00265E57">
          <w:t xml:space="preserve"> generated with</w:t>
        </w:r>
      </w:ins>
      <w:ins w:id="2841" w:author="Gerard" w:date="2014-08-21T16:41:00Z">
        <w:r>
          <w:t xml:space="preserve"> </w:t>
        </w:r>
      </w:ins>
      <w:r w:rsidR="006C2049" w:rsidRPr="006C2049">
        <w:rPr>
          <w:position w:val="-12"/>
        </w:rPr>
        <w:object w:dxaOrig="620" w:dyaOrig="360" w14:anchorId="75728A40">
          <v:shape id="_x0000_i1078" type="#_x0000_t75" style="width:28.8pt;height:21.6pt" o:ole="">
            <v:imagedata r:id="rId119" o:title=""/>
          </v:shape>
          <o:OLEObject Type="Embed" ProgID="Equation.DSMT4" ShapeID="_x0000_i1078" DrawAspect="Content" ObjectID="_1363900445" r:id="rId120"/>
        </w:object>
      </w:r>
      <w:ins w:id="2842" w:author="Gerard" w:date="2014-08-21T16:44:00Z">
        <w:r>
          <w:t>,</w:t>
        </w:r>
      </w:ins>
      <w:ins w:id="2843" w:author="Gerard" w:date="2014-08-21T16:43:00Z">
        <w:r>
          <w:t xml:space="preserve"> </w:t>
        </w:r>
      </w:ins>
      <w:ins w:id="2844" w:author="Gerard" w:date="2014-08-21T16:44:00Z">
        <w:r>
          <w:t>or</w:t>
        </w:r>
      </w:ins>
      <w:ins w:id="2845" w:author="Gerard" w:date="2014-08-21T16:46:00Z">
        <w:r w:rsidR="00265E57">
          <w:t xml:space="preserve"> else</w:t>
        </w:r>
      </w:ins>
      <w:ins w:id="2846" w:author="Gerard" w:date="2014-08-21T16:44:00Z">
        <w:r>
          <w:t xml:space="preserve"> </w:t>
        </w:r>
      </w:ins>
      <w:r w:rsidR="006C2049" w:rsidRPr="006C2049">
        <w:rPr>
          <w:position w:val="-12"/>
        </w:rPr>
        <w:object w:dxaOrig="620" w:dyaOrig="360" w14:anchorId="62FDC938">
          <v:shape id="_x0000_i1079" type="#_x0000_t75" style="width:28.8pt;height:21.6pt" o:ole="">
            <v:imagedata r:id="rId121" o:title=""/>
          </v:shape>
          <o:OLEObject Type="Embed" ProgID="Equation.DSMT4" ShapeID="_x0000_i1079" DrawAspect="Content" ObjectID="_1363900446" r:id="rId122"/>
        </w:object>
      </w:r>
      <w:ins w:id="2847" w:author="Gerard" w:date="2014-08-21T16:44:00Z">
        <w:r>
          <w:t xml:space="preserve"> if </w:t>
        </w:r>
      </w:ins>
      <w:r w:rsidR="006C2049" w:rsidRPr="006C2049">
        <w:rPr>
          <w:position w:val="-6"/>
        </w:rPr>
        <w:object w:dxaOrig="200" w:dyaOrig="220" w14:anchorId="2BC38661">
          <v:shape id="_x0000_i1080" type="#_x0000_t75" style="width:7.2pt;height:14.4pt" o:ole="">
            <v:imagedata r:id="rId123" o:title=""/>
          </v:shape>
          <o:OLEObject Type="Embed" ProgID="Equation.DSMT4" ShapeID="_x0000_i1080" DrawAspect="Content" ObjectID="_1363900447" r:id="rId124"/>
        </w:object>
      </w:r>
      <w:ins w:id="2848" w:author="Gerard" w:date="2014-08-21T16:44:00Z">
        <w:r>
          <w:t xml:space="preserve"> is collinear with </w:t>
        </w:r>
      </w:ins>
      <w:r w:rsidR="006C2049" w:rsidRPr="006C2049">
        <w:rPr>
          <w:position w:val="-12"/>
        </w:rPr>
        <w:object w:dxaOrig="260" w:dyaOrig="360" w14:anchorId="0CD3EDC7">
          <v:shape id="_x0000_i1081" type="#_x0000_t75" style="width:14.4pt;height:21.6pt" o:ole="">
            <v:imagedata r:id="rId125" o:title=""/>
          </v:shape>
          <o:OLEObject Type="Embed" ProgID="Equation.DSMT4" ShapeID="_x0000_i1081" DrawAspect="Content" ObjectID="_1363900448" r:id="rId126"/>
        </w:object>
      </w:r>
      <w:ins w:id="2849" w:author="Gerard" w:date="2014-08-21T16:44:00Z">
        <w:r>
          <w:t xml:space="preserve">.  </w:t>
        </w:r>
      </w:ins>
      <w:ins w:id="2850" w:author="Gerard" w:date="2014-08-21T16:46:00Z">
        <w:r w:rsidR="00265E57">
          <w:t xml:space="preserve">Because of the non-uniqueness of these material axes (only </w:t>
        </w:r>
      </w:ins>
      <w:r w:rsidR="006C2049" w:rsidRPr="006C2049">
        <w:rPr>
          <w:position w:val="-12"/>
        </w:rPr>
        <w:object w:dxaOrig="220" w:dyaOrig="360" w14:anchorId="23553AC0">
          <v:shape id="_x0000_i1082" type="#_x0000_t75" style="width:14.4pt;height:21.6pt" o:ole="">
            <v:imagedata r:id="rId127" o:title=""/>
          </v:shape>
          <o:OLEObject Type="Embed" ProgID="Equation.DSMT4" ShapeID="_x0000_i1082" DrawAspect="Content" ObjectID="_1363900449" r:id="rId128"/>
        </w:object>
      </w:r>
      <w:ins w:id="2851" w:author="Gerard" w:date="2014-08-21T16:48:00Z">
        <w:r w:rsidR="00265E57">
          <w:t xml:space="preserve"> is along a </w:t>
        </w:r>
        <w:r w:rsidR="00035A1C">
          <w:t>uniquely</w:t>
        </w:r>
      </w:ins>
      <w:ins w:id="2852" w:author="Gerard" w:date="2014-08-21T16:49:00Z">
        <w:r w:rsidR="00035A1C">
          <w:t xml:space="preserve"> </w:t>
        </w:r>
      </w:ins>
      <w:ins w:id="2853" w:author="Gerard" w:date="2014-08-21T16:48:00Z">
        <w:r w:rsidR="00265E57">
          <w:t>defined direction</w:t>
        </w:r>
      </w:ins>
      <w:ins w:id="2854" w:author="Gerard" w:date="2014-08-21T16:52:00Z">
        <w:r w:rsidR="00035A1C">
          <w:t xml:space="preserve"> in a </w:t>
        </w:r>
        <w:r w:rsidR="00035A1C" w:rsidRPr="00035A1C">
          <w:rPr>
            <w:i/>
            <w:rPrChange w:id="2855" w:author="Gerard" w:date="2014-08-21T16:52:00Z">
              <w:rPr/>
            </w:rPrChange>
          </w:rPr>
          <w:t>fiber</w:t>
        </w:r>
        <w:r w:rsidR="00035A1C">
          <w:t xml:space="preserve"> element</w:t>
        </w:r>
      </w:ins>
      <w:ins w:id="2856" w:author="Gerard" w:date="2014-08-21T16:48:00Z">
        <w:r w:rsidR="00265E57">
          <w:t xml:space="preserve">), caution should be used when </w:t>
        </w:r>
        <w:r w:rsidR="00035A1C">
          <w:t xml:space="preserve">material axes are compounded, as may occur in nested materials such as </w:t>
        </w:r>
      </w:ins>
      <w:ins w:id="2857" w:author="Gerard" w:date="2014-08-21T16:49:00Z">
        <w:r w:rsidR="00035A1C">
          <w:t>solid mixtures described in Sections </w:t>
        </w:r>
      </w:ins>
      <w:ins w:id="2858" w:author="Gerard" w:date="2014-08-21T16:50:00Z">
        <w:r w:rsidR="00035A1C">
          <w:fldChar w:fldCharType="begin"/>
        </w:r>
        <w:r w:rsidR="00035A1C">
          <w:instrText xml:space="preserve"> REF _Ref167529968 \w \h </w:instrText>
        </w:r>
      </w:ins>
      <w:r w:rsidR="00035A1C">
        <w:fldChar w:fldCharType="separate"/>
      </w:r>
      <w:ins w:id="2859" w:author="Gerard" w:date="2015-04-08T21:50:00Z">
        <w:r w:rsidR="00C00DDA">
          <w:t xml:space="preserve">4.1.2.14. </w:t>
        </w:r>
      </w:ins>
      <w:ins w:id="2860" w:author="Gerard" w:date="2014-08-21T16:50:00Z">
        <w:r w:rsidR="00035A1C">
          <w:fldChar w:fldCharType="end"/>
        </w:r>
        <w:r w:rsidR="00035A1C">
          <w:t xml:space="preserve">&amp; </w:t>
        </w:r>
        <w:r w:rsidR="00035A1C">
          <w:fldChar w:fldCharType="begin"/>
        </w:r>
        <w:r w:rsidR="00035A1C">
          <w:instrText xml:space="preserve"> REF _Ref173928732 \w \h </w:instrText>
        </w:r>
      </w:ins>
      <w:r w:rsidR="00035A1C">
        <w:fldChar w:fldCharType="separate"/>
      </w:r>
      <w:ins w:id="2861" w:author="Gerard" w:date="2015-04-08T21:50:00Z">
        <w:r w:rsidR="00C00DDA">
          <w:t xml:space="preserve">4.1.3.20. </w:t>
        </w:r>
      </w:ins>
      <w:ins w:id="2862" w:author="Gerard" w:date="2014-08-21T16:50:00Z">
        <w:r w:rsidR="00035A1C">
          <w:fldChar w:fldCharType="end"/>
        </w:r>
        <w:r w:rsidR="00035A1C">
          <w:t xml:space="preserve"> </w:t>
        </w:r>
      </w:ins>
      <w:ins w:id="2863" w:author="Gerard" w:date="2014-08-21T16:51:00Z">
        <w:r w:rsidR="00035A1C">
          <w:t xml:space="preserve">To </w:t>
        </w:r>
      </w:ins>
      <w:ins w:id="2864" w:author="Gerard" w:date="2014-08-21T16:52:00Z">
        <w:r w:rsidR="00035A1C">
          <w:t>enforce uniqueness</w:t>
        </w:r>
      </w:ins>
      <w:ins w:id="2865" w:author="Gerard" w:date="2014-08-21T16:50:00Z">
        <w:r w:rsidR="00035A1C">
          <w:t xml:space="preserve">, use the </w:t>
        </w:r>
        <w:r w:rsidR="00035A1C" w:rsidRPr="00035A1C">
          <w:rPr>
            <w:i/>
            <w:rPrChange w:id="2866" w:author="Gerard" w:date="2014-08-21T16:51:00Z">
              <w:rPr/>
            </w:rPrChange>
          </w:rPr>
          <w:t>mat_axis</w:t>
        </w:r>
        <w:r w:rsidR="00035A1C">
          <w:t xml:space="preserve"> element </w:t>
        </w:r>
      </w:ins>
      <w:ins w:id="2867" w:author="Gerard" w:date="2014-08-21T16:51:00Z">
        <w:r w:rsidR="00035A1C">
          <w:t xml:space="preserve">instead of the </w:t>
        </w:r>
        <w:r w:rsidR="00035A1C" w:rsidRPr="00035A1C">
          <w:rPr>
            <w:i/>
            <w:rPrChange w:id="2868" w:author="Gerard" w:date="2014-08-21T16:51:00Z">
              <w:rPr/>
            </w:rPrChange>
          </w:rPr>
          <w:t>fiber</w:t>
        </w:r>
        <w:r w:rsidR="00035A1C">
          <w:t xml:space="preserve"> element.</w:t>
        </w:r>
      </w:ins>
    </w:p>
    <w:p w14:paraId="43B8BB90" w14:textId="72F9D0BB" w:rsidR="006A0BC1" w:rsidRDefault="006A0BC1" w:rsidP="006A0BC1">
      <w:pPr>
        <w:pStyle w:val="Heading4"/>
      </w:pPr>
      <w:bookmarkStart w:id="2869" w:name="_Ref167532051"/>
      <w:bookmarkStart w:id="2870" w:name="_Toc290149278"/>
      <w:r>
        <w:t xml:space="preserve">Orthotropic </w:t>
      </w:r>
      <w:r w:rsidR="00D153DC">
        <w:t>M</w:t>
      </w:r>
      <w:r>
        <w:t>aterials</w:t>
      </w:r>
      <w:bookmarkEnd w:id="2869"/>
      <w:bookmarkEnd w:id="2870"/>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6C2049" w:rsidRPr="006C2049">
        <w:rPr>
          <w:position w:val="-32"/>
        </w:rPr>
        <w:object w:dxaOrig="3040" w:dyaOrig="700" w14:anchorId="19BB492C">
          <v:shape id="_x0000_i1083" type="#_x0000_t75" style="width:151.2pt;height:36pt" o:ole="">
            <v:imagedata r:id="rId129" o:title=""/>
          </v:shape>
          <o:OLEObject Type="Embed" ProgID="Equation.DSMT4" ShapeID="_x0000_i1083" DrawAspect="Content" ObjectID="_1363900450" r:id="rId130"/>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lastRenderedPageBreak/>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2871" w:name="_Ref167375095"/>
      <w:bookmarkStart w:id="2872" w:name="_Toc290149279"/>
      <w:r>
        <w:lastRenderedPageBreak/>
        <w:t>Uncoupled</w:t>
      </w:r>
      <w:r w:rsidR="006A0BC1">
        <w:t xml:space="preserve"> Materials</w:t>
      </w:r>
      <w:bookmarkEnd w:id="2871"/>
      <w:bookmarkEnd w:id="2872"/>
    </w:p>
    <w:p w14:paraId="2C2057D1" w14:textId="70860741"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r w:rsidR="000F5924">
        <w:fldChar w:fldCharType="begin"/>
      </w:r>
      <w:r w:rsidR="000F5924">
        <w:instrText xml:space="preserve"> HYPERLINK \l "_ENREF_5" \o "Simo, 1991 #11" </w:instrText>
      </w:r>
      <w:ins w:id="2873" w:author="Gerard" w:date="2015-04-08T21:50:00Z"/>
      <w:r w:rsidR="000F5924">
        <w:fldChar w:fldCharType="separate"/>
      </w:r>
      <w:r w:rsidR="00182A67">
        <w:rPr>
          <w:noProof/>
        </w:rPr>
        <w:t>5</w:t>
      </w:r>
      <w:r w:rsidR="000F5924">
        <w:rPr>
          <w:noProof/>
        </w:rPr>
        <w:fldChar w:fldCharType="end"/>
      </w:r>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6C2049" w:rsidRPr="006C2049">
        <w:rPr>
          <w:position w:val="-18"/>
        </w:rPr>
        <w:object w:dxaOrig="2240" w:dyaOrig="480" w14:anchorId="41B241B4">
          <v:shape id="_x0000_i1084" type="#_x0000_t75" style="width:115.2pt;height:21.6pt" o:ole="">
            <v:imagedata r:id="rId131" o:title=""/>
          </v:shape>
          <o:OLEObject Type="Embed" ProgID="Equation.DSMT4" ShapeID="_x0000_i1084" DrawAspect="Content" ObjectID="_1363900451" r:id="rId132"/>
        </w:object>
      </w:r>
      <w:r w:rsidRPr="000230DC">
        <w:t xml:space="preserve">, </w:t>
      </w:r>
    </w:p>
    <w:p w14:paraId="736E6A74" w14:textId="7FE30B35" w:rsidR="006A0BC1" w:rsidRPr="000230DC" w:rsidRDefault="006A0BC1" w:rsidP="006A0BC1">
      <w:r w:rsidRPr="000230DC">
        <w:t xml:space="preserve">where </w:t>
      </w:r>
      <w:r w:rsidR="006C2049" w:rsidRPr="006C2049">
        <w:rPr>
          <w:position w:val="-6"/>
        </w:rPr>
        <w:object w:dxaOrig="999" w:dyaOrig="340" w14:anchorId="0E7E917E">
          <v:shape id="_x0000_i1085" type="#_x0000_t75" style="width:50.4pt;height:14.4pt" o:ole="">
            <v:imagedata r:id="rId133" o:title=""/>
          </v:shape>
          <o:OLEObject Type="Embed" ProgID="Equation.DSMT4" ShapeID="_x0000_i1085" DrawAspect="Content" ObjectID="_1363900452" r:id="rId134"/>
        </w:object>
      </w:r>
      <w:r w:rsidR="00993D96">
        <w:t xml:space="preserve"> </w:t>
      </w:r>
      <w:r w:rsidRPr="000230DC">
        <w:t xml:space="preserve">and </w:t>
      </w:r>
      <w:r w:rsidR="006C2049" w:rsidRPr="006C2049">
        <w:rPr>
          <w:position w:val="-6"/>
        </w:rPr>
        <w:object w:dxaOrig="1040" w:dyaOrig="320" w14:anchorId="5613D47B">
          <v:shape id="_x0000_i1086" type="#_x0000_t75" style="width:50.4pt;height:14.4pt" o:ole="">
            <v:imagedata r:id="rId135" o:title=""/>
          </v:shape>
          <o:OLEObject Type="Embed" ProgID="Equation.DSMT4" ShapeID="_x0000_i1086" DrawAspect="Content" ObjectID="_1363900453" r:id="rId136"/>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6C2049" w:rsidRPr="006C2049">
        <w:rPr>
          <w:position w:val="-16"/>
        </w:rPr>
        <w:object w:dxaOrig="2480" w:dyaOrig="440" w14:anchorId="14012D2B">
          <v:shape id="_x0000_i1087" type="#_x0000_t75" style="width:122.4pt;height:21.6pt" o:ole="">
            <v:imagedata r:id="rId137" o:title=""/>
          </v:shape>
          <o:OLEObject Type="Embed" ProgID="Equation.DSMT4" ShapeID="_x0000_i1087" DrawAspect="Content" ObjectID="_1363900454" r:id="rId138"/>
        </w:object>
      </w:r>
      <w:r w:rsidRPr="000230DC">
        <w:t>,</w:t>
      </w:r>
    </w:p>
    <w:p w14:paraId="34BC890B" w14:textId="77777777" w:rsidR="006A0BC1" w:rsidRPr="000230DC" w:rsidRDefault="006A0BC1" w:rsidP="006A0BC1">
      <w:r w:rsidRPr="000230DC">
        <w:t>where</w:t>
      </w:r>
    </w:p>
    <w:p w14:paraId="3FE23733" w14:textId="6A32AB6C" w:rsidR="00C45145" w:rsidRDefault="006A0BC1" w:rsidP="006A0BC1">
      <w:pPr>
        <w:pStyle w:val="MTDisplayEquation"/>
      </w:pPr>
      <w:r w:rsidRPr="000230DC">
        <w:tab/>
      </w:r>
      <w:r w:rsidR="006C2049" w:rsidRPr="006C2049">
        <w:rPr>
          <w:position w:val="-24"/>
        </w:rPr>
        <w:object w:dxaOrig="940" w:dyaOrig="660" w14:anchorId="054EA617">
          <v:shape id="_x0000_i1088" type="#_x0000_t75" style="width:50.4pt;height:36pt" o:ole="">
            <v:imagedata r:id="rId139" o:title=""/>
          </v:shape>
          <o:OLEObject Type="Embed" ProgID="Equation.DSMT4" ShapeID="_x0000_i1088" DrawAspect="Content" ObjectID="_1363900455" r:id="rId140"/>
        </w:object>
      </w:r>
      <w:r w:rsidR="00C45145">
        <w:t xml:space="preserve"> ,</w:t>
      </w:r>
    </w:p>
    <w:p w14:paraId="646C6EF3" w14:textId="77777777" w:rsidR="00C45145" w:rsidRDefault="00C45145" w:rsidP="006A0BC1">
      <w:pPr>
        <w:pStyle w:val="MTDisplayEquation"/>
      </w:pPr>
      <w:r>
        <w:t>and</w:t>
      </w:r>
    </w:p>
    <w:p w14:paraId="2EE94ECC" w14:textId="05B72A9A" w:rsidR="006A0BC1" w:rsidRPr="000230DC" w:rsidRDefault="00C45145" w:rsidP="00C45145">
      <w:pPr>
        <w:pStyle w:val="MTDisplayEquation"/>
      </w:pPr>
      <w:r>
        <w:tab/>
      </w:r>
      <w:r w:rsidR="006C2049" w:rsidRPr="006C2049">
        <w:rPr>
          <w:position w:val="-24"/>
        </w:rPr>
        <w:object w:dxaOrig="880" w:dyaOrig="620" w14:anchorId="37931ACB">
          <v:shape id="_x0000_i1089" type="#_x0000_t75" style="width:43.2pt;height:28.8pt" o:ole="">
            <v:imagedata r:id="rId141" o:title=""/>
          </v:shape>
          <o:OLEObject Type="Embed" ProgID="Equation.DSMT4" ShapeID="_x0000_i1089" DrawAspect="Content" ObjectID="_1363900456" r:id="rId142"/>
        </w:object>
      </w:r>
      <w:r>
        <w:t>,</w:t>
      </w:r>
    </w:p>
    <w:p w14:paraId="4780BEE0" w14:textId="3B3BB61E" w:rsidR="00C45145" w:rsidRDefault="006A0BC1" w:rsidP="006A0BC1">
      <w:r w:rsidRPr="000230DC">
        <w:t xml:space="preserve">and </w:t>
      </w:r>
      <w:r w:rsidR="006C2049" w:rsidRPr="006C2049">
        <w:rPr>
          <w:position w:val="-14"/>
        </w:rPr>
        <w:object w:dxaOrig="700" w:dyaOrig="400" w14:anchorId="5D4CC220">
          <v:shape id="_x0000_i1090" type="#_x0000_t75" style="width:36pt;height:21.6pt" o:ole="">
            <v:imagedata r:id="rId143" o:title=""/>
          </v:shape>
          <o:OLEObject Type="Embed" ProgID="Equation.DSMT4" ShapeID="_x0000_i1090" DrawAspect="Content" ObjectID="_1363900457" r:id="rId144"/>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6C2049" w:rsidRPr="006C2049">
        <w:rPr>
          <w:position w:val="-18"/>
        </w:rPr>
        <w:object w:dxaOrig="1700" w:dyaOrig="480" w14:anchorId="2978C9A0">
          <v:shape id="_x0000_i1091" type="#_x0000_t75" style="width:86.4pt;height:21.6pt" o:ole="">
            <v:imagedata r:id="rId145" o:title=""/>
          </v:shape>
          <o:OLEObject Type="Embed" ProgID="Equation.DSMT4" ShapeID="_x0000_i1091" DrawAspect="Content" ObjectID="_1363900458" r:id="rId146"/>
        </w:object>
      </w:r>
      <w:r w:rsidRPr="000230DC">
        <w:t>,</w:t>
      </w:r>
    </w:p>
    <w:p w14:paraId="3E98ECF5" w14:textId="512CB959" w:rsidR="006A0BC1" w:rsidRPr="000230DC" w:rsidRDefault="006A0BC1" w:rsidP="006A0BC1">
      <w:r w:rsidRPr="000230DC">
        <w:t xml:space="preserve">where </w:t>
      </w:r>
      <w:r w:rsidR="006C2049" w:rsidRPr="006C2049">
        <w:rPr>
          <w:position w:val="-6"/>
        </w:rPr>
        <w:object w:dxaOrig="1540" w:dyaOrig="340" w14:anchorId="12A22409">
          <v:shape id="_x0000_i1092" type="#_x0000_t75" style="width:79.2pt;height:14.4pt" o:ole="">
            <v:imagedata r:id="rId147" o:title=""/>
          </v:shape>
          <o:OLEObject Type="Embed" ProgID="Equation.DSMT4" ShapeID="_x0000_i1092" DrawAspect="Content" ObjectID="_1363900459" r:id="rId148"/>
        </w:object>
      </w:r>
      <w:r w:rsidRPr="000230DC">
        <w:t xml:space="preserve"> and </w:t>
      </w:r>
      <w:r w:rsidR="006C2049" w:rsidRPr="006C2049">
        <w:rPr>
          <w:position w:val="-14"/>
        </w:rPr>
        <w:object w:dxaOrig="639" w:dyaOrig="400" w14:anchorId="32AE1943">
          <v:shape id="_x0000_i1093" type="#_x0000_t75" style="width:28.8pt;height:21.6pt" o:ole="">
            <v:imagedata r:id="rId149" o:title=""/>
          </v:shape>
          <o:OLEObject Type="Embed" ProgID="Equation.DSMT4" ShapeID="_x0000_i1093" DrawAspect="Content" ObjectID="_1363900460" r:id="rId150"/>
        </w:obje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function </w:t>
      </w:r>
      <w:r w:rsidR="006C2049" w:rsidRPr="006C2049">
        <w:rPr>
          <w:position w:val="-14"/>
        </w:rPr>
        <w:object w:dxaOrig="620" w:dyaOrig="400" w14:anchorId="16926760">
          <v:shape id="_x0000_i1094" type="#_x0000_t75" style="width:28.8pt;height:21.6pt" o:ole="">
            <v:imagedata r:id="rId151" o:title=""/>
          </v:shape>
          <o:OLEObject Type="Embed" ProgID="Equation.DSMT4" ShapeID="_x0000_i1094" DrawAspect="Content" ObjectID="_1363900461" r:id="rId152"/>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6C2049" w:rsidRPr="006C2049">
        <w:rPr>
          <w:position w:val="-14"/>
        </w:rPr>
        <w:object w:dxaOrig="620" w:dyaOrig="400" w14:anchorId="43C6940A">
          <v:shape id="_x0000_i1095" type="#_x0000_t75" style="width:28.8pt;height:21.6pt" o:ole="">
            <v:imagedata r:id="rId153" o:title=""/>
          </v:shape>
          <o:OLEObject Type="Embed" ProgID="Equation.DSMT4" ShapeID="_x0000_i1095" DrawAspect="Content" ObjectID="_1363900462" r:id="rId154"/>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13814702" w:rsidR="0049646D" w:rsidRDefault="0049646D" w:rsidP="006A0BC1">
      <w:r>
        <w:t>All of these materials make use of the three-field element described by Simo and Taylor</w:t>
      </w:r>
      <w:r w:rsidR="008E1C4D">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r w:rsidR="000F5924">
        <w:fldChar w:fldCharType="begin"/>
      </w:r>
      <w:r w:rsidR="000F5924">
        <w:instrText xml:space="preserve"> HYPERLINK \l "_ENREF_5" \o "Simo, 1991 #11" </w:instrText>
      </w:r>
      <w:ins w:id="2874" w:author="Gerard" w:date="2015-04-08T21:50:00Z"/>
      <w:r w:rsidR="000F5924">
        <w:fldChar w:fldCharType="separate"/>
      </w:r>
      <w:r w:rsidR="00182A67">
        <w:rPr>
          <w:noProof/>
        </w:rPr>
        <w:t>5</w:t>
      </w:r>
      <w:r w:rsidR="000F5924">
        <w:rPr>
          <w:noProof/>
        </w:rPr>
        <w:fldChar w:fldCharType="end"/>
      </w:r>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lastRenderedPageBreak/>
        <w:t xml:space="preserve">The augmentation tolerance determines the convergence condition that is used for the augmented Lagrangian method: convergence is reached when the relative ratio of the lagrange multiplier norm of the previous augmentation  </w:t>
      </w:r>
      <w:r w:rsidR="006C2049" w:rsidRPr="006C2049">
        <w:rPr>
          <w:position w:val="-14"/>
        </w:rPr>
        <w:object w:dxaOrig="440" w:dyaOrig="400" w14:anchorId="049EA74B">
          <v:shape id="_x0000_i1096" type="#_x0000_t75" style="width:21.6pt;height:21.6pt" o:ole="">
            <v:imagedata r:id="rId155" o:title=""/>
          </v:shape>
          <o:OLEObject Type="Embed" ProgID="Equation.DSMT4" ShapeID="_x0000_i1096" DrawAspect="Content" ObjectID="_1363900463" r:id="rId156"/>
        </w:object>
      </w:r>
      <w:r>
        <w:t xml:space="preserve"> to the current one </w:t>
      </w:r>
      <w:r w:rsidR="006C2049" w:rsidRPr="006C2049">
        <w:rPr>
          <w:position w:val="-14"/>
        </w:rPr>
        <w:object w:dxaOrig="580" w:dyaOrig="400" w14:anchorId="1862E71B">
          <v:shape id="_x0000_i1097" type="#_x0000_t75" style="width:28.8pt;height:21.6pt" o:ole="">
            <v:imagedata r:id="rId157" o:title=""/>
          </v:shape>
          <o:OLEObject Type="Embed" ProgID="Equation.DSMT4" ShapeID="_x0000_i1097" DrawAspect="Content" ObjectID="_1363900464" r:id="rId158"/>
        </w:object>
      </w:r>
      <w:r>
        <w:t xml:space="preserve"> is less than the specified value:</w:t>
      </w:r>
    </w:p>
    <w:p w14:paraId="19967636" w14:textId="31407A69" w:rsidR="006A0BC1" w:rsidRDefault="006A0BC1" w:rsidP="006A0BC1">
      <w:pPr>
        <w:pStyle w:val="MTDisplayEquation"/>
      </w:pPr>
      <w:r>
        <w:tab/>
      </w:r>
      <w:r w:rsidR="006C2049" w:rsidRPr="006C2049">
        <w:rPr>
          <w:position w:val="-34"/>
        </w:rPr>
        <w:object w:dxaOrig="1640" w:dyaOrig="800" w14:anchorId="0503E214">
          <v:shape id="_x0000_i1098" type="#_x0000_t75" style="width:79.2pt;height:43.2pt" o:ole="">
            <v:imagedata r:id="rId159" o:title=""/>
          </v:shape>
          <o:OLEObject Type="Embed" ProgID="Equation.DSMT4" ShapeID="_x0000_i1098" DrawAspect="Content" ObjectID="_1363900465" r:id="rId160"/>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 xml:space="preserve">&lt;laugon&gt;1&lt;/laugon&gt;      </w:t>
      </w:r>
      <w:r w:rsidR="00AB11BF">
        <w:tab/>
      </w:r>
      <w:r w:rsidR="006C2049" w:rsidRPr="006C2049">
        <w:rPr>
          <w:position w:val="-6"/>
        </w:rPr>
        <w:object w:dxaOrig="300" w:dyaOrig="220" w14:anchorId="77C213B7">
          <v:shape id="_x0000_i1099" type="#_x0000_t75" style="width:14.4pt;height:14.4pt" o:ole="">
            <v:imagedata r:id="rId161" o:title=""/>
          </v:shape>
          <o:OLEObject Type="Embed" ProgID="Equation.DSMT4" ShapeID="_x0000_i1099" DrawAspect="Content" ObjectID="_1363900466" r:id="rId162"/>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&lt;atol&gt;0.05&lt;/atol&gt;</w:t>
      </w:r>
      <w:r>
        <w:tab/>
      </w:r>
      <w:r>
        <w:tab/>
      </w:r>
      <w:r w:rsidR="006C2049" w:rsidRPr="006C2049">
        <w:rPr>
          <w:position w:val="-6"/>
        </w:rPr>
        <w:object w:dxaOrig="300" w:dyaOrig="220" w14:anchorId="578C0F85">
          <v:shape id="_x0000_i1100" type="#_x0000_t75" style="width:14.4pt;height:14.4pt" o:ole="">
            <v:imagedata r:id="rId163" o:title=""/>
          </v:shape>
          <o:OLEObject Type="Embed" ProgID="Equation.DSMT4" ShapeID="_x0000_i1100" DrawAspect="Content" ObjectID="_1363900467" r:id="rId164"/>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2875" w:name="_Toc290149280"/>
      <w:r>
        <w:lastRenderedPageBreak/>
        <w:t>Arruda-Boyce</w:t>
      </w:r>
      <w:bookmarkEnd w:id="2875"/>
    </w:p>
    <w:p w14:paraId="0DF1877A" w14:textId="0A031B66" w:rsidR="006A0BC1" w:rsidRDefault="006A0BC1" w:rsidP="006A0BC1">
      <w:r>
        <w:t xml:space="preserve">This material describes an incompressible Arruda-Boyce model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r w:rsidR="000F5924">
        <w:fldChar w:fldCharType="begin"/>
      </w:r>
      <w:r w:rsidR="000F5924">
        <w:instrText xml:space="preserve"> HYPERLINK \l "_ENREF_6" \o "Arruda, 1993 #36" </w:instrText>
      </w:r>
      <w:ins w:id="2876" w:author="Gerard" w:date="2015-04-08T21:50:00Z"/>
      <w:r w:rsidR="000F5924">
        <w:fldChar w:fldCharType="separate"/>
      </w:r>
      <w:r w:rsidR="00182A67">
        <w:rPr>
          <w:noProof/>
        </w:rPr>
        <w:t>6</w:t>
      </w:r>
      <w:r w:rsidR="000F5924">
        <w:rPr>
          <w:noProof/>
        </w:rPr>
        <w:fldChar w:fldCharType="end"/>
      </w:r>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6C2049" w:rsidRPr="006C2049">
        <w:rPr>
          <w:position w:val="-28"/>
        </w:rPr>
        <w:object w:dxaOrig="2960" w:dyaOrig="680" w14:anchorId="75DCBF29">
          <v:shape id="_x0000_i1101" type="#_x0000_t75" style="width:151.2pt;height:36pt" o:ole="">
            <v:imagedata r:id="rId165" o:title=""/>
          </v:shape>
          <o:OLEObject Type="Embed" ProgID="Equation.DSMT4" ShapeID="_x0000_i1101" DrawAspect="Content" ObjectID="_1363900468" r:id="rId166"/>
        </w:object>
      </w:r>
      <w:r>
        <w:t>,</w:t>
      </w:r>
      <w:r>
        <w:tab/>
      </w:r>
    </w:p>
    <w:p w14:paraId="67DD62CD" w14:textId="78C29F2F" w:rsidR="006A0BC1" w:rsidRDefault="006A0BC1" w:rsidP="006A0BC1">
      <w:r>
        <w:t xml:space="preserve">where, </w:t>
      </w:r>
      <w:r w:rsidR="006C2049" w:rsidRPr="006C2049">
        <w:rPr>
          <w:position w:val="-24"/>
        </w:rPr>
        <w:object w:dxaOrig="5120" w:dyaOrig="620" w14:anchorId="74FCEDEF">
          <v:shape id="_x0000_i1102" type="#_x0000_t75" style="width:259.2pt;height:28.8pt" o:ole="">
            <v:imagedata r:id="rId167" o:title=""/>
          </v:shape>
          <o:OLEObject Type="Embed" ProgID="Equation.DSMT4" ShapeID="_x0000_i1102" DrawAspect="Content" ObjectID="_1363900469" r:id="rId168"/>
        </w:object>
      </w:r>
      <w:r>
        <w:t xml:space="preserve"> and </w:t>
      </w:r>
      <w:r w:rsidR="006C2049" w:rsidRPr="006C2049">
        <w:rPr>
          <w:position w:val="-12"/>
        </w:rPr>
        <w:object w:dxaOrig="220" w:dyaOrig="360" w14:anchorId="5816227B">
          <v:shape id="_x0000_i1103" type="#_x0000_t75" style="width:14.4pt;height:21.6pt" o:ole="">
            <v:imagedata r:id="rId169" o:title=""/>
          </v:shape>
          <o:OLEObject Type="Embed" ProgID="Equation.DSMT4" ShapeID="_x0000_i1103" DrawAspect="Content" ObjectID="_1363900470" r:id="rId170"/>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6C2049" w:rsidRPr="006C2049">
        <w:rPr>
          <w:position w:val="-24"/>
        </w:rPr>
        <w:object w:dxaOrig="1840" w:dyaOrig="620" w14:anchorId="1CD839D2">
          <v:shape id="_x0000_i1104" type="#_x0000_t75" style="width:93.6pt;height:28.8pt" o:ole="">
            <v:imagedata r:id="rId171" o:title=""/>
          </v:shape>
          <o:OLEObject Type="Embed" ProgID="Equation.DSMT4" ShapeID="_x0000_i1104" DrawAspect="Content" ObjectID="_1363900471" r:id="rId172"/>
        </w:object>
      </w:r>
    </w:p>
    <w:p w14:paraId="6AFA5DBC" w14:textId="77777777" w:rsidR="006A0BC1" w:rsidRDefault="006A0BC1" w:rsidP="006A0BC1"/>
    <w:p w14:paraId="21EAF2CE" w14:textId="5314F351" w:rsidR="006A0BC1" w:rsidRPr="00336E25" w:rsidRDefault="006A0BC1" w:rsidP="006A0BC1">
      <w:r>
        <w:t xml:space="preserve">This material model was proposed by Arruda and Boyce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r w:rsidR="000F5924">
        <w:fldChar w:fldCharType="begin"/>
      </w:r>
      <w:r w:rsidR="000F5924">
        <w:instrText xml:space="preserve"> HYPERLINK \l "_ENREF_6" \o "Arruda, 1993 #36" </w:instrText>
      </w:r>
      <w:ins w:id="2877" w:author="Gerard" w:date="2015-04-08T21:50:00Z"/>
      <w:r w:rsidR="000F5924">
        <w:fldChar w:fldCharType="separate"/>
      </w:r>
      <w:r w:rsidR="00182A67">
        <w:rPr>
          <w:noProof/>
        </w:rPr>
        <w:t>6</w:t>
      </w:r>
      <w:r w:rsidR="000F5924">
        <w:rPr>
          <w:noProof/>
        </w:rPr>
        <w:fldChar w:fldCharType="end"/>
      </w:r>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6C2049" w:rsidRPr="006C2049">
        <w:rPr>
          <w:position w:val="-12"/>
        </w:rPr>
        <w:object w:dxaOrig="279" w:dyaOrig="360" w14:anchorId="11B3214F">
          <v:shape id="_x0000_i1105" type="#_x0000_t75" style="width:14.4pt;height:21.6pt" o:ole="">
            <v:imagedata r:id="rId173" o:title=""/>
          </v:shape>
          <o:OLEObject Type="Embed" ProgID="Equation.DSMT4" ShapeID="_x0000_i1105" DrawAspect="Content" ObjectID="_1363900472" r:id="rId174"/>
        </w:object>
      </w:r>
      <w:r>
        <w:t xml:space="preserve">, the stretch at which the chains reach their full extended state, by </w:t>
      </w:r>
      <w:r w:rsidR="006C2049" w:rsidRPr="006C2049">
        <w:rPr>
          <w:position w:val="-12"/>
        </w:rPr>
        <w:object w:dxaOrig="920" w:dyaOrig="400" w14:anchorId="49198A02">
          <v:shape id="_x0000_i1106" type="#_x0000_t75" style="width:43.2pt;height:21.6pt" o:ole="">
            <v:imagedata r:id="rId175" o:title=""/>
          </v:shape>
          <o:OLEObject Type="Embed" ProgID="Equation.DSMT4" ShapeID="_x0000_i1106" DrawAspect="Content" ObjectID="_1363900473" r:id="rId176"/>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2878" w:name="_Ref167535331"/>
      <w:bookmarkStart w:id="2879" w:name="_Toc290149281"/>
      <w:r w:rsidRPr="0097532C">
        <w:lastRenderedPageBreak/>
        <w:t>Ellipsoidal Fiber Distribution</w:t>
      </w:r>
      <w:bookmarkEnd w:id="2878"/>
      <w:bookmarkEnd w:id="2879"/>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00DDA">
        <w:t xml:space="preserve">4.1.2.14.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6C2049" w:rsidRPr="006C2049">
              <w:rPr>
                <w:position w:val="-14"/>
              </w:rPr>
              <w:object w:dxaOrig="1120" w:dyaOrig="400" w14:anchorId="5415D06D">
                <v:shape id="_x0000_i1107" type="#_x0000_t75" style="width:57.6pt;height:21.6pt" o:ole="">
                  <v:imagedata r:id="rId177" o:title=""/>
                </v:shape>
                <o:OLEObject Type="Embed" ProgID="Equation.DSMT4" ShapeID="_x0000_i1107" DrawAspect="Content" ObjectID="_1363900474" r:id="rId178"/>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6C2049" w:rsidRPr="006C2049">
              <w:rPr>
                <w:position w:val="-14"/>
              </w:rPr>
              <w:object w:dxaOrig="1020" w:dyaOrig="400" w14:anchorId="0A1FAAF0">
                <v:shape id="_x0000_i1108" type="#_x0000_t75" style="width:50.4pt;height:21.6pt" o:ole="">
                  <v:imagedata r:id="rId179" o:title=""/>
                </v:shape>
                <o:OLEObject Type="Embed" ProgID="Equation.DSMT4" ShapeID="_x0000_i1108" DrawAspect="Content" ObjectID="_1363900475" r:id="rId180"/>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1F281484" w:rsidR="006A0BC1" w:rsidRDefault="006A0BC1" w:rsidP="006A0BC1">
      <w:r>
        <w:t xml:space="preserve">The stress </w:t>
      </w:r>
      <w:r w:rsidR="006C2049" w:rsidRPr="006C2049">
        <w:rPr>
          <w:position w:val="-6"/>
        </w:rPr>
        <w:object w:dxaOrig="240" w:dyaOrig="340" w14:anchorId="261B6AA9">
          <v:shape id="_x0000_i1109" type="#_x0000_t75" style="width:14.4pt;height:14.4pt" o:ole="">
            <v:imagedata r:id="rId181" o:title=""/>
          </v:shape>
          <o:OLEObject Type="Embed" ProgID="Equation.DSMT4" ShapeID="_x0000_i1109" DrawAspect="Content" ObjectID="_1363900476" r:id="rId182"/>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r w:rsidR="000F5924">
        <w:fldChar w:fldCharType="begin"/>
      </w:r>
      <w:r w:rsidR="000F5924">
        <w:instrText xml:space="preserve"> HYPERLINK \l "_ENREF_7" \o "Lanir, 1983 #48" </w:instrText>
      </w:r>
      <w:ins w:id="2880" w:author="Gerard" w:date="2015-04-08T21:50:00Z"/>
      <w:r w:rsidR="000F5924">
        <w:fldChar w:fldCharType="separate"/>
      </w:r>
      <w:r w:rsidR="00182A67">
        <w:rPr>
          <w:noProof/>
        </w:rPr>
        <w:t>7-9</w:t>
      </w:r>
      <w:r w:rsidR="000F5924">
        <w:rPr>
          <w:noProof/>
        </w:rPr>
        <w:fldChar w:fldCharType="end"/>
      </w:r>
      <w:r w:rsidR="00031F52">
        <w:rPr>
          <w:noProof/>
        </w:rPr>
        <w:t>]</w:t>
      </w:r>
      <w:r>
        <w:fldChar w:fldCharType="end"/>
      </w:r>
      <w:r>
        <w:t>:</w:t>
      </w:r>
    </w:p>
    <w:p w14:paraId="201E1890" w14:textId="0BB657AA" w:rsidR="006A0BC1" w:rsidRDefault="006A0BC1" w:rsidP="006A0BC1">
      <w:pPr>
        <w:pStyle w:val="MTDisplayEquation"/>
      </w:pPr>
      <w:r>
        <w:tab/>
      </w:r>
      <w:r w:rsidR="006C2049" w:rsidRPr="006C2049">
        <w:rPr>
          <w:position w:val="-18"/>
        </w:rPr>
        <w:object w:dxaOrig="3660" w:dyaOrig="520" w14:anchorId="54BD9971">
          <v:shape id="_x0000_i1110" type="#_x0000_t75" style="width:180pt;height:28.8pt" o:ole="">
            <v:imagedata r:id="rId183" o:title=""/>
          </v:shape>
          <o:OLEObject Type="Embed" ProgID="Equation.DSMT4" ShapeID="_x0000_i1110" DrawAspect="Content" ObjectID="_1363900477" r:id="rId184"/>
        </w:object>
      </w:r>
      <w:r>
        <w:t>.</w:t>
      </w:r>
    </w:p>
    <w:p w14:paraId="3DA109C1" w14:textId="6B59DD90" w:rsidR="006A0BC1" w:rsidRDefault="006C2049" w:rsidP="006A0BC1">
      <w:r w:rsidRPr="006C2049">
        <w:rPr>
          <w:position w:val="-12"/>
        </w:rPr>
        <w:object w:dxaOrig="1760" w:dyaOrig="400" w14:anchorId="6A9C2314">
          <v:shape id="_x0000_i1111" type="#_x0000_t75" style="width:86.4pt;height:21.6pt" o:ole="">
            <v:imagedata r:id="rId185" o:title=""/>
          </v:shape>
          <o:OLEObject Type="Embed" ProgID="Equation.DSMT4" ShapeID="_x0000_i1111" DrawAspect="Content" ObjectID="_1363900478" r:id="rId186"/>
        </w:object>
      </w:r>
      <w:r w:rsidR="006A0BC1">
        <w:t xml:space="preserve"> is the square of the fiber stretch </w:t>
      </w:r>
      <w:r w:rsidRPr="006C2049">
        <w:rPr>
          <w:position w:val="-12"/>
        </w:rPr>
        <w:object w:dxaOrig="279" w:dyaOrig="400" w14:anchorId="46FD4982">
          <v:shape id="_x0000_i1112" type="#_x0000_t75" style="width:14.4pt;height:21.6pt" o:ole="">
            <v:imagedata r:id="rId187" o:title=""/>
          </v:shape>
          <o:OLEObject Type="Embed" ProgID="Equation.DSMT4" ShapeID="_x0000_i1112" DrawAspect="Content" ObjectID="_1363900479" r:id="rId188"/>
        </w:object>
      </w:r>
      <w:r w:rsidR="006A0BC1">
        <w:t xml:space="preserve">, </w:t>
      </w:r>
      <w:r w:rsidRPr="006C2049">
        <w:rPr>
          <w:position w:val="-6"/>
        </w:rPr>
        <w:object w:dxaOrig="260" w:dyaOrig="279" w14:anchorId="6A2D7CEB">
          <v:shape id="_x0000_i1113" type="#_x0000_t75" style="width:14.4pt;height:14.4pt" o:ole="">
            <v:imagedata r:id="rId189" o:title=""/>
          </v:shape>
          <o:OLEObject Type="Embed" ProgID="Equation.DSMT4" ShapeID="_x0000_i1113" DrawAspect="Content" ObjectID="_1363900480" r:id="rId190"/>
        </w:object>
      </w:r>
      <w:r w:rsidR="006A0BC1">
        <w:t xml:space="preserve"> is the unit vector along the fiber direction (in the reference configuration), which in spherical angles is directed along </w:t>
      </w:r>
      <w:r w:rsidRPr="006C2049">
        <w:rPr>
          <w:position w:val="-14"/>
        </w:rPr>
        <w:object w:dxaOrig="620" w:dyaOrig="400" w14:anchorId="4754A310">
          <v:shape id="_x0000_i1114" type="#_x0000_t75" style="width:28.8pt;height:21.6pt" o:ole="">
            <v:imagedata r:id="rId191" o:title=""/>
          </v:shape>
          <o:OLEObject Type="Embed" ProgID="Equation.DSMT4" ShapeID="_x0000_i1114" DrawAspect="Content" ObjectID="_1363900481" r:id="rId192"/>
        </w:object>
      </w:r>
      <w:r w:rsidR="006A0BC1">
        <w:t xml:space="preserve">, </w:t>
      </w:r>
      <w:r w:rsidRPr="006C2049">
        <w:rPr>
          <w:position w:val="-12"/>
        </w:rPr>
        <w:object w:dxaOrig="1219" w:dyaOrig="400" w14:anchorId="4E92EF61">
          <v:shape id="_x0000_i1115" type="#_x0000_t75" style="width:64.8pt;height:21.6pt" o:ole="">
            <v:imagedata r:id="rId193" o:title=""/>
          </v:shape>
          <o:OLEObject Type="Embed" ProgID="Equation.DSMT4" ShapeID="_x0000_i1115" DrawAspect="Content" ObjectID="_1363900482" r:id="rId194"/>
        </w:object>
      </w:r>
      <w:r w:rsidR="006A0BC1">
        <w:t xml:space="preserve">, and </w:t>
      </w:r>
      <w:r w:rsidRPr="006C2049">
        <w:rPr>
          <w:position w:val="-14"/>
        </w:rPr>
        <w:object w:dxaOrig="540" w:dyaOrig="400" w14:anchorId="38351E69">
          <v:shape id="_x0000_i1116" type="#_x0000_t75" style="width:28.8pt;height:21.6pt" o:ole="">
            <v:imagedata r:id="rId195" o:title=""/>
          </v:shape>
          <o:OLEObject Type="Embed" ProgID="Equation.DSMT4" ShapeID="_x0000_i1116" DrawAspect="Content" ObjectID="_1363900483" r:id="rId196"/>
        </w:obje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6C2049" w:rsidRPr="006C2049">
        <w:rPr>
          <w:position w:val="-30"/>
        </w:rPr>
        <w:object w:dxaOrig="1880" w:dyaOrig="720" w14:anchorId="6A90B462">
          <v:shape id="_x0000_i1117" type="#_x0000_t75" style="width:93.6pt;height:36pt" o:ole="">
            <v:imagedata r:id="rId197" o:title=""/>
          </v:shape>
          <o:OLEObject Type="Embed" ProgID="Equation.DSMT4" ShapeID="_x0000_i1117" DrawAspect="Content" ObjectID="_1363900484" r:id="rId198"/>
        </w:object>
      </w:r>
      <w:r>
        <w:t>,</w:t>
      </w:r>
    </w:p>
    <w:p w14:paraId="2A6087EF" w14:textId="77777777" w:rsidR="006A0BC1" w:rsidRDefault="006A0BC1" w:rsidP="006A0BC1">
      <w:r>
        <w:t>where in this material,</w:t>
      </w:r>
    </w:p>
    <w:p w14:paraId="544BB583" w14:textId="27629BF8" w:rsidR="006A0BC1" w:rsidRDefault="006A0BC1" w:rsidP="006A0BC1">
      <w:pPr>
        <w:pStyle w:val="MTDisplayEquation"/>
      </w:pPr>
      <w:r>
        <w:tab/>
      </w:r>
      <w:r w:rsidR="006C2049" w:rsidRPr="006C2049">
        <w:rPr>
          <w:position w:val="-16"/>
        </w:rPr>
        <w:object w:dxaOrig="2620" w:dyaOrig="499" w14:anchorId="4E9C96B5">
          <v:shape id="_x0000_i1118" type="#_x0000_t75" style="width:129.6pt;height:21.6pt" o:ole="">
            <v:imagedata r:id="rId199" o:title=""/>
          </v:shape>
          <o:OLEObject Type="Embed" ProgID="Equation.DSMT4" ShapeID="_x0000_i1118" DrawAspect="Content" ObjectID="_1363900485" r:id="rId200"/>
        </w:object>
      </w:r>
      <w:r>
        <w:t>.</w:t>
      </w:r>
    </w:p>
    <w:p w14:paraId="777F4CAF" w14:textId="57511458" w:rsidR="006A0BC1" w:rsidRDefault="006A0BC1" w:rsidP="006A0BC1">
      <w:r>
        <w:t xml:space="preserve">The materials parameters </w:t>
      </w:r>
      <w:r w:rsidR="006C2049" w:rsidRPr="006C2049">
        <w:rPr>
          <w:position w:val="-10"/>
        </w:rPr>
        <w:object w:dxaOrig="240" w:dyaOrig="320" w14:anchorId="37365387">
          <v:shape id="_x0000_i1119" type="#_x0000_t75" style="width:14.4pt;height:14.4pt" o:ole="">
            <v:imagedata r:id="rId201" o:title=""/>
          </v:shape>
          <o:OLEObject Type="Embed" ProgID="Equation.DSMT4" ShapeID="_x0000_i1119" DrawAspect="Content" ObjectID="_1363900486" r:id="rId202"/>
        </w:object>
      </w:r>
      <w:r>
        <w:t xml:space="preserve">and </w:t>
      </w:r>
      <w:r w:rsidR="006C2049" w:rsidRPr="006C2049">
        <w:rPr>
          <w:position w:val="-10"/>
        </w:rPr>
        <w:object w:dxaOrig="200" w:dyaOrig="320" w14:anchorId="5B272CFD">
          <v:shape id="_x0000_i1120" type="#_x0000_t75" style="width:7.2pt;height:14.4pt" o:ole="">
            <v:imagedata r:id="rId203" o:title=""/>
          </v:shape>
          <o:OLEObject Type="Embed" ProgID="Equation.DSMT4" ShapeID="_x0000_i1120" DrawAspect="Content" ObjectID="_1363900487" r:id="rId204"/>
        </w:object>
      </w:r>
      <w:r>
        <w:t>are determined from:</w:t>
      </w:r>
    </w:p>
    <w:p w14:paraId="69ADDD91" w14:textId="25D6F0BA" w:rsidR="006A0BC1" w:rsidRDefault="006A0BC1" w:rsidP="006A0BC1">
      <w:pPr>
        <w:pStyle w:val="MTDisplayEquation"/>
      </w:pPr>
      <w:r>
        <w:tab/>
      </w:r>
      <w:r w:rsidR="006C2049" w:rsidRPr="006C2049">
        <w:rPr>
          <w:position w:val="-76"/>
        </w:rPr>
        <w:object w:dxaOrig="4800" w:dyaOrig="1640" w14:anchorId="25B59C21">
          <v:shape id="_x0000_i1121" type="#_x0000_t75" style="width:237.6pt;height:79.2pt" o:ole="">
            <v:imagedata r:id="rId205" o:title=""/>
          </v:shape>
          <o:OLEObject Type="Embed" ProgID="Equation.DSMT4" ShapeID="_x0000_i1121" DrawAspect="Content" ObjectID="_1363900488" r:id="rId206"/>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00DDA">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28B602A7" w14:textId="67EC103E" w:rsidR="006A0BC1" w:rsidDel="00B046D7" w:rsidRDefault="006A0BC1" w:rsidP="006A0BC1">
      <w:pPr>
        <w:pStyle w:val="code"/>
      </w:pPr>
      <w:moveFromRangeStart w:id="2881" w:author="Gerard" w:date="2014-08-18T17:00:00Z" w:name="move270000572"/>
      <w:moveFrom w:id="2882" w:author="Gerard" w:date="2014-08-18T17:00:00Z">
        <w:r w:rsidDel="00B046D7">
          <w:tab/>
          <w:t>&lt;k&gt;1000&lt;/k&gt;</w:t>
        </w:r>
      </w:moveFrom>
    </w:p>
    <w:moveFromRangeEnd w:id="2881"/>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ins w:id="2883" w:author="Gerard" w:date="2014-08-18T17:00:00Z">
        <w:r>
          <w:tab/>
        </w:r>
      </w:ins>
      <w:moveToRangeStart w:id="2884" w:author="Gerard" w:date="2014-08-18T17:00:00Z" w:name="move270000572"/>
      <w:moveTo w:id="2885" w:author="Gerard" w:date="2014-08-18T17:00:00Z">
        <w:r>
          <w:tab/>
          <w:t>&lt;k&gt;1000&lt;/k&gt;</w:t>
        </w:r>
      </w:moveTo>
    </w:p>
    <w:moveToRangeEnd w:id="2884"/>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rPr>
          <w:ins w:id="2886" w:author="Gerard" w:date="2014-08-18T17:00:00Z"/>
        </w:rPr>
      </w:pPr>
      <w:ins w:id="2887" w:author="Gerard" w:date="2014-08-18T17:00:00Z">
        <w:r>
          <w:tab/>
        </w:r>
        <w:r>
          <w:tab/>
          <w:t>&lt;k&gt;1</w:t>
        </w:r>
      </w:ins>
      <w:ins w:id="2888" w:author="Gerard" w:date="2014-08-18T17:01:00Z">
        <w:r>
          <w:t>5</w:t>
        </w:r>
      </w:ins>
      <w:ins w:id="2889" w:author="Gerard" w:date="2014-08-18T17:00:00Z">
        <w:r>
          <w:t>000&lt;/k&gt;</w:t>
        </w:r>
      </w:ins>
    </w:p>
    <w:p w14:paraId="2F28C623" w14:textId="77777777" w:rsidR="006A0BC1" w:rsidRPr="007D6F0D" w:rsidRDefault="006A0BC1" w:rsidP="006A0BC1">
      <w:pPr>
        <w:pStyle w:val="code"/>
        <w:rPr>
          <w:lang w:val="nl-BE"/>
        </w:rPr>
      </w:pPr>
      <w:r w:rsidRPr="007D6F0D">
        <w:rPr>
          <w:lang w:val="nl-BE"/>
        </w:rPr>
        <w:lastRenderedPageBreak/>
        <w:tab/>
        <w:t>&lt;/solid&gt;</w:t>
      </w:r>
    </w:p>
    <w:p w14:paraId="7A179708" w14:textId="7180BA77" w:rsidR="006A0BC1" w:rsidRPr="00B27FE9" w:rsidRDefault="006A0BC1" w:rsidP="007D6F0D">
      <w:pPr>
        <w:pStyle w:val="code"/>
      </w:pPr>
      <w:r>
        <w:t>&lt;/material&gt;</w:t>
      </w:r>
      <w:r>
        <w:br w:type="page"/>
      </w:r>
    </w:p>
    <w:p w14:paraId="760A11B4" w14:textId="77777777" w:rsidR="006A0BC1" w:rsidRPr="00B27FE9" w:rsidRDefault="006A0BC1" w:rsidP="006A0BC1">
      <w:pPr>
        <w:pStyle w:val="Heading4"/>
      </w:pPr>
      <w:bookmarkStart w:id="2890" w:name="_Ref167375501"/>
      <w:bookmarkStart w:id="2891" w:name="_Toc290149282"/>
      <w:r w:rsidRPr="0097532C">
        <w:lastRenderedPageBreak/>
        <w:t>Ellipsoidal Fiber Distribution Mooney-Rivlin</w:t>
      </w:r>
      <w:bookmarkEnd w:id="2890"/>
      <w:bookmarkEnd w:id="2891"/>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6C2049" w:rsidRPr="006C2049">
              <w:rPr>
                <w:position w:val="-14"/>
              </w:rPr>
              <w:object w:dxaOrig="1120" w:dyaOrig="400" w14:anchorId="120B1D9C">
                <v:shape id="_x0000_i1122" type="#_x0000_t75" style="width:57.6pt;height:21.6pt" o:ole="">
                  <v:imagedata r:id="rId207" o:title=""/>
                </v:shape>
                <o:OLEObject Type="Embed" ProgID="Equation.DSMT4" ShapeID="_x0000_i1122" DrawAspect="Content" ObjectID="_1363900489" r:id="rId208"/>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6C2049" w:rsidRPr="006C2049">
              <w:rPr>
                <w:position w:val="-14"/>
              </w:rPr>
              <w:object w:dxaOrig="1020" w:dyaOrig="400" w14:anchorId="2D25CC8B">
                <v:shape id="_x0000_i1123" type="#_x0000_t75" style="width:50.4pt;height:21.6pt" o:ole="">
                  <v:imagedata r:id="rId209" o:title=""/>
                </v:shape>
                <o:OLEObject Type="Embed" ProgID="Equation.DSMT4" ShapeID="_x0000_i1123" DrawAspect="Content" ObjectID="_1363900490" r:id="rId210"/>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6C2049" w:rsidRPr="006C2049">
        <w:rPr>
          <w:position w:val="-6"/>
        </w:rPr>
        <w:object w:dxaOrig="240" w:dyaOrig="340" w14:anchorId="7192B3D1">
          <v:shape id="_x0000_i1124" type="#_x0000_t75" style="width:14.4pt;height:14.4pt" o:ole="">
            <v:imagedata r:id="rId211" o:title=""/>
          </v:shape>
          <o:OLEObject Type="Embed" ProgID="Equation.DSMT4" ShapeID="_x0000_i1124" DrawAspect="Content" ObjectID="_1363900491" r:id="rId212"/>
        </w:object>
      </w:r>
      <w:r>
        <w:t xml:space="preserve"> for this material is given by,</w:t>
      </w:r>
    </w:p>
    <w:p w14:paraId="2E808487" w14:textId="10CB8CC0" w:rsidR="006A0BC1" w:rsidRDefault="006A0BC1" w:rsidP="006A0BC1">
      <w:pPr>
        <w:pStyle w:val="MTDisplayEquation"/>
      </w:pPr>
      <w:r>
        <w:tab/>
      </w:r>
      <w:r w:rsidR="006C2049" w:rsidRPr="006C2049">
        <w:rPr>
          <w:position w:val="-10"/>
        </w:rPr>
        <w:object w:dxaOrig="1359" w:dyaOrig="380" w14:anchorId="13A9CD6F">
          <v:shape id="_x0000_i1125" type="#_x0000_t75" style="width:64.8pt;height:21.6pt" o:ole="">
            <v:imagedata r:id="rId213" o:title=""/>
          </v:shape>
          <o:OLEObject Type="Embed" ProgID="Equation.DSMT4" ShapeID="_x0000_i1125" DrawAspect="Content" ObjectID="_1363900492" r:id="rId214"/>
        </w:object>
      </w:r>
      <w:r>
        <w:t>.</w:t>
      </w:r>
    </w:p>
    <w:p w14:paraId="13690716" w14:textId="3591EDB4" w:rsidR="006A0BC1" w:rsidRDefault="006A0BC1" w:rsidP="006A0BC1">
      <w:pPr>
        <w:pStyle w:val="MTDisplayEquation"/>
      </w:pPr>
      <w:r>
        <w:t xml:space="preserve">Here, </w:t>
      </w:r>
      <w:r w:rsidR="006C2049" w:rsidRPr="006C2049">
        <w:rPr>
          <w:position w:val="-6"/>
        </w:rPr>
        <w:object w:dxaOrig="460" w:dyaOrig="340" w14:anchorId="39D7886B">
          <v:shape id="_x0000_i1126" type="#_x0000_t75" style="width:21.6pt;height:14.4pt" o:ole="">
            <v:imagedata r:id="rId215" o:title=""/>
          </v:shape>
          <o:OLEObject Type="Embed" ProgID="Equation.DSMT4" ShapeID="_x0000_i1126" DrawAspect="Content" ObjectID="_1363900493" r:id="rId216"/>
        </w:object>
      </w:r>
      <w:r>
        <w:t xml:space="preserve"> is the stress from the Mooney-Rivlin basis (Section </w:t>
      </w:r>
      <w:r>
        <w:fldChar w:fldCharType="begin"/>
      </w:r>
      <w:r>
        <w:instrText xml:space="preserve"> REF _Ref167535344 \r \h </w:instrText>
      </w:r>
      <w:r>
        <w:fldChar w:fldCharType="separate"/>
      </w:r>
      <w:r w:rsidR="00C00DDA">
        <w:t xml:space="preserve">4.1.2.7. </w:t>
      </w:r>
      <w:r>
        <w:fldChar w:fldCharType="end"/>
      </w:r>
      <w:r>
        <w:t xml:space="preserve">), and </w:t>
      </w:r>
      <w:r w:rsidR="006C2049" w:rsidRPr="006C2049">
        <w:rPr>
          <w:position w:val="-10"/>
        </w:rPr>
        <w:object w:dxaOrig="340" w:dyaOrig="380" w14:anchorId="794D7497">
          <v:shape id="_x0000_i1127" type="#_x0000_t75" style="width:14.4pt;height:21.6pt" o:ole="">
            <v:imagedata r:id="rId217" o:title=""/>
          </v:shape>
          <o:OLEObject Type="Embed" ProgID="Equation.DSMT4" ShapeID="_x0000_i1127" DrawAspect="Content" ObjectID="_1363900494" r:id="rId218"/>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C00DDA">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C00DDA">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2892" w:name="_Toc290149283"/>
      <w:r>
        <w:lastRenderedPageBreak/>
        <w:t>Ellipsoidal Fiber Distribution Veronda-Westmann</w:t>
      </w:r>
      <w:bookmarkEnd w:id="2892"/>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6C2049" w:rsidRPr="006C2049">
              <w:rPr>
                <w:position w:val="-14"/>
              </w:rPr>
              <w:object w:dxaOrig="1120" w:dyaOrig="400" w14:anchorId="51B70EB7">
                <v:shape id="_x0000_i1128" type="#_x0000_t75" style="width:57.6pt;height:21.6pt" o:ole="">
                  <v:imagedata r:id="rId219" o:title=""/>
                </v:shape>
                <o:OLEObject Type="Embed" ProgID="Equation.DSMT4" ShapeID="_x0000_i1128" DrawAspect="Content" ObjectID="_1363900495" r:id="rId220"/>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6C2049" w:rsidRPr="006C2049">
              <w:rPr>
                <w:position w:val="-14"/>
              </w:rPr>
              <w:object w:dxaOrig="1020" w:dyaOrig="400" w14:anchorId="62D049B8">
                <v:shape id="_x0000_i1129" type="#_x0000_t75" style="width:50.4pt;height:21.6pt" o:ole="">
                  <v:imagedata r:id="rId221" o:title=""/>
                </v:shape>
                <o:OLEObject Type="Embed" ProgID="Equation.DSMT4" ShapeID="_x0000_i1129" DrawAspect="Content" ObjectID="_1363900496" r:id="rId222"/>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6C2049" w:rsidRPr="006C2049">
        <w:rPr>
          <w:position w:val="-6"/>
        </w:rPr>
        <w:object w:dxaOrig="240" w:dyaOrig="340" w14:anchorId="0F6C4B31">
          <v:shape id="_x0000_i1130" type="#_x0000_t75" style="width:14.4pt;height:14.4pt" o:ole="">
            <v:imagedata r:id="rId223" o:title=""/>
          </v:shape>
          <o:OLEObject Type="Embed" ProgID="Equation.DSMT4" ShapeID="_x0000_i1130" DrawAspect="Content" ObjectID="_1363900497" r:id="rId224"/>
        </w:object>
      </w:r>
      <w:r>
        <w:t xml:space="preserve"> for this material is given by,</w:t>
      </w:r>
    </w:p>
    <w:p w14:paraId="3AA47A79" w14:textId="27098EEB" w:rsidR="006A0BC1" w:rsidRDefault="006A0BC1" w:rsidP="006A0BC1">
      <w:pPr>
        <w:pStyle w:val="MTDisplayEquation"/>
      </w:pPr>
      <w:r>
        <w:tab/>
      </w:r>
      <w:r w:rsidR="006C2049" w:rsidRPr="006C2049">
        <w:rPr>
          <w:position w:val="-10"/>
        </w:rPr>
        <w:object w:dxaOrig="1380" w:dyaOrig="380" w14:anchorId="1A9C435D">
          <v:shape id="_x0000_i1131" type="#_x0000_t75" style="width:1in;height:21.6pt" o:ole="">
            <v:imagedata r:id="rId225" o:title=""/>
          </v:shape>
          <o:OLEObject Type="Embed" ProgID="Equation.DSMT4" ShapeID="_x0000_i1131" DrawAspect="Content" ObjectID="_1363900498" r:id="rId226"/>
        </w:object>
      </w:r>
      <w:r>
        <w:t>.</w:t>
      </w:r>
    </w:p>
    <w:p w14:paraId="52FB3AEA" w14:textId="61892872" w:rsidR="006A0BC1" w:rsidRDefault="006A0BC1" w:rsidP="006A0BC1">
      <w:r>
        <w:t xml:space="preserve">Here, </w:t>
      </w:r>
      <w:r w:rsidR="006C2049" w:rsidRPr="006C2049">
        <w:rPr>
          <w:position w:val="-6"/>
        </w:rPr>
        <w:object w:dxaOrig="460" w:dyaOrig="340" w14:anchorId="09C76C2C">
          <v:shape id="_x0000_i1132" type="#_x0000_t75" style="width:21.6pt;height:14.4pt" o:ole="">
            <v:imagedata r:id="rId227" o:title=""/>
          </v:shape>
          <o:OLEObject Type="Embed" ProgID="Equation.DSMT4" ShapeID="_x0000_i1132" DrawAspect="Content" ObjectID="_1363900499" r:id="rId228"/>
        </w:object>
      </w:r>
      <w:r>
        <w:t xml:space="preserve"> is the stress from the Veronda-Westmann basis (Section </w:t>
      </w:r>
      <w:r>
        <w:fldChar w:fldCharType="begin"/>
      </w:r>
      <w:r>
        <w:instrText xml:space="preserve"> REF _Ref167535458 \r \h </w:instrText>
      </w:r>
      <w:r>
        <w:fldChar w:fldCharType="separate"/>
      </w:r>
      <w:r w:rsidR="00C00DDA">
        <w:t xml:space="preserve">4.1.2.15. </w:t>
      </w:r>
      <w:r>
        <w:fldChar w:fldCharType="end"/>
      </w:r>
      <w:r>
        <w:t xml:space="preserve">), and </w:t>
      </w:r>
      <w:r w:rsidR="006C2049" w:rsidRPr="006C2049">
        <w:rPr>
          <w:position w:val="-10"/>
        </w:rPr>
        <w:object w:dxaOrig="340" w:dyaOrig="380" w14:anchorId="114C1C3E">
          <v:shape id="_x0000_i1133" type="#_x0000_t75" style="width:14.4pt;height:21.6pt" o:ole="">
            <v:imagedata r:id="rId229" o:title=""/>
          </v:shape>
          <o:OLEObject Type="Embed" ProgID="Equation.DSMT4" ShapeID="_x0000_i1133" DrawAspect="Content" ObjectID="_1363900500" r:id="rId230"/>
        </w:object>
      </w:r>
      <w:r>
        <w:t xml:space="preserve">is the stress contribution from the ellipsoidal fiber distribution (Section </w:t>
      </w:r>
      <w:r>
        <w:fldChar w:fldCharType="begin"/>
      </w:r>
      <w:r>
        <w:instrText xml:space="preserve"> REF _Ref167375501 \r \h </w:instrText>
      </w:r>
      <w:r>
        <w:fldChar w:fldCharType="separate"/>
      </w:r>
      <w:r w:rsidR="00C00DDA">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2893" w:name="_Toc290149284"/>
      <w:r>
        <w:lastRenderedPageBreak/>
        <w:t>Fiber with Exponential-Power Law, Uncoupled Formulation</w:t>
      </w:r>
      <w:bookmarkEnd w:id="2893"/>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00DDA">
        <w:t xml:space="preserve">4.1.2.14.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3"/>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6C2049" w:rsidP="006C2049">
            <w:r w:rsidRPr="006C2049">
              <w:rPr>
                <w:position w:val="-10"/>
              </w:rPr>
              <w:object w:dxaOrig="200" w:dyaOrig="320" w14:anchorId="0339C547">
                <v:shape id="_x0000_i1134" type="#_x0000_t75" style="width:7.2pt;height:14.4pt" o:ole="">
                  <v:imagedata r:id="rId231" o:title=""/>
                </v:shape>
                <o:OLEObject Type="Embed" ProgID="Equation.DSMT4" ShapeID="_x0000_i1134" DrawAspect="Content" ObjectID="_1363900501" r:id="rId232"/>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6C2049" w:rsidP="006C2049">
            <w:r w:rsidRPr="006C2049">
              <w:rPr>
                <w:position w:val="-6"/>
              </w:rPr>
              <w:object w:dxaOrig="240" w:dyaOrig="220" w14:anchorId="7300BBF8">
                <v:shape id="_x0000_i1135" type="#_x0000_t75" style="width:14.4pt;height:14.4pt" o:ole="">
                  <v:imagedata r:id="rId233" o:title=""/>
                </v:shape>
                <o:OLEObject Type="Embed" ProgID="Equation.DSMT4" ShapeID="_x0000_i1135" DrawAspect="Content" ObjectID="_1363900502" r:id="rId234"/>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6C2049" w:rsidP="006C2049">
            <w:r w:rsidRPr="006C2049">
              <w:rPr>
                <w:position w:val="-10"/>
              </w:rPr>
              <w:object w:dxaOrig="240" w:dyaOrig="320" w14:anchorId="4FD75AB2">
                <v:shape id="_x0000_i1136" type="#_x0000_t75" style="width:14.4pt;height:14.4pt" o:ole="">
                  <v:imagedata r:id="rId235" o:title=""/>
                </v:shape>
                <o:OLEObject Type="Embed" ProgID="Equation.DSMT4" ShapeID="_x0000_i1136" DrawAspect="Content" ObjectID="_1363900503" r:id="rId236"/>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6C2049" w:rsidP="006C2049">
            <w:r w:rsidRPr="006C2049">
              <w:rPr>
                <w:position w:val="-6"/>
              </w:rPr>
              <w:object w:dxaOrig="200" w:dyaOrig="279" w14:anchorId="3C11D95B">
                <v:shape id="_x0000_i1137" type="#_x0000_t75" style="width:7.2pt;height:14.4pt" o:ole="">
                  <v:imagedata r:id="rId237" o:title=""/>
                </v:shape>
                <o:OLEObject Type="Embed" ProgID="Equation.DSMT4" ShapeID="_x0000_i1137" DrawAspect="Content" ObjectID="_1363900504" r:id="rId238"/>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6C2049" w:rsidP="006C2049">
            <w:r w:rsidRPr="006C2049">
              <w:rPr>
                <w:position w:val="-10"/>
              </w:rPr>
              <w:object w:dxaOrig="220" w:dyaOrig="260" w14:anchorId="54E16A31">
                <v:shape id="_x0000_i1138" type="#_x0000_t75" style="width:14.4pt;height:14.4pt" o:ole="">
                  <v:imagedata r:id="rId239" o:title=""/>
                </v:shape>
                <o:OLEObject Type="Embed" ProgID="Equation.DSMT4" ShapeID="_x0000_i1138" DrawAspect="Content" ObjectID="_1363900505" r:id="rId240"/>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pPr>
        <w:jc w:val="center"/>
        <w:pPrChange w:id="2894" w:author="Gerard" w:date="2014-08-18T17:26:00Z">
          <w:pPr/>
        </w:pPrChange>
      </w:pPr>
      <w:ins w:id="2895" w:author="Gerard" w:date="2014-08-18T17:26:00Z">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6C2049" w:rsidRPr="006C2049">
        <w:rPr>
          <w:position w:val="-12"/>
        </w:rPr>
        <w:object w:dxaOrig="3980" w:dyaOrig="360" w14:anchorId="5112FC0E">
          <v:shape id="_x0000_i1139" type="#_x0000_t75" style="width:201.6pt;height:21.6pt" o:ole="">
            <v:imagedata r:id="rId242" o:title=""/>
          </v:shape>
          <o:OLEObject Type="Embed" ProgID="Equation.DSMT4" ShapeID="_x0000_i1139" DrawAspect="Content" ObjectID="_1363900506" r:id="rId243"/>
        </w:object>
      </w:r>
      <w:r>
        <w:t>,</w:t>
      </w:r>
    </w:p>
    <w:p w14:paraId="29AB8368" w14:textId="74982AF7" w:rsidR="006A0BC1" w:rsidRDefault="006A0BC1" w:rsidP="006A0BC1">
      <w:r w:rsidRPr="000230DC">
        <w:t xml:space="preserve">where </w:t>
      </w:r>
      <w:r w:rsidR="006C2049" w:rsidRPr="006C2049">
        <w:rPr>
          <w:position w:val="-14"/>
        </w:rPr>
        <w:object w:dxaOrig="999" w:dyaOrig="400" w14:anchorId="4D970E1E">
          <v:shape id="_x0000_i1140" type="#_x0000_t75" style="width:50.4pt;height:21.6pt" o:ole="">
            <v:imagedata r:id="rId244" o:title=""/>
          </v:shape>
          <o:OLEObject Type="Embed" ProgID="Equation.DSMT4" ShapeID="_x0000_i1140" DrawAspect="Content" ObjectID="_1363900507" r:id="rId245"/>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ins w:id="2896" w:author="Gerard" w:date="2014-08-21T16:34:00Z">
        <w:r w:rsidR="0099145F">
          <w:t xml:space="preserve">The parameters &lt;theta&gt; and &lt;phi&gt; are optional, with default values of </w:t>
        </w:r>
      </w:ins>
      <w:r w:rsidR="006C2049" w:rsidRPr="006C2049">
        <w:rPr>
          <w:position w:val="-6"/>
        </w:rPr>
        <w:object w:dxaOrig="400" w:dyaOrig="279" w14:anchorId="769F0BE9">
          <v:shape id="_x0000_i1141" type="#_x0000_t75" style="width:21.6pt;height:14.4pt" o:ole="">
            <v:imagedata r:id="rId246" o:title=""/>
          </v:shape>
          <o:OLEObject Type="Embed" ProgID="Equation.DSMT4" ShapeID="_x0000_i1141" DrawAspect="Content" ObjectID="_1363900508" r:id="rId247"/>
        </w:object>
      </w:r>
      <w:ins w:id="2897" w:author="Gerard" w:date="2014-08-21T16:34:00Z">
        <w:r w:rsidR="0099145F">
          <w:t xml:space="preserve">0° and </w:t>
        </w:r>
      </w:ins>
      <w:r w:rsidR="006C2049" w:rsidRPr="006C2049">
        <w:rPr>
          <w:position w:val="-10"/>
        </w:rPr>
        <w:object w:dxaOrig="400" w:dyaOrig="260" w14:anchorId="44505EEA">
          <v:shape id="_x0000_i1142" type="#_x0000_t75" style="width:21.6pt;height:14.4pt" o:ole="">
            <v:imagedata r:id="rId248" o:title=""/>
          </v:shape>
          <o:OLEObject Type="Embed" ProgID="Equation.DSMT4" ShapeID="_x0000_i1142" DrawAspect="Content" ObjectID="_1363900509" r:id="rId249"/>
        </w:object>
      </w:r>
      <w:ins w:id="2898" w:author="Gerard" w:date="2014-08-21T16:35:00Z">
        <w:r w:rsidR="0099145F">
          <w:t>9</w:t>
        </w:r>
      </w:ins>
      <w:ins w:id="2899" w:author="Gerard" w:date="2014-08-21T16:34:00Z">
        <w:r w:rsidR="0099145F">
          <w:t xml:space="preserve">0°, </w:t>
        </w:r>
      </w:ins>
      <w:ins w:id="2900" w:author="Gerard" w:date="2014-08-21T16:35:00Z">
        <w:r w:rsidR="0099145F">
          <w:t xml:space="preserve">such that </w:t>
        </w:r>
      </w:ins>
      <w:r w:rsidR="006C2049" w:rsidRPr="006C2049">
        <w:rPr>
          <w:position w:val="-12"/>
        </w:rPr>
        <w:object w:dxaOrig="639" w:dyaOrig="360" w14:anchorId="0BB88D9D">
          <v:shape id="_x0000_i1143" type="#_x0000_t75" style="width:28.8pt;height:21.6pt" o:ole="">
            <v:imagedata r:id="rId250" o:title=""/>
          </v:shape>
          <o:OLEObject Type="Embed" ProgID="Equation.DSMT4" ShapeID="_x0000_i1143" DrawAspect="Content" ObjectID="_1363900510" r:id="rId251"/>
        </w:object>
      </w:r>
      <w:ins w:id="2901" w:author="Gerard" w:date="2014-08-21T16:35:00Z">
        <w:r w:rsidR="0099145F">
          <w:t xml:space="preserve">. </w:t>
        </w:r>
      </w:ins>
      <w:ins w:id="2902" w:author="Gerard" w:date="2014-08-21T16:36:00Z">
        <w:r w:rsidR="0099145F">
          <w:t xml:space="preserve"> </w:t>
        </w:r>
      </w:ins>
      <w:r>
        <w:t xml:space="preserve">The stress </w:t>
      </w:r>
      <w:r w:rsidR="006C2049" w:rsidRPr="006C2049">
        <w:rPr>
          <w:position w:val="-6"/>
        </w:rPr>
        <w:object w:dxaOrig="240" w:dyaOrig="340" w14:anchorId="224082A1">
          <v:shape id="_x0000_i1144" type="#_x0000_t75" style="width:14.4pt;height:14.4pt" o:ole="">
            <v:imagedata r:id="rId252" o:title=""/>
          </v:shape>
          <o:OLEObject Type="Embed" ProgID="Equation.DSMT4" ShapeID="_x0000_i1144" DrawAspect="Content" ObjectID="_1363900511" r:id="rId253"/>
        </w:object>
      </w:r>
      <w:r>
        <w:t xml:space="preserve"> for this fibrous material is given by</w:t>
      </w:r>
    </w:p>
    <w:p w14:paraId="33DCF3D1" w14:textId="65F76568" w:rsidR="006A0BC1" w:rsidRDefault="006A0BC1" w:rsidP="006A0BC1">
      <w:pPr>
        <w:pStyle w:val="MTDisplayEquation"/>
      </w:pPr>
      <w:r>
        <w:tab/>
      </w:r>
      <w:r w:rsidR="006C2049" w:rsidRPr="006C2049">
        <w:rPr>
          <w:position w:val="-30"/>
        </w:rPr>
        <w:object w:dxaOrig="2720" w:dyaOrig="720" w14:anchorId="75D67D12">
          <v:shape id="_x0000_i1145" type="#_x0000_t75" style="width:136.8pt;height:36pt" o:ole="">
            <v:imagedata r:id="rId254" o:title=""/>
          </v:shape>
          <o:OLEObject Type="Embed" ProgID="Equation.DSMT4" ShapeID="_x0000_i1145" DrawAspect="Content" ObjectID="_1363900512" r:id="rId255"/>
        </w:object>
      </w:r>
      <w:r>
        <w:t>,</w:t>
      </w:r>
    </w:p>
    <w:p w14:paraId="3E826248" w14:textId="749ED8D5" w:rsidR="006A0BC1" w:rsidRDefault="006A0BC1" w:rsidP="006A0BC1">
      <w:r>
        <w:t xml:space="preserve">where </w:t>
      </w:r>
      <w:r w:rsidR="006C2049" w:rsidRPr="006C2049">
        <w:rPr>
          <w:position w:val="-12"/>
        </w:rPr>
        <w:object w:dxaOrig="1760" w:dyaOrig="400" w14:anchorId="26E23A49">
          <v:shape id="_x0000_i1146" type="#_x0000_t75" style="width:86.4pt;height:21.6pt" o:ole="">
            <v:imagedata r:id="rId256" o:title=""/>
          </v:shape>
          <o:OLEObject Type="Embed" ProgID="Equation.DSMT4" ShapeID="_x0000_i1146" DrawAspect="Content" ObjectID="_1363900513" r:id="rId257"/>
        </w:object>
      </w:r>
      <w:r>
        <w:t xml:space="preserve"> is the square of the fiber stretch, </w:t>
      </w:r>
      <w:r w:rsidR="006C2049" w:rsidRPr="006C2049">
        <w:rPr>
          <w:position w:val="-12"/>
        </w:rPr>
        <w:object w:dxaOrig="1219" w:dyaOrig="400" w14:anchorId="6E303EF1">
          <v:shape id="_x0000_i1147" type="#_x0000_t75" style="width:64.8pt;height:21.6pt" o:ole="">
            <v:imagedata r:id="rId258" o:title=""/>
          </v:shape>
          <o:OLEObject Type="Embed" ProgID="Equation.DSMT4" ShapeID="_x0000_i1147" DrawAspect="Content" ObjectID="_1363900514" r:id="rId259"/>
        </w:object>
      </w:r>
      <w:r>
        <w:t xml:space="preserve">, and </w:t>
      </w:r>
      <w:r w:rsidR="006C2049" w:rsidRPr="006C2049">
        <w:rPr>
          <w:position w:val="-14"/>
        </w:rPr>
        <w:object w:dxaOrig="540" w:dyaOrig="400" w14:anchorId="6392B703">
          <v:shape id="_x0000_i1148" type="#_x0000_t75" style="width:28.8pt;height:21.6pt" o:ole="">
            <v:imagedata r:id="rId260" o:title=""/>
          </v:shape>
          <o:OLEObject Type="Embed" ProgID="Equation.DSMT4" ShapeID="_x0000_i1148" DrawAspect="Content" ObjectID="_1363900515" r:id="rId261"/>
        </w:obje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6C2049" w:rsidRPr="006C2049">
        <w:rPr>
          <w:position w:val="-28"/>
        </w:rPr>
        <w:object w:dxaOrig="2940" w:dyaOrig="660" w14:anchorId="218FD1AC">
          <v:shape id="_x0000_i1149" type="#_x0000_t75" style="width:2in;height:36pt" o:ole="">
            <v:imagedata r:id="rId262" o:title=""/>
          </v:shape>
          <o:OLEObject Type="Embed" ProgID="Equation.DSMT4" ShapeID="_x0000_i1149" DrawAspect="Content" ObjectID="_1363900516" r:id="rId263"/>
        </w:object>
      </w:r>
      <w:r>
        <w:t>,</w:t>
      </w:r>
    </w:p>
    <w:p w14:paraId="68B45CD1" w14:textId="66B3958D" w:rsidR="006A0BC1" w:rsidRPr="000230DC" w:rsidRDefault="006A0BC1" w:rsidP="006A0BC1">
      <w:r w:rsidRPr="000230DC">
        <w:t xml:space="preserve">where </w:t>
      </w:r>
      <w:r w:rsidR="006C2049" w:rsidRPr="006C2049">
        <w:rPr>
          <w:position w:val="-10"/>
        </w:rPr>
        <w:object w:dxaOrig="560" w:dyaOrig="320" w14:anchorId="6FB8FFE6">
          <v:shape id="_x0000_i1150" type="#_x0000_t75" style="width:28.8pt;height:14.4pt" o:ole="">
            <v:imagedata r:id="rId264" o:title=""/>
          </v:shape>
          <o:OLEObject Type="Embed" ProgID="Equation.DSMT4" ShapeID="_x0000_i1150" DrawAspect="Content" ObjectID="_1363900517" r:id="rId265"/>
        </w:object>
      </w:r>
      <w:r w:rsidRPr="000230DC">
        <w:t xml:space="preserve">, </w:t>
      </w:r>
      <w:r w:rsidR="006C2049" w:rsidRPr="006C2049">
        <w:rPr>
          <w:position w:val="-6"/>
        </w:rPr>
        <w:object w:dxaOrig="580" w:dyaOrig="279" w14:anchorId="7C794670">
          <v:shape id="_x0000_i1151" type="#_x0000_t75" style="width:28.8pt;height:14.4pt" o:ole="">
            <v:imagedata r:id="rId266" o:title=""/>
          </v:shape>
          <o:OLEObject Type="Embed" ProgID="Equation.DSMT4" ShapeID="_x0000_i1151" DrawAspect="Content" ObjectID="_1363900518" r:id="rId267"/>
        </w:object>
      </w:r>
      <w:r w:rsidRPr="000230DC">
        <w:t xml:space="preserve">, and </w:t>
      </w:r>
      <w:r w:rsidR="006C2049" w:rsidRPr="006C2049">
        <w:rPr>
          <w:position w:val="-10"/>
        </w:rPr>
        <w:object w:dxaOrig="600" w:dyaOrig="320" w14:anchorId="6BB4832B">
          <v:shape id="_x0000_i1152" type="#_x0000_t75" style="width:28.8pt;height:14.4pt" o:ole="">
            <v:imagedata r:id="rId268" o:title=""/>
          </v:shape>
          <o:OLEObject Type="Embed" ProgID="Equation.DSMT4" ShapeID="_x0000_i1152" DrawAspect="Content" ObjectID="_1363900519" r:id="rId269"/>
        </w:object>
      </w:r>
      <w:r w:rsidRPr="000230DC">
        <w:t>.</w:t>
      </w:r>
    </w:p>
    <w:p w14:paraId="6A59ACD1" w14:textId="77777777" w:rsidR="006A0BC1" w:rsidRPr="000230DC" w:rsidRDefault="006A0BC1" w:rsidP="006A0BC1"/>
    <w:p w14:paraId="0D47C78A" w14:textId="4334A2A0" w:rsidR="006A0BC1" w:rsidRDefault="006A0BC1" w:rsidP="006A0BC1">
      <w:r>
        <w:t xml:space="preserve">Note: In the limit when </w:t>
      </w:r>
      <w:r w:rsidR="006C2049" w:rsidRPr="006C2049">
        <w:rPr>
          <w:position w:val="-6"/>
        </w:rPr>
        <w:object w:dxaOrig="680" w:dyaOrig="279" w14:anchorId="4DCCC86C">
          <v:shape id="_x0000_i1153" type="#_x0000_t75" style="width:36pt;height:14.4pt" o:ole="">
            <v:imagedata r:id="rId270" o:title=""/>
          </v:shape>
          <o:OLEObject Type="Embed" ProgID="Equation.DSMT4" ShapeID="_x0000_i1153" DrawAspect="Content" ObjectID="_1363900520" r:id="rId271"/>
        </w:object>
      </w:r>
      <w:r>
        <w:t>, this expressions produces a power law,</w:t>
      </w:r>
    </w:p>
    <w:p w14:paraId="15BEA50B" w14:textId="3143DB10" w:rsidR="006A0BC1" w:rsidRDefault="006A0BC1" w:rsidP="006A0BC1">
      <w:pPr>
        <w:pStyle w:val="MTDisplayEquation"/>
      </w:pPr>
      <w:r>
        <w:tab/>
      </w:r>
      <w:r w:rsidR="006C2049" w:rsidRPr="006C2049">
        <w:rPr>
          <w:position w:val="-28"/>
        </w:rPr>
        <w:object w:dxaOrig="1880" w:dyaOrig="660" w14:anchorId="1A493BFB">
          <v:shape id="_x0000_i1154" type="#_x0000_t75" style="width:93.6pt;height:36pt" o:ole="">
            <v:imagedata r:id="rId272" o:title=""/>
          </v:shape>
          <o:OLEObject Type="Embed" ProgID="Equation.DSMT4" ShapeID="_x0000_i1154" DrawAspect="Content" ObjectID="_1363900521" r:id="rId273"/>
        </w:object>
      </w:r>
      <w:r w:rsidR="00F1782C">
        <w:t>.</w:t>
      </w:r>
    </w:p>
    <w:p w14:paraId="4DCE5B68" w14:textId="06C1F084" w:rsidR="006A0BC1" w:rsidRPr="0097532C" w:rsidRDefault="006A0BC1" w:rsidP="006A0BC1">
      <w:r w:rsidRPr="0097532C">
        <w:t xml:space="preserve">Note: When </w:t>
      </w:r>
      <w:r w:rsidR="006C2049" w:rsidRPr="006C2049">
        <w:rPr>
          <w:position w:val="-10"/>
        </w:rPr>
        <w:object w:dxaOrig="600" w:dyaOrig="320" w14:anchorId="4EF6E370">
          <v:shape id="_x0000_i1155" type="#_x0000_t75" style="width:28.8pt;height:14.4pt" o:ole="">
            <v:imagedata r:id="rId274" o:title=""/>
          </v:shape>
          <o:OLEObject Type="Embed" ProgID="Equation.DSMT4" ShapeID="_x0000_i1155" DrawAspect="Content" ObjectID="_1363900522" r:id="rId275"/>
        </w:object>
      </w:r>
      <w:r w:rsidRPr="0097532C">
        <w:t>, the fiber modulus is zero at the strain origin (</w:t>
      </w:r>
      <w:r w:rsidR="006C2049" w:rsidRPr="006C2049">
        <w:rPr>
          <w:position w:val="-12"/>
        </w:rPr>
        <w:object w:dxaOrig="580" w:dyaOrig="380" w14:anchorId="70492B06">
          <v:shape id="_x0000_i1156" type="#_x0000_t75" style="width:28.8pt;height:21.6pt" o:ole="">
            <v:imagedata r:id="rId276" o:title=""/>
          </v:shape>
          <o:OLEObject Type="Embed" ProgID="Equation.DSMT4" ShapeID="_x0000_i1156" DrawAspect="Content" ObjectID="_1363900523" r:id="rId277"/>
        </w:object>
      </w:r>
      <w:r w:rsidRPr="0097532C">
        <w:t xml:space="preserve">).  Therefore, use </w:t>
      </w:r>
      <w:r w:rsidR="006C2049" w:rsidRPr="006C2049">
        <w:rPr>
          <w:position w:val="-10"/>
        </w:rPr>
        <w:object w:dxaOrig="600" w:dyaOrig="320" w14:anchorId="77AB502F">
          <v:shape id="_x0000_i1157" type="#_x0000_t75" style="width:28.8pt;height:14.4pt" o:ole="">
            <v:imagedata r:id="rId278" o:title=""/>
          </v:shape>
          <o:OLEObject Type="Embed" ProgID="Equation.DSMT4" ShapeID="_x0000_i1157" DrawAspect="Content" ObjectID="_1363900524" r:id="rId279"/>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lastRenderedPageBreak/>
        <w:t>Example</w:t>
      </w:r>
      <w:r>
        <w:t>:</w:t>
      </w:r>
    </w:p>
    <w:p w14:paraId="7C7D05C9" w14:textId="249F6A31" w:rsidR="006A0BC1" w:rsidRDefault="006A0BC1" w:rsidP="006A0BC1">
      <w:r>
        <w:t xml:space="preserve">Single fiber oriented along </w:t>
      </w:r>
      <w:r w:rsidR="006C2049" w:rsidRPr="006C2049">
        <w:rPr>
          <w:position w:val="-12"/>
        </w:rPr>
        <w:object w:dxaOrig="220" w:dyaOrig="360" w14:anchorId="67CEC3CF">
          <v:shape id="_x0000_i1158" type="#_x0000_t75" style="width:14.4pt;height:21.6pt" o:ole="">
            <v:imagedata r:id="rId280" o:title=""/>
          </v:shape>
          <o:OLEObject Type="Embed" ProgID="Equation.DSMT4" ShapeID="_x0000_i1158" DrawAspect="Content" ObjectID="_1363900525" r:id="rId281"/>
        </w:obje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1E9CFC1" w:rsidR="006A0BC1" w:rsidRDefault="006A0BC1" w:rsidP="006A0BC1">
      <w:pPr>
        <w:pStyle w:val="code"/>
      </w:pPr>
      <w:r>
        <w:tab/>
        <w:t>&lt;solid type=</w:t>
      </w:r>
      <w:r w:rsidR="00F450DE">
        <w:t>"</w:t>
      </w:r>
      <w:del w:id="2903" w:author="Gerard" w:date="2014-08-18T17:01:00Z">
        <w:r w:rsidDel="00B046D7">
          <w:delText>neo-Hookean</w:delText>
        </w:r>
      </w:del>
      <w:ins w:id="2904" w:author="Gerard" w:date="2014-08-18T17:01:00Z">
        <w:r w:rsidR="00B046D7">
          <w:t>Mooney-Rivlin</w:t>
        </w:r>
      </w:ins>
      <w:r w:rsidR="00F450DE">
        <w:t>"</w:t>
      </w:r>
      <w:r>
        <w:t>&gt;</w:t>
      </w:r>
    </w:p>
    <w:p w14:paraId="79229896" w14:textId="48F7C81E" w:rsidR="006A0BC1" w:rsidRDefault="006A0BC1" w:rsidP="006A0BC1">
      <w:pPr>
        <w:pStyle w:val="code"/>
      </w:pPr>
      <w:r>
        <w:tab/>
      </w:r>
      <w:r>
        <w:tab/>
        <w:t>&lt;</w:t>
      </w:r>
      <w:del w:id="2905" w:author="Gerard" w:date="2014-08-18T17:01:00Z">
        <w:r w:rsidDel="00B046D7">
          <w:delText>E</w:delText>
        </w:r>
      </w:del>
      <w:ins w:id="2906" w:author="Gerard" w:date="2014-08-18T17:01:00Z">
        <w:r w:rsidR="00B046D7">
          <w:t>c1</w:t>
        </w:r>
      </w:ins>
      <w:r>
        <w:t>&gt;10</w:t>
      </w:r>
      <w:del w:id="2907" w:author="Gerard" w:date="2014-08-18T17:02:00Z">
        <w:r w:rsidDel="00B046D7">
          <w:delText>00</w:delText>
        </w:r>
      </w:del>
      <w:r>
        <w:t>.0&lt;/</w:t>
      </w:r>
      <w:del w:id="2908" w:author="Gerard" w:date="2014-08-18T17:01:00Z">
        <w:r w:rsidDel="00B046D7">
          <w:delText>E</w:delText>
        </w:r>
      </w:del>
      <w:ins w:id="2909" w:author="Gerard" w:date="2014-08-18T17:01:00Z">
        <w:r w:rsidR="00B046D7">
          <w:t>c1</w:t>
        </w:r>
      </w:ins>
      <w:r>
        <w:t>&gt;</w:t>
      </w:r>
    </w:p>
    <w:p w14:paraId="3F44ADD3" w14:textId="2EF0F17A" w:rsidR="006A0BC1" w:rsidRDefault="006A0BC1" w:rsidP="006A0BC1">
      <w:pPr>
        <w:pStyle w:val="code"/>
        <w:rPr>
          <w:ins w:id="2910" w:author="Gerard" w:date="2014-08-18T17:01:00Z"/>
        </w:rPr>
      </w:pPr>
      <w:r>
        <w:tab/>
      </w:r>
      <w:r>
        <w:tab/>
        <w:t>&lt;</w:t>
      </w:r>
      <w:del w:id="2911" w:author="Gerard" w:date="2014-08-18T17:01:00Z">
        <w:r w:rsidDel="00B046D7">
          <w:delText>v</w:delText>
        </w:r>
      </w:del>
      <w:ins w:id="2912" w:author="Gerard" w:date="2014-08-18T17:01:00Z">
        <w:r w:rsidR="00B046D7">
          <w:t>c2</w:t>
        </w:r>
      </w:ins>
      <w:r>
        <w:t>&gt;0</w:t>
      </w:r>
      <w:del w:id="2913" w:author="Gerard" w:date="2014-08-18T17:01:00Z">
        <w:r w:rsidDel="00B046D7">
          <w:delText>.45</w:delText>
        </w:r>
      </w:del>
      <w:r>
        <w:t>&lt;/</w:t>
      </w:r>
      <w:del w:id="2914" w:author="Gerard" w:date="2014-08-18T17:01:00Z">
        <w:r w:rsidDel="00B046D7">
          <w:delText>v</w:delText>
        </w:r>
      </w:del>
      <w:ins w:id="2915" w:author="Gerard" w:date="2014-08-18T17:01:00Z">
        <w:r w:rsidR="00B046D7">
          <w:t>c2</w:t>
        </w:r>
      </w:ins>
      <w:r>
        <w:t>&gt;</w:t>
      </w:r>
    </w:p>
    <w:p w14:paraId="6C6CA591" w14:textId="58F16658" w:rsidR="00B046D7" w:rsidRDefault="00B046D7" w:rsidP="006A0BC1">
      <w:pPr>
        <w:pStyle w:val="code"/>
      </w:pPr>
      <w:ins w:id="2916" w:author="Gerard" w:date="2014-08-18T17:01:00Z">
        <w:r>
          <w:tab/>
        </w:r>
        <w:r>
          <w:tab/>
          <w:t>&lt;k&gt;10e3&lt;/k&gt;</w:t>
        </w:r>
      </w:ins>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rPr>
          <w:ins w:id="2917" w:author="Gerard" w:date="2014-08-18T17:02:00Z"/>
        </w:rPr>
      </w:pPr>
      <w:r w:rsidRPr="00E24C5F">
        <w:tab/>
      </w:r>
      <w:r w:rsidRPr="00E24C5F">
        <w:tab/>
        <w:t>&lt;phi&gt;90&lt;/phi&gt;</w:t>
      </w:r>
    </w:p>
    <w:p w14:paraId="0DDD6737" w14:textId="7AD0BAB8" w:rsidR="00B046D7" w:rsidRPr="00E24C5F" w:rsidRDefault="00B046D7" w:rsidP="006A0BC1">
      <w:pPr>
        <w:pStyle w:val="code"/>
      </w:pPr>
      <w:ins w:id="2918" w:author="Gerard" w:date="2014-08-18T17:02:00Z">
        <w:r>
          <w:tab/>
        </w:r>
        <w:r>
          <w:tab/>
          <w:t>&lt;k&gt;5e3&lt;/k&gt;</w:t>
        </w:r>
      </w:ins>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20A0BBFA" w:rsidR="006A0BC1" w:rsidRDefault="006A0BC1" w:rsidP="006A0BC1">
      <w:r>
        <w:t xml:space="preserve">Two fibers in the plane orthogonal to </w:t>
      </w:r>
      <w:r w:rsidR="006C2049" w:rsidRPr="006C2049">
        <w:rPr>
          <w:position w:val="-12"/>
        </w:rPr>
        <w:object w:dxaOrig="220" w:dyaOrig="360" w14:anchorId="30615FD6">
          <v:shape id="_x0000_i1159" type="#_x0000_t75" style="width:14.4pt;height:21.6pt" o:ole="">
            <v:imagedata r:id="rId282" o:title=""/>
          </v:shape>
          <o:OLEObject Type="Embed" ProgID="Equation.DSMT4" ShapeID="_x0000_i1159" DrawAspect="Content" ObjectID="_1363900526" r:id="rId283"/>
        </w:object>
      </w:r>
      <w:r>
        <w:t xml:space="preserve">, oriented at ±25 degrees relative to </w:t>
      </w:r>
      <w:r w:rsidR="006C2049" w:rsidRPr="006C2049">
        <w:rPr>
          <w:position w:val="-12"/>
        </w:rPr>
        <w:object w:dxaOrig="240" w:dyaOrig="360" w14:anchorId="3383D58A">
          <v:shape id="_x0000_i1160" type="#_x0000_t75" style="width:14.4pt;height:21.6pt" o:ole="">
            <v:imagedata r:id="rId284" o:title=""/>
          </v:shape>
          <o:OLEObject Type="Embed" ProgID="Equation.DSMT4" ShapeID="_x0000_i1160" DrawAspect="Content" ObjectID="_1363900527" r:id="rId285"/>
        </w:object>
      </w:r>
      <w:r>
        <w:t xml:space="preserve">, embedded in a </w:t>
      </w:r>
      <w:del w:id="2919" w:author="Gerard" w:date="2014-08-21T16:36:00Z">
        <w:r w:rsidDel="0099145F">
          <w:delText>neo-Hookean</w:delText>
        </w:r>
      </w:del>
      <w:ins w:id="2920" w:author="Gerard" w:date="2014-08-21T16:36:00Z">
        <w:r w:rsidR="0099145F">
          <w:t>Mooney-Rivlin</w:t>
        </w:r>
      </w:ins>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4A707EF0" w:rsidR="006A0BC1" w:rsidRDefault="006A0BC1" w:rsidP="006A0BC1">
      <w:pPr>
        <w:pStyle w:val="code"/>
      </w:pPr>
      <w:r>
        <w:tab/>
        <w:t>&lt;solid type=”</w:t>
      </w:r>
      <w:del w:id="2921" w:author="Gerard" w:date="2014-08-18T17:02:00Z">
        <w:r w:rsidDel="00B046D7">
          <w:delText>neo-Hookean</w:delText>
        </w:r>
      </w:del>
      <w:ins w:id="2922" w:author="Gerard" w:date="2014-08-18T17:02:00Z">
        <w:r w:rsidR="00B046D7">
          <w:t>Mooney-Rivlin</w:t>
        </w:r>
      </w:ins>
      <w:r>
        <w:t>”&gt;</w:t>
      </w:r>
    </w:p>
    <w:p w14:paraId="4677CE82" w14:textId="3EAA3B1D" w:rsidR="006A0BC1" w:rsidRDefault="006A0BC1" w:rsidP="006A0BC1">
      <w:pPr>
        <w:pStyle w:val="code"/>
      </w:pPr>
      <w:r>
        <w:tab/>
      </w:r>
      <w:r>
        <w:tab/>
        <w:t>&lt;</w:t>
      </w:r>
      <w:del w:id="2923" w:author="Gerard" w:date="2014-08-18T17:02:00Z">
        <w:r w:rsidDel="00B046D7">
          <w:delText>E</w:delText>
        </w:r>
      </w:del>
      <w:ins w:id="2924" w:author="Gerard" w:date="2014-08-18T17:02:00Z">
        <w:r w:rsidR="00B046D7">
          <w:t>c1</w:t>
        </w:r>
      </w:ins>
      <w:r>
        <w:t>&gt;10</w:t>
      </w:r>
      <w:del w:id="2925" w:author="Gerard" w:date="2014-08-18T17:02:00Z">
        <w:r w:rsidDel="00B046D7">
          <w:delText>00</w:delText>
        </w:r>
      </w:del>
      <w:r>
        <w:t>.0&lt;/</w:t>
      </w:r>
      <w:del w:id="2926" w:author="Gerard" w:date="2014-08-18T17:02:00Z">
        <w:r w:rsidDel="00B046D7">
          <w:delText>E</w:delText>
        </w:r>
      </w:del>
      <w:ins w:id="2927" w:author="Gerard" w:date="2014-08-18T17:02:00Z">
        <w:r w:rsidR="00B046D7">
          <w:t>c1</w:t>
        </w:r>
      </w:ins>
      <w:r>
        <w:t>&gt;</w:t>
      </w:r>
    </w:p>
    <w:p w14:paraId="7D3A3541" w14:textId="2B686331" w:rsidR="006A0BC1" w:rsidRDefault="006A0BC1" w:rsidP="006A0BC1">
      <w:pPr>
        <w:pStyle w:val="code"/>
        <w:rPr>
          <w:ins w:id="2928" w:author="Gerard" w:date="2014-08-18T17:03:00Z"/>
        </w:rPr>
      </w:pPr>
      <w:r>
        <w:tab/>
      </w:r>
      <w:r>
        <w:tab/>
        <w:t>&lt;</w:t>
      </w:r>
      <w:del w:id="2929" w:author="Gerard" w:date="2014-08-18T17:03:00Z">
        <w:r w:rsidDel="00B046D7">
          <w:delText>v</w:delText>
        </w:r>
      </w:del>
      <w:ins w:id="2930" w:author="Gerard" w:date="2014-08-18T17:03:00Z">
        <w:r w:rsidR="00B046D7">
          <w:t>c2</w:t>
        </w:r>
      </w:ins>
      <w:r>
        <w:t>&gt;0</w:t>
      </w:r>
      <w:del w:id="2931" w:author="Gerard" w:date="2014-08-18T17:03:00Z">
        <w:r w:rsidDel="00B046D7">
          <w:delText>.45</w:delText>
        </w:r>
      </w:del>
      <w:r>
        <w:t>&lt;/</w:t>
      </w:r>
      <w:del w:id="2932" w:author="Gerard" w:date="2014-08-18T17:03:00Z">
        <w:r w:rsidDel="00B046D7">
          <w:delText>v</w:delText>
        </w:r>
      </w:del>
      <w:ins w:id="2933" w:author="Gerard" w:date="2014-08-18T17:03:00Z">
        <w:r w:rsidR="00B046D7">
          <w:t>c2</w:t>
        </w:r>
      </w:ins>
      <w:r>
        <w:t>&gt;</w:t>
      </w:r>
    </w:p>
    <w:p w14:paraId="5EB220D9" w14:textId="72A2FAB2" w:rsidR="00B046D7" w:rsidRDefault="00B046D7" w:rsidP="006A0BC1">
      <w:pPr>
        <w:pStyle w:val="code"/>
      </w:pPr>
      <w:ins w:id="2934" w:author="Gerard" w:date="2014-08-18T17:03:00Z">
        <w:r>
          <w:tab/>
        </w:r>
        <w:r>
          <w:tab/>
          <w:t>&lt;k&gt;10e3&lt;/k&gt;</w:t>
        </w:r>
      </w:ins>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rPr>
          <w:ins w:id="2935" w:author="Gerard" w:date="2014-08-18T17:03:00Z"/>
        </w:rPr>
      </w:pPr>
      <w:r w:rsidRPr="00E24C5F">
        <w:tab/>
      </w:r>
      <w:r w:rsidRPr="00E24C5F">
        <w:tab/>
        <w:t>&lt;phi&gt;25&lt;/phi&gt;</w:t>
      </w:r>
    </w:p>
    <w:p w14:paraId="71788502" w14:textId="379391CB" w:rsidR="00B046D7" w:rsidRPr="00E24C5F" w:rsidRDefault="00B046D7" w:rsidP="006A0BC1">
      <w:pPr>
        <w:pStyle w:val="code"/>
      </w:pPr>
      <w:ins w:id="2936" w:author="Gerard" w:date="2014-08-18T17:03:00Z">
        <w:r>
          <w:tab/>
        </w:r>
        <w:r>
          <w:tab/>
          <w:t>&lt;k&gt;5e3&lt;/k&gt;</w:t>
        </w:r>
      </w:ins>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rPr>
          <w:ins w:id="2937" w:author="Gerard" w:date="2014-08-18T17:03:00Z"/>
        </w:rPr>
      </w:pPr>
      <w:ins w:id="2938" w:author="Gerard" w:date="2014-08-18T17:03:00Z">
        <w:r>
          <w:tab/>
        </w:r>
        <w:r>
          <w:tab/>
          <w:t>&lt;k&gt;5e3&lt;/k&gt;</w:t>
        </w:r>
      </w:ins>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D26CCF3" w14:textId="77777777" w:rsidR="006A0BC1" w:rsidRDefault="006A0BC1" w:rsidP="006A0BC1">
      <w:r w:rsidRPr="0097532C">
        <w:br w:type="page"/>
      </w:r>
    </w:p>
    <w:p w14:paraId="34916DE7" w14:textId="77777777" w:rsidR="006A0BC1" w:rsidRDefault="006A0BC1" w:rsidP="006A0BC1">
      <w:pPr>
        <w:pStyle w:val="Heading4"/>
      </w:pPr>
      <w:bookmarkStart w:id="2939" w:name="_Toc290149285"/>
      <w:r>
        <w:lastRenderedPageBreak/>
        <w:t>Fung Orthotropic</w:t>
      </w:r>
      <w:bookmarkEnd w:id="2939"/>
    </w:p>
    <w:p w14:paraId="4A3218C6" w14:textId="24DA8836"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r>
        <w:fldChar w:fldCharType="separate"/>
      </w:r>
      <w:r w:rsidR="00031F52">
        <w:rPr>
          <w:noProof/>
        </w:rPr>
        <w:t>[</w:t>
      </w:r>
      <w:r w:rsidR="000F5924">
        <w:fldChar w:fldCharType="begin"/>
      </w:r>
      <w:r w:rsidR="000F5924">
        <w:instrText xml:space="preserve"> HYPERLINK \l "_ENREF_10" \o "Fung, 1993 #44" </w:instrText>
      </w:r>
      <w:ins w:id="2940" w:author="Gerard" w:date="2015-04-08T21:50:00Z"/>
      <w:r w:rsidR="000F5924">
        <w:fldChar w:fldCharType="separate"/>
      </w:r>
      <w:r w:rsidR="00182A67">
        <w:rPr>
          <w:noProof/>
        </w:rPr>
        <w:t>10</w:t>
      </w:r>
      <w:r w:rsidR="000F5924">
        <w:rPr>
          <w:noProof/>
        </w:rPr>
        <w:fldChar w:fldCharType="end"/>
      </w:r>
      <w:r w:rsidR="00031F52">
        <w:rPr>
          <w:noProof/>
        </w:rPr>
        <w:t xml:space="preserve">, </w:t>
      </w:r>
      <w:r w:rsidR="000F5924">
        <w:fldChar w:fldCharType="begin"/>
      </w:r>
      <w:r w:rsidR="000F5924">
        <w:instrText xml:space="preserve"> HYPERLINK \l "_ENREF_11" \o "Fung, 1979 #43" </w:instrText>
      </w:r>
      <w:ins w:id="2941" w:author="Gerard" w:date="2015-04-08T21:50:00Z"/>
      <w:r w:rsidR="000F5924">
        <w:fldChar w:fldCharType="separate"/>
      </w:r>
      <w:r w:rsidR="00182A67">
        <w:rPr>
          <w:noProof/>
        </w:rPr>
        <w:t>11</w:t>
      </w:r>
      <w:r w:rsidR="000F5924">
        <w:rPr>
          <w:noProof/>
        </w:rPr>
        <w:fldChar w:fldCharType="end"/>
      </w:r>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32B38C15" w:rsidR="00C7478A" w:rsidRDefault="00C7478A" w:rsidP="00F11BA7">
            <w:pPr>
              <w:pStyle w:val="code"/>
            </w:pPr>
            <w:r>
              <w:t>&lt;</w:t>
            </w:r>
            <w:del w:id="2942" w:author="Gerard" w:date="2014-07-29T23:26:00Z">
              <w:r w:rsidDel="00F11BA7">
                <w:delText>mu1</w:delText>
              </w:r>
            </w:del>
            <w:ins w:id="2943" w:author="Gerard" w:date="2014-07-29T23:26:00Z">
              <w:r w:rsidR="00F11BA7">
                <w:t>E1</w:t>
              </w:r>
            </w:ins>
            <w:r>
              <w:t>&gt;</w:t>
            </w:r>
          </w:p>
        </w:tc>
        <w:tc>
          <w:tcPr>
            <w:tcW w:w="2611" w:type="pct"/>
            <w:shd w:val="clear" w:color="auto" w:fill="auto"/>
          </w:tcPr>
          <w:p w14:paraId="2F0AA516" w14:textId="4B3C86D3" w:rsidR="00C7478A" w:rsidRDefault="006C2049" w:rsidP="006C2049">
            <w:r w:rsidRPr="006C2049">
              <w:rPr>
                <w:position w:val="-12"/>
              </w:rPr>
              <w:object w:dxaOrig="279" w:dyaOrig="360" w14:anchorId="52307DAC">
                <v:shape id="_x0000_i1161" type="#_x0000_t75" style="width:14.4pt;height:21.6pt" o:ole="">
                  <v:imagedata r:id="rId286" o:title=""/>
                </v:shape>
                <o:OLEObject Type="Embed" ProgID="Equation.DSMT4" ShapeID="_x0000_i1161" DrawAspect="Content" ObjectID="_1363900528" r:id="rId287"/>
              </w:object>
            </w:r>
            <w:r w:rsidR="00C7478A">
              <w:t xml:space="preserve"> </w:t>
            </w:r>
            <w:ins w:id="2944" w:author="Gerard" w:date="2014-07-29T23:53:00Z">
              <w:r w:rsidR="00DE34C0">
                <w:t xml:space="preserve">Young’s </w:t>
              </w:r>
            </w:ins>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6E96D3D1" w:rsidR="00C7478A" w:rsidRDefault="00C7478A" w:rsidP="00F11BA7">
            <w:pPr>
              <w:pStyle w:val="code"/>
            </w:pPr>
            <w:r>
              <w:t>&lt;</w:t>
            </w:r>
            <w:del w:id="2945" w:author="Gerard" w:date="2014-07-29T23:26:00Z">
              <w:r w:rsidDel="00F11BA7">
                <w:delText>mu2</w:delText>
              </w:r>
            </w:del>
            <w:ins w:id="2946" w:author="Gerard" w:date="2014-07-29T23:26:00Z">
              <w:r w:rsidR="00F11BA7">
                <w:t>E2</w:t>
              </w:r>
            </w:ins>
            <w:r>
              <w:t>&gt;</w:t>
            </w:r>
          </w:p>
        </w:tc>
        <w:tc>
          <w:tcPr>
            <w:tcW w:w="2611" w:type="pct"/>
            <w:shd w:val="clear" w:color="auto" w:fill="auto"/>
          </w:tcPr>
          <w:p w14:paraId="4511059C" w14:textId="72DFDD7F" w:rsidR="00C7478A" w:rsidRDefault="006C2049" w:rsidP="006C2049">
            <w:r w:rsidRPr="006C2049">
              <w:rPr>
                <w:position w:val="-12"/>
              </w:rPr>
              <w:object w:dxaOrig="300" w:dyaOrig="360" w14:anchorId="6C893CBF">
                <v:shape id="_x0000_i1162" type="#_x0000_t75" style="width:14.4pt;height:21.6pt" o:ole="">
                  <v:imagedata r:id="rId288" o:title=""/>
                </v:shape>
                <o:OLEObject Type="Embed" ProgID="Equation.DSMT4" ShapeID="_x0000_i1162" DrawAspect="Content" ObjectID="_1363900529" r:id="rId289"/>
              </w:object>
            </w:r>
            <w:r w:rsidR="00C7478A">
              <w:t xml:space="preserve"> </w:t>
            </w:r>
            <w:ins w:id="2947" w:author="Gerard" w:date="2014-07-29T23:53:00Z">
              <w:r w:rsidR="00DE34C0">
                <w:t xml:space="preserve">Young’s </w:t>
              </w:r>
            </w:ins>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7DA8451C" w:rsidR="00C7478A" w:rsidRDefault="00C7478A" w:rsidP="00F11BA7">
            <w:pPr>
              <w:pStyle w:val="code"/>
            </w:pPr>
            <w:r>
              <w:t>&lt;</w:t>
            </w:r>
            <w:del w:id="2948" w:author="Gerard" w:date="2014-07-29T23:26:00Z">
              <w:r w:rsidDel="00F11BA7">
                <w:delText>mu3</w:delText>
              </w:r>
            </w:del>
            <w:ins w:id="2949" w:author="Gerard" w:date="2014-07-29T23:26:00Z">
              <w:r w:rsidR="00F11BA7">
                <w:t>E3</w:t>
              </w:r>
            </w:ins>
            <w:r>
              <w:t>&gt;</w:t>
            </w:r>
          </w:p>
        </w:tc>
        <w:tc>
          <w:tcPr>
            <w:tcW w:w="2611" w:type="pct"/>
            <w:shd w:val="clear" w:color="auto" w:fill="auto"/>
          </w:tcPr>
          <w:p w14:paraId="639E6D2D" w14:textId="08D9366A" w:rsidR="00C7478A" w:rsidRDefault="006C2049" w:rsidP="006C2049">
            <w:r w:rsidRPr="006C2049">
              <w:rPr>
                <w:position w:val="-12"/>
              </w:rPr>
              <w:object w:dxaOrig="300" w:dyaOrig="360" w14:anchorId="4D4B2713">
                <v:shape id="_x0000_i1163" type="#_x0000_t75" style="width:14.4pt;height:21.6pt" o:ole="">
                  <v:imagedata r:id="rId290" o:title=""/>
                </v:shape>
                <o:OLEObject Type="Embed" ProgID="Equation.DSMT4" ShapeID="_x0000_i1163" DrawAspect="Content" ObjectID="_1363900530" r:id="rId291"/>
              </w:object>
            </w:r>
            <w:r w:rsidR="00C7478A">
              <w:t xml:space="preserve"> </w:t>
            </w:r>
            <w:ins w:id="2950" w:author="Gerard" w:date="2014-07-29T23:53:00Z">
              <w:r w:rsidR="00DE34C0">
                <w:t xml:space="preserve">Young’s </w:t>
              </w:r>
            </w:ins>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27D445DF" w:rsidR="00C7478A" w:rsidRDefault="00C7478A" w:rsidP="00F11BA7">
            <w:pPr>
              <w:pStyle w:val="code"/>
            </w:pPr>
            <w:r>
              <w:t>&lt;</w:t>
            </w:r>
            <w:del w:id="2951" w:author="Gerard" w:date="2014-07-29T23:26:00Z">
              <w:r w:rsidDel="00F11BA7">
                <w:delText>l11</w:delText>
              </w:r>
            </w:del>
            <w:ins w:id="2952" w:author="Gerard" w:date="2014-07-29T23:26:00Z">
              <w:r w:rsidR="00F11BA7">
                <w:t>G12</w:t>
              </w:r>
            </w:ins>
            <w:r>
              <w:t>&gt;</w:t>
            </w:r>
          </w:p>
        </w:tc>
        <w:tc>
          <w:tcPr>
            <w:tcW w:w="2611" w:type="pct"/>
            <w:shd w:val="clear" w:color="auto" w:fill="auto"/>
          </w:tcPr>
          <w:p w14:paraId="037FABCB" w14:textId="01E31B9F" w:rsidR="00C7478A" w:rsidRDefault="006C2049" w:rsidP="006C2049">
            <w:r w:rsidRPr="006C2049">
              <w:rPr>
                <w:position w:val="-12"/>
              </w:rPr>
              <w:object w:dxaOrig="360" w:dyaOrig="360" w14:anchorId="00454AE4">
                <v:shape id="_x0000_i1164" type="#_x0000_t75" style="width:21.6pt;height:21.6pt" o:ole="">
                  <v:imagedata r:id="rId292" o:title=""/>
                </v:shape>
                <o:OLEObject Type="Embed" ProgID="Equation.DSMT4" ShapeID="_x0000_i1164" DrawAspect="Content" ObjectID="_1363900531" r:id="rId293"/>
              </w:object>
            </w:r>
            <w:r w:rsidR="00C7478A">
              <w:t xml:space="preserve"> </w:t>
            </w:r>
            <w:ins w:id="2953" w:author="Gerard" w:date="2014-07-29T23:54:00Z">
              <w:r w:rsidR="00DE34C0">
                <w:t xml:space="preserve">shear </w:t>
              </w:r>
            </w:ins>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11A9E6C3" w:rsidR="00C7478A" w:rsidRDefault="00C7478A" w:rsidP="00F11BA7">
            <w:pPr>
              <w:pStyle w:val="code"/>
            </w:pPr>
            <w:r>
              <w:t>&lt;</w:t>
            </w:r>
            <w:del w:id="2954" w:author="Gerard" w:date="2014-07-29T23:27:00Z">
              <w:r w:rsidDel="00F11BA7">
                <w:delText>l22</w:delText>
              </w:r>
            </w:del>
            <w:ins w:id="2955" w:author="Gerard" w:date="2014-07-29T23:27:00Z">
              <w:r w:rsidR="00F11BA7">
                <w:t>G23</w:t>
              </w:r>
            </w:ins>
            <w:r>
              <w:t>&gt;</w:t>
            </w:r>
          </w:p>
        </w:tc>
        <w:tc>
          <w:tcPr>
            <w:tcW w:w="2611" w:type="pct"/>
            <w:shd w:val="clear" w:color="auto" w:fill="auto"/>
          </w:tcPr>
          <w:p w14:paraId="5C6220AD" w14:textId="5D284670" w:rsidR="00C7478A" w:rsidRDefault="006C2049" w:rsidP="006C2049">
            <w:r w:rsidRPr="006C2049">
              <w:rPr>
                <w:position w:val="-12"/>
              </w:rPr>
              <w:object w:dxaOrig="380" w:dyaOrig="360" w14:anchorId="33DEF13E">
                <v:shape id="_x0000_i1165" type="#_x0000_t75" style="width:21.6pt;height:21.6pt" o:ole="">
                  <v:imagedata r:id="rId294" o:title=""/>
                </v:shape>
                <o:OLEObject Type="Embed" ProgID="Equation.DSMT4" ShapeID="_x0000_i1165" DrawAspect="Content" ObjectID="_1363900532" r:id="rId295"/>
              </w:object>
            </w:r>
            <w:r w:rsidR="00C7478A">
              <w:t xml:space="preserve"> </w:t>
            </w:r>
            <w:ins w:id="2956" w:author="Gerard" w:date="2014-07-29T23:54:00Z">
              <w:r w:rsidR="00DE34C0">
                <w:t xml:space="preserve">shear </w:t>
              </w:r>
            </w:ins>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5F4166A7" w:rsidR="00C7478A" w:rsidRDefault="00C7478A" w:rsidP="00F11BA7">
            <w:pPr>
              <w:pStyle w:val="code"/>
            </w:pPr>
            <w:r>
              <w:t>&lt;</w:t>
            </w:r>
            <w:del w:id="2957" w:author="Gerard" w:date="2014-07-29T23:27:00Z">
              <w:r w:rsidDel="00F11BA7">
                <w:delText>l33</w:delText>
              </w:r>
            </w:del>
            <w:ins w:id="2958" w:author="Gerard" w:date="2014-07-29T23:27:00Z">
              <w:r w:rsidR="00F11BA7">
                <w:t>G13</w:t>
              </w:r>
            </w:ins>
            <w:r>
              <w:t>&gt;</w:t>
            </w:r>
          </w:p>
        </w:tc>
        <w:tc>
          <w:tcPr>
            <w:tcW w:w="2611" w:type="pct"/>
            <w:shd w:val="clear" w:color="auto" w:fill="auto"/>
          </w:tcPr>
          <w:p w14:paraId="06B53444" w14:textId="1C774674" w:rsidR="00C7478A" w:rsidRDefault="006C2049" w:rsidP="006C2049">
            <w:r w:rsidRPr="006C2049">
              <w:rPr>
                <w:position w:val="-12"/>
              </w:rPr>
              <w:object w:dxaOrig="360" w:dyaOrig="360" w14:anchorId="4FF51F81">
                <v:shape id="_x0000_i1166" type="#_x0000_t75" style="width:21.6pt;height:21.6pt" o:ole="">
                  <v:imagedata r:id="rId296" o:title=""/>
                </v:shape>
                <o:OLEObject Type="Embed" ProgID="Equation.DSMT4" ShapeID="_x0000_i1166" DrawAspect="Content" ObjectID="_1363900533" r:id="rId297"/>
              </w:object>
            </w:r>
            <w:r w:rsidR="00C7478A">
              <w:t xml:space="preserve"> </w:t>
            </w:r>
            <w:ins w:id="2959" w:author="Gerard" w:date="2014-07-29T23:54:00Z">
              <w:r w:rsidR="00DE34C0">
                <w:t xml:space="preserve">shear </w:t>
              </w:r>
            </w:ins>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1E6E757F" w:rsidR="00C7478A" w:rsidRDefault="00C7478A" w:rsidP="00F11BA7">
            <w:pPr>
              <w:pStyle w:val="code"/>
            </w:pPr>
            <w:r>
              <w:t>&lt;</w:t>
            </w:r>
            <w:del w:id="2960" w:author="Gerard" w:date="2014-07-29T23:27:00Z">
              <w:r w:rsidDel="00F11BA7">
                <w:delText>l12</w:delText>
              </w:r>
            </w:del>
            <w:ins w:id="2961" w:author="Gerard" w:date="2014-07-29T23:27:00Z">
              <w:r w:rsidR="00F11BA7">
                <w:t>v12</w:t>
              </w:r>
            </w:ins>
            <w:r>
              <w:t>&gt;</w:t>
            </w:r>
          </w:p>
        </w:tc>
        <w:tc>
          <w:tcPr>
            <w:tcW w:w="2611" w:type="pct"/>
            <w:shd w:val="clear" w:color="auto" w:fill="auto"/>
          </w:tcPr>
          <w:p w14:paraId="6D36ADF2" w14:textId="41F29E89" w:rsidR="00C7478A" w:rsidRDefault="006C2049" w:rsidP="006C2049">
            <w:r w:rsidRPr="006C2049">
              <w:rPr>
                <w:position w:val="-12"/>
              </w:rPr>
              <w:object w:dxaOrig="320" w:dyaOrig="360" w14:anchorId="3A3623FB">
                <v:shape id="_x0000_i1167" type="#_x0000_t75" style="width:14.4pt;height:21.6pt" o:ole="">
                  <v:imagedata r:id="rId298" o:title=""/>
                </v:shape>
                <o:OLEObject Type="Embed" ProgID="Equation.DSMT4" ShapeID="_x0000_i1167" DrawAspect="Content" ObjectID="_1363900534" r:id="rId299"/>
              </w:object>
            </w:r>
            <w:r w:rsidR="00C7478A">
              <w:t xml:space="preserve"> </w:t>
            </w:r>
            <w:del w:id="2962" w:author="Gerard" w:date="2014-07-29T23:54:00Z">
              <w:r w:rsidR="00C7478A" w:rsidDel="00DE34C0">
                <w:delText>modulus</w:delText>
              </w:r>
            </w:del>
            <w:ins w:id="2963" w:author="Gerard" w:date="2014-07-29T23:54:00Z">
              <w:r w:rsidR="00DE34C0">
                <w:t>Poisson’s ratio</w:t>
              </w:r>
            </w:ins>
          </w:p>
        </w:tc>
        <w:tc>
          <w:tcPr>
            <w:tcW w:w="892" w:type="pct"/>
          </w:tcPr>
          <w:p w14:paraId="07D887E3" w14:textId="7D783794" w:rsidR="00C7478A" w:rsidRPr="00AF2221" w:rsidRDefault="00C7478A" w:rsidP="00DE34C0">
            <w:pPr>
              <w:rPr>
                <w:position w:val="-12"/>
              </w:rPr>
            </w:pPr>
            <w:r>
              <w:t>[</w:t>
            </w:r>
            <w:del w:id="2964" w:author="Gerard" w:date="2014-07-29T23:53:00Z">
              <w:r w:rsidDel="00DE34C0">
                <w:rPr>
                  <w:b/>
                </w:rPr>
                <w:delText>P</w:delText>
              </w:r>
            </w:del>
            <w:ins w:id="2965" w:author="Gerard" w:date="2014-07-29T23:53:00Z">
              <w:r w:rsidR="00DE34C0">
                <w:rPr>
                  <w:b/>
                </w:rPr>
                <w:t xml:space="preserve"> </w:t>
              </w:r>
            </w:ins>
            <w:r>
              <w:t>]</w:t>
            </w:r>
          </w:p>
        </w:tc>
      </w:tr>
      <w:tr w:rsidR="00C7478A" w14:paraId="24F6428A" w14:textId="18E1B156" w:rsidTr="008C20E4">
        <w:tc>
          <w:tcPr>
            <w:tcW w:w="1497" w:type="pct"/>
            <w:shd w:val="clear" w:color="auto" w:fill="auto"/>
          </w:tcPr>
          <w:p w14:paraId="7CC9F8D0" w14:textId="56795D8A" w:rsidR="00C7478A" w:rsidRDefault="00C7478A" w:rsidP="00F11BA7">
            <w:pPr>
              <w:pStyle w:val="code"/>
            </w:pPr>
            <w:r>
              <w:t>&lt;</w:t>
            </w:r>
            <w:del w:id="2966" w:author="Gerard" w:date="2014-07-29T23:27:00Z">
              <w:r w:rsidDel="00F11BA7">
                <w:delText>l23</w:delText>
              </w:r>
            </w:del>
            <w:ins w:id="2967" w:author="Gerard" w:date="2014-07-29T23:27:00Z">
              <w:r w:rsidR="00F11BA7">
                <w:t>v23</w:t>
              </w:r>
            </w:ins>
            <w:r>
              <w:t>&gt;</w:t>
            </w:r>
          </w:p>
        </w:tc>
        <w:tc>
          <w:tcPr>
            <w:tcW w:w="2611" w:type="pct"/>
            <w:shd w:val="clear" w:color="auto" w:fill="auto"/>
          </w:tcPr>
          <w:p w14:paraId="6B5B3467" w14:textId="6A69E59F" w:rsidR="00C7478A" w:rsidRDefault="006C2049" w:rsidP="006C2049">
            <w:r w:rsidRPr="006C2049">
              <w:rPr>
                <w:position w:val="-12"/>
              </w:rPr>
              <w:object w:dxaOrig="320" w:dyaOrig="360" w14:anchorId="5C8472F9">
                <v:shape id="_x0000_i1168" type="#_x0000_t75" style="width:14.4pt;height:21.6pt" o:ole="">
                  <v:imagedata r:id="rId300" o:title=""/>
                </v:shape>
                <o:OLEObject Type="Embed" ProgID="Equation.DSMT4" ShapeID="_x0000_i1168" DrawAspect="Content" ObjectID="_1363900535" r:id="rId301"/>
              </w:object>
            </w:r>
            <w:r w:rsidR="00C7478A">
              <w:t xml:space="preserve"> </w:t>
            </w:r>
            <w:ins w:id="2968" w:author="Gerard" w:date="2014-07-29T23:54:00Z">
              <w:r w:rsidR="00DE34C0">
                <w:t>Poisson’s ratio</w:t>
              </w:r>
            </w:ins>
            <w:del w:id="2969" w:author="Gerard" w:date="2014-07-29T23:54:00Z">
              <w:r w:rsidR="00C7478A" w:rsidDel="00DE34C0">
                <w:delText>modulus</w:delText>
              </w:r>
            </w:del>
          </w:p>
        </w:tc>
        <w:tc>
          <w:tcPr>
            <w:tcW w:w="892" w:type="pct"/>
          </w:tcPr>
          <w:p w14:paraId="255CE79E" w14:textId="05AD6FFC" w:rsidR="00C7478A" w:rsidRPr="00AF2221" w:rsidRDefault="00C7478A" w:rsidP="00DE34C0">
            <w:pPr>
              <w:rPr>
                <w:position w:val="-12"/>
              </w:rPr>
            </w:pPr>
            <w:r>
              <w:t>[</w:t>
            </w:r>
            <w:del w:id="2970" w:author="Gerard" w:date="2014-07-29T23:53:00Z">
              <w:r w:rsidDel="00DE34C0">
                <w:rPr>
                  <w:b/>
                </w:rPr>
                <w:delText>P</w:delText>
              </w:r>
            </w:del>
            <w:ins w:id="2971" w:author="Gerard" w:date="2014-07-29T23:53:00Z">
              <w:r w:rsidR="00DE34C0">
                <w:rPr>
                  <w:b/>
                </w:rPr>
                <w:t xml:space="preserve"> </w:t>
              </w:r>
            </w:ins>
            <w:r>
              <w:t>]</w:t>
            </w:r>
          </w:p>
        </w:tc>
      </w:tr>
      <w:tr w:rsidR="00C7478A" w14:paraId="5EAD115D" w14:textId="782E54CA" w:rsidTr="008C20E4">
        <w:tc>
          <w:tcPr>
            <w:tcW w:w="1497" w:type="pct"/>
            <w:shd w:val="clear" w:color="auto" w:fill="auto"/>
          </w:tcPr>
          <w:p w14:paraId="166369FF" w14:textId="6CFB6748" w:rsidR="00C7478A" w:rsidRDefault="00C7478A" w:rsidP="00F11BA7">
            <w:pPr>
              <w:pStyle w:val="code"/>
            </w:pPr>
            <w:r>
              <w:t>&lt;</w:t>
            </w:r>
            <w:del w:id="2972" w:author="Gerard" w:date="2014-07-29T23:27:00Z">
              <w:r w:rsidDel="00F11BA7">
                <w:delText>l31</w:delText>
              </w:r>
            </w:del>
            <w:ins w:id="2973" w:author="Gerard" w:date="2014-07-29T23:27:00Z">
              <w:r w:rsidR="00F11BA7">
                <w:t>v31</w:t>
              </w:r>
            </w:ins>
            <w:r>
              <w:t>&gt;</w:t>
            </w:r>
          </w:p>
        </w:tc>
        <w:tc>
          <w:tcPr>
            <w:tcW w:w="2611" w:type="pct"/>
            <w:shd w:val="clear" w:color="auto" w:fill="auto"/>
          </w:tcPr>
          <w:p w14:paraId="7EE62882" w14:textId="6BF6677D" w:rsidR="00C7478A" w:rsidRDefault="006C2049" w:rsidP="006C2049">
            <w:r w:rsidRPr="006C2049">
              <w:rPr>
                <w:position w:val="-12"/>
              </w:rPr>
              <w:object w:dxaOrig="320" w:dyaOrig="360" w14:anchorId="75DDE395">
                <v:shape id="_x0000_i1169" type="#_x0000_t75" style="width:14.4pt;height:21.6pt" o:ole="">
                  <v:imagedata r:id="rId302" o:title=""/>
                </v:shape>
                <o:OLEObject Type="Embed" ProgID="Equation.DSMT4" ShapeID="_x0000_i1169" DrawAspect="Content" ObjectID="_1363900536" r:id="rId303"/>
              </w:object>
            </w:r>
            <w:r w:rsidR="00C7478A">
              <w:t xml:space="preserve"> </w:t>
            </w:r>
            <w:ins w:id="2974" w:author="Gerard" w:date="2014-07-29T23:54:00Z">
              <w:r w:rsidR="00DE34C0">
                <w:t>Poisson’s ratio</w:t>
              </w:r>
            </w:ins>
            <w:del w:id="2975" w:author="Gerard" w:date="2014-07-29T23:54:00Z">
              <w:r w:rsidR="00C7478A" w:rsidDel="00DE34C0">
                <w:delText>modulus</w:delText>
              </w:r>
            </w:del>
          </w:p>
        </w:tc>
        <w:tc>
          <w:tcPr>
            <w:tcW w:w="892" w:type="pct"/>
          </w:tcPr>
          <w:p w14:paraId="2477B2A9" w14:textId="2F3BB6BC" w:rsidR="00C7478A" w:rsidRPr="00AF2221" w:rsidRDefault="00C7478A" w:rsidP="00DE34C0">
            <w:pPr>
              <w:rPr>
                <w:position w:val="-12"/>
              </w:rPr>
            </w:pPr>
            <w:r>
              <w:t>[</w:t>
            </w:r>
            <w:del w:id="2976" w:author="Gerard" w:date="2014-07-29T23:53:00Z">
              <w:r w:rsidDel="00DE34C0">
                <w:rPr>
                  <w:b/>
                </w:rPr>
                <w:delText>P</w:delText>
              </w:r>
            </w:del>
            <w:ins w:id="2977" w:author="Gerard" w:date="2014-07-29T23:53:00Z">
              <w:r w:rsidR="00DE34C0">
                <w:rPr>
                  <w:b/>
                </w:rPr>
                <w:t xml:space="preserve"> </w:t>
              </w:r>
            </w:ins>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6C2049" w:rsidP="006C2049">
            <w:r w:rsidRPr="006C2049">
              <w:rPr>
                <w:position w:val="-6"/>
              </w:rPr>
              <w:object w:dxaOrig="180" w:dyaOrig="220" w14:anchorId="54D8A590">
                <v:shape id="_x0000_i1170" type="#_x0000_t75" style="width:7.2pt;height:14.4pt" o:ole="">
                  <v:imagedata r:id="rId304" o:title=""/>
                </v:shape>
                <o:OLEObject Type="Embed" ProgID="Equation.DSMT4" ShapeID="_x0000_i1170" DrawAspect="Content" ObjectID="_1363900537" r:id="rId305"/>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37F38466" w:rsidR="006A0BC1" w:rsidRDefault="006A0BC1" w:rsidP="006A0BC1">
      <w:r>
        <w:t xml:space="preserve">The hyperelastic strain energy function is given by </w:t>
      </w:r>
      <w:r>
        <w:fldChar w:fldCharType="begin"/>
      </w:r>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r w:rsidR="000F5924">
        <w:fldChar w:fldCharType="begin"/>
      </w:r>
      <w:r w:rsidR="000F5924">
        <w:instrText xml:space="preserve"> HYPERLINK \l "_ENREF_12" \o "Ateshian, 2009 #45" </w:instrText>
      </w:r>
      <w:ins w:id="2978" w:author="Gerard" w:date="2015-04-08T21:50:00Z"/>
      <w:r w:rsidR="000F5924">
        <w:fldChar w:fldCharType="separate"/>
      </w:r>
      <w:r w:rsidR="00182A67">
        <w:rPr>
          <w:noProof/>
        </w:rPr>
        <w:t>12</w:t>
      </w:r>
      <w:r w:rsidR="000F5924">
        <w:rPr>
          <w:noProof/>
        </w:rPr>
        <w:fldChar w:fldCharType="end"/>
      </w:r>
      <w:r w:rsidR="00031F52">
        <w:rPr>
          <w:noProof/>
        </w:rPr>
        <w:t>]</w:t>
      </w:r>
      <w:r>
        <w:fldChar w:fldCharType="end"/>
      </w:r>
      <w:r>
        <w:t>,</w:t>
      </w:r>
    </w:p>
    <w:p w14:paraId="7EEBC79B" w14:textId="6F43F8DF" w:rsidR="006A0BC1" w:rsidRDefault="006A0BC1" w:rsidP="006A0BC1">
      <w:pPr>
        <w:pStyle w:val="MTDisplayEquation"/>
      </w:pPr>
      <w:r>
        <w:tab/>
      </w:r>
      <w:r w:rsidR="006C2049" w:rsidRPr="006C2049">
        <w:rPr>
          <w:position w:val="-24"/>
        </w:rPr>
        <w:object w:dxaOrig="2299" w:dyaOrig="620" w14:anchorId="3949084D">
          <v:shape id="_x0000_i1171" type="#_x0000_t75" style="width:115.2pt;height:28.8pt" o:ole="">
            <v:imagedata r:id="rId306" o:title=""/>
          </v:shape>
          <o:OLEObject Type="Embed" ProgID="Equation.DSMT4" ShapeID="_x0000_i1171" DrawAspect="Content" ObjectID="_1363900538" r:id="rId30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C00DDA">
          <w:rPr>
            <w:noProof/>
          </w:rPr>
          <w:instrText>0</w:instrText>
        </w:r>
      </w:fldSimple>
      <w:r>
        <w:instrText>.</w:instrText>
      </w:r>
      <w:fldSimple w:instr=" SEQ MTEqn \c \* Arabic \* MERGEFORMAT ">
        <w:r w:rsidR="00C00DDA">
          <w:rPr>
            <w:noProof/>
          </w:rPr>
          <w:instrText>1</w:instrText>
        </w:r>
      </w:fldSimple>
      <w:r>
        <w:instrText>)</w:instrText>
      </w:r>
      <w:r>
        <w:fldChar w:fldCharType="end"/>
      </w:r>
    </w:p>
    <w:p w14:paraId="365594A6" w14:textId="77777777" w:rsidR="006A0BC1" w:rsidRDefault="006A0BC1" w:rsidP="006A0BC1">
      <w:r>
        <w:t>where,</w:t>
      </w:r>
    </w:p>
    <w:p w14:paraId="0C346A37" w14:textId="07A8A7D4" w:rsidR="006A0BC1" w:rsidRDefault="006A0BC1" w:rsidP="006A0BC1">
      <w:pPr>
        <w:pStyle w:val="MTDisplayEquation"/>
      </w:pPr>
      <w:r>
        <w:tab/>
      </w:r>
      <w:r w:rsidR="006C2049" w:rsidRPr="006C2049">
        <w:rPr>
          <w:position w:val="-30"/>
        </w:rPr>
        <w:object w:dxaOrig="4840" w:dyaOrig="720" w14:anchorId="1346BA04">
          <v:shape id="_x0000_i1172" type="#_x0000_t75" style="width:244.8pt;height:36pt" o:ole="">
            <v:imagedata r:id="rId308" o:title=""/>
          </v:shape>
          <o:OLEObject Type="Embed" ProgID="Equation.DSMT4" ShapeID="_x0000_i1172" DrawAspect="Content" ObjectID="_1363900539" r:id="rId309"/>
        </w:object>
      </w:r>
      <w:r>
        <w:t>.</w:t>
      </w:r>
    </w:p>
    <w:p w14:paraId="15E464C9" w14:textId="08D39DDD" w:rsidR="00F11BA7" w:rsidRDefault="006A0BC1" w:rsidP="006A0BC1">
      <w:pPr>
        <w:rPr>
          <w:ins w:id="2979" w:author="Gerard" w:date="2014-07-29T23:30:00Z"/>
        </w:rPr>
      </w:pPr>
      <w:r>
        <w:t xml:space="preserve">Here, </w:t>
      </w:r>
      <w:r w:rsidR="006C2049" w:rsidRPr="006C2049">
        <w:rPr>
          <w:position w:val="-18"/>
        </w:rPr>
        <w:object w:dxaOrig="1380" w:dyaOrig="480" w14:anchorId="3C5DD268">
          <v:shape id="_x0000_i1173" type="#_x0000_t75" style="width:1in;height:21.6pt" o:ole="">
            <v:imagedata r:id="rId310" o:title=""/>
          </v:shape>
          <o:OLEObject Type="Embed" ProgID="Equation.DSMT4" ShapeID="_x0000_i1173" DrawAspect="Content" ObjectID="_1363900540" r:id="rId311"/>
        </w:object>
      </w:r>
      <w:r>
        <w:t xml:space="preserve"> and </w:t>
      </w:r>
      <w:r w:rsidR="006C2049" w:rsidRPr="006C2049">
        <w:rPr>
          <w:position w:val="-12"/>
        </w:rPr>
        <w:object w:dxaOrig="1400" w:dyaOrig="360" w14:anchorId="3FD9D483">
          <v:shape id="_x0000_i1174" type="#_x0000_t75" style="width:1in;height:21.6pt" o:ole="">
            <v:imagedata r:id="rId312" o:title=""/>
          </v:shape>
          <o:OLEObject Type="Embed" ProgID="Equation.DSMT4" ShapeID="_x0000_i1174" DrawAspect="Content" ObjectID="_1363900541" r:id="rId313"/>
        </w:object>
      </w:r>
      <w:r>
        <w:t xml:space="preserve">where </w:t>
      </w:r>
      <w:r w:rsidR="006C2049" w:rsidRPr="006C2049">
        <w:rPr>
          <w:position w:val="-12"/>
        </w:rPr>
        <w:object w:dxaOrig="320" w:dyaOrig="360" w14:anchorId="734EAAEE">
          <v:shape id="_x0000_i1175" type="#_x0000_t75" style="width:14.4pt;height:21.6pt" o:ole="">
            <v:imagedata r:id="rId314" o:title=""/>
          </v:shape>
          <o:OLEObject Type="Embed" ProgID="Equation.DSMT4" ShapeID="_x0000_i1175" DrawAspect="Content" ObjectID="_1363900542" r:id="rId315"/>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C00DDA">
        <w:t xml:space="preserve">4.1.1.2. </w:t>
      </w:r>
      <w:r>
        <w:fldChar w:fldCharType="end"/>
      </w:r>
      <w:del w:id="2980" w:author="Gerard" w:date="2014-07-29T23:37:00Z">
        <w:r w:rsidDel="00F11BA7">
          <w:delText xml:space="preserve"> </w:delText>
        </w:r>
      </w:del>
      <w:r>
        <w:t xml:space="preserve">on how to define the material axes for orthotropic materials. </w:t>
      </w:r>
      <w:ins w:id="2981" w:author="Gerard" w:date="2014-07-29T23:28:00Z">
        <w:r w:rsidR="00F11BA7">
          <w:t xml:space="preserve">The Lamé </w:t>
        </w:r>
      </w:ins>
      <w:ins w:id="2982" w:author="Gerard" w:date="2014-07-29T23:35:00Z">
        <w:r w:rsidR="00F11BA7">
          <w:t>constants</w:t>
        </w:r>
      </w:ins>
      <w:ins w:id="2983" w:author="Gerard" w:date="2014-07-29T23:28:00Z">
        <w:r w:rsidR="00F11BA7">
          <w:t xml:space="preserve"> </w:t>
        </w:r>
      </w:ins>
      <w:r w:rsidR="006C2049" w:rsidRPr="006C2049">
        <w:rPr>
          <w:position w:val="-12"/>
        </w:rPr>
        <w:object w:dxaOrig="300" w:dyaOrig="360" w14:anchorId="4CF41C2F">
          <v:shape id="_x0000_i1176" type="#_x0000_t75" style="width:14.4pt;height:21.6pt" o:ole="">
            <v:imagedata r:id="rId316" o:title=""/>
          </v:shape>
          <o:OLEObject Type="Embed" ProgID="Equation.DSMT4" ShapeID="_x0000_i1176" DrawAspect="Content" ObjectID="_1363900543" r:id="rId317"/>
        </w:object>
      </w:r>
      <w:ins w:id="2984" w:author="Gerard" w:date="2014-07-29T23:28:00Z">
        <w:r w:rsidR="00F11BA7">
          <w:t xml:space="preserve"> </w:t>
        </w:r>
      </w:ins>
      <w:ins w:id="2985" w:author="Gerard" w:date="2014-07-29T23:29:00Z">
        <w:r w:rsidR="00F11BA7">
          <w:t>(</w:t>
        </w:r>
      </w:ins>
      <w:r w:rsidR="006C2049" w:rsidRPr="006C2049">
        <w:rPr>
          <w:position w:val="-10"/>
        </w:rPr>
        <w:object w:dxaOrig="920" w:dyaOrig="320" w14:anchorId="1927F931">
          <v:shape id="_x0000_i1177" type="#_x0000_t75" style="width:43.2pt;height:14.4pt" o:ole="">
            <v:imagedata r:id="rId318" o:title=""/>
          </v:shape>
          <o:OLEObject Type="Embed" ProgID="Equation.DSMT4" ShapeID="_x0000_i1177" DrawAspect="Content" ObjectID="_1363900544" r:id="rId319"/>
        </w:object>
      </w:r>
      <w:ins w:id="2986" w:author="Gerard" w:date="2014-07-29T23:29:00Z">
        <w:r w:rsidR="00F11BA7">
          <w:t xml:space="preserve">) and </w:t>
        </w:r>
      </w:ins>
      <w:r w:rsidR="006C2049" w:rsidRPr="006C2049">
        <w:rPr>
          <w:position w:val="-12"/>
        </w:rPr>
        <w:object w:dxaOrig="340" w:dyaOrig="360" w14:anchorId="6FCAFB10">
          <v:shape id="_x0000_i1178" type="#_x0000_t75" style="width:14.4pt;height:21.6pt" o:ole="">
            <v:imagedata r:id="rId320" o:title=""/>
          </v:shape>
          <o:OLEObject Type="Embed" ProgID="Equation.DSMT4" ShapeID="_x0000_i1178" DrawAspect="Content" ObjectID="_1363900545" r:id="rId321"/>
        </w:object>
      </w:r>
      <w:ins w:id="2987" w:author="Gerard" w:date="2014-07-29T23:29:00Z">
        <w:r w:rsidR="00F11BA7">
          <w:t xml:space="preserve"> (</w:t>
        </w:r>
      </w:ins>
      <w:r w:rsidR="006C2049" w:rsidRPr="006C2049">
        <w:rPr>
          <w:position w:val="-10"/>
        </w:rPr>
        <w:object w:dxaOrig="1120" w:dyaOrig="320" w14:anchorId="28EA6EEE">
          <v:shape id="_x0000_i1179" type="#_x0000_t75" style="width:57.6pt;height:14.4pt" o:ole="">
            <v:imagedata r:id="rId322" o:title=""/>
          </v:shape>
          <o:OLEObject Type="Embed" ProgID="Equation.DSMT4" ShapeID="_x0000_i1179" DrawAspect="Content" ObjectID="_1363900546" r:id="rId323"/>
        </w:object>
      </w:r>
      <w:ins w:id="2988" w:author="Gerard" w:date="2014-07-29T23:29:00Z">
        <w:r w:rsidR="00F11BA7">
          <w:t xml:space="preserve">, </w:t>
        </w:r>
      </w:ins>
      <w:r w:rsidR="006C2049" w:rsidRPr="006C2049">
        <w:rPr>
          <w:position w:val="-12"/>
        </w:rPr>
        <w:object w:dxaOrig="880" w:dyaOrig="360" w14:anchorId="63D7A7A9">
          <v:shape id="_x0000_i1180" type="#_x0000_t75" style="width:43.2pt;height:21.6pt" o:ole="">
            <v:imagedata r:id="rId324" o:title=""/>
          </v:shape>
          <o:OLEObject Type="Embed" ProgID="Equation.DSMT4" ShapeID="_x0000_i1180" DrawAspect="Content" ObjectID="_1363900547" r:id="rId325"/>
        </w:object>
      </w:r>
      <w:ins w:id="2989" w:author="Gerard" w:date="2014-07-29T23:29:00Z">
        <w:r w:rsidR="00F11BA7">
          <w:t xml:space="preserve">) are related to Young’s moduli </w:t>
        </w:r>
      </w:ins>
      <w:r w:rsidR="006C2049" w:rsidRPr="006C2049">
        <w:rPr>
          <w:position w:val="-12"/>
        </w:rPr>
        <w:object w:dxaOrig="300" w:dyaOrig="360" w14:anchorId="6C76DC3A">
          <v:shape id="_x0000_i1181" type="#_x0000_t75" style="width:14.4pt;height:21.6pt" o:ole="">
            <v:imagedata r:id="rId326" o:title=""/>
          </v:shape>
          <o:OLEObject Type="Embed" ProgID="Equation.DSMT4" ShapeID="_x0000_i1181" DrawAspect="Content" ObjectID="_1363900548" r:id="rId327"/>
        </w:object>
      </w:r>
      <w:ins w:id="2990" w:author="Gerard" w:date="2014-07-29T23:30:00Z">
        <w:r w:rsidR="00F11BA7">
          <w:t xml:space="preserve">, shear moduli </w:t>
        </w:r>
      </w:ins>
      <w:r w:rsidR="006C2049" w:rsidRPr="006C2049">
        <w:rPr>
          <w:position w:val="-12"/>
        </w:rPr>
        <w:object w:dxaOrig="380" w:dyaOrig="360" w14:anchorId="6948CACD">
          <v:shape id="_x0000_i1182" type="#_x0000_t75" style="width:21.6pt;height:21.6pt" o:ole="">
            <v:imagedata r:id="rId328" o:title=""/>
          </v:shape>
          <o:OLEObject Type="Embed" ProgID="Equation.DSMT4" ShapeID="_x0000_i1182" DrawAspect="Content" ObjectID="_1363900549" r:id="rId329"/>
        </w:object>
      </w:r>
      <w:ins w:id="2991" w:author="Gerard" w:date="2014-07-29T23:30:00Z">
        <w:r w:rsidR="00F11BA7">
          <w:t xml:space="preserve"> and Poisson’s ratios </w:t>
        </w:r>
      </w:ins>
      <w:r w:rsidR="006C2049" w:rsidRPr="006C2049">
        <w:rPr>
          <w:position w:val="-12"/>
        </w:rPr>
        <w:object w:dxaOrig="340" w:dyaOrig="360" w14:anchorId="7B40C174">
          <v:shape id="_x0000_i1183" type="#_x0000_t75" style="width:14.4pt;height:21.6pt" o:ole="">
            <v:imagedata r:id="rId330" o:title=""/>
          </v:shape>
          <o:OLEObject Type="Embed" ProgID="Equation.DSMT4" ShapeID="_x0000_i1183" DrawAspect="Content" ObjectID="_1363900550" r:id="rId331"/>
        </w:object>
      </w:r>
      <w:ins w:id="2992" w:author="Gerard" w:date="2014-07-29T23:30:00Z">
        <w:r w:rsidR="00F11BA7">
          <w:t xml:space="preserve"> via</w:t>
        </w:r>
      </w:ins>
    </w:p>
    <w:p w14:paraId="426A807E" w14:textId="4A18A836" w:rsidR="00F11BA7" w:rsidRDefault="00F11BA7">
      <w:pPr>
        <w:pStyle w:val="MTDisplayEquation"/>
        <w:rPr>
          <w:ins w:id="2993" w:author="Gerard" w:date="2014-07-29T23:30:00Z"/>
        </w:rPr>
        <w:pPrChange w:id="2994" w:author="Gerard" w:date="2014-07-29T23:30:00Z">
          <w:pPr/>
        </w:pPrChange>
      </w:pPr>
      <w:ins w:id="2995" w:author="Gerard" w:date="2014-07-29T23:30:00Z">
        <w:r>
          <w:lastRenderedPageBreak/>
          <w:tab/>
        </w:r>
      </w:ins>
      <w:r w:rsidR="006C2049" w:rsidRPr="006C2049">
        <w:rPr>
          <w:position w:val="-124"/>
        </w:rPr>
        <w:object w:dxaOrig="7260" w:dyaOrig="7720" w14:anchorId="47117BC7">
          <v:shape id="_x0000_i1184" type="#_x0000_t75" style="width:5in;height:388.8pt" o:ole="">
            <v:imagedata r:id="rId332" o:title=""/>
          </v:shape>
          <o:OLEObject Type="Embed" ProgID="Equation.DSMT4" ShapeID="_x0000_i1184" DrawAspect="Content" ObjectID="_1363900551" r:id="rId333"/>
        </w:object>
      </w:r>
      <w:ins w:id="2996" w:author="Gerard" w:date="2014-07-29T23:30:00Z">
        <w:r>
          <w:t xml:space="preserve"> </w:t>
        </w:r>
      </w:ins>
      <w:ins w:id="2997" w:author="Gerard" w:date="2014-07-29T23:50:00Z">
        <w:r w:rsidR="006D6355">
          <w:t>.</w:t>
        </w:r>
      </w:ins>
    </w:p>
    <w:p w14:paraId="409BCF27" w14:textId="77777777" w:rsidR="00F11BA7" w:rsidRDefault="00F11BA7" w:rsidP="006A0BC1">
      <w:pPr>
        <w:rPr>
          <w:ins w:id="2998" w:author="Gerard" w:date="2014-07-29T23:34:00Z"/>
        </w:rPr>
      </w:pPr>
    </w:p>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4BF4292C" w:rsidR="006A0BC1" w:rsidRDefault="006A0BC1" w:rsidP="006A0BC1">
      <w:pPr>
        <w:pStyle w:val="code"/>
      </w:pPr>
      <w:r>
        <w:tab/>
        <w:t>&lt;</w:t>
      </w:r>
      <w:del w:id="2999" w:author="Gerard" w:date="2014-07-29T23:38:00Z">
        <w:r w:rsidDel="00F11BA7">
          <w:delText>mu1</w:delText>
        </w:r>
      </w:del>
      <w:ins w:id="3000" w:author="Gerard" w:date="2014-07-29T23:38:00Z">
        <w:r w:rsidR="00F11BA7">
          <w:t>E1</w:t>
        </w:r>
      </w:ins>
      <w:r>
        <w:t>&gt;1</w:t>
      </w:r>
      <w:ins w:id="3001" w:author="Gerard" w:date="2014-07-29T23:49:00Z">
        <w:r w:rsidR="003E7817">
          <w:t>24</w:t>
        </w:r>
      </w:ins>
      <w:r>
        <w:t>&lt;/</w:t>
      </w:r>
      <w:del w:id="3002" w:author="Gerard" w:date="2014-07-29T23:38:00Z">
        <w:r w:rsidDel="00F11BA7">
          <w:delText>mu1</w:delText>
        </w:r>
      </w:del>
      <w:ins w:id="3003" w:author="Gerard" w:date="2014-07-29T23:38:00Z">
        <w:r w:rsidR="00F11BA7">
          <w:t>E1</w:t>
        </w:r>
      </w:ins>
      <w:r>
        <w:t>&gt;</w:t>
      </w:r>
    </w:p>
    <w:p w14:paraId="01A7948F" w14:textId="521DD5C0" w:rsidR="006A0BC1" w:rsidRDefault="006A0BC1" w:rsidP="006A0BC1">
      <w:pPr>
        <w:pStyle w:val="code"/>
      </w:pPr>
      <w:r>
        <w:tab/>
        <w:t>&lt;</w:t>
      </w:r>
      <w:del w:id="3004" w:author="Gerard" w:date="2014-07-29T23:38:00Z">
        <w:r w:rsidDel="00F11BA7">
          <w:delText>mu2</w:delText>
        </w:r>
      </w:del>
      <w:ins w:id="3005" w:author="Gerard" w:date="2014-07-29T23:38:00Z">
        <w:r w:rsidR="00F11BA7">
          <w:t>E2</w:t>
        </w:r>
      </w:ins>
      <w:r>
        <w:t>&gt;</w:t>
      </w:r>
      <w:ins w:id="3006" w:author="Gerard" w:date="2014-07-29T23:49:00Z">
        <w:r w:rsidR="003E7817">
          <w:t>1</w:t>
        </w:r>
      </w:ins>
      <w:r>
        <w:t>2</w:t>
      </w:r>
      <w:ins w:id="3007" w:author="Gerard" w:date="2014-07-29T23:49:00Z">
        <w:r w:rsidR="003E7817">
          <w:t>4</w:t>
        </w:r>
      </w:ins>
      <w:r>
        <w:t>&lt;/</w:t>
      </w:r>
      <w:del w:id="3008" w:author="Gerard" w:date="2014-07-29T23:39:00Z">
        <w:r w:rsidDel="00F11BA7">
          <w:delText>mu2</w:delText>
        </w:r>
      </w:del>
      <w:ins w:id="3009" w:author="Gerard" w:date="2014-07-29T23:39:00Z">
        <w:r w:rsidR="00F11BA7">
          <w:t>E2</w:t>
        </w:r>
      </w:ins>
      <w:r>
        <w:t>&gt;</w:t>
      </w:r>
    </w:p>
    <w:p w14:paraId="14FAE44E" w14:textId="5D9E16C4" w:rsidR="006A0BC1" w:rsidRDefault="006A0BC1" w:rsidP="006A0BC1">
      <w:pPr>
        <w:pStyle w:val="code"/>
      </w:pPr>
      <w:r>
        <w:tab/>
        <w:t>&lt;</w:t>
      </w:r>
      <w:del w:id="3010" w:author="Gerard" w:date="2014-07-29T23:39:00Z">
        <w:r w:rsidDel="00F11BA7">
          <w:delText>mu3</w:delText>
        </w:r>
      </w:del>
      <w:ins w:id="3011" w:author="Gerard" w:date="2014-07-29T23:39:00Z">
        <w:r w:rsidR="00F11BA7">
          <w:t>E3</w:t>
        </w:r>
      </w:ins>
      <w:r>
        <w:t>&gt;3</w:t>
      </w:r>
      <w:ins w:id="3012" w:author="Gerard" w:date="2014-07-29T23:49:00Z">
        <w:r w:rsidR="003E7817">
          <w:t>6</w:t>
        </w:r>
      </w:ins>
      <w:r>
        <w:t>&lt;/</w:t>
      </w:r>
      <w:del w:id="3013" w:author="Gerard" w:date="2014-07-29T23:39:00Z">
        <w:r w:rsidDel="00F11BA7">
          <w:delText>mu3</w:delText>
        </w:r>
      </w:del>
      <w:ins w:id="3014" w:author="Gerard" w:date="2014-07-29T23:39:00Z">
        <w:r w:rsidR="00F11BA7">
          <w:t>E3</w:t>
        </w:r>
      </w:ins>
      <w:r>
        <w:t>&gt;</w:t>
      </w:r>
    </w:p>
    <w:p w14:paraId="78153A35" w14:textId="48208A7F" w:rsidR="006A0BC1" w:rsidRDefault="006A0BC1" w:rsidP="006A0BC1">
      <w:pPr>
        <w:pStyle w:val="code"/>
      </w:pPr>
      <w:r>
        <w:tab/>
        <w:t>&lt;</w:t>
      </w:r>
      <w:del w:id="3015" w:author="Gerard" w:date="2014-07-29T23:39:00Z">
        <w:r w:rsidDel="00F11BA7">
          <w:delText>l11</w:delText>
        </w:r>
      </w:del>
      <w:ins w:id="3016" w:author="Gerard" w:date="2014-07-29T23:39:00Z">
        <w:r w:rsidR="00F11BA7">
          <w:t>G12</w:t>
        </w:r>
      </w:ins>
      <w:r>
        <w:t>&gt;</w:t>
      </w:r>
      <w:del w:id="3017" w:author="Gerard" w:date="2014-07-29T23:49:00Z">
        <w:r w:rsidDel="003E7817">
          <w:delText>3</w:delText>
        </w:r>
      </w:del>
      <w:ins w:id="3018" w:author="Gerard" w:date="2014-07-29T23:49:00Z">
        <w:r w:rsidR="003E7817">
          <w:t>67</w:t>
        </w:r>
      </w:ins>
      <w:r>
        <w:t>&lt;/</w:t>
      </w:r>
      <w:del w:id="3019" w:author="Gerard" w:date="2014-07-29T23:39:00Z">
        <w:r w:rsidDel="00F11BA7">
          <w:delText>l11</w:delText>
        </w:r>
      </w:del>
      <w:ins w:id="3020" w:author="Gerard" w:date="2014-07-29T23:39:00Z">
        <w:r w:rsidR="00F11BA7">
          <w:t>G12</w:t>
        </w:r>
      </w:ins>
      <w:r>
        <w:t>&gt;</w:t>
      </w:r>
    </w:p>
    <w:p w14:paraId="6166FF98" w14:textId="6758B6F3" w:rsidR="006A0BC1" w:rsidRDefault="006A0BC1" w:rsidP="006A0BC1">
      <w:pPr>
        <w:pStyle w:val="code"/>
      </w:pPr>
      <w:r>
        <w:tab/>
        <w:t>&lt;</w:t>
      </w:r>
      <w:del w:id="3021" w:author="Gerard" w:date="2014-07-29T23:39:00Z">
        <w:r w:rsidDel="00F11BA7">
          <w:delText>l22</w:delText>
        </w:r>
      </w:del>
      <w:ins w:id="3022" w:author="Gerard" w:date="2014-07-29T23:39:00Z">
        <w:r w:rsidR="00F11BA7">
          <w:t>G23</w:t>
        </w:r>
      </w:ins>
      <w:r>
        <w:t>&gt;</w:t>
      </w:r>
      <w:del w:id="3023" w:author="Gerard" w:date="2014-07-29T23:49:00Z">
        <w:r w:rsidDel="003E7817">
          <w:delText>2</w:delText>
        </w:r>
      </w:del>
      <w:ins w:id="3024" w:author="Gerard" w:date="2014-07-29T23:49:00Z">
        <w:r w:rsidR="003E7817">
          <w:t>40</w:t>
        </w:r>
      </w:ins>
      <w:r>
        <w:t>&lt;/</w:t>
      </w:r>
      <w:del w:id="3025" w:author="Gerard" w:date="2014-07-29T23:39:00Z">
        <w:r w:rsidDel="00F11BA7">
          <w:delText>l22</w:delText>
        </w:r>
      </w:del>
      <w:ins w:id="3026" w:author="Gerard" w:date="2014-07-29T23:39:00Z">
        <w:r w:rsidR="00F11BA7">
          <w:t>G23</w:t>
        </w:r>
      </w:ins>
      <w:r>
        <w:t>&gt;</w:t>
      </w:r>
    </w:p>
    <w:p w14:paraId="476867E0" w14:textId="0DA91237" w:rsidR="006A0BC1" w:rsidRDefault="006A0BC1" w:rsidP="006A0BC1">
      <w:pPr>
        <w:pStyle w:val="code"/>
      </w:pPr>
      <w:r>
        <w:tab/>
        <w:t>&lt;</w:t>
      </w:r>
      <w:del w:id="3027" w:author="Gerard" w:date="2014-07-29T23:39:00Z">
        <w:r w:rsidDel="00F11BA7">
          <w:delText>l33</w:delText>
        </w:r>
      </w:del>
      <w:ins w:id="3028" w:author="Gerard" w:date="2014-07-29T23:39:00Z">
        <w:r w:rsidR="00F11BA7">
          <w:t>G13</w:t>
        </w:r>
      </w:ins>
      <w:r>
        <w:t>&gt;</w:t>
      </w:r>
      <w:del w:id="3029" w:author="Gerard" w:date="2014-07-29T23:49:00Z">
        <w:r w:rsidDel="003E7817">
          <w:delText>1</w:delText>
        </w:r>
      </w:del>
      <w:ins w:id="3030" w:author="Gerard" w:date="2014-07-29T23:49:00Z">
        <w:r w:rsidR="003E7817">
          <w:t>40</w:t>
        </w:r>
      </w:ins>
      <w:r>
        <w:t>&lt;/</w:t>
      </w:r>
      <w:del w:id="3031" w:author="Gerard" w:date="2014-07-29T23:39:00Z">
        <w:r w:rsidDel="00F11BA7">
          <w:delText>l33</w:delText>
        </w:r>
      </w:del>
      <w:ins w:id="3032" w:author="Gerard" w:date="2014-07-29T23:39:00Z">
        <w:r w:rsidR="00F11BA7">
          <w:t>G13</w:t>
        </w:r>
      </w:ins>
      <w:r>
        <w:t>&gt;</w:t>
      </w:r>
    </w:p>
    <w:p w14:paraId="0B65C74F" w14:textId="0632F892" w:rsidR="006A0BC1" w:rsidRDefault="006A0BC1" w:rsidP="006A0BC1">
      <w:pPr>
        <w:pStyle w:val="code"/>
      </w:pPr>
      <w:r>
        <w:tab/>
        <w:t>&lt;</w:t>
      </w:r>
      <w:del w:id="3033" w:author="Gerard" w:date="2014-07-29T23:39:00Z">
        <w:r w:rsidDel="00F11BA7">
          <w:delText>l12</w:delText>
        </w:r>
      </w:del>
      <w:ins w:id="3034" w:author="Gerard" w:date="2014-07-29T23:39:00Z">
        <w:r w:rsidR="00F11BA7">
          <w:t>v12</w:t>
        </w:r>
      </w:ins>
      <w:r>
        <w:t>&gt;</w:t>
      </w:r>
      <w:del w:id="3035" w:author="Gerard" w:date="2014-07-29T23:49:00Z">
        <w:r w:rsidDel="003E7817">
          <w:delText>0.5</w:delText>
        </w:r>
      </w:del>
      <w:ins w:id="3036" w:author="Gerard" w:date="2014-07-29T23:49:00Z">
        <w:r w:rsidR="003E7817">
          <w:t>-0.075</w:t>
        </w:r>
      </w:ins>
      <w:r>
        <w:t>&lt;/</w:t>
      </w:r>
      <w:del w:id="3037" w:author="Gerard" w:date="2014-07-29T23:39:00Z">
        <w:r w:rsidDel="00F11BA7">
          <w:delText>l12</w:delText>
        </w:r>
      </w:del>
      <w:ins w:id="3038" w:author="Gerard" w:date="2014-07-29T23:39:00Z">
        <w:r w:rsidR="00F11BA7">
          <w:t>v12</w:t>
        </w:r>
      </w:ins>
      <w:r>
        <w:t>&gt;</w:t>
      </w:r>
    </w:p>
    <w:p w14:paraId="5A9BC763" w14:textId="1E74C4C2" w:rsidR="006A0BC1" w:rsidRDefault="006A0BC1" w:rsidP="006A0BC1">
      <w:pPr>
        <w:pStyle w:val="code"/>
      </w:pPr>
      <w:r>
        <w:tab/>
        <w:t>&lt;</w:t>
      </w:r>
      <w:del w:id="3039" w:author="Gerard" w:date="2014-07-29T23:39:00Z">
        <w:r w:rsidDel="00F11BA7">
          <w:delText>l23</w:delText>
        </w:r>
      </w:del>
      <w:ins w:id="3040" w:author="Gerard" w:date="2014-07-29T23:39:00Z">
        <w:r w:rsidR="00F11BA7">
          <w:t>v23</w:t>
        </w:r>
      </w:ins>
      <w:r>
        <w:t>&gt;</w:t>
      </w:r>
      <w:del w:id="3041" w:author="Gerard" w:date="2014-07-29T23:49:00Z">
        <w:r w:rsidDel="003E7817">
          <w:delText>1.0</w:delText>
        </w:r>
      </w:del>
      <w:ins w:id="3042" w:author="Gerard" w:date="2014-07-29T23:49:00Z">
        <w:r w:rsidR="003E7817">
          <w:t>0.87</w:t>
        </w:r>
      </w:ins>
      <w:r>
        <w:t>&lt;/</w:t>
      </w:r>
      <w:del w:id="3043" w:author="Gerard" w:date="2014-07-29T23:39:00Z">
        <w:r w:rsidDel="00F11BA7">
          <w:delText>l23</w:delText>
        </w:r>
      </w:del>
      <w:ins w:id="3044" w:author="Gerard" w:date="2014-07-29T23:39:00Z">
        <w:r w:rsidR="00F11BA7">
          <w:t>v23</w:t>
        </w:r>
      </w:ins>
      <w:r>
        <w:t>&gt;</w:t>
      </w:r>
    </w:p>
    <w:p w14:paraId="253D08D1" w14:textId="0A33F254" w:rsidR="006A0BC1" w:rsidRDefault="006A0BC1" w:rsidP="006A0BC1">
      <w:pPr>
        <w:pStyle w:val="code"/>
      </w:pPr>
      <w:r>
        <w:tab/>
        <w:t>&lt;</w:t>
      </w:r>
      <w:del w:id="3045" w:author="Gerard" w:date="2014-07-29T23:39:00Z">
        <w:r w:rsidDel="00F11BA7">
          <w:delText>l31</w:delText>
        </w:r>
      </w:del>
      <w:ins w:id="3046" w:author="Gerard" w:date="2014-07-29T23:39:00Z">
        <w:r w:rsidR="00F11BA7">
          <w:t>v31</w:t>
        </w:r>
      </w:ins>
      <w:r>
        <w:t>&gt;</w:t>
      </w:r>
      <w:del w:id="3047" w:author="Gerard" w:date="2014-07-29T23:49:00Z">
        <w:r w:rsidDel="003E7817">
          <w:delText>1.5</w:delText>
        </w:r>
      </w:del>
      <w:ins w:id="3048" w:author="Gerard" w:date="2014-07-29T23:49:00Z">
        <w:r w:rsidR="003E7817">
          <w:t>0.26</w:t>
        </w:r>
      </w:ins>
      <w:r>
        <w:t>&lt;/</w:t>
      </w:r>
      <w:del w:id="3049" w:author="Gerard" w:date="2014-07-29T23:39:00Z">
        <w:r w:rsidDel="00F11BA7">
          <w:delText>l31</w:delText>
        </w:r>
      </w:del>
      <w:ins w:id="3050" w:author="Gerard" w:date="2014-07-29T23:39:00Z">
        <w:r w:rsidR="00F11BA7">
          <w:t>v31</w:t>
        </w:r>
      </w:ins>
      <w:r>
        <w:t>&gt;</w:t>
      </w:r>
    </w:p>
    <w:p w14:paraId="31880A53" w14:textId="77777777" w:rsidR="006A0BC1" w:rsidRDefault="006A0BC1" w:rsidP="006A0BC1">
      <w:pPr>
        <w:pStyle w:val="code"/>
      </w:pPr>
      <w:r>
        <w:tab/>
        <w:t>&lt;c&gt;1&lt;/c&gt;</w:t>
      </w:r>
    </w:p>
    <w:p w14:paraId="4B00E82B" w14:textId="3AA7049F" w:rsidR="006A0BC1" w:rsidRDefault="006A0BC1" w:rsidP="006A0BC1">
      <w:pPr>
        <w:pStyle w:val="code"/>
      </w:pPr>
      <w:r>
        <w:tab/>
        <w:t>&lt;</w:t>
      </w:r>
      <w:del w:id="3051" w:author="Gerard" w:date="2014-07-29T23:58:00Z">
        <w:r w:rsidDel="007C264E">
          <w:delText>K</w:delText>
        </w:r>
      </w:del>
      <w:ins w:id="3052" w:author="Gerard" w:date="2014-07-29T23:58:00Z">
        <w:r w:rsidR="007C264E">
          <w:t>k</w:t>
        </w:r>
      </w:ins>
      <w:r>
        <w:t>&gt;</w:t>
      </w:r>
      <w:del w:id="3053" w:author="Gerard" w:date="2014-07-29T23:39:00Z">
        <w:r w:rsidDel="00F11BA7">
          <w:delText>100</w:delText>
        </w:r>
      </w:del>
      <w:ins w:id="3054" w:author="Gerard" w:date="2014-07-29T23:49:00Z">
        <w:r w:rsidR="003E7817">
          <w:t>120</w:t>
        </w:r>
      </w:ins>
      <w:ins w:id="3055" w:author="Gerard" w:date="2014-07-29T23:39:00Z">
        <w:r w:rsidR="00F11BA7">
          <w:t>000</w:t>
        </w:r>
      </w:ins>
      <w:r>
        <w:t>&lt;/</w:t>
      </w:r>
      <w:del w:id="3056" w:author="Gerard" w:date="2014-07-29T23:58:00Z">
        <w:r w:rsidDel="007C264E">
          <w:delText>K</w:delText>
        </w:r>
      </w:del>
      <w:ins w:id="3057" w:author="Gerard" w:date="2014-07-29T23:58:00Z">
        <w:r w:rsidR="007C264E">
          <w:t>k</w:t>
        </w:r>
      </w:ins>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3058" w:name="_Ref167535344"/>
      <w:bookmarkStart w:id="3059" w:name="_Ref299864027"/>
      <w:bookmarkStart w:id="3060" w:name="_Toc290149286"/>
      <w:r>
        <w:lastRenderedPageBreak/>
        <w:t>Mooney-Rivlin</w:t>
      </w:r>
      <w:bookmarkEnd w:id="3058"/>
      <w:bookmarkEnd w:id="3059"/>
      <w:bookmarkEnd w:id="3060"/>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6C2049" w:rsidP="006A0BC1">
      <w:pPr>
        <w:jc w:val="center"/>
      </w:pPr>
      <w:r w:rsidRPr="006C2049">
        <w:rPr>
          <w:position w:val="-24"/>
        </w:rPr>
        <w:object w:dxaOrig="3900" w:dyaOrig="620" w14:anchorId="047B4267">
          <v:shape id="_x0000_i1185" type="#_x0000_t75" style="width:194.4pt;height:28.8pt" o:ole="">
            <v:imagedata r:id="rId334" o:title=""/>
          </v:shape>
          <o:OLEObject Type="Embed" ProgID="Equation.DSMT4" ShapeID="_x0000_i1185" DrawAspect="Content" ObjectID="_1363900552" r:id="rId335"/>
        </w:object>
      </w:r>
      <w:r w:rsidR="006A0BC1">
        <w:t>.</w:t>
      </w:r>
    </w:p>
    <w:p w14:paraId="06A53C20" w14:textId="1A080D23" w:rsidR="006A0BC1" w:rsidRDefault="006C2049" w:rsidP="006A0BC1">
      <w:pPr>
        <w:pStyle w:val="MTDisplayEquation"/>
      </w:pPr>
      <w:r w:rsidRPr="006C2049">
        <w:rPr>
          <w:position w:val="-12"/>
        </w:rPr>
        <w:object w:dxaOrig="279" w:dyaOrig="360" w14:anchorId="4D59CA76">
          <v:shape id="_x0000_i1186" type="#_x0000_t75" style="width:14.4pt;height:21.6pt" o:ole="">
            <v:imagedata r:id="rId336" o:title=""/>
          </v:shape>
          <o:OLEObject Type="Embed" ProgID="Equation.DSMT4" ShapeID="_x0000_i1186" DrawAspect="Content" ObjectID="_1363900553" r:id="rId337"/>
        </w:object>
      </w:r>
      <w:r w:rsidR="006A0BC1">
        <w:t>and</w:t>
      </w:r>
      <w:r w:rsidRPr="006C2049">
        <w:rPr>
          <w:position w:val="-12"/>
        </w:rPr>
        <w:object w:dxaOrig="300" w:dyaOrig="360" w14:anchorId="640D38B7">
          <v:shape id="_x0000_i1187" type="#_x0000_t75" style="width:14.4pt;height:21.6pt" o:ole="">
            <v:imagedata r:id="rId338" o:title=""/>
          </v:shape>
          <o:OLEObject Type="Embed" ProgID="Equation.DSMT4" ShapeID="_x0000_i1187" DrawAspect="Content" ObjectID="_1363900554" r:id="rId339"/>
        </w:object>
      </w:r>
      <w:r w:rsidR="006A0BC1">
        <w:t xml:space="preserve">are the Mooney-Rivlin material coefficients. The variables </w:t>
      </w:r>
      <w:r w:rsidRPr="006C2049">
        <w:rPr>
          <w:position w:val="-12"/>
        </w:rPr>
        <w:object w:dxaOrig="220" w:dyaOrig="380" w14:anchorId="269D6606">
          <v:shape id="_x0000_i1188" type="#_x0000_t75" style="width:14.4pt;height:21.6pt" o:ole="">
            <v:imagedata r:id="rId340" o:title=""/>
          </v:shape>
          <o:OLEObject Type="Embed" ProgID="Equation.DSMT4" ShapeID="_x0000_i1188" DrawAspect="Content" ObjectID="_1363900555" r:id="rId341"/>
        </w:object>
      </w:r>
      <w:r w:rsidR="006A0BC1">
        <w:t xml:space="preserve"> and </w:t>
      </w:r>
      <w:r w:rsidRPr="006C2049">
        <w:rPr>
          <w:position w:val="-12"/>
        </w:rPr>
        <w:object w:dxaOrig="240" w:dyaOrig="380" w14:anchorId="369C9EDB">
          <v:shape id="_x0000_i1189" type="#_x0000_t75" style="width:14.4pt;height:21.6pt" o:ole="">
            <v:imagedata r:id="rId342" o:title=""/>
          </v:shape>
          <o:OLEObject Type="Embed" ProgID="Equation.DSMT4" ShapeID="_x0000_i1189" DrawAspect="Content" ObjectID="_1363900556" r:id="rId343"/>
        </w:object>
      </w:r>
      <w:r w:rsidR="006A0BC1">
        <w:t xml:space="preserve"> are the first and second invariants of the deviatoric right Cauchy-Green deformation tensor </w:t>
      </w:r>
      <w:r w:rsidRPr="006C2049">
        <w:rPr>
          <w:position w:val="-6"/>
        </w:rPr>
        <w:object w:dxaOrig="240" w:dyaOrig="340" w14:anchorId="5ED70D71">
          <v:shape id="_x0000_i1190" type="#_x0000_t75" style="width:14.4pt;height:14.4pt" o:ole="">
            <v:imagedata r:id="rId344" o:title=""/>
          </v:shape>
          <o:OLEObject Type="Embed" ProgID="Equation.DSMT4" ShapeID="_x0000_i1190" DrawAspect="Content" ObjectID="_1363900557" r:id="rId345"/>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6C2049">
        <w:rPr>
          <w:position w:val="-12"/>
        </w:rPr>
        <w:object w:dxaOrig="680" w:dyaOrig="360" w14:anchorId="13D5C460">
          <v:shape id="_x0000_i1191" type="#_x0000_t75" style="width:36pt;height:21.6pt" o:ole="">
            <v:imagedata r:id="rId346" o:title=""/>
          </v:shape>
          <o:OLEObject Type="Embed" ProgID="Equation.DSMT4" ShapeID="_x0000_i1191" DrawAspect="Content" ObjectID="_1363900558" r:id="rId347"/>
        </w:object>
      </w:r>
      <w:r w:rsidR="006A0BC1">
        <w:t>, this model reduces to an uncoupled version of the neo-Hookean constitutive model.</w:t>
      </w:r>
    </w:p>
    <w:p w14:paraId="0C00549F" w14:textId="77777777" w:rsidR="00ED255D" w:rsidRPr="00ED255D" w:rsidRDefault="00ED255D" w:rsidP="007D6F0D"/>
    <w:p w14:paraId="38D63E67" w14:textId="5063B0BC"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r w:rsidR="000F5924">
        <w:fldChar w:fldCharType="begin"/>
      </w:r>
      <w:r w:rsidR="000F5924">
        <w:instrText xml:space="preserve"> HYPERLINK \l "_ENREF_5" \o "Simo, 1991 #11" </w:instrText>
      </w:r>
      <w:ins w:id="3061" w:author="Gerard" w:date="2015-04-08T21:50:00Z"/>
      <w:r w:rsidR="000F5924">
        <w:fldChar w:fldCharType="separate"/>
      </w:r>
      <w:r w:rsidR="00182A67">
        <w:rPr>
          <w:noProof/>
        </w:rPr>
        <w:t>5</w:t>
      </w:r>
      <w:r w:rsidR="000F5924">
        <w:rPr>
          <w:noProof/>
        </w:rPr>
        <w:fldChar w:fldCharType="end"/>
      </w:r>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3062" w:name="_Toc290149287"/>
      <w:r>
        <w:lastRenderedPageBreak/>
        <w:t>Muscle Material</w:t>
      </w:r>
      <w:bookmarkEnd w:id="3062"/>
    </w:p>
    <w:p w14:paraId="6A3B23F2" w14:textId="330700F6" w:rsidR="006A0BC1" w:rsidRDefault="006A0BC1" w:rsidP="006A0BC1">
      <w:r>
        <w:t xml:space="preserve">This material model implements the constitutive model developed by Silvia S. Blemker </w:t>
      </w:r>
      <w:r>
        <w:fldChar w:fldCharType="begin"/>
      </w:r>
      <w:r w:rsidR="00182A67">
        <w:instrText xml:space="preserve"> ADDIN EN.CITE &lt;EndNote&gt;&lt;Cite&gt;&lt;Author&gt;Blemker&lt;/Author&gt;&lt;Year&gt;2004&lt;/Year&gt;&lt;RecNum&gt;38&lt;/RecNum&gt;&lt;DisplayText&gt;[13]&lt;/DisplayText&gt;&lt;record&gt;&lt;rec-number&gt;38&lt;/rec-number&gt;&lt;foreign-keys&gt;&lt;key app="EN" db-id="r5wf5rzd9s599yezes8xwx5r29wwtfetp0e5"&gt;38&lt;/key&gt;&lt;/foreign-keys&gt;&lt;ref-type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r w:rsidR="000F5924">
        <w:fldChar w:fldCharType="begin"/>
      </w:r>
      <w:r w:rsidR="000F5924">
        <w:instrText xml:space="preserve"> HYPERLINK \l "_ENREF_13" \o "Blemker, 2004 #38" </w:instrText>
      </w:r>
      <w:ins w:id="3063" w:author="Gerard" w:date="2015-04-08T21:50:00Z"/>
      <w:r w:rsidR="000F5924">
        <w:fldChar w:fldCharType="separate"/>
      </w:r>
      <w:r w:rsidR="00182A67">
        <w:rPr>
          <w:noProof/>
        </w:rPr>
        <w:t>13</w:t>
      </w:r>
      <w:r w:rsidR="000F5924">
        <w:rPr>
          <w:noProof/>
        </w:rPr>
        <w:fldChar w:fldCharType="end"/>
      </w:r>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370C610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182A67">
        <w:instrText xml:space="preserve"> ADDIN EN.CITE &lt;EndNote&gt;&lt;Cite&gt;&lt;Author&gt;Criscione&lt;/Author&gt;&lt;Year&gt;2001&lt;/Year&gt;&lt;RecNum&gt;37&lt;/RecNum&gt;&lt;DisplayText&gt;[14]&lt;/DisplayText&gt;&lt;record&gt;&lt;rec-number&gt;37&lt;/rec-number&gt;&lt;foreign-keys&gt;&lt;key app="EN" db-id="r5wf5rzd9s599yezes8xwx5r29wwtfetp0e5"&gt;37&lt;/key&gt;&lt;/foreign-keys&gt;&lt;ref-type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r w:rsidR="000F5924">
        <w:fldChar w:fldCharType="begin"/>
      </w:r>
      <w:r w:rsidR="000F5924">
        <w:instrText xml:space="preserve"> HYPERLINK \l "_ENREF_14" \o "Criscione, 2001 #37" </w:instrText>
      </w:r>
      <w:ins w:id="3064" w:author="Gerard" w:date="2015-04-08T21:50:00Z"/>
      <w:r w:rsidR="000F5924">
        <w:fldChar w:fldCharType="separate"/>
      </w:r>
      <w:r w:rsidR="00182A67">
        <w:rPr>
          <w:noProof/>
        </w:rPr>
        <w:t>14</w:t>
      </w:r>
      <w:r w:rsidR="000F5924">
        <w:rPr>
          <w:noProof/>
        </w:rPr>
        <w:fldChar w:fldCharType="end"/>
      </w:r>
      <w:r w:rsidR="00031F52">
        <w:rPr>
          <w:noProof/>
        </w:rPr>
        <w:t>]</w:t>
      </w:r>
      <w:r>
        <w:fldChar w:fldCharType="end"/>
      </w:r>
      <w:r>
        <w:t xml:space="preserve">, instead of the usual five invariants proposed by A.J.M. Spencer </w:t>
      </w:r>
      <w:r>
        <w:fldChar w:fldCharType="begin"/>
      </w:r>
      <w:r w:rsidR="00182A67">
        <w:instrText xml:space="preserve"> ADDIN EN.CITE &lt;EndNote&gt;&lt;Cite&gt;&lt;Author&gt;Spencer&lt;/Author&gt;&lt;Year&gt;1984&lt;/Year&gt;&lt;RecNum&gt;22&lt;/RecNum&gt;&lt;DisplayText&gt;[15]&lt;/DisplayText&gt;&lt;record&gt;&lt;rec-number&gt;22&lt;/rec-number&gt;&lt;foreign-keys&gt;&lt;key app="EN" db-id="r5wf5rzd9s599yezes8xwx5r29wwtfetp0e5"&gt;22&lt;/key&gt;&lt;/foreign-keys&gt;&lt;ref-type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r w:rsidR="000F5924">
        <w:fldChar w:fldCharType="begin"/>
      </w:r>
      <w:r w:rsidR="000F5924">
        <w:instrText xml:space="preserve"> HYPERLINK \l "_ENREF_15" \o "Spencer, 1984 #22" </w:instrText>
      </w:r>
      <w:ins w:id="3065" w:author="Gerard" w:date="2015-04-08T21:50:00Z"/>
      <w:r w:rsidR="000F5924">
        <w:fldChar w:fldCharType="separate"/>
      </w:r>
      <w:r w:rsidR="00182A67">
        <w:rPr>
          <w:noProof/>
        </w:rPr>
        <w:t>15</w:t>
      </w:r>
      <w:r w:rsidR="000F5924">
        <w:rPr>
          <w:noProof/>
        </w:rPr>
        <w:fldChar w:fldCharType="end"/>
      </w:r>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6C2049" w:rsidRPr="006C2049">
        <w:rPr>
          <w:position w:val="-18"/>
        </w:rPr>
        <w:object w:dxaOrig="4300" w:dyaOrig="480" w14:anchorId="5A95859A">
          <v:shape id="_x0000_i1192" type="#_x0000_t75" style="width:3in;height:21.6pt" o:ole="">
            <v:imagedata r:id="rId348" o:title=""/>
          </v:shape>
          <o:OLEObject Type="Embed" ProgID="Equation.DSMT4" ShapeID="_x0000_i1192" DrawAspect="Content" ObjectID="_1363900559" r:id="rId349"/>
        </w:object>
      </w:r>
      <w:r>
        <w:t>.</w:t>
      </w:r>
    </w:p>
    <w:p w14:paraId="55F7B25F" w14:textId="7ED7B9FE" w:rsidR="006A0BC1" w:rsidRDefault="006A0BC1" w:rsidP="006A0BC1">
      <w:r>
        <w:t xml:space="preserve">The function </w:t>
      </w:r>
      <w:r w:rsidR="006C2049" w:rsidRPr="006C2049">
        <w:rPr>
          <w:position w:val="-12"/>
        </w:rPr>
        <w:object w:dxaOrig="320" w:dyaOrig="360" w14:anchorId="425AF38B">
          <v:shape id="_x0000_i1193" type="#_x0000_t75" style="width:14.4pt;height:21.6pt" o:ole="">
            <v:imagedata r:id="rId350" o:title=""/>
          </v:shape>
          <o:OLEObject Type="Embed" ProgID="Equation.DSMT4" ShapeID="_x0000_i1193" DrawAspect="Content" ObjectID="_1363900560" r:id="rId351"/>
        </w:object>
      </w:r>
      <w:r>
        <w:t>is the strain energy contribution of the muscle fibers. It is defined as follows:</w:t>
      </w:r>
    </w:p>
    <w:p w14:paraId="1A82BB7C" w14:textId="540FEB9C" w:rsidR="006A0BC1" w:rsidRDefault="006A0BC1" w:rsidP="006A0BC1">
      <w:pPr>
        <w:pStyle w:val="MTDisplayEquation"/>
      </w:pPr>
      <w:r>
        <w:tab/>
      </w:r>
      <w:r w:rsidR="006C2049" w:rsidRPr="006C2049">
        <w:rPr>
          <w:position w:val="-32"/>
        </w:rPr>
        <w:object w:dxaOrig="4160" w:dyaOrig="700" w14:anchorId="5B18D779">
          <v:shape id="_x0000_i1194" type="#_x0000_t75" style="width:208.8pt;height:36pt" o:ole="">
            <v:imagedata r:id="rId352" o:title=""/>
          </v:shape>
          <o:OLEObject Type="Embed" ProgID="Equation.DSMT4" ShapeID="_x0000_i1194" DrawAspect="Content" ObjectID="_1363900561" r:id="rId353"/>
        </w:object>
      </w:r>
      <w:r>
        <w:t>,</w:t>
      </w:r>
    </w:p>
    <w:p w14:paraId="245F36C6" w14:textId="77777777" w:rsidR="006A0BC1" w:rsidRDefault="006A0BC1" w:rsidP="006A0BC1">
      <w:r>
        <w:t>where,</w:t>
      </w:r>
    </w:p>
    <w:p w14:paraId="73C522A4" w14:textId="422A5094" w:rsidR="006A0BC1" w:rsidRDefault="006A0BC1" w:rsidP="006A0BC1">
      <w:pPr>
        <w:pStyle w:val="MTDisplayEquation"/>
      </w:pPr>
      <w:r>
        <w:tab/>
      </w:r>
      <w:r w:rsidR="006C2049" w:rsidRPr="006C2049">
        <w:rPr>
          <w:position w:val="-130"/>
        </w:rPr>
        <w:object w:dxaOrig="4440" w:dyaOrig="1560" w14:anchorId="1110D562">
          <v:shape id="_x0000_i1195" type="#_x0000_t75" style="width:223.2pt;height:79.2pt" o:ole="">
            <v:imagedata r:id="rId354" o:title=""/>
          </v:shape>
          <o:OLEObject Type="Embed" ProgID="Equation.DSMT4" ShapeID="_x0000_i1195" DrawAspect="Content" ObjectID="_1363900562" r:id="rId355"/>
        </w:object>
      </w:r>
      <w:r>
        <w:t>,</w:t>
      </w:r>
    </w:p>
    <w:p w14:paraId="6CCEF02D" w14:textId="77777777" w:rsidR="006A0BC1" w:rsidRDefault="006A0BC1" w:rsidP="006A0BC1">
      <w:r>
        <w:t>and,</w:t>
      </w:r>
    </w:p>
    <w:p w14:paraId="59E0DF43" w14:textId="5173937B" w:rsidR="006A0BC1" w:rsidRDefault="006A0BC1" w:rsidP="006A0BC1">
      <w:pPr>
        <w:pStyle w:val="MTDisplayEquation"/>
      </w:pPr>
      <w:r>
        <w:tab/>
      </w:r>
      <w:r w:rsidR="006C2049" w:rsidRPr="006C2049">
        <w:rPr>
          <w:position w:val="-148"/>
        </w:rPr>
        <w:object w:dxaOrig="5060" w:dyaOrig="1740" w14:anchorId="19F04B65">
          <v:shape id="_x0000_i1196" type="#_x0000_t75" style="width:252pt;height:86.4pt" o:ole="">
            <v:imagedata r:id="rId356" o:title=""/>
          </v:shape>
          <o:OLEObject Type="Embed" ProgID="Equation.DSMT4" ShapeID="_x0000_i1196" DrawAspect="Content" ObjectID="_1363900563" r:id="rId357"/>
        </w:object>
      </w:r>
      <w:r>
        <w:t>,</w:t>
      </w:r>
    </w:p>
    <w:p w14:paraId="22E2035B" w14:textId="50C60A70" w:rsidR="006A0BC1" w:rsidRDefault="006A0BC1" w:rsidP="006A0BC1">
      <w:r>
        <w:t xml:space="preserve">The values </w:t>
      </w:r>
      <w:r w:rsidR="006C2049" w:rsidRPr="006C2049">
        <w:rPr>
          <w:position w:val="-12"/>
        </w:rPr>
        <w:object w:dxaOrig="260" w:dyaOrig="360" w14:anchorId="12CD8BF7">
          <v:shape id="_x0000_i1197" type="#_x0000_t75" style="width:14.4pt;height:21.6pt" o:ole="">
            <v:imagedata r:id="rId358" o:title=""/>
          </v:shape>
          <o:OLEObject Type="Embed" ProgID="Equation.DSMT4" ShapeID="_x0000_i1197" DrawAspect="Content" ObjectID="_1363900564" r:id="rId359"/>
        </w:object>
      </w:r>
      <w:r>
        <w:t xml:space="preserve">and </w:t>
      </w:r>
      <w:r w:rsidR="006C2049" w:rsidRPr="006C2049">
        <w:rPr>
          <w:position w:val="-12"/>
        </w:rPr>
        <w:object w:dxaOrig="260" w:dyaOrig="360" w14:anchorId="33E3D59B">
          <v:shape id="_x0000_i1198" type="#_x0000_t75" style="width:14.4pt;height:21.6pt" o:ole="">
            <v:imagedata r:id="rId360" o:title=""/>
          </v:shape>
          <o:OLEObject Type="Embed" ProgID="Equation.DSMT4" ShapeID="_x0000_i1198" DrawAspect="Content" ObjectID="_1363900565" r:id="rId361"/>
        </w:object>
      </w:r>
      <w:r>
        <w:t xml:space="preserve">are determined by requiring </w:t>
      </w:r>
      <w:r w:rsidR="006C2049" w:rsidRPr="006C2049">
        <w:rPr>
          <w:position w:val="-6"/>
        </w:rPr>
        <w:object w:dxaOrig="320" w:dyaOrig="320" w14:anchorId="3C3F6DA1">
          <v:shape id="_x0000_i1199" type="#_x0000_t75" style="width:14.4pt;height:14.4pt" o:ole="">
            <v:imagedata r:id="rId362" o:title=""/>
          </v:shape>
          <o:OLEObject Type="Embed" ProgID="Equation.DSMT4" ShapeID="_x0000_i1199" DrawAspect="Content" ObjectID="_1363900566" r:id="rId363"/>
        </w:object>
      </w:r>
      <w:r>
        <w:t xml:space="preserve">and </w:t>
      </w:r>
      <w:r w:rsidR="006C2049" w:rsidRPr="006C2049">
        <w:rPr>
          <w:position w:val="-6"/>
        </w:rPr>
        <w:object w:dxaOrig="300" w:dyaOrig="320" w14:anchorId="4E9816E8">
          <v:shape id="_x0000_i1200" type="#_x0000_t75" style="width:14.4pt;height:14.4pt" o:ole="">
            <v:imagedata r:id="rId364" o:title=""/>
          </v:shape>
          <o:OLEObject Type="Embed" ProgID="Equation.DSMT4" ShapeID="_x0000_i1200" DrawAspect="Content" ObjectID="_1363900567" r:id="rId365"/>
        </w:object>
      </w:r>
      <w:r>
        <w:t xml:space="preserve">continuity at </w:t>
      </w:r>
      <w:r w:rsidR="006C2049" w:rsidRPr="006C2049">
        <w:rPr>
          <w:position w:val="-6"/>
        </w:rPr>
        <w:object w:dxaOrig="680" w:dyaOrig="320" w14:anchorId="0692B185">
          <v:shape id="_x0000_i1201" type="#_x0000_t75" style="width:36pt;height:14.4pt" o:ole="">
            <v:imagedata r:id="rId366" o:title=""/>
          </v:shape>
          <o:OLEObject Type="Embed" ProgID="Equation.DSMT4" ShapeID="_x0000_i1201" DrawAspect="Content" ObjectID="_1363900568" r:id="rId367"/>
        </w:object>
      </w:r>
      <w:r>
        <w:t>.</w:t>
      </w:r>
    </w:p>
    <w:p w14:paraId="53A770C1" w14:textId="765061B8" w:rsidR="006A0BC1" w:rsidRDefault="006A0BC1" w:rsidP="006A0BC1">
      <w:r>
        <w:t xml:space="preserve">The parameter </w:t>
      </w:r>
      <w:r w:rsidR="006C2049" w:rsidRPr="006C2049">
        <w:rPr>
          <w:position w:val="-6"/>
        </w:rPr>
        <w:object w:dxaOrig="240" w:dyaOrig="220" w14:anchorId="3C74B59A">
          <v:shape id="_x0000_i1202" type="#_x0000_t75" style="width:14.4pt;height:14.4pt" o:ole="">
            <v:imagedata r:id="rId368" o:title=""/>
          </v:shape>
          <o:OLEObject Type="Embed" ProgID="Equation.DSMT4" ShapeID="_x0000_i1202" DrawAspect="Content" ObjectID="_1363900569" r:id="rId369"/>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3066" w:name="_Toc290149288"/>
      <w:r>
        <w:lastRenderedPageBreak/>
        <w:t>Ogden</w:t>
      </w:r>
      <w:bookmarkEnd w:id="3066"/>
    </w:p>
    <w:p w14:paraId="2929C578" w14:textId="5749650E" w:rsidR="006A0BC1" w:rsidRDefault="006A0BC1" w:rsidP="006A0BC1">
      <w:r>
        <w:t xml:space="preserve">This material describes an incompressible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r w:rsidR="000F5924">
        <w:fldChar w:fldCharType="begin"/>
      </w:r>
      <w:r w:rsidR="000F5924">
        <w:instrText xml:space="preserve"> HYPERLINK \l "_ENREF_5" \o "Simo, 1991 #11" </w:instrText>
      </w:r>
      <w:ins w:id="3067" w:author="Gerard" w:date="2015-04-08T21:50:00Z"/>
      <w:r w:rsidR="000F5924">
        <w:fldChar w:fldCharType="separate"/>
      </w:r>
      <w:r w:rsidR="00182A67">
        <w:rPr>
          <w:noProof/>
        </w:rPr>
        <w:t>5</w:t>
      </w:r>
      <w:r w:rsidR="000F5924">
        <w:rPr>
          <w:noProof/>
        </w:rPr>
        <w:fldChar w:fldCharType="end"/>
      </w:r>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6C2049" w:rsidRPr="006C2049">
        <w:rPr>
          <w:position w:val="-30"/>
        </w:rPr>
        <w:object w:dxaOrig="3800" w:dyaOrig="700" w14:anchorId="0F8827AA">
          <v:shape id="_x0000_i1203" type="#_x0000_t75" style="width:187.2pt;height:36pt" o:ole="">
            <v:imagedata r:id="rId370" o:title=""/>
          </v:shape>
          <o:OLEObject Type="Embed" ProgID="Equation.DSMT4" ShapeID="_x0000_i1203" DrawAspect="Content" ObjectID="_1363900570" r:id="rId371"/>
        </w:object>
      </w:r>
      <w:r>
        <w:t>.</w:t>
      </w:r>
    </w:p>
    <w:p w14:paraId="14D9650E" w14:textId="471F71C8" w:rsidR="006A0BC1" w:rsidRDefault="006A0BC1" w:rsidP="006A0BC1">
      <w:r>
        <w:t xml:space="preserve">Here, </w:t>
      </w:r>
      <w:r w:rsidR="006C2049" w:rsidRPr="006C2049">
        <w:rPr>
          <w:position w:val="-12"/>
        </w:rPr>
        <w:object w:dxaOrig="300" w:dyaOrig="400" w14:anchorId="0A557BFD">
          <v:shape id="_x0000_i1204" type="#_x0000_t75" style="width:14.4pt;height:21.6pt" o:ole="">
            <v:imagedata r:id="rId372" o:title=""/>
          </v:shape>
          <o:OLEObject Type="Embed" ProgID="Equation.DSMT4" ShapeID="_x0000_i1204" DrawAspect="Content" ObjectID="_1363900571" r:id="rId373"/>
        </w:object>
      </w:r>
      <w:r>
        <w:t xml:space="preserve"> are the eigenvalues of </w:t>
      </w:r>
      <w:r w:rsidR="006C2049" w:rsidRPr="006C2049">
        <w:rPr>
          <w:position w:val="-6"/>
        </w:rPr>
        <w:object w:dxaOrig="240" w:dyaOrig="340" w14:anchorId="77E27C15">
          <v:shape id="_x0000_i1205" type="#_x0000_t75" style="width:14.4pt;height:14.4pt" o:ole="">
            <v:imagedata r:id="rId374" o:title=""/>
          </v:shape>
          <o:OLEObject Type="Embed" ProgID="Equation.DSMT4" ShapeID="_x0000_i1205" DrawAspect="Content" ObjectID="_1363900572" r:id="rId375"/>
        </w:object>
      </w:r>
      <w:r>
        <w:t xml:space="preserve">, </w:t>
      </w:r>
      <w:r w:rsidR="006C2049" w:rsidRPr="006C2049">
        <w:rPr>
          <w:position w:val="-12"/>
        </w:rPr>
        <w:object w:dxaOrig="220" w:dyaOrig="360" w14:anchorId="7C9FE6B9">
          <v:shape id="_x0000_i1206" type="#_x0000_t75" style="width:14.4pt;height:21.6pt" o:ole="">
            <v:imagedata r:id="rId376" o:title=""/>
          </v:shape>
          <o:OLEObject Type="Embed" ProgID="Equation.DSMT4" ShapeID="_x0000_i1206" DrawAspect="Content" ObjectID="_1363900573" r:id="rId377"/>
        </w:object>
      </w:r>
      <w:r>
        <w:t xml:space="preserve">and </w:t>
      </w:r>
      <w:r w:rsidR="006C2049" w:rsidRPr="006C2049">
        <w:rPr>
          <w:position w:val="-12"/>
        </w:rPr>
        <w:object w:dxaOrig="279" w:dyaOrig="360" w14:anchorId="50975717">
          <v:shape id="_x0000_i1207" type="#_x0000_t75" style="width:14.4pt;height:21.6pt" o:ole="">
            <v:imagedata r:id="rId378" o:title=""/>
          </v:shape>
          <o:OLEObject Type="Embed" ProgID="Equation.DSMT4" ShapeID="_x0000_i1207" DrawAspect="Content" ObjectID="_1363900574" r:id="rId379"/>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3068" w:name="_Toc290149289"/>
      <w:r>
        <w:lastRenderedPageBreak/>
        <w:t>Tendon Material</w:t>
      </w:r>
      <w:bookmarkEnd w:id="3068"/>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6C2049" w:rsidRPr="006C2049">
        <w:rPr>
          <w:position w:val="-24"/>
        </w:rPr>
        <w:object w:dxaOrig="1359" w:dyaOrig="620" w14:anchorId="34754960">
          <v:shape id="_x0000_i1208" type="#_x0000_t75" style="width:64.8pt;height:28.8pt" o:ole="">
            <v:imagedata r:id="rId380" o:title=""/>
          </v:shape>
          <o:OLEObject Type="Embed" ProgID="Equation.DSMT4" ShapeID="_x0000_i1208" DrawAspect="Content" ObjectID="_1363900575" r:id="rId381"/>
        </w:object>
      </w:r>
      <w:r>
        <w:t>,</w:t>
      </w:r>
    </w:p>
    <w:p w14:paraId="046C2C36" w14:textId="77777777" w:rsidR="006A0BC1" w:rsidRDefault="006A0BC1" w:rsidP="006A0BC1">
      <w:r>
        <w:t>where</w:t>
      </w:r>
    </w:p>
    <w:p w14:paraId="44E8D854" w14:textId="203B81F9" w:rsidR="006A0BC1" w:rsidRDefault="006A0BC1" w:rsidP="006A0BC1">
      <w:pPr>
        <w:pStyle w:val="MTDisplayEquation"/>
      </w:pPr>
      <w:r>
        <w:tab/>
      </w:r>
      <w:r w:rsidR="006C2049" w:rsidRPr="006C2049">
        <w:rPr>
          <w:position w:val="-120"/>
        </w:rPr>
        <w:object w:dxaOrig="3500" w:dyaOrig="1460" w14:anchorId="4F98BCA7">
          <v:shape id="_x0000_i1209" type="#_x0000_t75" style="width:172.8pt;height:1in" o:ole="">
            <v:imagedata r:id="rId382" o:title=""/>
          </v:shape>
          <o:OLEObject Type="Embed" ProgID="Equation.DSMT4" ShapeID="_x0000_i1209" DrawAspect="Content" ObjectID="_1363900576" r:id="rId383"/>
        </w:object>
      </w:r>
      <w:r>
        <w:t>.</w:t>
      </w:r>
    </w:p>
    <w:p w14:paraId="33BFD7A6" w14:textId="0288042E" w:rsidR="006A0BC1" w:rsidRDefault="006A0BC1" w:rsidP="006A0BC1">
      <w:r>
        <w:t xml:space="preserve">The parameters </w:t>
      </w:r>
      <w:r w:rsidR="006C2049" w:rsidRPr="006C2049">
        <w:rPr>
          <w:position w:val="-12"/>
        </w:rPr>
        <w:object w:dxaOrig="279" w:dyaOrig="360" w14:anchorId="37B1924C">
          <v:shape id="_x0000_i1210" type="#_x0000_t75" style="width:14.4pt;height:21.6pt" o:ole="">
            <v:imagedata r:id="rId384" o:title=""/>
          </v:shape>
          <o:OLEObject Type="Embed" ProgID="Equation.DSMT4" ShapeID="_x0000_i1210" DrawAspect="Content" ObjectID="_1363900577" r:id="rId385"/>
        </w:object>
      </w:r>
      <w:r>
        <w:t xml:space="preserve">and </w:t>
      </w:r>
      <w:r w:rsidR="006C2049" w:rsidRPr="006C2049">
        <w:rPr>
          <w:position w:val="-12"/>
        </w:rPr>
        <w:object w:dxaOrig="279" w:dyaOrig="360" w14:anchorId="3AA7EF0A">
          <v:shape id="_x0000_i1211" type="#_x0000_t75" style="width:14.4pt;height:21.6pt" o:ole="">
            <v:imagedata r:id="rId386" o:title=""/>
          </v:shape>
          <o:OLEObject Type="Embed" ProgID="Equation.DSMT4" ShapeID="_x0000_i1211" DrawAspect="Content" ObjectID="_1363900578" r:id="rId387"/>
        </w:object>
      </w:r>
      <w:r>
        <w:t xml:space="preserve">are determined by requiring </w:t>
      </w:r>
      <w:r w:rsidR="006C2049" w:rsidRPr="006C2049">
        <w:rPr>
          <w:position w:val="-6"/>
        </w:rPr>
        <w:object w:dxaOrig="320" w:dyaOrig="320" w14:anchorId="2798A95E">
          <v:shape id="_x0000_i1212" type="#_x0000_t75" style="width:14.4pt;height:14.4pt" o:ole="">
            <v:imagedata r:id="rId388" o:title=""/>
          </v:shape>
          <o:OLEObject Type="Embed" ProgID="Equation.DSMT4" ShapeID="_x0000_i1212" DrawAspect="Content" ObjectID="_1363900579" r:id="rId389"/>
        </w:object>
      </w:r>
      <w:r>
        <w:t xml:space="preserve">and </w:t>
      </w:r>
      <w:r w:rsidR="006C2049" w:rsidRPr="006C2049">
        <w:rPr>
          <w:position w:val="-6"/>
        </w:rPr>
        <w:object w:dxaOrig="300" w:dyaOrig="320" w14:anchorId="2730865F">
          <v:shape id="_x0000_i1213" type="#_x0000_t75" style="width:14.4pt;height:14.4pt" o:ole="">
            <v:imagedata r:id="rId390" o:title=""/>
          </v:shape>
          <o:OLEObject Type="Embed" ProgID="Equation.DSMT4" ShapeID="_x0000_i1213" DrawAspect="Content" ObjectID="_1363900580" r:id="rId391"/>
        </w:object>
      </w:r>
      <w:r>
        <w:t xml:space="preserve">continuity at </w:t>
      </w:r>
      <w:r w:rsidR="006C2049" w:rsidRPr="006C2049">
        <w:rPr>
          <w:position w:val="-6"/>
        </w:rPr>
        <w:object w:dxaOrig="279" w:dyaOrig="320" w14:anchorId="252E27C0">
          <v:shape id="_x0000_i1214" type="#_x0000_t75" style="width:14.4pt;height:14.4pt" o:ole="">
            <v:imagedata r:id="rId392" o:title=""/>
          </v:shape>
          <o:OLEObject Type="Embed" ProgID="Equation.DSMT4" ShapeID="_x0000_i1214" DrawAspect="Content" ObjectID="_1363900581" r:id="rId393"/>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3069" w:name="_Toc290149290"/>
      <w:r>
        <w:lastRenderedPageBreak/>
        <w:t>Tension-Compression Nonlinear Orthotropic</w:t>
      </w:r>
      <w:bookmarkEnd w:id="3069"/>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6E22C7B0" w:rsidR="006A0BC1" w:rsidRDefault="006A0BC1" w:rsidP="006A0BC1">
      <w:r>
        <w:t xml:space="preserve">This material is based on the following uncoupled hyperelastic strain energy function </w:t>
      </w:r>
      <w:r>
        <w:fldChar w:fldCharType="begin"/>
      </w:r>
      <w:r w:rsidR="00182A67">
        <w:instrText xml:space="preserve"> ADDIN EN.CITE &lt;EndNote&gt;&lt;Cite&gt;&lt;Author&gt;Ateshian&lt;/Author&gt;&lt;Year&gt;2007&lt;/Year&gt;&lt;RecNum&gt;1&lt;/RecNum&gt;&lt;DisplayText&gt;[16]&lt;/DisplayText&gt;&lt;record&gt;&lt;rec-number&gt;1&lt;/rec-number&gt;&lt;foreign-keys&gt;&lt;key app="EN" db-id="r5wf5rzd9s599yezes8xwx5r29wwtfetp0e5"&gt;1&lt;/key&gt;&lt;/foreign-keys&gt;&lt;ref-type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r w:rsidR="000F5924">
        <w:fldChar w:fldCharType="begin"/>
      </w:r>
      <w:r w:rsidR="000F5924">
        <w:instrText xml:space="preserve"> HYPERLINK \l "_ENREF_16" \o "Ateshian, 2007 #1" </w:instrText>
      </w:r>
      <w:ins w:id="3070" w:author="Gerard" w:date="2015-04-08T21:50:00Z"/>
      <w:r w:rsidR="000F5924">
        <w:fldChar w:fldCharType="separate"/>
      </w:r>
      <w:r w:rsidR="00182A67">
        <w:rPr>
          <w:noProof/>
        </w:rPr>
        <w:t>16</w:t>
      </w:r>
      <w:r w:rsidR="000F5924">
        <w:rPr>
          <w:noProof/>
        </w:rPr>
        <w:fldChar w:fldCharType="end"/>
      </w:r>
      <w:r w:rsidR="00031F52">
        <w:rPr>
          <w:noProof/>
        </w:rPr>
        <w:t>]</w:t>
      </w:r>
      <w:r>
        <w:fldChar w:fldCharType="end"/>
      </w:r>
      <w:r>
        <w:t>:</w:t>
      </w:r>
    </w:p>
    <w:p w14:paraId="6B778898" w14:textId="4FEB7980" w:rsidR="006A0BC1" w:rsidRDefault="006A0BC1" w:rsidP="006A0BC1">
      <w:pPr>
        <w:pStyle w:val="MTDisplayEquation"/>
      </w:pPr>
      <w:r>
        <w:tab/>
      </w:r>
      <w:r w:rsidR="006C2049" w:rsidRPr="006C2049">
        <w:rPr>
          <w:position w:val="-28"/>
        </w:rPr>
        <w:object w:dxaOrig="4620" w:dyaOrig="680" w14:anchorId="4C2AD680">
          <v:shape id="_x0000_i1215" type="#_x0000_t75" style="width:230.4pt;height:36pt" o:ole="">
            <v:imagedata r:id="rId394" o:title=""/>
          </v:shape>
          <o:OLEObject Type="Embed" ProgID="Equation.DSMT4" ShapeID="_x0000_i1215" DrawAspect="Content" ObjectID="_1363900582" r:id="rId395"/>
        </w:object>
      </w:r>
      <w:r>
        <w:t>.</w:t>
      </w:r>
    </w:p>
    <w:p w14:paraId="63C024C8" w14:textId="2DBF1DAB" w:rsidR="006A0BC1" w:rsidRDefault="006A0BC1" w:rsidP="006A0BC1">
      <w:r>
        <w:t xml:space="preserve">The isotropic strain energy </w:t>
      </w:r>
      <w:r w:rsidR="006C2049" w:rsidRPr="006C2049">
        <w:rPr>
          <w:position w:val="-12"/>
        </w:rPr>
        <w:object w:dxaOrig="440" w:dyaOrig="380" w14:anchorId="353E7149">
          <v:shape id="_x0000_i1216" type="#_x0000_t75" style="width:21.6pt;height:21.6pt" o:ole="">
            <v:imagedata r:id="rId396" o:title=""/>
          </v:shape>
          <o:OLEObject Type="Embed" ProgID="Equation.DSMT4" ShapeID="_x0000_i1216" DrawAspect="Content" ObjectID="_1363900583" r:id="rId397"/>
        </w:obje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6C2049" w:rsidRPr="006C2049">
        <w:rPr>
          <w:position w:val="-128"/>
        </w:rPr>
        <w:object w:dxaOrig="5360" w:dyaOrig="1320" w14:anchorId="716E2107">
          <v:shape id="_x0000_i1217" type="#_x0000_t75" style="width:266.4pt;height:64.8pt" o:ole="">
            <v:imagedata r:id="rId398" o:title=""/>
          </v:shape>
          <o:OLEObject Type="Embed" ProgID="Equation.DSMT4" ShapeID="_x0000_i1217" DrawAspect="Content" ObjectID="_1363900584" r:id="rId399"/>
        </w:object>
      </w:r>
      <w:r>
        <w:t>.</w:t>
      </w:r>
    </w:p>
    <w:p w14:paraId="5D44A811" w14:textId="10A4DE9D" w:rsidR="006A0BC1" w:rsidRDefault="006A0BC1" w:rsidP="006A0BC1">
      <w:r>
        <w:t xml:space="preserve">The </w:t>
      </w:r>
      <w:r w:rsidR="006C2049" w:rsidRPr="006C2049">
        <w:rPr>
          <w:position w:val="-12"/>
        </w:rPr>
        <w:object w:dxaOrig="240" w:dyaOrig="400" w14:anchorId="30846466">
          <v:shape id="_x0000_i1218" type="#_x0000_t75" style="width:14.4pt;height:21.6pt" o:ole="">
            <v:imagedata r:id="rId400" o:title=""/>
          </v:shape>
          <o:OLEObject Type="Embed" ProgID="Equation.DSMT4" ShapeID="_x0000_i1218" DrawAspect="Content" ObjectID="_1363900585" r:id="rId401"/>
        </w:obje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6C2049" w:rsidRPr="006C2049">
        <w:rPr>
          <w:position w:val="-18"/>
        </w:rPr>
        <w:object w:dxaOrig="1700" w:dyaOrig="520" w14:anchorId="514F44B4">
          <v:shape id="_x0000_i1219" type="#_x0000_t75" style="width:86.4pt;height:28.8pt" o:ole="">
            <v:imagedata r:id="rId402" o:title=""/>
          </v:shape>
          <o:OLEObject Type="Embed" ProgID="Equation.DSMT4" ShapeID="_x0000_i1219" DrawAspect="Content" ObjectID="_1363900586" r:id="rId403"/>
        </w:object>
      </w:r>
      <w:r w:rsidR="00F1782C">
        <w:t>.</w:t>
      </w:r>
    </w:p>
    <w:p w14:paraId="7CE453AC" w14:textId="1303C5C5" w:rsidR="006A0BC1" w:rsidRDefault="006A0BC1" w:rsidP="006A0BC1">
      <w:r>
        <w:t xml:space="preserve">The local material fibers are defined (in the reference frame) as an orthonormal set of vectors </w:t>
      </w:r>
      <w:r w:rsidR="006C2049" w:rsidRPr="006C2049">
        <w:rPr>
          <w:position w:val="-12"/>
        </w:rPr>
        <w:object w:dxaOrig="260" w:dyaOrig="380" w14:anchorId="1E6AFB32">
          <v:shape id="_x0000_i1220" type="#_x0000_t75" style="width:14.4pt;height:21.6pt" o:ole="">
            <v:imagedata r:id="rId404" o:title=""/>
          </v:shape>
          <o:OLEObject Type="Embed" ProgID="Equation.DSMT4" ShapeID="_x0000_i1220" DrawAspect="Content" ObjectID="_1363900587" r:id="rId405"/>
        </w:object>
      </w:r>
      <w:r>
        <w:t xml:space="preserve">. See Section </w:t>
      </w:r>
      <w:r>
        <w:fldChar w:fldCharType="begin"/>
      </w:r>
      <w:r>
        <w:instrText xml:space="preserve"> REF _Ref162429694 \r \h </w:instrText>
      </w:r>
      <w:r>
        <w:fldChar w:fldCharType="separate"/>
      </w:r>
      <w:r w:rsidR="00C00DDA">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3071" w:name="_Toc290149291"/>
      <w:r>
        <w:lastRenderedPageBreak/>
        <w:t>Transversely Isotropic Mooney-Rivlin</w:t>
      </w:r>
      <w:bookmarkEnd w:id="3071"/>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44D4A4DE"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 </w:instrText>
      </w:r>
      <w:r w:rsidR="00182A67">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EN.CITE.DATA </w:instrText>
      </w:r>
      <w:r w:rsidR="00182A67">
        <w:fldChar w:fldCharType="end"/>
      </w:r>
      <w:r>
        <w:fldChar w:fldCharType="separate"/>
      </w:r>
      <w:r w:rsidR="00031F52">
        <w:rPr>
          <w:noProof/>
        </w:rPr>
        <w:t>[</w:t>
      </w:r>
      <w:r w:rsidR="000F5924">
        <w:fldChar w:fldCharType="begin"/>
      </w:r>
      <w:r w:rsidR="000F5924">
        <w:instrText xml:space="preserve"> HYPERLINK \l "_ENREF_17" \o "Puso, 1998 #9" </w:instrText>
      </w:r>
      <w:ins w:id="3072" w:author="Gerard" w:date="2015-04-08T21:50:00Z"/>
      <w:r w:rsidR="000F5924">
        <w:fldChar w:fldCharType="separate"/>
      </w:r>
      <w:r w:rsidR="00182A67">
        <w:rPr>
          <w:noProof/>
        </w:rPr>
        <w:t>17-19</w:t>
      </w:r>
      <w:r w:rsidR="000F5924">
        <w:rPr>
          <w:noProof/>
        </w:rPr>
        <w:fldChar w:fldCharType="end"/>
      </w:r>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6C2049" w:rsidRPr="006C2049">
        <w:rPr>
          <w:position w:val="-24"/>
        </w:rPr>
        <w:object w:dxaOrig="3519" w:dyaOrig="620" w14:anchorId="0BD248D7">
          <v:shape id="_x0000_i1221" type="#_x0000_t75" style="width:172.8pt;height:28.8pt" o:ole="">
            <v:imagedata r:id="rId406" o:title=""/>
          </v:shape>
          <o:OLEObject Type="Embed" ProgID="Equation.DSMT4" ShapeID="_x0000_i1221" DrawAspect="Content" ObjectID="_1363900588" r:id="rId407"/>
        </w:object>
      </w:r>
      <w:r>
        <w:t>.</w:t>
      </w:r>
    </w:p>
    <w:p w14:paraId="3A3DF616" w14:textId="3522B846" w:rsidR="006A0BC1" w:rsidRDefault="006A0BC1" w:rsidP="006A0BC1">
      <w:pPr>
        <w:rPr>
          <w:ins w:id="3073" w:author="Gerard" w:date="2014-09-08T10:19:00Z"/>
        </w:rPr>
      </w:pPr>
      <w:r>
        <w:t>Here</w:t>
      </w:r>
      <w:r w:rsidR="00630A21">
        <w:t xml:space="preserve"> </w:t>
      </w:r>
      <w:r w:rsidR="006C2049" w:rsidRPr="006C2049">
        <w:rPr>
          <w:position w:val="-12"/>
        </w:rPr>
        <w:object w:dxaOrig="220" w:dyaOrig="380" w14:anchorId="2521AAA5">
          <v:shape id="_x0000_i1222" type="#_x0000_t75" style="width:14.4pt;height:21.6pt" o:ole="">
            <v:imagedata r:id="rId408" o:title=""/>
          </v:shape>
          <o:OLEObject Type="Embed" ProgID="Equation.DSMT4" ShapeID="_x0000_i1222" DrawAspect="Content" ObjectID="_1363900589" r:id="rId409"/>
        </w:object>
      </w:r>
      <w:r w:rsidR="00630A21">
        <w:t xml:space="preserve"> </w:t>
      </w:r>
      <w:r>
        <w:t>and</w:t>
      </w:r>
      <w:r w:rsidR="00630A21">
        <w:t xml:space="preserve"> </w:t>
      </w:r>
      <w:r w:rsidR="006C2049" w:rsidRPr="006C2049">
        <w:rPr>
          <w:position w:val="-12"/>
        </w:rPr>
        <w:object w:dxaOrig="260" w:dyaOrig="380" w14:anchorId="070D001A">
          <v:shape id="_x0000_i1223" type="#_x0000_t75" style="width:14.4pt;height:21.6pt" o:ole="">
            <v:imagedata r:id="rId410" o:title=""/>
          </v:shape>
          <o:OLEObject Type="Embed" ProgID="Equation.DSMT4" ShapeID="_x0000_i1223" DrawAspect="Content" ObjectID="_1363900590" r:id="rId411"/>
        </w:object>
      </w:r>
      <w:r w:rsidR="00630A21">
        <w:t xml:space="preserve"> </w:t>
      </w:r>
      <w:r>
        <w:t xml:space="preserve">are the first and second invariants of the deviatoric version of the right Cauchy Green deformation tensor </w:t>
      </w:r>
      <w:r w:rsidR="006C2049" w:rsidRPr="006C2049">
        <w:rPr>
          <w:position w:val="-6"/>
        </w:rPr>
        <w:object w:dxaOrig="220" w:dyaOrig="320" w14:anchorId="05545207">
          <v:shape id="_x0000_i1224" type="#_x0000_t75" style="width:14.4pt;height:14.4pt" o:ole="">
            <v:imagedata r:id="rId412" o:title=""/>
          </v:shape>
          <o:OLEObject Type="Embed" ProgID="Equation.DSMT4" ShapeID="_x0000_i1224" DrawAspect="Content" ObjectID="_1363900591" r:id="rId413"/>
        </w:object>
      </w:r>
      <w:r>
        <w:rPr>
          <w:b/>
        </w:rPr>
        <w:t xml:space="preserve"> </w:t>
      </w:r>
      <w:r>
        <w:t xml:space="preserve">and </w:t>
      </w:r>
      <w:r w:rsidR="006C2049" w:rsidRPr="006C2049">
        <w:rPr>
          <w:position w:val="-6"/>
        </w:rPr>
        <w:object w:dxaOrig="220" w:dyaOrig="340" w14:anchorId="777BC026">
          <v:shape id="_x0000_i1225" type="#_x0000_t75" style="width:14.4pt;height:14.4pt" o:ole="">
            <v:imagedata r:id="rId414" o:title=""/>
          </v:shape>
          <o:OLEObject Type="Embed" ProgID="Equation.DSMT4" ShapeID="_x0000_i1225" DrawAspect="Content" ObjectID="_1363900592" r:id="rId415"/>
        </w:object>
      </w:r>
      <w:r>
        <w:t xml:space="preserve"> is the deviatoric part of the stretch along the fiber direction (</w:t>
      </w:r>
      <w:r w:rsidR="006C2049" w:rsidRPr="006C2049">
        <w:rPr>
          <w:position w:val="-12"/>
        </w:rPr>
        <w:object w:dxaOrig="1380" w:dyaOrig="400" w14:anchorId="6AE47935">
          <v:shape id="_x0000_i1226" type="#_x0000_t75" style="width:1in;height:21.6pt" o:ole="">
            <v:imagedata r:id="rId416" o:title=""/>
          </v:shape>
          <o:OLEObject Type="Embed" ProgID="Equation.DSMT4" ShapeID="_x0000_i1226" DrawAspect="Content" ObjectID="_1363900593" r:id="rId417"/>
        </w:object>
      </w:r>
      <w:r>
        <w:t xml:space="preserve">, where </w:t>
      </w:r>
      <w:r w:rsidR="006C2049" w:rsidRPr="006C2049">
        <w:rPr>
          <w:position w:val="-12"/>
        </w:rPr>
        <w:object w:dxaOrig="260" w:dyaOrig="360" w14:anchorId="02AE46C1">
          <v:shape id="_x0000_i1227" type="#_x0000_t75" style="width:14.4pt;height:21.6pt" o:ole="">
            <v:imagedata r:id="rId418" o:title=""/>
          </v:shape>
          <o:OLEObject Type="Embed" ProgID="Equation.DSMT4" ShapeID="_x0000_i1227" DrawAspect="Content" ObjectID="_1363900594" r:id="rId419"/>
        </w:object>
      </w:r>
      <w:r w:rsidR="00630A21">
        <w:t xml:space="preserve"> </w:t>
      </w:r>
      <w:r>
        <w:t xml:space="preserve">is the initial fiber direction), and </w:t>
      </w:r>
      <w:r w:rsidR="006C2049" w:rsidRPr="006C2049">
        <w:rPr>
          <w:position w:val="-12"/>
        </w:rPr>
        <w:object w:dxaOrig="1080" w:dyaOrig="360" w14:anchorId="369F65E1">
          <v:shape id="_x0000_i1228" type="#_x0000_t75" style="width:57.6pt;height:21.6pt" o:ole="">
            <v:imagedata r:id="rId420" o:title=""/>
          </v:shape>
          <o:OLEObject Type="Embed" ProgID="Equation.DSMT4" ShapeID="_x0000_i1228" DrawAspect="Content" ObjectID="_1363900595" r:id="rId421"/>
        </w:object>
      </w:r>
      <w:r w:rsidR="00630A21">
        <w:t xml:space="preserve"> </w:t>
      </w:r>
      <w:r>
        <w:t xml:space="preserve">is the Jacobian of the deformation (volume ratio). The function </w:t>
      </w:r>
      <w:r w:rsidR="006C2049" w:rsidRPr="006C2049">
        <w:rPr>
          <w:position w:val="-12"/>
        </w:rPr>
        <w:object w:dxaOrig="260" w:dyaOrig="360" w14:anchorId="23D16CCF">
          <v:shape id="_x0000_i1229" type="#_x0000_t75" style="width:14.4pt;height:21.6pt" o:ole="">
            <v:imagedata r:id="rId422" o:title=""/>
          </v:shape>
          <o:OLEObject Type="Embed" ProgID="Equation.DSMT4" ShapeID="_x0000_i1229" DrawAspect="Content" ObjectID="_1363900596" r:id="rId423"/>
        </w:object>
      </w:r>
      <w:r>
        <w:t xml:space="preserve"> represents the material response of the isotropic ground substance matrix and is the same as the Mooney-Rivlin form specified above, while </w:t>
      </w:r>
      <w:r w:rsidR="006C2049" w:rsidRPr="006C2049">
        <w:rPr>
          <w:position w:val="-12"/>
        </w:rPr>
        <w:object w:dxaOrig="279" w:dyaOrig="360" w14:anchorId="322B0294">
          <v:shape id="_x0000_i1230" type="#_x0000_t75" style="width:14.4pt;height:21.6pt" o:ole="">
            <v:imagedata r:id="rId424" o:title=""/>
          </v:shape>
          <o:OLEObject Type="Embed" ProgID="Equation.DSMT4" ShapeID="_x0000_i1230" DrawAspect="Content" ObjectID="_1363900597" r:id="rId425"/>
        </w:object>
      </w:r>
      <w:r w:rsidR="00630A21">
        <w:t xml:space="preserve"> </w:t>
      </w:r>
      <w:r>
        <w:t>represents the contribution from the fiber family. The strain energy of the fiber family is as follows:</w:t>
      </w:r>
    </w:p>
    <w:p w14:paraId="100422AF" w14:textId="72FA6DE1" w:rsidR="0043048B" w:rsidRDefault="0043048B">
      <w:pPr>
        <w:pStyle w:val="MTDisplayEquation"/>
        <w:rPr>
          <w:ins w:id="3074" w:author="Gerard" w:date="2014-09-08T10:21:00Z"/>
        </w:rPr>
        <w:pPrChange w:id="3075" w:author="Gerard" w:date="2014-09-08T10:19:00Z">
          <w:pPr/>
        </w:pPrChange>
      </w:pPr>
      <w:ins w:id="3076" w:author="Gerard" w:date="2014-09-08T10:19:00Z">
        <w:r>
          <w:tab/>
        </w:r>
      </w:ins>
      <w:ins w:id="3077" w:author="Gerard" w:date="2014-09-08T10:19:00Z">
        <w:r w:rsidRPr="0043048B">
          <w:rPr>
            <w:position w:val="-70"/>
          </w:rPr>
          <w:object w:dxaOrig="5520" w:dyaOrig="1520" w14:anchorId="3F491D6B">
            <v:shape id="_x0000_i1231" type="#_x0000_t75" style="width:273.6pt;height:79.2pt" o:ole="">
              <v:imagedata r:id="rId426" o:title=""/>
            </v:shape>
            <o:OLEObject Type="Embed" ProgID="Equation.DSMT4" ShapeID="_x0000_i1231" DrawAspect="Content" ObjectID="_1363900598" r:id="rId427"/>
          </w:object>
        </w:r>
      </w:ins>
      <w:ins w:id="3078" w:author="Gerard" w:date="2014-09-08T10:19:00Z">
        <w:r>
          <w:t xml:space="preserve"> </w:t>
        </w:r>
      </w:ins>
    </w:p>
    <w:p w14:paraId="59E50703" w14:textId="2F508105" w:rsidR="0043048B" w:rsidRPr="0043048B" w:rsidRDefault="0043048B">
      <w:ins w:id="3079" w:author="Gerard" w:date="2014-09-08T10:21:00Z">
        <w:r>
          <w:t xml:space="preserve">where </w:t>
        </w:r>
      </w:ins>
      <w:ins w:id="3080" w:author="Gerard" w:date="2014-09-08T10:21:00Z">
        <w:r w:rsidRPr="009A48DF">
          <w:rPr>
            <w:position w:val="-12"/>
          </w:rPr>
          <w:object w:dxaOrig="540" w:dyaOrig="360" w14:anchorId="4CA0D341">
            <v:shape id="_x0000_i1232" type="#_x0000_t75" style="width:28.8pt;height:21.6pt" o:ole="">
              <v:imagedata r:id="rId428" o:title=""/>
            </v:shape>
            <o:OLEObject Type="Embed" ProgID="Equation.DSMT4" ShapeID="_x0000_i1232" DrawAspect="Content" ObjectID="_1363900599" r:id="rId429"/>
          </w:object>
        </w:r>
      </w:ins>
      <w:ins w:id="3081" w:author="Gerard" w:date="2014-09-08T10:21:00Z">
        <w:r>
          <w:t xml:space="preserve"> </w:t>
        </w:r>
      </w:ins>
      <w:ins w:id="3082" w:author="Gerard" w:date="2014-09-08T10:22:00Z">
        <w:r>
          <w:t>is the exponential integral function.  The resulting fiber stress is evaluated from</w:t>
        </w:r>
      </w:ins>
    </w:p>
    <w:p w14:paraId="761681E1" w14:textId="1641E59D" w:rsidR="006A0BC1" w:rsidRDefault="0043048B" w:rsidP="006A0BC1">
      <w:pPr>
        <w:jc w:val="center"/>
      </w:pPr>
      <w:r w:rsidRPr="0043048B">
        <w:rPr>
          <w:position w:val="-92"/>
        </w:rPr>
        <w:object w:dxaOrig="3520" w:dyaOrig="2020" w14:anchorId="46E87FE6">
          <v:shape id="_x0000_i1233" type="#_x0000_t75" style="width:172.8pt;height:100.8pt" o:ole="">
            <v:imagedata r:id="rId430" o:title=""/>
          </v:shape>
          <o:OLEObject Type="Embed" ProgID="Equation.DSMT4" ShapeID="_x0000_i1233" DrawAspect="Content" ObjectID="_1363900600" r:id="rId431"/>
        </w:object>
      </w:r>
      <w:r w:rsidR="006A0BC1">
        <w:t>.</w:t>
      </w:r>
    </w:p>
    <w:p w14:paraId="58819769" w14:textId="2701B0B9" w:rsidR="006A0BC1" w:rsidRDefault="006A0BC1" w:rsidP="006A0BC1">
      <w:r>
        <w:lastRenderedPageBreak/>
        <w:t xml:space="preserve">Here, </w:t>
      </w:r>
      <w:r w:rsidR="006C2049" w:rsidRPr="006C2049">
        <w:rPr>
          <w:position w:val="-12"/>
        </w:rPr>
        <w:object w:dxaOrig="279" w:dyaOrig="360" w14:anchorId="664FE77F">
          <v:shape id="_x0000_i1234" type="#_x0000_t75" style="width:14.4pt;height:21.6pt" o:ole="">
            <v:imagedata r:id="rId432" o:title=""/>
          </v:shape>
          <o:OLEObject Type="Embed" ProgID="Equation.DSMT4" ShapeID="_x0000_i1234" DrawAspect="Content" ObjectID="_1363900601" r:id="rId433"/>
        </w:object>
      </w:r>
      <w:r>
        <w:t xml:space="preserve"> and </w:t>
      </w:r>
      <w:r w:rsidR="006C2049" w:rsidRPr="006C2049">
        <w:rPr>
          <w:position w:val="-12"/>
        </w:rPr>
        <w:object w:dxaOrig="300" w:dyaOrig="360" w14:anchorId="524979D3">
          <v:shape id="_x0000_i1235" type="#_x0000_t75" style="width:14.4pt;height:21.6pt" o:ole="">
            <v:imagedata r:id="rId434" o:title=""/>
          </v:shape>
          <o:OLEObject Type="Embed" ProgID="Equation.DSMT4" ShapeID="_x0000_i1235" DrawAspect="Content" ObjectID="_1363900602" r:id="rId435"/>
        </w:object>
      </w:r>
      <w:r>
        <w:t xml:space="preserve"> are the Mooney-Rivlin material coefficients,</w:t>
      </w:r>
      <w:r>
        <w:rPr>
          <w:i/>
        </w:rPr>
        <w:t xml:space="preserve"> lam_max</w:t>
      </w:r>
      <w:r>
        <w:t xml:space="preserve"> (</w:t>
      </w:r>
      <w:r w:rsidR="006C2049" w:rsidRPr="006C2049">
        <w:rPr>
          <w:position w:val="-12"/>
        </w:rPr>
        <w:object w:dxaOrig="300" w:dyaOrig="360" w14:anchorId="6C003CE5">
          <v:shape id="_x0000_i1236" type="#_x0000_t75" style="width:14.4pt;height:21.6pt" o:ole="">
            <v:imagedata r:id="rId436" o:title=""/>
          </v:shape>
          <o:OLEObject Type="Embed" ProgID="Equation.DSMT4" ShapeID="_x0000_i1236" DrawAspect="Content" ObjectID="_1363900603" r:id="rId437"/>
        </w:object>
      </w:r>
      <w:r>
        <w:t xml:space="preserve">) is the stretch at which the fibers are straightened, </w:t>
      </w:r>
      <w:r w:rsidR="006C2049" w:rsidRPr="006C2049">
        <w:rPr>
          <w:position w:val="-12"/>
        </w:rPr>
        <w:object w:dxaOrig="300" w:dyaOrig="360" w14:anchorId="124C2BDB">
          <v:shape id="_x0000_i1237" type="#_x0000_t75" style="width:14.4pt;height:21.6pt" o:ole="">
            <v:imagedata r:id="rId438" o:title=""/>
          </v:shape>
          <o:OLEObject Type="Embed" ProgID="Equation.DSMT4" ShapeID="_x0000_i1237" DrawAspect="Content" ObjectID="_1363900604" r:id="rId439"/>
        </w:object>
      </w:r>
      <w:r>
        <w:t xml:space="preserve">scales the exponential stresses, </w:t>
      </w:r>
      <w:r w:rsidR="006C2049" w:rsidRPr="006C2049">
        <w:rPr>
          <w:position w:val="-12"/>
        </w:rPr>
        <w:object w:dxaOrig="300" w:dyaOrig="360" w14:anchorId="7B35401B">
          <v:shape id="_x0000_i1238" type="#_x0000_t75" style="width:14.4pt;height:21.6pt" o:ole="">
            <v:imagedata r:id="rId440" o:title=""/>
          </v:shape>
          <o:OLEObject Type="Embed" ProgID="Equation.DSMT4" ShapeID="_x0000_i1238" DrawAspect="Content" ObjectID="_1363900605" r:id="rId441"/>
        </w:object>
      </w:r>
      <w:r w:rsidR="00630A21">
        <w:t xml:space="preserve"> </w:t>
      </w:r>
      <w:r>
        <w:t xml:space="preserve">is the rate of uncrimping of the fibers, and </w:t>
      </w:r>
      <w:r w:rsidR="006C2049" w:rsidRPr="006C2049">
        <w:rPr>
          <w:position w:val="-12"/>
        </w:rPr>
        <w:object w:dxaOrig="300" w:dyaOrig="360" w14:anchorId="3665955B">
          <v:shape id="_x0000_i1239" type="#_x0000_t75" style="width:14.4pt;height:21.6pt" o:ole="">
            <v:imagedata r:id="rId442" o:title=""/>
          </v:shape>
          <o:OLEObject Type="Embed" ProgID="Equation.DSMT4" ShapeID="_x0000_i1239" DrawAspect="Content" ObjectID="_1363900606" r:id="rId443"/>
        </w:object>
      </w:r>
      <w:r>
        <w:t xml:space="preserve">is the modulus of the straightened fibers. </w:t>
      </w:r>
      <w:r w:rsidR="006C2049" w:rsidRPr="006C2049">
        <w:rPr>
          <w:position w:val="-12"/>
        </w:rPr>
        <w:object w:dxaOrig="300" w:dyaOrig="360" w14:anchorId="34979F39">
          <v:shape id="_x0000_i1240" type="#_x0000_t75" style="width:14.4pt;height:21.6pt" o:ole="">
            <v:imagedata r:id="rId444" o:title=""/>
          </v:shape>
          <o:OLEObject Type="Embed" ProgID="Equation.DSMT4" ShapeID="_x0000_i1240" DrawAspect="Content" ObjectID="_1363900607" r:id="rId445"/>
        </w:object>
      </w:r>
      <w:r>
        <w:t xml:space="preserve"> is determined from the requirement that the stress is continuous at </w:t>
      </w:r>
      <w:r w:rsidR="006C2049" w:rsidRPr="006C2049">
        <w:rPr>
          <w:position w:val="-12"/>
        </w:rPr>
        <w:object w:dxaOrig="300" w:dyaOrig="360" w14:anchorId="7FB428E6">
          <v:shape id="_x0000_i1241" type="#_x0000_t75" style="width:14.4pt;height:21.6pt" o:ole="">
            <v:imagedata r:id="rId446" o:title=""/>
          </v:shape>
          <o:OLEObject Type="Embed" ProgID="Equation.DSMT4" ShapeID="_x0000_i1241" DrawAspect="Content" ObjectID="_1363900608" r:id="rId447"/>
        </w:object>
      </w:r>
      <w:r>
        <w:t>.</w:t>
      </w:r>
    </w:p>
    <w:p w14:paraId="7E9A8EF4" w14:textId="77777777" w:rsidR="006A0BC1" w:rsidRPr="00D616EF" w:rsidRDefault="006A0BC1" w:rsidP="006A0BC1"/>
    <w:p w14:paraId="0A6B117E" w14:textId="4F048FD8"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r w:rsidR="000F5924">
        <w:fldChar w:fldCharType="begin"/>
      </w:r>
      <w:r w:rsidR="000F5924">
        <w:instrText xml:space="preserve"> HYPERLINK \l "_ENREF_5" \o "Simo, 1991 #11" </w:instrText>
      </w:r>
      <w:ins w:id="3083" w:author="Gerard" w:date="2015-04-08T21:50:00Z"/>
      <w:r w:rsidR="000F5924">
        <w:fldChar w:fldCharType="separate"/>
      </w:r>
      <w:r w:rsidR="00182A67">
        <w:rPr>
          <w:noProof/>
        </w:rPr>
        <w:t>5</w:t>
      </w:r>
      <w:r w:rsidR="000F5924">
        <w:rPr>
          <w:noProof/>
        </w:rPr>
        <w:fldChar w:fldCharType="end"/>
      </w:r>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C00DDA">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3084" w:name="_Toc290149292"/>
      <w:r>
        <w:lastRenderedPageBreak/>
        <w:t>Transversely Isotropic Veronda-Westmann</w:t>
      </w:r>
      <w:bookmarkEnd w:id="3084"/>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6C2049" w:rsidRPr="006C2049">
        <w:rPr>
          <w:position w:val="-12"/>
        </w:rPr>
        <w:object w:dxaOrig="279" w:dyaOrig="360" w14:anchorId="7B767970">
          <v:shape id="_x0000_i1242" type="#_x0000_t75" style="width:14.4pt;height:21.6pt" o:ole="">
            <v:imagedata r:id="rId448" o:title=""/>
          </v:shape>
          <o:OLEObject Type="Embed" ProgID="Equation.DSMT4" ShapeID="_x0000_i1242" DrawAspect="Content" ObjectID="_1363900609" r:id="rId449"/>
        </w:object>
      </w:r>
      <w:r>
        <w:t xml:space="preserve"> and </w:t>
      </w:r>
      <w:r w:rsidR="006C2049" w:rsidRPr="006C2049">
        <w:rPr>
          <w:position w:val="-12"/>
        </w:rPr>
        <w:object w:dxaOrig="300" w:dyaOrig="360" w14:anchorId="140409CC">
          <v:shape id="_x0000_i1243" type="#_x0000_t75" style="width:14.4pt;height:21.6pt" o:ole="">
            <v:imagedata r:id="rId450" o:title=""/>
          </v:shape>
          <o:OLEObject Type="Embed" ProgID="Equation.DSMT4" ShapeID="_x0000_i1243" DrawAspect="Content" ObjectID="_1363900610" r:id="rId451"/>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C00DDA">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3085" w:name="_Ref167529968"/>
      <w:bookmarkStart w:id="3086" w:name="_Toc290149293"/>
      <w:r>
        <w:lastRenderedPageBreak/>
        <w:t>Uncoupled Solid Mixture</w:t>
      </w:r>
      <w:bookmarkEnd w:id="3085"/>
      <w:bookmarkEnd w:id="3086"/>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C00DDA">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r w:rsidR="00C7478A" w:rsidDel="00B046D7" w14:paraId="6E4CE9C1" w14:textId="40128B61" w:rsidTr="008C20E4">
        <w:trPr>
          <w:del w:id="3087" w:author="Gerard" w:date="2014-08-18T17:04:00Z"/>
        </w:trPr>
        <w:tc>
          <w:tcPr>
            <w:tcW w:w="1002" w:type="pct"/>
            <w:shd w:val="clear" w:color="auto" w:fill="auto"/>
          </w:tcPr>
          <w:p w14:paraId="2ADB511B" w14:textId="011D9650" w:rsidR="00C7478A" w:rsidDel="00B046D7" w:rsidRDefault="00C7478A" w:rsidP="006A0BC1">
            <w:pPr>
              <w:pStyle w:val="code"/>
              <w:rPr>
                <w:del w:id="3088" w:author="Gerard" w:date="2014-08-18T17:04:00Z"/>
              </w:rPr>
            </w:pPr>
            <w:del w:id="3089" w:author="Gerard" w:date="2014-08-18T17:04:00Z">
              <w:r w:rsidDel="00B046D7">
                <w:delText>&lt;k&gt;</w:delText>
              </w:r>
            </w:del>
          </w:p>
        </w:tc>
        <w:tc>
          <w:tcPr>
            <w:tcW w:w="3539" w:type="pct"/>
            <w:shd w:val="clear" w:color="auto" w:fill="auto"/>
          </w:tcPr>
          <w:p w14:paraId="3AC33820" w14:textId="41881AE8" w:rsidR="00C7478A" w:rsidDel="00B046D7" w:rsidRDefault="00C7478A" w:rsidP="006A0BC1">
            <w:pPr>
              <w:rPr>
                <w:del w:id="3090" w:author="Gerard" w:date="2014-08-18T17:04:00Z"/>
              </w:rPr>
            </w:pPr>
            <w:del w:id="3091" w:author="Gerard" w:date="2014-08-18T17:04:00Z">
              <w:r w:rsidDel="00B046D7">
                <w:delText>Bulk modulus</w:delText>
              </w:r>
            </w:del>
          </w:p>
        </w:tc>
        <w:tc>
          <w:tcPr>
            <w:tcW w:w="459" w:type="pct"/>
          </w:tcPr>
          <w:p w14:paraId="38CC09F7" w14:textId="7C1EAE52" w:rsidR="00C7478A" w:rsidDel="00B046D7" w:rsidRDefault="00C7478A" w:rsidP="006A0BC1">
            <w:pPr>
              <w:rPr>
                <w:del w:id="3092" w:author="Gerard" w:date="2014-08-18T17:04:00Z"/>
              </w:rPr>
            </w:pPr>
            <w:del w:id="3093" w:author="Gerard" w:date="2014-08-18T17:04:00Z">
              <w:r w:rsidDel="00B046D7">
                <w:delText>[</w:delText>
              </w:r>
              <w:r w:rsidDel="00B046D7">
                <w:rPr>
                  <w:b/>
                </w:rPr>
                <w:delText>P</w:delText>
              </w:r>
              <w:r w:rsidDel="00B046D7">
                <w:delText>]</w:delText>
              </w:r>
            </w:del>
          </w:p>
        </w:tc>
      </w:tr>
    </w:tbl>
    <w:p w14:paraId="17B091EB" w14:textId="77777777" w:rsidR="006A0BC1" w:rsidRDefault="006A0BC1" w:rsidP="006A0BC1"/>
    <w:p w14:paraId="6BDAA123" w14:textId="0A577BB6" w:rsidR="006A0BC1" w:rsidRDefault="006A0BC1" w:rsidP="006A0BC1">
      <w:r>
        <w:t xml:space="preserve">The mixture may consist of any number of solids.  The stress tensor for the solid mixture is the sum of the stresses for all the solids.  </w:t>
      </w:r>
      <w:ins w:id="3094" w:author="Gerard" w:date="2014-08-18T17:04:00Z">
        <w:r w:rsidR="00B046D7">
          <w:t>The bulk modulus of the uncoupled solid mixture is the sum of the bulk moduli of the individual &lt;solid&gt; materials</w:t>
        </w:r>
      </w:ins>
      <w:del w:id="3095" w:author="Gerard" w:date="2014-08-18T17:05:00Z">
        <w:r w:rsidDel="00B046D7">
          <w:delText>If a bulk modulus is specified for the &lt;solid&gt; material, it will be added to the bulk modulus of the mixture</w:delText>
        </w:r>
      </w:del>
      <w:r>
        <w:t>.</w:t>
      </w:r>
      <w:ins w:id="3096" w:author="Gerard" w:date="2014-08-18T17:05:00Z">
        <w:r w:rsidR="00B046D7">
          <w:t xml:space="preserve"> A bulk modulus specified outside of the &lt;solid&gt; materials will be ignored.</w:t>
        </w:r>
      </w:ins>
    </w:p>
    <w:p w14:paraId="3D64A178" w14:textId="77777777" w:rsidR="006A0BC1" w:rsidRDefault="006A0BC1" w:rsidP="006A0BC1">
      <w:pPr>
        <w:rPr>
          <w:ins w:id="3097" w:author="Gerard" w:date="2014-08-21T16:13:00Z"/>
        </w:rPr>
      </w:pPr>
    </w:p>
    <w:p w14:paraId="652E243A" w14:textId="7B0E8EC2" w:rsidR="00E41934" w:rsidRDefault="00E41934" w:rsidP="006A0BC1">
      <w:pPr>
        <w:rPr>
          <w:ins w:id="3098" w:author="Gerard" w:date="2014-08-21T16:21:00Z"/>
        </w:rPr>
      </w:pPr>
      <w:ins w:id="3099" w:author="Gerard" w:date="2014-08-21T16:13:00Z">
        <w:r>
          <w:t xml:space="preserve">Material axes may be </w:t>
        </w:r>
      </w:ins>
      <w:ins w:id="3100" w:author="Gerard" w:date="2014-08-21T16:15:00Z">
        <w:r>
          <w:t xml:space="preserve">optionally </w:t>
        </w:r>
      </w:ins>
      <w:ins w:id="3101" w:author="Gerard" w:date="2014-08-21T16:13:00Z">
        <w:r>
          <w:t xml:space="preserve">specified </w:t>
        </w:r>
      </w:ins>
      <w:ins w:id="3102" w:author="Gerard" w:date="2014-08-21T16:14:00Z">
        <w:r>
          <w:t>within the &lt;material&gt;</w:t>
        </w:r>
      </w:ins>
      <w:ins w:id="3103" w:author="Gerard" w:date="2014-08-21T16:27:00Z">
        <w:r w:rsidR="00C47E71">
          <w:t xml:space="preserve"> level</w:t>
        </w:r>
      </w:ins>
      <w:ins w:id="3104" w:author="Gerard" w:date="2014-08-21T16:15:00Z">
        <w:r>
          <w:t>,</w:t>
        </w:r>
      </w:ins>
      <w:ins w:id="3105" w:author="Gerard" w:date="2014-08-21T16:14:00Z">
        <w:r>
          <w:t xml:space="preserve"> as well as within each &lt;solid&gt;.  </w:t>
        </w:r>
      </w:ins>
      <w:ins w:id="3106" w:author="Gerard" w:date="2014-08-21T16:23:00Z">
        <w:r>
          <w:t>Within</w:t>
        </w:r>
      </w:ins>
      <w:ins w:id="3107" w:author="Gerard" w:date="2014-08-21T16:15:00Z">
        <w:r>
          <w:t xml:space="preserve"> the &lt;material&gt;</w:t>
        </w:r>
      </w:ins>
      <w:ins w:id="3108" w:author="Gerard" w:date="2014-08-21T16:22:00Z">
        <w:r>
          <w:t xml:space="preserve"> level</w:t>
        </w:r>
      </w:ins>
      <w:ins w:id="3109" w:author="Gerard" w:date="2014-08-21T16:18:00Z">
        <w:r>
          <w:t>, these</w:t>
        </w:r>
      </w:ins>
      <w:ins w:id="3110" w:author="Gerard" w:date="2014-08-21T16:15:00Z">
        <w:r>
          <w:t xml:space="preserve"> represent the local element axes relative to the global coordinate system.  </w:t>
        </w:r>
      </w:ins>
      <w:ins w:id="3111" w:author="Gerard" w:date="2014-08-21T16:22:00Z">
        <w:r>
          <w:t>Within</w:t>
        </w:r>
      </w:ins>
      <w:ins w:id="3112" w:author="Gerard" w:date="2014-08-21T16:15:00Z">
        <w:r>
          <w:t xml:space="preserve"> the &lt;solid&gt;</w:t>
        </w:r>
      </w:ins>
      <w:ins w:id="3113" w:author="Gerard" w:date="2014-08-21T16:19:00Z">
        <w:r>
          <w:t>, they</w:t>
        </w:r>
      </w:ins>
      <w:ins w:id="3114" w:author="Gerard" w:date="2014-08-21T16:15:00Z">
        <w:r>
          <w:t xml:space="preserve"> represent local material axes relative to the element.  If </w:t>
        </w:r>
      </w:ins>
      <w:ins w:id="3115" w:author="Gerard" w:date="2014-08-21T16:16:00Z">
        <w:r>
          <w:t>material axes are specified at both levels, the</w:t>
        </w:r>
      </w:ins>
      <w:ins w:id="3116" w:author="Gerard" w:date="2014-08-21T16:23:00Z">
        <w:r>
          <w:t>y</w:t>
        </w:r>
      </w:ins>
      <w:ins w:id="3117" w:author="Gerard" w:date="2014-08-21T16:16:00Z">
        <w:r>
          <w:t xml:space="preserve"> are properly compounded to produce local material axes relative to the global coordinate system. </w:t>
        </w:r>
      </w:ins>
      <w:ins w:id="3118" w:author="Gerard" w:date="2014-08-21T16:19:00Z">
        <w:r>
          <w:t>M</w:t>
        </w:r>
      </w:ins>
      <w:ins w:id="3119" w:author="Gerard" w:date="2014-08-21T16:14:00Z">
        <w:r>
          <w:t xml:space="preserve">aterial axes specified </w:t>
        </w:r>
      </w:ins>
      <w:ins w:id="3120" w:author="Gerard" w:date="2014-08-21T16:20:00Z">
        <w:r>
          <w:t xml:space="preserve">in the &lt;ElementData&gt; section </w:t>
        </w:r>
      </w:ins>
      <w:ins w:id="3121" w:author="Gerard" w:date="2014-08-21T16:21:00Z">
        <w:r>
          <w:t xml:space="preserve">are equivalent to a specification at the &lt;material&gt; level: they </w:t>
        </w:r>
      </w:ins>
      <w:ins w:id="3122" w:author="Gerard" w:date="2014-08-21T16:20:00Z">
        <w:r>
          <w:t>correspond to local element axes relative to the global system.</w:t>
        </w:r>
      </w:ins>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72F7BB64" w14:textId="34BEBC8C" w:rsidR="006A0BC1" w:rsidRPr="002C61D2" w:rsidDel="00A96145" w:rsidRDefault="006A0BC1" w:rsidP="006A0BC1">
      <w:pPr>
        <w:pStyle w:val="code"/>
        <w:rPr>
          <w:del w:id="3123" w:author="Gerard" w:date="2014-08-21T16:25:00Z"/>
          <w:lang w:val="nl-BE"/>
        </w:rPr>
      </w:pPr>
      <w:moveFromRangeStart w:id="3124" w:author="Gerard" w:date="2014-08-18T17:03:00Z" w:name="move270000749"/>
      <w:moveFrom w:id="3125" w:author="Gerard" w:date="2014-08-18T17:03:00Z">
        <w:del w:id="3126" w:author="Gerard" w:date="2014-08-21T16:25:00Z">
          <w:r w:rsidDel="00A96145">
            <w:tab/>
          </w:r>
          <w:r w:rsidRPr="002C61D2" w:rsidDel="00A96145">
            <w:rPr>
              <w:lang w:val="nl-BE"/>
            </w:rPr>
            <w:delText>&lt;k&gt;1000&lt;/k&gt;</w:delText>
          </w:r>
        </w:del>
      </w:moveFrom>
    </w:p>
    <w:moveFromRangeEnd w:id="3124"/>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03C574F0" w:rsidR="00B046D7" w:rsidRPr="002C61D2" w:rsidRDefault="00B046D7" w:rsidP="00B046D7">
      <w:pPr>
        <w:pStyle w:val="code"/>
        <w:rPr>
          <w:lang w:val="nl-BE"/>
        </w:rPr>
      </w:pPr>
      <w:ins w:id="3127" w:author="Gerard" w:date="2014-08-18T17:03:00Z">
        <w:r>
          <w:tab/>
        </w:r>
      </w:ins>
      <w:moveToRangeStart w:id="3128" w:author="Gerard" w:date="2014-08-18T17:03:00Z" w:name="move270000749"/>
      <w:moveTo w:id="3129" w:author="Gerard" w:date="2014-08-18T17:03:00Z">
        <w:r>
          <w:tab/>
        </w:r>
        <w:r w:rsidRPr="002C61D2">
          <w:rPr>
            <w:lang w:val="nl-BE"/>
          </w:rPr>
          <w:t>&lt;k&gt;</w:t>
        </w:r>
        <w:del w:id="3130" w:author="Gerard" w:date="2014-08-18T17:03:00Z">
          <w:r w:rsidRPr="002C61D2" w:rsidDel="00B046D7">
            <w:rPr>
              <w:lang w:val="nl-BE"/>
            </w:rPr>
            <w:delText>1</w:delText>
          </w:r>
        </w:del>
      </w:moveTo>
      <w:ins w:id="3131" w:author="Gerard" w:date="2014-08-18T17:03:00Z">
        <w:r>
          <w:rPr>
            <w:lang w:val="nl-BE"/>
          </w:rPr>
          <w:t>2</w:t>
        </w:r>
      </w:ins>
      <w:moveTo w:id="3132" w:author="Gerard" w:date="2014-08-18T17:03:00Z">
        <w:r w:rsidRPr="002C61D2">
          <w:rPr>
            <w:lang w:val="nl-BE"/>
          </w:rPr>
          <w:t>000&lt;/k&gt;</w:t>
        </w:r>
      </w:moveTo>
    </w:p>
    <w:moveToRangeEnd w:id="3128"/>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ins w:id="3133" w:author="Gerard" w:date="2014-08-21T16:25:00Z"/>
          <w:lang w:val="nl-BE"/>
        </w:rPr>
      </w:pPr>
      <w:ins w:id="3134" w:author="Gerard" w:date="2014-08-21T16:25:00Z">
        <w:r>
          <w:rPr>
            <w:lang w:val="nl-BE"/>
          </w:rPr>
          <w:tab/>
        </w:r>
        <w:r w:rsidRPr="002C61D2">
          <w:rPr>
            <w:lang w:val="nl-BE"/>
          </w:rPr>
          <w:tab/>
          <w:t>&lt;mat_axis type="vector"&gt;</w:t>
        </w:r>
      </w:ins>
    </w:p>
    <w:p w14:paraId="1E15B194" w14:textId="370455AF" w:rsidR="00A96145" w:rsidRDefault="00A96145" w:rsidP="00A96145">
      <w:pPr>
        <w:pStyle w:val="code"/>
        <w:rPr>
          <w:ins w:id="3135" w:author="Gerard" w:date="2014-08-21T16:25:00Z"/>
        </w:rPr>
      </w:pPr>
      <w:ins w:id="3136" w:author="Gerard" w:date="2014-08-21T16:25:00Z">
        <w:r>
          <w:rPr>
            <w:lang w:val="nl-BE"/>
          </w:rPr>
          <w:tab/>
        </w:r>
        <w:r w:rsidRPr="002C61D2">
          <w:rPr>
            <w:lang w:val="nl-BE"/>
          </w:rPr>
          <w:tab/>
        </w:r>
        <w:r w:rsidRPr="002C61D2">
          <w:rPr>
            <w:lang w:val="nl-BE"/>
          </w:rPr>
          <w:tab/>
        </w:r>
        <w:r>
          <w:t>&lt;a&gt;0.8660254,0</w:t>
        </w:r>
      </w:ins>
      <w:ins w:id="3137" w:author="Gerard" w:date="2014-08-21T16:26:00Z">
        <w:r>
          <w:t>.5</w:t>
        </w:r>
      </w:ins>
      <w:ins w:id="3138" w:author="Gerard" w:date="2014-08-21T16:25:00Z">
        <w:r>
          <w:t>,0&lt;/a&gt;</w:t>
        </w:r>
      </w:ins>
    </w:p>
    <w:p w14:paraId="414A2BEB" w14:textId="755D5689" w:rsidR="00A96145" w:rsidRDefault="00A96145" w:rsidP="00A96145">
      <w:pPr>
        <w:pStyle w:val="code"/>
        <w:rPr>
          <w:ins w:id="3139" w:author="Gerard" w:date="2014-08-21T16:25:00Z"/>
        </w:rPr>
      </w:pPr>
      <w:ins w:id="3140" w:author="Gerard" w:date="2014-08-21T16:25:00Z">
        <w:r>
          <w:tab/>
        </w:r>
        <w:r>
          <w:tab/>
        </w:r>
        <w:r>
          <w:tab/>
          <w:t>&lt;d&gt;0,</w:t>
        </w:r>
      </w:ins>
      <w:ins w:id="3141" w:author="Gerard" w:date="2014-08-21T16:26:00Z">
        <w:r>
          <w:t>0</w:t>
        </w:r>
      </w:ins>
      <w:ins w:id="3142" w:author="Gerard" w:date="2014-08-21T16:25:00Z">
        <w:r>
          <w:t>,</w:t>
        </w:r>
      </w:ins>
      <w:ins w:id="3143" w:author="Gerard" w:date="2014-08-21T16:26:00Z">
        <w:r>
          <w:t>1</w:t>
        </w:r>
      </w:ins>
      <w:ins w:id="3144" w:author="Gerard" w:date="2014-08-21T16:25:00Z">
        <w:r>
          <w:t>&lt;/d&gt;</w:t>
        </w:r>
      </w:ins>
    </w:p>
    <w:p w14:paraId="5583B634" w14:textId="30C0324E" w:rsidR="00A96145" w:rsidRDefault="00A96145" w:rsidP="00A96145">
      <w:pPr>
        <w:pStyle w:val="code"/>
        <w:rPr>
          <w:ins w:id="3145" w:author="Gerard" w:date="2014-08-21T16:25:00Z"/>
        </w:rPr>
      </w:pPr>
      <w:ins w:id="3146" w:author="Gerard" w:date="2014-08-21T16:25:00Z">
        <w:r>
          <w:tab/>
        </w:r>
        <w:r>
          <w:tab/>
          <w:t>&lt;/mat_axis&gt;</w:t>
        </w:r>
      </w:ins>
    </w:p>
    <w:p w14:paraId="76971FBD" w14:textId="425D898A" w:rsidR="006A0BC1" w:rsidRPr="002C61D2" w:rsidRDefault="006A0BC1" w:rsidP="006A0BC1">
      <w:pPr>
        <w:pStyle w:val="code"/>
        <w:rPr>
          <w:lang w:val="nl-BE"/>
        </w:rPr>
      </w:pPr>
      <w:r>
        <w:tab/>
      </w:r>
      <w:r>
        <w:tab/>
      </w:r>
      <w:r w:rsidRPr="002C61D2">
        <w:rPr>
          <w:lang w:val="nl-BE"/>
        </w:rPr>
        <w:t>&lt;ksi&gt;</w:t>
      </w:r>
      <w:del w:id="3147" w:author="Gerard" w:date="2014-08-21T16:26:00Z">
        <w:r w:rsidRPr="002C61D2" w:rsidDel="00A96145">
          <w:rPr>
            <w:lang w:val="nl-BE"/>
          </w:rPr>
          <w:delText>10</w:delText>
        </w:r>
      </w:del>
      <w:ins w:id="3148" w:author="Gerard" w:date="2014-08-21T16:26:00Z">
        <w:r w:rsidR="00A96145">
          <w:rPr>
            <w:lang w:val="nl-BE"/>
          </w:rPr>
          <w:t>5</w:t>
        </w:r>
      </w:ins>
      <w:r w:rsidRPr="002C61D2">
        <w:rPr>
          <w:lang w:val="nl-BE"/>
        </w:rPr>
        <w:t>, 1</w:t>
      </w:r>
      <w:del w:id="3149" w:author="Gerard" w:date="2014-08-21T16:26:00Z">
        <w:r w:rsidRPr="002C61D2" w:rsidDel="00A96145">
          <w:rPr>
            <w:lang w:val="nl-BE"/>
          </w:rPr>
          <w:delText>2</w:delText>
        </w:r>
      </w:del>
      <w:r w:rsidRPr="002C61D2">
        <w:rPr>
          <w:lang w:val="nl-BE"/>
        </w:rPr>
        <w:t>, 1</w:t>
      </w:r>
      <w:del w:id="3150" w:author="Gerard" w:date="2014-08-21T16:26:00Z">
        <w:r w:rsidRPr="002C61D2" w:rsidDel="00A96145">
          <w:rPr>
            <w:lang w:val="nl-BE"/>
          </w:rPr>
          <w:delText>5</w:delText>
        </w:r>
      </w:del>
      <w:r w:rsidRPr="002C61D2">
        <w:rPr>
          <w:lang w:val="nl-BE"/>
        </w:rPr>
        <w:t>&lt;/ksi&gt;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ins w:id="3151" w:author="Gerard" w:date="2014-08-18T17:03:00Z"/>
          <w:lang w:val="nl-BE"/>
        </w:rPr>
      </w:pPr>
      <w:ins w:id="3152" w:author="Gerard" w:date="2014-08-18T17:03:00Z">
        <w:r>
          <w:tab/>
        </w:r>
        <w:r>
          <w:tab/>
        </w:r>
        <w:r w:rsidRPr="002C61D2">
          <w:rPr>
            <w:lang w:val="nl-BE"/>
          </w:rPr>
          <w:t>&lt;k&gt;1</w:t>
        </w:r>
        <w:r>
          <w:rPr>
            <w:lang w:val="nl-BE"/>
          </w:rPr>
          <w:t>5e3</w:t>
        </w:r>
        <w:r w:rsidRPr="002C61D2">
          <w:rPr>
            <w:lang w:val="nl-BE"/>
          </w:rPr>
          <w:t>&lt;/k&gt;</w:t>
        </w:r>
      </w:ins>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rPr>
          <w:ins w:id="3153" w:author="Gerard" w:date="2014-08-21T16:26:00Z"/>
        </w:rPr>
      </w:pPr>
      <w:ins w:id="3154" w:author="Gerard" w:date="2014-08-21T16:26:00Z">
        <w:r>
          <w:tab/>
          <w:t>&lt;solid type="EFD uncoupled"&gt;</w:t>
        </w:r>
      </w:ins>
    </w:p>
    <w:p w14:paraId="7DBF8515" w14:textId="77777777" w:rsidR="00A96145" w:rsidRPr="002C61D2" w:rsidRDefault="00A96145" w:rsidP="00A96145">
      <w:pPr>
        <w:pStyle w:val="code"/>
        <w:rPr>
          <w:ins w:id="3155" w:author="Gerard" w:date="2014-08-21T16:26:00Z"/>
          <w:lang w:val="nl-BE"/>
        </w:rPr>
      </w:pPr>
      <w:ins w:id="3156" w:author="Gerard" w:date="2014-08-21T16:26:00Z">
        <w:r>
          <w:rPr>
            <w:lang w:val="nl-BE"/>
          </w:rPr>
          <w:tab/>
        </w:r>
        <w:r w:rsidRPr="002C61D2">
          <w:rPr>
            <w:lang w:val="nl-BE"/>
          </w:rPr>
          <w:tab/>
          <w:t>&lt;mat_axis type="vector"&gt;</w:t>
        </w:r>
      </w:ins>
    </w:p>
    <w:p w14:paraId="37616380" w14:textId="58AF7213" w:rsidR="00A96145" w:rsidRDefault="00A96145" w:rsidP="00A96145">
      <w:pPr>
        <w:pStyle w:val="code"/>
        <w:rPr>
          <w:ins w:id="3157" w:author="Gerard" w:date="2014-08-21T16:26:00Z"/>
        </w:rPr>
      </w:pPr>
      <w:ins w:id="3158" w:author="Gerard" w:date="2014-08-21T16:26:00Z">
        <w:r>
          <w:rPr>
            <w:lang w:val="nl-BE"/>
          </w:rPr>
          <w:tab/>
        </w:r>
        <w:r w:rsidRPr="002C61D2">
          <w:rPr>
            <w:lang w:val="nl-BE"/>
          </w:rPr>
          <w:tab/>
        </w:r>
        <w:r w:rsidRPr="002C61D2">
          <w:rPr>
            <w:lang w:val="nl-BE"/>
          </w:rPr>
          <w:tab/>
        </w:r>
        <w:r>
          <w:t>&lt;a&gt;0.8660254,-0.5,0&lt;/a&gt;</w:t>
        </w:r>
      </w:ins>
    </w:p>
    <w:p w14:paraId="2E32FC7E" w14:textId="77777777" w:rsidR="00A96145" w:rsidRDefault="00A96145" w:rsidP="00A96145">
      <w:pPr>
        <w:pStyle w:val="code"/>
        <w:rPr>
          <w:ins w:id="3159" w:author="Gerard" w:date="2014-08-21T16:26:00Z"/>
        </w:rPr>
      </w:pPr>
      <w:ins w:id="3160" w:author="Gerard" w:date="2014-08-21T16:26:00Z">
        <w:r>
          <w:tab/>
        </w:r>
        <w:r>
          <w:tab/>
        </w:r>
        <w:r>
          <w:tab/>
          <w:t>&lt;d&gt;0,0,1&lt;/d&gt;</w:t>
        </w:r>
      </w:ins>
    </w:p>
    <w:p w14:paraId="750D4330" w14:textId="77777777" w:rsidR="00A96145" w:rsidRDefault="00A96145" w:rsidP="00A96145">
      <w:pPr>
        <w:pStyle w:val="code"/>
        <w:rPr>
          <w:ins w:id="3161" w:author="Gerard" w:date="2014-08-21T16:26:00Z"/>
        </w:rPr>
      </w:pPr>
      <w:ins w:id="3162" w:author="Gerard" w:date="2014-08-21T16:26:00Z">
        <w:r>
          <w:tab/>
        </w:r>
        <w:r>
          <w:tab/>
          <w:t>&lt;/mat_axis&gt;</w:t>
        </w:r>
      </w:ins>
    </w:p>
    <w:p w14:paraId="18D78B57" w14:textId="77777777" w:rsidR="00A96145" w:rsidRPr="002C61D2" w:rsidRDefault="00A96145" w:rsidP="00A96145">
      <w:pPr>
        <w:pStyle w:val="code"/>
        <w:rPr>
          <w:ins w:id="3163" w:author="Gerard" w:date="2014-08-21T16:26:00Z"/>
          <w:lang w:val="nl-BE"/>
        </w:rPr>
      </w:pPr>
      <w:ins w:id="3164" w:author="Gerard" w:date="2014-08-21T16:26:00Z">
        <w:r>
          <w:tab/>
        </w:r>
        <w:r>
          <w:tab/>
        </w:r>
        <w:r w:rsidRPr="002C61D2">
          <w:rPr>
            <w:lang w:val="nl-BE"/>
          </w:rPr>
          <w:t>&lt;ksi&gt;</w:t>
        </w:r>
        <w:r>
          <w:rPr>
            <w:lang w:val="nl-BE"/>
          </w:rPr>
          <w:t>5</w:t>
        </w:r>
        <w:r w:rsidRPr="002C61D2">
          <w:rPr>
            <w:lang w:val="nl-BE"/>
          </w:rPr>
          <w:t>, 1, 1&lt;/ksi&gt;</w:t>
        </w:r>
      </w:ins>
    </w:p>
    <w:p w14:paraId="200948AC" w14:textId="77777777" w:rsidR="00A96145" w:rsidRPr="002C61D2" w:rsidRDefault="00A96145" w:rsidP="00A96145">
      <w:pPr>
        <w:pStyle w:val="code"/>
        <w:rPr>
          <w:ins w:id="3165" w:author="Gerard" w:date="2014-08-21T16:26:00Z"/>
          <w:lang w:val="nl-BE"/>
        </w:rPr>
      </w:pPr>
      <w:ins w:id="3166" w:author="Gerard" w:date="2014-08-21T16:26:00Z">
        <w:r w:rsidRPr="002C61D2">
          <w:rPr>
            <w:lang w:val="nl-BE"/>
          </w:rPr>
          <w:tab/>
        </w:r>
        <w:r w:rsidRPr="002C61D2">
          <w:rPr>
            <w:lang w:val="nl-BE"/>
          </w:rPr>
          <w:tab/>
          <w:t>&lt;beta&gt;2.5, 3, 3&lt;/beta&gt;</w:t>
        </w:r>
      </w:ins>
    </w:p>
    <w:p w14:paraId="1F35AD94" w14:textId="77777777" w:rsidR="00A96145" w:rsidRPr="002C61D2" w:rsidRDefault="00A96145" w:rsidP="00A96145">
      <w:pPr>
        <w:pStyle w:val="code"/>
        <w:rPr>
          <w:ins w:id="3167" w:author="Gerard" w:date="2014-08-21T16:26:00Z"/>
          <w:lang w:val="nl-BE"/>
        </w:rPr>
      </w:pPr>
      <w:ins w:id="3168" w:author="Gerard" w:date="2014-08-21T16:26:00Z">
        <w:r>
          <w:tab/>
        </w:r>
        <w:r>
          <w:tab/>
        </w:r>
        <w:r w:rsidRPr="002C61D2">
          <w:rPr>
            <w:lang w:val="nl-BE"/>
          </w:rPr>
          <w:t>&lt;k&gt;1</w:t>
        </w:r>
        <w:r>
          <w:rPr>
            <w:lang w:val="nl-BE"/>
          </w:rPr>
          <w:t>5e3</w:t>
        </w:r>
        <w:r w:rsidRPr="002C61D2">
          <w:rPr>
            <w:lang w:val="nl-BE"/>
          </w:rPr>
          <w:t>&lt;/k&gt;</w:t>
        </w:r>
      </w:ins>
    </w:p>
    <w:p w14:paraId="6950B7FE" w14:textId="77777777" w:rsidR="00A96145" w:rsidRPr="002C61D2" w:rsidRDefault="00A96145" w:rsidP="00A96145">
      <w:pPr>
        <w:pStyle w:val="code"/>
        <w:rPr>
          <w:ins w:id="3169" w:author="Gerard" w:date="2014-08-21T16:26:00Z"/>
          <w:lang w:val="nl-BE"/>
        </w:rPr>
      </w:pPr>
      <w:ins w:id="3170" w:author="Gerard" w:date="2014-08-21T16:26:00Z">
        <w:r w:rsidRPr="002C61D2">
          <w:rPr>
            <w:lang w:val="nl-BE"/>
          </w:rPr>
          <w:tab/>
          <w:t>&lt;/solid&gt;</w:t>
        </w:r>
      </w:ins>
    </w:p>
    <w:p w14:paraId="011A4501" w14:textId="77777777" w:rsidR="006A0BC1" w:rsidRDefault="006A0BC1" w:rsidP="006A0BC1">
      <w:pPr>
        <w:pStyle w:val="code"/>
      </w:pPr>
      <w:r>
        <w:t>&lt;/material&gt;</w:t>
      </w:r>
    </w:p>
    <w:p w14:paraId="67D5F6AD" w14:textId="19B2EF67" w:rsidR="006A0BC1" w:rsidDel="00B63126" w:rsidRDefault="006A0BC1" w:rsidP="006A0BC1">
      <w:pPr>
        <w:rPr>
          <w:del w:id="3171" w:author="rawlins" w:date="2015-04-03T15:25:00Z"/>
        </w:rPr>
      </w:pPr>
    </w:p>
    <w:p w14:paraId="16653759" w14:textId="3E2CD848" w:rsidR="006A0BC1" w:rsidRPr="005A3C4B" w:rsidRDefault="006A0BC1" w:rsidP="006A0BC1">
      <w:del w:id="3172" w:author="rawlins" w:date="2015-04-03T15:25:00Z">
        <w:r w:rsidDel="00B63126">
          <w:br w:type="page"/>
        </w:r>
      </w:del>
    </w:p>
    <w:p w14:paraId="5A98FA6B" w14:textId="77777777" w:rsidR="00B2391B" w:rsidRDefault="00B2391B" w:rsidP="00B2391B">
      <w:pPr>
        <w:pStyle w:val="Heading4"/>
      </w:pPr>
      <w:bookmarkStart w:id="3173" w:name="_Ref393990843"/>
      <w:bookmarkStart w:id="3174" w:name="_Ref393990861"/>
      <w:bookmarkStart w:id="3175" w:name="_Ref167535458"/>
      <w:bookmarkStart w:id="3176" w:name="_Toc290149294"/>
      <w:r>
        <w:t>Veronda-Westmann</w:t>
      </w:r>
      <w:bookmarkEnd w:id="3173"/>
      <w:bookmarkEnd w:id="3174"/>
      <w:bookmarkEnd w:id="3176"/>
    </w:p>
    <w:p w14:paraId="39CBCBB7" w14:textId="2804F794"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r w:rsidR="000F5924">
        <w:fldChar w:fldCharType="begin"/>
      </w:r>
      <w:r w:rsidR="000F5924">
        <w:instrText xml:space="preserve"> HYPERLINK \l "_ENREF_20" \o "Veronda, 1970 #23" </w:instrText>
      </w:r>
      <w:ins w:id="3177" w:author="Gerard" w:date="2015-04-08T21:50:00Z"/>
      <w:r w:rsidR="000F5924">
        <w:fldChar w:fldCharType="separate"/>
      </w:r>
      <w:r w:rsidR="00182A67">
        <w:rPr>
          <w:noProof/>
        </w:rPr>
        <w:t>20</w:t>
      </w:r>
      <w:r w:rsidR="000F5924">
        <w:rPr>
          <w:noProof/>
        </w:rPr>
        <w:fldChar w:fldCharType="end"/>
      </w:r>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6C2049" w:rsidP="00B2391B">
      <w:pPr>
        <w:jc w:val="center"/>
      </w:pPr>
      <w:r w:rsidRPr="006C2049">
        <w:rPr>
          <w:position w:val="-26"/>
        </w:rPr>
        <w:object w:dxaOrig="4239" w:dyaOrig="639" w14:anchorId="56E38C40">
          <v:shape id="_x0000_i1244" type="#_x0000_t75" style="width:208.8pt;height:28.8pt" o:ole="">
            <v:imagedata r:id="rId452" o:title=""/>
          </v:shape>
          <o:OLEObject Type="Embed" ProgID="Equation.DSMT4" ShapeID="_x0000_i1244" DrawAspect="Content" ObjectID="_1363900611" r:id="rId453"/>
        </w:object>
      </w:r>
      <w:r w:rsidR="00B2391B">
        <w:t>.</w:t>
      </w:r>
    </w:p>
    <w:p w14:paraId="79801266" w14:textId="382C7667"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r w:rsidR="000F5924">
        <w:fldChar w:fldCharType="begin"/>
      </w:r>
      <w:r w:rsidR="000F5924">
        <w:instrText xml:space="preserve"> HYPERLINK \l "_ENREF_20" \o "Veronda, 1970 #23" </w:instrText>
      </w:r>
      <w:ins w:id="3178" w:author="Gerard" w:date="2015-04-08T21:50:00Z"/>
      <w:r w:rsidR="000F5924">
        <w:fldChar w:fldCharType="separate"/>
      </w:r>
      <w:r w:rsidR="00182A67">
        <w:rPr>
          <w:noProof/>
        </w:rPr>
        <w:t>20</w:t>
      </w:r>
      <w:r w:rsidR="000F5924">
        <w:rPr>
          <w:noProof/>
        </w:rPr>
        <w:fldChar w:fldCharType="end"/>
      </w:r>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3179" w:name="_Toc290149295"/>
      <w:r>
        <w:lastRenderedPageBreak/>
        <w:t xml:space="preserve">Mooney-Rivlin </w:t>
      </w:r>
      <w:r w:rsidR="00B2391B">
        <w:t>V</w:t>
      </w:r>
      <w:r w:rsidR="00B2391B" w:rsidRPr="005F4027">
        <w:t>on Mises Distribut</w:t>
      </w:r>
      <w:r w:rsidR="00B2391B">
        <w:t>ed Fibers</w:t>
      </w:r>
      <w:bookmarkEnd w:id="3175"/>
      <w:bookmarkEnd w:id="3179"/>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6C2049" w:rsidP="00B2391B">
      <w:pPr>
        <w:jc w:val="center"/>
      </w:pPr>
      <w:r w:rsidRPr="006C2049">
        <w:rPr>
          <w:position w:val="-34"/>
        </w:rPr>
        <w:object w:dxaOrig="5179" w:dyaOrig="780" w14:anchorId="00B05012">
          <v:shape id="_x0000_i1245" type="#_x0000_t75" style="width:259.2pt;height:36pt" o:ole="">
            <v:imagedata r:id="rId454" o:title=""/>
          </v:shape>
          <o:OLEObject Type="Embed" ProgID="Equation.DSMT4" ShapeID="_x0000_i1245" DrawAspect="Content" ObjectID="_1363900612" r:id="rId455"/>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6C2049" w:rsidP="00B2391B">
      <w:pPr>
        <w:jc w:val="center"/>
      </w:pPr>
      <w:r w:rsidRPr="006C2049">
        <w:rPr>
          <w:position w:val="-34"/>
        </w:rPr>
        <w:object w:dxaOrig="1700" w:dyaOrig="780" w14:anchorId="53B6F403">
          <v:shape id="_x0000_i1246" type="#_x0000_t75" style="width:86.4pt;height:36pt" o:ole="">
            <v:imagedata r:id="rId456" o:title=""/>
          </v:shape>
          <o:OLEObject Type="Embed" ProgID="Equation.DSMT4" ShapeID="_x0000_i1246" DrawAspect="Content" ObjectID="_1363900613" r:id="rId457"/>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192AA1C6"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182A67">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r w:rsidR="000F5924">
        <w:fldChar w:fldCharType="begin"/>
      </w:r>
      <w:r w:rsidR="000F5924">
        <w:instrText xml:space="preserve"> HYPERLINK \l "_ENREF_21" \o "Girard, 2009 #68" </w:instrText>
      </w:r>
      <w:ins w:id="3180" w:author="Gerard" w:date="2015-04-08T21:50:00Z"/>
      <w:r w:rsidR="000F5924">
        <w:fldChar w:fldCharType="separate"/>
      </w:r>
      <w:r w:rsidR="00182A67">
        <w:rPr>
          <w:b/>
          <w:noProof/>
          <w:lang w:val="fr-FR"/>
        </w:rPr>
        <w:t>21</w:t>
      </w:r>
      <w:r w:rsidR="000F5924">
        <w:rPr>
          <w:b/>
          <w:noProof/>
          <w:lang w:val="fr-FR"/>
        </w:rPr>
        <w:fldChar w:fldCharType="end"/>
      </w:r>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6C2049" w:rsidP="00B2391B">
      <w:pPr>
        <w:jc w:val="center"/>
      </w:pPr>
      <w:r w:rsidRPr="006C2049">
        <w:rPr>
          <w:position w:val="-36"/>
        </w:rPr>
        <w:object w:dxaOrig="3940" w:dyaOrig="740" w14:anchorId="4A06AD8A">
          <v:shape id="_x0000_i1247" type="#_x0000_t75" style="width:194.4pt;height:36pt" o:ole="">
            <v:imagedata r:id="rId458" o:title=""/>
          </v:shape>
          <o:OLEObject Type="Embed" ProgID="Equation.DSMT4" ShapeID="_x0000_i1247" DrawAspect="Content" ObjectID="_1363900614" r:id="rId459"/>
        </w:object>
      </w:r>
      <w:r w:rsidR="00B2391B" w:rsidRPr="005F4027">
        <w:t xml:space="preserve">, </w:t>
      </w:r>
    </w:p>
    <w:p w14:paraId="17C57876" w14:textId="75EDD548" w:rsidR="00B2391B" w:rsidRPr="005F4027" w:rsidRDefault="00B2391B" w:rsidP="00B2391B">
      <w:r w:rsidRPr="005F4027">
        <w:lastRenderedPageBreak/>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1818665E" w:rsidR="00B2391B" w:rsidRPr="005F4027" w:rsidRDefault="00B2391B" w:rsidP="00B2391B">
      <w:pPr>
        <w:rPr>
          <w:b/>
        </w:rPr>
      </w:pPr>
      <w:r w:rsidRPr="005F4027">
        <w:rPr>
          <w:b/>
        </w:rPr>
        <w:t xml:space="preserve">2. Constrained von Mises Mixture Distribution (vmc = 2) </w:t>
      </w:r>
      <w:r w:rsidR="00C23285">
        <w:rPr>
          <w:b/>
        </w:rPr>
        <w:fldChar w:fldCharType="begin"/>
      </w:r>
      <w:r w:rsidR="00182A67">
        <w:rPr>
          <w:b/>
        </w:rPr>
        <w:instrText xml:space="preserve"> ADDIN EN.CITE &lt;EndNote&gt;&lt;Cite&gt;&lt;Author&gt;Gouget&lt;/Author&gt;&lt;Year&gt;2012&lt;/Year&gt;&lt;RecNum&gt;69&lt;/RecNum&gt;&lt;DisplayText&gt;[22]&lt;/DisplayText&gt;&lt;record&gt;&lt;rec-number&gt;69&lt;/rec-number&gt;&lt;foreign-keys&gt;&lt;key app="EN" db-id="r5wf5rzd9s599yezes8xwx5r29wwtfetp0e5"&gt;69&lt;/key&gt;&lt;/foreign-keys&gt;&lt;ref-type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r w:rsidR="000F5924">
        <w:fldChar w:fldCharType="begin"/>
      </w:r>
      <w:r w:rsidR="000F5924">
        <w:instrText xml:space="preserve"> HYPERLINK \l "_ENREF_22" \o "Gouget, 2012 #69" </w:instrText>
      </w:r>
      <w:ins w:id="3181" w:author="Gerard" w:date="2015-04-08T21:50:00Z"/>
      <w:r w:rsidR="000F5924">
        <w:fldChar w:fldCharType="separate"/>
      </w:r>
      <w:r w:rsidR="00182A67">
        <w:rPr>
          <w:b/>
          <w:noProof/>
        </w:rPr>
        <w:t>22</w:t>
      </w:r>
      <w:r w:rsidR="000F5924">
        <w:rPr>
          <w:b/>
          <w:noProof/>
        </w:rPr>
        <w:fldChar w:fldCharType="end"/>
      </w:r>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6C2049" w:rsidP="00B2391B">
      <w:pPr>
        <w:jc w:val="center"/>
      </w:pPr>
      <w:r w:rsidRPr="006C2049">
        <w:rPr>
          <w:position w:val="-36"/>
        </w:rPr>
        <w:object w:dxaOrig="4660" w:dyaOrig="740" w14:anchorId="0D3CF628">
          <v:shape id="_x0000_i1248" type="#_x0000_t75" style="width:230.4pt;height:36pt" o:ole="">
            <v:imagedata r:id="rId461" o:title=""/>
          </v:shape>
          <o:OLEObject Type="Embed" ProgID="Equation.DSMT4" ShapeID="_x0000_i1248" DrawAspect="Content" ObjectID="_1363900615" r:id="rId462"/>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62A2D22E" w:rsidR="00B2391B" w:rsidRPr="005F4027" w:rsidRDefault="006C2049" w:rsidP="00B2391B">
      <w:pPr>
        <w:jc w:val="center"/>
      </w:pPr>
      <w:r w:rsidRPr="006C2049">
        <w:rPr>
          <w:position w:val="-38"/>
        </w:rPr>
        <w:object w:dxaOrig="1480" w:dyaOrig="920" w14:anchorId="73E9F4D3">
          <v:shape id="_x0000_i1249" type="#_x0000_t75" style="width:1in;height:43.2pt" o:ole="">
            <v:imagedata r:id="rId463" o:title=""/>
          </v:shape>
          <o:OLEObject Type="Embed" ProgID="Equation.DSMT4" ShapeID="_x0000_i1249" DrawAspect="Content" ObjectID="_1363900616" r:id="rId464"/>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w:t>
      </w:r>
      <w:r w:rsidRPr="005F4027">
        <w:lastRenderedPageBreak/>
        <w:t xml:space="preserve">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3182" w:name="_Ref162411714"/>
      <w:bookmarkStart w:id="3183" w:name="_Ref162412566"/>
      <w:bookmarkStart w:id="3184" w:name="_Toc290149296"/>
      <w:r>
        <w:lastRenderedPageBreak/>
        <w:t>Compressible Materials</w:t>
      </w:r>
      <w:bookmarkEnd w:id="3182"/>
      <w:bookmarkEnd w:id="3183"/>
      <w:bookmarkEnd w:id="3184"/>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C00DDA">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3185" w:name="_Toc290149297"/>
      <w:r>
        <w:t>Carter-Hayes</w:t>
      </w:r>
      <w:bookmarkEnd w:id="3185"/>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6C2049" w:rsidRPr="006C2049">
              <w:rPr>
                <w:position w:val="-12"/>
              </w:rPr>
              <w:object w:dxaOrig="300" w:dyaOrig="360" w14:anchorId="16FEE16F">
                <v:shape id="_x0000_i1250" type="#_x0000_t75" style="width:14.4pt;height:21.6pt" o:ole="">
                  <v:imagedata r:id="rId465" o:title=""/>
                </v:shape>
                <o:OLEObject Type="Embed" ProgID="Equation.DSMT4" ShapeID="_x0000_i1250" DrawAspect="Content" ObjectID="_1363900617" r:id="rId466"/>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6C2049" w:rsidRPr="006C2049">
              <w:rPr>
                <w:position w:val="-12"/>
              </w:rPr>
              <w:object w:dxaOrig="300" w:dyaOrig="360" w14:anchorId="0D1EF11E">
                <v:shape id="_x0000_i1251" type="#_x0000_t75" style="width:14.4pt;height:21.6pt" o:ole="">
                  <v:imagedata r:id="rId467" o:title=""/>
                </v:shape>
                <o:OLEObject Type="Embed" ProgID="Equation.DSMT4" ShapeID="_x0000_i1251" DrawAspect="Content" ObjectID="_1363900618" r:id="rId468"/>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6C2049" w:rsidRPr="006C2049">
              <w:rPr>
                <w:position w:val="-10"/>
              </w:rPr>
              <w:object w:dxaOrig="200" w:dyaOrig="260" w14:anchorId="46B1295A">
                <v:shape id="_x0000_i1252" type="#_x0000_t75" style="width:7.2pt;height:14.4pt" o:ole="">
                  <v:imagedata r:id="rId469" o:title=""/>
                </v:shape>
                <o:OLEObject Type="Embed" ProgID="Equation.DSMT4" ShapeID="_x0000_i1252" DrawAspect="Content" ObjectID="_1363900619" r:id="rId470"/>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6C2049" w:rsidRPr="006C2049">
              <w:rPr>
                <w:position w:val="-6"/>
              </w:rPr>
              <w:object w:dxaOrig="200" w:dyaOrig="220" w14:anchorId="3718CA1F">
                <v:shape id="_x0000_i1253" type="#_x0000_t75" style="width:7.2pt;height:14.4pt" o:ole="">
                  <v:imagedata r:id="rId471" o:title=""/>
                </v:shape>
                <o:OLEObject Type="Embed" ProgID="Equation.DSMT4" ShapeID="_x0000_i1253" DrawAspect="Content" ObjectID="_1363900620" r:id="rId472"/>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4D9DC977" w:rsidR="00327EE3" w:rsidRDefault="00183AC8" w:rsidP="00327EE3">
      <w:pPr>
        <w:pStyle w:val="MTDisplayEquation"/>
      </w:pPr>
      <w:r>
        <w:t xml:space="preserve">This model describes a compressible </w:t>
      </w:r>
      <w:r w:rsidR="00327EE3">
        <w:t>n</w:t>
      </w:r>
      <w:r>
        <w:t xml:space="preserve">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r w:rsidR="000F5924">
        <w:fldChar w:fldCharType="begin"/>
      </w:r>
      <w:r w:rsidR="000F5924">
        <w:instrText xml:space="preserve"> HYPERLINK \l "_ENREF_23" \o "Bonet, 1997 #21" </w:instrText>
      </w:r>
      <w:ins w:id="3186" w:author="Gerard" w:date="2015-04-08T21:50:00Z"/>
      <w:r w:rsidR="000F5924">
        <w:fldChar w:fldCharType="separate"/>
      </w:r>
      <w:r w:rsidR="00182A67">
        <w:rPr>
          <w:noProof/>
        </w:rPr>
        <w:t>23</w:t>
      </w:r>
      <w:r w:rsidR="000F5924">
        <w:rPr>
          <w:noProof/>
        </w:rPr>
        <w:fldChar w:fldCharType="end"/>
      </w:r>
      <w:r w:rsidR="00031F52">
        <w:rPr>
          <w:noProof/>
        </w:rPr>
        <w:t>]</w:t>
      </w:r>
      <w:r>
        <w:fldChar w:fldCharType="end"/>
      </w:r>
      <w:r w:rsidR="00327EE3">
        <w:t xml:space="preserve"> whose Young’s modulus is a power-law function of the referential apparent density </w:t>
      </w:r>
      <w:r w:rsidR="006C2049" w:rsidRPr="006C2049">
        <w:rPr>
          <w:position w:val="-12"/>
        </w:rPr>
        <w:object w:dxaOrig="340" w:dyaOrig="380" w14:anchorId="6951354E">
          <v:shape id="_x0000_i1254" type="#_x0000_t75" style="width:14.4pt;height:21.6pt" o:ole="">
            <v:imagedata r:id="rId473" o:title=""/>
          </v:shape>
          <o:OLEObject Type="Embed" ProgID="Equation.DSMT4" ShapeID="_x0000_i1254" DrawAspect="Content" ObjectID="_1363900621" r:id="rId474"/>
        </w:obje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6C2049" w:rsidRPr="006C2049">
        <w:rPr>
          <w:position w:val="-32"/>
        </w:rPr>
        <w:object w:dxaOrig="4740" w:dyaOrig="720" w14:anchorId="28B333B0">
          <v:shape id="_x0000_i1255" type="#_x0000_t75" style="width:237.6pt;height:36pt" o:ole="">
            <v:imagedata r:id="rId475" o:title=""/>
          </v:shape>
          <o:OLEObject Type="Embed" ProgID="Equation.DSMT4" ShapeID="_x0000_i1255" DrawAspect="Content" ObjectID="_1363900622" r:id="rId476"/>
        </w:object>
      </w:r>
      <w:r>
        <w:t>.</w:t>
      </w:r>
    </w:p>
    <w:p w14:paraId="41804102" w14:textId="5B49F84C" w:rsidR="00183AC8" w:rsidRDefault="00183AC8" w:rsidP="00183AC8">
      <w:pPr>
        <w:pStyle w:val="MTDisplayEquation"/>
      </w:pPr>
      <w:r>
        <w:t xml:space="preserve">Here, </w:t>
      </w:r>
      <w:r w:rsidR="006C2049" w:rsidRPr="006C2049">
        <w:rPr>
          <w:position w:val="-6"/>
        </w:rPr>
        <w:object w:dxaOrig="240" w:dyaOrig="279" w14:anchorId="1DFAA7E1">
          <v:shape id="_x0000_i1256" type="#_x0000_t75" style="width:14.4pt;height:14.4pt" o:ole="">
            <v:imagedata r:id="rId477" o:title=""/>
          </v:shape>
          <o:OLEObject Type="Embed" ProgID="Equation.DSMT4" ShapeID="_x0000_i1256" DrawAspect="Content" ObjectID="_1363900623" r:id="rId478"/>
        </w:object>
      </w:r>
      <w:r w:rsidR="00327EE3">
        <w:t xml:space="preserve"> is </w:t>
      </w:r>
      <w:r>
        <w:t xml:space="preserve">the right Cauchy-Green deformation tensor and </w:t>
      </w:r>
      <w:r w:rsidR="006C2049" w:rsidRPr="006C2049">
        <w:rPr>
          <w:position w:val="-6"/>
        </w:rPr>
        <w:object w:dxaOrig="220" w:dyaOrig="279" w14:anchorId="00380B39">
          <v:shape id="_x0000_i1257" type="#_x0000_t75" style="width:14.4pt;height:14.4pt" o:ole="">
            <v:imagedata r:id="rId479" o:title=""/>
          </v:shape>
          <o:OLEObject Type="Embed" ProgID="Equation.DSMT4" ShapeID="_x0000_i1257" DrawAspect="Content" ObjectID="_1363900624" r:id="rId480"/>
        </w:object>
      </w:r>
      <w:r w:rsidR="00327EE3">
        <w:t xml:space="preserve"> </w:t>
      </w:r>
      <w:r>
        <w:t>is the determinant of the deformation gradient tensor.</w:t>
      </w:r>
    </w:p>
    <w:p w14:paraId="704AC31D" w14:textId="77777777" w:rsidR="00183AC8" w:rsidRDefault="00183AC8" w:rsidP="00183AC8"/>
    <w:p w14:paraId="1DA59B1D" w14:textId="56E97163" w:rsidR="00327EE3" w:rsidRDefault="00327EE3" w:rsidP="00183AC8">
      <w:r>
        <w:t xml:space="preserve">Young’s modulus depends on </w:t>
      </w:r>
      <w:r w:rsidR="006C2049" w:rsidRPr="006C2049">
        <w:rPr>
          <w:position w:val="-12"/>
        </w:rPr>
        <w:object w:dxaOrig="340" w:dyaOrig="380" w14:anchorId="26E23DC3">
          <v:shape id="_x0000_i1258" type="#_x0000_t75" style="width:14.4pt;height:21.6pt" o:ole="">
            <v:imagedata r:id="rId481" o:title=""/>
          </v:shape>
          <o:OLEObject Type="Embed" ProgID="Equation.DSMT4" ShapeID="_x0000_i1258" DrawAspect="Content" ObjectID="_1363900625" r:id="rId482"/>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r w:rsidR="000F5924">
        <w:fldChar w:fldCharType="begin"/>
      </w:r>
      <w:r w:rsidR="000F5924">
        <w:instrText xml:space="preserve"> HYPERLINK \l "_ENREF_24" \o "Carter, 1976 #72" </w:instrText>
      </w:r>
      <w:ins w:id="3187" w:author="Gerard" w:date="2015-04-08T21:50:00Z"/>
      <w:r w:rsidR="000F5924">
        <w:fldChar w:fldCharType="separate"/>
      </w:r>
      <w:r w:rsidR="00182A67">
        <w:rPr>
          <w:noProof/>
        </w:rPr>
        <w:t>24</w:t>
      </w:r>
      <w:r w:rsidR="000F5924">
        <w:rPr>
          <w:noProof/>
        </w:rPr>
        <w:fldChar w:fldCharType="end"/>
      </w:r>
      <w:r w:rsidR="00031F52">
        <w:rPr>
          <w:noProof/>
        </w:rPr>
        <w:t xml:space="preserve">, </w:t>
      </w:r>
      <w:r w:rsidR="000F5924">
        <w:fldChar w:fldCharType="begin"/>
      </w:r>
      <w:r w:rsidR="000F5924">
        <w:instrText xml:space="preserve"> HYPERLINK \l "_ENREF_25" \o "Carter, 1977 #73" </w:instrText>
      </w:r>
      <w:ins w:id="3188" w:author="Gerard" w:date="2015-04-08T21:50:00Z"/>
      <w:r w:rsidR="000F5924">
        <w:fldChar w:fldCharType="separate"/>
      </w:r>
      <w:r w:rsidR="00182A67">
        <w:rPr>
          <w:noProof/>
        </w:rPr>
        <w:t>25</w:t>
      </w:r>
      <w:r w:rsidR="000F5924">
        <w:rPr>
          <w:noProof/>
        </w:rPr>
        <w:fldChar w:fldCharType="end"/>
      </w:r>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6C2049" w:rsidRPr="006C2049">
        <w:rPr>
          <w:position w:val="-32"/>
        </w:rPr>
        <w:object w:dxaOrig="1500" w:dyaOrig="800" w14:anchorId="445CCB49">
          <v:shape id="_x0000_i1259" type="#_x0000_t75" style="width:1in;height:43.2pt" o:ole="">
            <v:imagedata r:id="rId483" o:title=""/>
          </v:shape>
          <o:OLEObject Type="Embed" ProgID="Equation.DSMT4" ShapeID="_x0000_i1259" DrawAspect="Content" ObjectID="_1363900626" r:id="rId484"/>
        </w:object>
      </w:r>
      <w:r>
        <w:t xml:space="preserve"> .</w:t>
      </w:r>
    </w:p>
    <w:p w14:paraId="7F2C241F" w14:textId="1C4DA314"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ins w:id="3189" w:author="Gerard" w:date="2015-04-08T21:50:00Z">
        <w:r w:rsidR="00C00DDA">
          <w:t>4.8</w:t>
        </w:r>
      </w:ins>
      <w:del w:id="3190" w:author="Gerard" w:date="2015-04-08T21:50:00Z">
        <w:r w:rsidR="001B13CD" w:rsidDel="00C00DDA">
          <w:delText>4.6</w:delText>
        </w:r>
      </w:del>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ins w:id="3191" w:author="Gerard" w:date="2015-04-08T21:50:00Z">
        <w:r w:rsidR="00C00DDA">
          <w:t>3.6.3</w:t>
        </w:r>
      </w:ins>
      <w:del w:id="3192" w:author="Gerard" w:date="2014-06-20T17:32:00Z">
        <w:r w:rsidR="00873D59" w:rsidDel="00976D6B">
          <w:delText>3.12.3</w:delText>
        </w:r>
      </w:del>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6C2049" w:rsidRPr="006C2049">
        <w:rPr>
          <w:position w:val="-12"/>
        </w:rPr>
        <w:object w:dxaOrig="340" w:dyaOrig="380" w14:anchorId="6D3D5F29">
          <v:shape id="_x0000_i1260" type="#_x0000_t75" style="width:14.4pt;height:21.6pt" o:ole="">
            <v:imagedata r:id="rId485" o:title=""/>
          </v:shape>
          <o:OLEObject Type="Embed" ProgID="Equation.DSMT4" ShapeID="_x0000_i1260" DrawAspect="Content" ObjectID="_1363900627" r:id="rId486"/>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6C2049" w:rsidRPr="006C2049">
        <w:rPr>
          <w:position w:val="-12"/>
        </w:rPr>
        <w:object w:dxaOrig="340" w:dyaOrig="380" w14:anchorId="659E3A73">
          <v:shape id="_x0000_i1261" type="#_x0000_t75" style="width:14.4pt;height:21.6pt" o:ole="">
            <v:imagedata r:id="rId487" o:title=""/>
          </v:shape>
          <o:OLEObject Type="Embed" ProgID="Equation.DSMT4" ShapeID="_x0000_i1261" DrawAspect="Content" ObjectID="_1363900628" r:id="rId488"/>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6C2049" w:rsidRPr="006C2049">
        <w:rPr>
          <w:position w:val="-12"/>
        </w:rPr>
        <w:object w:dxaOrig="320" w:dyaOrig="360" w14:anchorId="7B358E71">
          <v:shape id="_x0000_i1262" type="#_x0000_t75" style="width:14.4pt;height:21.6pt" o:ole="">
            <v:imagedata r:id="rId489" o:title=""/>
          </v:shape>
          <o:OLEObject Type="Embed" ProgID="Equation.DSMT4" ShapeID="_x0000_i1262" DrawAspect="Content" ObjectID="_1363900629" r:id="rId490"/>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lastRenderedPageBreak/>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3193" w:name="_Toc290149298"/>
      <w:r>
        <w:lastRenderedPageBreak/>
        <w:t>Cell Growth</w:t>
      </w:r>
      <w:bookmarkEnd w:id="3193"/>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6C2049" w:rsidRPr="006C2049">
              <w:rPr>
                <w:position w:val="-12"/>
              </w:rPr>
              <w:object w:dxaOrig="300" w:dyaOrig="380" w14:anchorId="415C420A">
                <v:shape id="_x0000_i1263" type="#_x0000_t75" style="width:14.4pt;height:21.6pt" o:ole="">
                  <v:imagedata r:id="rId491" o:title=""/>
                </v:shape>
                <o:OLEObject Type="Embed" ProgID="Equation.DSMT4" ShapeID="_x0000_i1263" DrawAspect="Content" ObjectID="_1363900630" r:id="rId492"/>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6C2049" w:rsidRPr="006C2049">
              <w:rPr>
                <w:position w:val="-12"/>
              </w:rPr>
              <w:object w:dxaOrig="240" w:dyaOrig="360" w14:anchorId="1A394892">
                <v:shape id="_x0000_i1264" type="#_x0000_t75" style="width:14.4pt;height:21.6pt" o:ole="">
                  <v:imagedata r:id="rId493" o:title=""/>
                </v:shape>
                <o:OLEObject Type="Embed" ProgID="Equation.DSMT4" ShapeID="_x0000_i1264" DrawAspect="Content" ObjectID="_1363900631" r:id="rId494"/>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6C2049" w:rsidRPr="006C2049">
              <w:rPr>
                <w:position w:val="-12"/>
              </w:rPr>
              <w:object w:dxaOrig="240" w:dyaOrig="360" w14:anchorId="475F5EAB">
                <v:shape id="_x0000_i1265" type="#_x0000_t75" style="width:14.4pt;height:21.6pt" o:ole="">
                  <v:imagedata r:id="rId495" o:title=""/>
                </v:shape>
                <o:OLEObject Type="Embed" ProgID="Equation.DSMT4" ShapeID="_x0000_i1265" DrawAspect="Content" ObjectID="_1363900632" r:id="rId496"/>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6C2049" w:rsidRPr="006C2049">
        <w:rPr>
          <w:position w:val="-6"/>
        </w:rPr>
        <w:object w:dxaOrig="859" w:dyaOrig="279" w14:anchorId="31A28FA4">
          <v:shape id="_x0000_i1266" type="#_x0000_t75" style="width:43.2pt;height:14.4pt" o:ole="">
            <v:imagedata r:id="rId497" o:title=""/>
          </v:shape>
          <o:OLEObject Type="Embed" ProgID="Equation.DSMT4" ShapeID="_x0000_i1266" DrawAspect="Content" ObjectID="_1363900633" r:id="rId498"/>
        </w:object>
      </w:r>
      <w:r>
        <w:t>,</w:t>
      </w:r>
    </w:p>
    <w:p w14:paraId="1A7A5574" w14:textId="3D1954CF" w:rsidR="00C34F8D" w:rsidRPr="006D6D0D" w:rsidRDefault="00C34F8D" w:rsidP="00C34F8D">
      <w:r w:rsidRPr="006D6D0D">
        <w:t xml:space="preserve">where </w:t>
      </w:r>
      <w:r w:rsidR="006C2049" w:rsidRPr="006C2049">
        <w:rPr>
          <w:position w:val="-6"/>
        </w:rPr>
        <w:object w:dxaOrig="220" w:dyaOrig="220" w14:anchorId="6B7C2285">
          <v:shape id="_x0000_i1267" type="#_x0000_t75" style="width:14.4pt;height:14.4pt" o:ole="">
            <v:imagedata r:id="rId499" o:title=""/>
          </v:shape>
          <o:OLEObject Type="Embed" ProgID="Equation.DSMT4" ShapeID="_x0000_i1267" DrawAspect="Content" ObjectID="_1363900634" r:id="rId500"/>
        </w:object>
      </w:r>
      <w:r w:rsidRPr="006D6D0D">
        <w:t xml:space="preserve"> is the osmotic pressure, given by</w:t>
      </w:r>
    </w:p>
    <w:p w14:paraId="622CF4AB" w14:textId="1793C5C1" w:rsidR="00C34F8D" w:rsidRPr="006D6D0D" w:rsidRDefault="00C34F8D" w:rsidP="00C34F8D">
      <w:pPr>
        <w:pStyle w:val="MTDisplayEquation"/>
      </w:pPr>
      <w:r w:rsidRPr="006D6D0D">
        <w:tab/>
      </w:r>
      <w:r w:rsidR="006C2049" w:rsidRPr="006C2049">
        <w:rPr>
          <w:position w:val="-32"/>
        </w:rPr>
        <w:object w:dxaOrig="2079" w:dyaOrig="760" w14:anchorId="2548D29E">
          <v:shape id="_x0000_i1268" type="#_x0000_t75" style="width:100.8pt;height:36pt" o:ole="">
            <v:imagedata r:id="rId501" o:title=""/>
          </v:shape>
          <o:OLEObject Type="Embed" ProgID="Equation.DSMT4" ShapeID="_x0000_i1268" DrawAspect="Content" ObjectID="_1363900635" r:id="rId502"/>
        </w:object>
      </w:r>
      <w:r>
        <w:t>,</w:t>
      </w:r>
    </w:p>
    <w:p w14:paraId="71B3206E" w14:textId="42E7EE34" w:rsidR="00C34F8D" w:rsidRPr="006D6D0D" w:rsidRDefault="00C34F8D" w:rsidP="00C34F8D">
      <w:r w:rsidRPr="006D6D0D">
        <w:t xml:space="preserve">where </w:t>
      </w:r>
      <w:r w:rsidR="006C2049" w:rsidRPr="006C2049">
        <w:rPr>
          <w:position w:val="-6"/>
        </w:rPr>
        <w:object w:dxaOrig="940" w:dyaOrig="279" w14:anchorId="4081916A">
          <v:shape id="_x0000_i1269" type="#_x0000_t75" style="width:50.4pt;height:14.4pt" o:ole="">
            <v:imagedata r:id="rId503" o:title=""/>
          </v:shape>
          <o:OLEObject Type="Embed" ProgID="Equation.DSMT4" ShapeID="_x0000_i1269" DrawAspect="Content" ObjectID="_1363900636" r:id="rId504"/>
        </w:object>
      </w:r>
      <w:r w:rsidRPr="006D6D0D">
        <w:t xml:space="preserve"> is the relative volume.  The values of the universal gas constant </w:t>
      </w:r>
      <w:r w:rsidR="006C2049" w:rsidRPr="006C2049">
        <w:rPr>
          <w:position w:val="-4"/>
        </w:rPr>
        <w:object w:dxaOrig="240" w:dyaOrig="260" w14:anchorId="69033314">
          <v:shape id="_x0000_i1270" type="#_x0000_t75" style="width:14.4pt;height:14.4pt" o:ole="">
            <v:imagedata r:id="rId505" o:title=""/>
          </v:shape>
          <o:OLEObject Type="Embed" ProgID="Equation.DSMT4" ShapeID="_x0000_i1270" DrawAspect="Content" ObjectID="_1363900637" r:id="rId506"/>
        </w:object>
      </w:r>
      <w:r w:rsidRPr="006D6D0D">
        <w:t xml:space="preserve"> and absolute temperature </w:t>
      </w:r>
      <w:r w:rsidR="006C2049" w:rsidRPr="006C2049">
        <w:rPr>
          <w:position w:val="-4"/>
        </w:rPr>
        <w:object w:dxaOrig="220" w:dyaOrig="260" w14:anchorId="66695EF8">
          <v:shape id="_x0000_i1271" type="#_x0000_t75" style="width:14.4pt;height:14.4pt" o:ole="">
            <v:imagedata r:id="rId507" o:title=""/>
          </v:shape>
          <o:OLEObject Type="Embed" ProgID="Equation.DSMT4" ShapeID="_x0000_i1271" DrawAspect="Content" ObjectID="_1363900638" r:id="rId508"/>
        </w:obje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6C2049" w:rsidRPr="006C2049">
        <w:rPr>
          <w:position w:val="-12"/>
        </w:rPr>
        <w:object w:dxaOrig="300" w:dyaOrig="380" w14:anchorId="01C8F9C4">
          <v:shape id="_x0000_i1272" type="#_x0000_t75" style="width:14.4pt;height:21.6pt" o:ole="">
            <v:imagedata r:id="rId509" o:title=""/>
          </v:shape>
          <o:OLEObject Type="Embed" ProgID="Equation.DSMT4" ShapeID="_x0000_i1272" DrawAspect="Content" ObjectID="_1363900639" r:id="rId510"/>
        </w:object>
      </w:r>
      <w:r>
        <w:t xml:space="preserve"> and </w:t>
      </w:r>
      <w:r w:rsidR="006C2049" w:rsidRPr="006C2049">
        <w:rPr>
          <w:position w:val="-12"/>
        </w:rPr>
        <w:object w:dxaOrig="240" w:dyaOrig="360" w14:anchorId="72A6B0EC">
          <v:shape id="_x0000_i1273" type="#_x0000_t75" style="width:14.4pt;height:21.6pt" o:ole="">
            <v:imagedata r:id="rId511" o:title=""/>
          </v:shape>
          <o:OLEObject Type="Embed" ProgID="Equation.DSMT4" ShapeID="_x0000_i1273" DrawAspect="Content" ObjectID="_1363900640" r:id="rId512"/>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6C2049" w:rsidRPr="006C2049">
        <w:rPr>
          <w:position w:val="-12"/>
        </w:rPr>
        <w:object w:dxaOrig="300" w:dyaOrig="380" w14:anchorId="3402F85F">
          <v:shape id="_x0000_i1274" type="#_x0000_t75" style="width:14.4pt;height:21.6pt" o:ole="">
            <v:imagedata r:id="rId513" o:title=""/>
          </v:shape>
          <o:OLEObject Type="Embed" ProgID="Equation.DSMT4" ShapeID="_x0000_i1274" DrawAspect="Content" ObjectID="_1363900641" r:id="rId514"/>
        </w:object>
      </w:r>
      <w:r>
        <w:t xml:space="preserve"> and </w:t>
      </w:r>
      <w:r w:rsidR="006C2049" w:rsidRPr="006C2049">
        <w:rPr>
          <w:position w:val="-12"/>
        </w:rPr>
        <w:object w:dxaOrig="240" w:dyaOrig="360" w14:anchorId="3ADADDEC">
          <v:shape id="_x0000_i1275" type="#_x0000_t75" style="width:14.4pt;height:21.6pt" o:ole="">
            <v:imagedata r:id="rId515" o:title=""/>
          </v:shape>
          <o:OLEObject Type="Embed" ProgID="Equation.DSMT4" ShapeID="_x0000_i1275" DrawAspect="Content" ObjectID="_1363900642" r:id="rId516"/>
        </w:object>
      </w:r>
      <w:r>
        <w:t xml:space="preserve"> increase proportionally, though this is not an obligatory relationship.  To ensure that the initial configuration is a stress-free reference configuration, let </w:t>
      </w:r>
      <w:r w:rsidR="006C2049" w:rsidRPr="006C2049">
        <w:rPr>
          <w:position w:val="-16"/>
        </w:rPr>
        <w:object w:dxaOrig="1400" w:dyaOrig="440" w14:anchorId="7709E5EE">
          <v:shape id="_x0000_i1276" type="#_x0000_t75" style="width:1in;height:21.6pt" o:ole="">
            <v:imagedata r:id="rId517" o:title=""/>
          </v:shape>
          <o:OLEObject Type="Embed" ProgID="Equation.DSMT4" ShapeID="_x0000_i1276" DrawAspect="Content" ObjectID="_1363900643" r:id="rId518"/>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lastRenderedPageBreak/>
        <w:tab/>
      </w:r>
      <w:r>
        <w:tab/>
        <w:t>&lt;loadpoint&gt;0,0.3&lt;/loadpoint&gt;</w:t>
      </w:r>
    </w:p>
    <w:p w14:paraId="3E120108" w14:textId="77777777" w:rsidR="00EA2313" w:rsidRDefault="00EA2313" w:rsidP="007D6F0D">
      <w:pPr>
        <w:pStyle w:val="code"/>
      </w:pPr>
      <w:r>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rPr>
          <w:ins w:id="3194" w:author="rawlins" w:date="2015-04-03T15:27:00Z"/>
        </w:rPr>
      </w:pPr>
      <w:bookmarkStart w:id="3195" w:name="_Ref167527013"/>
      <w:bookmarkStart w:id="3196" w:name="_Toc290149299"/>
      <w:ins w:id="3197" w:author="rawlins" w:date="2015-04-03T15:27:00Z">
        <w:r>
          <w:lastRenderedPageBreak/>
          <w:t>Cubic CLE</w:t>
        </w:r>
        <w:bookmarkEnd w:id="3196"/>
      </w:ins>
    </w:p>
    <w:p w14:paraId="2E1BF983" w14:textId="77777777" w:rsidR="00B63126" w:rsidRDefault="00B63126" w:rsidP="00B63126">
      <w:pPr>
        <w:rPr>
          <w:ins w:id="3198" w:author="rawlins" w:date="2015-04-03T15:27:00Z"/>
        </w:rPr>
      </w:pPr>
      <w:ins w:id="3199" w:author="rawlins" w:date="2015-04-03T15:27:00Z">
        <w:r>
          <w:t xml:space="preserve">The material type for a conewise linear elastic (CLE) material with cubic symmetry is </w:t>
        </w:r>
        <w:r>
          <w:rPr>
            <w:i/>
          </w:rPr>
          <w:t>cubic CLE</w:t>
        </w:r>
        <w:r>
          <w:t>. The following parameters must be defined:</w:t>
        </w:r>
      </w:ins>
    </w:p>
    <w:p w14:paraId="023FF288" w14:textId="77777777" w:rsidR="00B63126" w:rsidRDefault="00B63126" w:rsidP="00B63126">
      <w:pPr>
        <w:rPr>
          <w:ins w:id="3200" w:author="rawlins" w:date="2015-04-03T15:2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40"/>
        <w:gridCol w:w="523"/>
      </w:tblGrid>
      <w:tr w:rsidR="00B63126" w14:paraId="020DE123" w14:textId="77777777" w:rsidTr="00050662">
        <w:trPr>
          <w:ins w:id="3201" w:author="rawlins" w:date="2015-04-03T15:27:00Z"/>
        </w:trPr>
        <w:tc>
          <w:tcPr>
            <w:tcW w:w="0" w:type="auto"/>
            <w:shd w:val="clear" w:color="auto" w:fill="auto"/>
          </w:tcPr>
          <w:p w14:paraId="6A47FA02" w14:textId="77777777" w:rsidR="00B63126" w:rsidRDefault="00B63126" w:rsidP="00050662">
            <w:pPr>
              <w:pStyle w:val="code"/>
              <w:rPr>
                <w:ins w:id="3202" w:author="rawlins" w:date="2015-04-03T15:27:00Z"/>
              </w:rPr>
            </w:pPr>
            <w:ins w:id="3203" w:author="rawlins" w:date="2015-04-03T15:27:00Z">
              <w:r>
                <w:t>&lt;lp1&gt;</w:t>
              </w:r>
            </w:ins>
          </w:p>
        </w:tc>
        <w:tc>
          <w:tcPr>
            <w:tcW w:w="0" w:type="auto"/>
            <w:shd w:val="clear" w:color="auto" w:fill="auto"/>
          </w:tcPr>
          <w:p w14:paraId="664F1E2E" w14:textId="77777777" w:rsidR="00B63126" w:rsidRDefault="00B63126" w:rsidP="00050662">
            <w:pPr>
              <w:rPr>
                <w:ins w:id="3204" w:author="rawlins" w:date="2015-04-03T15:27:00Z"/>
              </w:rPr>
            </w:pPr>
            <w:ins w:id="3205" w:author="rawlins" w:date="2015-04-03T15:27:00Z">
              <w:r w:rsidRPr="00BE60FB">
                <w:t>Tensile diagonal first Lamé coefficient</w:t>
              </w:r>
              <w:r>
                <w:t xml:space="preserve"> </w:t>
              </w:r>
            </w:ins>
            <w:bookmarkStart w:id="3206" w:name="MTBlankEqn"/>
            <w:ins w:id="3207" w:author="rawlins" w:date="2015-04-03T15:27:00Z">
              <w:r w:rsidRPr="00315B5A">
                <w:rPr>
                  <w:position w:val="-12"/>
                </w:rPr>
                <w:object w:dxaOrig="340" w:dyaOrig="360" w14:anchorId="58C42613">
                  <v:shape id="_x0000_i1277" type="#_x0000_t75" style="width:14.4pt;height:21.6pt" o:ole="">
                    <v:imagedata r:id="rId519" o:title=""/>
                  </v:shape>
                  <o:OLEObject Type="Embed" ProgID="Equation.DSMT4" ShapeID="_x0000_i1277" DrawAspect="Content" ObjectID="_1363900644" r:id="rId520"/>
                </w:object>
              </w:r>
            </w:ins>
            <w:bookmarkEnd w:id="3206"/>
          </w:p>
        </w:tc>
        <w:tc>
          <w:tcPr>
            <w:tcW w:w="0" w:type="auto"/>
          </w:tcPr>
          <w:p w14:paraId="0445BA6F" w14:textId="77777777" w:rsidR="00B63126" w:rsidRDefault="00B63126" w:rsidP="00050662">
            <w:pPr>
              <w:rPr>
                <w:ins w:id="3208" w:author="rawlins" w:date="2015-04-03T15:27:00Z"/>
              </w:rPr>
            </w:pPr>
            <w:ins w:id="3209" w:author="rawlins" w:date="2015-04-03T15:27:00Z">
              <w:r>
                <w:t>[</w:t>
              </w:r>
              <w:r>
                <w:rPr>
                  <w:b/>
                </w:rPr>
                <w:t>P</w:t>
              </w:r>
              <w:r>
                <w:t>]</w:t>
              </w:r>
            </w:ins>
          </w:p>
        </w:tc>
      </w:tr>
      <w:tr w:rsidR="00B63126" w14:paraId="3399A085" w14:textId="77777777" w:rsidTr="00050662">
        <w:trPr>
          <w:ins w:id="3210" w:author="rawlins" w:date="2015-04-03T15:27:00Z"/>
        </w:trPr>
        <w:tc>
          <w:tcPr>
            <w:tcW w:w="0" w:type="auto"/>
            <w:shd w:val="clear" w:color="auto" w:fill="auto"/>
          </w:tcPr>
          <w:p w14:paraId="6982A0A7" w14:textId="77777777" w:rsidR="00B63126" w:rsidRDefault="00B63126" w:rsidP="00050662">
            <w:pPr>
              <w:pStyle w:val="code"/>
              <w:rPr>
                <w:ins w:id="3211" w:author="rawlins" w:date="2015-04-03T15:27:00Z"/>
              </w:rPr>
            </w:pPr>
            <w:ins w:id="3212" w:author="rawlins" w:date="2015-04-03T15:27:00Z">
              <w:r>
                <w:t>&lt;lm1&gt;</w:t>
              </w:r>
            </w:ins>
          </w:p>
        </w:tc>
        <w:tc>
          <w:tcPr>
            <w:tcW w:w="0" w:type="auto"/>
            <w:shd w:val="clear" w:color="auto" w:fill="auto"/>
          </w:tcPr>
          <w:p w14:paraId="535A1590" w14:textId="77777777" w:rsidR="00B63126" w:rsidRDefault="00B63126" w:rsidP="00050662">
            <w:pPr>
              <w:rPr>
                <w:ins w:id="3213" w:author="rawlins" w:date="2015-04-03T15:27:00Z"/>
              </w:rPr>
            </w:pPr>
            <w:ins w:id="3214" w:author="rawlins" w:date="2015-04-03T15:27:00Z">
              <w:r>
                <w:t>Compressive</w:t>
              </w:r>
              <w:r w:rsidRPr="00BE60FB">
                <w:t xml:space="preserve"> diagonal first Lamé coefficient</w:t>
              </w:r>
              <w:r>
                <w:t xml:space="preserve"> </w:t>
              </w:r>
            </w:ins>
            <w:ins w:id="3215" w:author="rawlins" w:date="2015-04-03T15:27:00Z">
              <w:r w:rsidRPr="00315B5A">
                <w:rPr>
                  <w:position w:val="-12"/>
                </w:rPr>
                <w:object w:dxaOrig="340" w:dyaOrig="360" w14:anchorId="77F58EE6">
                  <v:shape id="_x0000_i1278" type="#_x0000_t75" style="width:14.4pt;height:21.6pt" o:ole="">
                    <v:imagedata r:id="rId521" o:title=""/>
                  </v:shape>
                  <o:OLEObject Type="Embed" ProgID="Equation.DSMT4" ShapeID="_x0000_i1278" DrawAspect="Content" ObjectID="_1363900645" r:id="rId522"/>
                </w:object>
              </w:r>
            </w:ins>
          </w:p>
        </w:tc>
        <w:tc>
          <w:tcPr>
            <w:tcW w:w="0" w:type="auto"/>
          </w:tcPr>
          <w:p w14:paraId="41FA1F90" w14:textId="77777777" w:rsidR="00B63126" w:rsidRDefault="00B63126" w:rsidP="00050662">
            <w:pPr>
              <w:rPr>
                <w:ins w:id="3216" w:author="rawlins" w:date="2015-04-03T15:27:00Z"/>
              </w:rPr>
            </w:pPr>
            <w:ins w:id="3217" w:author="rawlins" w:date="2015-04-03T15:27:00Z">
              <w:r>
                <w:t>[</w:t>
              </w:r>
              <w:r>
                <w:rPr>
                  <w:b/>
                </w:rPr>
                <w:t>P</w:t>
              </w:r>
              <w:r>
                <w:t>]</w:t>
              </w:r>
            </w:ins>
          </w:p>
        </w:tc>
      </w:tr>
      <w:tr w:rsidR="00B63126" w14:paraId="37F9DC9F" w14:textId="77777777" w:rsidTr="00050662">
        <w:trPr>
          <w:ins w:id="3218" w:author="rawlins" w:date="2015-04-03T15:27:00Z"/>
        </w:trPr>
        <w:tc>
          <w:tcPr>
            <w:tcW w:w="0" w:type="auto"/>
            <w:shd w:val="clear" w:color="auto" w:fill="auto"/>
          </w:tcPr>
          <w:p w14:paraId="27AFD38D" w14:textId="77777777" w:rsidR="00B63126" w:rsidRDefault="00B63126" w:rsidP="00050662">
            <w:pPr>
              <w:pStyle w:val="code"/>
              <w:rPr>
                <w:ins w:id="3219" w:author="rawlins" w:date="2015-04-03T15:27:00Z"/>
              </w:rPr>
            </w:pPr>
            <w:ins w:id="3220" w:author="rawlins" w:date="2015-04-03T15:27:00Z">
              <w:r>
                <w:t>&lt;l2&gt;</w:t>
              </w:r>
            </w:ins>
          </w:p>
        </w:tc>
        <w:tc>
          <w:tcPr>
            <w:tcW w:w="0" w:type="auto"/>
            <w:shd w:val="clear" w:color="auto" w:fill="auto"/>
          </w:tcPr>
          <w:p w14:paraId="1F539BC5" w14:textId="77777777" w:rsidR="00B63126" w:rsidRPr="00F86419" w:rsidRDefault="00B63126" w:rsidP="00050662">
            <w:pPr>
              <w:rPr>
                <w:ins w:id="3221" w:author="rawlins" w:date="2015-04-03T15:27:00Z"/>
              </w:rPr>
            </w:pPr>
            <w:ins w:id="3222" w:author="rawlins" w:date="2015-04-03T15:27:00Z">
              <w:r w:rsidRPr="00BE60FB">
                <w:t>Off-diagonal first Lamé coefficient</w:t>
              </w:r>
              <w:r>
                <w:t xml:space="preserve"> </w:t>
              </w:r>
            </w:ins>
            <w:ins w:id="3223" w:author="rawlins" w:date="2015-04-03T15:27:00Z">
              <w:r w:rsidRPr="00315B5A">
                <w:rPr>
                  <w:position w:val="-12"/>
                </w:rPr>
                <w:object w:dxaOrig="279" w:dyaOrig="360" w14:anchorId="22781241">
                  <v:shape id="_x0000_i1279" type="#_x0000_t75" style="width:14.4pt;height:21.6pt" o:ole="">
                    <v:imagedata r:id="rId523" o:title=""/>
                  </v:shape>
                  <o:OLEObject Type="Embed" ProgID="Equation.DSMT4" ShapeID="_x0000_i1279" DrawAspect="Content" ObjectID="_1363900646" r:id="rId524"/>
                </w:object>
              </w:r>
            </w:ins>
          </w:p>
        </w:tc>
        <w:tc>
          <w:tcPr>
            <w:tcW w:w="0" w:type="auto"/>
          </w:tcPr>
          <w:p w14:paraId="658B9C59" w14:textId="77777777" w:rsidR="00B63126" w:rsidRDefault="00B63126" w:rsidP="00050662">
            <w:pPr>
              <w:rPr>
                <w:ins w:id="3224" w:author="rawlins" w:date="2015-04-03T15:27:00Z"/>
              </w:rPr>
            </w:pPr>
            <w:ins w:id="3225" w:author="rawlins" w:date="2015-04-03T15:27:00Z">
              <w:r>
                <w:t>[</w:t>
              </w:r>
              <w:r w:rsidRPr="001304ED">
                <w:rPr>
                  <w:b/>
                </w:rPr>
                <w:t>P</w:t>
              </w:r>
              <w:r>
                <w:t>]</w:t>
              </w:r>
            </w:ins>
          </w:p>
        </w:tc>
      </w:tr>
      <w:tr w:rsidR="00B63126" w14:paraId="3E2BCEFC" w14:textId="77777777" w:rsidTr="00050662">
        <w:trPr>
          <w:ins w:id="3226" w:author="rawlins" w:date="2015-04-03T15:27:00Z"/>
        </w:trPr>
        <w:tc>
          <w:tcPr>
            <w:tcW w:w="0" w:type="auto"/>
            <w:shd w:val="clear" w:color="auto" w:fill="auto"/>
          </w:tcPr>
          <w:p w14:paraId="079194E2" w14:textId="77777777" w:rsidR="00B63126" w:rsidRDefault="00B63126" w:rsidP="00050662">
            <w:pPr>
              <w:pStyle w:val="code"/>
              <w:rPr>
                <w:ins w:id="3227" w:author="rawlins" w:date="2015-04-03T15:27:00Z"/>
              </w:rPr>
            </w:pPr>
            <w:ins w:id="3228" w:author="rawlins" w:date="2015-04-03T15:27:00Z">
              <w:r>
                <w:t>&lt;mu&gt;</w:t>
              </w:r>
            </w:ins>
          </w:p>
        </w:tc>
        <w:tc>
          <w:tcPr>
            <w:tcW w:w="0" w:type="auto"/>
            <w:shd w:val="clear" w:color="auto" w:fill="auto"/>
          </w:tcPr>
          <w:p w14:paraId="770962C3" w14:textId="77777777" w:rsidR="00B63126" w:rsidRPr="00F86419" w:rsidRDefault="00B63126" w:rsidP="00050662">
            <w:pPr>
              <w:rPr>
                <w:ins w:id="3229" w:author="rawlins" w:date="2015-04-03T15:27:00Z"/>
              </w:rPr>
            </w:pPr>
            <w:ins w:id="3230" w:author="rawlins" w:date="2015-04-03T15:27:00Z">
              <w:r w:rsidRPr="00BE60FB">
                <w:t>Second Lamé coefficient</w:t>
              </w:r>
              <w:r>
                <w:t xml:space="preserve"> </w:t>
              </w:r>
            </w:ins>
            <w:ins w:id="3231" w:author="rawlins" w:date="2015-04-03T15:27:00Z">
              <w:r w:rsidRPr="00315B5A">
                <w:rPr>
                  <w:position w:val="-10"/>
                </w:rPr>
                <w:object w:dxaOrig="240" w:dyaOrig="260" w14:anchorId="73611576">
                  <v:shape id="_x0000_i1280" type="#_x0000_t75" style="width:14.4pt;height:14.4pt" o:ole="">
                    <v:imagedata r:id="rId525" o:title=""/>
                  </v:shape>
                  <o:OLEObject Type="Embed" ProgID="Equation.DSMT4" ShapeID="_x0000_i1280" DrawAspect="Content" ObjectID="_1363900647" r:id="rId526"/>
                </w:object>
              </w:r>
            </w:ins>
          </w:p>
        </w:tc>
        <w:tc>
          <w:tcPr>
            <w:tcW w:w="0" w:type="auto"/>
          </w:tcPr>
          <w:p w14:paraId="3E1EC9AD" w14:textId="77777777" w:rsidR="00B63126" w:rsidRDefault="00B63126" w:rsidP="00050662">
            <w:pPr>
              <w:rPr>
                <w:ins w:id="3232" w:author="rawlins" w:date="2015-04-03T15:27:00Z"/>
              </w:rPr>
            </w:pPr>
            <w:ins w:id="3233" w:author="rawlins" w:date="2015-04-03T15:27:00Z">
              <w:r>
                <w:t>[</w:t>
              </w:r>
              <w:r w:rsidRPr="001304ED">
                <w:rPr>
                  <w:b/>
                </w:rPr>
                <w:t>P</w:t>
              </w:r>
              <w:r>
                <w:t>]</w:t>
              </w:r>
            </w:ins>
          </w:p>
        </w:tc>
      </w:tr>
    </w:tbl>
    <w:p w14:paraId="31B06AEC" w14:textId="77777777" w:rsidR="00B63126" w:rsidRDefault="00B63126" w:rsidP="00B63126">
      <w:pPr>
        <w:rPr>
          <w:ins w:id="3234" w:author="rawlins" w:date="2015-04-03T15:27:00Z"/>
        </w:rPr>
      </w:pPr>
    </w:p>
    <w:p w14:paraId="58029D40" w14:textId="6F14D313" w:rsidR="00B63126" w:rsidRDefault="00B63126" w:rsidP="00B63126">
      <w:pPr>
        <w:pStyle w:val="MTDisplayEquation"/>
        <w:rPr>
          <w:ins w:id="3235" w:author="rawlins" w:date="2015-04-03T15:27:00Z"/>
        </w:rPr>
      </w:pPr>
      <w:ins w:id="3236" w:author="rawlins" w:date="2015-04-03T15:27:00Z">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ins>
      <w:r w:rsidR="00182A67">
        <w:rPr>
          <w:noProof/>
        </w:rPr>
        <w:fldChar w:fldCharType="begin"/>
      </w:r>
      <w:r w:rsidR="00182A67">
        <w:rPr>
          <w:noProof/>
        </w:rPr>
        <w:instrText xml:space="preserve"> HYPERLINK \l "_ENREF_26" \o "Curnier, 1995 #52" </w:instrText>
      </w:r>
      <w:ins w:id="3237" w:author="Gerard" w:date="2015-04-08T21:50:00Z">
        <w:r w:rsidR="00C00DDA">
          <w:rPr>
            <w:noProof/>
          </w:rPr>
        </w:r>
      </w:ins>
      <w:r w:rsidR="00182A67">
        <w:rPr>
          <w:noProof/>
        </w:rPr>
        <w:fldChar w:fldCharType="separate"/>
      </w:r>
      <w:ins w:id="3238" w:author="rawlins" w:date="2015-04-03T15:27:00Z">
        <w:r w:rsidR="00182A67">
          <w:rPr>
            <w:noProof/>
          </w:rPr>
          <w:t>26</w:t>
        </w:r>
      </w:ins>
      <w:r w:rsidR="00182A67">
        <w:rPr>
          <w:noProof/>
        </w:rPr>
        <w:fldChar w:fldCharType="end"/>
      </w:r>
      <w:ins w:id="3239" w:author="rawlins" w:date="2015-04-03T15:27:00Z">
        <w:r>
          <w:rPr>
            <w:noProof/>
          </w:rPr>
          <w:t>]</w:t>
        </w:r>
        <w:r>
          <w:fldChar w:fldCharType="end"/>
        </w:r>
        <w:r>
          <w:t>, to the case of cubic symmetry.  It is derived from the following hyperelastic strain-energy function:</w:t>
        </w:r>
      </w:ins>
    </w:p>
    <w:p w14:paraId="77577EF5" w14:textId="77777777" w:rsidR="00B63126" w:rsidRDefault="00B63126" w:rsidP="00B63126">
      <w:pPr>
        <w:pStyle w:val="MTDisplayEquation"/>
        <w:rPr>
          <w:ins w:id="3240" w:author="rawlins" w:date="2015-04-03T15:27:00Z"/>
        </w:rPr>
      </w:pPr>
      <w:ins w:id="3241" w:author="rawlins" w:date="2015-04-03T15:27:00Z">
        <w:r>
          <w:tab/>
        </w:r>
      </w:ins>
      <w:ins w:id="3242" w:author="rawlins" w:date="2015-04-03T15:27:00Z">
        <w:r w:rsidRPr="00315B5A">
          <w:rPr>
            <w:position w:val="-62"/>
          </w:rPr>
          <w:object w:dxaOrig="6360" w:dyaOrig="1020" w14:anchorId="6E814581">
            <v:shape id="_x0000_i1281" type="#_x0000_t75" style="width:316.8pt;height:50.4pt" o:ole="">
              <v:imagedata r:id="rId527" o:title=""/>
            </v:shape>
            <o:OLEObject Type="Embed" ProgID="Equation.DSMT4" ShapeID="_x0000_i1281" DrawAspect="Content" ObjectID="_1363900648" r:id="rId528"/>
          </w:object>
        </w:r>
      </w:ins>
    </w:p>
    <w:p w14:paraId="72AE6D9E" w14:textId="77777777" w:rsidR="00B63126" w:rsidRDefault="00B63126" w:rsidP="00B63126">
      <w:pPr>
        <w:rPr>
          <w:ins w:id="3243" w:author="rawlins" w:date="2015-04-03T15:27:00Z"/>
        </w:rPr>
      </w:pPr>
      <w:ins w:id="3244" w:author="rawlins" w:date="2015-04-03T15:27:00Z">
        <w:r>
          <w:t>where</w:t>
        </w:r>
      </w:ins>
    </w:p>
    <w:p w14:paraId="28B046E7" w14:textId="77777777" w:rsidR="00B63126" w:rsidRPr="00552D09" w:rsidRDefault="00B63126" w:rsidP="00B63126">
      <w:pPr>
        <w:pStyle w:val="MTDisplayEquation"/>
        <w:rPr>
          <w:ins w:id="3245" w:author="rawlins" w:date="2015-04-03T15:27:00Z"/>
        </w:rPr>
      </w:pPr>
      <w:ins w:id="3246" w:author="rawlins" w:date="2015-04-03T15:27:00Z">
        <w:r>
          <w:tab/>
        </w:r>
      </w:ins>
      <w:ins w:id="3247" w:author="rawlins" w:date="2015-04-03T15:27:00Z">
        <w:r w:rsidRPr="00315B5A">
          <w:rPr>
            <w:position w:val="-70"/>
          </w:rPr>
          <w:object w:dxaOrig="2920" w:dyaOrig="980" w14:anchorId="70544698">
            <v:shape id="_x0000_i1282" type="#_x0000_t75" style="width:2in;height:50.4pt" o:ole="">
              <v:imagedata r:id="rId529" o:title=""/>
            </v:shape>
            <o:OLEObject Type="Embed" ProgID="Equation.DSMT4" ShapeID="_x0000_i1282" DrawAspect="Content" ObjectID="_1363900649" r:id="rId530"/>
          </w:object>
        </w:r>
      </w:ins>
      <w:ins w:id="3248" w:author="rawlins" w:date="2015-04-03T15:27:00Z">
        <w:r>
          <w:t xml:space="preserve"> </w:t>
        </w:r>
      </w:ins>
    </w:p>
    <w:p w14:paraId="0D9CD32E" w14:textId="77777777" w:rsidR="00B63126" w:rsidRDefault="00B63126" w:rsidP="00B63126">
      <w:pPr>
        <w:pStyle w:val="MTDisplayEquation"/>
        <w:rPr>
          <w:ins w:id="3249" w:author="rawlins" w:date="2015-04-03T15:27:00Z"/>
        </w:rPr>
      </w:pPr>
      <w:ins w:id="3250" w:author="rawlins" w:date="2015-04-03T15:27:00Z">
        <w:r>
          <w:t xml:space="preserve">Here, </w:t>
        </w:r>
      </w:ins>
      <w:ins w:id="3251" w:author="rawlins" w:date="2015-04-03T15:27:00Z">
        <w:r w:rsidRPr="00025957">
          <w:rPr>
            <w:position w:val="-4"/>
          </w:rPr>
          <w:object w:dxaOrig="240" w:dyaOrig="260" w14:anchorId="6C25223D">
            <v:shape id="_x0000_i1283" type="#_x0000_t75" style="width:14.4pt;height:14.4pt" o:ole="">
              <v:imagedata r:id="rId531" o:title=""/>
            </v:shape>
            <o:OLEObject Type="Embed" ProgID="Equation.DSMT4" ShapeID="_x0000_i1283" DrawAspect="Content" ObjectID="_1363900650" r:id="rId532"/>
          </w:object>
        </w:r>
      </w:ins>
      <w:ins w:id="3252" w:author="rawlins" w:date="2015-04-03T15:27:00Z">
        <w:r>
          <w:t xml:space="preserve"> is the Lagrangian strain tensor and </w:t>
        </w:r>
      </w:ins>
      <w:ins w:id="3253" w:author="rawlins" w:date="2015-04-03T15:27:00Z">
        <w:r w:rsidRPr="00315B5A">
          <w:rPr>
            <w:position w:val="-12"/>
          </w:rPr>
          <w:object w:dxaOrig="1280" w:dyaOrig="380" w14:anchorId="679F6316">
            <v:shape id="_x0000_i1284" type="#_x0000_t75" style="width:64.8pt;height:21.6pt" o:ole="">
              <v:imagedata r:id="rId533" o:title=""/>
            </v:shape>
            <o:OLEObject Type="Embed" ProgID="Equation.DSMT4" ShapeID="_x0000_i1284" DrawAspect="Content" ObjectID="_1363900651" r:id="rId534"/>
          </w:object>
        </w:r>
      </w:ins>
      <w:ins w:id="3254" w:author="rawlins" w:date="2015-04-03T15:27:00Z">
        <w:r>
          <w:t xml:space="preserve">, where </w:t>
        </w:r>
      </w:ins>
      <w:ins w:id="3255" w:author="rawlins" w:date="2015-04-03T15:27:00Z">
        <w:r w:rsidRPr="00315B5A">
          <w:rPr>
            <w:position w:val="-12"/>
          </w:rPr>
          <w:object w:dxaOrig="279" w:dyaOrig="380" w14:anchorId="68A9369B">
            <v:shape id="_x0000_i1285" type="#_x0000_t75" style="width:14.4pt;height:21.6pt" o:ole="">
              <v:imagedata r:id="rId535" o:title=""/>
            </v:shape>
            <o:OLEObject Type="Embed" ProgID="Equation.DSMT4" ShapeID="_x0000_i1285" DrawAspect="Content" ObjectID="_1363900652" r:id="rId536"/>
          </w:object>
        </w:r>
      </w:ins>
      <w:ins w:id="3256" w:author="rawlins" w:date="2015-04-03T15:27:00Z">
        <w:r>
          <w:t xml:space="preserve"> (</w:t>
        </w:r>
      </w:ins>
      <w:ins w:id="3257" w:author="rawlins" w:date="2015-04-03T15:27:00Z">
        <w:r w:rsidRPr="00315B5A">
          <w:rPr>
            <w:position w:val="-10"/>
          </w:rPr>
          <w:object w:dxaOrig="920" w:dyaOrig="320" w14:anchorId="3EA0BC90">
            <v:shape id="_x0000_i1286" type="#_x0000_t75" style="width:43.2pt;height:14.4pt" o:ole="">
              <v:imagedata r:id="rId537" o:title=""/>
            </v:shape>
            <o:OLEObject Type="Embed" ProgID="Equation.DSMT4" ShapeID="_x0000_i1286" DrawAspect="Content" ObjectID="_1363900653" r:id="rId538"/>
          </w:object>
        </w:r>
      </w:ins>
      <w:ins w:id="3258" w:author="rawlins" w:date="2015-04-03T15:27:00Z">
        <w:r>
          <w:t xml:space="preserve"> ) are orthonormal vectors aligned with the material axes.  This material response was originally formulated for infinitesimal strain analyses; its behavior under finite strains may not be physically realistic.</w:t>
        </w:r>
      </w:ins>
    </w:p>
    <w:p w14:paraId="545E3538" w14:textId="77777777" w:rsidR="00B63126" w:rsidRPr="008234BB" w:rsidRDefault="00B63126" w:rsidP="00B63126">
      <w:pPr>
        <w:rPr>
          <w:ins w:id="3259" w:author="rawlins" w:date="2015-04-03T15:27:00Z"/>
        </w:rPr>
      </w:pPr>
    </w:p>
    <w:p w14:paraId="3D2C974F" w14:textId="77777777" w:rsidR="00B63126" w:rsidRDefault="00B63126" w:rsidP="00B63126">
      <w:pPr>
        <w:rPr>
          <w:ins w:id="3260" w:author="rawlins" w:date="2015-04-03T15:27:00Z"/>
          <w:i/>
        </w:rPr>
      </w:pPr>
      <w:ins w:id="3261" w:author="rawlins" w:date="2015-04-03T15:27:00Z">
        <w:r>
          <w:rPr>
            <w:i/>
          </w:rPr>
          <w:t>Example:</w:t>
        </w:r>
      </w:ins>
    </w:p>
    <w:p w14:paraId="72B5961A" w14:textId="77777777" w:rsidR="00B63126" w:rsidRDefault="00B63126" w:rsidP="00B63126">
      <w:pPr>
        <w:pStyle w:val="Code0"/>
        <w:rPr>
          <w:ins w:id="3262" w:author="rawlins" w:date="2015-04-03T15:27:00Z"/>
        </w:rPr>
      </w:pPr>
      <w:ins w:id="3263" w:author="rawlins" w:date="2015-04-03T15:27:00Z">
        <w:r>
          <w:t>&lt;material id="1" type="cubic CLE"&gt;</w:t>
        </w:r>
      </w:ins>
    </w:p>
    <w:p w14:paraId="3B4C4C92" w14:textId="77777777" w:rsidR="00B63126" w:rsidRDefault="00B63126" w:rsidP="00B63126">
      <w:pPr>
        <w:pStyle w:val="Code0"/>
        <w:rPr>
          <w:ins w:id="3264" w:author="rawlins" w:date="2015-04-03T15:27:00Z"/>
        </w:rPr>
      </w:pPr>
      <w:ins w:id="3265" w:author="rawlins" w:date="2015-04-03T15:27:00Z">
        <w:r>
          <w:tab/>
          <w:t>&lt;density&gt;1&lt;/density&gt;</w:t>
        </w:r>
      </w:ins>
    </w:p>
    <w:p w14:paraId="792250E1" w14:textId="77777777" w:rsidR="00B63126" w:rsidRDefault="00B63126" w:rsidP="00B63126">
      <w:pPr>
        <w:pStyle w:val="Code0"/>
        <w:rPr>
          <w:ins w:id="3266" w:author="rawlins" w:date="2015-04-03T15:27:00Z"/>
        </w:rPr>
      </w:pPr>
      <w:ins w:id="3267" w:author="rawlins" w:date="2015-04-03T15:27:00Z">
        <w:r>
          <w:tab/>
          <w:t>&lt;lp1&gt;13.01&lt;/lp1&gt;</w:t>
        </w:r>
      </w:ins>
    </w:p>
    <w:p w14:paraId="3485D1C2" w14:textId="77777777" w:rsidR="00B63126" w:rsidRDefault="00B63126" w:rsidP="00B63126">
      <w:pPr>
        <w:pStyle w:val="Code0"/>
        <w:rPr>
          <w:ins w:id="3268" w:author="rawlins" w:date="2015-04-03T15:27:00Z"/>
        </w:rPr>
      </w:pPr>
      <w:ins w:id="3269" w:author="rawlins" w:date="2015-04-03T15:27:00Z">
        <w:r>
          <w:tab/>
          <w:t>&lt;lm1&gt;0.49&lt;/lm1&gt;</w:t>
        </w:r>
      </w:ins>
    </w:p>
    <w:p w14:paraId="0CCCC96F" w14:textId="77777777" w:rsidR="00B63126" w:rsidRDefault="00B63126" w:rsidP="00B63126">
      <w:pPr>
        <w:pStyle w:val="Code0"/>
        <w:rPr>
          <w:ins w:id="3270" w:author="rawlins" w:date="2015-04-03T15:27:00Z"/>
        </w:rPr>
      </w:pPr>
      <w:ins w:id="3271" w:author="rawlins" w:date="2015-04-03T15:27:00Z">
        <w:r>
          <w:tab/>
          <w:t>&lt;l2&gt;0.66&lt;/l2&gt;</w:t>
        </w:r>
      </w:ins>
    </w:p>
    <w:p w14:paraId="27586584" w14:textId="77777777" w:rsidR="00B63126" w:rsidRDefault="00B63126" w:rsidP="00B63126">
      <w:pPr>
        <w:pStyle w:val="Code0"/>
        <w:rPr>
          <w:ins w:id="3272" w:author="rawlins" w:date="2015-04-03T15:27:00Z"/>
        </w:rPr>
      </w:pPr>
      <w:ins w:id="3273" w:author="rawlins" w:date="2015-04-03T15:27:00Z">
        <w:r>
          <w:tab/>
          <w:t>&lt;mu&gt;0.16&lt;/mu&gt;</w:t>
        </w:r>
      </w:ins>
    </w:p>
    <w:p w14:paraId="053B49A8" w14:textId="77777777" w:rsidR="00B63126" w:rsidRDefault="00B63126" w:rsidP="00B63126">
      <w:pPr>
        <w:pStyle w:val="Code0"/>
        <w:rPr>
          <w:ins w:id="3274" w:author="rawlins" w:date="2015-04-03T15:27:00Z"/>
        </w:rPr>
      </w:pPr>
      <w:ins w:id="3275" w:author="rawlins" w:date="2015-04-03T15:27:00Z">
        <w:r>
          <w:t>&lt;/material&gt;</w:t>
        </w:r>
      </w:ins>
    </w:p>
    <w:p w14:paraId="6C6EF699" w14:textId="77777777" w:rsidR="00B63126" w:rsidRDefault="00B63126">
      <w:pPr>
        <w:jc w:val="left"/>
        <w:rPr>
          <w:ins w:id="3276" w:author="rawlins" w:date="2015-04-03T15:27:00Z"/>
          <w:b/>
          <w:bCs/>
          <w:sz w:val="28"/>
          <w:szCs w:val="28"/>
        </w:rPr>
      </w:pPr>
      <w:ins w:id="3277" w:author="rawlins" w:date="2015-04-03T15:27:00Z">
        <w:r>
          <w:br w:type="page"/>
        </w:r>
      </w:ins>
    </w:p>
    <w:p w14:paraId="249CB134" w14:textId="4E855732" w:rsidR="006A0BC1" w:rsidRPr="0097532C" w:rsidRDefault="006A0BC1" w:rsidP="006A0BC1">
      <w:pPr>
        <w:pStyle w:val="Heading4"/>
      </w:pPr>
      <w:bookmarkStart w:id="3278" w:name="_Toc290149300"/>
      <w:r w:rsidRPr="0097532C">
        <w:lastRenderedPageBreak/>
        <w:t>Donnan Equilibrium Swelling</w:t>
      </w:r>
      <w:bookmarkEnd w:id="3195"/>
      <w:bookmarkEnd w:id="3278"/>
    </w:p>
    <w:p w14:paraId="2A46DA6E" w14:textId="3A6FE068"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r w:rsidR="000F5924">
        <w:fldChar w:fldCharType="begin"/>
      </w:r>
      <w:r w:rsidR="000F5924">
        <w:instrText xml:space="preserve"> HYPERLINK \l "_ENREF_27" \o "Overbeek, 1956 #67" </w:instrText>
      </w:r>
      <w:ins w:id="3279" w:author="Gerard" w:date="2015-04-08T21:50:00Z"/>
      <w:r w:rsidR="000F5924">
        <w:fldChar w:fldCharType="separate"/>
      </w:r>
      <w:r w:rsidR="00182A67">
        <w:rPr>
          <w:noProof/>
        </w:rPr>
        <w:t>27</w:t>
      </w:r>
      <w:r w:rsidR="000F5924">
        <w:rPr>
          <w:noProof/>
        </w:rPr>
        <w:fldChar w:fldCharType="end"/>
      </w:r>
      <w:r w:rsidR="00182A67">
        <w:rPr>
          <w:noProof/>
        </w:rPr>
        <w:t xml:space="preserve">, </w:t>
      </w:r>
      <w:r w:rsidR="000F5924">
        <w:fldChar w:fldCharType="begin"/>
      </w:r>
      <w:r w:rsidR="000F5924">
        <w:instrText xml:space="preserve"> HYPERLINK \l "_ENREF_28" \o "Lai, 1991 #66" </w:instrText>
      </w:r>
      <w:ins w:id="3280" w:author="Gerard" w:date="2015-04-08T21:50:00Z"/>
      <w:r w:rsidR="000F5924">
        <w:fldChar w:fldCharType="separate"/>
      </w:r>
      <w:r w:rsidR="00182A67">
        <w:rPr>
          <w:noProof/>
        </w:rPr>
        <w:t>28</w:t>
      </w:r>
      <w:r w:rsidR="000F5924">
        <w:rPr>
          <w:noProof/>
        </w:rPr>
        <w:fldChar w:fldCharType="end"/>
      </w:r>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ins w:id="3281" w:author="Gerard" w:date="2015-04-08T21:50:00Z">
        <w:r w:rsidR="00C00DDA">
          <w:t xml:space="preserve">4.1.3.20. </w:t>
        </w:r>
      </w:ins>
      <w:del w:id="3282"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6C2049" w:rsidRPr="006C2049">
              <w:rPr>
                <w:position w:val="-12"/>
              </w:rPr>
              <w:object w:dxaOrig="320" w:dyaOrig="380" w14:anchorId="18008CCC">
                <v:shape id="_x0000_i1287" type="#_x0000_t75" style="width:14.4pt;height:21.6pt" o:ole="">
                  <v:imagedata r:id="rId539" o:title=""/>
                </v:shape>
                <o:OLEObject Type="Embed" ProgID="Equation.DSMT4" ShapeID="_x0000_i1287" DrawAspect="Content" ObjectID="_1363900654" r:id="rId540"/>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6C2049" w:rsidRPr="006C2049">
              <w:rPr>
                <w:position w:val="-12"/>
              </w:rPr>
              <w:object w:dxaOrig="300" w:dyaOrig="380" w14:anchorId="4C5815F3">
                <v:shape id="_x0000_i1288" type="#_x0000_t75" style="width:14.4pt;height:21.6pt" o:ole="">
                  <v:imagedata r:id="rId541" o:title=""/>
                </v:shape>
                <o:OLEObject Type="Embed" ProgID="Equation.DSMT4" ShapeID="_x0000_i1288" DrawAspect="Content" ObjectID="_1363900655" r:id="rId542"/>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6C2049" w:rsidRPr="006C2049">
              <w:rPr>
                <w:position w:val="-6"/>
              </w:rPr>
              <w:object w:dxaOrig="279" w:dyaOrig="320" w14:anchorId="76DB7F77">
                <v:shape id="_x0000_i1289" type="#_x0000_t75" style="width:14.4pt;height:14.4pt" o:ole="">
                  <v:imagedata r:id="rId543" o:title=""/>
                </v:shape>
                <o:OLEObject Type="Embed" ProgID="Equation.DSMT4" ShapeID="_x0000_i1289" DrawAspect="Content" ObjectID="_1363900656" r:id="rId544"/>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527AE7B3" w:rsidR="006A0BC1" w:rsidRDefault="006A0BC1" w:rsidP="006A0BC1">
      <w:r>
        <w:t xml:space="preserve">The Cauchy stress for this material is the stress from the Donnan equilibrium response </w:t>
      </w:r>
      <w:r>
        <w:fldChar w:fldCharType="begin"/>
      </w:r>
      <w:r w:rsidR="00182A67">
        <w:instrText xml:space="preserve"> ADDIN EN.CITE &lt;EndNote&gt;&lt;Cite&gt;&lt;Author&gt;Ateshian&lt;/Author&gt;&lt;Year&gt;2009&lt;/Year&gt;&lt;RecNum&gt;46&lt;/RecNum&gt;&lt;DisplayText&gt;[8]&lt;/DisplayText&gt;&lt;record&gt;&lt;rec-number&gt;46&lt;/rec-number&gt;&lt;foreign-keys&gt;&lt;key app="EN" db-id="r5wf5rzd9s599yezes8xwx5r29wwtfetp0e5"&gt;46&lt;/key&gt;&lt;/foreign-keys&gt;&lt;ref-type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r w:rsidR="000F5924">
        <w:fldChar w:fldCharType="begin"/>
      </w:r>
      <w:r w:rsidR="000F5924">
        <w:instrText xml:space="preserve"> HYPERLINK \l "_ENREF_8" \o "Ateshian, 2009 #46" </w:instrText>
      </w:r>
      <w:ins w:id="3283" w:author="Gerard" w:date="2015-04-08T21:50:00Z"/>
      <w:r w:rsidR="000F5924">
        <w:fldChar w:fldCharType="separate"/>
      </w:r>
      <w:r w:rsidR="00182A67">
        <w:rPr>
          <w:noProof/>
        </w:rPr>
        <w:t>8</w:t>
      </w:r>
      <w:r w:rsidR="000F5924">
        <w:rPr>
          <w:noProof/>
        </w:rPr>
        <w:fldChar w:fldCharType="end"/>
      </w:r>
      <w:r w:rsidR="00031F52">
        <w:rPr>
          <w:noProof/>
        </w:rPr>
        <w:t>]</w:t>
      </w:r>
      <w:r>
        <w:fldChar w:fldCharType="end"/>
      </w:r>
      <w:r>
        <w:t>:</w:t>
      </w:r>
    </w:p>
    <w:p w14:paraId="1D868759" w14:textId="77842923" w:rsidR="006A0BC1" w:rsidRDefault="006A0BC1" w:rsidP="006A0BC1">
      <w:pPr>
        <w:pStyle w:val="MTDisplayEquation"/>
      </w:pPr>
      <w:r>
        <w:tab/>
      </w:r>
      <w:r w:rsidR="006C2049" w:rsidRPr="006C2049">
        <w:rPr>
          <w:position w:val="-6"/>
        </w:rPr>
        <w:object w:dxaOrig="859" w:dyaOrig="279" w14:anchorId="7FB15891">
          <v:shape id="_x0000_i1290" type="#_x0000_t75" style="width:43.2pt;height:14.4pt" o:ole="">
            <v:imagedata r:id="rId545" o:title=""/>
          </v:shape>
          <o:OLEObject Type="Embed" ProgID="Equation.DSMT4" ShapeID="_x0000_i1290" DrawAspect="Content" ObjectID="_1363900657" r:id="rId546"/>
        </w:object>
      </w:r>
      <w:r w:rsidR="005F45C7">
        <w:t>,</w:t>
      </w:r>
    </w:p>
    <w:p w14:paraId="4D032584" w14:textId="274489B4" w:rsidR="006A0BC1" w:rsidRPr="006D6D0D" w:rsidRDefault="006A0BC1" w:rsidP="006A0BC1">
      <w:r w:rsidRPr="006D6D0D">
        <w:t xml:space="preserve">where </w:t>
      </w:r>
      <w:r w:rsidR="006C2049" w:rsidRPr="006C2049">
        <w:rPr>
          <w:position w:val="-6"/>
        </w:rPr>
        <w:object w:dxaOrig="220" w:dyaOrig="220" w14:anchorId="726D24B3">
          <v:shape id="_x0000_i1291" type="#_x0000_t75" style="width:14.4pt;height:14.4pt" o:ole="">
            <v:imagedata r:id="rId547" o:title=""/>
          </v:shape>
          <o:OLEObject Type="Embed" ProgID="Equation.DSMT4" ShapeID="_x0000_i1291" DrawAspect="Content" ObjectID="_1363900658" r:id="rId548"/>
        </w:object>
      </w:r>
      <w:r w:rsidRPr="006D6D0D">
        <w:t xml:space="preserve"> is the osmotic pressure, given by</w:t>
      </w:r>
    </w:p>
    <w:p w14:paraId="0CC31E09" w14:textId="39B42BC1" w:rsidR="006A0BC1" w:rsidRPr="006D6D0D" w:rsidRDefault="006A0BC1" w:rsidP="006A0BC1">
      <w:pPr>
        <w:pStyle w:val="MTDisplayEquation"/>
      </w:pPr>
      <w:r w:rsidRPr="006D6D0D">
        <w:tab/>
      </w:r>
      <w:r w:rsidR="006C2049" w:rsidRPr="006C2049">
        <w:rPr>
          <w:position w:val="-28"/>
        </w:rPr>
        <w:object w:dxaOrig="2920" w:dyaOrig="680" w14:anchorId="1D584C41">
          <v:shape id="_x0000_i1292" type="#_x0000_t75" style="width:2in;height:36pt" o:ole="">
            <v:imagedata r:id="rId549" o:title=""/>
          </v:shape>
          <o:OLEObject Type="Embed" ProgID="Equation.DSMT4" ShapeID="_x0000_i1292" DrawAspect="Content" ObjectID="_1363900659" r:id="rId550"/>
        </w:object>
      </w:r>
      <w:r w:rsidR="005F45C7">
        <w:t>,</w:t>
      </w:r>
    </w:p>
    <w:p w14:paraId="3463F405" w14:textId="4A34A422" w:rsidR="006A0BC1" w:rsidRPr="006D6D0D" w:rsidRDefault="006A0BC1" w:rsidP="006A0BC1">
      <w:r w:rsidRPr="006D6D0D">
        <w:t xml:space="preserve">and </w:t>
      </w:r>
      <w:r w:rsidR="006C2049" w:rsidRPr="006C2049">
        <w:rPr>
          <w:position w:val="-6"/>
        </w:rPr>
        <w:object w:dxaOrig="300" w:dyaOrig="320" w14:anchorId="17D69829">
          <v:shape id="_x0000_i1293" type="#_x0000_t75" style="width:14.4pt;height:14.4pt" o:ole="">
            <v:imagedata r:id="rId551" o:title=""/>
          </v:shape>
          <o:OLEObject Type="Embed" ProgID="Equation.DSMT4" ShapeID="_x0000_i1293" DrawAspect="Content" ObjectID="_1363900660" r:id="rId552"/>
        </w:obje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6C2049" w:rsidRPr="006C2049">
        <w:rPr>
          <w:position w:val="-30"/>
        </w:rPr>
        <w:object w:dxaOrig="1780" w:dyaOrig="720" w14:anchorId="44840F5D">
          <v:shape id="_x0000_i1294" type="#_x0000_t75" style="width:86.4pt;height:36pt" o:ole="">
            <v:imagedata r:id="rId553" o:title=""/>
          </v:shape>
          <o:OLEObject Type="Embed" ProgID="Equation.DSMT4" ShapeID="_x0000_i1294" DrawAspect="Content" ObjectID="_1363900661" r:id="rId554"/>
        </w:object>
      </w:r>
      <w:r w:rsidR="005F45C7">
        <w:t>,</w:t>
      </w:r>
    </w:p>
    <w:p w14:paraId="6CB32FFA" w14:textId="693F7D4E" w:rsidR="006A0BC1" w:rsidRPr="006D6D0D" w:rsidRDefault="006A0BC1" w:rsidP="006A0BC1">
      <w:r w:rsidRPr="006D6D0D">
        <w:t xml:space="preserve">where </w:t>
      </w:r>
      <w:r w:rsidR="006C2049" w:rsidRPr="006C2049">
        <w:rPr>
          <w:position w:val="-6"/>
        </w:rPr>
        <w:object w:dxaOrig="940" w:dyaOrig="279" w14:anchorId="0DAB317B">
          <v:shape id="_x0000_i1295" type="#_x0000_t75" style="width:50.4pt;height:14.4pt" o:ole="">
            <v:imagedata r:id="rId555" o:title=""/>
          </v:shape>
          <o:OLEObject Type="Embed" ProgID="Equation.DSMT4" ShapeID="_x0000_i1295" DrawAspect="Content" ObjectID="_1363900662" r:id="rId556"/>
        </w:object>
      </w:r>
      <w:r w:rsidRPr="006D6D0D">
        <w:t xml:space="preserve"> is the relative volume.  The values of the universal gas constant </w:t>
      </w:r>
      <w:r w:rsidR="006C2049" w:rsidRPr="006C2049">
        <w:rPr>
          <w:position w:val="-4"/>
        </w:rPr>
        <w:object w:dxaOrig="240" w:dyaOrig="260" w14:anchorId="59BBE086">
          <v:shape id="_x0000_i1296" type="#_x0000_t75" style="width:14.4pt;height:14.4pt" o:ole="">
            <v:imagedata r:id="rId557" o:title=""/>
          </v:shape>
          <o:OLEObject Type="Embed" ProgID="Equation.DSMT4" ShapeID="_x0000_i1296" DrawAspect="Content" ObjectID="_1363900663" r:id="rId558"/>
        </w:object>
      </w:r>
      <w:r w:rsidRPr="006D6D0D">
        <w:t xml:space="preserve"> and absolute temperature </w:t>
      </w:r>
      <w:r w:rsidR="006C2049" w:rsidRPr="006C2049">
        <w:rPr>
          <w:position w:val="-4"/>
        </w:rPr>
        <w:object w:dxaOrig="220" w:dyaOrig="260" w14:anchorId="4A4009BF">
          <v:shape id="_x0000_i1297" type="#_x0000_t75" style="width:14.4pt;height:14.4pt" o:ole="">
            <v:imagedata r:id="rId559" o:title=""/>
          </v:shape>
          <o:OLEObject Type="Embed" ProgID="Equation.DSMT4" ShapeID="_x0000_i1297" DrawAspect="Content" ObjectID="_1363900664" r:id="rId560"/>
        </w:obje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6C2049" w:rsidRPr="006C2049">
        <w:rPr>
          <w:position w:val="-12"/>
        </w:rPr>
        <w:object w:dxaOrig="300" w:dyaOrig="380" w14:anchorId="48FFA593">
          <v:shape id="_x0000_i1298" type="#_x0000_t75" style="width:14.4pt;height:21.6pt" o:ole="">
            <v:imagedata r:id="rId561" o:title=""/>
          </v:shape>
          <o:OLEObject Type="Embed" ProgID="Equation.DSMT4" ShapeID="_x0000_i1298" DrawAspect="Content" ObjectID="_1363900665" r:id="rId562"/>
        </w:object>
      </w:r>
      <w:r w:rsidRPr="006D6D0D">
        <w:t xml:space="preserve"> may be negative or positive; the gel porosity is unitless and must be in the range </w:t>
      </w:r>
      <w:r w:rsidR="006C2049" w:rsidRPr="006C2049">
        <w:rPr>
          <w:position w:val="-12"/>
        </w:rPr>
        <w:object w:dxaOrig="1020" w:dyaOrig="380" w14:anchorId="2248E410">
          <v:shape id="_x0000_i1299" type="#_x0000_t75" style="width:50.4pt;height:21.6pt" o:ole="">
            <v:imagedata r:id="rId563" o:title=""/>
          </v:shape>
          <o:OLEObject Type="Embed" ProgID="Equation.DSMT4" ShapeID="_x0000_i1299" DrawAspect="Content" ObjectID="_1363900666" r:id="rId564"/>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2"/>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6C2049" w:rsidP="006C2049">
            <w:r w:rsidRPr="006C2049">
              <w:rPr>
                <w:position w:val="-4"/>
              </w:rPr>
              <w:object w:dxaOrig="240" w:dyaOrig="260" w14:anchorId="6CD0AEBA">
                <v:shape id="_x0000_i1300" type="#_x0000_t75" style="width:14.4pt;height:14.4pt" o:ole="">
                  <v:imagedata r:id="rId565" o:title=""/>
                </v:shape>
                <o:OLEObject Type="Embed" ProgID="Equation.DSMT4" ShapeID="_x0000_i1300" DrawAspect="Content" ObjectID="_1363900667" r:id="rId566"/>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6C2049" w:rsidP="006C2049">
            <w:r w:rsidRPr="006C2049">
              <w:rPr>
                <w:position w:val="-4"/>
              </w:rPr>
              <w:object w:dxaOrig="220" w:dyaOrig="260" w14:anchorId="29A699A8">
                <v:shape id="_x0000_i1301" type="#_x0000_t75" style="width:14.4pt;height:14.4pt" o:ole="">
                  <v:imagedata r:id="rId567" o:title=""/>
                </v:shape>
                <o:OLEObject Type="Embed" ProgID="Equation.DSMT4" ShapeID="_x0000_i1301" DrawAspect="Content" ObjectID="_1363900668" r:id="rId568"/>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6C2049" w:rsidP="006C2049">
            <w:r w:rsidRPr="006C2049">
              <w:rPr>
                <w:position w:val="-12"/>
              </w:rPr>
              <w:object w:dxaOrig="300" w:dyaOrig="380" w14:anchorId="6BEA5564">
                <v:shape id="_x0000_i1302" type="#_x0000_t75" style="width:14.4pt;height:21.6pt" o:ole="">
                  <v:imagedata r:id="rId569" o:title=""/>
                </v:shape>
                <o:OLEObject Type="Embed" ProgID="Equation.DSMT4" ShapeID="_x0000_i1302" DrawAspect="Content" ObjectID="_1363900669" r:id="rId570"/>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6C2049" w:rsidP="006C2049">
            <w:r w:rsidRPr="006C2049">
              <w:rPr>
                <w:position w:val="-6"/>
              </w:rPr>
              <w:object w:dxaOrig="279" w:dyaOrig="320" w14:anchorId="458A5460">
                <v:shape id="_x0000_i1303" type="#_x0000_t75" style="width:14.4pt;height:14.4pt" o:ole="">
                  <v:imagedata r:id="rId571" o:title=""/>
                </v:shape>
                <o:OLEObject Type="Embed" ProgID="Equation.DSMT4" ShapeID="_x0000_i1303" DrawAspect="Content" ObjectID="_1363900670" r:id="rId572"/>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6C2049" w:rsidP="006C2049">
            <w:r w:rsidRPr="006C2049">
              <w:rPr>
                <w:position w:val="-12"/>
              </w:rPr>
              <w:object w:dxaOrig="240" w:dyaOrig="360" w14:anchorId="558073B2">
                <v:shape id="_x0000_i1304" type="#_x0000_t75" style="width:14.4pt;height:21.6pt" o:ole="">
                  <v:imagedata r:id="rId573" o:title=""/>
                </v:shape>
                <o:OLEObject Type="Embed" ProgID="Equation.DSMT4" ShapeID="_x0000_i1304" DrawAspect="Content" ObjectID="_1363900671" r:id="rId574"/>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6C2049" w:rsidP="006C2049">
            <w:r w:rsidRPr="006C2049">
              <w:rPr>
                <w:position w:val="-6"/>
              </w:rPr>
              <w:object w:dxaOrig="220" w:dyaOrig="220" w14:anchorId="21DEC802">
                <v:shape id="_x0000_i1305" type="#_x0000_t75" style="width:14.4pt;height:14.4pt" o:ole="">
                  <v:imagedata r:id="rId575" o:title=""/>
                </v:shape>
                <o:OLEObject Type="Embed" ProgID="Equation.DSMT4" ShapeID="_x0000_i1305" DrawAspect="Content" ObjectID="_1363900672" r:id="rId576"/>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6F89FE71"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ins w:id="3284" w:author="Gerard" w:date="2015-04-08T21:50:00Z">
        <w:r w:rsidR="00C00DDA">
          <w:t>4.6</w:t>
        </w:r>
      </w:ins>
      <w:del w:id="3285" w:author="Gerard" w:date="2015-04-08T21:50:00Z">
        <w:r w:rsidR="001B13CD" w:rsidDel="00C00DDA">
          <w:delText>4.4</w:delText>
        </w:r>
      </w:del>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lastRenderedPageBreak/>
        <w:t xml:space="preserve">Donnan osmotic swelling reduces to zero when either </w:t>
      </w:r>
      <w:r w:rsidR="006C2049" w:rsidRPr="006C2049">
        <w:rPr>
          <w:position w:val="-12"/>
        </w:rPr>
        <w:object w:dxaOrig="680" w:dyaOrig="380" w14:anchorId="54483B55">
          <v:shape id="_x0000_i1306" type="#_x0000_t75" style="width:36pt;height:21.6pt" o:ole="">
            <v:imagedata r:id="rId577" o:title=""/>
          </v:shape>
          <o:OLEObject Type="Embed" ProgID="Equation.DSMT4" ShapeID="_x0000_i1306" DrawAspect="Content" ObjectID="_1363900673" r:id="rId578"/>
        </w:object>
      </w:r>
      <w:r>
        <w:t xml:space="preserve"> or </w:t>
      </w:r>
      <w:r w:rsidR="006C2049" w:rsidRPr="006C2049">
        <w:rPr>
          <w:position w:val="-6"/>
        </w:rPr>
        <w:object w:dxaOrig="800" w:dyaOrig="320" w14:anchorId="418CEDFE">
          <v:shape id="_x0000_i1307" type="#_x0000_t75" style="width:43.2pt;height:14.4pt" o:ole="">
            <v:imagedata r:id="rId579" o:title=""/>
          </v:shape>
          <o:OLEObject Type="Embed" ProgID="Equation.DSMT4" ShapeID="_x0000_i1307" DrawAspect="Content" ObjectID="_1363900674" r:id="rId580"/>
        </w:object>
      </w:r>
      <w:r>
        <w:t xml:space="preserve">.  Therefore, entering any other values for </w:t>
      </w:r>
      <w:r w:rsidR="006C2049" w:rsidRPr="006C2049">
        <w:rPr>
          <w:position w:val="-12"/>
        </w:rPr>
        <w:object w:dxaOrig="300" w:dyaOrig="380" w14:anchorId="720F4247">
          <v:shape id="_x0000_i1308" type="#_x0000_t75" style="width:14.4pt;height:21.6pt" o:ole="">
            <v:imagedata r:id="rId581" o:title=""/>
          </v:shape>
          <o:OLEObject Type="Embed" ProgID="Equation.DSMT4" ShapeID="_x0000_i1308" DrawAspect="Content" ObjectID="_1363900675" r:id="rId582"/>
        </w:object>
      </w:r>
      <w:r>
        <w:t xml:space="preserve"> and </w:t>
      </w:r>
      <w:r w:rsidR="006C2049" w:rsidRPr="006C2049">
        <w:rPr>
          <w:position w:val="-6"/>
        </w:rPr>
        <w:object w:dxaOrig="279" w:dyaOrig="320" w14:anchorId="16217D82">
          <v:shape id="_x0000_i1309" type="#_x0000_t75" style="width:14.4pt;height:14.4pt" o:ole="">
            <v:imagedata r:id="rId583" o:title=""/>
          </v:shape>
          <o:OLEObject Type="Embed" ProgID="Equation.DSMT4" ShapeID="_x0000_i1309" DrawAspect="Content" ObjectID="_1363900676" r:id="rId584"/>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3286" w:name="_Ref167525631"/>
      <w:bookmarkStart w:id="3287" w:name="_Toc290149301"/>
      <w:r w:rsidRPr="0097532C">
        <w:lastRenderedPageBreak/>
        <w:t>Ellipsoidal Fiber Distribution</w:t>
      </w:r>
      <w:bookmarkEnd w:id="3286"/>
      <w:bookmarkEnd w:id="3287"/>
    </w:p>
    <w:p w14:paraId="11AC4484" w14:textId="1BF3340F"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ins w:id="3288" w:author="Gerard" w:date="2015-04-08T21:50:00Z">
        <w:r w:rsidR="00C00DDA">
          <w:t xml:space="preserve">4.1.3.20. </w:t>
        </w:r>
      </w:ins>
      <w:del w:id="3289"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6C2049" w:rsidRPr="006C2049">
              <w:rPr>
                <w:position w:val="-14"/>
              </w:rPr>
              <w:object w:dxaOrig="1120" w:dyaOrig="400" w14:anchorId="25CB3F9F">
                <v:shape id="_x0000_i1310" type="#_x0000_t75" style="width:57.6pt;height:21.6pt" o:ole="">
                  <v:imagedata r:id="rId585" o:title=""/>
                </v:shape>
                <o:OLEObject Type="Embed" ProgID="Equation.DSMT4" ShapeID="_x0000_i1310" DrawAspect="Content" ObjectID="_1363900677" r:id="rId586"/>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6C2049" w:rsidRPr="006C2049">
              <w:rPr>
                <w:position w:val="-14"/>
              </w:rPr>
              <w:object w:dxaOrig="1020" w:dyaOrig="400" w14:anchorId="55408E1D">
                <v:shape id="_x0000_i1311" type="#_x0000_t75" style="width:50.4pt;height:21.6pt" o:ole="">
                  <v:imagedata r:id="rId587" o:title=""/>
                </v:shape>
                <o:OLEObject Type="Embed" ProgID="Equation.DSMT4" ShapeID="_x0000_i1311" DrawAspect="Content" ObjectID="_1363900678" r:id="rId588"/>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61CC445E"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r w:rsidR="000F5924">
        <w:fldChar w:fldCharType="begin"/>
      </w:r>
      <w:r w:rsidR="000F5924">
        <w:instrText xml:space="preserve"> HYPERLINK \l "_ENREF_7" \o "Lanir, 1983 #48" </w:instrText>
      </w:r>
      <w:ins w:id="3290" w:author="Gerard" w:date="2015-04-08T21:50:00Z"/>
      <w:r w:rsidR="000F5924">
        <w:fldChar w:fldCharType="separate"/>
      </w:r>
      <w:r w:rsidR="00182A67">
        <w:rPr>
          <w:noProof/>
        </w:rPr>
        <w:t>7-9</w:t>
      </w:r>
      <w:r w:rsidR="000F5924">
        <w:rPr>
          <w:noProof/>
        </w:rPr>
        <w:fldChar w:fldCharType="end"/>
      </w:r>
      <w:r w:rsidR="00031F52">
        <w:rPr>
          <w:noProof/>
        </w:rPr>
        <w:t>]</w:t>
      </w:r>
      <w:r>
        <w:fldChar w:fldCharType="end"/>
      </w:r>
      <w:r>
        <w:t>:</w:t>
      </w:r>
    </w:p>
    <w:p w14:paraId="77D37CA5" w14:textId="01DDD509" w:rsidR="006A0BC1" w:rsidRDefault="006A0BC1" w:rsidP="006A0BC1">
      <w:pPr>
        <w:pStyle w:val="MTDisplayEquation"/>
      </w:pPr>
      <w:r>
        <w:tab/>
      </w:r>
      <w:r w:rsidR="006C2049" w:rsidRPr="006C2049">
        <w:rPr>
          <w:position w:val="-18"/>
        </w:rPr>
        <w:object w:dxaOrig="3620" w:dyaOrig="520" w14:anchorId="3977AFA1">
          <v:shape id="_x0000_i1312" type="#_x0000_t75" style="width:180pt;height:28.8pt" o:ole="">
            <v:imagedata r:id="rId589" o:title=""/>
          </v:shape>
          <o:OLEObject Type="Embed" ProgID="Equation.DSMT4" ShapeID="_x0000_i1312" DrawAspect="Content" ObjectID="_1363900679" r:id="rId590"/>
        </w:object>
      </w:r>
      <w:r>
        <w:t>.</w:t>
      </w:r>
    </w:p>
    <w:p w14:paraId="0761CC84" w14:textId="1E7B6707" w:rsidR="006A0BC1" w:rsidRDefault="006A0BC1" w:rsidP="006A0BC1">
      <w:r>
        <w:t xml:space="preserve">Here, </w:t>
      </w:r>
      <w:r w:rsidR="006C2049" w:rsidRPr="006C2049">
        <w:rPr>
          <w:position w:val="-12"/>
        </w:rPr>
        <w:object w:dxaOrig="1760" w:dyaOrig="380" w14:anchorId="007757C7">
          <v:shape id="_x0000_i1313" type="#_x0000_t75" style="width:86.4pt;height:21.6pt" o:ole="">
            <v:imagedata r:id="rId591" o:title=""/>
          </v:shape>
          <o:OLEObject Type="Embed" ProgID="Equation.DSMT4" ShapeID="_x0000_i1313" DrawAspect="Content" ObjectID="_1363900680" r:id="rId592"/>
        </w:object>
      </w:r>
      <w:r>
        <w:t xml:space="preserve"> is the square of the fiber stretch </w:t>
      </w:r>
      <w:r w:rsidR="006C2049" w:rsidRPr="006C2049">
        <w:rPr>
          <w:position w:val="-12"/>
        </w:rPr>
        <w:object w:dxaOrig="279" w:dyaOrig="360" w14:anchorId="75DFB7A0">
          <v:shape id="_x0000_i1314" type="#_x0000_t75" style="width:14.4pt;height:21.6pt" o:ole="">
            <v:imagedata r:id="rId593" o:title=""/>
          </v:shape>
          <o:OLEObject Type="Embed" ProgID="Equation.DSMT4" ShapeID="_x0000_i1314" DrawAspect="Content" ObjectID="_1363900681" r:id="rId594"/>
        </w:object>
      </w:r>
      <w:r>
        <w:t xml:space="preserve">, </w:t>
      </w:r>
      <w:r w:rsidR="006C2049" w:rsidRPr="006C2049">
        <w:rPr>
          <w:position w:val="-6"/>
        </w:rPr>
        <w:object w:dxaOrig="260" w:dyaOrig="279" w14:anchorId="76E23346">
          <v:shape id="_x0000_i1315" type="#_x0000_t75" style="width:14.4pt;height:14.4pt" o:ole="">
            <v:imagedata r:id="rId595" o:title=""/>
          </v:shape>
          <o:OLEObject Type="Embed" ProgID="Equation.DSMT4" ShapeID="_x0000_i1315" DrawAspect="Content" ObjectID="_1363900682" r:id="rId596"/>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044CD6C2">
          <v:shape id="_x0000_i1316" type="#_x0000_t75" style="width:28.8pt;height:21.6pt" o:ole="">
            <v:imagedata r:id="rId597" o:title=""/>
          </v:shape>
          <o:OLEObject Type="Embed" ProgID="Equation.DSMT4" ShapeID="_x0000_i1316" DrawAspect="Content" ObjectID="_1363900683" r:id="rId598"/>
        </w:object>
      </w:r>
      <w:r>
        <w:t xml:space="preserve">, </w:t>
      </w:r>
      <w:r w:rsidR="006C2049" w:rsidRPr="006C2049">
        <w:rPr>
          <w:position w:val="-12"/>
        </w:rPr>
        <w:object w:dxaOrig="1200" w:dyaOrig="360" w14:anchorId="171A74EB">
          <v:shape id="_x0000_i1317" type="#_x0000_t75" style="width:57.6pt;height:21.6pt" o:ole="">
            <v:imagedata r:id="rId599" o:title=""/>
          </v:shape>
          <o:OLEObject Type="Embed" ProgID="Equation.DSMT4" ShapeID="_x0000_i1317" DrawAspect="Content" ObjectID="_1363900684" r:id="rId600"/>
        </w:object>
      </w:r>
      <w:r>
        <w:t xml:space="preserve">, and </w:t>
      </w:r>
      <w:r w:rsidR="006C2049" w:rsidRPr="006C2049">
        <w:rPr>
          <w:position w:val="-14"/>
        </w:rPr>
        <w:object w:dxaOrig="540" w:dyaOrig="400" w14:anchorId="5B7E2EF3">
          <v:shape id="_x0000_i1318" type="#_x0000_t75" style="width:28.8pt;height:21.6pt" o:ole="">
            <v:imagedata r:id="rId601" o:title=""/>
          </v:shape>
          <o:OLEObject Type="Embed" ProgID="Equation.DSMT4" ShapeID="_x0000_i1318" DrawAspect="Content" ObjectID="_1363900685" r:id="rId602"/>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6C2049" w:rsidRPr="006C2049">
        <w:rPr>
          <w:position w:val="-30"/>
        </w:rPr>
        <w:object w:dxaOrig="1860" w:dyaOrig="680" w14:anchorId="66FDDA1C">
          <v:shape id="_x0000_i1319" type="#_x0000_t75" style="width:93.6pt;height:36pt" o:ole="">
            <v:imagedata r:id="rId603" o:title=""/>
          </v:shape>
          <o:OLEObject Type="Embed" ProgID="Equation.DSMT4" ShapeID="_x0000_i1319" DrawAspect="Content" ObjectID="_1363900686" r:id="rId604"/>
        </w:object>
      </w:r>
      <w:r>
        <w:t>,</w:t>
      </w:r>
    </w:p>
    <w:p w14:paraId="00677859" w14:textId="77777777" w:rsidR="006A0BC1" w:rsidRDefault="006A0BC1" w:rsidP="006A0BC1">
      <w:r>
        <w:t>where in this material,</w:t>
      </w:r>
    </w:p>
    <w:p w14:paraId="1C80A82E" w14:textId="6B1B6A35" w:rsidR="006A0BC1" w:rsidRDefault="006A0BC1" w:rsidP="006A0BC1">
      <w:pPr>
        <w:pStyle w:val="MTDisplayEquation"/>
      </w:pPr>
      <w:r>
        <w:tab/>
      </w:r>
      <w:r w:rsidR="006C2049" w:rsidRPr="006C2049">
        <w:rPr>
          <w:position w:val="-14"/>
        </w:rPr>
        <w:object w:dxaOrig="2620" w:dyaOrig="440" w14:anchorId="297F6147">
          <v:shape id="_x0000_i1320" type="#_x0000_t75" style="width:129.6pt;height:21.6pt" o:ole="">
            <v:imagedata r:id="rId605" o:title=""/>
          </v:shape>
          <o:OLEObject Type="Embed" ProgID="Equation.DSMT4" ShapeID="_x0000_i1320" DrawAspect="Content" ObjectID="_1363900687" r:id="rId606"/>
        </w:object>
      </w:r>
      <w:r>
        <w:t>.</w:t>
      </w:r>
    </w:p>
    <w:p w14:paraId="0EC0BFE1" w14:textId="18B50BBF" w:rsidR="006A0BC1" w:rsidRDefault="006A0BC1" w:rsidP="006A0BC1">
      <w:r>
        <w:t xml:space="preserve">The materials parameters </w:t>
      </w:r>
      <w:r w:rsidR="006C2049" w:rsidRPr="006C2049">
        <w:rPr>
          <w:position w:val="-10"/>
        </w:rPr>
        <w:object w:dxaOrig="240" w:dyaOrig="320" w14:anchorId="19A7B447">
          <v:shape id="_x0000_i1321" type="#_x0000_t75" style="width:14.4pt;height:14.4pt" o:ole="">
            <v:imagedata r:id="rId607" o:title=""/>
          </v:shape>
          <o:OLEObject Type="Embed" ProgID="Equation.DSMT4" ShapeID="_x0000_i1321" DrawAspect="Content" ObjectID="_1363900688" r:id="rId608"/>
        </w:object>
      </w:r>
      <w:r>
        <w:t xml:space="preserve">and </w:t>
      </w:r>
      <w:r w:rsidR="006C2049" w:rsidRPr="006C2049">
        <w:rPr>
          <w:position w:val="-10"/>
        </w:rPr>
        <w:object w:dxaOrig="200" w:dyaOrig="320" w14:anchorId="0F2B1D8A">
          <v:shape id="_x0000_i1322" type="#_x0000_t75" style="width:7.2pt;height:14.4pt" o:ole="">
            <v:imagedata r:id="rId609" o:title=""/>
          </v:shape>
          <o:OLEObject Type="Embed" ProgID="Equation.DSMT4" ShapeID="_x0000_i1322" DrawAspect="Content" ObjectID="_1363900689" r:id="rId610"/>
        </w:object>
      </w:r>
      <w:r>
        <w:t xml:space="preserve">are assumed to vary ellipsoidally with </w:t>
      </w:r>
      <w:r w:rsidR="006C2049" w:rsidRPr="006C2049">
        <w:rPr>
          <w:position w:val="-4"/>
        </w:rPr>
        <w:object w:dxaOrig="200" w:dyaOrig="200" w14:anchorId="55AA8980">
          <v:shape id="_x0000_i1323" type="#_x0000_t75" style="width:7.2pt;height:7.2pt" o:ole="">
            <v:imagedata r:id="rId611" o:title=""/>
          </v:shape>
          <o:OLEObject Type="Embed" ProgID="Equation.DSMT4" ShapeID="_x0000_i1323" DrawAspect="Content" ObjectID="_1363900690" r:id="rId612"/>
        </w:object>
      </w:r>
      <w:r>
        <w:t>, according to</w:t>
      </w:r>
    </w:p>
    <w:p w14:paraId="138DD5C9" w14:textId="7D0F8A3E" w:rsidR="006A0BC1" w:rsidRDefault="006A0BC1" w:rsidP="006A0BC1">
      <w:pPr>
        <w:pStyle w:val="MTDisplayEquation"/>
      </w:pPr>
      <w:r>
        <w:tab/>
      </w:r>
      <w:r w:rsidR="006C2049" w:rsidRPr="006C2049">
        <w:rPr>
          <w:position w:val="-76"/>
        </w:rPr>
        <w:object w:dxaOrig="4800" w:dyaOrig="1640" w14:anchorId="2CFE6F08">
          <v:shape id="_x0000_i1324" type="#_x0000_t75" style="width:237.6pt;height:79.2pt" o:ole="">
            <v:imagedata r:id="rId613" o:title=""/>
          </v:shape>
          <o:OLEObject Type="Embed" ProgID="Equation.DSMT4" ShapeID="_x0000_i1324" DrawAspect="Content" ObjectID="_1363900691" r:id="rId614"/>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00DDA">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lastRenderedPageBreak/>
        <w:br w:type="page"/>
      </w:r>
    </w:p>
    <w:p w14:paraId="74B6D08D" w14:textId="77777777" w:rsidR="006A0BC1" w:rsidRDefault="006A0BC1" w:rsidP="006A0BC1">
      <w:pPr>
        <w:pStyle w:val="Heading4"/>
      </w:pPr>
      <w:bookmarkStart w:id="3291" w:name="_Toc290149302"/>
      <w:r>
        <w:lastRenderedPageBreak/>
        <w:t>Ellipsoidal Fiber Distribution Neo-Hookean</w:t>
      </w:r>
      <w:bookmarkEnd w:id="3291"/>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6C2049" w:rsidRPr="006C2049">
              <w:rPr>
                <w:position w:val="-14"/>
              </w:rPr>
              <w:object w:dxaOrig="1120" w:dyaOrig="400" w14:anchorId="6266F34F">
                <v:shape id="_x0000_i1325" type="#_x0000_t75" style="width:57.6pt;height:21.6pt" o:ole="">
                  <v:imagedata r:id="rId615" o:title=""/>
                </v:shape>
                <o:OLEObject Type="Embed" ProgID="Equation.DSMT4" ShapeID="_x0000_i1325" DrawAspect="Content" ObjectID="_1363900692" r:id="rId616"/>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6C2049" w:rsidRPr="006C2049">
              <w:rPr>
                <w:position w:val="-14"/>
              </w:rPr>
              <w:object w:dxaOrig="1020" w:dyaOrig="400" w14:anchorId="6C11BE50">
                <v:shape id="_x0000_i1326" type="#_x0000_t75" style="width:50.4pt;height:21.6pt" o:ole="">
                  <v:imagedata r:id="rId617" o:title=""/>
                </v:shape>
                <o:OLEObject Type="Embed" ProgID="Equation.DSMT4" ShapeID="_x0000_i1326" DrawAspect="Content" ObjectID="_1363900693" r:id="rId618"/>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6C2049" w:rsidRPr="006C2049">
        <w:rPr>
          <w:position w:val="-14"/>
        </w:rPr>
        <w:object w:dxaOrig="1340" w:dyaOrig="380" w14:anchorId="41A835CC">
          <v:shape id="_x0000_i1327" type="#_x0000_t75" style="width:64.8pt;height:21.6pt" o:ole="">
            <v:imagedata r:id="rId619" o:title=""/>
          </v:shape>
          <o:OLEObject Type="Embed" ProgID="Equation.DSMT4" ShapeID="_x0000_i1327" DrawAspect="Content" ObjectID="_1363900694" r:id="rId620"/>
        </w:object>
      </w:r>
      <w:r>
        <w:t>.</w:t>
      </w:r>
    </w:p>
    <w:p w14:paraId="46E8E554" w14:textId="1A707E03" w:rsidR="006A0BC1" w:rsidRDefault="006A0BC1" w:rsidP="006A0BC1">
      <w:r>
        <w:t xml:space="preserve">Here, </w:t>
      </w:r>
      <w:r w:rsidR="006C2049" w:rsidRPr="006C2049">
        <w:rPr>
          <w:position w:val="-12"/>
        </w:rPr>
        <w:object w:dxaOrig="460" w:dyaOrig="360" w14:anchorId="78FE029B">
          <v:shape id="_x0000_i1328" type="#_x0000_t75" style="width:21.6pt;height:21.6pt" o:ole="">
            <v:imagedata r:id="rId621" o:title=""/>
          </v:shape>
          <o:OLEObject Type="Embed" ProgID="Equation.DSMT4" ShapeID="_x0000_i1328" DrawAspect="Content" ObjectID="_1363900695" r:id="rId622"/>
        </w:object>
      </w:r>
      <w:r>
        <w:t xml:space="preserve"> is the stress from the Neo-Hookean basis (Section </w:t>
      </w:r>
      <w:r>
        <w:fldChar w:fldCharType="begin"/>
      </w:r>
      <w:r>
        <w:instrText xml:space="preserve"> REF _Ref167525595 \r \h </w:instrText>
      </w:r>
      <w:r>
        <w:fldChar w:fldCharType="separate"/>
      </w:r>
      <w:ins w:id="3292" w:author="Gerard" w:date="2015-04-08T21:50:00Z">
        <w:r w:rsidR="00C00DDA">
          <w:t xml:space="preserve">4.1.3.13. </w:t>
        </w:r>
      </w:ins>
      <w:del w:id="3293" w:author="Gerard" w:date="2014-07-29T23:58:00Z">
        <w:r w:rsidR="00976D6B" w:rsidDel="001B13CD">
          <w:delText xml:space="preserve">4.1.3.11. </w:delText>
        </w:r>
      </w:del>
      <w:r>
        <w:fldChar w:fldCharType="end"/>
      </w:r>
      <w:r>
        <w:t xml:space="preserve">), and </w:t>
      </w:r>
      <w:r w:rsidR="006C2049" w:rsidRPr="006C2049">
        <w:rPr>
          <w:position w:val="-14"/>
        </w:rPr>
        <w:object w:dxaOrig="340" w:dyaOrig="380" w14:anchorId="2E4971F0">
          <v:shape id="_x0000_i1329" type="#_x0000_t75" style="width:14.4pt;height:21.6pt" o:ole="">
            <v:imagedata r:id="rId623" o:title=""/>
          </v:shape>
          <o:OLEObject Type="Embed" ProgID="Equation.DSMT4" ShapeID="_x0000_i1329" DrawAspect="Content" ObjectID="_1363900696" r:id="rId624"/>
        </w:object>
      </w:r>
      <w:r w:rsidR="00630A21">
        <w:t xml:space="preserve"> </w:t>
      </w:r>
      <w:r>
        <w:t>is the stress contribution from the fibers (Section </w:t>
      </w:r>
      <w:r>
        <w:fldChar w:fldCharType="begin"/>
      </w:r>
      <w:r>
        <w:instrText xml:space="preserve"> REF _Ref167525631 \r \h </w:instrText>
      </w:r>
      <w:r>
        <w:fldChar w:fldCharType="separate"/>
      </w:r>
      <w:ins w:id="3294" w:author="Gerard" w:date="2015-04-08T21:50:00Z">
        <w:r w:rsidR="00C00DDA">
          <w:t xml:space="preserve">4.1.3.5. </w:t>
        </w:r>
      </w:ins>
      <w:del w:id="3295" w:author="Gerard" w:date="2015-04-08T21:50:00Z">
        <w:r w:rsidR="001B13CD" w:rsidDel="00C00DDA">
          <w:delText xml:space="preserve">4.1.3.4. </w:delText>
        </w:r>
      </w:del>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3296" w:name="_Toc290149303"/>
      <w:r>
        <w:lastRenderedPageBreak/>
        <w:t>Ellipsoidal Fiber Distribution with Donnan Equilibrium Swelling</w:t>
      </w:r>
      <w:bookmarkEnd w:id="3296"/>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6C2049" w:rsidRPr="006C2049">
              <w:rPr>
                <w:position w:val="-12"/>
              </w:rPr>
              <w:object w:dxaOrig="320" w:dyaOrig="380" w14:anchorId="08FEF7AC">
                <v:shape id="_x0000_i1330" type="#_x0000_t75" style="width:14.4pt;height:21.6pt" o:ole="">
                  <v:imagedata r:id="rId625" o:title=""/>
                </v:shape>
                <o:OLEObject Type="Embed" ProgID="Equation.DSMT4" ShapeID="_x0000_i1330" DrawAspect="Content" ObjectID="_1363900697" r:id="rId626"/>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6C2049" w:rsidRPr="006C2049">
              <w:rPr>
                <w:position w:val="-12"/>
              </w:rPr>
              <w:object w:dxaOrig="300" w:dyaOrig="380" w14:anchorId="40E127DB">
                <v:shape id="_x0000_i1331" type="#_x0000_t75" style="width:14.4pt;height:21.6pt" o:ole="">
                  <v:imagedata r:id="rId627" o:title=""/>
                </v:shape>
                <o:OLEObject Type="Embed" ProgID="Equation.DSMT4" ShapeID="_x0000_i1331" DrawAspect="Content" ObjectID="_1363900698" r:id="rId628"/>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6C2049" w:rsidRPr="006C2049">
              <w:rPr>
                <w:position w:val="-6"/>
              </w:rPr>
              <w:object w:dxaOrig="279" w:dyaOrig="320" w14:anchorId="47F0F2DE">
                <v:shape id="_x0000_i1332" type="#_x0000_t75" style="width:14.4pt;height:14.4pt" o:ole="">
                  <v:imagedata r:id="rId629" o:title=""/>
                </v:shape>
                <o:OLEObject Type="Embed" ProgID="Equation.DSMT4" ShapeID="_x0000_i1332" DrawAspect="Content" ObjectID="_1363900699" r:id="rId630"/>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6C2049" w:rsidRPr="006C2049">
              <w:rPr>
                <w:position w:val="-14"/>
              </w:rPr>
              <w:object w:dxaOrig="1120" w:dyaOrig="400" w14:anchorId="76FC0ED8">
                <v:shape id="_x0000_i1333" type="#_x0000_t75" style="width:57.6pt;height:21.6pt" o:ole="">
                  <v:imagedata r:id="rId631" o:title=""/>
                </v:shape>
                <o:OLEObject Type="Embed" ProgID="Equation.DSMT4" ShapeID="_x0000_i1333" DrawAspect="Content" ObjectID="_1363900700" r:id="rId632"/>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6C2049" w:rsidRPr="006C2049">
              <w:rPr>
                <w:position w:val="-14"/>
              </w:rPr>
              <w:object w:dxaOrig="1020" w:dyaOrig="400" w14:anchorId="3FC189E0">
                <v:shape id="_x0000_i1334" type="#_x0000_t75" style="width:50.4pt;height:21.6pt" o:ole="">
                  <v:imagedata r:id="rId633" o:title=""/>
                </v:shape>
                <o:OLEObject Type="Embed" ProgID="Equation.DSMT4" ShapeID="_x0000_i1334" DrawAspect="Content" ObjectID="_1363900701" r:id="rId634"/>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6C2049" w:rsidRPr="006C2049">
        <w:rPr>
          <w:position w:val="-14"/>
        </w:rPr>
        <w:object w:dxaOrig="1320" w:dyaOrig="380" w14:anchorId="53BE9C27">
          <v:shape id="_x0000_i1335" type="#_x0000_t75" style="width:64.8pt;height:21.6pt" o:ole="">
            <v:imagedata r:id="rId635" o:title=""/>
          </v:shape>
          <o:OLEObject Type="Embed" ProgID="Equation.DSMT4" ShapeID="_x0000_i1335" DrawAspect="Content" ObjectID="_1363900702" r:id="rId636"/>
        </w:object>
      </w:r>
      <w:r>
        <w:t>.</w:t>
      </w:r>
    </w:p>
    <w:p w14:paraId="770D789D" w14:textId="4BE2E7E0" w:rsidR="006A0BC1" w:rsidRDefault="006C2049" w:rsidP="006A0BC1">
      <w:r w:rsidRPr="006C2049">
        <w:rPr>
          <w:position w:val="-14"/>
        </w:rPr>
        <w:object w:dxaOrig="340" w:dyaOrig="380" w14:anchorId="76DC943E">
          <v:shape id="_x0000_i1336" type="#_x0000_t75" style="width:14.4pt;height:21.6pt" o:ole="">
            <v:imagedata r:id="rId637" o:title=""/>
          </v:shape>
          <o:OLEObject Type="Embed" ProgID="Equation.DSMT4" ShapeID="_x0000_i1336" DrawAspect="Content" ObjectID="_1363900703" r:id="rId638"/>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C00DDA">
        <w:t>4.1.1</w:t>
      </w:r>
      <w:r w:rsidR="006A0BC1">
        <w:fldChar w:fldCharType="end"/>
      </w:r>
      <w:r w:rsidR="006A0BC1">
        <w:t xml:space="preserve">.  </w:t>
      </w:r>
      <w:r w:rsidRPr="006C2049">
        <w:rPr>
          <w:position w:val="-12"/>
        </w:rPr>
        <w:object w:dxaOrig="440" w:dyaOrig="360" w14:anchorId="78F4CE87">
          <v:shape id="_x0000_i1337" type="#_x0000_t75" style="width:21.6pt;height:21.6pt" o:ole="">
            <v:imagedata r:id="rId639" o:title=""/>
          </v:shape>
          <o:OLEObject Type="Embed" ProgID="Equation.DSMT4" ShapeID="_x0000_i1337" DrawAspect="Content" ObjectID="_1363900704" r:id="rId640"/>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C00DDA">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3297" w:name="_Toc290149304"/>
      <w:r>
        <w:lastRenderedPageBreak/>
        <w:t>Fiber with Exponential-Power Law</w:t>
      </w:r>
      <w:bookmarkEnd w:id="3297"/>
    </w:p>
    <w:p w14:paraId="0A2495E4" w14:textId="462ECA23"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ins w:id="3298" w:author="Gerard" w:date="2015-04-08T21:50:00Z">
        <w:r w:rsidR="00C00DDA">
          <w:t xml:space="preserve">4.1.3.20. </w:t>
        </w:r>
      </w:ins>
      <w:del w:id="3299"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3"/>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6C2049" w:rsidP="006C2049">
            <w:r w:rsidRPr="006C2049">
              <w:rPr>
                <w:position w:val="-10"/>
              </w:rPr>
              <w:object w:dxaOrig="200" w:dyaOrig="320" w14:anchorId="791775C7">
                <v:shape id="_x0000_i1338" type="#_x0000_t75" style="width:7.2pt;height:14.4pt" o:ole="">
                  <v:imagedata r:id="rId641" o:title=""/>
                </v:shape>
                <o:OLEObject Type="Embed" ProgID="Equation.DSMT4" ShapeID="_x0000_i1338" DrawAspect="Content" ObjectID="_1363900705" r:id="rId642"/>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6C2049" w:rsidP="006C2049">
            <w:r w:rsidRPr="006C2049">
              <w:rPr>
                <w:position w:val="-6"/>
              </w:rPr>
              <w:object w:dxaOrig="240" w:dyaOrig="220" w14:anchorId="49C3287A">
                <v:shape id="_x0000_i1339" type="#_x0000_t75" style="width:14.4pt;height:14.4pt" o:ole="">
                  <v:imagedata r:id="rId643" o:title=""/>
                </v:shape>
                <o:OLEObject Type="Embed" ProgID="Equation.DSMT4" ShapeID="_x0000_i1339" DrawAspect="Content" ObjectID="_1363900706" r:id="rId644"/>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6C2049" w:rsidP="006C2049">
            <w:r w:rsidRPr="006C2049">
              <w:rPr>
                <w:position w:val="-10"/>
              </w:rPr>
              <w:object w:dxaOrig="240" w:dyaOrig="320" w14:anchorId="461F95A3">
                <v:shape id="_x0000_i1340" type="#_x0000_t75" style="width:14.4pt;height:14.4pt" o:ole="">
                  <v:imagedata r:id="rId645" o:title=""/>
                </v:shape>
                <o:OLEObject Type="Embed" ProgID="Equation.DSMT4" ShapeID="_x0000_i1340" DrawAspect="Content" ObjectID="_1363900707" r:id="rId646"/>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6C2049" w:rsidP="006C2049">
            <w:r w:rsidRPr="006C2049">
              <w:rPr>
                <w:position w:val="-6"/>
              </w:rPr>
              <w:object w:dxaOrig="200" w:dyaOrig="279" w14:anchorId="1599B80A">
                <v:shape id="_x0000_i1341" type="#_x0000_t75" style="width:7.2pt;height:14.4pt" o:ole="">
                  <v:imagedata r:id="rId647" o:title=""/>
                </v:shape>
                <o:OLEObject Type="Embed" ProgID="Equation.DSMT4" ShapeID="_x0000_i1341" DrawAspect="Content" ObjectID="_1363900708" r:id="rId648"/>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6C2049" w:rsidP="006C2049">
            <w:r w:rsidRPr="006C2049">
              <w:rPr>
                <w:position w:val="-10"/>
              </w:rPr>
              <w:object w:dxaOrig="220" w:dyaOrig="260" w14:anchorId="1DEFC383">
                <v:shape id="_x0000_i1342" type="#_x0000_t75" style="width:14.4pt;height:14.4pt" o:ole="">
                  <v:imagedata r:id="rId649" o:title=""/>
                </v:shape>
                <o:OLEObject Type="Embed" ProgID="Equation.DSMT4" ShapeID="_x0000_i1342" DrawAspect="Content" ObjectID="_1363900709" r:id="rId650"/>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pPr>
        <w:jc w:val="center"/>
        <w:pPrChange w:id="3300" w:author="Gerard" w:date="2014-08-18T17:30:00Z">
          <w:pPr/>
        </w:pPrChange>
      </w:pPr>
      <w:ins w:id="3301" w:author="Gerard" w:date="2014-08-18T17:30:00Z">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6C2049" w:rsidRPr="006C2049">
        <w:rPr>
          <w:position w:val="-12"/>
        </w:rPr>
        <w:object w:dxaOrig="6420" w:dyaOrig="360" w14:anchorId="32983B6D">
          <v:shape id="_x0000_i1343" type="#_x0000_t75" style="width:324pt;height:21.6pt" o:ole="">
            <v:imagedata r:id="rId651" o:title=""/>
          </v:shape>
          <o:OLEObject Type="Embed" ProgID="Equation.DSMT4" ShapeID="_x0000_i1343" DrawAspect="Content" ObjectID="_1363900710" r:id="rId652"/>
        </w:object>
      </w:r>
      <w:r>
        <w:t>,</w:t>
      </w:r>
    </w:p>
    <w:p w14:paraId="21ED562F" w14:textId="0A013D03" w:rsidR="006A0BC1" w:rsidRDefault="006A0BC1" w:rsidP="006A0BC1">
      <w:r w:rsidRPr="000230DC">
        <w:t xml:space="preserve">where </w:t>
      </w:r>
      <w:r w:rsidR="006C2049" w:rsidRPr="006C2049">
        <w:rPr>
          <w:position w:val="-14"/>
        </w:rPr>
        <w:object w:dxaOrig="999" w:dyaOrig="400" w14:anchorId="2750BF83">
          <v:shape id="_x0000_i1344" type="#_x0000_t75" style="width:50.4pt;height:21.6pt" o:ole="">
            <v:imagedata r:id="rId653" o:title=""/>
          </v:shape>
          <o:OLEObject Type="Embed" ProgID="Equation.DSMT4" ShapeID="_x0000_i1344" DrawAspect="Content" ObjectID="_1363900711" r:id="rId654"/>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ins w:id="3302" w:author="Gerard" w:date="2014-08-21T16:37:00Z">
        <w:r w:rsidR="0099145F">
          <w:t xml:space="preserve">The parameters &lt;theta&gt; and &lt;phi&gt; are optional, with default values of </w:t>
        </w:r>
      </w:ins>
      <w:r w:rsidR="006C2049" w:rsidRPr="006C2049">
        <w:rPr>
          <w:position w:val="-6"/>
        </w:rPr>
        <w:object w:dxaOrig="400" w:dyaOrig="279" w14:anchorId="4E0162C8">
          <v:shape id="_x0000_i1345" type="#_x0000_t75" style="width:21.6pt;height:14.4pt" o:ole="">
            <v:imagedata r:id="rId655" o:title=""/>
          </v:shape>
          <o:OLEObject Type="Embed" ProgID="Equation.DSMT4" ShapeID="_x0000_i1345" DrawAspect="Content" ObjectID="_1363900712" r:id="rId656"/>
        </w:object>
      </w:r>
      <w:ins w:id="3303" w:author="Gerard" w:date="2014-08-21T16:37:00Z">
        <w:r w:rsidR="0099145F">
          <w:t xml:space="preserve">0° and </w:t>
        </w:r>
      </w:ins>
      <w:r w:rsidR="006C2049" w:rsidRPr="006C2049">
        <w:rPr>
          <w:position w:val="-10"/>
        </w:rPr>
        <w:object w:dxaOrig="400" w:dyaOrig="260" w14:anchorId="4C0F5592">
          <v:shape id="_x0000_i1346" type="#_x0000_t75" style="width:21.6pt;height:14.4pt" o:ole="">
            <v:imagedata r:id="rId657" o:title=""/>
          </v:shape>
          <o:OLEObject Type="Embed" ProgID="Equation.DSMT4" ShapeID="_x0000_i1346" DrawAspect="Content" ObjectID="_1363900713" r:id="rId658"/>
        </w:object>
      </w:r>
      <w:ins w:id="3304" w:author="Gerard" w:date="2014-08-21T16:37:00Z">
        <w:r w:rsidR="0099145F">
          <w:t xml:space="preserve">90°, such that </w:t>
        </w:r>
      </w:ins>
      <w:r w:rsidR="006C2049" w:rsidRPr="006C2049">
        <w:rPr>
          <w:position w:val="-12"/>
        </w:rPr>
        <w:object w:dxaOrig="639" w:dyaOrig="360" w14:anchorId="7BD647BF">
          <v:shape id="_x0000_i1347" type="#_x0000_t75" style="width:28.8pt;height:21.6pt" o:ole="">
            <v:imagedata r:id="rId659" o:title=""/>
          </v:shape>
          <o:OLEObject Type="Embed" ProgID="Equation.DSMT4" ShapeID="_x0000_i1347" DrawAspect="Content" ObjectID="_1363900714" r:id="rId660"/>
        </w:object>
      </w:r>
      <w:ins w:id="3305" w:author="Gerard" w:date="2014-08-21T16:37:00Z">
        <w:r w:rsidR="0099145F">
          <w:t xml:space="preserve">.  </w:t>
        </w:r>
      </w:ins>
      <w:r>
        <w:t>The Cauchy stress for this fibrous material is given by</w:t>
      </w:r>
    </w:p>
    <w:p w14:paraId="29101248" w14:textId="22617B7C" w:rsidR="006A0BC1" w:rsidRDefault="006A0BC1" w:rsidP="006A0BC1">
      <w:pPr>
        <w:pStyle w:val="MTDisplayEquation"/>
      </w:pPr>
      <w:r>
        <w:tab/>
      </w:r>
      <w:r w:rsidR="006C2049" w:rsidRPr="006C2049">
        <w:rPr>
          <w:position w:val="-30"/>
        </w:rPr>
        <w:object w:dxaOrig="2700" w:dyaOrig="680" w14:anchorId="4E430EC4">
          <v:shape id="_x0000_i1348" type="#_x0000_t75" style="width:136.8pt;height:36pt" o:ole="">
            <v:imagedata r:id="rId661" o:title=""/>
          </v:shape>
          <o:OLEObject Type="Embed" ProgID="Equation.DSMT4" ShapeID="_x0000_i1348" DrawAspect="Content" ObjectID="_1363900715" r:id="rId662"/>
        </w:object>
      </w:r>
      <w:r>
        <w:t>,</w:t>
      </w:r>
    </w:p>
    <w:p w14:paraId="689A1963" w14:textId="2B2B65D2" w:rsidR="006A0BC1" w:rsidRDefault="006A0BC1" w:rsidP="006A0BC1">
      <w:r>
        <w:t xml:space="preserve">where </w:t>
      </w:r>
      <w:r w:rsidR="006C2049" w:rsidRPr="006C2049">
        <w:rPr>
          <w:position w:val="-12"/>
        </w:rPr>
        <w:object w:dxaOrig="1760" w:dyaOrig="380" w14:anchorId="71843495">
          <v:shape id="_x0000_i1349" type="#_x0000_t75" style="width:86.4pt;height:21.6pt" o:ole="">
            <v:imagedata r:id="rId663" o:title=""/>
          </v:shape>
          <o:OLEObject Type="Embed" ProgID="Equation.DSMT4" ShapeID="_x0000_i1349" DrawAspect="Content" ObjectID="_1363900716" r:id="rId664"/>
        </w:object>
      </w:r>
      <w:r>
        <w:t xml:space="preserve"> is the square of the fiber stretch, </w:t>
      </w:r>
      <w:r w:rsidR="006C2049" w:rsidRPr="006C2049">
        <w:rPr>
          <w:position w:val="-12"/>
        </w:rPr>
        <w:object w:dxaOrig="1200" w:dyaOrig="360" w14:anchorId="6BEC64BF">
          <v:shape id="_x0000_i1350" type="#_x0000_t75" style="width:57.6pt;height:21.6pt" o:ole="">
            <v:imagedata r:id="rId665" o:title=""/>
          </v:shape>
          <o:OLEObject Type="Embed" ProgID="Equation.DSMT4" ShapeID="_x0000_i1350" DrawAspect="Content" ObjectID="_1363900717" r:id="rId666"/>
        </w:object>
      </w:r>
      <w:r>
        <w:t xml:space="preserve">, and </w:t>
      </w:r>
      <w:r w:rsidR="006C2049" w:rsidRPr="006C2049">
        <w:rPr>
          <w:position w:val="-14"/>
        </w:rPr>
        <w:object w:dxaOrig="540" w:dyaOrig="400" w14:anchorId="482E6118">
          <v:shape id="_x0000_i1351" type="#_x0000_t75" style="width:28.8pt;height:21.6pt" o:ole="">
            <v:imagedata r:id="rId667" o:title=""/>
          </v:shape>
          <o:OLEObject Type="Embed" ProgID="Equation.DSMT4" ShapeID="_x0000_i1351" DrawAspect="Content" ObjectID="_1363900718" r:id="rId668"/>
        </w:obje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6C2049" w:rsidRPr="006C2049">
        <w:rPr>
          <w:position w:val="-28"/>
        </w:rPr>
        <w:object w:dxaOrig="2940" w:dyaOrig="660" w14:anchorId="48854A8D">
          <v:shape id="_x0000_i1352" type="#_x0000_t75" style="width:2in;height:36pt" o:ole="">
            <v:imagedata r:id="rId669" o:title=""/>
          </v:shape>
          <o:OLEObject Type="Embed" ProgID="Equation.DSMT4" ShapeID="_x0000_i1352" DrawAspect="Content" ObjectID="_1363900719" r:id="rId670"/>
        </w:object>
      </w:r>
    </w:p>
    <w:p w14:paraId="7ACCE4DF" w14:textId="1437A7D1" w:rsidR="006A0BC1" w:rsidRDefault="006A0BC1" w:rsidP="006A0BC1">
      <w:pPr>
        <w:pStyle w:val="MTDisplayEquation"/>
      </w:pPr>
      <w:r>
        <w:tab/>
        <w:t>,</w:t>
      </w:r>
    </w:p>
    <w:p w14:paraId="21752D29" w14:textId="59C10E7E" w:rsidR="006A0BC1" w:rsidRPr="000230DC" w:rsidRDefault="006A0BC1" w:rsidP="006A0BC1">
      <w:r w:rsidRPr="000230DC">
        <w:t xml:space="preserve">where </w:t>
      </w:r>
      <w:r w:rsidR="006C2049" w:rsidRPr="006C2049">
        <w:rPr>
          <w:position w:val="-10"/>
        </w:rPr>
        <w:object w:dxaOrig="560" w:dyaOrig="320" w14:anchorId="67DE07AF">
          <v:shape id="_x0000_i1353" type="#_x0000_t75" style="width:28.8pt;height:14.4pt" o:ole="">
            <v:imagedata r:id="rId671" o:title=""/>
          </v:shape>
          <o:OLEObject Type="Embed" ProgID="Equation.DSMT4" ShapeID="_x0000_i1353" DrawAspect="Content" ObjectID="_1363900720" r:id="rId672"/>
        </w:object>
      </w:r>
      <w:r w:rsidRPr="000230DC">
        <w:t xml:space="preserve">, </w:t>
      </w:r>
      <w:r w:rsidR="006C2049" w:rsidRPr="006C2049">
        <w:rPr>
          <w:position w:val="-6"/>
        </w:rPr>
        <w:object w:dxaOrig="580" w:dyaOrig="279" w14:anchorId="727BB5BF">
          <v:shape id="_x0000_i1354" type="#_x0000_t75" style="width:28.8pt;height:14.4pt" o:ole="">
            <v:imagedata r:id="rId673" o:title=""/>
          </v:shape>
          <o:OLEObject Type="Embed" ProgID="Equation.DSMT4" ShapeID="_x0000_i1354" DrawAspect="Content" ObjectID="_1363900721" r:id="rId674"/>
        </w:object>
      </w:r>
      <w:r w:rsidRPr="000230DC">
        <w:t xml:space="preserve">, and </w:t>
      </w:r>
      <w:r w:rsidR="006C2049" w:rsidRPr="006C2049">
        <w:rPr>
          <w:position w:val="-10"/>
        </w:rPr>
        <w:object w:dxaOrig="600" w:dyaOrig="320" w14:anchorId="1D35C060">
          <v:shape id="_x0000_i1355" type="#_x0000_t75" style="width:28.8pt;height:14.4pt" o:ole="">
            <v:imagedata r:id="rId675" o:title=""/>
          </v:shape>
          <o:OLEObject Type="Embed" ProgID="Equation.DSMT4" ShapeID="_x0000_i1355" DrawAspect="Content" ObjectID="_1363900722" r:id="rId676"/>
        </w:object>
      </w:r>
      <w:r w:rsidRPr="000230DC">
        <w:t>.</w:t>
      </w:r>
    </w:p>
    <w:p w14:paraId="275231F9" w14:textId="77777777" w:rsidR="006A0BC1" w:rsidRPr="000230DC" w:rsidRDefault="006A0BC1" w:rsidP="006A0BC1"/>
    <w:p w14:paraId="1753DA27" w14:textId="02CF1E8E" w:rsidR="006A0BC1" w:rsidRDefault="006A0BC1" w:rsidP="006A0BC1">
      <w:r>
        <w:t xml:space="preserve">Note: In the limit when </w:t>
      </w:r>
      <w:r w:rsidR="006C2049" w:rsidRPr="006C2049">
        <w:rPr>
          <w:position w:val="-6"/>
        </w:rPr>
        <w:object w:dxaOrig="680" w:dyaOrig="279" w14:anchorId="3A3D4CC8">
          <v:shape id="_x0000_i1356" type="#_x0000_t75" style="width:36pt;height:14.4pt" o:ole="">
            <v:imagedata r:id="rId677" o:title=""/>
          </v:shape>
          <o:OLEObject Type="Embed" ProgID="Equation.DSMT4" ShapeID="_x0000_i1356" DrawAspect="Content" ObjectID="_1363900723" r:id="rId678"/>
        </w:object>
      </w:r>
      <w:r>
        <w:t>, this expressions produces a power law,</w:t>
      </w:r>
    </w:p>
    <w:p w14:paraId="06E4C298" w14:textId="0685DB83" w:rsidR="006A0BC1" w:rsidRDefault="006A0BC1" w:rsidP="00154C40">
      <w:pPr>
        <w:pStyle w:val="MTDisplayEquation"/>
      </w:pPr>
      <w:r>
        <w:tab/>
      </w:r>
      <w:r w:rsidR="006C2049" w:rsidRPr="006C2049">
        <w:rPr>
          <w:position w:val="-28"/>
        </w:rPr>
        <w:object w:dxaOrig="1880" w:dyaOrig="660" w14:anchorId="75BF3E22">
          <v:shape id="_x0000_i1357" type="#_x0000_t75" style="width:93.6pt;height:36pt" o:ole="">
            <v:imagedata r:id="rId679" o:title=""/>
          </v:shape>
          <o:OLEObject Type="Embed" ProgID="Equation.DSMT4" ShapeID="_x0000_i1357" DrawAspect="Content" ObjectID="_1363900724" r:id="rId680"/>
        </w:object>
      </w:r>
    </w:p>
    <w:p w14:paraId="1109EC15" w14:textId="5E9D78AC" w:rsidR="006A0BC1" w:rsidRPr="0097532C" w:rsidRDefault="006A0BC1" w:rsidP="006A0BC1">
      <w:r w:rsidRPr="0097532C">
        <w:t xml:space="preserve">Note: When </w:t>
      </w:r>
      <w:r w:rsidR="006C2049" w:rsidRPr="006C2049">
        <w:rPr>
          <w:position w:val="-10"/>
        </w:rPr>
        <w:object w:dxaOrig="600" w:dyaOrig="320" w14:anchorId="115203B4">
          <v:shape id="_x0000_i1358" type="#_x0000_t75" style="width:28.8pt;height:14.4pt" o:ole="">
            <v:imagedata r:id="rId681" o:title=""/>
          </v:shape>
          <o:OLEObject Type="Embed" ProgID="Equation.DSMT4" ShapeID="_x0000_i1358" DrawAspect="Content" ObjectID="_1363900725" r:id="rId682"/>
        </w:object>
      </w:r>
      <w:r w:rsidRPr="0097532C">
        <w:t>, the fiber modulus is zero at the strain origin (</w:t>
      </w:r>
      <w:r w:rsidR="006C2049" w:rsidRPr="006C2049">
        <w:rPr>
          <w:position w:val="-12"/>
        </w:rPr>
        <w:object w:dxaOrig="600" w:dyaOrig="360" w14:anchorId="09E23512">
          <v:shape id="_x0000_i1359" type="#_x0000_t75" style="width:28.8pt;height:21.6pt" o:ole="">
            <v:imagedata r:id="rId683" o:title=""/>
          </v:shape>
          <o:OLEObject Type="Embed" ProgID="Equation.DSMT4" ShapeID="_x0000_i1359" DrawAspect="Content" ObjectID="_1363900726" r:id="rId684"/>
        </w:object>
      </w:r>
      <w:r w:rsidRPr="0097532C">
        <w:t xml:space="preserve">).  Therefore, use </w:t>
      </w:r>
      <w:r w:rsidR="006C2049" w:rsidRPr="006C2049">
        <w:rPr>
          <w:position w:val="-10"/>
        </w:rPr>
        <w:object w:dxaOrig="600" w:dyaOrig="320" w14:anchorId="32B93C4B">
          <v:shape id="_x0000_i1360" type="#_x0000_t75" style="width:28.8pt;height:14.4pt" o:ole="">
            <v:imagedata r:id="rId685" o:title=""/>
          </v:shape>
          <o:OLEObject Type="Embed" ProgID="Equation.DSMT4" ShapeID="_x0000_i1360" DrawAspect="Content" ObjectID="_1363900727" r:id="rId686"/>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lastRenderedPageBreak/>
        <w:t xml:space="preserve">Single fiber oriented along </w:t>
      </w:r>
      <w:r w:rsidR="006C2049" w:rsidRPr="006C2049">
        <w:rPr>
          <w:position w:val="-12"/>
        </w:rPr>
        <w:object w:dxaOrig="220" w:dyaOrig="360" w14:anchorId="56BFC919">
          <v:shape id="_x0000_i1361" type="#_x0000_t75" style="width:14.4pt;height:21.6pt" o:ole="">
            <v:imagedata r:id="rId687" o:title=""/>
          </v:shape>
          <o:OLEObject Type="Embed" ProgID="Equation.DSMT4" ShapeID="_x0000_i1361" DrawAspect="Content" ObjectID="_1363900728" r:id="rId688"/>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to </w:t>
      </w:r>
      <w:r w:rsidR="006C2049" w:rsidRPr="006C2049">
        <w:rPr>
          <w:position w:val="-12"/>
        </w:rPr>
        <w:object w:dxaOrig="220" w:dyaOrig="360" w14:anchorId="2183F360">
          <v:shape id="_x0000_i1362" type="#_x0000_t75" style="width:14.4pt;height:21.6pt" o:ole="">
            <v:imagedata r:id="rId689" o:title=""/>
          </v:shape>
          <o:OLEObject Type="Embed" ProgID="Equation.DSMT4" ShapeID="_x0000_i1362" DrawAspect="Content" ObjectID="_1363900729" r:id="rId690"/>
        </w:object>
      </w:r>
      <w:r>
        <w:t xml:space="preserve">, oriented at ±25 degrees relative to </w:t>
      </w:r>
      <w:r w:rsidR="006C2049" w:rsidRPr="006C2049">
        <w:rPr>
          <w:position w:val="-12"/>
        </w:rPr>
        <w:object w:dxaOrig="240" w:dyaOrig="360" w14:anchorId="6B10A7E0">
          <v:shape id="_x0000_i1363" type="#_x0000_t75" style="width:14.4pt;height:21.6pt" o:ole="">
            <v:imagedata r:id="rId691" o:title=""/>
          </v:shape>
          <o:OLEObject Type="Embed" ProgID="Equation.DSMT4" ShapeID="_x0000_i1363" DrawAspect="Content" ObjectID="_1363900730" r:id="rId692"/>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00111833" w14:textId="77777777" w:rsidR="006A0BC1" w:rsidRPr="0097532C" w:rsidRDefault="006A0BC1" w:rsidP="006A0BC1">
      <w:r w:rsidRPr="0097532C">
        <w:br w:type="page"/>
      </w:r>
    </w:p>
    <w:p w14:paraId="233A9184" w14:textId="65B91372" w:rsidR="00F11BA7" w:rsidRDefault="00F11BA7" w:rsidP="00F11BA7">
      <w:pPr>
        <w:rPr>
          <w:ins w:id="3306" w:author="Gerard" w:date="2014-07-29T23:25:00Z"/>
        </w:rPr>
      </w:pPr>
      <w:bookmarkStart w:id="3307" w:name="_Ref173929189"/>
    </w:p>
    <w:p w14:paraId="18ED4B7F" w14:textId="20D59176" w:rsidR="00F11BA7" w:rsidRDefault="00F11BA7" w:rsidP="00F11BA7">
      <w:pPr>
        <w:pStyle w:val="Heading4"/>
        <w:rPr>
          <w:ins w:id="3308" w:author="Gerard" w:date="2014-07-29T23:25:00Z"/>
        </w:rPr>
      </w:pPr>
      <w:bookmarkStart w:id="3309" w:name="_Toc290149305"/>
      <w:ins w:id="3310" w:author="Gerard" w:date="2014-07-29T23:25:00Z">
        <w:r>
          <w:t>Fung Orthotropic Compressible</w:t>
        </w:r>
        <w:bookmarkEnd w:id="3309"/>
      </w:ins>
    </w:p>
    <w:p w14:paraId="67AE1612" w14:textId="1ACA9B3B" w:rsidR="00F11BA7" w:rsidRDefault="00F11BA7" w:rsidP="00F11BA7">
      <w:pPr>
        <w:rPr>
          <w:ins w:id="3311" w:author="Gerard" w:date="2014-07-29T23:25:00Z"/>
        </w:rPr>
      </w:pPr>
      <w:ins w:id="3312" w:author="Gerard" w:date="2014-07-29T23:25:00Z">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ins>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ins w:id="3313" w:author="Gerard" w:date="2014-07-29T23:25:00Z">
        <w:r>
          <w:fldChar w:fldCharType="separate"/>
        </w:r>
        <w:r>
          <w:rPr>
            <w:noProof/>
          </w:rPr>
          <w:t>[</w:t>
        </w:r>
      </w:ins>
      <w:r w:rsidR="00182A67">
        <w:rPr>
          <w:noProof/>
        </w:rPr>
        <w:fldChar w:fldCharType="begin"/>
      </w:r>
      <w:r w:rsidR="00182A67">
        <w:rPr>
          <w:noProof/>
        </w:rPr>
        <w:instrText xml:space="preserve"> HYPERLINK \l "_ENREF_10" \o "Fung, 1993 #44" </w:instrText>
      </w:r>
      <w:ins w:id="3314" w:author="Gerard" w:date="2015-04-08T21:50:00Z">
        <w:r w:rsidR="00C00DDA">
          <w:rPr>
            <w:noProof/>
          </w:rPr>
        </w:r>
      </w:ins>
      <w:r w:rsidR="00182A67">
        <w:rPr>
          <w:noProof/>
        </w:rPr>
        <w:fldChar w:fldCharType="separate"/>
      </w:r>
      <w:ins w:id="3315" w:author="Gerard" w:date="2014-07-29T23:25:00Z">
        <w:r w:rsidR="00182A67">
          <w:rPr>
            <w:noProof/>
          </w:rPr>
          <w:t>10</w:t>
        </w:r>
      </w:ins>
      <w:r w:rsidR="00182A67">
        <w:rPr>
          <w:noProof/>
        </w:rPr>
        <w:fldChar w:fldCharType="end"/>
      </w:r>
      <w:ins w:id="3316" w:author="Gerard" w:date="2014-07-29T23:25:00Z">
        <w:r>
          <w:rPr>
            <w:noProof/>
          </w:rPr>
          <w:t xml:space="preserve">, </w:t>
        </w:r>
      </w:ins>
      <w:r w:rsidR="00182A67">
        <w:rPr>
          <w:noProof/>
        </w:rPr>
        <w:fldChar w:fldCharType="begin"/>
      </w:r>
      <w:r w:rsidR="00182A67">
        <w:rPr>
          <w:noProof/>
        </w:rPr>
        <w:instrText xml:space="preserve"> HYPERLINK \l "_ENREF_11" \o "Fung, 1979 #43" </w:instrText>
      </w:r>
      <w:ins w:id="3317" w:author="Gerard" w:date="2015-04-08T21:50:00Z">
        <w:r w:rsidR="00C00DDA">
          <w:rPr>
            <w:noProof/>
          </w:rPr>
        </w:r>
      </w:ins>
      <w:r w:rsidR="00182A67">
        <w:rPr>
          <w:noProof/>
        </w:rPr>
        <w:fldChar w:fldCharType="separate"/>
      </w:r>
      <w:ins w:id="3318" w:author="Gerard" w:date="2014-07-29T23:25:00Z">
        <w:r w:rsidR="00182A67">
          <w:rPr>
            <w:noProof/>
          </w:rPr>
          <w:t>11</w:t>
        </w:r>
      </w:ins>
      <w:r w:rsidR="00182A67">
        <w:rPr>
          <w:noProof/>
        </w:rPr>
        <w:fldChar w:fldCharType="end"/>
      </w:r>
      <w:ins w:id="3319" w:author="Gerard" w:date="2014-07-29T23:25:00Z">
        <w:r>
          <w:rPr>
            <w:noProof/>
          </w:rPr>
          <w:t>]</w:t>
        </w:r>
        <w:r>
          <w:fldChar w:fldCharType="end"/>
        </w:r>
        <w:r>
          <w:t xml:space="preserve"> is “</w:t>
        </w:r>
        <w:r>
          <w:rPr>
            <w:i/>
          </w:rPr>
          <w:t>Fung-ortho-compressibl</w:t>
        </w:r>
      </w:ins>
      <w:ins w:id="3320" w:author="Gerard" w:date="2014-07-29T23:50:00Z">
        <w:r w:rsidR="006D6355">
          <w:rPr>
            <w:i/>
          </w:rPr>
          <w:t>e</w:t>
        </w:r>
      </w:ins>
      <w:ins w:id="3321" w:author="Gerard" w:date="2014-07-29T23:25:00Z">
        <w:r>
          <w:rPr>
            <w:i/>
          </w:rPr>
          <w:t>”</w:t>
        </w:r>
        <w:r>
          <w:t>. The following material parameters must be defined:</w:t>
        </w:r>
      </w:ins>
    </w:p>
    <w:p w14:paraId="1CC1822C" w14:textId="77777777" w:rsidR="006D6355" w:rsidRDefault="006D6355" w:rsidP="006D6355">
      <w:pPr>
        <w:rPr>
          <w:ins w:id="3322" w:author="Gerard" w:date="2014-07-29T23:50: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rPr>
          <w:ins w:id="3323" w:author="Gerard" w:date="2014-07-29T23:50:00Z"/>
        </w:trPr>
        <w:tc>
          <w:tcPr>
            <w:tcW w:w="1497" w:type="pct"/>
            <w:shd w:val="clear" w:color="auto" w:fill="auto"/>
          </w:tcPr>
          <w:p w14:paraId="46AB9B0A" w14:textId="77777777" w:rsidR="006D6355" w:rsidRDefault="006D6355" w:rsidP="006D6355">
            <w:pPr>
              <w:pStyle w:val="code"/>
              <w:rPr>
                <w:ins w:id="3324" w:author="Gerard" w:date="2014-07-29T23:50:00Z"/>
              </w:rPr>
            </w:pPr>
            <w:ins w:id="3325" w:author="Gerard" w:date="2014-07-29T23:50:00Z">
              <w:r>
                <w:t>&lt;E1&gt;</w:t>
              </w:r>
            </w:ins>
          </w:p>
        </w:tc>
        <w:tc>
          <w:tcPr>
            <w:tcW w:w="2611" w:type="pct"/>
            <w:shd w:val="clear" w:color="auto" w:fill="auto"/>
          </w:tcPr>
          <w:p w14:paraId="4067AC4B" w14:textId="16FC2121" w:rsidR="006D6355" w:rsidRDefault="006C2049" w:rsidP="006C2049">
            <w:pPr>
              <w:rPr>
                <w:ins w:id="3326" w:author="Gerard" w:date="2014-07-29T23:50:00Z"/>
              </w:rPr>
            </w:pPr>
            <w:r w:rsidRPr="006C2049">
              <w:rPr>
                <w:position w:val="-12"/>
              </w:rPr>
              <w:object w:dxaOrig="279" w:dyaOrig="360" w14:anchorId="1226AB27">
                <v:shape id="_x0000_i1364" type="#_x0000_t75" style="width:14.4pt;height:21.6pt" o:ole="">
                  <v:imagedata r:id="rId693" o:title=""/>
                </v:shape>
                <o:OLEObject Type="Embed" ProgID="Equation.DSMT4" ShapeID="_x0000_i1364" DrawAspect="Content" ObjectID="_1363900731" r:id="rId694"/>
              </w:object>
            </w:r>
            <w:ins w:id="3327" w:author="Gerard" w:date="2014-07-29T23:50:00Z">
              <w:r w:rsidR="006D6355">
                <w:t xml:space="preserve"> </w:t>
              </w:r>
            </w:ins>
            <w:ins w:id="3328" w:author="Gerard" w:date="2014-07-29T23:54:00Z">
              <w:r w:rsidR="00DE34C0">
                <w:t xml:space="preserve">Young’s </w:t>
              </w:r>
            </w:ins>
            <w:ins w:id="3329" w:author="Gerard" w:date="2014-07-29T23:50:00Z">
              <w:r w:rsidR="006D6355">
                <w:t>modulus</w:t>
              </w:r>
            </w:ins>
          </w:p>
        </w:tc>
        <w:tc>
          <w:tcPr>
            <w:tcW w:w="892" w:type="pct"/>
          </w:tcPr>
          <w:p w14:paraId="64499508" w14:textId="77777777" w:rsidR="006D6355" w:rsidRPr="00AF2221" w:rsidRDefault="006D6355" w:rsidP="006D6355">
            <w:pPr>
              <w:rPr>
                <w:ins w:id="3330" w:author="Gerard" w:date="2014-07-29T23:50:00Z"/>
                <w:position w:val="-12"/>
              </w:rPr>
            </w:pPr>
            <w:ins w:id="3331" w:author="Gerard" w:date="2014-07-29T23:50:00Z">
              <w:r>
                <w:t>[</w:t>
              </w:r>
              <w:r>
                <w:rPr>
                  <w:b/>
                </w:rPr>
                <w:t>P</w:t>
              </w:r>
              <w:r>
                <w:t>]</w:t>
              </w:r>
            </w:ins>
          </w:p>
        </w:tc>
      </w:tr>
      <w:tr w:rsidR="006D6355" w14:paraId="151A7DD5" w14:textId="77777777" w:rsidTr="006D6355">
        <w:trPr>
          <w:ins w:id="3332" w:author="Gerard" w:date="2014-07-29T23:50:00Z"/>
        </w:trPr>
        <w:tc>
          <w:tcPr>
            <w:tcW w:w="1497" w:type="pct"/>
            <w:shd w:val="clear" w:color="auto" w:fill="auto"/>
          </w:tcPr>
          <w:p w14:paraId="43C1084E" w14:textId="77777777" w:rsidR="006D6355" w:rsidRDefault="006D6355" w:rsidP="006D6355">
            <w:pPr>
              <w:pStyle w:val="code"/>
              <w:rPr>
                <w:ins w:id="3333" w:author="Gerard" w:date="2014-07-29T23:50:00Z"/>
              </w:rPr>
            </w:pPr>
            <w:ins w:id="3334" w:author="Gerard" w:date="2014-07-29T23:50:00Z">
              <w:r>
                <w:t>&lt;E2&gt;</w:t>
              </w:r>
            </w:ins>
          </w:p>
        </w:tc>
        <w:tc>
          <w:tcPr>
            <w:tcW w:w="2611" w:type="pct"/>
            <w:shd w:val="clear" w:color="auto" w:fill="auto"/>
          </w:tcPr>
          <w:p w14:paraId="5F687060" w14:textId="295CDA43" w:rsidR="006D6355" w:rsidRDefault="006C2049" w:rsidP="006C2049">
            <w:pPr>
              <w:rPr>
                <w:ins w:id="3335" w:author="Gerard" w:date="2014-07-29T23:50:00Z"/>
              </w:rPr>
            </w:pPr>
            <w:r w:rsidRPr="006C2049">
              <w:rPr>
                <w:position w:val="-12"/>
              </w:rPr>
              <w:object w:dxaOrig="300" w:dyaOrig="360" w14:anchorId="35C40898">
                <v:shape id="_x0000_i1365" type="#_x0000_t75" style="width:14.4pt;height:21.6pt" o:ole="">
                  <v:imagedata r:id="rId695" o:title=""/>
                </v:shape>
                <o:OLEObject Type="Embed" ProgID="Equation.DSMT4" ShapeID="_x0000_i1365" DrawAspect="Content" ObjectID="_1363900732" r:id="rId696"/>
              </w:object>
            </w:r>
            <w:ins w:id="3336" w:author="Gerard" w:date="2014-07-29T23:50:00Z">
              <w:r w:rsidR="006D6355">
                <w:t xml:space="preserve"> </w:t>
              </w:r>
            </w:ins>
            <w:ins w:id="3337" w:author="Gerard" w:date="2014-07-29T23:54:00Z">
              <w:r w:rsidR="00DE34C0">
                <w:t xml:space="preserve">Young’s </w:t>
              </w:r>
            </w:ins>
            <w:ins w:id="3338" w:author="Gerard" w:date="2014-07-29T23:50:00Z">
              <w:r w:rsidR="006D6355">
                <w:t>modulus</w:t>
              </w:r>
            </w:ins>
          </w:p>
        </w:tc>
        <w:tc>
          <w:tcPr>
            <w:tcW w:w="892" w:type="pct"/>
          </w:tcPr>
          <w:p w14:paraId="44ABFD20" w14:textId="77777777" w:rsidR="006D6355" w:rsidRPr="00AF2221" w:rsidRDefault="006D6355" w:rsidP="006D6355">
            <w:pPr>
              <w:rPr>
                <w:ins w:id="3339" w:author="Gerard" w:date="2014-07-29T23:50:00Z"/>
                <w:position w:val="-12"/>
              </w:rPr>
            </w:pPr>
            <w:ins w:id="3340" w:author="Gerard" w:date="2014-07-29T23:50:00Z">
              <w:r>
                <w:t>[</w:t>
              </w:r>
              <w:r>
                <w:rPr>
                  <w:b/>
                </w:rPr>
                <w:t>P</w:t>
              </w:r>
              <w:r>
                <w:t>]</w:t>
              </w:r>
            </w:ins>
          </w:p>
        </w:tc>
      </w:tr>
      <w:tr w:rsidR="006D6355" w14:paraId="7D39BB14" w14:textId="77777777" w:rsidTr="006D6355">
        <w:trPr>
          <w:ins w:id="3341" w:author="Gerard" w:date="2014-07-29T23:50:00Z"/>
        </w:trPr>
        <w:tc>
          <w:tcPr>
            <w:tcW w:w="1497" w:type="pct"/>
            <w:shd w:val="clear" w:color="auto" w:fill="auto"/>
          </w:tcPr>
          <w:p w14:paraId="345A199D" w14:textId="77777777" w:rsidR="006D6355" w:rsidRDefault="006D6355" w:rsidP="006D6355">
            <w:pPr>
              <w:pStyle w:val="code"/>
              <w:rPr>
                <w:ins w:id="3342" w:author="Gerard" w:date="2014-07-29T23:50:00Z"/>
              </w:rPr>
            </w:pPr>
            <w:ins w:id="3343" w:author="Gerard" w:date="2014-07-29T23:50:00Z">
              <w:r>
                <w:t>&lt;E3&gt;</w:t>
              </w:r>
            </w:ins>
          </w:p>
        </w:tc>
        <w:tc>
          <w:tcPr>
            <w:tcW w:w="2611" w:type="pct"/>
            <w:shd w:val="clear" w:color="auto" w:fill="auto"/>
          </w:tcPr>
          <w:p w14:paraId="7F956F94" w14:textId="07271118" w:rsidR="006D6355" w:rsidRDefault="006C2049" w:rsidP="006C2049">
            <w:pPr>
              <w:rPr>
                <w:ins w:id="3344" w:author="Gerard" w:date="2014-07-29T23:50:00Z"/>
              </w:rPr>
            </w:pPr>
            <w:r w:rsidRPr="006C2049">
              <w:rPr>
                <w:position w:val="-12"/>
              </w:rPr>
              <w:object w:dxaOrig="300" w:dyaOrig="360" w14:anchorId="42EA57E9">
                <v:shape id="_x0000_i1366" type="#_x0000_t75" style="width:14.4pt;height:21.6pt" o:ole="">
                  <v:imagedata r:id="rId697" o:title=""/>
                </v:shape>
                <o:OLEObject Type="Embed" ProgID="Equation.DSMT4" ShapeID="_x0000_i1366" DrawAspect="Content" ObjectID="_1363900733" r:id="rId698"/>
              </w:object>
            </w:r>
            <w:ins w:id="3345" w:author="Gerard" w:date="2014-07-29T23:50:00Z">
              <w:r w:rsidR="006D6355">
                <w:t xml:space="preserve"> </w:t>
              </w:r>
            </w:ins>
            <w:ins w:id="3346" w:author="Gerard" w:date="2014-07-29T23:54:00Z">
              <w:r w:rsidR="00DE34C0">
                <w:t xml:space="preserve">Young’s </w:t>
              </w:r>
            </w:ins>
            <w:ins w:id="3347" w:author="Gerard" w:date="2014-07-29T23:50:00Z">
              <w:r w:rsidR="006D6355">
                <w:t>modulus</w:t>
              </w:r>
            </w:ins>
          </w:p>
        </w:tc>
        <w:tc>
          <w:tcPr>
            <w:tcW w:w="892" w:type="pct"/>
          </w:tcPr>
          <w:p w14:paraId="22E66EEA" w14:textId="77777777" w:rsidR="006D6355" w:rsidRPr="00AF2221" w:rsidRDefault="006D6355" w:rsidP="006D6355">
            <w:pPr>
              <w:rPr>
                <w:ins w:id="3348" w:author="Gerard" w:date="2014-07-29T23:50:00Z"/>
                <w:position w:val="-12"/>
              </w:rPr>
            </w:pPr>
            <w:ins w:id="3349" w:author="Gerard" w:date="2014-07-29T23:50:00Z">
              <w:r>
                <w:t>[</w:t>
              </w:r>
              <w:r>
                <w:rPr>
                  <w:b/>
                </w:rPr>
                <w:t>P</w:t>
              </w:r>
              <w:r>
                <w:t>]</w:t>
              </w:r>
            </w:ins>
          </w:p>
        </w:tc>
      </w:tr>
      <w:tr w:rsidR="006D6355" w14:paraId="559100AA" w14:textId="77777777" w:rsidTr="006D6355">
        <w:trPr>
          <w:ins w:id="3350" w:author="Gerard" w:date="2014-07-29T23:50:00Z"/>
        </w:trPr>
        <w:tc>
          <w:tcPr>
            <w:tcW w:w="1497" w:type="pct"/>
            <w:shd w:val="clear" w:color="auto" w:fill="auto"/>
          </w:tcPr>
          <w:p w14:paraId="2ACAF7B0" w14:textId="77777777" w:rsidR="006D6355" w:rsidRDefault="006D6355" w:rsidP="006D6355">
            <w:pPr>
              <w:pStyle w:val="code"/>
              <w:rPr>
                <w:ins w:id="3351" w:author="Gerard" w:date="2014-07-29T23:50:00Z"/>
              </w:rPr>
            </w:pPr>
            <w:ins w:id="3352" w:author="Gerard" w:date="2014-07-29T23:50:00Z">
              <w:r>
                <w:t>&lt;G12&gt;</w:t>
              </w:r>
            </w:ins>
          </w:p>
        </w:tc>
        <w:tc>
          <w:tcPr>
            <w:tcW w:w="2611" w:type="pct"/>
            <w:shd w:val="clear" w:color="auto" w:fill="auto"/>
          </w:tcPr>
          <w:p w14:paraId="478CD382" w14:textId="40A0DB02" w:rsidR="006D6355" w:rsidRDefault="006C2049" w:rsidP="006C2049">
            <w:pPr>
              <w:rPr>
                <w:ins w:id="3353" w:author="Gerard" w:date="2014-07-29T23:50:00Z"/>
              </w:rPr>
            </w:pPr>
            <w:r w:rsidRPr="006C2049">
              <w:rPr>
                <w:position w:val="-12"/>
              </w:rPr>
              <w:object w:dxaOrig="360" w:dyaOrig="360" w14:anchorId="4FA84B1D">
                <v:shape id="_x0000_i1367" type="#_x0000_t75" style="width:21.6pt;height:21.6pt" o:ole="">
                  <v:imagedata r:id="rId699" o:title=""/>
                </v:shape>
                <o:OLEObject Type="Embed" ProgID="Equation.DSMT4" ShapeID="_x0000_i1367" DrawAspect="Content" ObjectID="_1363900734" r:id="rId700"/>
              </w:object>
            </w:r>
            <w:ins w:id="3354" w:author="Gerard" w:date="2014-07-29T23:50:00Z">
              <w:r w:rsidR="006D6355">
                <w:t xml:space="preserve"> </w:t>
              </w:r>
            </w:ins>
            <w:ins w:id="3355" w:author="Gerard" w:date="2014-07-29T23:54:00Z">
              <w:r w:rsidR="00DE34C0">
                <w:t xml:space="preserve">shear </w:t>
              </w:r>
            </w:ins>
            <w:ins w:id="3356" w:author="Gerard" w:date="2014-07-29T23:50:00Z">
              <w:r w:rsidR="006D6355">
                <w:t>modulus</w:t>
              </w:r>
            </w:ins>
          </w:p>
        </w:tc>
        <w:tc>
          <w:tcPr>
            <w:tcW w:w="892" w:type="pct"/>
          </w:tcPr>
          <w:p w14:paraId="009B0164" w14:textId="77777777" w:rsidR="006D6355" w:rsidRPr="00AF2221" w:rsidRDefault="006D6355" w:rsidP="006D6355">
            <w:pPr>
              <w:rPr>
                <w:ins w:id="3357" w:author="Gerard" w:date="2014-07-29T23:50:00Z"/>
                <w:position w:val="-12"/>
              </w:rPr>
            </w:pPr>
            <w:ins w:id="3358" w:author="Gerard" w:date="2014-07-29T23:50:00Z">
              <w:r>
                <w:t>[</w:t>
              </w:r>
              <w:r>
                <w:rPr>
                  <w:b/>
                </w:rPr>
                <w:t>P</w:t>
              </w:r>
              <w:r>
                <w:t>]</w:t>
              </w:r>
            </w:ins>
          </w:p>
        </w:tc>
      </w:tr>
      <w:tr w:rsidR="006D6355" w14:paraId="5EF3A45F" w14:textId="77777777" w:rsidTr="006D6355">
        <w:trPr>
          <w:ins w:id="3359" w:author="Gerard" w:date="2014-07-29T23:50:00Z"/>
        </w:trPr>
        <w:tc>
          <w:tcPr>
            <w:tcW w:w="1497" w:type="pct"/>
            <w:shd w:val="clear" w:color="auto" w:fill="auto"/>
          </w:tcPr>
          <w:p w14:paraId="36D36176" w14:textId="77777777" w:rsidR="006D6355" w:rsidRDefault="006D6355" w:rsidP="006D6355">
            <w:pPr>
              <w:pStyle w:val="code"/>
              <w:rPr>
                <w:ins w:id="3360" w:author="Gerard" w:date="2014-07-29T23:50:00Z"/>
              </w:rPr>
            </w:pPr>
            <w:ins w:id="3361" w:author="Gerard" w:date="2014-07-29T23:50:00Z">
              <w:r>
                <w:t>&lt;G23&gt;</w:t>
              </w:r>
            </w:ins>
          </w:p>
        </w:tc>
        <w:tc>
          <w:tcPr>
            <w:tcW w:w="2611" w:type="pct"/>
            <w:shd w:val="clear" w:color="auto" w:fill="auto"/>
          </w:tcPr>
          <w:p w14:paraId="664EB9CA" w14:textId="37CE4307" w:rsidR="006D6355" w:rsidRDefault="006C2049" w:rsidP="006C2049">
            <w:pPr>
              <w:rPr>
                <w:ins w:id="3362" w:author="Gerard" w:date="2014-07-29T23:50:00Z"/>
              </w:rPr>
            </w:pPr>
            <w:r w:rsidRPr="006C2049">
              <w:rPr>
                <w:position w:val="-12"/>
              </w:rPr>
              <w:object w:dxaOrig="380" w:dyaOrig="360" w14:anchorId="05AFC78E">
                <v:shape id="_x0000_i1368" type="#_x0000_t75" style="width:21.6pt;height:21.6pt" o:ole="">
                  <v:imagedata r:id="rId701" o:title=""/>
                </v:shape>
                <o:OLEObject Type="Embed" ProgID="Equation.DSMT4" ShapeID="_x0000_i1368" DrawAspect="Content" ObjectID="_1363900735" r:id="rId702"/>
              </w:object>
            </w:r>
            <w:ins w:id="3363" w:author="Gerard" w:date="2014-07-29T23:50:00Z">
              <w:r w:rsidR="006D6355">
                <w:t xml:space="preserve"> </w:t>
              </w:r>
            </w:ins>
            <w:ins w:id="3364" w:author="Gerard" w:date="2014-07-29T23:54:00Z">
              <w:r w:rsidR="00DE34C0">
                <w:t xml:space="preserve">shear </w:t>
              </w:r>
            </w:ins>
            <w:ins w:id="3365" w:author="Gerard" w:date="2014-07-29T23:50:00Z">
              <w:r w:rsidR="006D6355">
                <w:t>modulus</w:t>
              </w:r>
            </w:ins>
          </w:p>
        </w:tc>
        <w:tc>
          <w:tcPr>
            <w:tcW w:w="892" w:type="pct"/>
          </w:tcPr>
          <w:p w14:paraId="753A76FC" w14:textId="77777777" w:rsidR="006D6355" w:rsidRPr="00AF2221" w:rsidRDefault="006D6355" w:rsidP="006D6355">
            <w:pPr>
              <w:rPr>
                <w:ins w:id="3366" w:author="Gerard" w:date="2014-07-29T23:50:00Z"/>
                <w:position w:val="-12"/>
              </w:rPr>
            </w:pPr>
            <w:ins w:id="3367" w:author="Gerard" w:date="2014-07-29T23:50:00Z">
              <w:r>
                <w:t>[</w:t>
              </w:r>
              <w:r>
                <w:rPr>
                  <w:b/>
                </w:rPr>
                <w:t>P</w:t>
              </w:r>
              <w:r>
                <w:t>]</w:t>
              </w:r>
            </w:ins>
          </w:p>
        </w:tc>
      </w:tr>
      <w:tr w:rsidR="006D6355" w14:paraId="31E5AEC5" w14:textId="77777777" w:rsidTr="006D6355">
        <w:trPr>
          <w:ins w:id="3368" w:author="Gerard" w:date="2014-07-29T23:50:00Z"/>
        </w:trPr>
        <w:tc>
          <w:tcPr>
            <w:tcW w:w="1497" w:type="pct"/>
            <w:shd w:val="clear" w:color="auto" w:fill="auto"/>
          </w:tcPr>
          <w:p w14:paraId="43F5B00C" w14:textId="77777777" w:rsidR="006D6355" w:rsidRDefault="006D6355" w:rsidP="006D6355">
            <w:pPr>
              <w:pStyle w:val="code"/>
              <w:rPr>
                <w:ins w:id="3369" w:author="Gerard" w:date="2014-07-29T23:50:00Z"/>
              </w:rPr>
            </w:pPr>
            <w:ins w:id="3370" w:author="Gerard" w:date="2014-07-29T23:50:00Z">
              <w:r>
                <w:t>&lt;G13&gt;</w:t>
              </w:r>
            </w:ins>
          </w:p>
        </w:tc>
        <w:tc>
          <w:tcPr>
            <w:tcW w:w="2611" w:type="pct"/>
            <w:shd w:val="clear" w:color="auto" w:fill="auto"/>
          </w:tcPr>
          <w:p w14:paraId="436F868A" w14:textId="157D215E" w:rsidR="006D6355" w:rsidRDefault="006C2049" w:rsidP="006C2049">
            <w:pPr>
              <w:rPr>
                <w:ins w:id="3371" w:author="Gerard" w:date="2014-07-29T23:50:00Z"/>
              </w:rPr>
            </w:pPr>
            <w:r w:rsidRPr="006C2049">
              <w:rPr>
                <w:position w:val="-12"/>
              </w:rPr>
              <w:object w:dxaOrig="360" w:dyaOrig="360" w14:anchorId="2D434FB6">
                <v:shape id="_x0000_i1369" type="#_x0000_t75" style="width:21.6pt;height:21.6pt" o:ole="">
                  <v:imagedata r:id="rId703" o:title=""/>
                </v:shape>
                <o:OLEObject Type="Embed" ProgID="Equation.DSMT4" ShapeID="_x0000_i1369" DrawAspect="Content" ObjectID="_1363900736" r:id="rId704"/>
              </w:object>
            </w:r>
            <w:ins w:id="3372" w:author="Gerard" w:date="2014-07-29T23:50:00Z">
              <w:r w:rsidR="006D6355">
                <w:t xml:space="preserve"> </w:t>
              </w:r>
            </w:ins>
            <w:ins w:id="3373" w:author="Gerard" w:date="2014-07-29T23:54:00Z">
              <w:r w:rsidR="00DE34C0">
                <w:t xml:space="preserve">shear </w:t>
              </w:r>
            </w:ins>
            <w:ins w:id="3374" w:author="Gerard" w:date="2014-07-29T23:50:00Z">
              <w:r w:rsidR="006D6355">
                <w:t>modulus</w:t>
              </w:r>
            </w:ins>
          </w:p>
        </w:tc>
        <w:tc>
          <w:tcPr>
            <w:tcW w:w="892" w:type="pct"/>
          </w:tcPr>
          <w:p w14:paraId="28892F3B" w14:textId="77777777" w:rsidR="006D6355" w:rsidRPr="00AF2221" w:rsidRDefault="006D6355" w:rsidP="006D6355">
            <w:pPr>
              <w:rPr>
                <w:ins w:id="3375" w:author="Gerard" w:date="2014-07-29T23:50:00Z"/>
                <w:position w:val="-12"/>
              </w:rPr>
            </w:pPr>
            <w:ins w:id="3376" w:author="Gerard" w:date="2014-07-29T23:50:00Z">
              <w:r>
                <w:t>[</w:t>
              </w:r>
              <w:r>
                <w:rPr>
                  <w:b/>
                </w:rPr>
                <w:t>P</w:t>
              </w:r>
              <w:r>
                <w:t>]</w:t>
              </w:r>
            </w:ins>
          </w:p>
        </w:tc>
      </w:tr>
      <w:tr w:rsidR="006D6355" w14:paraId="1C5042F2" w14:textId="77777777" w:rsidTr="006D6355">
        <w:trPr>
          <w:ins w:id="3377" w:author="Gerard" w:date="2014-07-29T23:50:00Z"/>
        </w:trPr>
        <w:tc>
          <w:tcPr>
            <w:tcW w:w="1497" w:type="pct"/>
            <w:shd w:val="clear" w:color="auto" w:fill="auto"/>
          </w:tcPr>
          <w:p w14:paraId="536E8838" w14:textId="77777777" w:rsidR="006D6355" w:rsidRDefault="006D6355" w:rsidP="006D6355">
            <w:pPr>
              <w:pStyle w:val="code"/>
              <w:rPr>
                <w:ins w:id="3378" w:author="Gerard" w:date="2014-07-29T23:50:00Z"/>
              </w:rPr>
            </w:pPr>
            <w:ins w:id="3379" w:author="Gerard" w:date="2014-07-29T23:50:00Z">
              <w:r>
                <w:t>&lt;v12&gt;</w:t>
              </w:r>
            </w:ins>
          </w:p>
        </w:tc>
        <w:tc>
          <w:tcPr>
            <w:tcW w:w="2611" w:type="pct"/>
            <w:shd w:val="clear" w:color="auto" w:fill="auto"/>
          </w:tcPr>
          <w:p w14:paraId="526C9F37" w14:textId="1E0B326C" w:rsidR="006D6355" w:rsidRDefault="006C2049" w:rsidP="006C2049">
            <w:pPr>
              <w:rPr>
                <w:ins w:id="3380" w:author="Gerard" w:date="2014-07-29T23:50:00Z"/>
              </w:rPr>
            </w:pPr>
            <w:r w:rsidRPr="006C2049">
              <w:rPr>
                <w:position w:val="-12"/>
              </w:rPr>
              <w:object w:dxaOrig="320" w:dyaOrig="360" w14:anchorId="0E9AF71C">
                <v:shape id="_x0000_i1370" type="#_x0000_t75" style="width:14.4pt;height:21.6pt" o:ole="">
                  <v:imagedata r:id="rId705" o:title=""/>
                </v:shape>
                <o:OLEObject Type="Embed" ProgID="Equation.DSMT4" ShapeID="_x0000_i1370" DrawAspect="Content" ObjectID="_1363900737" r:id="rId706"/>
              </w:object>
            </w:r>
            <w:ins w:id="3381" w:author="Gerard" w:date="2014-07-29T23:50:00Z">
              <w:r w:rsidR="006D6355">
                <w:t xml:space="preserve"> </w:t>
              </w:r>
            </w:ins>
            <w:ins w:id="3382" w:author="Gerard" w:date="2014-07-29T23:54:00Z">
              <w:r w:rsidR="00DE34C0">
                <w:t>Poisson’s ratio</w:t>
              </w:r>
            </w:ins>
          </w:p>
        </w:tc>
        <w:tc>
          <w:tcPr>
            <w:tcW w:w="892" w:type="pct"/>
          </w:tcPr>
          <w:p w14:paraId="2C24D6C6" w14:textId="1BCB8E6B" w:rsidR="006D6355" w:rsidRPr="00AF2221" w:rsidRDefault="006D6355" w:rsidP="00DE34C0">
            <w:pPr>
              <w:rPr>
                <w:ins w:id="3383" w:author="Gerard" w:date="2014-07-29T23:50:00Z"/>
                <w:position w:val="-12"/>
              </w:rPr>
            </w:pPr>
            <w:ins w:id="3384" w:author="Gerard" w:date="2014-07-29T23:50:00Z">
              <w:r>
                <w:t>[</w:t>
              </w:r>
            </w:ins>
            <w:ins w:id="3385" w:author="Gerard" w:date="2014-07-29T23:54:00Z">
              <w:r w:rsidR="00DE34C0">
                <w:rPr>
                  <w:b/>
                </w:rPr>
                <w:t xml:space="preserve"> </w:t>
              </w:r>
            </w:ins>
            <w:ins w:id="3386" w:author="Gerard" w:date="2014-07-29T23:50:00Z">
              <w:r>
                <w:t>]</w:t>
              </w:r>
            </w:ins>
          </w:p>
        </w:tc>
      </w:tr>
      <w:tr w:rsidR="006D6355" w14:paraId="1356A48D" w14:textId="77777777" w:rsidTr="006D6355">
        <w:trPr>
          <w:ins w:id="3387" w:author="Gerard" w:date="2014-07-29T23:50:00Z"/>
        </w:trPr>
        <w:tc>
          <w:tcPr>
            <w:tcW w:w="1497" w:type="pct"/>
            <w:shd w:val="clear" w:color="auto" w:fill="auto"/>
          </w:tcPr>
          <w:p w14:paraId="4E250FA9" w14:textId="77777777" w:rsidR="006D6355" w:rsidRDefault="006D6355" w:rsidP="006D6355">
            <w:pPr>
              <w:pStyle w:val="code"/>
              <w:rPr>
                <w:ins w:id="3388" w:author="Gerard" w:date="2014-07-29T23:50:00Z"/>
              </w:rPr>
            </w:pPr>
            <w:ins w:id="3389" w:author="Gerard" w:date="2014-07-29T23:50:00Z">
              <w:r>
                <w:t>&lt;v23&gt;</w:t>
              </w:r>
            </w:ins>
          </w:p>
        </w:tc>
        <w:tc>
          <w:tcPr>
            <w:tcW w:w="2611" w:type="pct"/>
            <w:shd w:val="clear" w:color="auto" w:fill="auto"/>
          </w:tcPr>
          <w:p w14:paraId="7ED6A6C0" w14:textId="7EBD00F6" w:rsidR="006D6355" w:rsidRDefault="006C2049" w:rsidP="006C2049">
            <w:pPr>
              <w:rPr>
                <w:ins w:id="3390" w:author="Gerard" w:date="2014-07-29T23:50:00Z"/>
              </w:rPr>
            </w:pPr>
            <w:r w:rsidRPr="006C2049">
              <w:rPr>
                <w:position w:val="-12"/>
              </w:rPr>
              <w:object w:dxaOrig="320" w:dyaOrig="360" w14:anchorId="29641705">
                <v:shape id="_x0000_i1371" type="#_x0000_t75" style="width:14.4pt;height:21.6pt" o:ole="">
                  <v:imagedata r:id="rId707" o:title=""/>
                </v:shape>
                <o:OLEObject Type="Embed" ProgID="Equation.DSMT4" ShapeID="_x0000_i1371" DrawAspect="Content" ObjectID="_1363900738" r:id="rId708"/>
              </w:object>
            </w:r>
            <w:ins w:id="3391" w:author="Gerard" w:date="2014-07-29T23:50:00Z">
              <w:r w:rsidR="006D6355">
                <w:t xml:space="preserve"> </w:t>
              </w:r>
            </w:ins>
            <w:ins w:id="3392" w:author="Gerard" w:date="2014-07-29T23:54:00Z">
              <w:r w:rsidR="00DE34C0">
                <w:t>Poisson’s ratio</w:t>
              </w:r>
            </w:ins>
          </w:p>
        </w:tc>
        <w:tc>
          <w:tcPr>
            <w:tcW w:w="892" w:type="pct"/>
          </w:tcPr>
          <w:p w14:paraId="0BC80439" w14:textId="467F61F8" w:rsidR="006D6355" w:rsidRPr="00AF2221" w:rsidRDefault="006D6355" w:rsidP="00DE34C0">
            <w:pPr>
              <w:rPr>
                <w:ins w:id="3393" w:author="Gerard" w:date="2014-07-29T23:50:00Z"/>
                <w:position w:val="-12"/>
              </w:rPr>
            </w:pPr>
            <w:ins w:id="3394" w:author="Gerard" w:date="2014-07-29T23:50:00Z">
              <w:r>
                <w:t>[</w:t>
              </w:r>
            </w:ins>
            <w:ins w:id="3395" w:author="Gerard" w:date="2014-07-29T23:54:00Z">
              <w:r w:rsidR="00DE34C0">
                <w:rPr>
                  <w:b/>
                </w:rPr>
                <w:t xml:space="preserve"> </w:t>
              </w:r>
            </w:ins>
            <w:ins w:id="3396" w:author="Gerard" w:date="2014-07-29T23:50:00Z">
              <w:r>
                <w:t>]</w:t>
              </w:r>
            </w:ins>
          </w:p>
        </w:tc>
      </w:tr>
      <w:tr w:rsidR="006D6355" w14:paraId="5AD672DB" w14:textId="77777777" w:rsidTr="006D6355">
        <w:trPr>
          <w:ins w:id="3397" w:author="Gerard" w:date="2014-07-29T23:50:00Z"/>
        </w:trPr>
        <w:tc>
          <w:tcPr>
            <w:tcW w:w="1497" w:type="pct"/>
            <w:shd w:val="clear" w:color="auto" w:fill="auto"/>
          </w:tcPr>
          <w:p w14:paraId="7DF35E48" w14:textId="77777777" w:rsidR="006D6355" w:rsidRDefault="006D6355" w:rsidP="006D6355">
            <w:pPr>
              <w:pStyle w:val="code"/>
              <w:rPr>
                <w:ins w:id="3398" w:author="Gerard" w:date="2014-07-29T23:50:00Z"/>
              </w:rPr>
            </w:pPr>
            <w:ins w:id="3399" w:author="Gerard" w:date="2014-07-29T23:50:00Z">
              <w:r>
                <w:t>&lt;v31&gt;</w:t>
              </w:r>
            </w:ins>
          </w:p>
        </w:tc>
        <w:tc>
          <w:tcPr>
            <w:tcW w:w="2611" w:type="pct"/>
            <w:shd w:val="clear" w:color="auto" w:fill="auto"/>
          </w:tcPr>
          <w:p w14:paraId="7C74DEAC" w14:textId="1D674693" w:rsidR="006D6355" w:rsidRDefault="006C2049" w:rsidP="006C2049">
            <w:pPr>
              <w:rPr>
                <w:ins w:id="3400" w:author="Gerard" w:date="2014-07-29T23:50:00Z"/>
              </w:rPr>
            </w:pPr>
            <w:r w:rsidRPr="006C2049">
              <w:rPr>
                <w:position w:val="-12"/>
              </w:rPr>
              <w:object w:dxaOrig="320" w:dyaOrig="360" w14:anchorId="16B98938">
                <v:shape id="_x0000_i1372" type="#_x0000_t75" style="width:14.4pt;height:21.6pt" o:ole="">
                  <v:imagedata r:id="rId709" o:title=""/>
                </v:shape>
                <o:OLEObject Type="Embed" ProgID="Equation.DSMT4" ShapeID="_x0000_i1372" DrawAspect="Content" ObjectID="_1363900739" r:id="rId710"/>
              </w:object>
            </w:r>
            <w:ins w:id="3401" w:author="Gerard" w:date="2014-07-29T23:50:00Z">
              <w:r w:rsidR="006D6355">
                <w:t xml:space="preserve"> </w:t>
              </w:r>
            </w:ins>
            <w:ins w:id="3402" w:author="Gerard" w:date="2014-07-29T23:54:00Z">
              <w:r w:rsidR="00DE34C0">
                <w:t>Poisson’s ratio</w:t>
              </w:r>
            </w:ins>
          </w:p>
        </w:tc>
        <w:tc>
          <w:tcPr>
            <w:tcW w:w="892" w:type="pct"/>
          </w:tcPr>
          <w:p w14:paraId="2A8F69B1" w14:textId="2A8AF839" w:rsidR="006D6355" w:rsidRPr="00AF2221" w:rsidRDefault="006D6355" w:rsidP="00DE34C0">
            <w:pPr>
              <w:rPr>
                <w:ins w:id="3403" w:author="Gerard" w:date="2014-07-29T23:50:00Z"/>
                <w:position w:val="-12"/>
              </w:rPr>
            </w:pPr>
            <w:ins w:id="3404" w:author="Gerard" w:date="2014-07-29T23:50:00Z">
              <w:r>
                <w:t>[</w:t>
              </w:r>
            </w:ins>
            <w:ins w:id="3405" w:author="Gerard" w:date="2014-07-29T23:54:00Z">
              <w:r w:rsidR="00DE34C0">
                <w:rPr>
                  <w:b/>
                </w:rPr>
                <w:t xml:space="preserve"> </w:t>
              </w:r>
            </w:ins>
            <w:ins w:id="3406" w:author="Gerard" w:date="2014-07-29T23:50:00Z">
              <w:r>
                <w:t>]</w:t>
              </w:r>
            </w:ins>
          </w:p>
        </w:tc>
      </w:tr>
      <w:tr w:rsidR="006D6355" w14:paraId="5E3E16FF" w14:textId="77777777" w:rsidTr="006D6355">
        <w:trPr>
          <w:ins w:id="3407" w:author="Gerard" w:date="2014-07-29T23:50:00Z"/>
        </w:trPr>
        <w:tc>
          <w:tcPr>
            <w:tcW w:w="1497" w:type="pct"/>
            <w:shd w:val="clear" w:color="auto" w:fill="auto"/>
          </w:tcPr>
          <w:p w14:paraId="7001274E" w14:textId="77777777" w:rsidR="006D6355" w:rsidRDefault="006D6355" w:rsidP="006D6355">
            <w:pPr>
              <w:pStyle w:val="code"/>
              <w:rPr>
                <w:ins w:id="3408" w:author="Gerard" w:date="2014-07-29T23:50:00Z"/>
              </w:rPr>
            </w:pPr>
            <w:ins w:id="3409" w:author="Gerard" w:date="2014-07-29T23:50:00Z">
              <w:r>
                <w:t>&lt;c&gt;</w:t>
              </w:r>
            </w:ins>
          </w:p>
        </w:tc>
        <w:tc>
          <w:tcPr>
            <w:tcW w:w="2611" w:type="pct"/>
            <w:shd w:val="clear" w:color="auto" w:fill="auto"/>
          </w:tcPr>
          <w:p w14:paraId="774DBCD1" w14:textId="6AA5FE5B" w:rsidR="006D6355" w:rsidRDefault="006C2049" w:rsidP="006C2049">
            <w:pPr>
              <w:rPr>
                <w:ins w:id="3410" w:author="Gerard" w:date="2014-07-29T23:50:00Z"/>
              </w:rPr>
            </w:pPr>
            <w:r w:rsidRPr="006C2049">
              <w:rPr>
                <w:position w:val="-6"/>
              </w:rPr>
              <w:object w:dxaOrig="180" w:dyaOrig="220" w14:anchorId="60522C99">
                <v:shape id="_x0000_i1373" type="#_x0000_t75" style="width:7.2pt;height:14.4pt" o:ole="">
                  <v:imagedata r:id="rId711" o:title=""/>
                </v:shape>
                <o:OLEObject Type="Embed" ProgID="Equation.DSMT4" ShapeID="_x0000_i1373" DrawAspect="Content" ObjectID="_1363900740" r:id="rId712"/>
              </w:object>
            </w:r>
            <w:ins w:id="3411" w:author="Gerard" w:date="2014-07-29T23:50:00Z">
              <w:r w:rsidR="006D6355">
                <w:t xml:space="preserve"> coefficient</w:t>
              </w:r>
            </w:ins>
          </w:p>
        </w:tc>
        <w:tc>
          <w:tcPr>
            <w:tcW w:w="892" w:type="pct"/>
          </w:tcPr>
          <w:p w14:paraId="7C5183E6" w14:textId="77777777" w:rsidR="006D6355" w:rsidRPr="00AF2221" w:rsidRDefault="006D6355" w:rsidP="006D6355">
            <w:pPr>
              <w:rPr>
                <w:ins w:id="3412" w:author="Gerard" w:date="2014-07-29T23:50:00Z"/>
                <w:position w:val="-6"/>
              </w:rPr>
            </w:pPr>
            <w:ins w:id="3413" w:author="Gerard" w:date="2014-07-29T23:50:00Z">
              <w:r>
                <w:t>[</w:t>
              </w:r>
              <w:r>
                <w:rPr>
                  <w:b/>
                </w:rPr>
                <w:t>P</w:t>
              </w:r>
              <w:r>
                <w:t>]</w:t>
              </w:r>
            </w:ins>
          </w:p>
        </w:tc>
      </w:tr>
      <w:tr w:rsidR="006D6355" w14:paraId="4E9743DF" w14:textId="77777777" w:rsidTr="006D6355">
        <w:trPr>
          <w:ins w:id="3414" w:author="Gerard" w:date="2014-07-29T23:50:00Z"/>
        </w:trPr>
        <w:tc>
          <w:tcPr>
            <w:tcW w:w="1497" w:type="pct"/>
            <w:shd w:val="clear" w:color="auto" w:fill="auto"/>
          </w:tcPr>
          <w:p w14:paraId="0F052C00" w14:textId="77777777" w:rsidR="006D6355" w:rsidRDefault="006D6355" w:rsidP="006D6355">
            <w:pPr>
              <w:pStyle w:val="code"/>
              <w:rPr>
                <w:ins w:id="3415" w:author="Gerard" w:date="2014-07-29T23:50:00Z"/>
              </w:rPr>
            </w:pPr>
            <w:ins w:id="3416" w:author="Gerard" w:date="2014-07-29T23:50:00Z">
              <w:r>
                <w:t>&lt;k&gt;</w:t>
              </w:r>
            </w:ins>
          </w:p>
        </w:tc>
        <w:tc>
          <w:tcPr>
            <w:tcW w:w="2611" w:type="pct"/>
            <w:shd w:val="clear" w:color="auto" w:fill="auto"/>
          </w:tcPr>
          <w:p w14:paraId="5475BD09" w14:textId="5BB9B76C" w:rsidR="006D6355" w:rsidRDefault="006C2049" w:rsidP="006C2049">
            <w:pPr>
              <w:rPr>
                <w:ins w:id="3417" w:author="Gerard" w:date="2014-07-29T23:50:00Z"/>
              </w:rPr>
            </w:pPr>
            <w:r w:rsidRPr="006C2049">
              <w:rPr>
                <w:position w:val="-4"/>
              </w:rPr>
              <w:object w:dxaOrig="220" w:dyaOrig="200" w14:anchorId="226C1BCA">
                <v:shape id="_x0000_i1374" type="#_x0000_t75" style="width:14.4pt;height:7.2pt" o:ole="">
                  <v:imagedata r:id="rId713" o:title=""/>
                </v:shape>
                <o:OLEObject Type="Embed" ProgID="Equation.DSMT4" ShapeID="_x0000_i1374" DrawAspect="Content" ObjectID="_1363900741" r:id="rId714"/>
              </w:object>
            </w:r>
            <w:ins w:id="3418" w:author="Gerard" w:date="2014-07-29T23:54:00Z">
              <w:r w:rsidR="00DE34C0">
                <w:t xml:space="preserve"> </w:t>
              </w:r>
            </w:ins>
            <w:ins w:id="3419" w:author="Gerard" w:date="2014-07-29T23:50:00Z">
              <w:r w:rsidR="006D6355">
                <w:t>bulk modulus</w:t>
              </w:r>
            </w:ins>
          </w:p>
        </w:tc>
        <w:tc>
          <w:tcPr>
            <w:tcW w:w="892" w:type="pct"/>
          </w:tcPr>
          <w:p w14:paraId="43E1F596" w14:textId="77777777" w:rsidR="006D6355" w:rsidRDefault="006D6355" w:rsidP="006D6355">
            <w:pPr>
              <w:rPr>
                <w:ins w:id="3420" w:author="Gerard" w:date="2014-07-29T23:50:00Z"/>
              </w:rPr>
            </w:pPr>
            <w:ins w:id="3421" w:author="Gerard" w:date="2014-07-29T23:50:00Z">
              <w:r>
                <w:t>[</w:t>
              </w:r>
              <w:r>
                <w:rPr>
                  <w:b/>
                </w:rPr>
                <w:t>P</w:t>
              </w:r>
              <w:r>
                <w:t>]</w:t>
              </w:r>
            </w:ins>
          </w:p>
        </w:tc>
      </w:tr>
    </w:tbl>
    <w:p w14:paraId="1C13ADB0" w14:textId="77777777" w:rsidR="006D6355" w:rsidRDefault="006D6355" w:rsidP="006D6355">
      <w:pPr>
        <w:rPr>
          <w:ins w:id="3422" w:author="Gerard" w:date="2014-07-29T23:50:00Z"/>
        </w:rPr>
      </w:pPr>
    </w:p>
    <w:p w14:paraId="39FAED17" w14:textId="49CB4205" w:rsidR="006D6355" w:rsidRDefault="006D6355" w:rsidP="006D6355">
      <w:pPr>
        <w:rPr>
          <w:ins w:id="3423" w:author="Gerard" w:date="2014-07-29T23:50:00Z"/>
        </w:rPr>
      </w:pPr>
      <w:ins w:id="3424" w:author="Gerard" w:date="2014-07-29T23:50:00Z">
        <w:r>
          <w:t xml:space="preserve">The hyperelastic strain energy function is given by </w:t>
        </w:r>
        <w:r>
          <w:fldChar w:fldCharType="begin"/>
        </w:r>
      </w:ins>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ins w:id="3425" w:author="Gerard" w:date="2014-07-29T23:50:00Z">
        <w:r>
          <w:fldChar w:fldCharType="separate"/>
        </w:r>
        <w:r>
          <w:rPr>
            <w:noProof/>
          </w:rPr>
          <w:t>[</w:t>
        </w:r>
      </w:ins>
      <w:r w:rsidR="00182A67">
        <w:rPr>
          <w:noProof/>
        </w:rPr>
        <w:fldChar w:fldCharType="begin"/>
      </w:r>
      <w:r w:rsidR="00182A67">
        <w:rPr>
          <w:noProof/>
        </w:rPr>
        <w:instrText xml:space="preserve"> HYPERLINK \l "_ENREF_12" \o "Ateshian, 2009 #45" </w:instrText>
      </w:r>
      <w:ins w:id="3426" w:author="Gerard" w:date="2015-04-08T21:50:00Z">
        <w:r w:rsidR="00C00DDA">
          <w:rPr>
            <w:noProof/>
          </w:rPr>
        </w:r>
      </w:ins>
      <w:r w:rsidR="00182A67">
        <w:rPr>
          <w:noProof/>
        </w:rPr>
        <w:fldChar w:fldCharType="separate"/>
      </w:r>
      <w:ins w:id="3427" w:author="Gerard" w:date="2014-07-29T23:50:00Z">
        <w:r w:rsidR="00182A67">
          <w:rPr>
            <w:noProof/>
          </w:rPr>
          <w:t>12</w:t>
        </w:r>
      </w:ins>
      <w:r w:rsidR="00182A67">
        <w:rPr>
          <w:noProof/>
        </w:rPr>
        <w:fldChar w:fldCharType="end"/>
      </w:r>
      <w:ins w:id="3428" w:author="Gerard" w:date="2014-07-29T23:50:00Z">
        <w:r>
          <w:rPr>
            <w:noProof/>
          </w:rPr>
          <w:t>]</w:t>
        </w:r>
        <w:r>
          <w:fldChar w:fldCharType="end"/>
        </w:r>
        <w:r>
          <w:t>,</w:t>
        </w:r>
      </w:ins>
    </w:p>
    <w:p w14:paraId="6A664F03" w14:textId="07670759" w:rsidR="006D6355" w:rsidRDefault="006D6355" w:rsidP="006D6355">
      <w:pPr>
        <w:pStyle w:val="MTDisplayEquation"/>
        <w:rPr>
          <w:ins w:id="3429" w:author="Gerard" w:date="2014-07-29T23:50:00Z"/>
        </w:rPr>
      </w:pPr>
      <w:ins w:id="3430" w:author="Gerard" w:date="2014-07-29T23:50:00Z">
        <w:r>
          <w:tab/>
        </w:r>
      </w:ins>
      <w:r w:rsidR="006C2049" w:rsidRPr="006C2049">
        <w:rPr>
          <w:position w:val="-24"/>
        </w:rPr>
        <w:object w:dxaOrig="2299" w:dyaOrig="620" w14:anchorId="7219B903">
          <v:shape id="_x0000_i1375" type="#_x0000_t75" style="width:115.2pt;height:28.8pt" o:ole="">
            <v:imagedata r:id="rId715" o:title=""/>
          </v:shape>
          <o:OLEObject Type="Embed" ProgID="Equation.DSMT4" ShapeID="_x0000_i1375" DrawAspect="Content" ObjectID="_1363900742" r:id="rId716"/>
        </w:object>
      </w:r>
      <w:ins w:id="3431" w:author="Gerard" w:date="2014-07-29T23:50:00Z">
        <w:r>
          <w:t>,</w:t>
        </w:r>
        <w:r>
          <w:tab/>
        </w:r>
      </w:ins>
    </w:p>
    <w:p w14:paraId="71F2271D" w14:textId="77777777" w:rsidR="006D6355" w:rsidRDefault="006D6355" w:rsidP="006D6355">
      <w:pPr>
        <w:rPr>
          <w:ins w:id="3432" w:author="Gerard" w:date="2014-07-29T23:50:00Z"/>
        </w:rPr>
      </w:pPr>
      <w:ins w:id="3433" w:author="Gerard" w:date="2014-07-29T23:50:00Z">
        <w:r>
          <w:t>where,</w:t>
        </w:r>
      </w:ins>
    </w:p>
    <w:p w14:paraId="71D37B7E" w14:textId="5A3451E0" w:rsidR="006D6355" w:rsidRDefault="006D6355" w:rsidP="006D6355">
      <w:pPr>
        <w:pStyle w:val="MTDisplayEquation"/>
        <w:rPr>
          <w:ins w:id="3434" w:author="Gerard" w:date="2014-07-29T23:50:00Z"/>
        </w:rPr>
      </w:pPr>
      <w:ins w:id="3435" w:author="Gerard" w:date="2014-07-29T23:50:00Z">
        <w:r>
          <w:tab/>
        </w:r>
      </w:ins>
      <w:r w:rsidR="006C2049" w:rsidRPr="006C2049">
        <w:rPr>
          <w:position w:val="-30"/>
        </w:rPr>
        <w:object w:dxaOrig="4840" w:dyaOrig="720" w14:anchorId="0ED172D2">
          <v:shape id="_x0000_i1376" type="#_x0000_t75" style="width:244.8pt;height:36pt" o:ole="">
            <v:imagedata r:id="rId717" o:title=""/>
          </v:shape>
          <o:OLEObject Type="Embed" ProgID="Equation.DSMT4" ShapeID="_x0000_i1376" DrawAspect="Content" ObjectID="_1363900743" r:id="rId718"/>
        </w:object>
      </w:r>
      <w:ins w:id="3436" w:author="Gerard" w:date="2014-07-29T23:55:00Z">
        <w:r w:rsidR="00DE34C0">
          <w:t>,</w:t>
        </w:r>
      </w:ins>
    </w:p>
    <w:p w14:paraId="13A460D6" w14:textId="77777777" w:rsidR="00DE34C0" w:rsidRDefault="00DE34C0" w:rsidP="006D6355">
      <w:pPr>
        <w:rPr>
          <w:ins w:id="3437" w:author="Gerard" w:date="2014-07-29T23:55:00Z"/>
        </w:rPr>
      </w:pPr>
      <w:ins w:id="3438" w:author="Gerard" w:date="2014-07-29T23:55:00Z">
        <w:r>
          <w:t>and</w:t>
        </w:r>
      </w:ins>
    </w:p>
    <w:p w14:paraId="0694865F" w14:textId="579810CD" w:rsidR="00DE34C0" w:rsidRDefault="00DE34C0">
      <w:pPr>
        <w:pStyle w:val="MTDisplayEquation"/>
        <w:rPr>
          <w:ins w:id="3439" w:author="Gerard" w:date="2014-07-29T23:55:00Z"/>
        </w:rPr>
        <w:pPrChange w:id="3440" w:author="Gerard" w:date="2014-07-29T23:55:00Z">
          <w:pPr/>
        </w:pPrChange>
      </w:pPr>
      <w:ins w:id="3441" w:author="Gerard" w:date="2014-07-29T23:55:00Z">
        <w:r>
          <w:tab/>
        </w:r>
      </w:ins>
      <w:r w:rsidR="006C2049" w:rsidRPr="006C2049">
        <w:rPr>
          <w:position w:val="-24"/>
        </w:rPr>
        <w:object w:dxaOrig="1719" w:dyaOrig="620" w14:anchorId="0AB5CE62">
          <v:shape id="_x0000_i1377" type="#_x0000_t75" style="width:86.4pt;height:28.8pt" o:ole="">
            <v:imagedata r:id="rId719" o:title=""/>
          </v:shape>
          <o:OLEObject Type="Embed" ProgID="Equation.DSMT4" ShapeID="_x0000_i1377" DrawAspect="Content" ObjectID="_1363900744" r:id="rId720"/>
        </w:object>
      </w:r>
      <w:ins w:id="3442" w:author="Gerard" w:date="2014-07-29T23:55:00Z">
        <w:r>
          <w:t xml:space="preserve"> </w:t>
        </w:r>
      </w:ins>
      <w:ins w:id="3443" w:author="Gerard" w:date="2014-07-29T23:56:00Z">
        <w:r>
          <w:t>.</w:t>
        </w:r>
      </w:ins>
    </w:p>
    <w:p w14:paraId="593589A2" w14:textId="6BD5FC82" w:rsidR="006D6355" w:rsidRDefault="006D6355" w:rsidP="006D6355">
      <w:pPr>
        <w:rPr>
          <w:ins w:id="3444" w:author="Gerard" w:date="2014-07-29T23:50:00Z"/>
        </w:rPr>
      </w:pPr>
      <w:ins w:id="3445" w:author="Gerard" w:date="2014-07-29T23:50:00Z">
        <w:r>
          <w:t xml:space="preserve">Here, </w:t>
        </w:r>
      </w:ins>
      <w:r w:rsidR="006C2049" w:rsidRPr="006C2049">
        <w:rPr>
          <w:position w:val="-14"/>
        </w:rPr>
        <w:object w:dxaOrig="1359" w:dyaOrig="400" w14:anchorId="2E897DC5">
          <v:shape id="_x0000_i1378" type="#_x0000_t75" style="width:64.8pt;height:21.6pt" o:ole="">
            <v:imagedata r:id="rId721" o:title=""/>
          </v:shape>
          <o:OLEObject Type="Embed" ProgID="Equation.DSMT4" ShapeID="_x0000_i1378" DrawAspect="Content" ObjectID="_1363900745" r:id="rId722"/>
        </w:object>
      </w:r>
      <w:ins w:id="3446" w:author="Gerard" w:date="2014-07-29T23:50:00Z">
        <w:r>
          <w:t xml:space="preserve"> and </w:t>
        </w:r>
      </w:ins>
      <w:r w:rsidR="006C2049" w:rsidRPr="006C2049">
        <w:rPr>
          <w:position w:val="-12"/>
        </w:rPr>
        <w:object w:dxaOrig="1400" w:dyaOrig="360" w14:anchorId="3A889E29">
          <v:shape id="_x0000_i1379" type="#_x0000_t75" style="width:1in;height:21.6pt" o:ole="">
            <v:imagedata r:id="rId723" o:title=""/>
          </v:shape>
          <o:OLEObject Type="Embed" ProgID="Equation.DSMT4" ShapeID="_x0000_i1379" DrawAspect="Content" ObjectID="_1363900746" r:id="rId724"/>
        </w:object>
      </w:r>
      <w:ins w:id="3447" w:author="Gerard" w:date="2014-07-29T23:50:00Z">
        <w:r>
          <w:t xml:space="preserve">where </w:t>
        </w:r>
      </w:ins>
      <w:r w:rsidR="006C2049" w:rsidRPr="006C2049">
        <w:rPr>
          <w:position w:val="-12"/>
        </w:rPr>
        <w:object w:dxaOrig="320" w:dyaOrig="360" w14:anchorId="1B1B5975">
          <v:shape id="_x0000_i1380" type="#_x0000_t75" style="width:14.4pt;height:21.6pt" o:ole="">
            <v:imagedata r:id="rId725" o:title=""/>
          </v:shape>
          <o:OLEObject Type="Embed" ProgID="Equation.DSMT4" ShapeID="_x0000_i1380" DrawAspect="Content" ObjectID="_1363900747" r:id="rId726"/>
        </w:object>
      </w:r>
      <w:ins w:id="3448" w:author="Gerard" w:date="2014-07-29T23:50:00Z">
        <w:r>
          <w:t xml:space="preserve"> defines the initial direction of material axis </w:t>
        </w:r>
        <w:r>
          <w:rPr>
            <w:i/>
          </w:rPr>
          <w:t>a</w:t>
        </w:r>
        <w:r>
          <w:t>. See Section </w:t>
        </w:r>
        <w:r>
          <w:fldChar w:fldCharType="begin"/>
        </w:r>
        <w:r>
          <w:instrText xml:space="preserve"> REF _Ref167532051 \r \h </w:instrText>
        </w:r>
      </w:ins>
      <w:ins w:id="3449" w:author="Gerard" w:date="2014-07-29T23:50:00Z">
        <w:r>
          <w:fldChar w:fldCharType="separate"/>
        </w:r>
      </w:ins>
      <w:r w:rsidR="00C00DDA">
        <w:t xml:space="preserve">4.1.1.2. </w:t>
      </w:r>
      <w:ins w:id="3450" w:author="Gerard" w:date="2014-07-29T23:50:00Z">
        <w:r>
          <w:fldChar w:fldCharType="end"/>
        </w:r>
        <w:r>
          <w:t xml:space="preserve">on how to define the material axes for orthotropic materials. The Lamé constants </w:t>
        </w:r>
      </w:ins>
      <w:r w:rsidR="006C2049" w:rsidRPr="006C2049">
        <w:rPr>
          <w:position w:val="-12"/>
        </w:rPr>
        <w:object w:dxaOrig="300" w:dyaOrig="360" w14:anchorId="4D00FFEB">
          <v:shape id="_x0000_i1381" type="#_x0000_t75" style="width:14.4pt;height:21.6pt" o:ole="">
            <v:imagedata r:id="rId727" o:title=""/>
          </v:shape>
          <o:OLEObject Type="Embed" ProgID="Equation.DSMT4" ShapeID="_x0000_i1381" DrawAspect="Content" ObjectID="_1363900748" r:id="rId728"/>
        </w:object>
      </w:r>
      <w:ins w:id="3451" w:author="Gerard" w:date="2014-07-29T23:50:00Z">
        <w:r>
          <w:t xml:space="preserve"> (</w:t>
        </w:r>
      </w:ins>
      <w:r w:rsidR="006C2049" w:rsidRPr="006C2049">
        <w:rPr>
          <w:position w:val="-10"/>
        </w:rPr>
        <w:object w:dxaOrig="920" w:dyaOrig="320" w14:anchorId="47906850">
          <v:shape id="_x0000_i1382" type="#_x0000_t75" style="width:43.2pt;height:14.4pt" o:ole="">
            <v:imagedata r:id="rId729" o:title=""/>
          </v:shape>
          <o:OLEObject Type="Embed" ProgID="Equation.DSMT4" ShapeID="_x0000_i1382" DrawAspect="Content" ObjectID="_1363900749" r:id="rId730"/>
        </w:object>
      </w:r>
      <w:ins w:id="3452" w:author="Gerard" w:date="2014-07-29T23:50:00Z">
        <w:r>
          <w:t xml:space="preserve">) and </w:t>
        </w:r>
      </w:ins>
      <w:r w:rsidR="006C2049" w:rsidRPr="006C2049">
        <w:rPr>
          <w:position w:val="-12"/>
        </w:rPr>
        <w:object w:dxaOrig="340" w:dyaOrig="360" w14:anchorId="29B6127E">
          <v:shape id="_x0000_i1383" type="#_x0000_t75" style="width:14.4pt;height:21.6pt" o:ole="">
            <v:imagedata r:id="rId731" o:title=""/>
          </v:shape>
          <o:OLEObject Type="Embed" ProgID="Equation.DSMT4" ShapeID="_x0000_i1383" DrawAspect="Content" ObjectID="_1363900750" r:id="rId732"/>
        </w:object>
      </w:r>
      <w:ins w:id="3453" w:author="Gerard" w:date="2014-07-29T23:50:00Z">
        <w:r>
          <w:t xml:space="preserve"> (</w:t>
        </w:r>
      </w:ins>
      <w:r w:rsidR="006C2049" w:rsidRPr="006C2049">
        <w:rPr>
          <w:position w:val="-10"/>
        </w:rPr>
        <w:object w:dxaOrig="1120" w:dyaOrig="320" w14:anchorId="13DE4574">
          <v:shape id="_x0000_i1384" type="#_x0000_t75" style="width:57.6pt;height:14.4pt" o:ole="">
            <v:imagedata r:id="rId733" o:title=""/>
          </v:shape>
          <o:OLEObject Type="Embed" ProgID="Equation.DSMT4" ShapeID="_x0000_i1384" DrawAspect="Content" ObjectID="_1363900751" r:id="rId734"/>
        </w:object>
      </w:r>
      <w:ins w:id="3454" w:author="Gerard" w:date="2014-07-29T23:50:00Z">
        <w:r>
          <w:t xml:space="preserve">, </w:t>
        </w:r>
      </w:ins>
      <w:r w:rsidR="006C2049" w:rsidRPr="006C2049">
        <w:rPr>
          <w:position w:val="-12"/>
        </w:rPr>
        <w:object w:dxaOrig="880" w:dyaOrig="360" w14:anchorId="265F9CEB">
          <v:shape id="_x0000_i1385" type="#_x0000_t75" style="width:43.2pt;height:21.6pt" o:ole="">
            <v:imagedata r:id="rId735" o:title=""/>
          </v:shape>
          <o:OLEObject Type="Embed" ProgID="Equation.DSMT4" ShapeID="_x0000_i1385" DrawAspect="Content" ObjectID="_1363900752" r:id="rId736"/>
        </w:object>
      </w:r>
      <w:ins w:id="3455" w:author="Gerard" w:date="2014-07-29T23:50:00Z">
        <w:r>
          <w:t xml:space="preserve">) are related to Young’s moduli </w:t>
        </w:r>
      </w:ins>
      <w:r w:rsidR="006C2049" w:rsidRPr="006C2049">
        <w:rPr>
          <w:position w:val="-12"/>
        </w:rPr>
        <w:object w:dxaOrig="300" w:dyaOrig="360" w14:anchorId="575F0D1A">
          <v:shape id="_x0000_i1386" type="#_x0000_t75" style="width:14.4pt;height:21.6pt" o:ole="">
            <v:imagedata r:id="rId737" o:title=""/>
          </v:shape>
          <o:OLEObject Type="Embed" ProgID="Equation.DSMT4" ShapeID="_x0000_i1386" DrawAspect="Content" ObjectID="_1363900753" r:id="rId738"/>
        </w:object>
      </w:r>
      <w:ins w:id="3456" w:author="Gerard" w:date="2014-07-29T23:50:00Z">
        <w:r>
          <w:t xml:space="preserve">, shear moduli </w:t>
        </w:r>
      </w:ins>
      <w:r w:rsidR="006C2049" w:rsidRPr="006C2049">
        <w:rPr>
          <w:position w:val="-12"/>
        </w:rPr>
        <w:object w:dxaOrig="380" w:dyaOrig="360" w14:anchorId="11B43313">
          <v:shape id="_x0000_i1387" type="#_x0000_t75" style="width:21.6pt;height:21.6pt" o:ole="">
            <v:imagedata r:id="rId739" o:title=""/>
          </v:shape>
          <o:OLEObject Type="Embed" ProgID="Equation.DSMT4" ShapeID="_x0000_i1387" DrawAspect="Content" ObjectID="_1363900754" r:id="rId740"/>
        </w:object>
      </w:r>
      <w:ins w:id="3457" w:author="Gerard" w:date="2014-07-29T23:50:00Z">
        <w:r>
          <w:t xml:space="preserve"> and Poisson’s ratios </w:t>
        </w:r>
      </w:ins>
      <w:r w:rsidR="006C2049" w:rsidRPr="006C2049">
        <w:rPr>
          <w:position w:val="-12"/>
        </w:rPr>
        <w:object w:dxaOrig="340" w:dyaOrig="360" w14:anchorId="687BD3FD">
          <v:shape id="_x0000_i1388" type="#_x0000_t75" style="width:14.4pt;height:21.6pt" o:ole="">
            <v:imagedata r:id="rId741" o:title=""/>
          </v:shape>
          <o:OLEObject Type="Embed" ProgID="Equation.DSMT4" ShapeID="_x0000_i1388" DrawAspect="Content" ObjectID="_1363900755" r:id="rId742"/>
        </w:object>
      </w:r>
      <w:ins w:id="3458" w:author="Gerard" w:date="2014-07-29T23:50:00Z">
        <w:r>
          <w:t xml:space="preserve"> via</w:t>
        </w:r>
      </w:ins>
    </w:p>
    <w:p w14:paraId="75EDE53D" w14:textId="0F1DF175" w:rsidR="006D6355" w:rsidRDefault="006D6355" w:rsidP="006D6355">
      <w:pPr>
        <w:pStyle w:val="MTDisplayEquation"/>
        <w:rPr>
          <w:ins w:id="3459" w:author="Gerard" w:date="2014-07-29T23:50:00Z"/>
        </w:rPr>
      </w:pPr>
      <w:ins w:id="3460" w:author="Gerard" w:date="2014-07-29T23:50:00Z">
        <w:r>
          <w:lastRenderedPageBreak/>
          <w:tab/>
        </w:r>
      </w:ins>
      <w:r w:rsidR="006C2049" w:rsidRPr="006C2049">
        <w:rPr>
          <w:position w:val="-124"/>
        </w:rPr>
        <w:object w:dxaOrig="7260" w:dyaOrig="7720" w14:anchorId="18D4279C">
          <v:shape id="_x0000_i1389" type="#_x0000_t75" style="width:5in;height:388.8pt" o:ole="">
            <v:imagedata r:id="rId743" o:title=""/>
          </v:shape>
          <o:OLEObject Type="Embed" ProgID="Equation.DSMT4" ShapeID="_x0000_i1389" DrawAspect="Content" ObjectID="_1363900756" r:id="rId744"/>
        </w:object>
      </w:r>
      <w:ins w:id="3461" w:author="Gerard" w:date="2014-07-29T23:50:00Z">
        <w:r>
          <w:t xml:space="preserve"> </w:t>
        </w:r>
      </w:ins>
    </w:p>
    <w:p w14:paraId="428049C0" w14:textId="77777777" w:rsidR="006D6355" w:rsidRDefault="006D6355" w:rsidP="006D6355">
      <w:pPr>
        <w:rPr>
          <w:ins w:id="3462" w:author="Gerard" w:date="2014-07-29T23:50:00Z"/>
        </w:rPr>
      </w:pPr>
    </w:p>
    <w:p w14:paraId="4E9A1680" w14:textId="77777777" w:rsidR="006D6355" w:rsidRPr="000230DC" w:rsidRDefault="006D6355" w:rsidP="006D6355">
      <w:pPr>
        <w:rPr>
          <w:ins w:id="3463" w:author="Gerard" w:date="2014-07-29T23:50:00Z"/>
        </w:rPr>
      </w:pPr>
      <w:ins w:id="3464" w:author="Gerard" w:date="2014-07-29T23:50:00Z">
        <w:r w:rsidRPr="00CF3918">
          <w:t>The</w:t>
        </w:r>
        <w:r>
          <w:t xml:space="preserve"> orthotropic Lamé parameters should produce a positive definite stiffness matrix.</w:t>
        </w:r>
      </w:ins>
    </w:p>
    <w:p w14:paraId="085E1ED8" w14:textId="77777777" w:rsidR="006D6355" w:rsidRPr="00D5058C" w:rsidRDefault="006D6355" w:rsidP="006D6355">
      <w:pPr>
        <w:rPr>
          <w:ins w:id="3465" w:author="Gerard" w:date="2014-07-29T23:50:00Z"/>
        </w:rPr>
      </w:pPr>
    </w:p>
    <w:p w14:paraId="1DD1FEFD" w14:textId="77777777" w:rsidR="006D6355" w:rsidRDefault="006D6355" w:rsidP="006D6355">
      <w:pPr>
        <w:rPr>
          <w:ins w:id="3466" w:author="Gerard" w:date="2014-07-29T23:50:00Z"/>
        </w:rPr>
      </w:pPr>
      <w:ins w:id="3467" w:author="Gerard" w:date="2014-07-29T23:50:00Z">
        <w:r>
          <w:rPr>
            <w:i/>
          </w:rPr>
          <w:t>Example</w:t>
        </w:r>
        <w:r>
          <w:t>:</w:t>
        </w:r>
      </w:ins>
    </w:p>
    <w:p w14:paraId="1C30046F" w14:textId="0F4AF88E" w:rsidR="006D6355" w:rsidRDefault="006D6355" w:rsidP="006D6355">
      <w:pPr>
        <w:pStyle w:val="code"/>
        <w:rPr>
          <w:ins w:id="3468" w:author="Gerard" w:date="2014-07-29T23:50:00Z"/>
        </w:rPr>
      </w:pPr>
      <w:ins w:id="3469" w:author="Gerard" w:date="2014-07-29T23:50:00Z">
        <w:r>
          <w:t>&lt;material id="3" type="Fung</w:t>
        </w:r>
      </w:ins>
      <w:ins w:id="3470" w:author="Gerard" w:date="2014-07-29T23:57:00Z">
        <w:r w:rsidR="00BC58C7">
          <w:t>-</w:t>
        </w:r>
      </w:ins>
      <w:ins w:id="3471" w:author="Gerard" w:date="2014-07-29T23:50:00Z">
        <w:r>
          <w:t>ortho</w:t>
        </w:r>
      </w:ins>
      <w:ins w:id="3472" w:author="Gerard" w:date="2014-07-29T23:57:00Z">
        <w:r w:rsidR="00BC58C7">
          <w:t>-compressible</w:t>
        </w:r>
      </w:ins>
      <w:ins w:id="3473" w:author="Gerard" w:date="2014-07-29T23:50:00Z">
        <w:r>
          <w:t>"&gt;</w:t>
        </w:r>
      </w:ins>
    </w:p>
    <w:p w14:paraId="7926C59A" w14:textId="77777777" w:rsidR="006D6355" w:rsidRDefault="006D6355" w:rsidP="006D6355">
      <w:pPr>
        <w:pStyle w:val="code"/>
        <w:rPr>
          <w:ins w:id="3474" w:author="Gerard" w:date="2014-07-29T23:50:00Z"/>
        </w:rPr>
      </w:pPr>
      <w:ins w:id="3475" w:author="Gerard" w:date="2014-07-29T23:50:00Z">
        <w:r>
          <w:tab/>
          <w:t>&lt;E1&gt;124&lt;/E1&gt;</w:t>
        </w:r>
      </w:ins>
    </w:p>
    <w:p w14:paraId="5F779663" w14:textId="77777777" w:rsidR="006D6355" w:rsidRDefault="006D6355" w:rsidP="006D6355">
      <w:pPr>
        <w:pStyle w:val="code"/>
        <w:rPr>
          <w:ins w:id="3476" w:author="Gerard" w:date="2014-07-29T23:50:00Z"/>
        </w:rPr>
      </w:pPr>
      <w:ins w:id="3477" w:author="Gerard" w:date="2014-07-29T23:50:00Z">
        <w:r>
          <w:tab/>
          <w:t>&lt;E2&gt;124&lt;/E2&gt;</w:t>
        </w:r>
      </w:ins>
    </w:p>
    <w:p w14:paraId="09D12E1B" w14:textId="77777777" w:rsidR="006D6355" w:rsidRDefault="006D6355" w:rsidP="006D6355">
      <w:pPr>
        <w:pStyle w:val="code"/>
        <w:rPr>
          <w:ins w:id="3478" w:author="Gerard" w:date="2014-07-29T23:50:00Z"/>
        </w:rPr>
      </w:pPr>
      <w:ins w:id="3479" w:author="Gerard" w:date="2014-07-29T23:50:00Z">
        <w:r>
          <w:tab/>
          <w:t>&lt;E3&gt;36&lt;/E3&gt;</w:t>
        </w:r>
      </w:ins>
    </w:p>
    <w:p w14:paraId="38E288FE" w14:textId="77777777" w:rsidR="006D6355" w:rsidRDefault="006D6355" w:rsidP="006D6355">
      <w:pPr>
        <w:pStyle w:val="code"/>
        <w:rPr>
          <w:ins w:id="3480" w:author="Gerard" w:date="2014-07-29T23:50:00Z"/>
        </w:rPr>
      </w:pPr>
      <w:ins w:id="3481" w:author="Gerard" w:date="2014-07-29T23:50:00Z">
        <w:r>
          <w:tab/>
          <w:t>&lt;G12&gt;67&lt;/G12&gt;</w:t>
        </w:r>
      </w:ins>
    </w:p>
    <w:p w14:paraId="65AE412D" w14:textId="77777777" w:rsidR="006D6355" w:rsidRDefault="006D6355" w:rsidP="006D6355">
      <w:pPr>
        <w:pStyle w:val="code"/>
        <w:rPr>
          <w:ins w:id="3482" w:author="Gerard" w:date="2014-07-29T23:50:00Z"/>
        </w:rPr>
      </w:pPr>
      <w:ins w:id="3483" w:author="Gerard" w:date="2014-07-29T23:50:00Z">
        <w:r>
          <w:tab/>
          <w:t>&lt;G23&gt;40&lt;/G23&gt;</w:t>
        </w:r>
      </w:ins>
    </w:p>
    <w:p w14:paraId="6907516F" w14:textId="77777777" w:rsidR="006D6355" w:rsidRDefault="006D6355" w:rsidP="006D6355">
      <w:pPr>
        <w:pStyle w:val="code"/>
        <w:rPr>
          <w:ins w:id="3484" w:author="Gerard" w:date="2014-07-29T23:50:00Z"/>
        </w:rPr>
      </w:pPr>
      <w:ins w:id="3485" w:author="Gerard" w:date="2014-07-29T23:50:00Z">
        <w:r>
          <w:tab/>
          <w:t>&lt;G13&gt;40&lt;/G13&gt;</w:t>
        </w:r>
      </w:ins>
    </w:p>
    <w:p w14:paraId="58CBF35A" w14:textId="77777777" w:rsidR="006D6355" w:rsidRDefault="006D6355" w:rsidP="006D6355">
      <w:pPr>
        <w:pStyle w:val="code"/>
        <w:rPr>
          <w:ins w:id="3486" w:author="Gerard" w:date="2014-07-29T23:50:00Z"/>
        </w:rPr>
      </w:pPr>
      <w:ins w:id="3487" w:author="Gerard" w:date="2014-07-29T23:50:00Z">
        <w:r>
          <w:tab/>
          <w:t>&lt;v12&gt;-0.075&lt;/v12&gt;</w:t>
        </w:r>
      </w:ins>
    </w:p>
    <w:p w14:paraId="2343B058" w14:textId="77777777" w:rsidR="006D6355" w:rsidRDefault="006D6355" w:rsidP="006D6355">
      <w:pPr>
        <w:pStyle w:val="code"/>
        <w:rPr>
          <w:ins w:id="3488" w:author="Gerard" w:date="2014-07-29T23:50:00Z"/>
        </w:rPr>
      </w:pPr>
      <w:ins w:id="3489" w:author="Gerard" w:date="2014-07-29T23:50:00Z">
        <w:r>
          <w:tab/>
          <w:t>&lt;v23&gt;0.87&lt;/v23&gt;</w:t>
        </w:r>
      </w:ins>
    </w:p>
    <w:p w14:paraId="76D0E1FA" w14:textId="77777777" w:rsidR="006D6355" w:rsidRDefault="006D6355" w:rsidP="006D6355">
      <w:pPr>
        <w:pStyle w:val="code"/>
        <w:rPr>
          <w:ins w:id="3490" w:author="Gerard" w:date="2014-07-29T23:50:00Z"/>
        </w:rPr>
      </w:pPr>
      <w:ins w:id="3491" w:author="Gerard" w:date="2014-07-29T23:50:00Z">
        <w:r>
          <w:tab/>
          <w:t>&lt;v31&gt;0.26&lt;/v31&gt;</w:t>
        </w:r>
      </w:ins>
    </w:p>
    <w:p w14:paraId="467A34FF" w14:textId="77777777" w:rsidR="006D6355" w:rsidRDefault="006D6355" w:rsidP="006D6355">
      <w:pPr>
        <w:pStyle w:val="code"/>
        <w:rPr>
          <w:ins w:id="3492" w:author="Gerard" w:date="2014-07-29T23:50:00Z"/>
        </w:rPr>
      </w:pPr>
      <w:ins w:id="3493" w:author="Gerard" w:date="2014-07-29T23:50:00Z">
        <w:r>
          <w:tab/>
          <w:t>&lt;c&gt;1&lt;/c&gt;</w:t>
        </w:r>
      </w:ins>
    </w:p>
    <w:p w14:paraId="594FFA2B" w14:textId="0E16701E" w:rsidR="006D6355" w:rsidRDefault="006D6355" w:rsidP="006D6355">
      <w:pPr>
        <w:pStyle w:val="code"/>
        <w:rPr>
          <w:ins w:id="3494" w:author="Gerard" w:date="2014-07-29T23:50:00Z"/>
        </w:rPr>
      </w:pPr>
      <w:ins w:id="3495" w:author="Gerard" w:date="2014-07-29T23:50:00Z">
        <w:r>
          <w:tab/>
          <w:t>&lt;</w:t>
        </w:r>
      </w:ins>
      <w:ins w:id="3496" w:author="Gerard" w:date="2014-07-29T23:57:00Z">
        <w:r w:rsidR="005B234F">
          <w:t>k</w:t>
        </w:r>
      </w:ins>
      <w:ins w:id="3497" w:author="Gerard" w:date="2014-07-29T23:50:00Z">
        <w:r>
          <w:t>&gt;120&lt;/</w:t>
        </w:r>
      </w:ins>
      <w:ins w:id="3498" w:author="Gerard" w:date="2014-07-29T23:58:00Z">
        <w:r w:rsidR="005B234F">
          <w:t>k</w:t>
        </w:r>
      </w:ins>
      <w:ins w:id="3499" w:author="Gerard" w:date="2014-07-29T23:50:00Z">
        <w:r>
          <w:t>&gt;</w:t>
        </w:r>
      </w:ins>
    </w:p>
    <w:p w14:paraId="6C3D3429" w14:textId="77777777" w:rsidR="006D6355" w:rsidRDefault="006D6355" w:rsidP="006D6355">
      <w:pPr>
        <w:pStyle w:val="code"/>
        <w:rPr>
          <w:ins w:id="3500" w:author="Gerard" w:date="2014-07-29T23:50:00Z"/>
        </w:rPr>
      </w:pPr>
      <w:ins w:id="3501" w:author="Gerard" w:date="2014-07-29T23:50:00Z">
        <w:r>
          <w:t>&lt;/material&gt;</w:t>
        </w:r>
      </w:ins>
    </w:p>
    <w:p w14:paraId="2ADA06DD" w14:textId="77777777" w:rsidR="006A0BC1" w:rsidRDefault="006A0BC1" w:rsidP="006A0BC1">
      <w:pPr>
        <w:pStyle w:val="Heading4"/>
      </w:pPr>
      <w:bookmarkStart w:id="3502" w:name="_Ref271791198"/>
      <w:bookmarkStart w:id="3503" w:name="_Toc290149306"/>
      <w:r>
        <w:lastRenderedPageBreak/>
        <w:t>Holmes-Mow</w:t>
      </w:r>
      <w:bookmarkEnd w:id="3307"/>
      <w:bookmarkEnd w:id="3502"/>
      <w:bookmarkEnd w:id="3503"/>
    </w:p>
    <w:p w14:paraId="094617D1" w14:textId="19B0D936" w:rsidR="006A0BC1" w:rsidRDefault="006A0BC1" w:rsidP="006A0BC1">
      <w:r>
        <w:t xml:space="preserve">The material type for the Holmes-Mow material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r w:rsidR="000F5924">
        <w:fldChar w:fldCharType="begin"/>
      </w:r>
      <w:r w:rsidR="000F5924">
        <w:instrText xml:space="preserve"> HYPERLINK \l "_ENREF_29" \o "Holmes, 1990 #41" </w:instrText>
      </w:r>
      <w:ins w:id="3504" w:author="Gerard" w:date="2015-04-08T21:50:00Z"/>
      <w:r w:rsidR="000F5924">
        <w:fldChar w:fldCharType="separate"/>
      </w:r>
      <w:r w:rsidR="00182A67">
        <w:rPr>
          <w:noProof/>
        </w:rPr>
        <w:t>29</w:t>
      </w:r>
      <w:r w:rsidR="000F5924">
        <w:rPr>
          <w:noProof/>
        </w:rPr>
        <w:fldChar w:fldCharType="end"/>
      </w:r>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 </w:instrText>
      </w:r>
      <w:r w:rsidR="00182A67">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EN.CITE.DATA </w:instrText>
      </w:r>
      <w:r w:rsidR="00182A67">
        <w:fldChar w:fldCharType="end"/>
      </w:r>
      <w:r>
        <w:fldChar w:fldCharType="separate"/>
      </w:r>
      <w:r w:rsidR="00182A67">
        <w:rPr>
          <w:noProof/>
        </w:rPr>
        <w:t>[</w:t>
      </w:r>
      <w:r w:rsidR="000F5924">
        <w:fldChar w:fldCharType="begin"/>
      </w:r>
      <w:r w:rsidR="000F5924">
        <w:instrText xml:space="preserve"> HYPERLINK \l "_ENREF_29" \o "Holmes, 1990 #41" </w:instrText>
      </w:r>
      <w:ins w:id="3505" w:author="Gerard" w:date="2015-04-08T21:50:00Z"/>
      <w:r w:rsidR="000F5924">
        <w:fldChar w:fldCharType="separate"/>
      </w:r>
      <w:r w:rsidR="00182A67">
        <w:rPr>
          <w:noProof/>
        </w:rPr>
        <w:t>29</w:t>
      </w:r>
      <w:r w:rsidR="000F5924">
        <w:rPr>
          <w:noProof/>
        </w:rPr>
        <w:fldChar w:fldCharType="end"/>
      </w:r>
      <w:r w:rsidR="00182A67">
        <w:rPr>
          <w:noProof/>
        </w:rPr>
        <w:t xml:space="preserve">, </w:t>
      </w:r>
      <w:r w:rsidR="000F5924">
        <w:fldChar w:fldCharType="begin"/>
      </w:r>
      <w:r w:rsidR="000F5924">
        <w:instrText xml:space="preserve"> HYPERLINK \l "_ENREF_30" \o "Ateshian, 1997 #40" </w:instrText>
      </w:r>
      <w:ins w:id="3506" w:author="Gerard" w:date="2015-04-08T21:50:00Z"/>
      <w:r w:rsidR="000F5924">
        <w:fldChar w:fldCharType="separate"/>
      </w:r>
      <w:r w:rsidR="00182A67">
        <w:rPr>
          <w:noProof/>
        </w:rPr>
        <w:t>30</w:t>
      </w:r>
      <w:r w:rsidR="000F5924">
        <w:rPr>
          <w:noProof/>
        </w:rPr>
        <w:fldChar w:fldCharType="end"/>
      </w:r>
      <w:r w:rsidR="00182A67">
        <w:rPr>
          <w:noProof/>
        </w:rPr>
        <w:t>]</w:t>
      </w:r>
      <w:r>
        <w:fldChar w:fldCharType="end"/>
      </w:r>
      <w:r>
        <w:t xml:space="preserve"> and intervertebral disc </w:t>
      </w:r>
      <w:r>
        <w:fldChar w:fldCharType="begin"/>
      </w:r>
      <w:r w:rsidR="00182A67">
        <w:instrText xml:space="preserve"> ADDIN EN.CITE &lt;EndNote&gt;&lt;Cite&gt;&lt;Author&gt;Iatridis&lt;/Author&gt;&lt;Year&gt;1998&lt;/Year&gt;&lt;RecNum&gt;42&lt;/RecNum&gt;&lt;DisplayText&gt;[31]&lt;/DisplayText&gt;&lt;record&gt;&lt;rec-number&gt;42&lt;/rec-number&gt;&lt;foreign-keys&gt;&lt;key app="EN" db-id="r5wf5rzd9s599yezes8xwx5r29wwtfetp0e5"&gt;42&lt;/key&gt;&lt;/foreign-keys&gt;&lt;ref-type name="Journal Article"&gt;17&lt;/ref-type&gt;&lt;contributors&gt;&lt;authors&gt;&lt;author&gt;Iatridis, J. C.&lt;/author&gt;&lt;author&gt;Setton, L. A.&lt;/author&gt;&lt;author&gt;Foster, R. J.&lt;/author&gt;&lt;author&gt;Rawlins, B. A.&lt;/author&gt;&lt;author&gt;Weidenbaum, M.&lt;/author&gt;&lt;author&gt;Mow, V. C.&lt;/author&gt;&lt;/authors&gt;&lt;/contributors&gt;&lt;auth-address&gt;McClure Musculoskeletal Research Center, Department of Orthopaedics and Rehabilitation, University of Vermont, Burlington, USA. iatidis@salus.med.uvm.edu&lt;/auth-address&gt;&lt;titles&gt;&lt;title&gt;Degeneration affects the anisotropic and nonlinear behaviors of human anulus fibrosus in compression&lt;/title&gt;&lt;secondary-title&gt;J Biomech&lt;/secondary-title&gt;&lt;/titles&gt;&lt;pages&gt;535-44&lt;/pages&gt;&lt;volume&gt;31&lt;/volume&gt;&lt;number&gt;6&lt;/number&gt;&lt;edition&gt;1998/10/01&lt;/edition&gt;&lt;keywords&gt;&lt;keyword&gt;Adolescent&lt;/keyword&gt;&lt;keyword&gt;Adult&lt;/keyword&gt;&lt;keyword&gt;Aged&lt;/keyword&gt;&lt;keyword&gt;Aged, 80 and over&lt;/keyword&gt;&lt;keyword&gt;Aging/physiology&lt;/keyword&gt;&lt;keyword&gt;Anisotropy&lt;/keyword&gt;&lt;keyword&gt;Body Water/metabolism&lt;/keyword&gt;&lt;keyword&gt;Cadaver&lt;/keyword&gt;&lt;keyword&gt;Child&lt;/keyword&gt;&lt;keyword&gt;Humans&lt;/keyword&gt;&lt;keyword&gt;Intervertebral Disk/metabolism/*physiopathology&lt;/keyword&gt;&lt;keyword&gt;Middle Aged&lt;/keyword&gt;&lt;keyword&gt;Models, Biological&lt;/keyword&gt;&lt;keyword&gt;Pressure&lt;/keyword&gt;&lt;keyword&gt;Spinal Diseases/metabolism/*physiopathology&lt;/keyword&gt;&lt;keyword&gt;Stress, Mechanical&lt;/keyword&gt;&lt;/keywords&gt;&lt;dates&gt;&lt;year&gt;1998&lt;/year&gt;&lt;pub-dates&gt;&lt;date&gt;Jun&lt;/date&gt;&lt;/pub-dates&gt;&lt;/dates&gt;&lt;isbn&gt;0021-9290 (Print)&amp;#xD;0021-9290 (Linking)&lt;/isbn&gt;&lt;accession-num&gt;9755038&lt;/accession-num&gt;&lt;urls&gt;&lt;related-urls&gt;&lt;url&gt;http://www.ncbi.nlm.nih.gov/entrez/query.fcgi?cmd=Retrieve&amp;amp;db=PubMed&amp;amp;dopt=Citation&amp;amp;list_uids=9755038&lt;/url&gt;&lt;/related-urls&gt;&lt;/urls&gt;&lt;electronic-resource-num&gt;S0021-9290(98)00046-3 [pii]&lt;/electronic-resource-num&gt;&lt;language&gt;eng&lt;/language&gt;&lt;/record&gt;&lt;/Cite&gt;&lt;/EndNote&gt;</w:instrText>
      </w:r>
      <w:r>
        <w:fldChar w:fldCharType="separate"/>
      </w:r>
      <w:r w:rsidR="00182A67">
        <w:rPr>
          <w:noProof/>
        </w:rPr>
        <w:t>[</w:t>
      </w:r>
      <w:r w:rsidR="000F5924">
        <w:fldChar w:fldCharType="begin"/>
      </w:r>
      <w:r w:rsidR="000F5924">
        <w:instrText xml:space="preserve"> HYPERLINK \l "_ENREF_31" \o "Iatridis, 1998 #42" </w:instrText>
      </w:r>
      <w:ins w:id="3507" w:author="Gerard" w:date="2015-04-08T21:50:00Z"/>
      <w:r w:rsidR="000F5924">
        <w:fldChar w:fldCharType="separate"/>
      </w:r>
      <w:r w:rsidR="00182A67">
        <w:rPr>
          <w:noProof/>
        </w:rPr>
        <w:t>31</w:t>
      </w:r>
      <w:r w:rsidR="000F5924">
        <w:rPr>
          <w:noProof/>
        </w:rPr>
        <w:fldChar w:fldCharType="end"/>
      </w:r>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5FEC4714" w:rsidR="006A0BC1" w:rsidRDefault="006A0BC1" w:rsidP="006A0BC1">
      <w:r>
        <w:t xml:space="preserve">The coupled hyperelastic strain-energy function for this material is given by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r w:rsidR="000F5924">
        <w:fldChar w:fldCharType="begin"/>
      </w:r>
      <w:r w:rsidR="000F5924">
        <w:instrText xml:space="preserve"> HYPERLINK \l "_ENREF_29" \o "Holmes, 1990 #41" </w:instrText>
      </w:r>
      <w:ins w:id="3508" w:author="Gerard" w:date="2015-04-08T21:50:00Z"/>
      <w:r w:rsidR="000F5924">
        <w:fldChar w:fldCharType="separate"/>
      </w:r>
      <w:r w:rsidR="00182A67">
        <w:rPr>
          <w:noProof/>
        </w:rPr>
        <w:t>29</w:t>
      </w:r>
      <w:r w:rsidR="000F5924">
        <w:rPr>
          <w:noProof/>
        </w:rPr>
        <w:fldChar w:fldCharType="end"/>
      </w:r>
      <w:r w:rsidR="00182A67">
        <w:rPr>
          <w:noProof/>
        </w:rPr>
        <w:t>]</w:t>
      </w:r>
      <w:r>
        <w:fldChar w:fldCharType="end"/>
      </w:r>
      <w:r>
        <w:t>:</w:t>
      </w:r>
    </w:p>
    <w:p w14:paraId="37AF535D" w14:textId="667C3C9E" w:rsidR="006A0BC1" w:rsidRDefault="006A0BC1" w:rsidP="006A0BC1">
      <w:pPr>
        <w:pStyle w:val="MTDisplayEquation"/>
      </w:pPr>
      <w:r>
        <w:tab/>
      </w:r>
      <w:r w:rsidR="006C2049" w:rsidRPr="006C2049">
        <w:rPr>
          <w:position w:val="-24"/>
        </w:rPr>
        <w:object w:dxaOrig="2460" w:dyaOrig="620" w14:anchorId="6473E470">
          <v:shape id="_x0000_i1390" type="#_x0000_t75" style="width:122.4pt;height:28.8pt" o:ole="">
            <v:imagedata r:id="rId745" o:title=""/>
          </v:shape>
          <o:OLEObject Type="Embed" ProgID="Equation.DSMT4" ShapeID="_x0000_i1390" DrawAspect="Content" ObjectID="_1363900757" r:id="rId746"/>
        </w:object>
      </w:r>
      <w:r>
        <w:t>,</w:t>
      </w:r>
    </w:p>
    <w:p w14:paraId="5C1DFA10" w14:textId="0D98E2A4" w:rsidR="006A0BC1" w:rsidRPr="00050F11" w:rsidRDefault="006A0BC1" w:rsidP="006A0BC1">
      <w:r>
        <w:t xml:space="preserve">where </w:t>
      </w:r>
      <w:r w:rsidR="006C2049" w:rsidRPr="006C2049">
        <w:rPr>
          <w:position w:val="-12"/>
        </w:rPr>
        <w:object w:dxaOrig="220" w:dyaOrig="360" w14:anchorId="78E5378D">
          <v:shape id="_x0000_i1391" type="#_x0000_t75" style="width:14.4pt;height:21.6pt" o:ole="">
            <v:imagedata r:id="rId747" o:title=""/>
          </v:shape>
          <o:OLEObject Type="Embed" ProgID="Equation.DSMT4" ShapeID="_x0000_i1391" DrawAspect="Content" ObjectID="_1363900758" r:id="rId748"/>
        </w:object>
      </w:r>
      <w:r w:rsidR="00A62945">
        <w:t xml:space="preserve"> </w:t>
      </w:r>
      <w:r>
        <w:t xml:space="preserve">and </w:t>
      </w:r>
      <w:r w:rsidR="006C2049" w:rsidRPr="006C2049">
        <w:rPr>
          <w:position w:val="-12"/>
        </w:rPr>
        <w:object w:dxaOrig="240" w:dyaOrig="360" w14:anchorId="00AA763B">
          <v:shape id="_x0000_i1392" type="#_x0000_t75" style="width:14.4pt;height:21.6pt" o:ole="">
            <v:imagedata r:id="rId749" o:title=""/>
          </v:shape>
          <o:OLEObject Type="Embed" ProgID="Equation.DSMT4" ShapeID="_x0000_i1392" DrawAspect="Content" ObjectID="_1363900759" r:id="rId750"/>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6C2049" w:rsidRPr="006C2049">
        <w:rPr>
          <w:position w:val="-62"/>
        </w:rPr>
        <w:object w:dxaOrig="5560" w:dyaOrig="1359" w14:anchorId="73587175">
          <v:shape id="_x0000_i1393" type="#_x0000_t75" style="width:280.8pt;height:64.8pt" o:ole="">
            <v:imagedata r:id="rId751" o:title=""/>
          </v:shape>
          <o:OLEObject Type="Embed" ProgID="Equation.DSMT4" ShapeID="_x0000_i1393" DrawAspect="Content" ObjectID="_1363900760" r:id="rId752"/>
        </w:object>
      </w:r>
      <w:r>
        <w:t>,</w:t>
      </w:r>
    </w:p>
    <w:p w14:paraId="3204B8B9" w14:textId="4420401D" w:rsidR="006A0BC1" w:rsidRDefault="006A0BC1" w:rsidP="006A0BC1">
      <w:r>
        <w:t xml:space="preserve">and </w:t>
      </w:r>
      <w:r w:rsidR="006C2049" w:rsidRPr="006C2049">
        <w:rPr>
          <w:position w:val="-6"/>
        </w:rPr>
        <w:object w:dxaOrig="220" w:dyaOrig="279" w14:anchorId="5416ED89">
          <v:shape id="_x0000_i1394" type="#_x0000_t75" style="width:14.4pt;height:14.4pt" o:ole="">
            <v:imagedata r:id="rId753" o:title=""/>
          </v:shape>
          <o:OLEObject Type="Embed" ProgID="Equation.DSMT4" ShapeID="_x0000_i1394" DrawAspect="Content" ObjectID="_1363900761" r:id="rId754"/>
        </w:object>
      </w:r>
      <w:r w:rsidR="00A62945">
        <w:t xml:space="preserve"> </w:t>
      </w:r>
      <w:r>
        <w:t xml:space="preserve">and </w:t>
      </w:r>
      <w:r w:rsidR="006C2049" w:rsidRPr="006C2049">
        <w:rPr>
          <w:position w:val="-10"/>
        </w:rPr>
        <w:object w:dxaOrig="240" w:dyaOrig="260" w14:anchorId="5B437E99">
          <v:shape id="_x0000_i1395" type="#_x0000_t75" style="width:14.4pt;height:14.4pt" o:ole="">
            <v:imagedata r:id="rId755" o:title=""/>
          </v:shape>
          <o:OLEObject Type="Embed" ProgID="Equation.DSMT4" ShapeID="_x0000_i1395" DrawAspect="Content" ObjectID="_1363900762" r:id="rId756"/>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6C2049" w:rsidRPr="006C2049">
        <w:rPr>
          <w:position w:val="-66"/>
        </w:rPr>
        <w:object w:dxaOrig="1840" w:dyaOrig="1440" w14:anchorId="2DA1FA34">
          <v:shape id="_x0000_i1396" type="#_x0000_t75" style="width:93.6pt;height:1in" o:ole="">
            <v:imagedata r:id="rId757" o:title=""/>
          </v:shape>
          <o:OLEObject Type="Embed" ProgID="Equation.DSMT4" ShapeID="_x0000_i1396" DrawAspect="Content" ObjectID="_1363900763" r:id="rId758"/>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3509" w:name="_Toc290149307"/>
      <w:r>
        <w:lastRenderedPageBreak/>
        <w:t>Isotropic Elastic</w:t>
      </w:r>
      <w:bookmarkEnd w:id="3509"/>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6C2049" w:rsidP="006A0BC1">
      <w:pPr>
        <w:jc w:val="center"/>
      </w:pPr>
      <w:r w:rsidRPr="006C2049">
        <w:rPr>
          <w:position w:val="-24"/>
        </w:rPr>
        <w:object w:dxaOrig="2360" w:dyaOrig="620" w14:anchorId="15ACF877">
          <v:shape id="_x0000_i1397" type="#_x0000_t75" style="width:115.2pt;height:28.8pt" o:ole="">
            <v:imagedata r:id="rId759" o:title=""/>
          </v:shape>
          <o:OLEObject Type="Embed" ProgID="Equation.DSMT4" ShapeID="_x0000_i1397" DrawAspect="Content" ObjectID="_1363900764" r:id="rId760"/>
        </w:object>
      </w:r>
      <w:r w:rsidR="006A0BC1">
        <w:t>.</w:t>
      </w:r>
    </w:p>
    <w:p w14:paraId="7A97EEEC" w14:textId="07B9E103" w:rsidR="006A0BC1" w:rsidRDefault="006A0BC1" w:rsidP="006A0BC1">
      <w:r>
        <w:t xml:space="preserve">Here, </w:t>
      </w:r>
      <w:r>
        <w:rPr>
          <w:b/>
        </w:rPr>
        <w:t>E</w:t>
      </w:r>
      <w:r>
        <w:t xml:space="preserve"> is the Euler-Lagrange strain tensor and </w:t>
      </w:r>
      <w:r w:rsidR="006C2049" w:rsidRPr="006C2049">
        <w:rPr>
          <w:position w:val="-6"/>
        </w:rPr>
        <w:object w:dxaOrig="220" w:dyaOrig="279" w14:anchorId="68D1DC2E">
          <v:shape id="_x0000_i1398" type="#_x0000_t75" style="width:14.4pt;height:14.4pt" o:ole="">
            <v:imagedata r:id="rId761" o:title=""/>
          </v:shape>
          <o:OLEObject Type="Embed" ProgID="Equation.DSMT4" ShapeID="_x0000_i1398" DrawAspect="Content" ObjectID="_1363900765" r:id="rId762"/>
        </w:object>
      </w:r>
      <w:r>
        <w:t xml:space="preserve">and </w:t>
      </w:r>
      <w:r w:rsidR="006C2049" w:rsidRPr="006C2049">
        <w:rPr>
          <w:position w:val="-10"/>
        </w:rPr>
        <w:object w:dxaOrig="240" w:dyaOrig="260" w14:anchorId="22911B12">
          <v:shape id="_x0000_i1399" type="#_x0000_t75" style="width:14.4pt;height:14.4pt" o:ole="">
            <v:imagedata r:id="rId763" o:title=""/>
          </v:shape>
          <o:OLEObject Type="Embed" ProgID="Equation.DSMT4" ShapeID="_x0000_i1399" DrawAspect="Content" ObjectID="_1363900766" r:id="rId764"/>
        </w:object>
      </w:r>
      <w:r>
        <w:t xml:space="preserve">are the Lamé parameters, which are related to the more familiar Young’s modulus </w:t>
      </w:r>
      <w:r>
        <w:rPr>
          <w:i/>
        </w:rPr>
        <w:t xml:space="preserve">E </w:t>
      </w:r>
      <w:r>
        <w:t xml:space="preserve">and Poisson’s ratio </w:t>
      </w:r>
      <w:r w:rsidR="006C2049" w:rsidRPr="006C2049">
        <w:rPr>
          <w:position w:val="-6"/>
        </w:rPr>
        <w:object w:dxaOrig="200" w:dyaOrig="220" w14:anchorId="416829C2">
          <v:shape id="_x0000_i1400" type="#_x0000_t75" style="width:7.2pt;height:14.4pt" o:ole="">
            <v:imagedata r:id="rId765" o:title=""/>
          </v:shape>
          <o:OLEObject Type="Embed" ProgID="Equation.DSMT4" ShapeID="_x0000_i1400" DrawAspect="Content" ObjectID="_1363900767" r:id="rId766"/>
        </w:object>
      </w:r>
      <w:r>
        <w:t>as follows:</w:t>
      </w:r>
    </w:p>
    <w:p w14:paraId="31B5DCEE" w14:textId="3A7C86D8" w:rsidR="006A0BC1" w:rsidRDefault="006C2049" w:rsidP="006A0BC1">
      <w:pPr>
        <w:jc w:val="center"/>
      </w:pPr>
      <w:r w:rsidRPr="006C2049">
        <w:rPr>
          <w:position w:val="-32"/>
        </w:rPr>
        <w:object w:dxaOrig="3440" w:dyaOrig="700" w14:anchorId="7ABFD714">
          <v:shape id="_x0000_i1401" type="#_x0000_t75" style="width:172.8pt;height:36pt" o:ole="">
            <v:imagedata r:id="rId767" o:title=""/>
          </v:shape>
          <o:OLEObject Type="Embed" ProgID="Equation.DSMT4" ShapeID="_x0000_i1401" DrawAspect="Content" ObjectID="_1363900768" r:id="rId768"/>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6C2049" w:rsidP="006A0BC1">
      <w:pPr>
        <w:jc w:val="center"/>
      </w:pPr>
      <w:r w:rsidRPr="006C2049">
        <w:rPr>
          <w:position w:val="-24"/>
        </w:rPr>
        <w:object w:dxaOrig="2760" w:dyaOrig="620" w14:anchorId="6808DEE5">
          <v:shape id="_x0000_i1402" type="#_x0000_t75" style="width:136.8pt;height:28.8pt" o:ole="">
            <v:imagedata r:id="rId769" o:title=""/>
          </v:shape>
          <o:OLEObject Type="Embed" ProgID="Equation.DSMT4" ShapeID="_x0000_i1402" DrawAspect="Content" ObjectID="_1363900769" r:id="rId770"/>
        </w:object>
      </w:r>
      <w:r w:rsidR="006A0BC1">
        <w:t>.</w:t>
      </w:r>
    </w:p>
    <w:p w14:paraId="72BD2A1D" w14:textId="77777777" w:rsidR="006A0BC1" w:rsidRDefault="006A0BC1" w:rsidP="006A0BC1"/>
    <w:p w14:paraId="5E059E55" w14:textId="01450EA6"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ins w:id="3510" w:author="Gerard" w:date="2014-09-08T10:24:00Z">
        <w:r w:rsidR="00EF52C0">
          <w:fldChar w:fldCharType="begin"/>
        </w:r>
        <w:r w:rsidR="00EF52C0">
          <w:instrText xml:space="preserve"> REF _Ref271791198 \r \h </w:instrText>
        </w:r>
      </w:ins>
      <w:r w:rsidR="00EF52C0">
        <w:fldChar w:fldCharType="separate"/>
      </w:r>
      <w:ins w:id="3511" w:author="Gerard" w:date="2015-04-08T21:50:00Z">
        <w:r w:rsidR="00C00DDA">
          <w:t xml:space="preserve">4.1.3.10. </w:t>
        </w:r>
      </w:ins>
      <w:ins w:id="3512" w:author="Gerard" w:date="2014-09-08T10:24:00Z">
        <w:r w:rsidR="00EF52C0">
          <w:fldChar w:fldCharType="end"/>
        </w:r>
      </w:ins>
      <w:del w:id="3513" w:author="Gerard" w:date="2014-09-08T10:24:00Z">
        <w:r w:rsidR="00E2228B" w:rsidDel="00EF52C0">
          <w:fldChar w:fldCharType="begin"/>
        </w:r>
        <w:r w:rsidR="00E2228B" w:rsidDel="00EF52C0">
          <w:delInstrText xml:space="preserve"> REF _Ref173929189 \r \h </w:delInstrText>
        </w:r>
        <w:r w:rsidR="00E2228B" w:rsidDel="00EF52C0">
          <w:fldChar w:fldCharType="separate"/>
        </w:r>
      </w:del>
      <w:del w:id="3514" w:author="Gerard" w:date="2014-07-29T23:58:00Z">
        <w:r w:rsidR="00976D6B" w:rsidDel="001B13CD">
          <w:delText xml:space="preserve">4.1.3.8. </w:delText>
        </w:r>
      </w:del>
      <w:del w:id="3515" w:author="Gerard" w:date="2014-09-08T10:24:00Z">
        <w:r w:rsidR="00E2228B" w:rsidDel="00EF52C0">
          <w:fldChar w:fldCharType="end"/>
        </w:r>
      </w:del>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ins w:id="3516" w:author="Gerard" w:date="2015-04-08T21:50:00Z">
        <w:r w:rsidR="00C00DDA">
          <w:t xml:space="preserve">4.1.3.13. </w:t>
        </w:r>
      </w:ins>
      <w:del w:id="3517" w:author="Gerard" w:date="2014-07-29T23:58:00Z">
        <w:r w:rsidR="00976D6B" w:rsidDel="001B13CD">
          <w:delText xml:space="preserve">4.1.3.11. </w:delText>
        </w:r>
      </w:del>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ins w:id="3518" w:author="Gerard" w:date="2015-04-08T21:50:00Z">
        <w:r w:rsidR="00C00DDA">
          <w:t xml:space="preserve">4.1.3.18. </w:t>
        </w:r>
      </w:ins>
      <w:del w:id="3519" w:author="Gerard" w:date="2014-07-29T23:58:00Z">
        <w:r w:rsidR="00976D6B" w:rsidDel="001B13CD">
          <w:delText xml:space="preserve">4.1.3.12. </w:delText>
        </w:r>
      </w:del>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3520" w:name="_Toc290149308"/>
      <w:r>
        <w:lastRenderedPageBreak/>
        <w:t>Orthotropic</w:t>
      </w:r>
      <w:r w:rsidR="00D51B77">
        <w:t xml:space="preserve"> Elastic</w:t>
      </w:r>
      <w:bookmarkEnd w:id="3520"/>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6C2049" w:rsidRPr="006C2049">
        <w:rPr>
          <w:position w:val="-212"/>
        </w:rPr>
        <w:object w:dxaOrig="6560" w:dyaOrig="2380" w14:anchorId="72D3BEBA">
          <v:shape id="_x0000_i1403" type="#_x0000_t75" style="width:332pt;height:122.4pt" o:ole="">
            <v:imagedata r:id="rId771" o:title=""/>
          </v:shape>
          <o:OLEObject Type="Embed" ProgID="Equation.DSMT4" ShapeID="_x0000_i1403" DrawAspect="Content" ObjectID="_1363900770" r:id="rId772"/>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C00DDA">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rPr>
          <w:ins w:id="3521" w:author="rawlins" w:date="2015-04-03T15:30:00Z"/>
        </w:rPr>
      </w:pPr>
      <w:bookmarkStart w:id="3522" w:name="_Ref167525595"/>
      <w:bookmarkStart w:id="3523" w:name="_Toc290149309"/>
      <w:ins w:id="3524" w:author="rawlins" w:date="2015-04-03T15:30:00Z">
        <w:r>
          <w:lastRenderedPageBreak/>
          <w:t>Orthotropic CLE</w:t>
        </w:r>
        <w:bookmarkEnd w:id="3523"/>
      </w:ins>
    </w:p>
    <w:p w14:paraId="78794CF2" w14:textId="77777777" w:rsidR="00277EE6" w:rsidRDefault="00277EE6" w:rsidP="00277EE6">
      <w:pPr>
        <w:rPr>
          <w:ins w:id="3525" w:author="rawlins" w:date="2015-04-03T15:30:00Z"/>
        </w:rPr>
      </w:pPr>
      <w:ins w:id="3526" w:author="rawlins" w:date="2015-04-03T15:30:00Z">
        <w:r>
          <w:t xml:space="preserve">The material type for a conewise linear elastic (CLE) material with orthtropic symmetry is </w:t>
        </w:r>
        <w:r>
          <w:rPr>
            <w:i/>
          </w:rPr>
          <w:t>orthotropic CLE</w:t>
        </w:r>
        <w:r>
          <w:t>. The following parameters must be defined:</w:t>
        </w:r>
      </w:ins>
    </w:p>
    <w:p w14:paraId="6089D819" w14:textId="77777777" w:rsidR="00277EE6" w:rsidRDefault="00277EE6" w:rsidP="00277EE6">
      <w:pPr>
        <w:rPr>
          <w:ins w:id="3527" w:author="rawlins" w:date="2015-04-03T15:30: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77"/>
        <w:gridCol w:w="523"/>
      </w:tblGrid>
      <w:tr w:rsidR="00277EE6" w14:paraId="079654B6" w14:textId="77777777" w:rsidTr="00050662">
        <w:trPr>
          <w:ins w:id="3528" w:author="rawlins" w:date="2015-04-03T15:30:00Z"/>
        </w:trPr>
        <w:tc>
          <w:tcPr>
            <w:tcW w:w="0" w:type="auto"/>
            <w:shd w:val="clear" w:color="auto" w:fill="auto"/>
          </w:tcPr>
          <w:p w14:paraId="23341E69" w14:textId="77777777" w:rsidR="00277EE6" w:rsidRDefault="00277EE6" w:rsidP="00050662">
            <w:pPr>
              <w:pStyle w:val="code"/>
              <w:rPr>
                <w:ins w:id="3529" w:author="rawlins" w:date="2015-04-03T15:30:00Z"/>
              </w:rPr>
            </w:pPr>
            <w:ins w:id="3530" w:author="rawlins" w:date="2015-04-03T15:30:00Z">
              <w:r>
                <w:t>&lt;lp11&gt;</w:t>
              </w:r>
            </w:ins>
          </w:p>
        </w:tc>
        <w:tc>
          <w:tcPr>
            <w:tcW w:w="0" w:type="auto"/>
            <w:shd w:val="clear" w:color="auto" w:fill="auto"/>
          </w:tcPr>
          <w:p w14:paraId="217F6821" w14:textId="77777777" w:rsidR="00277EE6" w:rsidRDefault="00277EE6" w:rsidP="00050662">
            <w:pPr>
              <w:rPr>
                <w:ins w:id="3531" w:author="rawlins" w:date="2015-04-03T15:30:00Z"/>
              </w:rPr>
            </w:pPr>
            <w:ins w:id="3532" w:author="rawlins" w:date="2015-04-03T15:30:00Z">
              <w:r w:rsidRPr="00BE60FB">
                <w:t>Tensile diagonal first Lamé coefficient</w:t>
              </w:r>
              <w:r>
                <w:t xml:space="preserve"> along direction 1 </w:t>
              </w:r>
            </w:ins>
            <w:ins w:id="3533" w:author="rawlins" w:date="2015-04-03T15:30:00Z">
              <w:r w:rsidRPr="00315B5A">
                <w:rPr>
                  <w:position w:val="-12"/>
                </w:rPr>
                <w:object w:dxaOrig="400" w:dyaOrig="360" w14:anchorId="3AD35E24">
                  <v:shape id="_x0000_i1404" type="#_x0000_t75" style="width:21.6pt;height:21.6pt" o:ole="">
                    <v:imagedata r:id="rId773" o:title=""/>
                  </v:shape>
                  <o:OLEObject Type="Embed" ProgID="Equation.DSMT4" ShapeID="_x0000_i1404" DrawAspect="Content" ObjectID="_1363900771" r:id="rId774"/>
                </w:object>
              </w:r>
            </w:ins>
          </w:p>
        </w:tc>
        <w:tc>
          <w:tcPr>
            <w:tcW w:w="0" w:type="auto"/>
          </w:tcPr>
          <w:p w14:paraId="2FCA867E" w14:textId="77777777" w:rsidR="00277EE6" w:rsidRDefault="00277EE6" w:rsidP="00050662">
            <w:pPr>
              <w:rPr>
                <w:ins w:id="3534" w:author="rawlins" w:date="2015-04-03T15:30:00Z"/>
              </w:rPr>
            </w:pPr>
            <w:ins w:id="3535" w:author="rawlins" w:date="2015-04-03T15:30:00Z">
              <w:r>
                <w:t>[</w:t>
              </w:r>
              <w:r>
                <w:rPr>
                  <w:b/>
                </w:rPr>
                <w:t>P</w:t>
              </w:r>
              <w:r>
                <w:t>]</w:t>
              </w:r>
            </w:ins>
          </w:p>
        </w:tc>
      </w:tr>
      <w:tr w:rsidR="00277EE6" w14:paraId="5773FAEC" w14:textId="77777777" w:rsidTr="00050662">
        <w:trPr>
          <w:ins w:id="3536" w:author="rawlins" w:date="2015-04-03T15:30:00Z"/>
        </w:trPr>
        <w:tc>
          <w:tcPr>
            <w:tcW w:w="0" w:type="auto"/>
            <w:shd w:val="clear" w:color="auto" w:fill="auto"/>
          </w:tcPr>
          <w:p w14:paraId="2D3C81CA" w14:textId="77777777" w:rsidR="00277EE6" w:rsidRDefault="00277EE6" w:rsidP="00050662">
            <w:pPr>
              <w:pStyle w:val="code"/>
              <w:rPr>
                <w:ins w:id="3537" w:author="rawlins" w:date="2015-04-03T15:30:00Z"/>
              </w:rPr>
            </w:pPr>
            <w:ins w:id="3538" w:author="rawlins" w:date="2015-04-03T15:30:00Z">
              <w:r>
                <w:t>&lt;lp22&gt;</w:t>
              </w:r>
            </w:ins>
          </w:p>
        </w:tc>
        <w:tc>
          <w:tcPr>
            <w:tcW w:w="0" w:type="auto"/>
            <w:shd w:val="clear" w:color="auto" w:fill="auto"/>
          </w:tcPr>
          <w:p w14:paraId="054BFAA7" w14:textId="77777777" w:rsidR="00277EE6" w:rsidRDefault="00277EE6" w:rsidP="00050662">
            <w:pPr>
              <w:rPr>
                <w:ins w:id="3539" w:author="rawlins" w:date="2015-04-03T15:30:00Z"/>
              </w:rPr>
            </w:pPr>
            <w:ins w:id="3540" w:author="rawlins" w:date="2015-04-03T15:30:00Z">
              <w:r w:rsidRPr="00BE60FB">
                <w:t>Tensile diagonal first Lamé coefficient</w:t>
              </w:r>
              <w:r>
                <w:t xml:space="preserve"> along direction 2 </w:t>
              </w:r>
            </w:ins>
            <w:ins w:id="3541" w:author="rawlins" w:date="2015-04-03T15:30:00Z">
              <w:r w:rsidRPr="00315B5A">
                <w:rPr>
                  <w:position w:val="-12"/>
                </w:rPr>
                <w:object w:dxaOrig="420" w:dyaOrig="360" w14:anchorId="59CF5BED">
                  <v:shape id="_x0000_i1405" type="#_x0000_t75" style="width:21.6pt;height:21.6pt" o:ole="">
                    <v:imagedata r:id="rId775" o:title=""/>
                  </v:shape>
                  <o:OLEObject Type="Embed" ProgID="Equation.DSMT4" ShapeID="_x0000_i1405" DrawAspect="Content" ObjectID="_1363900772" r:id="rId776"/>
                </w:object>
              </w:r>
            </w:ins>
          </w:p>
        </w:tc>
        <w:tc>
          <w:tcPr>
            <w:tcW w:w="0" w:type="auto"/>
          </w:tcPr>
          <w:p w14:paraId="4EDB8B18" w14:textId="77777777" w:rsidR="00277EE6" w:rsidRDefault="00277EE6" w:rsidP="00050662">
            <w:pPr>
              <w:rPr>
                <w:ins w:id="3542" w:author="rawlins" w:date="2015-04-03T15:30:00Z"/>
              </w:rPr>
            </w:pPr>
            <w:ins w:id="3543" w:author="rawlins" w:date="2015-04-03T15:30:00Z">
              <w:r>
                <w:t>[</w:t>
              </w:r>
              <w:r>
                <w:rPr>
                  <w:b/>
                </w:rPr>
                <w:t>P</w:t>
              </w:r>
              <w:r>
                <w:t>]</w:t>
              </w:r>
            </w:ins>
          </w:p>
        </w:tc>
      </w:tr>
      <w:tr w:rsidR="00277EE6" w14:paraId="4A1636A5" w14:textId="77777777" w:rsidTr="00050662">
        <w:trPr>
          <w:ins w:id="3544" w:author="rawlins" w:date="2015-04-03T15:30:00Z"/>
        </w:trPr>
        <w:tc>
          <w:tcPr>
            <w:tcW w:w="0" w:type="auto"/>
            <w:shd w:val="clear" w:color="auto" w:fill="auto"/>
          </w:tcPr>
          <w:p w14:paraId="176E1C75" w14:textId="77777777" w:rsidR="00277EE6" w:rsidRDefault="00277EE6" w:rsidP="00050662">
            <w:pPr>
              <w:pStyle w:val="code"/>
              <w:rPr>
                <w:ins w:id="3545" w:author="rawlins" w:date="2015-04-03T15:30:00Z"/>
              </w:rPr>
            </w:pPr>
            <w:ins w:id="3546" w:author="rawlins" w:date="2015-04-03T15:30:00Z">
              <w:r>
                <w:t>&lt;lp11&gt;</w:t>
              </w:r>
            </w:ins>
          </w:p>
        </w:tc>
        <w:tc>
          <w:tcPr>
            <w:tcW w:w="0" w:type="auto"/>
            <w:shd w:val="clear" w:color="auto" w:fill="auto"/>
          </w:tcPr>
          <w:p w14:paraId="76467D7B" w14:textId="77777777" w:rsidR="00277EE6" w:rsidRDefault="00277EE6" w:rsidP="00050662">
            <w:pPr>
              <w:rPr>
                <w:ins w:id="3547" w:author="rawlins" w:date="2015-04-03T15:30:00Z"/>
              </w:rPr>
            </w:pPr>
            <w:ins w:id="3548" w:author="rawlins" w:date="2015-04-03T15:30:00Z">
              <w:r w:rsidRPr="00BE60FB">
                <w:t>Tensile diagonal first Lamé coefficient</w:t>
              </w:r>
              <w:r>
                <w:t xml:space="preserve"> along direction 3 </w:t>
              </w:r>
            </w:ins>
            <w:ins w:id="3549" w:author="rawlins" w:date="2015-04-03T15:30:00Z">
              <w:r w:rsidRPr="00315B5A">
                <w:rPr>
                  <w:position w:val="-12"/>
                </w:rPr>
                <w:object w:dxaOrig="420" w:dyaOrig="360" w14:anchorId="03066C91">
                  <v:shape id="_x0000_i1406" type="#_x0000_t75" style="width:21.6pt;height:21.6pt" o:ole="">
                    <v:imagedata r:id="rId777" o:title=""/>
                  </v:shape>
                  <o:OLEObject Type="Embed" ProgID="Equation.DSMT4" ShapeID="_x0000_i1406" DrawAspect="Content" ObjectID="_1363900773" r:id="rId778"/>
                </w:object>
              </w:r>
            </w:ins>
          </w:p>
        </w:tc>
        <w:tc>
          <w:tcPr>
            <w:tcW w:w="0" w:type="auto"/>
          </w:tcPr>
          <w:p w14:paraId="0948D4BE" w14:textId="77777777" w:rsidR="00277EE6" w:rsidRDefault="00277EE6" w:rsidP="00050662">
            <w:pPr>
              <w:rPr>
                <w:ins w:id="3550" w:author="rawlins" w:date="2015-04-03T15:30:00Z"/>
              </w:rPr>
            </w:pPr>
            <w:ins w:id="3551" w:author="rawlins" w:date="2015-04-03T15:30:00Z">
              <w:r>
                <w:t>[</w:t>
              </w:r>
              <w:r>
                <w:rPr>
                  <w:b/>
                </w:rPr>
                <w:t>P</w:t>
              </w:r>
              <w:r>
                <w:t>]</w:t>
              </w:r>
            </w:ins>
          </w:p>
        </w:tc>
      </w:tr>
      <w:tr w:rsidR="00277EE6" w14:paraId="797A6374" w14:textId="77777777" w:rsidTr="00050662">
        <w:trPr>
          <w:ins w:id="3552" w:author="rawlins" w:date="2015-04-03T15:30:00Z"/>
        </w:trPr>
        <w:tc>
          <w:tcPr>
            <w:tcW w:w="0" w:type="auto"/>
            <w:shd w:val="clear" w:color="auto" w:fill="auto"/>
          </w:tcPr>
          <w:p w14:paraId="513B2591" w14:textId="77777777" w:rsidR="00277EE6" w:rsidRDefault="00277EE6" w:rsidP="00050662">
            <w:pPr>
              <w:pStyle w:val="code"/>
              <w:rPr>
                <w:ins w:id="3553" w:author="rawlins" w:date="2015-04-03T15:30:00Z"/>
              </w:rPr>
            </w:pPr>
            <w:ins w:id="3554" w:author="rawlins" w:date="2015-04-03T15:30:00Z">
              <w:r>
                <w:t>&lt;lm11&gt;</w:t>
              </w:r>
            </w:ins>
          </w:p>
        </w:tc>
        <w:tc>
          <w:tcPr>
            <w:tcW w:w="0" w:type="auto"/>
            <w:shd w:val="clear" w:color="auto" w:fill="auto"/>
          </w:tcPr>
          <w:p w14:paraId="651D0C68" w14:textId="77777777" w:rsidR="00277EE6" w:rsidRDefault="00277EE6" w:rsidP="00050662">
            <w:pPr>
              <w:rPr>
                <w:ins w:id="3555" w:author="rawlins" w:date="2015-04-03T15:30:00Z"/>
              </w:rPr>
            </w:pPr>
            <w:ins w:id="3556" w:author="rawlins" w:date="2015-04-03T15:30:00Z">
              <w:r>
                <w:t>Compressive</w:t>
              </w:r>
              <w:r w:rsidRPr="00BE60FB">
                <w:t xml:space="preserve"> diagonal first Lamé coefficient</w:t>
              </w:r>
              <w:r>
                <w:t xml:space="preserve"> along direction 1 </w:t>
              </w:r>
            </w:ins>
            <w:ins w:id="3557" w:author="rawlins" w:date="2015-04-03T15:30:00Z">
              <w:r w:rsidRPr="00315B5A">
                <w:rPr>
                  <w:position w:val="-12"/>
                </w:rPr>
                <w:object w:dxaOrig="400" w:dyaOrig="360" w14:anchorId="287FA582">
                  <v:shape id="_x0000_i1407" type="#_x0000_t75" style="width:21.6pt;height:21.6pt" o:ole="">
                    <v:imagedata r:id="rId779" o:title=""/>
                  </v:shape>
                  <o:OLEObject Type="Embed" ProgID="Equation.DSMT4" ShapeID="_x0000_i1407" DrawAspect="Content" ObjectID="_1363900774" r:id="rId780"/>
                </w:object>
              </w:r>
            </w:ins>
          </w:p>
        </w:tc>
        <w:tc>
          <w:tcPr>
            <w:tcW w:w="0" w:type="auto"/>
          </w:tcPr>
          <w:p w14:paraId="2671DEBB" w14:textId="77777777" w:rsidR="00277EE6" w:rsidRDefault="00277EE6" w:rsidP="00050662">
            <w:pPr>
              <w:rPr>
                <w:ins w:id="3558" w:author="rawlins" w:date="2015-04-03T15:30:00Z"/>
              </w:rPr>
            </w:pPr>
            <w:ins w:id="3559" w:author="rawlins" w:date="2015-04-03T15:30:00Z">
              <w:r>
                <w:t>[</w:t>
              </w:r>
              <w:r>
                <w:rPr>
                  <w:b/>
                </w:rPr>
                <w:t>P</w:t>
              </w:r>
              <w:r>
                <w:t>]</w:t>
              </w:r>
            </w:ins>
          </w:p>
        </w:tc>
      </w:tr>
      <w:tr w:rsidR="00277EE6" w14:paraId="692CE058" w14:textId="77777777" w:rsidTr="00050662">
        <w:trPr>
          <w:ins w:id="3560" w:author="rawlins" w:date="2015-04-03T15:30:00Z"/>
        </w:trPr>
        <w:tc>
          <w:tcPr>
            <w:tcW w:w="0" w:type="auto"/>
            <w:shd w:val="clear" w:color="auto" w:fill="auto"/>
          </w:tcPr>
          <w:p w14:paraId="674649D5" w14:textId="77777777" w:rsidR="00277EE6" w:rsidRDefault="00277EE6" w:rsidP="00050662">
            <w:pPr>
              <w:pStyle w:val="code"/>
              <w:rPr>
                <w:ins w:id="3561" w:author="rawlins" w:date="2015-04-03T15:30:00Z"/>
              </w:rPr>
            </w:pPr>
            <w:ins w:id="3562" w:author="rawlins" w:date="2015-04-03T15:30:00Z">
              <w:r>
                <w:t>&lt;lm22&gt;</w:t>
              </w:r>
            </w:ins>
          </w:p>
        </w:tc>
        <w:tc>
          <w:tcPr>
            <w:tcW w:w="0" w:type="auto"/>
            <w:shd w:val="clear" w:color="auto" w:fill="auto"/>
          </w:tcPr>
          <w:p w14:paraId="0E8B516A" w14:textId="77777777" w:rsidR="00277EE6" w:rsidRDefault="00277EE6" w:rsidP="00050662">
            <w:pPr>
              <w:rPr>
                <w:ins w:id="3563" w:author="rawlins" w:date="2015-04-03T15:30:00Z"/>
              </w:rPr>
            </w:pPr>
            <w:ins w:id="3564" w:author="rawlins" w:date="2015-04-03T15:30:00Z">
              <w:r>
                <w:t>Compressive</w:t>
              </w:r>
              <w:r w:rsidRPr="00BE60FB">
                <w:t xml:space="preserve"> diagonal first Lamé coefficient</w:t>
              </w:r>
              <w:r>
                <w:t xml:space="preserve"> along direction 2 </w:t>
              </w:r>
            </w:ins>
            <w:ins w:id="3565" w:author="rawlins" w:date="2015-04-03T15:30:00Z">
              <w:r w:rsidRPr="00315B5A">
                <w:rPr>
                  <w:position w:val="-12"/>
                </w:rPr>
                <w:object w:dxaOrig="420" w:dyaOrig="360" w14:anchorId="43FD33DC">
                  <v:shape id="_x0000_i1408" type="#_x0000_t75" style="width:21.6pt;height:21.6pt" o:ole="">
                    <v:imagedata r:id="rId781" o:title=""/>
                  </v:shape>
                  <o:OLEObject Type="Embed" ProgID="Equation.DSMT4" ShapeID="_x0000_i1408" DrawAspect="Content" ObjectID="_1363900775" r:id="rId782"/>
                </w:object>
              </w:r>
            </w:ins>
          </w:p>
        </w:tc>
        <w:tc>
          <w:tcPr>
            <w:tcW w:w="0" w:type="auto"/>
          </w:tcPr>
          <w:p w14:paraId="11BF0B9A" w14:textId="77777777" w:rsidR="00277EE6" w:rsidRDefault="00277EE6" w:rsidP="00050662">
            <w:pPr>
              <w:rPr>
                <w:ins w:id="3566" w:author="rawlins" w:date="2015-04-03T15:30:00Z"/>
              </w:rPr>
            </w:pPr>
            <w:ins w:id="3567" w:author="rawlins" w:date="2015-04-03T15:30:00Z">
              <w:r>
                <w:t>[</w:t>
              </w:r>
              <w:r>
                <w:rPr>
                  <w:b/>
                </w:rPr>
                <w:t>P</w:t>
              </w:r>
              <w:r>
                <w:t>]</w:t>
              </w:r>
            </w:ins>
          </w:p>
        </w:tc>
      </w:tr>
      <w:tr w:rsidR="00277EE6" w14:paraId="1A9DB66A" w14:textId="77777777" w:rsidTr="00050662">
        <w:trPr>
          <w:ins w:id="3568" w:author="rawlins" w:date="2015-04-03T15:30:00Z"/>
        </w:trPr>
        <w:tc>
          <w:tcPr>
            <w:tcW w:w="0" w:type="auto"/>
            <w:shd w:val="clear" w:color="auto" w:fill="auto"/>
          </w:tcPr>
          <w:p w14:paraId="79A78228" w14:textId="77777777" w:rsidR="00277EE6" w:rsidRDefault="00277EE6" w:rsidP="00050662">
            <w:pPr>
              <w:pStyle w:val="code"/>
              <w:rPr>
                <w:ins w:id="3569" w:author="rawlins" w:date="2015-04-03T15:30:00Z"/>
              </w:rPr>
            </w:pPr>
            <w:ins w:id="3570" w:author="rawlins" w:date="2015-04-03T15:30:00Z">
              <w:r>
                <w:t>&lt;lm33&gt;</w:t>
              </w:r>
            </w:ins>
          </w:p>
        </w:tc>
        <w:tc>
          <w:tcPr>
            <w:tcW w:w="0" w:type="auto"/>
            <w:shd w:val="clear" w:color="auto" w:fill="auto"/>
          </w:tcPr>
          <w:p w14:paraId="2A3931D8" w14:textId="77777777" w:rsidR="00277EE6" w:rsidRDefault="00277EE6" w:rsidP="00050662">
            <w:pPr>
              <w:rPr>
                <w:ins w:id="3571" w:author="rawlins" w:date="2015-04-03T15:30:00Z"/>
              </w:rPr>
            </w:pPr>
            <w:ins w:id="3572" w:author="rawlins" w:date="2015-04-03T15:30:00Z">
              <w:r>
                <w:t>Compressive</w:t>
              </w:r>
              <w:r w:rsidRPr="00BE60FB">
                <w:t xml:space="preserve"> diagonal first Lamé coefficient</w:t>
              </w:r>
              <w:r>
                <w:t xml:space="preserve"> along direction 3 </w:t>
              </w:r>
            </w:ins>
            <w:ins w:id="3573" w:author="rawlins" w:date="2015-04-03T15:30:00Z">
              <w:r w:rsidRPr="00315B5A">
                <w:rPr>
                  <w:position w:val="-12"/>
                </w:rPr>
                <w:object w:dxaOrig="420" w:dyaOrig="360" w14:anchorId="63BB6246">
                  <v:shape id="_x0000_i1409" type="#_x0000_t75" style="width:21.6pt;height:21.6pt" o:ole="">
                    <v:imagedata r:id="rId783" o:title=""/>
                  </v:shape>
                  <o:OLEObject Type="Embed" ProgID="Equation.DSMT4" ShapeID="_x0000_i1409" DrawAspect="Content" ObjectID="_1363900776" r:id="rId784"/>
                </w:object>
              </w:r>
            </w:ins>
          </w:p>
        </w:tc>
        <w:tc>
          <w:tcPr>
            <w:tcW w:w="0" w:type="auto"/>
          </w:tcPr>
          <w:p w14:paraId="6F39E1F0" w14:textId="77777777" w:rsidR="00277EE6" w:rsidRDefault="00277EE6" w:rsidP="00050662">
            <w:pPr>
              <w:rPr>
                <w:ins w:id="3574" w:author="rawlins" w:date="2015-04-03T15:30:00Z"/>
              </w:rPr>
            </w:pPr>
            <w:ins w:id="3575" w:author="rawlins" w:date="2015-04-03T15:30:00Z">
              <w:r>
                <w:t>[</w:t>
              </w:r>
              <w:r>
                <w:rPr>
                  <w:b/>
                </w:rPr>
                <w:t>P</w:t>
              </w:r>
              <w:r>
                <w:t>]</w:t>
              </w:r>
            </w:ins>
          </w:p>
        </w:tc>
      </w:tr>
      <w:tr w:rsidR="00277EE6" w14:paraId="26B827B5" w14:textId="77777777" w:rsidTr="00050662">
        <w:trPr>
          <w:ins w:id="3576" w:author="rawlins" w:date="2015-04-03T15:30:00Z"/>
        </w:trPr>
        <w:tc>
          <w:tcPr>
            <w:tcW w:w="0" w:type="auto"/>
            <w:shd w:val="clear" w:color="auto" w:fill="auto"/>
          </w:tcPr>
          <w:p w14:paraId="2F6BCEA9" w14:textId="77777777" w:rsidR="00277EE6" w:rsidRDefault="00277EE6" w:rsidP="00050662">
            <w:pPr>
              <w:pStyle w:val="code"/>
              <w:rPr>
                <w:ins w:id="3577" w:author="rawlins" w:date="2015-04-03T15:30:00Z"/>
              </w:rPr>
            </w:pPr>
            <w:ins w:id="3578" w:author="rawlins" w:date="2015-04-03T15:30:00Z">
              <w:r>
                <w:t>&lt;l12&gt;</w:t>
              </w:r>
            </w:ins>
          </w:p>
        </w:tc>
        <w:tc>
          <w:tcPr>
            <w:tcW w:w="0" w:type="auto"/>
            <w:shd w:val="clear" w:color="auto" w:fill="auto"/>
          </w:tcPr>
          <w:p w14:paraId="55E3EE2D" w14:textId="77777777" w:rsidR="00277EE6" w:rsidRPr="00F86419" w:rsidRDefault="00277EE6" w:rsidP="00050662">
            <w:pPr>
              <w:rPr>
                <w:ins w:id="3579" w:author="rawlins" w:date="2015-04-03T15:30:00Z"/>
              </w:rPr>
            </w:pPr>
            <w:ins w:id="3580" w:author="rawlins" w:date="2015-04-03T15:30:00Z">
              <w:r w:rsidRPr="00BE60FB">
                <w:t>Off-diagonal first Lamé coefficient</w:t>
              </w:r>
              <w:r>
                <w:t xml:space="preserve"> in 1-2 plane </w:t>
              </w:r>
            </w:ins>
            <w:ins w:id="3581" w:author="rawlins" w:date="2015-04-03T15:30:00Z">
              <w:r w:rsidRPr="00315B5A">
                <w:rPr>
                  <w:position w:val="-12"/>
                </w:rPr>
                <w:object w:dxaOrig="320" w:dyaOrig="360" w14:anchorId="26B61217">
                  <v:shape id="_x0000_i1410" type="#_x0000_t75" style="width:14.4pt;height:21.6pt" o:ole="">
                    <v:imagedata r:id="rId785" o:title=""/>
                  </v:shape>
                  <o:OLEObject Type="Embed" ProgID="Equation.DSMT4" ShapeID="_x0000_i1410" DrawAspect="Content" ObjectID="_1363900777" r:id="rId786"/>
                </w:object>
              </w:r>
            </w:ins>
          </w:p>
        </w:tc>
        <w:tc>
          <w:tcPr>
            <w:tcW w:w="0" w:type="auto"/>
          </w:tcPr>
          <w:p w14:paraId="24352AD0" w14:textId="77777777" w:rsidR="00277EE6" w:rsidRDefault="00277EE6" w:rsidP="00050662">
            <w:pPr>
              <w:rPr>
                <w:ins w:id="3582" w:author="rawlins" w:date="2015-04-03T15:30:00Z"/>
              </w:rPr>
            </w:pPr>
            <w:ins w:id="3583" w:author="rawlins" w:date="2015-04-03T15:30:00Z">
              <w:r>
                <w:t>[</w:t>
              </w:r>
              <w:r w:rsidRPr="00782091">
                <w:rPr>
                  <w:b/>
                </w:rPr>
                <w:t>P</w:t>
              </w:r>
              <w:r>
                <w:t>]</w:t>
              </w:r>
            </w:ins>
          </w:p>
        </w:tc>
      </w:tr>
      <w:tr w:rsidR="00277EE6" w14:paraId="361D44B5" w14:textId="77777777" w:rsidTr="00050662">
        <w:trPr>
          <w:ins w:id="3584" w:author="rawlins" w:date="2015-04-03T15:30:00Z"/>
        </w:trPr>
        <w:tc>
          <w:tcPr>
            <w:tcW w:w="0" w:type="auto"/>
            <w:shd w:val="clear" w:color="auto" w:fill="auto"/>
          </w:tcPr>
          <w:p w14:paraId="01D822CC" w14:textId="77777777" w:rsidR="00277EE6" w:rsidRDefault="00277EE6" w:rsidP="00050662">
            <w:pPr>
              <w:pStyle w:val="code"/>
              <w:rPr>
                <w:ins w:id="3585" w:author="rawlins" w:date="2015-04-03T15:30:00Z"/>
              </w:rPr>
            </w:pPr>
            <w:ins w:id="3586" w:author="rawlins" w:date="2015-04-03T15:30:00Z">
              <w:r>
                <w:t>&lt;l23&gt;</w:t>
              </w:r>
            </w:ins>
          </w:p>
        </w:tc>
        <w:tc>
          <w:tcPr>
            <w:tcW w:w="0" w:type="auto"/>
            <w:shd w:val="clear" w:color="auto" w:fill="auto"/>
          </w:tcPr>
          <w:p w14:paraId="5BBBAFFE" w14:textId="77777777" w:rsidR="00277EE6" w:rsidRPr="00F86419" w:rsidRDefault="00277EE6" w:rsidP="00050662">
            <w:pPr>
              <w:rPr>
                <w:ins w:id="3587" w:author="rawlins" w:date="2015-04-03T15:30:00Z"/>
              </w:rPr>
            </w:pPr>
            <w:ins w:id="3588" w:author="rawlins" w:date="2015-04-03T15:30:00Z">
              <w:r w:rsidRPr="00BE60FB">
                <w:t>Off-diagonal first Lamé coefficient</w:t>
              </w:r>
              <w:r>
                <w:t xml:space="preserve"> in 2-3 plane </w:t>
              </w:r>
            </w:ins>
            <w:ins w:id="3589" w:author="rawlins" w:date="2015-04-03T15:30:00Z">
              <w:r w:rsidRPr="00315B5A">
                <w:rPr>
                  <w:position w:val="-12"/>
                </w:rPr>
                <w:object w:dxaOrig="340" w:dyaOrig="360" w14:anchorId="31E0BD18">
                  <v:shape id="_x0000_i1411" type="#_x0000_t75" style="width:14.4pt;height:21.6pt" o:ole="">
                    <v:imagedata r:id="rId787" o:title=""/>
                  </v:shape>
                  <o:OLEObject Type="Embed" ProgID="Equation.DSMT4" ShapeID="_x0000_i1411" DrawAspect="Content" ObjectID="_1363900778" r:id="rId788"/>
                </w:object>
              </w:r>
            </w:ins>
          </w:p>
        </w:tc>
        <w:tc>
          <w:tcPr>
            <w:tcW w:w="0" w:type="auto"/>
          </w:tcPr>
          <w:p w14:paraId="4A5B92D8" w14:textId="77777777" w:rsidR="00277EE6" w:rsidRDefault="00277EE6" w:rsidP="00050662">
            <w:pPr>
              <w:rPr>
                <w:ins w:id="3590" w:author="rawlins" w:date="2015-04-03T15:30:00Z"/>
              </w:rPr>
            </w:pPr>
            <w:ins w:id="3591" w:author="rawlins" w:date="2015-04-03T15:30:00Z">
              <w:r>
                <w:t>[</w:t>
              </w:r>
              <w:r w:rsidRPr="00782091">
                <w:rPr>
                  <w:b/>
                </w:rPr>
                <w:t>P</w:t>
              </w:r>
              <w:r>
                <w:t>]</w:t>
              </w:r>
            </w:ins>
          </w:p>
        </w:tc>
      </w:tr>
      <w:tr w:rsidR="00277EE6" w14:paraId="41602601" w14:textId="77777777" w:rsidTr="00050662">
        <w:trPr>
          <w:ins w:id="3592" w:author="rawlins" w:date="2015-04-03T15:30:00Z"/>
        </w:trPr>
        <w:tc>
          <w:tcPr>
            <w:tcW w:w="0" w:type="auto"/>
            <w:shd w:val="clear" w:color="auto" w:fill="auto"/>
          </w:tcPr>
          <w:p w14:paraId="1BE19E3C" w14:textId="77777777" w:rsidR="00277EE6" w:rsidRDefault="00277EE6" w:rsidP="00050662">
            <w:pPr>
              <w:pStyle w:val="code"/>
              <w:rPr>
                <w:ins w:id="3593" w:author="rawlins" w:date="2015-04-03T15:30:00Z"/>
              </w:rPr>
            </w:pPr>
            <w:ins w:id="3594" w:author="rawlins" w:date="2015-04-03T15:30:00Z">
              <w:r>
                <w:t>&lt;l31&gt;</w:t>
              </w:r>
            </w:ins>
          </w:p>
        </w:tc>
        <w:tc>
          <w:tcPr>
            <w:tcW w:w="0" w:type="auto"/>
            <w:shd w:val="clear" w:color="auto" w:fill="auto"/>
          </w:tcPr>
          <w:p w14:paraId="39802C67" w14:textId="77777777" w:rsidR="00277EE6" w:rsidRPr="00F86419" w:rsidRDefault="00277EE6" w:rsidP="00050662">
            <w:pPr>
              <w:rPr>
                <w:ins w:id="3595" w:author="rawlins" w:date="2015-04-03T15:30:00Z"/>
              </w:rPr>
            </w:pPr>
            <w:ins w:id="3596" w:author="rawlins" w:date="2015-04-03T15:30:00Z">
              <w:r w:rsidRPr="00BE60FB">
                <w:t>Off-diagonal first Lamé coefficient</w:t>
              </w:r>
              <w:r>
                <w:t xml:space="preserve"> in 3-1 plane </w:t>
              </w:r>
            </w:ins>
            <w:ins w:id="3597" w:author="rawlins" w:date="2015-04-03T15:30:00Z">
              <w:r w:rsidRPr="00315B5A">
                <w:rPr>
                  <w:position w:val="-12"/>
                </w:rPr>
                <w:object w:dxaOrig="320" w:dyaOrig="360" w14:anchorId="15C3192A">
                  <v:shape id="_x0000_i1412" type="#_x0000_t75" style="width:14.4pt;height:21.6pt" o:ole="">
                    <v:imagedata r:id="rId789" o:title=""/>
                  </v:shape>
                  <o:OLEObject Type="Embed" ProgID="Equation.DSMT4" ShapeID="_x0000_i1412" DrawAspect="Content" ObjectID="_1363900779" r:id="rId790"/>
                </w:object>
              </w:r>
            </w:ins>
          </w:p>
        </w:tc>
        <w:tc>
          <w:tcPr>
            <w:tcW w:w="0" w:type="auto"/>
          </w:tcPr>
          <w:p w14:paraId="053445A3" w14:textId="77777777" w:rsidR="00277EE6" w:rsidRDefault="00277EE6" w:rsidP="00050662">
            <w:pPr>
              <w:rPr>
                <w:ins w:id="3598" w:author="rawlins" w:date="2015-04-03T15:30:00Z"/>
              </w:rPr>
            </w:pPr>
            <w:ins w:id="3599" w:author="rawlins" w:date="2015-04-03T15:30:00Z">
              <w:r>
                <w:t>[</w:t>
              </w:r>
              <w:r w:rsidRPr="00782091">
                <w:rPr>
                  <w:b/>
                </w:rPr>
                <w:t>P</w:t>
              </w:r>
              <w:r>
                <w:t>]</w:t>
              </w:r>
            </w:ins>
          </w:p>
        </w:tc>
      </w:tr>
      <w:tr w:rsidR="00277EE6" w14:paraId="5077D9A3" w14:textId="77777777" w:rsidTr="00050662">
        <w:trPr>
          <w:ins w:id="3600" w:author="rawlins" w:date="2015-04-03T15:30:00Z"/>
        </w:trPr>
        <w:tc>
          <w:tcPr>
            <w:tcW w:w="0" w:type="auto"/>
            <w:shd w:val="clear" w:color="auto" w:fill="auto"/>
          </w:tcPr>
          <w:p w14:paraId="209EB926" w14:textId="77777777" w:rsidR="00277EE6" w:rsidRDefault="00277EE6" w:rsidP="00050662">
            <w:pPr>
              <w:pStyle w:val="code"/>
              <w:rPr>
                <w:ins w:id="3601" w:author="rawlins" w:date="2015-04-03T15:30:00Z"/>
              </w:rPr>
            </w:pPr>
            <w:ins w:id="3602" w:author="rawlins" w:date="2015-04-03T15:30:00Z">
              <w:r>
                <w:t>&lt;mu1&gt;</w:t>
              </w:r>
            </w:ins>
          </w:p>
        </w:tc>
        <w:tc>
          <w:tcPr>
            <w:tcW w:w="0" w:type="auto"/>
            <w:shd w:val="clear" w:color="auto" w:fill="auto"/>
          </w:tcPr>
          <w:p w14:paraId="0431B6E8" w14:textId="77777777" w:rsidR="00277EE6" w:rsidRPr="00F86419" w:rsidRDefault="00277EE6" w:rsidP="00050662">
            <w:pPr>
              <w:rPr>
                <w:ins w:id="3603" w:author="rawlins" w:date="2015-04-03T15:30:00Z"/>
              </w:rPr>
            </w:pPr>
            <w:ins w:id="3604" w:author="rawlins" w:date="2015-04-03T15:30:00Z">
              <w:r w:rsidRPr="00BE60FB">
                <w:t>Second Lamé coefficient</w:t>
              </w:r>
              <w:r>
                <w:t xml:space="preserve"> along direction 1 </w:t>
              </w:r>
            </w:ins>
            <w:ins w:id="3605" w:author="rawlins" w:date="2015-04-03T15:30:00Z">
              <w:r w:rsidRPr="00315B5A">
                <w:rPr>
                  <w:position w:val="-12"/>
                </w:rPr>
                <w:object w:dxaOrig="279" w:dyaOrig="360" w14:anchorId="78A912C2">
                  <v:shape id="_x0000_i1413" type="#_x0000_t75" style="width:14.4pt;height:21.6pt" o:ole="">
                    <v:imagedata r:id="rId791" o:title=""/>
                  </v:shape>
                  <o:OLEObject Type="Embed" ProgID="Equation.DSMT4" ShapeID="_x0000_i1413" DrawAspect="Content" ObjectID="_1363900780" r:id="rId792"/>
                </w:object>
              </w:r>
            </w:ins>
          </w:p>
        </w:tc>
        <w:tc>
          <w:tcPr>
            <w:tcW w:w="0" w:type="auto"/>
          </w:tcPr>
          <w:p w14:paraId="02429C6E" w14:textId="77777777" w:rsidR="00277EE6" w:rsidRDefault="00277EE6" w:rsidP="00050662">
            <w:pPr>
              <w:rPr>
                <w:ins w:id="3606" w:author="rawlins" w:date="2015-04-03T15:30:00Z"/>
              </w:rPr>
            </w:pPr>
            <w:ins w:id="3607" w:author="rawlins" w:date="2015-04-03T15:30:00Z">
              <w:r>
                <w:t>[</w:t>
              </w:r>
              <w:r w:rsidRPr="00782091">
                <w:rPr>
                  <w:b/>
                </w:rPr>
                <w:t>P</w:t>
              </w:r>
              <w:r>
                <w:t>]</w:t>
              </w:r>
            </w:ins>
          </w:p>
        </w:tc>
      </w:tr>
      <w:tr w:rsidR="00277EE6" w14:paraId="50D550B6" w14:textId="77777777" w:rsidTr="00050662">
        <w:trPr>
          <w:ins w:id="3608" w:author="rawlins" w:date="2015-04-03T15:30:00Z"/>
        </w:trPr>
        <w:tc>
          <w:tcPr>
            <w:tcW w:w="0" w:type="auto"/>
            <w:shd w:val="clear" w:color="auto" w:fill="auto"/>
          </w:tcPr>
          <w:p w14:paraId="20E52C78" w14:textId="77777777" w:rsidR="00277EE6" w:rsidRDefault="00277EE6" w:rsidP="00050662">
            <w:pPr>
              <w:pStyle w:val="code"/>
              <w:rPr>
                <w:ins w:id="3609" w:author="rawlins" w:date="2015-04-03T15:30:00Z"/>
              </w:rPr>
            </w:pPr>
            <w:ins w:id="3610" w:author="rawlins" w:date="2015-04-03T15:30:00Z">
              <w:r>
                <w:t>&lt;mu2&gt;</w:t>
              </w:r>
            </w:ins>
          </w:p>
        </w:tc>
        <w:tc>
          <w:tcPr>
            <w:tcW w:w="0" w:type="auto"/>
            <w:shd w:val="clear" w:color="auto" w:fill="auto"/>
          </w:tcPr>
          <w:p w14:paraId="12E7B171" w14:textId="77777777" w:rsidR="00277EE6" w:rsidRPr="00F86419" w:rsidRDefault="00277EE6" w:rsidP="00050662">
            <w:pPr>
              <w:rPr>
                <w:ins w:id="3611" w:author="rawlins" w:date="2015-04-03T15:30:00Z"/>
              </w:rPr>
            </w:pPr>
            <w:ins w:id="3612" w:author="rawlins" w:date="2015-04-03T15:30:00Z">
              <w:r w:rsidRPr="00BE60FB">
                <w:t>Second Lamé coefficient</w:t>
              </w:r>
              <w:r>
                <w:t xml:space="preserve"> along direction 2 </w:t>
              </w:r>
            </w:ins>
            <w:ins w:id="3613" w:author="rawlins" w:date="2015-04-03T15:30:00Z">
              <w:r w:rsidRPr="00315B5A">
                <w:rPr>
                  <w:position w:val="-12"/>
                </w:rPr>
                <w:object w:dxaOrig="300" w:dyaOrig="360" w14:anchorId="094186A7">
                  <v:shape id="_x0000_i1414" type="#_x0000_t75" style="width:14.4pt;height:21.6pt" o:ole="">
                    <v:imagedata r:id="rId793" o:title=""/>
                  </v:shape>
                  <o:OLEObject Type="Embed" ProgID="Equation.DSMT4" ShapeID="_x0000_i1414" DrawAspect="Content" ObjectID="_1363900781" r:id="rId794"/>
                </w:object>
              </w:r>
            </w:ins>
          </w:p>
        </w:tc>
        <w:tc>
          <w:tcPr>
            <w:tcW w:w="0" w:type="auto"/>
          </w:tcPr>
          <w:p w14:paraId="5D8EF837" w14:textId="77777777" w:rsidR="00277EE6" w:rsidRDefault="00277EE6" w:rsidP="00050662">
            <w:pPr>
              <w:rPr>
                <w:ins w:id="3614" w:author="rawlins" w:date="2015-04-03T15:30:00Z"/>
              </w:rPr>
            </w:pPr>
            <w:ins w:id="3615" w:author="rawlins" w:date="2015-04-03T15:30:00Z">
              <w:r>
                <w:t>[</w:t>
              </w:r>
              <w:r w:rsidRPr="00782091">
                <w:rPr>
                  <w:b/>
                </w:rPr>
                <w:t>P</w:t>
              </w:r>
              <w:r>
                <w:t>]</w:t>
              </w:r>
            </w:ins>
          </w:p>
        </w:tc>
      </w:tr>
      <w:tr w:rsidR="00277EE6" w14:paraId="55AF2A22" w14:textId="77777777" w:rsidTr="00050662">
        <w:trPr>
          <w:ins w:id="3616" w:author="rawlins" w:date="2015-04-03T15:30:00Z"/>
        </w:trPr>
        <w:tc>
          <w:tcPr>
            <w:tcW w:w="0" w:type="auto"/>
            <w:shd w:val="clear" w:color="auto" w:fill="auto"/>
          </w:tcPr>
          <w:p w14:paraId="22864430" w14:textId="77777777" w:rsidR="00277EE6" w:rsidRDefault="00277EE6" w:rsidP="00050662">
            <w:pPr>
              <w:pStyle w:val="code"/>
              <w:rPr>
                <w:ins w:id="3617" w:author="rawlins" w:date="2015-04-03T15:30:00Z"/>
              </w:rPr>
            </w:pPr>
            <w:ins w:id="3618" w:author="rawlins" w:date="2015-04-03T15:30:00Z">
              <w:r>
                <w:t>&lt;mu3&gt;</w:t>
              </w:r>
            </w:ins>
          </w:p>
        </w:tc>
        <w:tc>
          <w:tcPr>
            <w:tcW w:w="0" w:type="auto"/>
            <w:shd w:val="clear" w:color="auto" w:fill="auto"/>
          </w:tcPr>
          <w:p w14:paraId="13F2B8C3" w14:textId="77777777" w:rsidR="00277EE6" w:rsidRPr="00F86419" w:rsidRDefault="00277EE6" w:rsidP="00050662">
            <w:pPr>
              <w:rPr>
                <w:ins w:id="3619" w:author="rawlins" w:date="2015-04-03T15:30:00Z"/>
              </w:rPr>
            </w:pPr>
            <w:ins w:id="3620" w:author="rawlins" w:date="2015-04-03T15:30:00Z">
              <w:r w:rsidRPr="00BE60FB">
                <w:t>Second Lamé coefficient</w:t>
              </w:r>
              <w:r>
                <w:t xml:space="preserve"> along direction 3 </w:t>
              </w:r>
            </w:ins>
            <w:ins w:id="3621" w:author="rawlins" w:date="2015-04-03T15:30:00Z">
              <w:r w:rsidRPr="00315B5A">
                <w:rPr>
                  <w:position w:val="-12"/>
                </w:rPr>
                <w:object w:dxaOrig="279" w:dyaOrig="360" w14:anchorId="31D776FB">
                  <v:shape id="_x0000_i1415" type="#_x0000_t75" style="width:14.4pt;height:21.6pt" o:ole="">
                    <v:imagedata r:id="rId795" o:title=""/>
                  </v:shape>
                  <o:OLEObject Type="Embed" ProgID="Equation.DSMT4" ShapeID="_x0000_i1415" DrawAspect="Content" ObjectID="_1363900782" r:id="rId796"/>
                </w:object>
              </w:r>
            </w:ins>
          </w:p>
        </w:tc>
        <w:tc>
          <w:tcPr>
            <w:tcW w:w="0" w:type="auto"/>
          </w:tcPr>
          <w:p w14:paraId="61A6C3B7" w14:textId="77777777" w:rsidR="00277EE6" w:rsidRDefault="00277EE6" w:rsidP="00050662">
            <w:pPr>
              <w:rPr>
                <w:ins w:id="3622" w:author="rawlins" w:date="2015-04-03T15:30:00Z"/>
              </w:rPr>
            </w:pPr>
            <w:ins w:id="3623" w:author="rawlins" w:date="2015-04-03T15:30:00Z">
              <w:r>
                <w:t>[</w:t>
              </w:r>
              <w:r w:rsidRPr="00782091">
                <w:rPr>
                  <w:b/>
                </w:rPr>
                <w:t>P</w:t>
              </w:r>
              <w:r>
                <w:t>]</w:t>
              </w:r>
            </w:ins>
          </w:p>
        </w:tc>
      </w:tr>
    </w:tbl>
    <w:p w14:paraId="3BF02E59" w14:textId="77777777" w:rsidR="00277EE6" w:rsidRDefault="00277EE6" w:rsidP="00277EE6">
      <w:pPr>
        <w:rPr>
          <w:ins w:id="3624" w:author="rawlins" w:date="2015-04-03T15:30:00Z"/>
        </w:rPr>
      </w:pPr>
    </w:p>
    <w:p w14:paraId="082ED790" w14:textId="4DEAB379" w:rsidR="00277EE6" w:rsidRDefault="00277EE6" w:rsidP="00277EE6">
      <w:pPr>
        <w:pStyle w:val="MTDisplayEquation"/>
        <w:rPr>
          <w:ins w:id="3625" w:author="rawlins" w:date="2015-04-03T15:30:00Z"/>
        </w:rPr>
      </w:pPr>
      <w:ins w:id="3626" w:author="rawlins" w:date="2015-04-03T15:30:00Z">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ins>
      <w:r w:rsidR="00182A67">
        <w:rPr>
          <w:noProof/>
        </w:rPr>
        <w:fldChar w:fldCharType="begin"/>
      </w:r>
      <w:r w:rsidR="00182A67">
        <w:rPr>
          <w:noProof/>
        </w:rPr>
        <w:instrText xml:space="preserve"> HYPERLINK \l "_ENREF_26" \o "Curnier, 1995 #52" </w:instrText>
      </w:r>
      <w:ins w:id="3627" w:author="Gerard" w:date="2015-04-08T21:50:00Z">
        <w:r w:rsidR="00C00DDA">
          <w:rPr>
            <w:noProof/>
          </w:rPr>
        </w:r>
      </w:ins>
      <w:r w:rsidR="00182A67">
        <w:rPr>
          <w:noProof/>
        </w:rPr>
        <w:fldChar w:fldCharType="separate"/>
      </w:r>
      <w:ins w:id="3628" w:author="rawlins" w:date="2015-04-03T15:30:00Z">
        <w:r w:rsidR="00182A67">
          <w:rPr>
            <w:noProof/>
          </w:rPr>
          <w:t>26</w:t>
        </w:r>
      </w:ins>
      <w:r w:rsidR="00182A67">
        <w:rPr>
          <w:noProof/>
        </w:rPr>
        <w:fldChar w:fldCharType="end"/>
      </w:r>
      <w:ins w:id="3629" w:author="rawlins" w:date="2015-04-03T15:30:00Z">
        <w:r>
          <w:rPr>
            <w:noProof/>
          </w:rPr>
          <w:t>]</w:t>
        </w:r>
        <w:r>
          <w:fldChar w:fldCharType="end"/>
        </w:r>
        <w:r>
          <w:t>.  It is derived from the following hyperelastic strain-energy function:</w:t>
        </w:r>
      </w:ins>
    </w:p>
    <w:p w14:paraId="081070E1" w14:textId="77777777" w:rsidR="00277EE6" w:rsidRDefault="00277EE6" w:rsidP="00277EE6">
      <w:pPr>
        <w:pStyle w:val="MTDisplayEquation"/>
        <w:rPr>
          <w:ins w:id="3630" w:author="rawlins" w:date="2015-04-03T15:30:00Z"/>
        </w:rPr>
      </w:pPr>
      <w:ins w:id="3631" w:author="rawlins" w:date="2015-04-03T15:30:00Z">
        <w:r>
          <w:tab/>
        </w:r>
      </w:ins>
      <w:ins w:id="3632" w:author="rawlins" w:date="2015-04-03T15:30:00Z">
        <w:r w:rsidRPr="00315B5A">
          <w:rPr>
            <w:position w:val="-62"/>
          </w:rPr>
          <w:object w:dxaOrig="6820" w:dyaOrig="1020" w14:anchorId="31FC4B82">
            <v:shape id="_x0000_i1416" type="#_x0000_t75" style="width:338.4pt;height:50.4pt" o:ole="">
              <v:imagedata r:id="rId797" o:title=""/>
            </v:shape>
            <o:OLEObject Type="Embed" ProgID="Equation.DSMT4" ShapeID="_x0000_i1416" DrawAspect="Content" ObjectID="_1363900783" r:id="rId798"/>
          </w:object>
        </w:r>
      </w:ins>
    </w:p>
    <w:p w14:paraId="79C718BD" w14:textId="77777777" w:rsidR="00277EE6" w:rsidRDefault="00277EE6" w:rsidP="00277EE6">
      <w:pPr>
        <w:rPr>
          <w:ins w:id="3633" w:author="rawlins" w:date="2015-04-03T15:30:00Z"/>
        </w:rPr>
      </w:pPr>
      <w:ins w:id="3634" w:author="rawlins" w:date="2015-04-03T15:30:00Z">
        <w:r>
          <w:t xml:space="preserve">where </w:t>
        </w:r>
      </w:ins>
      <w:ins w:id="3635" w:author="rawlins" w:date="2015-04-03T15:30:00Z">
        <w:r w:rsidRPr="00315B5A">
          <w:rPr>
            <w:position w:val="-12"/>
          </w:rPr>
          <w:object w:dxaOrig="880" w:dyaOrig="360" w14:anchorId="36E98947">
            <v:shape id="_x0000_i1417" type="#_x0000_t75" style="width:43.2pt;height:21.6pt" o:ole="">
              <v:imagedata r:id="rId799" o:title=""/>
            </v:shape>
            <o:OLEObject Type="Embed" ProgID="Equation.DSMT4" ShapeID="_x0000_i1417" DrawAspect="Content" ObjectID="_1363900784" r:id="rId800"/>
          </w:object>
        </w:r>
      </w:ins>
      <w:ins w:id="3636" w:author="rawlins" w:date="2015-04-03T15:30:00Z">
        <w:r>
          <w:t xml:space="preserve"> and</w:t>
        </w:r>
      </w:ins>
    </w:p>
    <w:p w14:paraId="660D02EB" w14:textId="77777777" w:rsidR="00277EE6" w:rsidRPr="00552D09" w:rsidRDefault="00277EE6" w:rsidP="00277EE6">
      <w:pPr>
        <w:pStyle w:val="MTDisplayEquation"/>
        <w:rPr>
          <w:ins w:id="3637" w:author="rawlins" w:date="2015-04-03T15:30:00Z"/>
        </w:rPr>
      </w:pPr>
      <w:ins w:id="3638" w:author="rawlins" w:date="2015-04-03T15:30:00Z">
        <w:r>
          <w:tab/>
        </w:r>
      </w:ins>
      <w:ins w:id="3639" w:author="rawlins" w:date="2015-04-03T15:30:00Z">
        <w:r w:rsidRPr="00315B5A">
          <w:rPr>
            <w:position w:val="-70"/>
          </w:rPr>
          <w:object w:dxaOrig="4260" w:dyaOrig="980" w14:anchorId="38443479">
            <v:shape id="_x0000_i1418" type="#_x0000_t75" style="width:3in;height:50.4pt" o:ole="">
              <v:imagedata r:id="rId801" o:title=""/>
            </v:shape>
            <o:OLEObject Type="Embed" ProgID="Equation.DSMT4" ShapeID="_x0000_i1418" DrawAspect="Content" ObjectID="_1363900785" r:id="rId802"/>
          </w:object>
        </w:r>
      </w:ins>
      <w:ins w:id="3640" w:author="rawlins" w:date="2015-04-03T15:30:00Z">
        <w:r>
          <w:t xml:space="preserve"> </w:t>
        </w:r>
      </w:ins>
    </w:p>
    <w:p w14:paraId="1C35DFBE" w14:textId="77777777" w:rsidR="00277EE6" w:rsidRDefault="00277EE6" w:rsidP="00277EE6">
      <w:pPr>
        <w:pStyle w:val="MTDisplayEquation"/>
        <w:rPr>
          <w:ins w:id="3641" w:author="rawlins" w:date="2015-04-03T15:30:00Z"/>
        </w:rPr>
      </w:pPr>
      <w:ins w:id="3642" w:author="rawlins" w:date="2015-04-03T15:30:00Z">
        <w:r>
          <w:t xml:space="preserve">Here, </w:t>
        </w:r>
      </w:ins>
      <w:ins w:id="3643" w:author="rawlins" w:date="2015-04-03T15:30:00Z">
        <w:r w:rsidRPr="00025957">
          <w:rPr>
            <w:position w:val="-4"/>
          </w:rPr>
          <w:object w:dxaOrig="240" w:dyaOrig="260" w14:anchorId="2B9DCAF8">
            <v:shape id="_x0000_i1419" type="#_x0000_t75" style="width:14.4pt;height:14.4pt" o:ole="">
              <v:imagedata r:id="rId803" o:title=""/>
            </v:shape>
            <o:OLEObject Type="Embed" ProgID="Equation.DSMT4" ShapeID="_x0000_i1419" DrawAspect="Content" ObjectID="_1363900786" r:id="rId804"/>
          </w:object>
        </w:r>
      </w:ins>
      <w:ins w:id="3644" w:author="rawlins" w:date="2015-04-03T15:30:00Z">
        <w:r>
          <w:t xml:space="preserve"> is the Lagrangian strain tensor and </w:t>
        </w:r>
      </w:ins>
      <w:ins w:id="3645" w:author="rawlins" w:date="2015-04-03T15:30:00Z">
        <w:r w:rsidRPr="00315B5A">
          <w:rPr>
            <w:position w:val="-12"/>
          </w:rPr>
          <w:object w:dxaOrig="1280" w:dyaOrig="380" w14:anchorId="5F804ABB">
            <v:shape id="_x0000_i1420" type="#_x0000_t75" style="width:64.8pt;height:21.6pt" o:ole="">
              <v:imagedata r:id="rId805" o:title=""/>
            </v:shape>
            <o:OLEObject Type="Embed" ProgID="Equation.DSMT4" ShapeID="_x0000_i1420" DrawAspect="Content" ObjectID="_1363900787" r:id="rId806"/>
          </w:object>
        </w:r>
      </w:ins>
      <w:ins w:id="3646" w:author="rawlins" w:date="2015-04-03T15:30:00Z">
        <w:r>
          <w:t xml:space="preserve">, where </w:t>
        </w:r>
      </w:ins>
      <w:ins w:id="3647" w:author="rawlins" w:date="2015-04-03T15:30:00Z">
        <w:r w:rsidRPr="00315B5A">
          <w:rPr>
            <w:position w:val="-12"/>
          </w:rPr>
          <w:object w:dxaOrig="279" w:dyaOrig="380" w14:anchorId="57BFE271">
            <v:shape id="_x0000_i1421" type="#_x0000_t75" style="width:14.4pt;height:21.6pt" o:ole="">
              <v:imagedata r:id="rId807" o:title=""/>
            </v:shape>
            <o:OLEObject Type="Embed" ProgID="Equation.DSMT4" ShapeID="_x0000_i1421" DrawAspect="Content" ObjectID="_1363900788" r:id="rId808"/>
          </w:object>
        </w:r>
      </w:ins>
      <w:ins w:id="3648" w:author="rawlins" w:date="2015-04-03T15:30:00Z">
        <w:r>
          <w:t xml:space="preserve"> (</w:t>
        </w:r>
      </w:ins>
      <w:ins w:id="3649" w:author="rawlins" w:date="2015-04-03T15:30:00Z">
        <w:r w:rsidRPr="00315B5A">
          <w:rPr>
            <w:position w:val="-10"/>
          </w:rPr>
          <w:object w:dxaOrig="920" w:dyaOrig="320" w14:anchorId="775EE236">
            <v:shape id="_x0000_i1422" type="#_x0000_t75" style="width:43.2pt;height:14.4pt" o:ole="">
              <v:imagedata r:id="rId809" o:title=""/>
            </v:shape>
            <o:OLEObject Type="Embed" ProgID="Equation.DSMT4" ShapeID="_x0000_i1422" DrawAspect="Content" ObjectID="_1363900789" r:id="rId810"/>
          </w:object>
        </w:r>
      </w:ins>
      <w:ins w:id="3650" w:author="rawlins" w:date="2015-04-03T15:30:00Z">
        <w:r>
          <w:t>) are orthonormal vectors aligned with the material axes.  This material response was originally formulated for infinitesimal strain analyses; its behavior under finite strains may not be physically realistic.</w:t>
        </w:r>
      </w:ins>
    </w:p>
    <w:p w14:paraId="59D544DA" w14:textId="77777777" w:rsidR="00277EE6" w:rsidRPr="008234BB" w:rsidRDefault="00277EE6" w:rsidP="00277EE6">
      <w:pPr>
        <w:rPr>
          <w:ins w:id="3651" w:author="rawlins" w:date="2015-04-03T15:30:00Z"/>
        </w:rPr>
      </w:pPr>
    </w:p>
    <w:p w14:paraId="65BF4E50" w14:textId="77777777" w:rsidR="00277EE6" w:rsidRDefault="00277EE6" w:rsidP="00277EE6">
      <w:pPr>
        <w:rPr>
          <w:ins w:id="3652" w:author="rawlins" w:date="2015-04-03T15:30:00Z"/>
          <w:i/>
        </w:rPr>
      </w:pPr>
      <w:ins w:id="3653" w:author="rawlins" w:date="2015-04-03T15:30:00Z">
        <w:r>
          <w:rPr>
            <w:i/>
          </w:rPr>
          <w:t>Example:</w:t>
        </w:r>
      </w:ins>
    </w:p>
    <w:p w14:paraId="772C3B36" w14:textId="77777777" w:rsidR="00277EE6" w:rsidRDefault="00277EE6" w:rsidP="00277EE6">
      <w:pPr>
        <w:pStyle w:val="Code0"/>
        <w:rPr>
          <w:ins w:id="3654" w:author="rawlins" w:date="2015-04-03T15:30:00Z"/>
        </w:rPr>
      </w:pPr>
      <w:ins w:id="3655" w:author="rawlins" w:date="2015-04-03T15:30:00Z">
        <w:r>
          <w:t>&lt;material id="1" type="</w:t>
        </w:r>
        <w:r w:rsidRPr="00A1221F">
          <w:t xml:space="preserve"> orthotropic </w:t>
        </w:r>
        <w:r>
          <w:t>CLE"&gt;</w:t>
        </w:r>
      </w:ins>
    </w:p>
    <w:p w14:paraId="76E872E3" w14:textId="77777777" w:rsidR="00277EE6" w:rsidRPr="00A1221F" w:rsidRDefault="00277EE6" w:rsidP="00277EE6">
      <w:pPr>
        <w:rPr>
          <w:ins w:id="3656" w:author="rawlins" w:date="2015-04-03T15:30:00Z"/>
          <w:rFonts w:ascii="Courier New" w:hAnsi="Courier New"/>
          <w:sz w:val="22"/>
        </w:rPr>
      </w:pPr>
      <w:ins w:id="3657" w:author="rawlins" w:date="2015-04-03T15:30:00Z">
        <w:r>
          <w:rPr>
            <w:rFonts w:ascii="Courier New" w:hAnsi="Courier New"/>
            <w:sz w:val="22"/>
          </w:rPr>
          <w:tab/>
        </w:r>
        <w:r w:rsidRPr="00A1221F">
          <w:rPr>
            <w:rFonts w:ascii="Courier New" w:hAnsi="Courier New"/>
            <w:sz w:val="22"/>
          </w:rPr>
          <w:t>&lt;density&gt;1&lt;/density&gt;</w:t>
        </w:r>
      </w:ins>
    </w:p>
    <w:p w14:paraId="4E8C5A70" w14:textId="77777777" w:rsidR="00277EE6" w:rsidRPr="00A1221F" w:rsidRDefault="00277EE6" w:rsidP="00277EE6">
      <w:pPr>
        <w:rPr>
          <w:ins w:id="3658" w:author="rawlins" w:date="2015-04-03T15:30:00Z"/>
          <w:rFonts w:ascii="Courier New" w:hAnsi="Courier New"/>
          <w:sz w:val="22"/>
        </w:rPr>
      </w:pPr>
      <w:ins w:id="3659" w:author="rawlins" w:date="2015-04-03T15:30:00Z">
        <w:r>
          <w:rPr>
            <w:rFonts w:ascii="Courier New" w:hAnsi="Courier New"/>
            <w:sz w:val="22"/>
          </w:rPr>
          <w:tab/>
        </w:r>
        <w:r w:rsidRPr="00A1221F">
          <w:rPr>
            <w:rFonts w:ascii="Courier New" w:hAnsi="Courier New"/>
            <w:sz w:val="22"/>
          </w:rPr>
          <w:t>&lt;lp11&gt;13.01&lt;/lp11&gt;</w:t>
        </w:r>
      </w:ins>
    </w:p>
    <w:p w14:paraId="79764AC8" w14:textId="77777777" w:rsidR="00277EE6" w:rsidRPr="00A1221F" w:rsidRDefault="00277EE6" w:rsidP="00277EE6">
      <w:pPr>
        <w:rPr>
          <w:ins w:id="3660" w:author="rawlins" w:date="2015-04-03T15:30:00Z"/>
          <w:rFonts w:ascii="Courier New" w:hAnsi="Courier New"/>
          <w:sz w:val="22"/>
        </w:rPr>
      </w:pPr>
      <w:ins w:id="3661" w:author="rawlins" w:date="2015-04-03T15:30:00Z">
        <w:r>
          <w:rPr>
            <w:rFonts w:ascii="Courier New" w:hAnsi="Courier New"/>
            <w:sz w:val="22"/>
          </w:rPr>
          <w:lastRenderedPageBreak/>
          <w:tab/>
        </w:r>
        <w:r w:rsidRPr="00A1221F">
          <w:rPr>
            <w:rFonts w:ascii="Courier New" w:hAnsi="Courier New"/>
            <w:sz w:val="22"/>
          </w:rPr>
          <w:t>&lt;lp22&gt;13.01&lt;/lp22&gt;</w:t>
        </w:r>
      </w:ins>
    </w:p>
    <w:p w14:paraId="4A1FE187" w14:textId="77777777" w:rsidR="00277EE6" w:rsidRPr="00A1221F" w:rsidRDefault="00277EE6" w:rsidP="00277EE6">
      <w:pPr>
        <w:rPr>
          <w:ins w:id="3662" w:author="rawlins" w:date="2015-04-03T15:30:00Z"/>
          <w:rFonts w:ascii="Courier New" w:hAnsi="Courier New"/>
          <w:sz w:val="22"/>
        </w:rPr>
      </w:pPr>
      <w:ins w:id="3663" w:author="rawlins" w:date="2015-04-03T15:30:00Z">
        <w:r>
          <w:rPr>
            <w:rFonts w:ascii="Courier New" w:hAnsi="Courier New"/>
            <w:sz w:val="22"/>
          </w:rPr>
          <w:tab/>
        </w:r>
        <w:r w:rsidRPr="00A1221F">
          <w:rPr>
            <w:rFonts w:ascii="Courier New" w:hAnsi="Courier New"/>
            <w:sz w:val="22"/>
          </w:rPr>
          <w:t>&lt;lp33&gt;13.01&lt;/lp33&gt;</w:t>
        </w:r>
      </w:ins>
    </w:p>
    <w:p w14:paraId="441BD015" w14:textId="77777777" w:rsidR="00277EE6" w:rsidRPr="00A1221F" w:rsidRDefault="00277EE6" w:rsidP="00277EE6">
      <w:pPr>
        <w:rPr>
          <w:ins w:id="3664" w:author="rawlins" w:date="2015-04-03T15:30:00Z"/>
          <w:rFonts w:ascii="Courier New" w:hAnsi="Courier New"/>
          <w:sz w:val="22"/>
        </w:rPr>
      </w:pPr>
      <w:ins w:id="3665" w:author="rawlins" w:date="2015-04-03T15:30:00Z">
        <w:r>
          <w:rPr>
            <w:rFonts w:ascii="Courier New" w:hAnsi="Courier New"/>
            <w:sz w:val="22"/>
          </w:rPr>
          <w:tab/>
        </w:r>
        <w:r w:rsidRPr="00A1221F">
          <w:rPr>
            <w:rFonts w:ascii="Courier New" w:hAnsi="Courier New"/>
            <w:sz w:val="22"/>
          </w:rPr>
          <w:t>&lt;lm11&gt;0.49&lt;/lm11&gt;</w:t>
        </w:r>
      </w:ins>
    </w:p>
    <w:p w14:paraId="7A0A9FE0" w14:textId="77777777" w:rsidR="00277EE6" w:rsidRPr="00A1221F" w:rsidRDefault="00277EE6" w:rsidP="00277EE6">
      <w:pPr>
        <w:rPr>
          <w:ins w:id="3666" w:author="rawlins" w:date="2015-04-03T15:30:00Z"/>
          <w:rFonts w:ascii="Courier New" w:hAnsi="Courier New"/>
          <w:sz w:val="22"/>
        </w:rPr>
      </w:pPr>
      <w:ins w:id="3667" w:author="rawlins" w:date="2015-04-03T15:30:00Z">
        <w:r>
          <w:rPr>
            <w:rFonts w:ascii="Courier New" w:hAnsi="Courier New"/>
            <w:sz w:val="22"/>
          </w:rPr>
          <w:tab/>
        </w:r>
        <w:r w:rsidRPr="00A1221F">
          <w:rPr>
            <w:rFonts w:ascii="Courier New" w:hAnsi="Courier New"/>
            <w:sz w:val="22"/>
          </w:rPr>
          <w:t>&lt;lm22&gt;0.49&lt;/lm22&gt;</w:t>
        </w:r>
      </w:ins>
    </w:p>
    <w:p w14:paraId="04A443F2" w14:textId="77777777" w:rsidR="00277EE6" w:rsidRPr="00A1221F" w:rsidRDefault="00277EE6" w:rsidP="00277EE6">
      <w:pPr>
        <w:rPr>
          <w:ins w:id="3668" w:author="rawlins" w:date="2015-04-03T15:30:00Z"/>
          <w:rFonts w:ascii="Courier New" w:hAnsi="Courier New"/>
          <w:sz w:val="22"/>
        </w:rPr>
      </w:pPr>
      <w:ins w:id="3669" w:author="rawlins" w:date="2015-04-03T15:30:00Z">
        <w:r>
          <w:rPr>
            <w:rFonts w:ascii="Courier New" w:hAnsi="Courier New"/>
            <w:sz w:val="22"/>
          </w:rPr>
          <w:tab/>
        </w:r>
        <w:r w:rsidRPr="00A1221F">
          <w:rPr>
            <w:rFonts w:ascii="Courier New" w:hAnsi="Courier New"/>
            <w:sz w:val="22"/>
          </w:rPr>
          <w:t>&lt;lm33&gt;0.49&lt;/lm33&gt;</w:t>
        </w:r>
      </w:ins>
    </w:p>
    <w:p w14:paraId="2CCF6039" w14:textId="77777777" w:rsidR="00277EE6" w:rsidRPr="00A1221F" w:rsidRDefault="00277EE6" w:rsidP="00277EE6">
      <w:pPr>
        <w:rPr>
          <w:ins w:id="3670" w:author="rawlins" w:date="2015-04-03T15:30:00Z"/>
          <w:rFonts w:ascii="Courier New" w:hAnsi="Courier New"/>
          <w:sz w:val="22"/>
        </w:rPr>
      </w:pPr>
      <w:ins w:id="3671" w:author="rawlins" w:date="2015-04-03T15:30:00Z">
        <w:r>
          <w:rPr>
            <w:rFonts w:ascii="Courier New" w:hAnsi="Courier New"/>
            <w:sz w:val="22"/>
          </w:rPr>
          <w:tab/>
        </w:r>
        <w:r w:rsidRPr="00A1221F">
          <w:rPr>
            <w:rFonts w:ascii="Courier New" w:hAnsi="Courier New"/>
            <w:sz w:val="22"/>
          </w:rPr>
          <w:t>&lt;l12&gt;0.66&lt;/l12&gt;</w:t>
        </w:r>
      </w:ins>
    </w:p>
    <w:p w14:paraId="2AAB4539" w14:textId="77777777" w:rsidR="00277EE6" w:rsidRPr="00A1221F" w:rsidRDefault="00277EE6" w:rsidP="00277EE6">
      <w:pPr>
        <w:rPr>
          <w:ins w:id="3672" w:author="rawlins" w:date="2015-04-03T15:30:00Z"/>
          <w:rFonts w:ascii="Courier New" w:hAnsi="Courier New"/>
          <w:sz w:val="22"/>
        </w:rPr>
      </w:pPr>
      <w:ins w:id="3673" w:author="rawlins" w:date="2015-04-03T15:30:00Z">
        <w:r>
          <w:rPr>
            <w:rFonts w:ascii="Courier New" w:hAnsi="Courier New"/>
            <w:sz w:val="22"/>
          </w:rPr>
          <w:tab/>
        </w:r>
        <w:r w:rsidRPr="00A1221F">
          <w:rPr>
            <w:rFonts w:ascii="Courier New" w:hAnsi="Courier New"/>
            <w:sz w:val="22"/>
          </w:rPr>
          <w:t>&lt;l23&gt;0.66&lt;/l23&gt;</w:t>
        </w:r>
      </w:ins>
    </w:p>
    <w:p w14:paraId="078B5F5F" w14:textId="77777777" w:rsidR="00277EE6" w:rsidRPr="00A1221F" w:rsidRDefault="00277EE6" w:rsidP="00277EE6">
      <w:pPr>
        <w:rPr>
          <w:ins w:id="3674" w:author="rawlins" w:date="2015-04-03T15:30:00Z"/>
          <w:rFonts w:ascii="Courier New" w:hAnsi="Courier New"/>
          <w:sz w:val="22"/>
        </w:rPr>
      </w:pPr>
      <w:ins w:id="3675" w:author="rawlins" w:date="2015-04-03T15:30:00Z">
        <w:r>
          <w:rPr>
            <w:rFonts w:ascii="Courier New" w:hAnsi="Courier New"/>
            <w:sz w:val="22"/>
          </w:rPr>
          <w:tab/>
        </w:r>
        <w:r w:rsidRPr="00A1221F">
          <w:rPr>
            <w:rFonts w:ascii="Courier New" w:hAnsi="Courier New"/>
            <w:sz w:val="22"/>
          </w:rPr>
          <w:t>&lt;l31&gt;0.66&lt;/l31&gt;</w:t>
        </w:r>
      </w:ins>
    </w:p>
    <w:p w14:paraId="08D673D1" w14:textId="77777777" w:rsidR="00277EE6" w:rsidRPr="00A1221F" w:rsidRDefault="00277EE6" w:rsidP="00277EE6">
      <w:pPr>
        <w:rPr>
          <w:ins w:id="3676" w:author="rawlins" w:date="2015-04-03T15:30:00Z"/>
          <w:rFonts w:ascii="Courier New" w:hAnsi="Courier New"/>
          <w:sz w:val="22"/>
        </w:rPr>
      </w:pPr>
      <w:ins w:id="3677" w:author="rawlins" w:date="2015-04-03T15:30:00Z">
        <w:r>
          <w:rPr>
            <w:rFonts w:ascii="Courier New" w:hAnsi="Courier New"/>
            <w:sz w:val="22"/>
          </w:rPr>
          <w:tab/>
        </w:r>
        <w:r w:rsidRPr="00A1221F">
          <w:rPr>
            <w:rFonts w:ascii="Courier New" w:hAnsi="Courier New"/>
            <w:sz w:val="22"/>
          </w:rPr>
          <w:t>&lt;mu1&gt;0.16&lt;/mu1&gt;</w:t>
        </w:r>
      </w:ins>
    </w:p>
    <w:p w14:paraId="2625C429" w14:textId="77777777" w:rsidR="00277EE6" w:rsidRPr="00A1221F" w:rsidRDefault="00277EE6" w:rsidP="00277EE6">
      <w:pPr>
        <w:rPr>
          <w:ins w:id="3678" w:author="rawlins" w:date="2015-04-03T15:30:00Z"/>
          <w:rFonts w:ascii="Courier New" w:hAnsi="Courier New"/>
          <w:sz w:val="22"/>
        </w:rPr>
      </w:pPr>
      <w:ins w:id="3679" w:author="rawlins" w:date="2015-04-03T15:30:00Z">
        <w:r>
          <w:rPr>
            <w:rFonts w:ascii="Courier New" w:hAnsi="Courier New"/>
            <w:sz w:val="22"/>
          </w:rPr>
          <w:tab/>
        </w:r>
        <w:r w:rsidRPr="00A1221F">
          <w:rPr>
            <w:rFonts w:ascii="Courier New" w:hAnsi="Courier New"/>
            <w:sz w:val="22"/>
          </w:rPr>
          <w:t>&lt;mu2&gt;0.16&lt;/mu2&gt;</w:t>
        </w:r>
      </w:ins>
    </w:p>
    <w:p w14:paraId="11E32B52" w14:textId="77777777" w:rsidR="00277EE6" w:rsidRPr="00A1221F" w:rsidRDefault="00277EE6" w:rsidP="00277EE6">
      <w:pPr>
        <w:rPr>
          <w:ins w:id="3680" w:author="rawlins" w:date="2015-04-03T15:30:00Z"/>
          <w:rFonts w:ascii="Courier New" w:hAnsi="Courier New"/>
          <w:sz w:val="22"/>
        </w:rPr>
      </w:pPr>
      <w:ins w:id="3681" w:author="rawlins" w:date="2015-04-03T15:30:00Z">
        <w:r>
          <w:rPr>
            <w:rFonts w:ascii="Courier New" w:hAnsi="Courier New"/>
            <w:sz w:val="22"/>
          </w:rPr>
          <w:tab/>
        </w:r>
        <w:r w:rsidRPr="00A1221F">
          <w:rPr>
            <w:rFonts w:ascii="Courier New" w:hAnsi="Courier New"/>
            <w:sz w:val="22"/>
          </w:rPr>
          <w:t>&lt;mu3&gt;0.16&lt;/mu3&gt;</w:t>
        </w:r>
      </w:ins>
    </w:p>
    <w:p w14:paraId="530194C5" w14:textId="77777777" w:rsidR="00277EE6" w:rsidRPr="00A1221F" w:rsidRDefault="00277EE6" w:rsidP="00277EE6">
      <w:pPr>
        <w:rPr>
          <w:ins w:id="3682" w:author="rawlins" w:date="2015-04-03T15:30:00Z"/>
          <w:rFonts w:ascii="Courier New" w:hAnsi="Courier New"/>
          <w:sz w:val="22"/>
        </w:rPr>
      </w:pPr>
      <w:ins w:id="3683" w:author="rawlins" w:date="2015-04-03T15:30:00Z">
        <w:r w:rsidRPr="00A1221F">
          <w:rPr>
            <w:rFonts w:ascii="Courier New" w:hAnsi="Courier New"/>
            <w:sz w:val="22"/>
          </w:rPr>
          <w:t>&lt;/</w:t>
        </w:r>
        <w:r>
          <w:rPr>
            <w:rFonts w:ascii="Courier New" w:hAnsi="Courier New"/>
            <w:sz w:val="22"/>
          </w:rPr>
          <w:t>material</w:t>
        </w:r>
        <w:r w:rsidRPr="00A1221F">
          <w:rPr>
            <w:rFonts w:ascii="Courier New" w:hAnsi="Courier New"/>
            <w:sz w:val="22"/>
          </w:rPr>
          <w:t>&gt;</w:t>
        </w:r>
      </w:ins>
    </w:p>
    <w:p w14:paraId="7EB53B4E" w14:textId="77777777" w:rsidR="00277EE6" w:rsidRPr="0097532C" w:rsidRDefault="00277EE6" w:rsidP="00277EE6">
      <w:pPr>
        <w:rPr>
          <w:ins w:id="3684" w:author="rawlins" w:date="2015-04-03T15:30:00Z"/>
        </w:rPr>
      </w:pPr>
      <w:ins w:id="3685" w:author="rawlins" w:date="2015-04-03T15:30:00Z">
        <w:r>
          <w:br w:type="page"/>
        </w:r>
      </w:ins>
    </w:p>
    <w:p w14:paraId="5218FA83" w14:textId="77777777" w:rsidR="00277EE6" w:rsidRPr="0097532C" w:rsidRDefault="00277EE6" w:rsidP="00277EE6">
      <w:pPr>
        <w:pStyle w:val="Heading4"/>
        <w:rPr>
          <w:ins w:id="3686" w:author="rawlins" w:date="2015-04-03T15:31:00Z"/>
        </w:rPr>
      </w:pPr>
      <w:bookmarkStart w:id="3687" w:name="_Toc410636361"/>
      <w:bookmarkStart w:id="3688" w:name="_Toc290149310"/>
      <w:ins w:id="3689" w:author="rawlins" w:date="2015-04-03T15:31:00Z">
        <w:r>
          <w:lastRenderedPageBreak/>
          <w:t>Osmotic Pressure from Virial Expansion</w:t>
        </w:r>
        <w:bookmarkEnd w:id="3687"/>
        <w:bookmarkEnd w:id="3688"/>
      </w:ins>
    </w:p>
    <w:p w14:paraId="234F4676" w14:textId="77777777" w:rsidR="00277EE6" w:rsidRDefault="00277EE6" w:rsidP="00277EE6">
      <w:pPr>
        <w:rPr>
          <w:ins w:id="3690" w:author="rawlins" w:date="2015-04-03T15:31:00Z"/>
        </w:rPr>
      </w:pPr>
      <w:ins w:id="3691" w:author="rawlins" w:date="2015-04-03T15:31:00Z">
        <w:r>
          <w:t>The material type for osmotic pressure from virial expansion is “</w:t>
        </w:r>
        <w:r>
          <w:rPr>
            <w:i/>
          </w:rPr>
          <w:t>osmotic virial expansion</w:t>
        </w:r>
        <w:r>
          <w:t>”. The following material parameters need to be defined:</w:t>
        </w:r>
      </w:ins>
    </w:p>
    <w:p w14:paraId="334EF2A9" w14:textId="77777777" w:rsidR="00277EE6" w:rsidRDefault="00277EE6" w:rsidP="00277EE6">
      <w:pPr>
        <w:rPr>
          <w:ins w:id="3692" w:author="rawlins" w:date="2015-04-03T15:31: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rPr>
          <w:ins w:id="3693" w:author="rawlins" w:date="2015-04-03T15:31:00Z"/>
        </w:trPr>
        <w:tc>
          <w:tcPr>
            <w:tcW w:w="1141" w:type="dxa"/>
            <w:shd w:val="clear" w:color="auto" w:fill="auto"/>
          </w:tcPr>
          <w:p w14:paraId="76C01668" w14:textId="77777777" w:rsidR="00277EE6" w:rsidRDefault="00277EE6" w:rsidP="00050662">
            <w:pPr>
              <w:pStyle w:val="code"/>
              <w:rPr>
                <w:ins w:id="3694" w:author="rawlins" w:date="2015-04-03T15:31:00Z"/>
              </w:rPr>
            </w:pPr>
            <w:ins w:id="3695" w:author="rawlins" w:date="2015-04-03T15:31:00Z">
              <w:r>
                <w:t>&lt;phiw0&gt;</w:t>
              </w:r>
            </w:ins>
          </w:p>
        </w:tc>
        <w:tc>
          <w:tcPr>
            <w:tcW w:w="7247" w:type="dxa"/>
            <w:shd w:val="clear" w:color="auto" w:fill="auto"/>
          </w:tcPr>
          <w:p w14:paraId="42288BE4" w14:textId="77777777" w:rsidR="00277EE6" w:rsidRDefault="00277EE6" w:rsidP="00050662">
            <w:pPr>
              <w:rPr>
                <w:ins w:id="3696" w:author="rawlins" w:date="2015-04-03T15:31:00Z"/>
              </w:rPr>
            </w:pPr>
            <w:ins w:id="3697" w:author="rawlins" w:date="2015-04-03T15:31:00Z">
              <w:r>
                <w:t xml:space="preserve">Fluid volume fraction in reference (strain-free) configuration, </w:t>
              </w:r>
            </w:ins>
            <w:ins w:id="3698" w:author="rawlins" w:date="2015-04-03T15:31:00Z">
              <w:r w:rsidRPr="00315B5A">
                <w:rPr>
                  <w:position w:val="-12"/>
                </w:rPr>
                <w:object w:dxaOrig="320" w:dyaOrig="380" w14:anchorId="27AAE951">
                  <v:shape id="_x0000_i1423" type="#_x0000_t75" style="width:14.4pt;height:21.6pt" o:ole="">
                    <v:imagedata r:id="rId811" o:title=""/>
                  </v:shape>
                  <o:OLEObject Type="Embed" ProgID="Equation.DSMT4" ShapeID="_x0000_i1423" DrawAspect="Content" ObjectID="_1363900790" r:id="rId812"/>
                </w:object>
              </w:r>
            </w:ins>
            <w:ins w:id="3699" w:author="rawlins" w:date="2015-04-03T15:31:00Z">
              <w:r>
                <w:t xml:space="preserve"> </w:t>
              </w:r>
            </w:ins>
          </w:p>
        </w:tc>
        <w:tc>
          <w:tcPr>
            <w:tcW w:w="1188" w:type="dxa"/>
          </w:tcPr>
          <w:p w14:paraId="288B8A43" w14:textId="77777777" w:rsidR="00277EE6" w:rsidRDefault="00277EE6" w:rsidP="00050662">
            <w:pPr>
              <w:rPr>
                <w:ins w:id="3700" w:author="rawlins" w:date="2015-04-03T15:31:00Z"/>
              </w:rPr>
            </w:pPr>
            <w:ins w:id="3701" w:author="rawlins" w:date="2015-04-03T15:31:00Z">
              <w:r>
                <w:t>[ ]</w:t>
              </w:r>
            </w:ins>
          </w:p>
        </w:tc>
      </w:tr>
      <w:tr w:rsidR="00277EE6" w14:paraId="27976E15" w14:textId="77777777" w:rsidTr="00050662">
        <w:trPr>
          <w:ins w:id="3702" w:author="rawlins" w:date="2015-04-03T15:31:00Z"/>
        </w:trPr>
        <w:tc>
          <w:tcPr>
            <w:tcW w:w="1141" w:type="dxa"/>
            <w:shd w:val="clear" w:color="auto" w:fill="auto"/>
          </w:tcPr>
          <w:p w14:paraId="275D9384" w14:textId="77777777" w:rsidR="00277EE6" w:rsidRDefault="00277EE6" w:rsidP="00050662">
            <w:pPr>
              <w:pStyle w:val="code"/>
              <w:rPr>
                <w:ins w:id="3703" w:author="rawlins" w:date="2015-04-03T15:31:00Z"/>
              </w:rPr>
            </w:pPr>
            <w:ins w:id="3704" w:author="rawlins" w:date="2015-04-03T15:31:00Z">
              <w:r>
                <w:t>&lt;cr&gt;</w:t>
              </w:r>
            </w:ins>
          </w:p>
        </w:tc>
        <w:tc>
          <w:tcPr>
            <w:tcW w:w="7247" w:type="dxa"/>
            <w:shd w:val="clear" w:color="auto" w:fill="auto"/>
          </w:tcPr>
          <w:p w14:paraId="4BF0F7C8" w14:textId="77777777" w:rsidR="00277EE6" w:rsidRDefault="00277EE6" w:rsidP="00050662">
            <w:pPr>
              <w:rPr>
                <w:ins w:id="3705" w:author="rawlins" w:date="2015-04-03T15:31:00Z"/>
              </w:rPr>
            </w:pPr>
            <w:ins w:id="3706" w:author="rawlins" w:date="2015-04-03T15:31:00Z">
              <w:r>
                <w:t xml:space="preserve">Concentration of interstitial solute causing the osmotic pressure (moles per volume of the mixture in the reference configuration), </w:t>
              </w:r>
            </w:ins>
            <w:ins w:id="3707" w:author="rawlins" w:date="2015-04-03T15:31:00Z">
              <w:r w:rsidRPr="00315B5A">
                <w:rPr>
                  <w:position w:val="-12"/>
                </w:rPr>
                <w:object w:dxaOrig="240" w:dyaOrig="360" w14:anchorId="62C58830">
                  <v:shape id="_x0000_i1424" type="#_x0000_t75" style="width:14.4pt;height:21.6pt" o:ole="">
                    <v:imagedata r:id="rId813" o:title=""/>
                  </v:shape>
                  <o:OLEObject Type="Embed" ProgID="Equation.DSMT4" ShapeID="_x0000_i1424" DrawAspect="Content" ObjectID="_1363900791" r:id="rId814"/>
                </w:object>
              </w:r>
            </w:ins>
            <w:ins w:id="3708" w:author="rawlins" w:date="2015-04-03T15:31:00Z">
              <w:r>
                <w:t xml:space="preserve">  </w:t>
              </w:r>
            </w:ins>
          </w:p>
        </w:tc>
        <w:tc>
          <w:tcPr>
            <w:tcW w:w="1188" w:type="dxa"/>
          </w:tcPr>
          <w:p w14:paraId="765EA2C6" w14:textId="77777777" w:rsidR="00277EE6" w:rsidRDefault="00277EE6" w:rsidP="00050662">
            <w:pPr>
              <w:rPr>
                <w:ins w:id="3709" w:author="rawlins" w:date="2015-04-03T15:31:00Z"/>
              </w:rPr>
            </w:pPr>
            <w:ins w:id="3710" w:author="rawlins" w:date="2015-04-03T15:31:00Z">
              <w:r>
                <w:t>[</w:t>
              </w:r>
              <w:r w:rsidRPr="008C20E4">
                <w:rPr>
                  <w:b/>
                </w:rPr>
                <w:t>n</w:t>
              </w:r>
              <w:r>
                <w:t>/</w:t>
              </w:r>
              <w:r w:rsidRPr="008C20E4">
                <w:rPr>
                  <w:b/>
                </w:rPr>
                <w:t>L</w:t>
              </w:r>
              <w:r w:rsidRPr="008C20E4">
                <w:rPr>
                  <w:vertAlign w:val="superscript"/>
                </w:rPr>
                <w:t>3</w:t>
              </w:r>
              <w:r>
                <w:t>]</w:t>
              </w:r>
            </w:ins>
          </w:p>
        </w:tc>
      </w:tr>
      <w:tr w:rsidR="00277EE6" w14:paraId="2630D128" w14:textId="77777777" w:rsidTr="00050662">
        <w:trPr>
          <w:ins w:id="3711" w:author="rawlins" w:date="2015-04-03T15:31:00Z"/>
        </w:trPr>
        <w:tc>
          <w:tcPr>
            <w:tcW w:w="1141" w:type="dxa"/>
            <w:shd w:val="clear" w:color="auto" w:fill="auto"/>
          </w:tcPr>
          <w:p w14:paraId="7766E1AF" w14:textId="77777777" w:rsidR="00277EE6" w:rsidRDefault="00277EE6" w:rsidP="00050662">
            <w:pPr>
              <w:pStyle w:val="code"/>
              <w:rPr>
                <w:ins w:id="3712" w:author="rawlins" w:date="2015-04-03T15:31:00Z"/>
              </w:rPr>
            </w:pPr>
            <w:ins w:id="3713" w:author="rawlins" w:date="2015-04-03T15:31:00Z">
              <w:r>
                <w:t>&lt;c1&gt;</w:t>
              </w:r>
            </w:ins>
          </w:p>
        </w:tc>
        <w:tc>
          <w:tcPr>
            <w:tcW w:w="7247" w:type="dxa"/>
            <w:shd w:val="clear" w:color="auto" w:fill="auto"/>
          </w:tcPr>
          <w:p w14:paraId="40ECF068" w14:textId="77777777" w:rsidR="00277EE6" w:rsidRDefault="00277EE6" w:rsidP="00050662">
            <w:pPr>
              <w:rPr>
                <w:ins w:id="3714" w:author="rawlins" w:date="2015-04-03T15:31:00Z"/>
              </w:rPr>
            </w:pPr>
            <w:ins w:id="3715" w:author="rawlins" w:date="2015-04-03T15:31:00Z">
              <w:r>
                <w:t xml:space="preserve">First virial coefficient </w:t>
              </w:r>
            </w:ins>
            <w:ins w:id="3716" w:author="rawlins" w:date="2015-04-03T15:31:00Z">
              <w:r w:rsidRPr="00315B5A">
                <w:rPr>
                  <w:position w:val="-12"/>
                </w:rPr>
                <w:object w:dxaOrig="220" w:dyaOrig="360" w14:anchorId="4F068961">
                  <v:shape id="_x0000_i1425" type="#_x0000_t75" style="width:14.4pt;height:21.6pt" o:ole="">
                    <v:imagedata r:id="rId815" o:title=""/>
                  </v:shape>
                  <o:OLEObject Type="Embed" ProgID="Equation.DSMT4" ShapeID="_x0000_i1425" DrawAspect="Content" ObjectID="_1363900792" r:id="rId816"/>
                </w:object>
              </w:r>
            </w:ins>
            <w:ins w:id="3717" w:author="rawlins" w:date="2015-04-03T15:31:00Z">
              <w:r>
                <w:t xml:space="preserve"> </w:t>
              </w:r>
            </w:ins>
          </w:p>
        </w:tc>
        <w:tc>
          <w:tcPr>
            <w:tcW w:w="1188" w:type="dxa"/>
          </w:tcPr>
          <w:p w14:paraId="5CCFAD1B" w14:textId="77777777" w:rsidR="00277EE6" w:rsidRDefault="00277EE6" w:rsidP="00050662">
            <w:pPr>
              <w:rPr>
                <w:ins w:id="3718" w:author="rawlins" w:date="2015-04-03T15:31:00Z"/>
              </w:rPr>
            </w:pPr>
            <w:ins w:id="3719" w:author="rawlins" w:date="2015-04-03T15:31:00Z">
              <w:r>
                <w:t>[</w:t>
              </w:r>
              <w:r>
                <w:rPr>
                  <w:b/>
                </w:rPr>
                <w:t>F</w:t>
              </w:r>
              <w:r>
                <w:rPr>
                  <w:b/>
                </w:rPr>
                <w:sym w:font="Symbol" w:char="F0D7"/>
              </w:r>
              <w:r w:rsidRPr="002A36CF">
                <w:rPr>
                  <w:b/>
                </w:rPr>
                <w:t>L</w:t>
              </w:r>
              <w:r w:rsidRPr="001304ED">
                <w:t>/</w:t>
              </w:r>
              <w:r w:rsidRPr="001304ED">
                <w:rPr>
                  <w:b/>
                </w:rPr>
                <w:t>n</w:t>
              </w:r>
              <w:r>
                <w:t>]</w:t>
              </w:r>
            </w:ins>
          </w:p>
        </w:tc>
      </w:tr>
      <w:tr w:rsidR="00277EE6" w14:paraId="07C48A5E" w14:textId="77777777" w:rsidTr="00050662">
        <w:trPr>
          <w:ins w:id="3720" w:author="rawlins" w:date="2015-04-03T15:31:00Z"/>
        </w:trPr>
        <w:tc>
          <w:tcPr>
            <w:tcW w:w="1141" w:type="dxa"/>
            <w:shd w:val="clear" w:color="auto" w:fill="auto"/>
          </w:tcPr>
          <w:p w14:paraId="39D4B809" w14:textId="77777777" w:rsidR="00277EE6" w:rsidRDefault="00277EE6" w:rsidP="00050662">
            <w:pPr>
              <w:pStyle w:val="code"/>
              <w:rPr>
                <w:ins w:id="3721" w:author="rawlins" w:date="2015-04-03T15:31:00Z"/>
              </w:rPr>
            </w:pPr>
            <w:ins w:id="3722" w:author="rawlins" w:date="2015-04-03T15:31:00Z">
              <w:r>
                <w:t>&lt;c2&gt;</w:t>
              </w:r>
            </w:ins>
          </w:p>
        </w:tc>
        <w:tc>
          <w:tcPr>
            <w:tcW w:w="7247" w:type="dxa"/>
            <w:shd w:val="clear" w:color="auto" w:fill="auto"/>
          </w:tcPr>
          <w:p w14:paraId="30A4F634" w14:textId="77777777" w:rsidR="00277EE6" w:rsidRDefault="00277EE6" w:rsidP="00050662">
            <w:pPr>
              <w:rPr>
                <w:ins w:id="3723" w:author="rawlins" w:date="2015-04-03T15:31:00Z"/>
              </w:rPr>
            </w:pPr>
            <w:ins w:id="3724" w:author="rawlins" w:date="2015-04-03T15:31:00Z">
              <w:r>
                <w:t xml:space="preserve">Second virial coefficient </w:t>
              </w:r>
            </w:ins>
            <w:ins w:id="3725" w:author="rawlins" w:date="2015-04-03T15:31:00Z">
              <w:r w:rsidRPr="00315B5A">
                <w:rPr>
                  <w:position w:val="-12"/>
                </w:rPr>
                <w:object w:dxaOrig="240" w:dyaOrig="360" w14:anchorId="48D13650">
                  <v:shape id="_x0000_i1426" type="#_x0000_t75" style="width:14.4pt;height:21.6pt" o:ole="">
                    <v:imagedata r:id="rId817" o:title=""/>
                  </v:shape>
                  <o:OLEObject Type="Embed" ProgID="Equation.DSMT4" ShapeID="_x0000_i1426" DrawAspect="Content" ObjectID="_1363900793" r:id="rId818"/>
                </w:object>
              </w:r>
            </w:ins>
            <w:ins w:id="3726" w:author="rawlins" w:date="2015-04-03T15:31:00Z">
              <w:r>
                <w:t xml:space="preserve"> </w:t>
              </w:r>
            </w:ins>
          </w:p>
        </w:tc>
        <w:tc>
          <w:tcPr>
            <w:tcW w:w="1188" w:type="dxa"/>
          </w:tcPr>
          <w:p w14:paraId="438606ED" w14:textId="77777777" w:rsidR="00277EE6" w:rsidRPr="00A003AC" w:rsidRDefault="00277EE6" w:rsidP="00050662">
            <w:pPr>
              <w:rPr>
                <w:ins w:id="3727" w:author="rawlins" w:date="2015-04-03T15:31:00Z"/>
              </w:rPr>
            </w:pPr>
            <w:ins w:id="3728" w:author="rawlins" w:date="2015-04-03T15:31:00Z">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ins>
          </w:p>
        </w:tc>
      </w:tr>
      <w:tr w:rsidR="00277EE6" w14:paraId="76E672E2" w14:textId="77777777" w:rsidTr="00050662">
        <w:trPr>
          <w:ins w:id="3729" w:author="rawlins" w:date="2015-04-03T15:31:00Z"/>
        </w:trPr>
        <w:tc>
          <w:tcPr>
            <w:tcW w:w="1141" w:type="dxa"/>
            <w:shd w:val="clear" w:color="auto" w:fill="auto"/>
          </w:tcPr>
          <w:p w14:paraId="19FCEA94" w14:textId="77777777" w:rsidR="00277EE6" w:rsidRDefault="00277EE6" w:rsidP="00050662">
            <w:pPr>
              <w:pStyle w:val="code"/>
              <w:rPr>
                <w:ins w:id="3730" w:author="rawlins" w:date="2015-04-03T15:31:00Z"/>
              </w:rPr>
            </w:pPr>
            <w:ins w:id="3731" w:author="rawlins" w:date="2015-04-03T15:31:00Z">
              <w:r>
                <w:t>&lt;c3&gt;</w:t>
              </w:r>
            </w:ins>
          </w:p>
        </w:tc>
        <w:tc>
          <w:tcPr>
            <w:tcW w:w="7247" w:type="dxa"/>
            <w:shd w:val="clear" w:color="auto" w:fill="auto"/>
          </w:tcPr>
          <w:p w14:paraId="16BFEC9C" w14:textId="77777777" w:rsidR="00277EE6" w:rsidRDefault="00277EE6" w:rsidP="00050662">
            <w:pPr>
              <w:rPr>
                <w:ins w:id="3732" w:author="rawlins" w:date="2015-04-03T15:31:00Z"/>
              </w:rPr>
            </w:pPr>
            <w:ins w:id="3733" w:author="rawlins" w:date="2015-04-03T15:31:00Z">
              <w:r>
                <w:t xml:space="preserve">Third virial coefficient </w:t>
              </w:r>
            </w:ins>
            <w:ins w:id="3734" w:author="rawlins" w:date="2015-04-03T15:31:00Z">
              <w:r w:rsidRPr="00315B5A">
                <w:rPr>
                  <w:position w:val="-12"/>
                </w:rPr>
                <w:object w:dxaOrig="240" w:dyaOrig="360" w14:anchorId="1D1D805E">
                  <v:shape id="_x0000_i1427" type="#_x0000_t75" style="width:14.4pt;height:21.6pt" o:ole="">
                    <v:imagedata r:id="rId819" o:title=""/>
                  </v:shape>
                  <o:OLEObject Type="Embed" ProgID="Equation.DSMT4" ShapeID="_x0000_i1427" DrawAspect="Content" ObjectID="_1363900794" r:id="rId820"/>
                </w:object>
              </w:r>
            </w:ins>
            <w:ins w:id="3735" w:author="rawlins" w:date="2015-04-03T15:31:00Z">
              <w:r>
                <w:t xml:space="preserve"> </w:t>
              </w:r>
            </w:ins>
          </w:p>
        </w:tc>
        <w:tc>
          <w:tcPr>
            <w:tcW w:w="1188" w:type="dxa"/>
          </w:tcPr>
          <w:p w14:paraId="5BE4E307" w14:textId="77777777" w:rsidR="00277EE6" w:rsidRDefault="00277EE6" w:rsidP="00050662">
            <w:pPr>
              <w:rPr>
                <w:ins w:id="3736" w:author="rawlins" w:date="2015-04-03T15:31:00Z"/>
              </w:rPr>
            </w:pPr>
            <w:ins w:id="3737" w:author="rawlins" w:date="2015-04-03T15:31:00Z">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ins>
          </w:p>
        </w:tc>
      </w:tr>
    </w:tbl>
    <w:p w14:paraId="01D24529" w14:textId="77777777" w:rsidR="00277EE6" w:rsidRDefault="00277EE6" w:rsidP="00277EE6">
      <w:pPr>
        <w:rPr>
          <w:ins w:id="3738" w:author="rawlins" w:date="2015-04-03T15:31:00Z"/>
        </w:rPr>
      </w:pPr>
    </w:p>
    <w:p w14:paraId="7AB3EF83" w14:textId="77777777" w:rsidR="00277EE6" w:rsidRDefault="00277EE6" w:rsidP="00277EE6">
      <w:pPr>
        <w:rPr>
          <w:ins w:id="3739" w:author="rawlins" w:date="2015-04-03T15:31:00Z"/>
        </w:rPr>
      </w:pPr>
      <w:ins w:id="3740" w:author="rawlins" w:date="2015-04-03T15:31:00Z">
        <w:r>
          <w:t>The Cauchy stress for this material is</w:t>
        </w:r>
      </w:ins>
    </w:p>
    <w:p w14:paraId="63F86894" w14:textId="77777777" w:rsidR="00277EE6" w:rsidRDefault="00277EE6" w:rsidP="00277EE6">
      <w:pPr>
        <w:pStyle w:val="MTDisplayEquation"/>
        <w:rPr>
          <w:ins w:id="3741" w:author="rawlins" w:date="2015-04-03T15:31:00Z"/>
        </w:rPr>
      </w:pPr>
      <w:ins w:id="3742" w:author="rawlins" w:date="2015-04-03T15:31:00Z">
        <w:r>
          <w:tab/>
        </w:r>
      </w:ins>
      <w:ins w:id="3743" w:author="rawlins" w:date="2015-04-03T15:31:00Z">
        <w:r w:rsidRPr="00315B5A">
          <w:rPr>
            <w:position w:val="-6"/>
          </w:rPr>
          <w:object w:dxaOrig="900" w:dyaOrig="279" w14:anchorId="0FD25FCE">
            <v:shape id="_x0000_i1428" type="#_x0000_t75" style="width:43.2pt;height:14.4pt" o:ole="">
              <v:imagedata r:id="rId821" o:title=""/>
            </v:shape>
            <o:OLEObject Type="Embed" ProgID="Equation.DSMT4" ShapeID="_x0000_i1428" DrawAspect="Content" ObjectID="_1363900795" r:id="rId822"/>
          </w:object>
        </w:r>
      </w:ins>
      <w:ins w:id="3744" w:author="rawlins" w:date="2015-04-03T15:31:00Z">
        <w:r>
          <w:t>,</w:t>
        </w:r>
      </w:ins>
    </w:p>
    <w:p w14:paraId="4BD0ED93" w14:textId="77777777" w:rsidR="00277EE6" w:rsidRDefault="00277EE6" w:rsidP="00277EE6">
      <w:pPr>
        <w:rPr>
          <w:ins w:id="3745" w:author="rawlins" w:date="2015-04-03T15:31:00Z"/>
        </w:rPr>
      </w:pPr>
      <w:ins w:id="3746" w:author="rawlins" w:date="2015-04-03T15:31:00Z">
        <w:r w:rsidRPr="006D6D0D">
          <w:t xml:space="preserve">where </w:t>
        </w:r>
      </w:ins>
      <w:ins w:id="3747" w:author="rawlins" w:date="2015-04-03T15:31:00Z">
        <w:r w:rsidRPr="00315B5A">
          <w:rPr>
            <w:position w:val="-6"/>
          </w:rPr>
          <w:object w:dxaOrig="220" w:dyaOrig="220" w14:anchorId="14B22A85">
            <v:shape id="_x0000_i1429" type="#_x0000_t75" style="width:14.4pt;height:14.4pt" o:ole="">
              <v:imagedata r:id="rId823" o:title=""/>
            </v:shape>
            <o:OLEObject Type="Embed" ProgID="Equation.DSMT4" ShapeID="_x0000_i1429" DrawAspect="Content" ObjectID="_1363900796" r:id="rId824"/>
          </w:object>
        </w:r>
      </w:ins>
      <w:ins w:id="3748" w:author="rawlins" w:date="2015-04-03T15:31:00Z">
        <w:r w:rsidRPr="006D6D0D">
          <w:t xml:space="preserve"> is the osmotic pressure, given by</w:t>
        </w:r>
      </w:ins>
    </w:p>
    <w:p w14:paraId="29370B40" w14:textId="77777777" w:rsidR="00277EE6" w:rsidRDefault="00277EE6" w:rsidP="00277EE6">
      <w:pPr>
        <w:pStyle w:val="MTDisplayEquation"/>
        <w:rPr>
          <w:ins w:id="3749" w:author="rawlins" w:date="2015-04-03T15:31:00Z"/>
        </w:rPr>
      </w:pPr>
      <w:ins w:id="3750" w:author="rawlins" w:date="2015-04-03T15:31:00Z">
        <w:r>
          <w:tab/>
        </w:r>
      </w:ins>
      <w:ins w:id="3751" w:author="rawlins" w:date="2015-04-03T15:31:00Z">
        <w:r w:rsidRPr="00315B5A">
          <w:rPr>
            <w:position w:val="-30"/>
          </w:rPr>
          <w:object w:dxaOrig="3519" w:dyaOrig="720" w14:anchorId="1215EB23">
            <v:shape id="_x0000_i1430" type="#_x0000_t75" style="width:172.8pt;height:36pt" o:ole="">
              <v:imagedata r:id="rId825" o:title=""/>
            </v:shape>
            <o:OLEObject Type="Embed" ProgID="Equation.DSMT4" ShapeID="_x0000_i1430" DrawAspect="Content" ObjectID="_1363900797" r:id="rId826"/>
          </w:object>
        </w:r>
      </w:ins>
      <w:ins w:id="3752" w:author="rawlins" w:date="2015-04-03T15:31:00Z">
        <w:r>
          <w:t xml:space="preserve"> ,</w:t>
        </w:r>
      </w:ins>
    </w:p>
    <w:p w14:paraId="3FB770D7" w14:textId="77777777" w:rsidR="00277EE6" w:rsidRPr="006D6D0D" w:rsidRDefault="00277EE6" w:rsidP="00277EE6">
      <w:pPr>
        <w:rPr>
          <w:ins w:id="3753" w:author="rawlins" w:date="2015-04-03T15:31:00Z"/>
        </w:rPr>
      </w:pPr>
      <w:ins w:id="3754" w:author="rawlins" w:date="2015-04-03T15:31:00Z">
        <w:r w:rsidRPr="00315B5A">
          <w:rPr>
            <w:position w:val="-6"/>
          </w:rPr>
          <w:object w:dxaOrig="180" w:dyaOrig="220" w14:anchorId="6DEA67BE">
            <v:shape id="_x0000_i1431" type="#_x0000_t75" style="width:7.2pt;height:14.4pt" o:ole="">
              <v:imagedata r:id="rId827" o:title=""/>
            </v:shape>
            <o:OLEObject Type="Embed" ProgID="Equation.DSMT4" ShapeID="_x0000_i1431" DrawAspect="Content" ObjectID="_1363900798" r:id="rId828"/>
          </w:object>
        </w:r>
      </w:ins>
      <w:ins w:id="3755" w:author="rawlins" w:date="2015-04-03T15:31:00Z">
        <w:r>
          <w:t xml:space="preserve"> is the solute concentration in the current configuration, and </w:t>
        </w:r>
      </w:ins>
      <w:ins w:id="3756" w:author="rawlins" w:date="2015-04-03T15:31:00Z">
        <w:r w:rsidRPr="00315B5A">
          <w:rPr>
            <w:position w:val="-6"/>
          </w:rPr>
          <w:object w:dxaOrig="940" w:dyaOrig="279" w14:anchorId="549ACF8B">
            <v:shape id="_x0000_i1432" type="#_x0000_t75" style="width:50.4pt;height:14.4pt" o:ole="">
              <v:imagedata r:id="rId829" o:title=""/>
            </v:shape>
            <o:OLEObject Type="Embed" ProgID="Equation.DSMT4" ShapeID="_x0000_i1432" DrawAspect="Content" ObjectID="_1363900799" r:id="rId830"/>
          </w:object>
        </w:r>
      </w:ins>
      <w:ins w:id="3757" w:author="rawlins" w:date="2015-04-03T15:31:00Z">
        <w:r w:rsidRPr="006D6D0D">
          <w:t xml:space="preserve"> is the relative volume.</w:t>
        </w:r>
      </w:ins>
    </w:p>
    <w:p w14:paraId="7B70B2BB" w14:textId="77777777" w:rsidR="00277EE6" w:rsidRDefault="00277EE6" w:rsidP="00277EE6">
      <w:pPr>
        <w:rPr>
          <w:ins w:id="3758" w:author="rawlins" w:date="2015-04-03T15:31:00Z"/>
        </w:rPr>
      </w:pPr>
    </w:p>
    <w:p w14:paraId="2D85ACD7" w14:textId="77777777" w:rsidR="00277EE6" w:rsidRPr="006D6D0D" w:rsidRDefault="00277EE6" w:rsidP="00277EE6">
      <w:pPr>
        <w:rPr>
          <w:ins w:id="3759" w:author="rawlins" w:date="2015-04-03T15:31:00Z"/>
        </w:rPr>
      </w:pPr>
      <w:ins w:id="3760" w:author="rawlins" w:date="2015-04-03T15:31:00Z">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ins>
    </w:p>
    <w:p w14:paraId="7C448626" w14:textId="77777777" w:rsidR="00277EE6" w:rsidRPr="00242103" w:rsidRDefault="00277EE6" w:rsidP="00277EE6">
      <w:pPr>
        <w:rPr>
          <w:ins w:id="3761" w:author="rawlins" w:date="2015-04-03T15:31:00Z"/>
        </w:rPr>
      </w:pPr>
    </w:p>
    <w:p w14:paraId="6BDB5C09" w14:textId="77777777" w:rsidR="00277EE6" w:rsidRDefault="00277EE6" w:rsidP="00277EE6">
      <w:pPr>
        <w:rPr>
          <w:ins w:id="3762" w:author="rawlins" w:date="2015-04-03T15:31:00Z"/>
        </w:rPr>
      </w:pPr>
      <w:ins w:id="3763" w:author="rawlins" w:date="2015-04-03T15:31:00Z">
        <w:r>
          <w:rPr>
            <w:i/>
          </w:rPr>
          <w:t>Example</w:t>
        </w:r>
        <w:r>
          <w:t>:</w:t>
        </w:r>
      </w:ins>
    </w:p>
    <w:p w14:paraId="5966A567" w14:textId="77777777" w:rsidR="00277EE6" w:rsidRDefault="00277EE6" w:rsidP="00277EE6">
      <w:pPr>
        <w:pStyle w:val="code"/>
        <w:rPr>
          <w:ins w:id="3764" w:author="rawlins" w:date="2015-04-03T15:31:00Z"/>
        </w:rPr>
      </w:pPr>
      <w:ins w:id="3765" w:author="rawlins" w:date="2015-04-03T15:31:00Z">
        <w:r>
          <w:t>&lt;Material&gt;</w:t>
        </w:r>
      </w:ins>
    </w:p>
    <w:p w14:paraId="51E43C0E" w14:textId="77777777" w:rsidR="00277EE6" w:rsidRDefault="00277EE6" w:rsidP="00277EE6">
      <w:pPr>
        <w:pStyle w:val="code"/>
        <w:rPr>
          <w:ins w:id="3766" w:author="rawlins" w:date="2015-04-03T15:31:00Z"/>
        </w:rPr>
      </w:pPr>
      <w:ins w:id="3767" w:author="rawlins" w:date="2015-04-03T15:31:00Z">
        <w:r>
          <w:tab/>
          <w:t>&lt;material id="1" type="solid mixture"&gt;</w:t>
        </w:r>
      </w:ins>
    </w:p>
    <w:p w14:paraId="3BE0C48C" w14:textId="77777777" w:rsidR="00277EE6" w:rsidRDefault="00277EE6" w:rsidP="00277EE6">
      <w:pPr>
        <w:pStyle w:val="code"/>
        <w:rPr>
          <w:ins w:id="3768" w:author="rawlins" w:date="2015-04-03T15:31:00Z"/>
        </w:rPr>
      </w:pPr>
      <w:ins w:id="3769" w:author="rawlins" w:date="2015-04-03T15:31:00Z">
        <w:r>
          <w:tab/>
        </w:r>
        <w:r>
          <w:tab/>
          <w:t>&lt;solid type="osmotic virial expansion"&gt;</w:t>
        </w:r>
      </w:ins>
    </w:p>
    <w:p w14:paraId="38E0F212" w14:textId="77777777" w:rsidR="00277EE6" w:rsidRDefault="00277EE6" w:rsidP="00277EE6">
      <w:pPr>
        <w:pStyle w:val="code"/>
        <w:rPr>
          <w:ins w:id="3770" w:author="rawlins" w:date="2015-04-03T15:31:00Z"/>
        </w:rPr>
      </w:pPr>
      <w:ins w:id="3771" w:author="rawlins" w:date="2015-04-03T15:31:00Z">
        <w:r>
          <w:tab/>
        </w:r>
        <w:r>
          <w:tab/>
        </w:r>
        <w:r>
          <w:tab/>
          <w:t>&lt;phiw0&gt;0.8&lt;/phiw0&gt;</w:t>
        </w:r>
      </w:ins>
    </w:p>
    <w:p w14:paraId="28B373C2" w14:textId="77777777" w:rsidR="00277EE6" w:rsidRDefault="00277EE6" w:rsidP="00277EE6">
      <w:pPr>
        <w:pStyle w:val="code"/>
        <w:rPr>
          <w:ins w:id="3772" w:author="rawlins" w:date="2015-04-03T15:31:00Z"/>
        </w:rPr>
      </w:pPr>
      <w:ins w:id="3773" w:author="rawlins" w:date="2015-04-03T15:31:00Z">
        <w:r>
          <w:tab/>
        </w:r>
        <w:r>
          <w:tab/>
        </w:r>
        <w:r>
          <w:tab/>
          <w:t>&lt;cr lc="1"&gt;100&lt;/cr&gt;</w:t>
        </w:r>
      </w:ins>
    </w:p>
    <w:p w14:paraId="076C9D71" w14:textId="77777777" w:rsidR="00277EE6" w:rsidRDefault="00277EE6" w:rsidP="00277EE6">
      <w:pPr>
        <w:pStyle w:val="code"/>
        <w:rPr>
          <w:ins w:id="3774" w:author="rawlins" w:date="2015-04-03T15:31:00Z"/>
        </w:rPr>
      </w:pPr>
      <w:ins w:id="3775" w:author="rawlins" w:date="2015-04-03T15:31:00Z">
        <w:r>
          <w:tab/>
        </w:r>
        <w:r>
          <w:tab/>
        </w:r>
        <w:r>
          <w:tab/>
          <w:t>&lt;c1&gt;2.436e-6&lt;/c1&gt;</w:t>
        </w:r>
      </w:ins>
    </w:p>
    <w:p w14:paraId="6CE0A1DC" w14:textId="77777777" w:rsidR="00277EE6" w:rsidRDefault="00277EE6" w:rsidP="00277EE6">
      <w:pPr>
        <w:pStyle w:val="code"/>
        <w:rPr>
          <w:ins w:id="3776" w:author="rawlins" w:date="2015-04-03T15:31:00Z"/>
        </w:rPr>
      </w:pPr>
      <w:ins w:id="3777" w:author="rawlins" w:date="2015-04-03T15:31:00Z">
        <w:r>
          <w:tab/>
        </w:r>
        <w:r>
          <w:tab/>
        </w:r>
        <w:r>
          <w:tab/>
          <w:t>&lt;c2&gt;0&lt;/c2&gt;</w:t>
        </w:r>
      </w:ins>
    </w:p>
    <w:p w14:paraId="00AE5C67" w14:textId="77777777" w:rsidR="00277EE6" w:rsidRDefault="00277EE6" w:rsidP="00277EE6">
      <w:pPr>
        <w:pStyle w:val="code"/>
        <w:rPr>
          <w:ins w:id="3778" w:author="rawlins" w:date="2015-04-03T15:31:00Z"/>
        </w:rPr>
      </w:pPr>
      <w:ins w:id="3779" w:author="rawlins" w:date="2015-04-03T15:31:00Z">
        <w:r>
          <w:tab/>
        </w:r>
        <w:r>
          <w:tab/>
        </w:r>
        <w:r>
          <w:tab/>
          <w:t>&lt;c3&gt;0&lt;/c3&gt;</w:t>
        </w:r>
      </w:ins>
    </w:p>
    <w:p w14:paraId="3C1B890D" w14:textId="77777777" w:rsidR="00277EE6" w:rsidRDefault="00277EE6" w:rsidP="00277EE6">
      <w:pPr>
        <w:pStyle w:val="code"/>
        <w:rPr>
          <w:ins w:id="3780" w:author="rawlins" w:date="2015-04-03T15:31:00Z"/>
        </w:rPr>
      </w:pPr>
      <w:ins w:id="3781" w:author="rawlins" w:date="2015-04-03T15:31:00Z">
        <w:r>
          <w:tab/>
        </w:r>
        <w:r>
          <w:tab/>
          <w:t>&lt;/solid&gt;</w:t>
        </w:r>
      </w:ins>
    </w:p>
    <w:p w14:paraId="076582F5" w14:textId="77777777" w:rsidR="00277EE6" w:rsidRDefault="00277EE6" w:rsidP="00277EE6">
      <w:pPr>
        <w:pStyle w:val="code"/>
        <w:rPr>
          <w:ins w:id="3782" w:author="rawlins" w:date="2015-04-03T15:31:00Z"/>
        </w:rPr>
      </w:pPr>
      <w:ins w:id="3783" w:author="rawlins" w:date="2015-04-03T15:31:00Z">
        <w:r>
          <w:tab/>
        </w:r>
        <w:r>
          <w:tab/>
          <w:t>&lt;solid type="spherical fiber distribution"/&gt;</w:t>
        </w:r>
      </w:ins>
    </w:p>
    <w:p w14:paraId="5C5D97AA" w14:textId="77777777" w:rsidR="00277EE6" w:rsidRDefault="00277EE6" w:rsidP="00277EE6">
      <w:pPr>
        <w:pStyle w:val="code"/>
        <w:rPr>
          <w:ins w:id="3784" w:author="rawlins" w:date="2015-04-03T15:31:00Z"/>
        </w:rPr>
      </w:pPr>
      <w:ins w:id="3785" w:author="rawlins" w:date="2015-04-03T15:31:00Z">
        <w:r>
          <w:tab/>
          <w:t>&lt;/material&gt;</w:t>
        </w:r>
      </w:ins>
    </w:p>
    <w:p w14:paraId="0D904A79" w14:textId="77777777" w:rsidR="00277EE6" w:rsidRDefault="00277EE6" w:rsidP="00277EE6">
      <w:pPr>
        <w:pStyle w:val="code"/>
        <w:rPr>
          <w:ins w:id="3786" w:author="rawlins" w:date="2015-04-03T15:31:00Z"/>
        </w:rPr>
      </w:pPr>
      <w:ins w:id="3787" w:author="rawlins" w:date="2015-04-03T15:31:00Z">
        <w:r>
          <w:t>&lt;/Material&gt;</w:t>
        </w:r>
      </w:ins>
    </w:p>
    <w:p w14:paraId="7385C524" w14:textId="77777777" w:rsidR="00277EE6" w:rsidRDefault="00277EE6" w:rsidP="00277EE6">
      <w:pPr>
        <w:pStyle w:val="code"/>
        <w:rPr>
          <w:ins w:id="3788" w:author="rawlins" w:date="2015-04-03T15:31:00Z"/>
        </w:rPr>
      </w:pPr>
      <w:ins w:id="3789" w:author="rawlins" w:date="2015-04-03T15:31:00Z">
        <w:r>
          <w:t>&lt;LoadData&gt;</w:t>
        </w:r>
      </w:ins>
    </w:p>
    <w:p w14:paraId="6DE8F754" w14:textId="77777777" w:rsidR="00277EE6" w:rsidRDefault="00277EE6" w:rsidP="00277EE6">
      <w:pPr>
        <w:pStyle w:val="code"/>
        <w:rPr>
          <w:ins w:id="3790" w:author="rawlins" w:date="2015-04-03T15:31:00Z"/>
        </w:rPr>
      </w:pPr>
      <w:ins w:id="3791" w:author="rawlins" w:date="2015-04-03T15:31:00Z">
        <w:r>
          <w:tab/>
          <w:t>&lt;loadcurve id="1" type="smooth"&gt;</w:t>
        </w:r>
      </w:ins>
    </w:p>
    <w:p w14:paraId="1D653818" w14:textId="77777777" w:rsidR="00277EE6" w:rsidRDefault="00277EE6" w:rsidP="00277EE6">
      <w:pPr>
        <w:pStyle w:val="code"/>
        <w:rPr>
          <w:ins w:id="3792" w:author="rawlins" w:date="2015-04-03T15:31:00Z"/>
        </w:rPr>
      </w:pPr>
      <w:ins w:id="3793" w:author="rawlins" w:date="2015-04-03T15:31:00Z">
        <w:r>
          <w:tab/>
        </w:r>
        <w:r>
          <w:tab/>
          <w:t>&lt;loadpoint&gt;0,0&lt;/loadpoint&gt;</w:t>
        </w:r>
      </w:ins>
    </w:p>
    <w:p w14:paraId="4F25BDD2" w14:textId="77777777" w:rsidR="00277EE6" w:rsidRDefault="00277EE6" w:rsidP="00277EE6">
      <w:pPr>
        <w:pStyle w:val="code"/>
        <w:rPr>
          <w:ins w:id="3794" w:author="rawlins" w:date="2015-04-03T15:31:00Z"/>
        </w:rPr>
      </w:pPr>
      <w:ins w:id="3795" w:author="rawlins" w:date="2015-04-03T15:31:00Z">
        <w:r>
          <w:tab/>
        </w:r>
        <w:r>
          <w:tab/>
          <w:t>&lt;loadpoint&gt;1,1&lt;/loadpoint&gt;</w:t>
        </w:r>
      </w:ins>
    </w:p>
    <w:p w14:paraId="75EFF79A" w14:textId="77777777" w:rsidR="00277EE6" w:rsidRDefault="00277EE6" w:rsidP="00277EE6">
      <w:pPr>
        <w:pStyle w:val="code"/>
        <w:rPr>
          <w:ins w:id="3796" w:author="rawlins" w:date="2015-04-03T15:31:00Z"/>
        </w:rPr>
      </w:pPr>
      <w:ins w:id="3797" w:author="rawlins" w:date="2015-04-03T15:31:00Z">
        <w:r>
          <w:tab/>
          <w:t>&lt;/loadcurve&gt;</w:t>
        </w:r>
      </w:ins>
    </w:p>
    <w:p w14:paraId="11FAD8BE" w14:textId="77777777" w:rsidR="00277EE6" w:rsidRDefault="00277EE6" w:rsidP="00277EE6">
      <w:pPr>
        <w:pStyle w:val="code"/>
        <w:rPr>
          <w:ins w:id="3798" w:author="rawlins" w:date="2015-04-03T15:31:00Z"/>
        </w:rPr>
      </w:pPr>
      <w:ins w:id="3799" w:author="rawlins" w:date="2015-04-03T15:31:00Z">
        <w:r>
          <w:t>&lt;/LoadData&gt;</w:t>
        </w:r>
      </w:ins>
    </w:p>
    <w:p w14:paraId="2628C091" w14:textId="5F59A5FF" w:rsidR="006A0BC1" w:rsidRDefault="00277EE6" w:rsidP="00277EE6">
      <w:pPr>
        <w:pStyle w:val="Heading4"/>
      </w:pPr>
      <w:ins w:id="3800" w:author="rawlins" w:date="2015-04-03T15:31:00Z">
        <w:r w:rsidRPr="0097532C">
          <w:br w:type="page"/>
        </w:r>
      </w:ins>
      <w:bookmarkStart w:id="3801" w:name="_Toc290149311"/>
      <w:r w:rsidR="006A0BC1" w:rsidRPr="008A7ED7">
        <w:lastRenderedPageBreak/>
        <w:t>Neo</w:t>
      </w:r>
      <w:r w:rsidR="006A0BC1">
        <w:t>-Hookean</w:t>
      </w:r>
      <w:bookmarkEnd w:id="3522"/>
      <w:bookmarkEnd w:id="3801"/>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3ADCCBCB" w:rsidR="006A0BC1" w:rsidRDefault="006A0BC1" w:rsidP="006A0BC1">
      <w:pPr>
        <w:pStyle w:val="MTDisplayEquation"/>
      </w:pPr>
      <w:r>
        <w:t xml:space="preserve">This model describes a compressible Neo-Hookean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r w:rsidR="000F5924">
        <w:fldChar w:fldCharType="begin"/>
      </w:r>
      <w:r w:rsidR="000F5924">
        <w:instrText xml:space="preserve"> HYPERLINK \l "_ENREF_23" \o "Bonet, 1997 #21" </w:instrText>
      </w:r>
      <w:ins w:id="3802" w:author="Gerard" w:date="2015-04-08T21:50:00Z"/>
      <w:r w:rsidR="000F5924">
        <w:fldChar w:fldCharType="separate"/>
      </w:r>
      <w:r w:rsidR="00182A67">
        <w:rPr>
          <w:noProof/>
        </w:rPr>
        <w:t>23</w:t>
      </w:r>
      <w:r w:rsidR="000F5924">
        <w:rPr>
          <w:noProof/>
        </w:rPr>
        <w:fldChar w:fldCharType="end"/>
      </w:r>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6C2049" w:rsidP="006A0BC1">
      <w:pPr>
        <w:jc w:val="center"/>
      </w:pPr>
      <w:r w:rsidRPr="006C2049">
        <w:rPr>
          <w:position w:val="-24"/>
        </w:rPr>
        <w:object w:dxaOrig="3260" w:dyaOrig="620" w14:anchorId="0F446A20">
          <v:shape id="_x0000_i1433" type="#_x0000_t75" style="width:165.6pt;height:28.8pt" o:ole="">
            <v:imagedata r:id="rId831" o:title=""/>
          </v:shape>
          <o:OLEObject Type="Embed" ProgID="Equation.DSMT4" ShapeID="_x0000_i1433" DrawAspect="Content" ObjectID="_1363900800" r:id="rId832"/>
        </w:object>
      </w:r>
      <w:r w:rsidR="006A0BC1">
        <w:t>.</w:t>
      </w:r>
    </w:p>
    <w:p w14:paraId="2618C2E7" w14:textId="3C384A9D" w:rsidR="006A0BC1" w:rsidRDefault="006A0BC1" w:rsidP="006A0BC1">
      <w:pPr>
        <w:pStyle w:val="MTDisplayEquation"/>
      </w:pPr>
      <w:r>
        <w:t xml:space="preserve">Here, </w:t>
      </w:r>
      <w:r w:rsidR="006C2049" w:rsidRPr="006C2049">
        <w:rPr>
          <w:position w:val="-12"/>
        </w:rPr>
        <w:object w:dxaOrig="220" w:dyaOrig="360" w14:anchorId="41D4F266">
          <v:shape id="_x0000_i1434" type="#_x0000_t75" style="width:14.4pt;height:21.6pt" o:ole="">
            <v:imagedata r:id="rId833" o:title=""/>
          </v:shape>
          <o:OLEObject Type="Embed" ProgID="Equation.DSMT4" ShapeID="_x0000_i1434" DrawAspect="Content" ObjectID="_1363900801" r:id="rId834"/>
        </w:object>
      </w:r>
      <w:r w:rsidR="00A62945">
        <w:t xml:space="preserve"> </w:t>
      </w:r>
      <w:r>
        <w:t xml:space="preserve">and </w:t>
      </w:r>
      <w:r w:rsidR="006C2049" w:rsidRPr="006C2049">
        <w:rPr>
          <w:position w:val="-12"/>
        </w:rPr>
        <w:object w:dxaOrig="240" w:dyaOrig="360" w14:anchorId="025D4858">
          <v:shape id="_x0000_i1435" type="#_x0000_t75" style="width:14.4pt;height:21.6pt" o:ole="">
            <v:imagedata r:id="rId835" o:title=""/>
          </v:shape>
          <o:OLEObject Type="Embed" ProgID="Equation.DSMT4" ShapeID="_x0000_i1435" DrawAspect="Content" ObjectID="_1363900802" r:id="rId836"/>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C00DDA">
        <w:t xml:space="preserve">4.1.2.7.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rPr>
          <w:ins w:id="3803" w:author="Steve Maas" w:date="2014-07-24T18:34:00Z"/>
        </w:rPr>
      </w:pPr>
      <w:r>
        <w:t>&lt;/material&gt;</w:t>
      </w:r>
    </w:p>
    <w:p w14:paraId="1F870A7D" w14:textId="77777777" w:rsidR="00884421" w:rsidRDefault="00884421" w:rsidP="006A0BC1">
      <w:pPr>
        <w:pStyle w:val="code"/>
        <w:rPr>
          <w:ins w:id="3804" w:author="Steve Maas" w:date="2014-07-24T18:34:00Z"/>
        </w:rPr>
      </w:pPr>
    </w:p>
    <w:p w14:paraId="773439B6" w14:textId="77777777" w:rsidR="00884421" w:rsidRDefault="00884421">
      <w:pPr>
        <w:jc w:val="left"/>
        <w:rPr>
          <w:ins w:id="3805" w:author="Steve Maas" w:date="2014-07-24T18:35:00Z"/>
          <w:b/>
          <w:bCs/>
          <w:sz w:val="28"/>
          <w:szCs w:val="28"/>
        </w:rPr>
      </w:pPr>
      <w:ins w:id="3806" w:author="Steve Maas" w:date="2014-07-24T18:35:00Z">
        <w:r>
          <w:br w:type="page"/>
        </w:r>
      </w:ins>
    </w:p>
    <w:p w14:paraId="1AAA2964" w14:textId="326C137C" w:rsidR="00884421" w:rsidRDefault="00884421">
      <w:pPr>
        <w:pStyle w:val="Heading4"/>
        <w:rPr>
          <w:ins w:id="3807" w:author="Steve Maas" w:date="2014-07-24T18:35:00Z"/>
        </w:rPr>
        <w:pPrChange w:id="3808" w:author="Steve Maas" w:date="2014-07-24T18:35:00Z">
          <w:pPr>
            <w:pStyle w:val="code"/>
          </w:pPr>
        </w:pPrChange>
      </w:pPr>
      <w:bookmarkStart w:id="3809" w:name="_Toc290149312"/>
      <w:ins w:id="3810" w:author="Steve Maas" w:date="2014-07-24T18:35:00Z">
        <w:r>
          <w:lastRenderedPageBreak/>
          <w:t>Coupled Mooney-Rivlin</w:t>
        </w:r>
        <w:bookmarkEnd w:id="3809"/>
      </w:ins>
    </w:p>
    <w:p w14:paraId="091DC1B7" w14:textId="06F7139D" w:rsidR="00884421" w:rsidRDefault="00884421">
      <w:pPr>
        <w:rPr>
          <w:ins w:id="3811" w:author="Steve Maas" w:date="2014-07-24T18:36:00Z"/>
        </w:rPr>
        <w:pPrChange w:id="3812" w:author="Steve Maas" w:date="2014-07-24T18:35:00Z">
          <w:pPr>
            <w:pStyle w:val="code"/>
          </w:pPr>
        </w:pPrChange>
      </w:pPr>
      <w:ins w:id="3813" w:author="Steve Maas" w:date="2014-07-24T18:35:00Z">
        <w:r>
          <w:t xml:space="preserve">The coupled Mooney-Rivlin material describes a compressible formulation of the Mooney-Rivlin material. </w:t>
        </w:r>
      </w:ins>
      <w:ins w:id="3814" w:author="Steve Maas" w:date="2014-07-24T18:36:00Z">
        <w:r>
          <w:t xml:space="preserve">The material type for this material is </w:t>
        </w:r>
        <w:r>
          <w:rPr>
            <w:i/>
          </w:rPr>
          <w:t>coupled Mooney-Rivlin</w:t>
        </w:r>
        <w:r>
          <w:t>. The following material parameters can be defined.</w:t>
        </w:r>
      </w:ins>
    </w:p>
    <w:p w14:paraId="150F4C84" w14:textId="77777777" w:rsidR="00884421" w:rsidRDefault="00884421">
      <w:pPr>
        <w:rPr>
          <w:ins w:id="3815" w:author="Steve Maas" w:date="2014-07-24T18:36:00Z"/>
        </w:rPr>
        <w:pPrChange w:id="3816" w:author="Steve Maas" w:date="2014-07-24T18:35:00Z">
          <w:pPr>
            <w:pStyle w:val="code"/>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rPr>
          <w:ins w:id="3817" w:author="Steve Maas" w:date="2014-07-24T18:37:00Z"/>
        </w:trPr>
        <w:tc>
          <w:tcPr>
            <w:tcW w:w="1000" w:type="pct"/>
            <w:shd w:val="clear" w:color="auto" w:fill="auto"/>
          </w:tcPr>
          <w:p w14:paraId="30048A64" w14:textId="732F0AC9" w:rsidR="00884421" w:rsidRDefault="00884421">
            <w:pPr>
              <w:pStyle w:val="code"/>
              <w:rPr>
                <w:ins w:id="3818" w:author="Steve Maas" w:date="2014-07-24T18:37:00Z"/>
              </w:rPr>
            </w:pPr>
            <w:ins w:id="3819" w:author="Steve Maas" w:date="2014-07-24T18:37:00Z">
              <w:r>
                <w:t>&lt;c1&gt;</w:t>
              </w:r>
            </w:ins>
          </w:p>
        </w:tc>
        <w:tc>
          <w:tcPr>
            <w:tcW w:w="3147" w:type="pct"/>
            <w:shd w:val="clear" w:color="auto" w:fill="auto"/>
          </w:tcPr>
          <w:p w14:paraId="393DEE81" w14:textId="2C661941" w:rsidR="00884421" w:rsidRDefault="00884421">
            <w:pPr>
              <w:rPr>
                <w:ins w:id="3820" w:author="Steve Maas" w:date="2014-07-24T18:37:00Z"/>
              </w:rPr>
            </w:pPr>
            <w:ins w:id="3821" w:author="Steve Maas" w:date="2014-07-24T18:37:00Z">
              <w:r>
                <w:t>Mooney-Rivlin c1 parameter</w:t>
              </w:r>
            </w:ins>
          </w:p>
        </w:tc>
        <w:tc>
          <w:tcPr>
            <w:tcW w:w="853" w:type="pct"/>
          </w:tcPr>
          <w:p w14:paraId="17F38BFB" w14:textId="77777777" w:rsidR="00884421" w:rsidRDefault="00884421" w:rsidP="006D6355">
            <w:pPr>
              <w:rPr>
                <w:ins w:id="3822" w:author="Steve Maas" w:date="2014-07-24T18:37:00Z"/>
              </w:rPr>
            </w:pPr>
            <w:ins w:id="3823" w:author="Steve Maas" w:date="2014-07-24T18:37:00Z">
              <w:r>
                <w:t>[</w:t>
              </w:r>
              <w:r>
                <w:rPr>
                  <w:b/>
                </w:rPr>
                <w:t>P</w:t>
              </w:r>
              <w:r>
                <w:t>]</w:t>
              </w:r>
            </w:ins>
          </w:p>
        </w:tc>
      </w:tr>
      <w:tr w:rsidR="00884421" w14:paraId="37ABCA69" w14:textId="77777777" w:rsidTr="006D6355">
        <w:trPr>
          <w:ins w:id="3824" w:author="Steve Maas" w:date="2014-07-24T18:37:00Z"/>
        </w:trPr>
        <w:tc>
          <w:tcPr>
            <w:tcW w:w="1000" w:type="pct"/>
            <w:shd w:val="clear" w:color="auto" w:fill="auto"/>
          </w:tcPr>
          <w:p w14:paraId="44414248" w14:textId="37D13950" w:rsidR="00884421" w:rsidRDefault="00884421" w:rsidP="00884421">
            <w:pPr>
              <w:pStyle w:val="code"/>
              <w:rPr>
                <w:ins w:id="3825" w:author="Steve Maas" w:date="2014-07-24T18:37:00Z"/>
              </w:rPr>
            </w:pPr>
            <w:ins w:id="3826" w:author="Steve Maas" w:date="2014-07-24T18:37:00Z">
              <w:r>
                <w:t>&lt;c2&gt;</w:t>
              </w:r>
            </w:ins>
          </w:p>
        </w:tc>
        <w:tc>
          <w:tcPr>
            <w:tcW w:w="3147" w:type="pct"/>
            <w:shd w:val="clear" w:color="auto" w:fill="auto"/>
          </w:tcPr>
          <w:p w14:paraId="1698B048" w14:textId="3DCAE954" w:rsidR="00884421" w:rsidRDefault="00884421" w:rsidP="006D6355">
            <w:pPr>
              <w:rPr>
                <w:ins w:id="3827" w:author="Steve Maas" w:date="2014-07-24T18:37:00Z"/>
              </w:rPr>
            </w:pPr>
            <w:ins w:id="3828" w:author="Steve Maas" w:date="2014-07-24T18:37:00Z">
              <w:r>
                <w:t>Mooney-Rivlin c2 parameter</w:t>
              </w:r>
            </w:ins>
          </w:p>
        </w:tc>
        <w:tc>
          <w:tcPr>
            <w:tcW w:w="853" w:type="pct"/>
          </w:tcPr>
          <w:p w14:paraId="7AAF71C0" w14:textId="2BF202A4" w:rsidR="00884421" w:rsidRDefault="00884421" w:rsidP="00884421">
            <w:pPr>
              <w:rPr>
                <w:ins w:id="3829" w:author="Steve Maas" w:date="2014-07-24T18:37:00Z"/>
              </w:rPr>
            </w:pPr>
            <w:ins w:id="3830" w:author="Steve Maas" w:date="2014-07-24T18:37:00Z">
              <w:r>
                <w:t>[</w:t>
              </w:r>
              <w:r>
                <w:rPr>
                  <w:b/>
                </w:rPr>
                <w:t>P</w:t>
              </w:r>
              <w:r>
                <w:t>]</w:t>
              </w:r>
            </w:ins>
          </w:p>
        </w:tc>
      </w:tr>
      <w:tr w:rsidR="00884421" w14:paraId="7A142A32" w14:textId="77777777" w:rsidTr="006D6355">
        <w:trPr>
          <w:ins w:id="3831" w:author="Steve Maas" w:date="2014-07-24T18:37:00Z"/>
        </w:trPr>
        <w:tc>
          <w:tcPr>
            <w:tcW w:w="1000" w:type="pct"/>
            <w:shd w:val="clear" w:color="auto" w:fill="auto"/>
          </w:tcPr>
          <w:p w14:paraId="0FA5F60A" w14:textId="72A3C562" w:rsidR="00884421" w:rsidRDefault="00884421" w:rsidP="00884421">
            <w:pPr>
              <w:pStyle w:val="code"/>
              <w:rPr>
                <w:ins w:id="3832" w:author="Steve Maas" w:date="2014-07-24T18:37:00Z"/>
              </w:rPr>
            </w:pPr>
            <w:ins w:id="3833" w:author="Steve Maas" w:date="2014-07-24T18:37:00Z">
              <w:r>
                <w:t>k</w:t>
              </w:r>
            </w:ins>
          </w:p>
        </w:tc>
        <w:tc>
          <w:tcPr>
            <w:tcW w:w="3147" w:type="pct"/>
            <w:shd w:val="clear" w:color="auto" w:fill="auto"/>
          </w:tcPr>
          <w:p w14:paraId="6CDC8CC3" w14:textId="53E795CE" w:rsidR="00884421" w:rsidRDefault="00884421" w:rsidP="006D6355">
            <w:pPr>
              <w:rPr>
                <w:ins w:id="3834" w:author="Steve Maas" w:date="2014-07-24T18:37:00Z"/>
              </w:rPr>
            </w:pPr>
            <w:ins w:id="3835" w:author="Steve Maas" w:date="2014-07-24T18:37:00Z">
              <w:r>
                <w:t>“Bulk-modulus</w:t>
              </w:r>
            </w:ins>
            <w:ins w:id="3836" w:author="Steve Maas" w:date="2014-07-24T18:38:00Z">
              <w:r>
                <w:t>”</w:t>
              </w:r>
            </w:ins>
          </w:p>
        </w:tc>
        <w:tc>
          <w:tcPr>
            <w:tcW w:w="853" w:type="pct"/>
          </w:tcPr>
          <w:p w14:paraId="6410F858" w14:textId="40234BD5" w:rsidR="00884421" w:rsidRPr="00884421" w:rsidRDefault="00884421" w:rsidP="00884421">
            <w:pPr>
              <w:rPr>
                <w:ins w:id="3837" w:author="Steve Maas" w:date="2014-07-24T18:37:00Z"/>
              </w:rPr>
            </w:pPr>
            <w:ins w:id="3838" w:author="Steve Maas" w:date="2014-07-24T18:38:00Z">
              <w:r>
                <w:t>[</w:t>
              </w:r>
              <w:r>
                <w:rPr>
                  <w:b/>
                </w:rPr>
                <w:t>P</w:t>
              </w:r>
              <w:r>
                <w:t>]</w:t>
              </w:r>
            </w:ins>
          </w:p>
        </w:tc>
      </w:tr>
    </w:tbl>
    <w:p w14:paraId="4FB80F3A" w14:textId="77777777" w:rsidR="00884421" w:rsidRDefault="00884421">
      <w:pPr>
        <w:rPr>
          <w:ins w:id="3839" w:author="Steve Maas" w:date="2014-07-24T18:38:00Z"/>
        </w:rPr>
        <w:pPrChange w:id="3840" w:author="Steve Maas" w:date="2014-07-24T18:35:00Z">
          <w:pPr>
            <w:pStyle w:val="code"/>
          </w:pPr>
        </w:pPrChange>
      </w:pPr>
    </w:p>
    <w:p w14:paraId="2521135B" w14:textId="34800419" w:rsidR="00884421" w:rsidRDefault="00884421">
      <w:pPr>
        <w:rPr>
          <w:ins w:id="3841" w:author="Steve Maas" w:date="2014-07-24T18:38:00Z"/>
        </w:rPr>
        <w:pPrChange w:id="3842" w:author="Steve Maas" w:date="2014-07-24T18:35:00Z">
          <w:pPr>
            <w:pStyle w:val="code"/>
          </w:pPr>
        </w:pPrChange>
      </w:pPr>
      <w:ins w:id="3843" w:author="Steve Maas" w:date="2014-07-24T18:38:00Z">
        <w:r>
          <w:t>The strain-energy function is given by the following expression.</w:t>
        </w:r>
      </w:ins>
    </w:p>
    <w:p w14:paraId="56E54474" w14:textId="77777777" w:rsidR="00884421" w:rsidRDefault="00884421">
      <w:pPr>
        <w:rPr>
          <w:ins w:id="3844" w:author="Steve Maas" w:date="2014-07-24T18:38:00Z"/>
        </w:rPr>
        <w:pPrChange w:id="3845" w:author="Steve Maas" w:date="2014-07-24T18:35:00Z">
          <w:pPr>
            <w:pStyle w:val="code"/>
          </w:pPr>
        </w:pPrChange>
      </w:pPr>
    </w:p>
    <w:p w14:paraId="0B5CEDB3" w14:textId="1C590AB6" w:rsidR="00884421" w:rsidRDefault="00884421">
      <w:pPr>
        <w:pStyle w:val="MTDisplayEquation"/>
        <w:rPr>
          <w:ins w:id="3846" w:author="Steve Maas" w:date="2014-07-24T18:38:00Z"/>
        </w:rPr>
        <w:pPrChange w:id="3847" w:author="Steve Maas" w:date="2014-07-24T18:38:00Z">
          <w:pPr>
            <w:pStyle w:val="code"/>
          </w:pPr>
        </w:pPrChange>
      </w:pPr>
      <w:ins w:id="3848" w:author="Steve Maas" w:date="2014-07-24T18:38:00Z">
        <w:r>
          <w:tab/>
        </w:r>
      </w:ins>
      <w:r w:rsidR="006C2049" w:rsidRPr="006C2049">
        <w:rPr>
          <w:position w:val="-24"/>
        </w:rPr>
        <w:object w:dxaOrig="5240" w:dyaOrig="620" w14:anchorId="7BEAF7FE">
          <v:shape id="_x0000_i1436" type="#_x0000_t75" style="width:259.2pt;height:28.8pt" o:ole="">
            <v:imagedata r:id="rId837" o:title=""/>
          </v:shape>
          <o:OLEObject Type="Embed" ProgID="Equation.DSMT4" ShapeID="_x0000_i1436" DrawAspect="Content" ObjectID="_1363900803" r:id="rId838"/>
        </w:object>
      </w:r>
      <w:ins w:id="3849" w:author="Steve Maas" w:date="2014-07-24T18:38:00Z">
        <w:r>
          <w:t xml:space="preserve"> </w:t>
        </w:r>
      </w:ins>
    </w:p>
    <w:p w14:paraId="2E2A0F18" w14:textId="77777777" w:rsidR="00884421" w:rsidRPr="00884421" w:rsidRDefault="00884421">
      <w:pPr>
        <w:pPrChange w:id="3850" w:author="Steve Maas" w:date="2014-07-24T18:35:00Z">
          <w:pPr>
            <w:pStyle w:val="code"/>
          </w:pPr>
        </w:pPrChange>
      </w:pPr>
    </w:p>
    <w:p w14:paraId="0196B04D" w14:textId="0FF537AC" w:rsidR="00884421" w:rsidRDefault="00884421" w:rsidP="00884421">
      <w:pPr>
        <w:pStyle w:val="MTDisplayEquation"/>
        <w:rPr>
          <w:ins w:id="3851" w:author="Steve Maas" w:date="2014-07-24T18:40:00Z"/>
        </w:rPr>
      </w:pPr>
      <w:ins w:id="3852" w:author="Steve Maas" w:date="2014-07-24T18:40:00Z">
        <w:r>
          <w:t xml:space="preserve">Here, </w:t>
        </w:r>
      </w:ins>
      <w:r w:rsidR="006C2049" w:rsidRPr="006C2049">
        <w:rPr>
          <w:position w:val="-12"/>
        </w:rPr>
        <w:object w:dxaOrig="220" w:dyaOrig="360" w14:anchorId="1158AACD">
          <v:shape id="_x0000_i1437" type="#_x0000_t75" style="width:14.4pt;height:21.6pt" o:ole="">
            <v:imagedata r:id="rId839" o:title=""/>
          </v:shape>
          <o:OLEObject Type="Embed" ProgID="Equation.DSMT4" ShapeID="_x0000_i1437" DrawAspect="Content" ObjectID="_1363900804" r:id="rId840"/>
        </w:object>
      </w:r>
      <w:ins w:id="3853" w:author="Steve Maas" w:date="2014-07-24T18:40:00Z">
        <w:r>
          <w:t xml:space="preserve"> and </w:t>
        </w:r>
      </w:ins>
      <w:r w:rsidR="006C2049" w:rsidRPr="006C2049">
        <w:rPr>
          <w:position w:val="-12"/>
        </w:rPr>
        <w:object w:dxaOrig="240" w:dyaOrig="360" w14:anchorId="397281D7">
          <v:shape id="_x0000_i1438" type="#_x0000_t75" style="width:14.4pt;height:21.6pt" o:ole="">
            <v:imagedata r:id="rId841" o:title=""/>
          </v:shape>
          <o:OLEObject Type="Embed" ProgID="Equation.DSMT4" ShapeID="_x0000_i1438" DrawAspect="Content" ObjectID="_1363900805" r:id="rId842"/>
        </w:object>
      </w:r>
      <w:ins w:id="3854" w:author="Steve Maas" w:date="2014-07-24T18:40:00Z">
        <w:r>
          <w:t xml:space="preserve"> are the first and second invariants of the right Cauchy-Green deformation tensor </w:t>
        </w:r>
        <w:r>
          <w:rPr>
            <w:b/>
          </w:rPr>
          <w:t>C</w:t>
        </w:r>
        <w:r>
          <w:t xml:space="preserve"> and </w:t>
        </w:r>
        <w:r>
          <w:rPr>
            <w:i/>
          </w:rPr>
          <w:t xml:space="preserve">J </w:t>
        </w:r>
        <w:r>
          <w:t>is the determinant of the deformation gradient tensor.</w:t>
        </w:r>
      </w:ins>
    </w:p>
    <w:p w14:paraId="4F33A387" w14:textId="77777777" w:rsidR="00884421" w:rsidRDefault="00884421">
      <w:pPr>
        <w:rPr>
          <w:ins w:id="3855" w:author="Steve Maas" w:date="2014-07-24T18:40:00Z"/>
        </w:rPr>
        <w:pPrChange w:id="3856" w:author="Steve Maas" w:date="2014-07-24T18:40:00Z">
          <w:pPr>
            <w:pStyle w:val="MTDisplayEquation"/>
          </w:pPr>
        </w:pPrChange>
      </w:pPr>
    </w:p>
    <w:p w14:paraId="4DF84D26" w14:textId="259AF63B" w:rsidR="00884421" w:rsidRDefault="00884421" w:rsidP="00884421">
      <w:pPr>
        <w:pStyle w:val="MTDisplayEquation"/>
        <w:rPr>
          <w:ins w:id="3857" w:author="Steve Maas" w:date="2014-07-24T18:40:00Z"/>
        </w:rPr>
      </w:pPr>
      <w:ins w:id="3858" w:author="Steve Maas" w:date="2014-07-24T18:40:00Z">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ins>
      <w:ins w:id="3859" w:author="Steve Maas" w:date="2014-07-24T18:40:00Z">
        <w:r>
          <w:fldChar w:fldCharType="separate"/>
        </w:r>
      </w:ins>
      <w:ins w:id="3860" w:author="Gerard" w:date="2015-04-08T21:50:00Z">
        <w:r w:rsidR="00C00DDA">
          <w:t xml:space="preserve">4.1.2.7. </w:t>
        </w:r>
      </w:ins>
      <w:ins w:id="3861" w:author="Steve Maas" w:date="2014-07-24T18:40:00Z">
        <w:r>
          <w:fldChar w:fldCharType="end"/>
        </w:r>
      </w:ins>
    </w:p>
    <w:p w14:paraId="49B486E4" w14:textId="77777777" w:rsidR="00884421" w:rsidRPr="008234BB" w:rsidRDefault="00884421" w:rsidP="00884421">
      <w:pPr>
        <w:rPr>
          <w:ins w:id="3862" w:author="Steve Maas" w:date="2014-07-24T18:40:00Z"/>
        </w:rPr>
      </w:pPr>
    </w:p>
    <w:p w14:paraId="2DA7BBBC" w14:textId="77777777" w:rsidR="00884421" w:rsidRDefault="00884421" w:rsidP="00884421">
      <w:pPr>
        <w:rPr>
          <w:ins w:id="3863" w:author="Steve Maas" w:date="2014-07-24T18:40:00Z"/>
        </w:rPr>
      </w:pPr>
      <w:ins w:id="3864" w:author="Steve Maas" w:date="2014-07-24T18:40:00Z">
        <w:r>
          <w:rPr>
            <w:i/>
          </w:rPr>
          <w:t>Example:</w:t>
        </w:r>
      </w:ins>
    </w:p>
    <w:p w14:paraId="16D9EC26" w14:textId="77777777" w:rsidR="00884421" w:rsidRDefault="00884421" w:rsidP="00884421">
      <w:pPr>
        <w:rPr>
          <w:ins w:id="3865" w:author="Steve Maas" w:date="2014-07-24T18:40:00Z"/>
        </w:rPr>
      </w:pPr>
    </w:p>
    <w:p w14:paraId="414520E8" w14:textId="286FBA17" w:rsidR="00884421" w:rsidRDefault="00884421" w:rsidP="00884421">
      <w:pPr>
        <w:pStyle w:val="code"/>
        <w:rPr>
          <w:ins w:id="3866" w:author="Steve Maas" w:date="2014-07-24T18:40:00Z"/>
        </w:rPr>
      </w:pPr>
      <w:ins w:id="3867" w:author="Steve Maas" w:date="2014-07-24T18:40:00Z">
        <w:r>
          <w:t>&lt;material id="1" type="coupled Mooney-Rivlin"&gt;</w:t>
        </w:r>
      </w:ins>
    </w:p>
    <w:p w14:paraId="140C397A" w14:textId="18DB6EF8" w:rsidR="00884421" w:rsidRDefault="00884421" w:rsidP="00884421">
      <w:pPr>
        <w:pStyle w:val="code"/>
        <w:rPr>
          <w:ins w:id="3868" w:author="Steve Maas" w:date="2014-07-24T18:41:00Z"/>
        </w:rPr>
      </w:pPr>
      <w:ins w:id="3869" w:author="Steve Maas" w:date="2014-07-24T18:40:00Z">
        <w:r>
          <w:tab/>
          <w:t>&lt;</w:t>
        </w:r>
      </w:ins>
      <w:ins w:id="3870" w:author="Steve Maas" w:date="2014-07-24T18:41:00Z">
        <w:r>
          <w:t>c1</w:t>
        </w:r>
      </w:ins>
      <w:ins w:id="3871" w:author="Steve Maas" w:date="2014-07-24T18:40:00Z">
        <w:r>
          <w:t>&gt;10.0&lt;/</w:t>
        </w:r>
      </w:ins>
      <w:ins w:id="3872" w:author="Steve Maas" w:date="2014-07-24T18:41:00Z">
        <w:r>
          <w:t>c1</w:t>
        </w:r>
      </w:ins>
      <w:ins w:id="3873" w:author="Steve Maas" w:date="2014-07-24T18:40:00Z">
        <w:r>
          <w:t>&gt;</w:t>
        </w:r>
      </w:ins>
    </w:p>
    <w:p w14:paraId="353CCFC0" w14:textId="46B05C15" w:rsidR="00884421" w:rsidRDefault="00884421" w:rsidP="00884421">
      <w:pPr>
        <w:pStyle w:val="code"/>
        <w:rPr>
          <w:ins w:id="3874" w:author="Steve Maas" w:date="2014-07-24T18:40:00Z"/>
        </w:rPr>
      </w:pPr>
      <w:ins w:id="3875" w:author="Steve Maas" w:date="2014-07-24T18:41:00Z">
        <w:r>
          <w:tab/>
          <w:t>&lt;c2&gt;1.0&lt;/c2&gt;</w:t>
        </w:r>
      </w:ins>
    </w:p>
    <w:p w14:paraId="3405C4F4" w14:textId="57A60F12" w:rsidR="00884421" w:rsidRDefault="00884421" w:rsidP="00884421">
      <w:pPr>
        <w:pStyle w:val="code"/>
        <w:rPr>
          <w:ins w:id="3876" w:author="Steve Maas" w:date="2014-07-24T18:40:00Z"/>
        </w:rPr>
      </w:pPr>
      <w:ins w:id="3877" w:author="Steve Maas" w:date="2014-07-24T18:40:00Z">
        <w:r>
          <w:tab/>
          <w:t>&lt;</w:t>
        </w:r>
      </w:ins>
      <w:ins w:id="3878" w:author="Steve Maas" w:date="2014-07-24T18:41:00Z">
        <w:r>
          <w:t>k</w:t>
        </w:r>
      </w:ins>
      <w:ins w:id="3879" w:author="Steve Maas" w:date="2014-07-24T18:40:00Z">
        <w:r>
          <w:t>&gt;</w:t>
        </w:r>
      </w:ins>
      <w:ins w:id="3880" w:author="Steve Maas" w:date="2014-07-24T18:41:00Z">
        <w:r>
          <w:t>100</w:t>
        </w:r>
      </w:ins>
      <w:ins w:id="3881" w:author="Steve Maas" w:date="2014-07-24T18:40:00Z">
        <w:r>
          <w:t>.</w:t>
        </w:r>
      </w:ins>
      <w:ins w:id="3882" w:author="Steve Maas" w:date="2014-07-24T18:41:00Z">
        <w:r>
          <w:t>0</w:t>
        </w:r>
      </w:ins>
      <w:ins w:id="3883" w:author="Steve Maas" w:date="2014-07-24T18:40:00Z">
        <w:r>
          <w:t>&lt;/</w:t>
        </w:r>
      </w:ins>
      <w:ins w:id="3884" w:author="Steve Maas" w:date="2014-07-24T18:41:00Z">
        <w:r>
          <w:t>k</w:t>
        </w:r>
      </w:ins>
      <w:ins w:id="3885" w:author="Steve Maas" w:date="2014-07-24T18:40:00Z">
        <w:r>
          <w:t>&gt;</w:t>
        </w:r>
      </w:ins>
    </w:p>
    <w:p w14:paraId="5C6190FE" w14:textId="77777777" w:rsidR="00884421" w:rsidRDefault="00884421" w:rsidP="00884421">
      <w:pPr>
        <w:pStyle w:val="code"/>
        <w:rPr>
          <w:ins w:id="3886" w:author="Steve Maas" w:date="2014-07-24T18:40:00Z"/>
        </w:rPr>
      </w:pPr>
      <w:ins w:id="3887" w:author="Steve Maas" w:date="2014-07-24T18:40:00Z">
        <w:r>
          <w:t>&lt;/material&gt;</w:t>
        </w:r>
      </w:ins>
    </w:p>
    <w:p w14:paraId="26043DA3" w14:textId="77777777" w:rsidR="00884421" w:rsidRDefault="00884421" w:rsidP="00884421">
      <w:pPr>
        <w:pStyle w:val="code"/>
        <w:rPr>
          <w:ins w:id="3888" w:author="Steve Maas" w:date="2014-07-24T18:42:00Z"/>
        </w:rPr>
      </w:pPr>
    </w:p>
    <w:p w14:paraId="23932D85" w14:textId="77777777" w:rsidR="00884421" w:rsidRDefault="00884421">
      <w:pPr>
        <w:jc w:val="left"/>
        <w:rPr>
          <w:ins w:id="3889" w:author="Steve Maas" w:date="2014-07-24T18:42:00Z"/>
          <w:b/>
          <w:bCs/>
          <w:sz w:val="28"/>
          <w:szCs w:val="28"/>
        </w:rPr>
      </w:pPr>
      <w:ins w:id="3890" w:author="Steve Maas" w:date="2014-07-24T18:42:00Z">
        <w:r>
          <w:br w:type="page"/>
        </w:r>
      </w:ins>
    </w:p>
    <w:p w14:paraId="189D060D" w14:textId="66429676" w:rsidR="00884421" w:rsidRDefault="00884421">
      <w:pPr>
        <w:pStyle w:val="Heading4"/>
        <w:rPr>
          <w:ins w:id="3891" w:author="Steve Maas" w:date="2014-07-24T18:42:00Z"/>
        </w:rPr>
        <w:pPrChange w:id="3892" w:author="Steve Maas" w:date="2014-07-24T18:42:00Z">
          <w:pPr>
            <w:pStyle w:val="code"/>
          </w:pPr>
        </w:pPrChange>
      </w:pPr>
      <w:bookmarkStart w:id="3893" w:name="_Toc290149313"/>
      <w:ins w:id="3894" w:author="Steve Maas" w:date="2014-07-24T18:42:00Z">
        <w:r>
          <w:lastRenderedPageBreak/>
          <w:t>Coupled Veronda-Westmann</w:t>
        </w:r>
        <w:bookmarkEnd w:id="3893"/>
      </w:ins>
    </w:p>
    <w:p w14:paraId="273CE28B" w14:textId="3B3463B6" w:rsidR="00884421" w:rsidRDefault="00884421">
      <w:pPr>
        <w:rPr>
          <w:ins w:id="3895" w:author="Steve Maas" w:date="2014-07-24T18:42:00Z"/>
        </w:rPr>
        <w:pPrChange w:id="3896" w:author="Steve Maas" w:date="2014-07-24T18:42:00Z">
          <w:pPr>
            <w:pStyle w:val="code"/>
          </w:pPr>
        </w:pPrChange>
      </w:pPr>
      <w:ins w:id="3897" w:author="Steve Maas" w:date="2014-07-24T18:42:00Z">
        <w:r>
          <w:t xml:space="preserve">The material type for the coupled Veronda-Westmann material is </w:t>
        </w:r>
        <w:r>
          <w:rPr>
            <w:i/>
          </w:rPr>
          <w:t>coupled Veronda-Westmann</w:t>
        </w:r>
        <w:r>
          <w:t>. The following material parameters can be defined.</w:t>
        </w:r>
      </w:ins>
    </w:p>
    <w:p w14:paraId="485D37D9" w14:textId="77777777" w:rsidR="00884421" w:rsidRDefault="00884421">
      <w:pPr>
        <w:rPr>
          <w:ins w:id="3898" w:author="Steve Maas" w:date="2014-07-24T18:43:00Z"/>
        </w:rPr>
        <w:pPrChange w:id="3899" w:author="Steve Maas" w:date="2014-07-24T18:42:00Z">
          <w:pPr>
            <w:pStyle w:val="code"/>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rPr>
          <w:ins w:id="3900" w:author="Steve Maas" w:date="2014-07-24T18:43:00Z"/>
        </w:trPr>
        <w:tc>
          <w:tcPr>
            <w:tcW w:w="1000" w:type="pct"/>
            <w:shd w:val="clear" w:color="auto" w:fill="auto"/>
          </w:tcPr>
          <w:p w14:paraId="798E80FE" w14:textId="77777777" w:rsidR="00884421" w:rsidRDefault="00884421" w:rsidP="006D6355">
            <w:pPr>
              <w:pStyle w:val="code"/>
              <w:rPr>
                <w:ins w:id="3901" w:author="Steve Maas" w:date="2014-07-24T18:43:00Z"/>
              </w:rPr>
            </w:pPr>
            <w:ins w:id="3902" w:author="Steve Maas" w:date="2014-07-24T18:43:00Z">
              <w:r>
                <w:t>&lt;c1&gt;</w:t>
              </w:r>
            </w:ins>
          </w:p>
        </w:tc>
        <w:tc>
          <w:tcPr>
            <w:tcW w:w="3147" w:type="pct"/>
            <w:shd w:val="clear" w:color="auto" w:fill="auto"/>
          </w:tcPr>
          <w:p w14:paraId="6AF78E4D" w14:textId="534492CD" w:rsidR="00884421" w:rsidRDefault="00884421" w:rsidP="006D6355">
            <w:pPr>
              <w:rPr>
                <w:ins w:id="3903" w:author="Steve Maas" w:date="2014-07-24T18:43:00Z"/>
              </w:rPr>
            </w:pPr>
            <w:ins w:id="3904" w:author="Steve Maas" w:date="2014-07-24T18:43:00Z">
              <w:r>
                <w:t>Veronda-Westmann c1 parameter</w:t>
              </w:r>
            </w:ins>
          </w:p>
        </w:tc>
        <w:tc>
          <w:tcPr>
            <w:tcW w:w="853" w:type="pct"/>
          </w:tcPr>
          <w:p w14:paraId="361B0DE5" w14:textId="77777777" w:rsidR="00884421" w:rsidRDefault="00884421" w:rsidP="006D6355">
            <w:pPr>
              <w:rPr>
                <w:ins w:id="3905" w:author="Steve Maas" w:date="2014-07-24T18:43:00Z"/>
              </w:rPr>
            </w:pPr>
            <w:ins w:id="3906" w:author="Steve Maas" w:date="2014-07-24T18:43:00Z">
              <w:r>
                <w:t>[</w:t>
              </w:r>
              <w:r>
                <w:rPr>
                  <w:b/>
                </w:rPr>
                <w:t>P</w:t>
              </w:r>
              <w:r>
                <w:t>]</w:t>
              </w:r>
            </w:ins>
          </w:p>
        </w:tc>
      </w:tr>
      <w:tr w:rsidR="00884421" w14:paraId="30D8DCDD" w14:textId="77777777" w:rsidTr="006D6355">
        <w:trPr>
          <w:ins w:id="3907" w:author="Steve Maas" w:date="2014-07-24T18:43:00Z"/>
        </w:trPr>
        <w:tc>
          <w:tcPr>
            <w:tcW w:w="1000" w:type="pct"/>
            <w:shd w:val="clear" w:color="auto" w:fill="auto"/>
          </w:tcPr>
          <w:p w14:paraId="1F5AFBC2" w14:textId="77777777" w:rsidR="00884421" w:rsidRDefault="00884421" w:rsidP="006D6355">
            <w:pPr>
              <w:pStyle w:val="code"/>
              <w:rPr>
                <w:ins w:id="3908" w:author="Steve Maas" w:date="2014-07-24T18:43:00Z"/>
              </w:rPr>
            </w:pPr>
            <w:ins w:id="3909" w:author="Steve Maas" w:date="2014-07-24T18:43:00Z">
              <w:r>
                <w:t>&lt;c2&gt;</w:t>
              </w:r>
            </w:ins>
          </w:p>
        </w:tc>
        <w:tc>
          <w:tcPr>
            <w:tcW w:w="3147" w:type="pct"/>
            <w:shd w:val="clear" w:color="auto" w:fill="auto"/>
          </w:tcPr>
          <w:p w14:paraId="0078FCE6" w14:textId="0E12410E" w:rsidR="00884421" w:rsidRDefault="00884421" w:rsidP="006D6355">
            <w:pPr>
              <w:rPr>
                <w:ins w:id="3910" w:author="Steve Maas" w:date="2014-07-24T18:43:00Z"/>
              </w:rPr>
            </w:pPr>
            <w:ins w:id="3911" w:author="Steve Maas" w:date="2014-07-24T18:43:00Z">
              <w:r>
                <w:t>Veronda-Westmann c2 parameter</w:t>
              </w:r>
            </w:ins>
          </w:p>
        </w:tc>
        <w:tc>
          <w:tcPr>
            <w:tcW w:w="853" w:type="pct"/>
          </w:tcPr>
          <w:p w14:paraId="3C8AB89B" w14:textId="77777777" w:rsidR="00884421" w:rsidRDefault="00884421" w:rsidP="006D6355">
            <w:pPr>
              <w:rPr>
                <w:ins w:id="3912" w:author="Steve Maas" w:date="2014-07-24T18:43:00Z"/>
              </w:rPr>
            </w:pPr>
            <w:ins w:id="3913" w:author="Steve Maas" w:date="2014-07-24T18:43:00Z">
              <w:r>
                <w:t>[</w:t>
              </w:r>
              <w:r>
                <w:rPr>
                  <w:b/>
                </w:rPr>
                <w:t>P</w:t>
              </w:r>
              <w:r>
                <w:t>]</w:t>
              </w:r>
            </w:ins>
          </w:p>
        </w:tc>
      </w:tr>
      <w:tr w:rsidR="00884421" w14:paraId="20A0B379" w14:textId="77777777" w:rsidTr="006D6355">
        <w:trPr>
          <w:ins w:id="3914" w:author="Steve Maas" w:date="2014-07-24T18:43:00Z"/>
        </w:trPr>
        <w:tc>
          <w:tcPr>
            <w:tcW w:w="1000" w:type="pct"/>
            <w:shd w:val="clear" w:color="auto" w:fill="auto"/>
          </w:tcPr>
          <w:p w14:paraId="0A9DE554" w14:textId="77777777" w:rsidR="00884421" w:rsidRDefault="00884421" w:rsidP="006D6355">
            <w:pPr>
              <w:pStyle w:val="code"/>
              <w:rPr>
                <w:ins w:id="3915" w:author="Steve Maas" w:date="2014-07-24T18:43:00Z"/>
              </w:rPr>
            </w:pPr>
            <w:ins w:id="3916" w:author="Steve Maas" w:date="2014-07-24T18:43:00Z">
              <w:r>
                <w:t>k</w:t>
              </w:r>
            </w:ins>
          </w:p>
        </w:tc>
        <w:tc>
          <w:tcPr>
            <w:tcW w:w="3147" w:type="pct"/>
            <w:shd w:val="clear" w:color="auto" w:fill="auto"/>
          </w:tcPr>
          <w:p w14:paraId="66736F3A" w14:textId="77777777" w:rsidR="00884421" w:rsidRDefault="00884421" w:rsidP="006D6355">
            <w:pPr>
              <w:rPr>
                <w:ins w:id="3917" w:author="Steve Maas" w:date="2014-07-24T18:43:00Z"/>
              </w:rPr>
            </w:pPr>
            <w:ins w:id="3918" w:author="Steve Maas" w:date="2014-07-24T18:43:00Z">
              <w:r>
                <w:t>“Bulk-modulus”</w:t>
              </w:r>
            </w:ins>
          </w:p>
        </w:tc>
        <w:tc>
          <w:tcPr>
            <w:tcW w:w="853" w:type="pct"/>
          </w:tcPr>
          <w:p w14:paraId="757EE83F" w14:textId="77777777" w:rsidR="00884421" w:rsidRPr="002C52C4" w:rsidRDefault="00884421" w:rsidP="006D6355">
            <w:pPr>
              <w:rPr>
                <w:ins w:id="3919" w:author="Steve Maas" w:date="2014-07-24T18:43:00Z"/>
              </w:rPr>
            </w:pPr>
            <w:ins w:id="3920" w:author="Steve Maas" w:date="2014-07-24T18:43:00Z">
              <w:r>
                <w:t>[</w:t>
              </w:r>
              <w:r>
                <w:rPr>
                  <w:b/>
                </w:rPr>
                <w:t>P</w:t>
              </w:r>
              <w:r>
                <w:t>]</w:t>
              </w:r>
            </w:ins>
          </w:p>
        </w:tc>
      </w:tr>
    </w:tbl>
    <w:p w14:paraId="63E21BD3" w14:textId="77777777" w:rsidR="00884421" w:rsidRPr="00884421" w:rsidRDefault="00884421">
      <w:pPr>
        <w:rPr>
          <w:ins w:id="3921" w:author="Steve Maas" w:date="2014-07-24T18:40:00Z"/>
        </w:rPr>
        <w:pPrChange w:id="3922" w:author="Steve Maas" w:date="2014-07-24T18:42:00Z">
          <w:pPr>
            <w:pStyle w:val="code"/>
          </w:pPr>
        </w:pPrChange>
      </w:pPr>
    </w:p>
    <w:p w14:paraId="0B155F5E" w14:textId="28DCF6D0" w:rsidR="00884421" w:rsidRDefault="00884421">
      <w:pPr>
        <w:rPr>
          <w:ins w:id="3923" w:author="Steve Maas" w:date="2014-07-24T18:43:00Z"/>
        </w:rPr>
        <w:pPrChange w:id="3924" w:author="Steve Maas" w:date="2014-07-24T18:40:00Z">
          <w:pPr>
            <w:pStyle w:val="MTDisplayEquation"/>
          </w:pPr>
        </w:pPrChange>
      </w:pPr>
      <w:ins w:id="3925" w:author="Steve Maas" w:date="2014-07-24T18:43:00Z">
        <w:r>
          <w:t>The coupled Veronda-Westmann material is a compressible formulation of the Veronda-Westmann material and is defined by the following strain-energy function.</w:t>
        </w:r>
      </w:ins>
    </w:p>
    <w:p w14:paraId="6D567540" w14:textId="77777777" w:rsidR="00884421" w:rsidRDefault="00884421">
      <w:pPr>
        <w:rPr>
          <w:ins w:id="3926" w:author="Steve Maas" w:date="2014-07-24T18:44:00Z"/>
        </w:rPr>
        <w:pPrChange w:id="3927" w:author="Steve Maas" w:date="2014-07-24T18:40:00Z">
          <w:pPr>
            <w:pStyle w:val="MTDisplayEquation"/>
          </w:pPr>
        </w:pPrChange>
      </w:pPr>
    </w:p>
    <w:p w14:paraId="7888144A" w14:textId="66D4B1A7" w:rsidR="00884421" w:rsidRPr="00884421" w:rsidRDefault="00884421">
      <w:pPr>
        <w:pStyle w:val="MTDisplayEquation"/>
        <w:rPr>
          <w:ins w:id="3928" w:author="Steve Maas" w:date="2014-07-24T18:40:00Z"/>
        </w:rPr>
      </w:pPr>
      <w:ins w:id="3929" w:author="Steve Maas" w:date="2014-07-24T18:44:00Z">
        <w:r>
          <w:tab/>
        </w:r>
      </w:ins>
      <w:r w:rsidR="007B6A14" w:rsidRPr="006C2049">
        <w:rPr>
          <w:position w:val="-24"/>
        </w:rPr>
        <w:object w:dxaOrig="4120" w:dyaOrig="660" w14:anchorId="2C03971F">
          <v:shape id="_x0000_i1439" type="#_x0000_t75" style="width:209.6pt;height:36pt" o:ole="">
            <v:imagedata r:id="rId843" o:title=""/>
          </v:shape>
          <o:OLEObject Type="Embed" ProgID="Equation.DSMT4" ShapeID="_x0000_i1439" DrawAspect="Content" ObjectID="_1363900806" r:id="rId844"/>
        </w:object>
      </w:r>
      <w:ins w:id="3930" w:author="Steve Maas" w:date="2014-07-24T18:44:00Z">
        <w:r>
          <w:t xml:space="preserve"> </w:t>
        </w:r>
      </w:ins>
    </w:p>
    <w:p w14:paraId="38B53D72" w14:textId="77777777" w:rsidR="00884421" w:rsidRDefault="00884421" w:rsidP="006A0BC1">
      <w:pPr>
        <w:rPr>
          <w:ins w:id="3931" w:author="Steve Maas" w:date="2014-07-24T18:44:00Z"/>
        </w:rPr>
      </w:pPr>
    </w:p>
    <w:p w14:paraId="00DAB588" w14:textId="7B7D5BAF" w:rsidR="00884421" w:rsidRDefault="00884421" w:rsidP="00884421">
      <w:pPr>
        <w:pStyle w:val="MTDisplayEquation"/>
        <w:rPr>
          <w:ins w:id="3932" w:author="Steve Maas" w:date="2014-07-24T18:44:00Z"/>
        </w:rPr>
      </w:pPr>
      <w:ins w:id="3933" w:author="Steve Maas" w:date="2014-07-24T18:44:00Z">
        <w:r>
          <w:t xml:space="preserve">Here, </w:t>
        </w:r>
      </w:ins>
      <w:r w:rsidR="006C2049" w:rsidRPr="006C2049">
        <w:rPr>
          <w:position w:val="-12"/>
        </w:rPr>
        <w:object w:dxaOrig="220" w:dyaOrig="360" w14:anchorId="7D788125">
          <v:shape id="_x0000_i1440" type="#_x0000_t75" style="width:14.4pt;height:21.6pt" o:ole="">
            <v:imagedata r:id="rId845" o:title=""/>
          </v:shape>
          <o:OLEObject Type="Embed" ProgID="Equation.DSMT4" ShapeID="_x0000_i1440" DrawAspect="Content" ObjectID="_1363900807" r:id="rId846"/>
        </w:object>
      </w:r>
      <w:ins w:id="3934" w:author="Steve Maas" w:date="2014-07-24T18:44:00Z">
        <w:r>
          <w:t xml:space="preserve"> and </w:t>
        </w:r>
      </w:ins>
      <w:r w:rsidR="006C2049" w:rsidRPr="006C2049">
        <w:rPr>
          <w:position w:val="-12"/>
        </w:rPr>
        <w:object w:dxaOrig="240" w:dyaOrig="360" w14:anchorId="2D7EBB3C">
          <v:shape id="_x0000_i1441" type="#_x0000_t75" style="width:14.4pt;height:21.6pt" o:ole="">
            <v:imagedata r:id="rId847" o:title=""/>
          </v:shape>
          <o:OLEObject Type="Embed" ProgID="Equation.DSMT4" ShapeID="_x0000_i1441" DrawAspect="Content" ObjectID="_1363900808" r:id="rId848"/>
        </w:object>
      </w:r>
      <w:ins w:id="3935" w:author="Steve Maas" w:date="2014-07-24T18:44:00Z">
        <w:r>
          <w:t xml:space="preserve"> are the first and second invariants of the right Cauchy-Green deformation tensor </w:t>
        </w:r>
        <w:r>
          <w:rPr>
            <w:b/>
          </w:rPr>
          <w:t>C</w:t>
        </w:r>
        <w:r>
          <w:t xml:space="preserve"> and </w:t>
        </w:r>
        <w:r>
          <w:rPr>
            <w:i/>
          </w:rPr>
          <w:t xml:space="preserve">J </w:t>
        </w:r>
        <w:r>
          <w:t>is the determinant of the deformation gradient tensor.</w:t>
        </w:r>
      </w:ins>
    </w:p>
    <w:p w14:paraId="6172DE0C" w14:textId="77777777" w:rsidR="00884421" w:rsidRDefault="00884421" w:rsidP="00884421">
      <w:pPr>
        <w:rPr>
          <w:ins w:id="3936" w:author="Steve Maas" w:date="2014-07-24T18:44:00Z"/>
        </w:rPr>
      </w:pPr>
    </w:p>
    <w:p w14:paraId="0EBD62AE" w14:textId="73E9143C" w:rsidR="00884421" w:rsidRDefault="00884421" w:rsidP="00884421">
      <w:pPr>
        <w:pStyle w:val="MTDisplayEquation"/>
        <w:rPr>
          <w:ins w:id="3937" w:author="Steve Maas" w:date="2014-07-24T18:44:00Z"/>
        </w:rPr>
      </w:pPr>
      <w:ins w:id="3938" w:author="Steve Maas" w:date="2014-07-24T18:44:00Z">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ins>
      <w:ins w:id="3939" w:author="Steve Maas" w:date="2014-07-24T18:44:00Z">
        <w:r>
          <w:fldChar w:fldCharType="separate"/>
        </w:r>
      </w:ins>
      <w:ins w:id="3940" w:author="Gerard" w:date="2015-04-08T21:50:00Z">
        <w:r w:rsidR="00C00DDA">
          <w:t xml:space="preserve">4.1.2.7. </w:t>
        </w:r>
      </w:ins>
      <w:ins w:id="3941" w:author="Steve Maas" w:date="2014-07-24T18:45:00Z">
        <w:del w:id="3942" w:author="Gerard" w:date="2014-07-29T23:58:00Z">
          <w:r w:rsidDel="001B13CD">
            <w:fldChar w:fldCharType="begin"/>
          </w:r>
          <w:r w:rsidDel="001B13CD">
            <w:delInstrText xml:space="preserve"> REF _Ref393990843 \r \h </w:delInstrText>
          </w:r>
        </w:del>
      </w:ins>
      <w:del w:id="3943" w:author="Gerard" w:date="2014-07-29T23:58:00Z">
        <w:r w:rsidDel="001B13CD">
          <w:fldChar w:fldCharType="separate"/>
        </w:r>
      </w:del>
      <w:ins w:id="3944" w:author="Gerard" w:date="2015-04-08T21:50:00Z">
        <w:r w:rsidR="00C00DDA">
          <w:t xml:space="preserve">4.1.2.15. </w:t>
        </w:r>
      </w:ins>
      <w:ins w:id="3945" w:author="Steve Maas" w:date="2014-07-24T18:45:00Z">
        <w:del w:id="3946" w:author="Gerard" w:date="2014-07-29T23:58:00Z">
          <w:r w:rsidDel="001B13CD">
            <w:delText xml:space="preserve">4.1.2.15.. </w:delText>
          </w:r>
          <w:r w:rsidDel="001B13CD">
            <w:fldChar w:fldCharType="end"/>
          </w:r>
        </w:del>
      </w:ins>
      <w:ins w:id="3947" w:author="Steve Maas" w:date="2014-07-24T18:44:00Z">
        <w:del w:id="3948" w:author="Gerard" w:date="2014-07-29T23:58:00Z">
          <w:r w:rsidDel="001B13CD">
            <w:delText xml:space="preserve"> </w:delText>
          </w:r>
        </w:del>
        <w:r>
          <w:fldChar w:fldCharType="end"/>
        </w:r>
      </w:ins>
    </w:p>
    <w:p w14:paraId="127F76DE" w14:textId="77777777" w:rsidR="00884421" w:rsidRPr="008234BB" w:rsidRDefault="00884421" w:rsidP="00884421">
      <w:pPr>
        <w:rPr>
          <w:ins w:id="3949" w:author="Steve Maas" w:date="2014-07-24T18:44:00Z"/>
        </w:rPr>
      </w:pPr>
    </w:p>
    <w:p w14:paraId="3EFFEB54" w14:textId="77777777" w:rsidR="00884421" w:rsidRDefault="00884421" w:rsidP="00884421">
      <w:pPr>
        <w:rPr>
          <w:ins w:id="3950" w:author="Steve Maas" w:date="2014-07-24T18:44:00Z"/>
        </w:rPr>
      </w:pPr>
      <w:ins w:id="3951" w:author="Steve Maas" w:date="2014-07-24T18:44:00Z">
        <w:r>
          <w:rPr>
            <w:i/>
          </w:rPr>
          <w:t>Example:</w:t>
        </w:r>
      </w:ins>
    </w:p>
    <w:p w14:paraId="7AF3D6B2" w14:textId="77777777" w:rsidR="00884421" w:rsidRDefault="00884421" w:rsidP="00884421">
      <w:pPr>
        <w:rPr>
          <w:ins w:id="3952" w:author="Steve Maas" w:date="2014-07-24T18:44:00Z"/>
        </w:rPr>
      </w:pPr>
    </w:p>
    <w:p w14:paraId="77805B0E" w14:textId="2059E406" w:rsidR="00884421" w:rsidRDefault="00884421" w:rsidP="00884421">
      <w:pPr>
        <w:pStyle w:val="code"/>
        <w:rPr>
          <w:ins w:id="3953" w:author="Steve Maas" w:date="2014-07-24T18:44:00Z"/>
        </w:rPr>
      </w:pPr>
      <w:ins w:id="3954" w:author="Steve Maas" w:date="2014-07-24T18:44:00Z">
        <w:r>
          <w:t xml:space="preserve">&lt;material id="1" type="coupled </w:t>
        </w:r>
      </w:ins>
      <w:ins w:id="3955" w:author="Steve Maas" w:date="2014-07-24T18:45:00Z">
        <w:r>
          <w:t>Veronda-Westmann</w:t>
        </w:r>
      </w:ins>
      <w:ins w:id="3956" w:author="Steve Maas" w:date="2014-07-24T18:44:00Z">
        <w:r>
          <w:t>"&gt;</w:t>
        </w:r>
      </w:ins>
    </w:p>
    <w:p w14:paraId="1232139C" w14:textId="77777777" w:rsidR="00884421" w:rsidRDefault="00884421" w:rsidP="00884421">
      <w:pPr>
        <w:pStyle w:val="code"/>
        <w:rPr>
          <w:ins w:id="3957" w:author="Steve Maas" w:date="2014-07-24T18:44:00Z"/>
        </w:rPr>
      </w:pPr>
      <w:ins w:id="3958" w:author="Steve Maas" w:date="2014-07-24T18:44:00Z">
        <w:r>
          <w:tab/>
          <w:t>&lt;c1&gt;10.0&lt;/c1&gt;</w:t>
        </w:r>
      </w:ins>
    </w:p>
    <w:p w14:paraId="26271453" w14:textId="77777777" w:rsidR="00884421" w:rsidRDefault="00884421" w:rsidP="00884421">
      <w:pPr>
        <w:pStyle w:val="code"/>
        <w:rPr>
          <w:ins w:id="3959" w:author="Steve Maas" w:date="2014-07-24T18:44:00Z"/>
        </w:rPr>
      </w:pPr>
      <w:ins w:id="3960" w:author="Steve Maas" w:date="2014-07-24T18:44:00Z">
        <w:r>
          <w:tab/>
          <w:t>&lt;c2&gt;1.0&lt;/c2&gt;</w:t>
        </w:r>
      </w:ins>
    </w:p>
    <w:p w14:paraId="44438706" w14:textId="77777777" w:rsidR="00884421" w:rsidRDefault="00884421" w:rsidP="00884421">
      <w:pPr>
        <w:pStyle w:val="code"/>
        <w:rPr>
          <w:ins w:id="3961" w:author="Steve Maas" w:date="2014-07-24T18:44:00Z"/>
        </w:rPr>
      </w:pPr>
      <w:ins w:id="3962" w:author="Steve Maas" w:date="2014-07-24T18:44:00Z">
        <w:r>
          <w:tab/>
          <w:t>&lt;k&gt;100.0&lt;/k&gt;</w:t>
        </w:r>
      </w:ins>
    </w:p>
    <w:p w14:paraId="6D9FC6F8" w14:textId="77777777" w:rsidR="00884421" w:rsidRDefault="00884421" w:rsidP="00884421">
      <w:pPr>
        <w:pStyle w:val="code"/>
        <w:rPr>
          <w:ins w:id="3963" w:author="Steve Maas" w:date="2014-07-24T18:44:00Z"/>
        </w:rPr>
      </w:pPr>
      <w:ins w:id="3964" w:author="Steve Maas" w:date="2014-07-24T18:44:00Z">
        <w:r>
          <w:t>&lt;/material&gt;</w:t>
        </w:r>
      </w:ins>
    </w:p>
    <w:p w14:paraId="25A11779" w14:textId="77777777" w:rsidR="00884421" w:rsidRDefault="00884421" w:rsidP="00884421">
      <w:pPr>
        <w:pStyle w:val="code"/>
        <w:rPr>
          <w:ins w:id="3965" w:author="Steve Maas" w:date="2014-07-24T18:44:00Z"/>
        </w:rPr>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3966" w:name="_Ref173929713"/>
      <w:bookmarkStart w:id="3967" w:name="_Toc290149314"/>
      <w:r>
        <w:lastRenderedPageBreak/>
        <w:t>Ogden Unconstrained</w:t>
      </w:r>
      <w:bookmarkEnd w:id="3966"/>
      <w:bookmarkEnd w:id="3967"/>
    </w:p>
    <w:p w14:paraId="5A9BEFB4" w14:textId="091FC3AB" w:rsidR="006A0BC1" w:rsidRDefault="006A0BC1" w:rsidP="006A0BC1">
      <w:r>
        <w:t xml:space="preserve">This material describes a compressible (unconstrained)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r w:rsidR="000F5924">
        <w:fldChar w:fldCharType="begin"/>
      </w:r>
      <w:r w:rsidR="000F5924">
        <w:instrText xml:space="preserve"> HYPERLINK \l "_ENREF_5" \o "Simo, 1991 #11" </w:instrText>
      </w:r>
      <w:ins w:id="3968" w:author="Gerard" w:date="2015-04-08T21:50:00Z"/>
      <w:r w:rsidR="000F5924">
        <w:fldChar w:fldCharType="separate"/>
      </w:r>
      <w:r w:rsidR="00182A67">
        <w:rPr>
          <w:noProof/>
        </w:rPr>
        <w:t>5</w:t>
      </w:r>
      <w:r w:rsidR="000F5924">
        <w:rPr>
          <w:noProof/>
        </w:rPr>
        <w:fldChar w:fldCharType="end"/>
      </w:r>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6C2049" w:rsidRPr="006C2049">
        <w:rPr>
          <w:position w:val="-30"/>
        </w:rPr>
        <w:object w:dxaOrig="6280" w:dyaOrig="700" w14:anchorId="2789204B">
          <v:shape id="_x0000_i1442" type="#_x0000_t75" style="width:316.8pt;height:36pt" o:ole="">
            <v:imagedata r:id="rId849" o:title=""/>
          </v:shape>
          <o:OLEObject Type="Embed" ProgID="Equation.DSMT4" ShapeID="_x0000_i1442" DrawAspect="Content" ObjectID="_1363900809" r:id="rId850"/>
        </w:object>
      </w:r>
      <w:r>
        <w:t>.</w:t>
      </w:r>
    </w:p>
    <w:p w14:paraId="550C19E4" w14:textId="09E33AEA" w:rsidR="006A0BC1" w:rsidRDefault="006A0BC1" w:rsidP="006A0BC1">
      <w:r>
        <w:t xml:space="preserve">Here, </w:t>
      </w:r>
      <w:r w:rsidR="006C2049" w:rsidRPr="006C2049">
        <w:rPr>
          <w:position w:val="-12"/>
        </w:rPr>
        <w:object w:dxaOrig="300" w:dyaOrig="380" w14:anchorId="0DD825F7">
          <v:shape id="_x0000_i1443" type="#_x0000_t75" style="width:14.4pt;height:21.6pt" o:ole="">
            <v:imagedata r:id="rId851" o:title=""/>
          </v:shape>
          <o:OLEObject Type="Embed" ProgID="Equation.DSMT4" ShapeID="_x0000_i1443" DrawAspect="Content" ObjectID="_1363900810" r:id="rId852"/>
        </w:object>
      </w:r>
      <w:r w:rsidR="00A62945">
        <w:t xml:space="preserve"> </w:t>
      </w:r>
      <w:r>
        <w:t xml:space="preserve">are the eigenvalues of the right or left Cauchy deformation tensor, </w:t>
      </w:r>
      <w:r w:rsidR="006C2049" w:rsidRPr="006C2049">
        <w:rPr>
          <w:position w:val="-14"/>
        </w:rPr>
        <w:object w:dxaOrig="279" w:dyaOrig="380" w14:anchorId="050CA624">
          <v:shape id="_x0000_i1444" type="#_x0000_t75" style="width:14.4pt;height:21.6pt" o:ole="">
            <v:imagedata r:id="rId853" o:title=""/>
          </v:shape>
          <o:OLEObject Type="Embed" ProgID="Equation.DSMT4" ShapeID="_x0000_i1444" DrawAspect="Content" ObjectID="_1363900811" r:id="rId854"/>
        </w:object>
      </w:r>
      <w:r>
        <w:t xml:space="preserve">, </w:t>
      </w:r>
      <w:r w:rsidR="006C2049" w:rsidRPr="006C2049">
        <w:rPr>
          <w:position w:val="-12"/>
        </w:rPr>
        <w:object w:dxaOrig="220" w:dyaOrig="360" w14:anchorId="4DBAD98A">
          <v:shape id="_x0000_i1445" type="#_x0000_t75" style="width:14.4pt;height:21.6pt" o:ole="">
            <v:imagedata r:id="rId855" o:title=""/>
          </v:shape>
          <o:OLEObject Type="Embed" ProgID="Equation.DSMT4" ShapeID="_x0000_i1445" DrawAspect="Content" ObjectID="_1363900812" r:id="rId856"/>
        </w:object>
      </w:r>
      <w:r w:rsidR="00A62945">
        <w:t xml:space="preserve"> </w:t>
      </w:r>
      <w:r>
        <w:t xml:space="preserve">and </w:t>
      </w:r>
      <w:r w:rsidR="006C2049" w:rsidRPr="006C2049">
        <w:rPr>
          <w:position w:val="-12"/>
        </w:rPr>
        <w:object w:dxaOrig="279" w:dyaOrig="360" w14:anchorId="4B3EEDC8">
          <v:shape id="_x0000_i1446" type="#_x0000_t75" style="width:14.4pt;height:21.6pt" o:ole="">
            <v:imagedata r:id="rId857" o:title=""/>
          </v:shape>
          <o:OLEObject Type="Embed" ProgID="Equation.DSMT4" ShapeID="_x0000_i1446" DrawAspect="Content" ObjectID="_1363900813" r:id="rId858"/>
        </w:object>
      </w:r>
      <w:r>
        <w:t xml:space="preserve">are material coefficients and </w:t>
      </w:r>
      <w:r w:rsidR="006C2049" w:rsidRPr="006C2049">
        <w:rPr>
          <w:position w:val="-6"/>
        </w:rPr>
        <w:object w:dxaOrig="279" w:dyaOrig="279" w14:anchorId="312DF980">
          <v:shape id="_x0000_i1447" type="#_x0000_t75" style="width:14.4pt;height:14.4pt" o:ole="">
            <v:imagedata r:id="rId859" o:title=""/>
          </v:shape>
          <o:OLEObject Type="Embed" ProgID="Equation.DSMT4" ShapeID="_x0000_i1447" DrawAspect="Content" ObjectID="_1363900814" r:id="rId860"/>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3969" w:name="_Ref167525452"/>
    </w:p>
    <w:p w14:paraId="09C7EB17" w14:textId="77777777" w:rsidR="00F304F2" w:rsidRDefault="00F304F2" w:rsidP="007E6082">
      <w:pPr>
        <w:pStyle w:val="Heading4"/>
      </w:pPr>
      <w:bookmarkStart w:id="3970" w:name="_Toc290149315"/>
      <w:r>
        <w:lastRenderedPageBreak/>
        <w:t>Perfect Osmometer Equilibrium Osmotic Pressure</w:t>
      </w:r>
      <w:bookmarkEnd w:id="3970"/>
    </w:p>
    <w:p w14:paraId="559297B6" w14:textId="77777777" w:rsidR="007E6082" w:rsidRPr="007E6082" w:rsidRDefault="007E6082" w:rsidP="007E6082"/>
    <w:p w14:paraId="73D31075" w14:textId="12150E42"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ins w:id="3971" w:author="Gerard" w:date="2015-04-08T21:50:00Z">
        <w:r w:rsidR="00C00DDA">
          <w:t xml:space="preserve">4.1.3.20. </w:t>
        </w:r>
      </w:ins>
      <w:del w:id="3972" w:author="Gerard" w:date="2014-07-29T23:58:00Z">
        <w:r w:rsidR="00976D6B" w:rsidDel="001B13CD">
          <w:delText xml:space="preserve">4.1.3.14. </w:delText>
        </w:r>
      </w:del>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6C2049" w:rsidRPr="006C2049">
              <w:rPr>
                <w:position w:val="-12"/>
              </w:rPr>
              <w:object w:dxaOrig="320" w:dyaOrig="380" w14:anchorId="68A818D9">
                <v:shape id="_x0000_i1448" type="#_x0000_t75" style="width:14.4pt;height:21.6pt" o:ole="">
                  <v:imagedata r:id="rId861" o:title=""/>
                </v:shape>
                <o:OLEObject Type="Embed" ProgID="Equation.DSMT4" ShapeID="_x0000_i1448" DrawAspect="Content" ObjectID="_1363900815" r:id="rId862"/>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6C2049" w:rsidRPr="006C2049">
              <w:rPr>
                <w:position w:val="-12"/>
              </w:rPr>
              <w:object w:dxaOrig="240" w:dyaOrig="360" w14:anchorId="21632F66">
                <v:shape id="_x0000_i1449" type="#_x0000_t75" style="width:14.4pt;height:21.6pt" o:ole="">
                  <v:imagedata r:id="rId863" o:title=""/>
                </v:shape>
                <o:OLEObject Type="Embed" ProgID="Equation.DSMT4" ShapeID="_x0000_i1449" DrawAspect="Content" ObjectID="_1363900816" r:id="rId864"/>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6C2049" w:rsidRPr="006C2049">
              <w:rPr>
                <w:position w:val="-6"/>
              </w:rPr>
              <w:object w:dxaOrig="279" w:dyaOrig="320" w14:anchorId="59389756">
                <v:shape id="_x0000_i1450" type="#_x0000_t75" style="width:14.4pt;height:14.4pt" o:ole="">
                  <v:imagedata r:id="rId865" o:title=""/>
                </v:shape>
                <o:OLEObject Type="Embed" ProgID="Equation.DSMT4" ShapeID="_x0000_i1450" DrawAspect="Content" ObjectID="_1363900817" r:id="rId866"/>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6C2049" w:rsidRPr="006C2049">
        <w:rPr>
          <w:position w:val="-6"/>
        </w:rPr>
        <w:object w:dxaOrig="859" w:dyaOrig="279" w14:anchorId="3AE38FAF">
          <v:shape id="_x0000_i1451" type="#_x0000_t75" style="width:43.2pt;height:14.4pt" o:ole="">
            <v:imagedata r:id="rId867" o:title=""/>
          </v:shape>
          <o:OLEObject Type="Embed" ProgID="Equation.DSMT4" ShapeID="_x0000_i1451" DrawAspect="Content" ObjectID="_1363900818" r:id="rId868"/>
        </w:object>
      </w:r>
      <w:r>
        <w:t>,</w:t>
      </w:r>
    </w:p>
    <w:p w14:paraId="4D77DB27" w14:textId="4AEA7E40" w:rsidR="00F304F2" w:rsidRDefault="00F304F2" w:rsidP="00F304F2">
      <w:r>
        <w:t xml:space="preserve">where </w:t>
      </w:r>
      <w:r w:rsidR="006C2049" w:rsidRPr="006C2049">
        <w:rPr>
          <w:position w:val="-6"/>
        </w:rPr>
        <w:object w:dxaOrig="220" w:dyaOrig="220" w14:anchorId="19864203">
          <v:shape id="_x0000_i1452" type="#_x0000_t75" style="width:14.4pt;height:14.4pt" o:ole="">
            <v:imagedata r:id="rId869" o:title=""/>
          </v:shape>
          <o:OLEObject Type="Embed" ProgID="Equation.DSMT4" ShapeID="_x0000_i1452" DrawAspect="Content" ObjectID="_1363900819" r:id="rId870"/>
        </w:object>
      </w:r>
      <w:r>
        <w:t xml:space="preserve"> is the osmotic pressure, given by</w:t>
      </w:r>
    </w:p>
    <w:p w14:paraId="0A1F4476" w14:textId="1E162462" w:rsidR="00F304F2" w:rsidRDefault="00F304F2" w:rsidP="00F304F2">
      <w:pPr>
        <w:pStyle w:val="MTDisplayEquation"/>
      </w:pPr>
      <w:r>
        <w:tab/>
      </w:r>
      <w:r w:rsidR="006C2049" w:rsidRPr="006C2049">
        <w:rPr>
          <w:position w:val="-16"/>
        </w:rPr>
        <w:object w:dxaOrig="1560" w:dyaOrig="440" w14:anchorId="2DD26E80">
          <v:shape id="_x0000_i1453" type="#_x0000_t75" style="width:79.2pt;height:21.6pt" o:ole="">
            <v:imagedata r:id="rId871" o:title=""/>
          </v:shape>
          <o:OLEObject Type="Embed" ProgID="Equation.DSMT4" ShapeID="_x0000_i1453" DrawAspect="Content" ObjectID="_1363900820" r:id="rId872"/>
        </w:object>
      </w:r>
      <w:r>
        <w:t>.</w:t>
      </w:r>
    </w:p>
    <w:p w14:paraId="6C920C73" w14:textId="7D9A8F7C" w:rsidR="00F304F2" w:rsidRDefault="006C2049" w:rsidP="00F304F2">
      <w:r w:rsidRPr="006C2049">
        <w:rPr>
          <w:position w:val="-6"/>
        </w:rPr>
        <w:object w:dxaOrig="220" w:dyaOrig="260" w14:anchorId="7B63B4AB">
          <v:shape id="_x0000_i1454" type="#_x0000_t75" style="width:14.4pt;height:14.4pt" o:ole="">
            <v:imagedata r:id="rId873" o:title=""/>
          </v:shape>
          <o:OLEObject Type="Embed" ProgID="Equation.DSMT4" ShapeID="_x0000_i1454" DrawAspect="Content" ObjectID="_1363900821" r:id="rId874"/>
        </w:object>
      </w:r>
      <w:r w:rsidR="00F304F2">
        <w:t xml:space="preserve"> is the interstitial fluid in the current configuration, related to the reference configuration via</w:t>
      </w:r>
    </w:p>
    <w:p w14:paraId="39F490B6" w14:textId="047D4784" w:rsidR="00F304F2" w:rsidRDefault="00F304F2" w:rsidP="00F304F2">
      <w:pPr>
        <w:pStyle w:val="MTDisplayEquation"/>
      </w:pPr>
      <w:r>
        <w:tab/>
      </w:r>
      <w:r w:rsidR="006C2049" w:rsidRPr="006C2049">
        <w:rPr>
          <w:position w:val="-30"/>
        </w:rPr>
        <w:object w:dxaOrig="1620" w:dyaOrig="720" w14:anchorId="764EB15E">
          <v:shape id="_x0000_i1455" type="#_x0000_t75" style="width:79.2pt;height:36pt" o:ole="">
            <v:imagedata r:id="rId875" o:title=""/>
          </v:shape>
          <o:OLEObject Type="Embed" ProgID="Equation.DSMT4" ShapeID="_x0000_i1455" DrawAspect="Content" ObjectID="_1363900822" r:id="rId876"/>
        </w:object>
      </w:r>
    </w:p>
    <w:p w14:paraId="7660768C" w14:textId="549BF3D8" w:rsidR="00F304F2" w:rsidRDefault="00F304F2" w:rsidP="00F304F2">
      <w:r>
        <w:t xml:space="preserve">where </w:t>
      </w:r>
      <w:r w:rsidR="006C2049" w:rsidRPr="006C2049">
        <w:rPr>
          <w:position w:val="-6"/>
        </w:rPr>
        <w:object w:dxaOrig="940" w:dyaOrig="279" w14:anchorId="5A15A20E">
          <v:shape id="_x0000_i1456" type="#_x0000_t75" style="width:50.4pt;height:14.4pt" o:ole="">
            <v:imagedata r:id="rId877" o:title=""/>
          </v:shape>
          <o:OLEObject Type="Embed" ProgID="Equation.DSMT4" ShapeID="_x0000_i1456" DrawAspect="Content" ObjectID="_1363900823" r:id="rId878"/>
        </w:object>
      </w:r>
      <w:r>
        <w:t xml:space="preserve"> is the relative volume.  The values of the universal gas constant </w:t>
      </w:r>
      <w:r w:rsidR="006C2049" w:rsidRPr="006C2049">
        <w:rPr>
          <w:position w:val="-4"/>
        </w:rPr>
        <w:object w:dxaOrig="240" w:dyaOrig="260" w14:anchorId="42070A51">
          <v:shape id="_x0000_i1457" type="#_x0000_t75" style="width:14.4pt;height:14.4pt" o:ole="">
            <v:imagedata r:id="rId879" o:title=""/>
          </v:shape>
          <o:OLEObject Type="Embed" ProgID="Equation.DSMT4" ShapeID="_x0000_i1457" DrawAspect="Content" ObjectID="_1363900824" r:id="rId880"/>
        </w:object>
      </w:r>
      <w:r>
        <w:t xml:space="preserve"> and absolute temperature </w:t>
      </w:r>
      <w:r w:rsidR="006C2049" w:rsidRPr="006C2049">
        <w:rPr>
          <w:position w:val="-4"/>
        </w:rPr>
        <w:object w:dxaOrig="220" w:dyaOrig="260" w14:anchorId="5886AF2B">
          <v:shape id="_x0000_i1458" type="#_x0000_t75" style="width:14.4pt;height:14.4pt" o:ole="">
            <v:imagedata r:id="rId881" o:title=""/>
          </v:shape>
          <o:OLEObject Type="Embed" ProgID="Equation.DSMT4" ShapeID="_x0000_i1458" DrawAspect="Content" ObjectID="_1363900825" r:id="rId882"/>
        </w:object>
      </w:r>
      <w:r>
        <w:t xml:space="preserve"> must be specified as global constants.</w:t>
      </w:r>
    </w:p>
    <w:p w14:paraId="6DB0D04B" w14:textId="77777777" w:rsidR="00F304F2" w:rsidRDefault="00F304F2" w:rsidP="00F304F2"/>
    <w:p w14:paraId="3333BBC4" w14:textId="7B75DA00"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ins w:id="3973" w:author="Gerard" w:date="2015-04-08T21:50:00Z">
        <w:r w:rsidR="00C00DDA">
          <w:t>4.6</w:t>
        </w:r>
      </w:ins>
      <w:del w:id="3974" w:author="Gerard" w:date="2015-04-08T21:50:00Z">
        <w:r w:rsidR="001B13CD" w:rsidDel="00C00DDA">
          <w:delText>4.4</w:delText>
        </w:r>
      </w:del>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lastRenderedPageBreak/>
        <w:tab/>
      </w:r>
      <w:r w:rsidRPr="00E24C5F">
        <w:tab/>
        <w:t>&lt;v&gt;0&lt;/v&gt;</w:t>
      </w:r>
    </w:p>
    <w:p w14:paraId="3D674E93" w14:textId="77777777" w:rsidR="00F304F2" w:rsidRPr="00E24C5F" w:rsidRDefault="00F304F2" w:rsidP="00F304F2">
      <w:pPr>
        <w:pStyle w:val="code"/>
      </w:pPr>
      <w:r w:rsidRPr="00E24C5F">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3975" w:name="_Ref173928732"/>
      <w:bookmarkStart w:id="3976" w:name="_Ref173928733"/>
      <w:bookmarkStart w:id="3977" w:name="_Ref173928734"/>
      <w:bookmarkStart w:id="3978" w:name="_Ref173928735"/>
      <w:bookmarkStart w:id="3979" w:name="_Toc290149316"/>
      <w:r>
        <w:lastRenderedPageBreak/>
        <w:t>Solid Mixture</w:t>
      </w:r>
      <w:bookmarkEnd w:id="3969"/>
      <w:bookmarkEnd w:id="3975"/>
      <w:bookmarkEnd w:id="3976"/>
      <w:bookmarkEnd w:id="3977"/>
      <w:bookmarkEnd w:id="3978"/>
      <w:bookmarkEnd w:id="3979"/>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C00DDA">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Pr>
        <w:rPr>
          <w:ins w:id="3980" w:author="Gerard" w:date="2014-08-21T16:30:00Z"/>
        </w:rPr>
      </w:pPr>
    </w:p>
    <w:p w14:paraId="38F8BF95" w14:textId="77777777" w:rsidR="00860559" w:rsidRDefault="00860559" w:rsidP="00860559">
      <w:pPr>
        <w:rPr>
          <w:ins w:id="3981" w:author="Gerard" w:date="2014-08-21T16:30:00Z"/>
        </w:rPr>
      </w:pPr>
      <w:ins w:id="3982" w:author="Gerard" w:date="2014-08-21T16:30:00Z">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ins>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rPr>
          <w:ins w:id="3983" w:author="Gerard" w:date="2014-08-21T16:31:00Z"/>
        </w:rPr>
      </w:pPr>
      <w:r>
        <w:tab/>
        <w:t>&lt;solid type=</w:t>
      </w:r>
      <w:r w:rsidR="007F5C53">
        <w:t>"</w:t>
      </w:r>
      <w:r>
        <w:t>ellipsoidal fiber distribution</w:t>
      </w:r>
      <w:r w:rsidR="007F5C53">
        <w:t>"</w:t>
      </w:r>
      <w:r>
        <w:t>&gt;</w:t>
      </w:r>
    </w:p>
    <w:p w14:paraId="73463477" w14:textId="0D24D3E6" w:rsidR="00860559" w:rsidRDefault="00860559" w:rsidP="006F720E">
      <w:pPr>
        <w:pStyle w:val="code"/>
        <w:rPr>
          <w:ins w:id="3984" w:author="Gerard" w:date="2014-08-21T16:31:00Z"/>
        </w:rPr>
      </w:pPr>
      <w:ins w:id="3985" w:author="Gerard" w:date="2014-08-21T16:31:00Z">
        <w:r>
          <w:tab/>
        </w:r>
        <w:r>
          <w:tab/>
          <w:t>&lt;mat_axis type=”vector”&gt;</w:t>
        </w:r>
      </w:ins>
    </w:p>
    <w:p w14:paraId="6D6D1754" w14:textId="1D076D63" w:rsidR="00860559" w:rsidRDefault="00860559" w:rsidP="006F720E">
      <w:pPr>
        <w:pStyle w:val="code"/>
        <w:rPr>
          <w:ins w:id="3986" w:author="Gerard" w:date="2014-08-21T16:31:00Z"/>
        </w:rPr>
      </w:pPr>
      <w:ins w:id="3987" w:author="Gerard" w:date="2014-08-21T16:31:00Z">
        <w:r>
          <w:tab/>
        </w:r>
        <w:r>
          <w:tab/>
        </w:r>
        <w:r>
          <w:tab/>
          <w:t>&lt;a&gt;0.8660254, 0.5, 0&lt;/a&gt;</w:t>
        </w:r>
      </w:ins>
    </w:p>
    <w:p w14:paraId="6D1D6DBA" w14:textId="24CA8ED4" w:rsidR="00860559" w:rsidRDefault="00860559" w:rsidP="006F720E">
      <w:pPr>
        <w:pStyle w:val="code"/>
        <w:rPr>
          <w:ins w:id="3988" w:author="Gerard" w:date="2014-08-21T16:31:00Z"/>
        </w:rPr>
      </w:pPr>
      <w:ins w:id="3989" w:author="Gerard" w:date="2014-08-21T16:31:00Z">
        <w:r>
          <w:tab/>
        </w:r>
        <w:r>
          <w:tab/>
        </w:r>
        <w:r>
          <w:tab/>
          <w:t>&lt;d&gt;0,0,1&lt;/d&gt;</w:t>
        </w:r>
      </w:ins>
    </w:p>
    <w:p w14:paraId="40FC2956" w14:textId="09D6128B" w:rsidR="00860559" w:rsidRDefault="00860559" w:rsidP="006F720E">
      <w:pPr>
        <w:pStyle w:val="code"/>
      </w:pPr>
      <w:ins w:id="3990" w:author="Gerard" w:date="2014-08-21T16:31:00Z">
        <w:r>
          <w:tab/>
        </w:r>
        <w:r>
          <w:tab/>
          <w:t>&lt;/mat_axis&gt;</w:t>
        </w:r>
      </w:ins>
    </w:p>
    <w:p w14:paraId="587AEC9F" w14:textId="55E18C74" w:rsidR="006A0BC1" w:rsidRPr="002C61D2" w:rsidRDefault="006A0BC1" w:rsidP="006A0BC1">
      <w:pPr>
        <w:pStyle w:val="code"/>
        <w:rPr>
          <w:lang w:val="nl-BE"/>
        </w:rPr>
      </w:pPr>
      <w:r>
        <w:tab/>
      </w:r>
      <w:r>
        <w:tab/>
      </w:r>
      <w:r w:rsidRPr="002C61D2">
        <w:rPr>
          <w:lang w:val="nl-BE"/>
        </w:rPr>
        <w:t>&lt;ksi&gt;</w:t>
      </w:r>
      <w:del w:id="3991" w:author="Gerard" w:date="2014-08-21T16:32:00Z">
        <w:r w:rsidRPr="002C61D2" w:rsidDel="00860559">
          <w:rPr>
            <w:lang w:val="nl-BE"/>
          </w:rPr>
          <w:delText>10</w:delText>
        </w:r>
      </w:del>
      <w:ins w:id="3992" w:author="Gerard" w:date="2014-08-21T16:32:00Z">
        <w:r w:rsidR="00860559">
          <w:rPr>
            <w:lang w:val="nl-BE"/>
          </w:rPr>
          <w:t>5</w:t>
        </w:r>
      </w:ins>
      <w:r w:rsidRPr="002C61D2">
        <w:rPr>
          <w:lang w:val="nl-BE"/>
        </w:rPr>
        <w:t>, 1</w:t>
      </w:r>
      <w:del w:id="3993" w:author="Gerard" w:date="2014-08-21T16:32:00Z">
        <w:r w:rsidRPr="002C61D2" w:rsidDel="00860559">
          <w:rPr>
            <w:lang w:val="nl-BE"/>
          </w:rPr>
          <w:delText>2</w:delText>
        </w:r>
      </w:del>
      <w:r w:rsidRPr="002C61D2">
        <w:rPr>
          <w:lang w:val="nl-BE"/>
        </w:rPr>
        <w:t>, 1</w:t>
      </w:r>
      <w:del w:id="3994" w:author="Gerard" w:date="2014-08-21T16:32:00Z">
        <w:r w:rsidRPr="002C61D2" w:rsidDel="00860559">
          <w:rPr>
            <w:lang w:val="nl-BE"/>
          </w:rPr>
          <w:delText>5</w:delText>
        </w:r>
      </w:del>
      <w:r w:rsidRPr="002C61D2">
        <w:rPr>
          <w:lang w:val="nl-BE"/>
        </w:rPr>
        <w:t>&lt;/ksi&gt;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rPr>
          <w:ins w:id="3995" w:author="Gerard" w:date="2014-08-21T16:31:00Z"/>
        </w:rPr>
      </w:pPr>
      <w:ins w:id="3996" w:author="Gerard" w:date="2014-08-21T16:31:00Z">
        <w:r>
          <w:tab/>
          <w:t>&lt;solid type="ellipsoidal fiber distribution"&gt;</w:t>
        </w:r>
      </w:ins>
    </w:p>
    <w:p w14:paraId="23A53EB9" w14:textId="77777777" w:rsidR="00860559" w:rsidRDefault="00860559" w:rsidP="00860559">
      <w:pPr>
        <w:pStyle w:val="code"/>
        <w:rPr>
          <w:ins w:id="3997" w:author="Gerard" w:date="2014-08-21T16:32:00Z"/>
        </w:rPr>
      </w:pPr>
      <w:ins w:id="3998" w:author="Gerard" w:date="2014-08-21T16:32:00Z">
        <w:r>
          <w:tab/>
        </w:r>
        <w:r>
          <w:tab/>
          <w:t>&lt;mat_axis type=”vector”&gt;</w:t>
        </w:r>
      </w:ins>
    </w:p>
    <w:p w14:paraId="15641275" w14:textId="5D568D06" w:rsidR="00860559" w:rsidRDefault="00860559" w:rsidP="00860559">
      <w:pPr>
        <w:pStyle w:val="code"/>
        <w:rPr>
          <w:ins w:id="3999" w:author="Gerard" w:date="2014-08-21T16:32:00Z"/>
        </w:rPr>
      </w:pPr>
      <w:ins w:id="4000" w:author="Gerard" w:date="2014-08-21T16:32:00Z">
        <w:r>
          <w:tab/>
        </w:r>
        <w:r>
          <w:tab/>
        </w:r>
        <w:r>
          <w:tab/>
          <w:t>&lt;a&gt;0.8660254,-0.5, 0&lt;/a&gt;</w:t>
        </w:r>
      </w:ins>
    </w:p>
    <w:p w14:paraId="3B24BE6A" w14:textId="77777777" w:rsidR="00860559" w:rsidRDefault="00860559" w:rsidP="00860559">
      <w:pPr>
        <w:pStyle w:val="code"/>
        <w:rPr>
          <w:ins w:id="4001" w:author="Gerard" w:date="2014-08-21T16:32:00Z"/>
        </w:rPr>
      </w:pPr>
      <w:ins w:id="4002" w:author="Gerard" w:date="2014-08-21T16:32:00Z">
        <w:r>
          <w:tab/>
        </w:r>
        <w:r>
          <w:tab/>
        </w:r>
        <w:r>
          <w:tab/>
          <w:t>&lt;d&gt;0,0,1&lt;/d&gt;</w:t>
        </w:r>
      </w:ins>
    </w:p>
    <w:p w14:paraId="0BA9ACEC" w14:textId="77777777" w:rsidR="00860559" w:rsidRDefault="00860559" w:rsidP="00860559">
      <w:pPr>
        <w:pStyle w:val="code"/>
        <w:rPr>
          <w:ins w:id="4003" w:author="Gerard" w:date="2014-08-21T16:32:00Z"/>
        </w:rPr>
      </w:pPr>
      <w:ins w:id="4004" w:author="Gerard" w:date="2014-08-21T16:32:00Z">
        <w:r>
          <w:tab/>
        </w:r>
        <w:r>
          <w:tab/>
          <w:t>&lt;/mat_axis&gt;</w:t>
        </w:r>
      </w:ins>
    </w:p>
    <w:p w14:paraId="77C29C35" w14:textId="1FF15C38" w:rsidR="00860559" w:rsidRPr="002C61D2" w:rsidRDefault="00860559" w:rsidP="00860559">
      <w:pPr>
        <w:pStyle w:val="code"/>
        <w:rPr>
          <w:ins w:id="4005" w:author="Gerard" w:date="2014-08-21T16:31:00Z"/>
          <w:lang w:val="nl-BE"/>
        </w:rPr>
      </w:pPr>
      <w:ins w:id="4006" w:author="Gerard" w:date="2014-08-21T16:31:00Z">
        <w:r>
          <w:tab/>
        </w:r>
        <w:r>
          <w:tab/>
        </w:r>
        <w:r w:rsidRPr="002C61D2">
          <w:rPr>
            <w:lang w:val="nl-BE"/>
          </w:rPr>
          <w:t>&lt;ksi&gt;</w:t>
        </w:r>
      </w:ins>
      <w:ins w:id="4007" w:author="Gerard" w:date="2014-08-21T16:32:00Z">
        <w:r>
          <w:rPr>
            <w:lang w:val="nl-BE"/>
          </w:rPr>
          <w:t>5</w:t>
        </w:r>
      </w:ins>
      <w:ins w:id="4008" w:author="Gerard" w:date="2014-08-21T16:31:00Z">
        <w:r w:rsidRPr="002C61D2">
          <w:rPr>
            <w:lang w:val="nl-BE"/>
          </w:rPr>
          <w:t>,</w:t>
        </w:r>
        <w:r>
          <w:rPr>
            <w:lang w:val="nl-BE"/>
          </w:rPr>
          <w:t xml:space="preserve"> 1, 1</w:t>
        </w:r>
        <w:r w:rsidRPr="002C61D2">
          <w:rPr>
            <w:lang w:val="nl-BE"/>
          </w:rPr>
          <w:t>&lt;/ksi&gt;</w:t>
        </w:r>
      </w:ins>
    </w:p>
    <w:p w14:paraId="7FEFA731" w14:textId="77777777" w:rsidR="00860559" w:rsidRPr="002C61D2" w:rsidRDefault="00860559" w:rsidP="00860559">
      <w:pPr>
        <w:pStyle w:val="code"/>
        <w:rPr>
          <w:ins w:id="4009" w:author="Gerard" w:date="2014-08-21T16:31:00Z"/>
          <w:lang w:val="nl-BE"/>
        </w:rPr>
      </w:pPr>
      <w:ins w:id="4010" w:author="Gerard" w:date="2014-08-21T16:31:00Z">
        <w:r w:rsidRPr="002C61D2">
          <w:rPr>
            <w:lang w:val="nl-BE"/>
          </w:rPr>
          <w:tab/>
        </w:r>
        <w:r w:rsidRPr="002C61D2">
          <w:rPr>
            <w:lang w:val="nl-BE"/>
          </w:rPr>
          <w:tab/>
          <w:t>&lt;beta&gt;2.5, 3, 3&lt;/beta&gt;</w:t>
        </w:r>
      </w:ins>
    </w:p>
    <w:p w14:paraId="27EE1271" w14:textId="77777777" w:rsidR="00860559" w:rsidRPr="002C61D2" w:rsidRDefault="00860559" w:rsidP="00860559">
      <w:pPr>
        <w:pStyle w:val="code"/>
        <w:rPr>
          <w:ins w:id="4011" w:author="Gerard" w:date="2014-08-21T16:31:00Z"/>
          <w:lang w:val="nl-BE"/>
        </w:rPr>
      </w:pPr>
      <w:ins w:id="4012" w:author="Gerard" w:date="2014-08-21T16:31:00Z">
        <w:r w:rsidRPr="002C61D2">
          <w:rPr>
            <w:lang w:val="nl-BE"/>
          </w:rPr>
          <w:tab/>
          <w:t>&lt;/solid&gt;</w:t>
        </w:r>
      </w:ins>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4013" w:name="_Toc290149317"/>
      <w:r>
        <w:lastRenderedPageBreak/>
        <w:t>Spherical</w:t>
      </w:r>
      <w:r w:rsidRPr="0097532C">
        <w:t xml:space="preserve"> Fiber Distribution</w:t>
      </w:r>
      <w:bookmarkEnd w:id="4013"/>
    </w:p>
    <w:p w14:paraId="4339D7D9" w14:textId="7339301A"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4014" w:author="Gerard" w:date="2015-04-08T21:50:00Z">
        <w:r w:rsidR="00C00DDA">
          <w:t xml:space="preserve">4.1.3.20. </w:t>
        </w:r>
      </w:ins>
      <w:del w:id="4015" w:author="Gerard" w:date="2014-07-29T23:58:00Z">
        <w:r w:rsidR="00976D6B" w:rsidDel="001B13CD">
          <w:delText xml:space="preserve">4.1.3.14. </w:delText>
        </w:r>
      </w:del>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6C2049" w:rsidRPr="006C2049">
              <w:rPr>
                <w:position w:val="-6"/>
              </w:rPr>
              <w:object w:dxaOrig="240" w:dyaOrig="220" w14:anchorId="7B11ED1F">
                <v:shape id="_x0000_i1459" type="#_x0000_t75" style="width:14.4pt;height:14.4pt" o:ole="">
                  <v:imagedata r:id="rId883" o:title=""/>
                </v:shape>
                <o:OLEObject Type="Embed" ProgID="Equation.DSMT4" ShapeID="_x0000_i1459" DrawAspect="Content" ObjectID="_1363900826" r:id="rId884"/>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6C2049" w:rsidRPr="006C2049">
              <w:rPr>
                <w:position w:val="-10"/>
              </w:rPr>
              <w:object w:dxaOrig="240" w:dyaOrig="320" w14:anchorId="335AB5A9">
                <v:shape id="_x0000_i1460" type="#_x0000_t75" style="width:14.4pt;height:14.4pt" o:ole="">
                  <v:imagedata r:id="rId885" o:title=""/>
                </v:shape>
                <o:OLEObject Type="Embed" ProgID="Equation.DSMT4" ShapeID="_x0000_i1460" DrawAspect="Content" ObjectID="_1363900827" r:id="rId886"/>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6C2049" w:rsidRPr="006C2049">
              <w:rPr>
                <w:position w:val="-10"/>
              </w:rPr>
              <w:object w:dxaOrig="200" w:dyaOrig="320" w14:anchorId="7424F7C4">
                <v:shape id="_x0000_i1461" type="#_x0000_t75" style="width:7.2pt;height:14.4pt" o:ole="">
                  <v:imagedata r:id="rId887" o:title=""/>
                </v:shape>
                <o:OLEObject Type="Embed" ProgID="Equation.DSMT4" ShapeID="_x0000_i1461" DrawAspect="Content" ObjectID="_1363900828" r:id="rId888"/>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36A90865"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r w:rsidR="000F5924">
        <w:fldChar w:fldCharType="begin"/>
      </w:r>
      <w:r w:rsidR="000F5924">
        <w:instrText xml:space="preserve"> HYPERLINK \l "_ENREF_7" \o "Lanir, 1983 #48" </w:instrText>
      </w:r>
      <w:ins w:id="4016" w:author="Gerard" w:date="2015-04-08T21:50:00Z"/>
      <w:r w:rsidR="000F5924">
        <w:fldChar w:fldCharType="separate"/>
      </w:r>
      <w:r w:rsidR="00182A67">
        <w:rPr>
          <w:noProof/>
        </w:rPr>
        <w:t>7-9</w:t>
      </w:r>
      <w:r w:rsidR="000F5924">
        <w:rPr>
          <w:noProof/>
        </w:rPr>
        <w:fldChar w:fldCharType="end"/>
      </w:r>
      <w:r w:rsidR="00031F52">
        <w:rPr>
          <w:noProof/>
        </w:rPr>
        <w:t>]</w:t>
      </w:r>
      <w:r>
        <w:fldChar w:fldCharType="end"/>
      </w:r>
      <w:r>
        <w:t>:</w:t>
      </w:r>
    </w:p>
    <w:p w14:paraId="5190653F" w14:textId="1C2B3F73" w:rsidR="00F84EC6" w:rsidRDefault="00F84EC6" w:rsidP="00941062">
      <w:pPr>
        <w:pStyle w:val="MTDisplayEquation"/>
      </w:pPr>
      <w:r>
        <w:tab/>
      </w:r>
      <w:r w:rsidR="006C2049" w:rsidRPr="006C2049">
        <w:rPr>
          <w:position w:val="-18"/>
        </w:rPr>
        <w:object w:dxaOrig="3640" w:dyaOrig="520" w14:anchorId="4808CD4F">
          <v:shape id="_x0000_i1462" type="#_x0000_t75" style="width:180pt;height:28.8pt" o:ole="">
            <v:imagedata r:id="rId889" o:title=""/>
          </v:shape>
          <o:OLEObject Type="Embed" ProgID="Equation.DSMT4" ShapeID="_x0000_i1462" DrawAspect="Content" ObjectID="_1363900829" r:id="rId890"/>
        </w:object>
      </w:r>
      <w:r>
        <w:t>.</w:t>
      </w:r>
    </w:p>
    <w:p w14:paraId="2B890A0A" w14:textId="7C040180" w:rsidR="00F84EC6" w:rsidRDefault="00F84EC6" w:rsidP="00F84EC6">
      <w:r>
        <w:t xml:space="preserve">Here, </w:t>
      </w:r>
      <w:r w:rsidR="006C2049" w:rsidRPr="006C2049">
        <w:rPr>
          <w:position w:val="-12"/>
        </w:rPr>
        <w:object w:dxaOrig="1760" w:dyaOrig="380" w14:anchorId="4C629E08">
          <v:shape id="_x0000_i1463" type="#_x0000_t75" style="width:86.4pt;height:21.6pt" o:ole="">
            <v:imagedata r:id="rId891" o:title=""/>
          </v:shape>
          <o:OLEObject Type="Embed" ProgID="Equation.DSMT4" ShapeID="_x0000_i1463" DrawAspect="Content" ObjectID="_1363900830" r:id="rId892"/>
        </w:object>
      </w:r>
      <w:r>
        <w:t xml:space="preserve"> is the square of the fiber stretch </w:t>
      </w:r>
      <w:r w:rsidR="006C2049" w:rsidRPr="006C2049">
        <w:rPr>
          <w:position w:val="-12"/>
        </w:rPr>
        <w:object w:dxaOrig="279" w:dyaOrig="360" w14:anchorId="3C7B4FD9">
          <v:shape id="_x0000_i1464" type="#_x0000_t75" style="width:14.4pt;height:21.6pt" o:ole="">
            <v:imagedata r:id="rId893" o:title=""/>
          </v:shape>
          <o:OLEObject Type="Embed" ProgID="Equation.DSMT4" ShapeID="_x0000_i1464" DrawAspect="Content" ObjectID="_1363900831" r:id="rId894"/>
        </w:object>
      </w:r>
      <w:r>
        <w:t xml:space="preserve">, </w:t>
      </w:r>
      <w:r w:rsidR="006C2049" w:rsidRPr="006C2049">
        <w:rPr>
          <w:position w:val="-6"/>
        </w:rPr>
        <w:object w:dxaOrig="260" w:dyaOrig="279" w14:anchorId="468A96F0">
          <v:shape id="_x0000_i1465" type="#_x0000_t75" style="width:14.4pt;height:14.4pt" o:ole="">
            <v:imagedata r:id="rId895" o:title=""/>
          </v:shape>
          <o:OLEObject Type="Embed" ProgID="Equation.DSMT4" ShapeID="_x0000_i1465" DrawAspect="Content" ObjectID="_1363900832" r:id="rId896"/>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14C5B8A7">
          <v:shape id="_x0000_i1466" type="#_x0000_t75" style="width:28.8pt;height:21.6pt" o:ole="">
            <v:imagedata r:id="rId897" o:title=""/>
          </v:shape>
          <o:OLEObject Type="Embed" ProgID="Equation.DSMT4" ShapeID="_x0000_i1466" DrawAspect="Content" ObjectID="_1363900833" r:id="rId898"/>
        </w:object>
      </w:r>
      <w:r>
        <w:t xml:space="preserve">, </w:t>
      </w:r>
      <w:r w:rsidR="006C2049" w:rsidRPr="006C2049">
        <w:rPr>
          <w:position w:val="-12"/>
        </w:rPr>
        <w:object w:dxaOrig="1340" w:dyaOrig="360" w14:anchorId="1D100BDF">
          <v:shape id="_x0000_i1467" type="#_x0000_t75" style="width:64.8pt;height:21.6pt" o:ole="">
            <v:imagedata r:id="rId899" o:title=""/>
          </v:shape>
          <o:OLEObject Type="Embed" ProgID="Equation.DSMT4" ShapeID="_x0000_i1467" DrawAspect="Content" ObjectID="_1363900834" r:id="rId900"/>
        </w:object>
      </w:r>
      <w:r>
        <w:t xml:space="preserve">, and </w:t>
      </w:r>
      <w:r w:rsidR="006C2049" w:rsidRPr="006C2049">
        <w:rPr>
          <w:position w:val="-14"/>
        </w:rPr>
        <w:object w:dxaOrig="540" w:dyaOrig="400" w14:anchorId="195B3648">
          <v:shape id="_x0000_i1468" type="#_x0000_t75" style="width:28.8pt;height:21.6pt" o:ole="">
            <v:imagedata r:id="rId901" o:title=""/>
          </v:shape>
          <o:OLEObject Type="Embed" ProgID="Equation.DSMT4" ShapeID="_x0000_i1468" DrawAspect="Content" ObjectID="_1363900835" r:id="rId902"/>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6C2049" w:rsidRPr="006C2049">
        <w:rPr>
          <w:position w:val="-30"/>
        </w:rPr>
        <w:object w:dxaOrig="1860" w:dyaOrig="680" w14:anchorId="06BE9A31">
          <v:shape id="_x0000_i1469" type="#_x0000_t75" style="width:93.6pt;height:36pt" o:ole="">
            <v:imagedata r:id="rId903" o:title=""/>
          </v:shape>
          <o:OLEObject Type="Embed" ProgID="Equation.DSMT4" ShapeID="_x0000_i1469" DrawAspect="Content" ObjectID="_1363900836" r:id="rId904"/>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655D8D84" w:rsidR="00376BD9" w:rsidRDefault="00376BD9" w:rsidP="000C6D02">
      <w:pPr>
        <w:pStyle w:val="MTDisplayEquation"/>
      </w:pPr>
      <w:r>
        <w:tab/>
      </w:r>
      <w:r w:rsidR="006C2049" w:rsidRPr="006C2049">
        <w:rPr>
          <w:position w:val="-24"/>
        </w:rPr>
        <w:object w:dxaOrig="2799" w:dyaOrig="620" w14:anchorId="1D45DBA1">
          <v:shape id="_x0000_i1470" type="#_x0000_t75" style="width:136.8pt;height:28.8pt" o:ole="">
            <v:imagedata r:id="rId905" o:title=""/>
          </v:shape>
          <o:OLEObject Type="Embed" ProgID="Equation.DSMT4" ShapeID="_x0000_i1470" DrawAspect="Content" ObjectID="_1363900837" r:id="rId906"/>
        </w:object>
      </w:r>
    </w:p>
    <w:p w14:paraId="52BC2929" w14:textId="51BFC22B" w:rsidR="00376BD9" w:rsidRDefault="00376BD9" w:rsidP="00376BD9">
      <w:pPr>
        <w:pStyle w:val="MTDisplayEquation"/>
      </w:pPr>
      <w:r>
        <w:tab/>
        <w:t>,</w:t>
      </w:r>
    </w:p>
    <w:p w14:paraId="1783E66F" w14:textId="0DA67309" w:rsidR="00376BD9" w:rsidRPr="000230DC" w:rsidRDefault="00376BD9" w:rsidP="00376BD9">
      <w:r w:rsidRPr="000230DC">
        <w:t xml:space="preserve">where </w:t>
      </w:r>
      <w:r w:rsidR="006C2049" w:rsidRPr="006C2049">
        <w:rPr>
          <w:position w:val="-10"/>
        </w:rPr>
        <w:object w:dxaOrig="560" w:dyaOrig="320" w14:anchorId="058DA5C8">
          <v:shape id="_x0000_i1471" type="#_x0000_t75" style="width:28.8pt;height:14.4pt" o:ole="">
            <v:imagedata r:id="rId907" o:title=""/>
          </v:shape>
          <o:OLEObject Type="Embed" ProgID="Equation.DSMT4" ShapeID="_x0000_i1471" DrawAspect="Content" ObjectID="_1363900838" r:id="rId908"/>
        </w:object>
      </w:r>
      <w:r w:rsidRPr="000230DC">
        <w:t xml:space="preserve">, </w:t>
      </w:r>
      <w:r w:rsidR="006C2049" w:rsidRPr="006C2049">
        <w:rPr>
          <w:position w:val="-6"/>
        </w:rPr>
        <w:object w:dxaOrig="580" w:dyaOrig="279" w14:anchorId="42205098">
          <v:shape id="_x0000_i1472" type="#_x0000_t75" style="width:28.8pt;height:14.4pt" o:ole="">
            <v:imagedata r:id="rId909" o:title=""/>
          </v:shape>
          <o:OLEObject Type="Embed" ProgID="Equation.DSMT4" ShapeID="_x0000_i1472" DrawAspect="Content" ObjectID="_1363900839" r:id="rId910"/>
        </w:object>
      </w:r>
      <w:r w:rsidRPr="000230DC">
        <w:t xml:space="preserve">, and </w:t>
      </w:r>
      <w:r w:rsidR="006C2049" w:rsidRPr="006C2049">
        <w:rPr>
          <w:position w:val="-10"/>
        </w:rPr>
        <w:object w:dxaOrig="600" w:dyaOrig="320" w14:anchorId="12723B6B">
          <v:shape id="_x0000_i1473" type="#_x0000_t75" style="width:28.8pt;height:14.4pt" o:ole="">
            <v:imagedata r:id="rId911" o:title=""/>
          </v:shape>
          <o:OLEObject Type="Embed" ProgID="Equation.DSMT4" ShapeID="_x0000_i1473" DrawAspect="Content" ObjectID="_1363900840" r:id="rId912"/>
        </w:object>
      </w:r>
      <w:r w:rsidRPr="000230DC">
        <w:t>.</w:t>
      </w:r>
    </w:p>
    <w:p w14:paraId="3A2BF050" w14:textId="77777777" w:rsidR="00376BD9" w:rsidRPr="000230DC" w:rsidRDefault="00376BD9" w:rsidP="00376BD9"/>
    <w:p w14:paraId="42AF0B8C" w14:textId="44EA07EA" w:rsidR="00376BD9" w:rsidRDefault="00376BD9" w:rsidP="00376BD9">
      <w:r>
        <w:t xml:space="preserve">Note: In the limit when </w:t>
      </w:r>
      <w:r w:rsidR="006C2049" w:rsidRPr="006C2049">
        <w:rPr>
          <w:position w:val="-6"/>
        </w:rPr>
        <w:object w:dxaOrig="680" w:dyaOrig="279" w14:anchorId="51FB6452">
          <v:shape id="_x0000_i1474" type="#_x0000_t75" style="width:36pt;height:14.4pt" o:ole="">
            <v:imagedata r:id="rId913" o:title=""/>
          </v:shape>
          <o:OLEObject Type="Embed" ProgID="Equation.DSMT4" ShapeID="_x0000_i1474" DrawAspect="Content" ObjectID="_1363900841" r:id="rId914"/>
        </w:object>
      </w:r>
      <w:r>
        <w:t>, this expressions produces a power law,</w:t>
      </w:r>
    </w:p>
    <w:p w14:paraId="505AD592" w14:textId="2552E2EC" w:rsidR="00376BD9" w:rsidRDefault="00376BD9" w:rsidP="000C6D02">
      <w:pPr>
        <w:pStyle w:val="MTDisplayEquation"/>
      </w:pPr>
      <w:r>
        <w:tab/>
      </w:r>
      <w:r w:rsidR="006C2049" w:rsidRPr="006C2049">
        <w:rPr>
          <w:position w:val="-20"/>
        </w:rPr>
        <w:object w:dxaOrig="1860" w:dyaOrig="499" w14:anchorId="4CDDDC17">
          <v:shape id="_x0000_i1475" type="#_x0000_t75" style="width:93.6pt;height:21.6pt" o:ole="">
            <v:imagedata r:id="rId915" o:title=""/>
          </v:shape>
          <o:OLEObject Type="Embed" ProgID="Equation.DSMT4" ShapeID="_x0000_i1475" DrawAspect="Content" ObjectID="_1363900842" r:id="rId916"/>
        </w:object>
      </w:r>
    </w:p>
    <w:p w14:paraId="47C02877" w14:textId="0D3A96BA" w:rsidR="00376BD9" w:rsidRPr="0097532C" w:rsidRDefault="00376BD9" w:rsidP="00376BD9">
      <w:r w:rsidRPr="0097532C">
        <w:t xml:space="preserve">Note: When </w:t>
      </w:r>
      <w:r w:rsidR="006C2049" w:rsidRPr="006C2049">
        <w:rPr>
          <w:position w:val="-10"/>
        </w:rPr>
        <w:object w:dxaOrig="600" w:dyaOrig="320" w14:anchorId="41084476">
          <v:shape id="_x0000_i1476" type="#_x0000_t75" style="width:28.8pt;height:14.4pt" o:ole="">
            <v:imagedata r:id="rId917" o:title=""/>
          </v:shape>
          <o:OLEObject Type="Embed" ProgID="Equation.DSMT4" ShapeID="_x0000_i1476" DrawAspect="Content" ObjectID="_1363900843" r:id="rId918"/>
        </w:object>
      </w:r>
      <w:r w:rsidRPr="0097532C">
        <w:t>, the fiber modulus is zero at the strain origin (</w:t>
      </w:r>
      <w:r w:rsidR="006C2049" w:rsidRPr="006C2049">
        <w:rPr>
          <w:position w:val="-12"/>
        </w:rPr>
        <w:object w:dxaOrig="600" w:dyaOrig="360" w14:anchorId="000EE61A">
          <v:shape id="_x0000_i1477" type="#_x0000_t75" style="width:28.8pt;height:21.6pt" o:ole="">
            <v:imagedata r:id="rId919" o:title=""/>
          </v:shape>
          <o:OLEObject Type="Embed" ProgID="Equation.DSMT4" ShapeID="_x0000_i1477" DrawAspect="Content" ObjectID="_1363900844" r:id="rId920"/>
        </w:object>
      </w:r>
      <w:r w:rsidRPr="0097532C">
        <w:t xml:space="preserve">).  Therefore, use </w:t>
      </w:r>
      <w:r w:rsidR="006C2049" w:rsidRPr="006C2049">
        <w:rPr>
          <w:position w:val="-10"/>
        </w:rPr>
        <w:object w:dxaOrig="600" w:dyaOrig="320" w14:anchorId="03AD44BB">
          <v:shape id="_x0000_i1478" type="#_x0000_t75" style="width:28.8pt;height:14.4pt" o:ole="">
            <v:imagedata r:id="rId921" o:title=""/>
          </v:shape>
          <o:OLEObject Type="Embed" ProgID="Equation.DSMT4" ShapeID="_x0000_i1478" DrawAspect="Content" ObjectID="_1363900845" r:id="rId922"/>
        </w:object>
      </w:r>
      <w:r w:rsidRPr="0097532C">
        <w:t xml:space="preserve"> when a smooth transition in the stress is desired from compression to tension.</w:t>
      </w:r>
    </w:p>
    <w:p w14:paraId="0CD81AFD" w14:textId="77E2830C" w:rsidR="00F84EC6" w:rsidRPr="0097532C" w:rsidRDefault="006C2049" w:rsidP="00F84EC6">
      <w:r w:rsidRPr="006C2049">
        <w:rPr>
          <w:position w:val="-14"/>
        </w:rPr>
        <w:object w:dxaOrig="2079" w:dyaOrig="440" w14:anchorId="5C8DEF7F">
          <v:shape id="_x0000_i1479" type="#_x0000_t75" style="width:100.8pt;height:21.6pt" o:ole="">
            <v:imagedata r:id="rId923" o:title=""/>
          </v:shape>
          <o:OLEObject Type="Embed" ProgID="Equation.DSMT4" ShapeID="_x0000_i1479" DrawAspect="Content" ObjectID="_1363900846" r:id="rId924"/>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lastRenderedPageBreak/>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4017" w:name="_Toc290149318"/>
      <w:r>
        <w:t>Spherical</w:t>
      </w:r>
      <w:r w:rsidRPr="0097532C">
        <w:t xml:space="preserve"> Fiber Distribution</w:t>
      </w:r>
      <w:r>
        <w:t xml:space="preserve"> from Solid-Bound Molecule</w:t>
      </w:r>
      <w:bookmarkEnd w:id="4017"/>
    </w:p>
    <w:p w14:paraId="6D3810CD" w14:textId="27047325"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4018" w:author="Gerard" w:date="2015-04-08T21:50:00Z">
        <w:r w:rsidR="00C00DDA">
          <w:t xml:space="preserve">4.1.3.20. </w:t>
        </w:r>
      </w:ins>
      <w:del w:id="4019" w:author="Gerard" w:date="2014-07-29T23:58:00Z">
        <w:r w:rsidR="00976D6B" w:rsidDel="001B13CD">
          <w:delText xml:space="preserve">4.1.3.14. </w:delText>
        </w:r>
      </w:del>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6C2049" w:rsidRPr="006C2049">
              <w:rPr>
                <w:position w:val="-6"/>
              </w:rPr>
              <w:object w:dxaOrig="240" w:dyaOrig="220" w14:anchorId="0641991A">
                <v:shape id="_x0000_i1480" type="#_x0000_t75" style="width:14.4pt;height:14.4pt" o:ole="">
                  <v:imagedata r:id="rId925" o:title=""/>
                </v:shape>
                <o:OLEObject Type="Embed" ProgID="Equation.DSMT4" ShapeID="_x0000_i1480" DrawAspect="Content" ObjectID="_1363900847" r:id="rId926"/>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6C2049" w:rsidRPr="006C2049">
              <w:rPr>
                <w:position w:val="-10"/>
              </w:rPr>
              <w:object w:dxaOrig="240" w:dyaOrig="320" w14:anchorId="43671261">
                <v:shape id="_x0000_i1481" type="#_x0000_t75" style="width:14.4pt;height:14.4pt" o:ole="">
                  <v:imagedata r:id="rId927" o:title=""/>
                </v:shape>
                <o:OLEObject Type="Embed" ProgID="Equation.DSMT4" ShapeID="_x0000_i1481" DrawAspect="Content" ObjectID="_1363900848" r:id="rId928"/>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6C2049" w:rsidRPr="006C2049">
              <w:rPr>
                <w:position w:val="-12"/>
              </w:rPr>
              <w:object w:dxaOrig="260" w:dyaOrig="360" w14:anchorId="6BB23F74">
                <v:shape id="_x0000_i1482" type="#_x0000_t75" style="width:14.4pt;height:21.6pt" o:ole="">
                  <v:imagedata r:id="rId929" o:title=""/>
                </v:shape>
                <o:OLEObject Type="Embed" ProgID="Equation.DSMT4" ShapeID="_x0000_i1482" DrawAspect="Content" ObjectID="_1363900849" r:id="rId930"/>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6C2049" w:rsidRPr="006C2049">
              <w:rPr>
                <w:position w:val="-10"/>
              </w:rPr>
              <w:object w:dxaOrig="200" w:dyaOrig="260" w14:anchorId="370DC91C">
                <v:shape id="_x0000_i1483" type="#_x0000_t75" style="width:7.2pt;height:14.4pt" o:ole="">
                  <v:imagedata r:id="rId931" o:title=""/>
                </v:shape>
                <o:OLEObject Type="Embed" ProgID="Equation.DSMT4" ShapeID="_x0000_i1483" DrawAspect="Content" ObjectID="_1363900850" r:id="rId932"/>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6C2049" w:rsidRPr="006C2049">
              <w:rPr>
                <w:position w:val="-12"/>
              </w:rPr>
              <w:object w:dxaOrig="300" w:dyaOrig="360" w14:anchorId="0A88BE5C">
                <v:shape id="_x0000_i1484" type="#_x0000_t75" style="width:14.4pt;height:21.6pt" o:ole="">
                  <v:imagedata r:id="rId933" o:title=""/>
                </v:shape>
                <o:OLEObject Type="Embed" ProgID="Equation.DSMT4" ShapeID="_x0000_i1484" DrawAspect="Content" ObjectID="_1363900851" r:id="rId934"/>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6C2049" w:rsidRPr="006C2049">
              <w:rPr>
                <w:position w:val="-6"/>
              </w:rPr>
              <w:object w:dxaOrig="240" w:dyaOrig="220" w14:anchorId="28850789">
                <v:shape id="_x0000_i1485" type="#_x0000_t75" style="width:14.4pt;height:14.4pt" o:ole="">
                  <v:imagedata r:id="rId935" o:title=""/>
                </v:shape>
                <o:OLEObject Type="Embed" ProgID="Equation.DSMT4" ShapeID="_x0000_i1485" DrawAspect="Content" ObjectID="_1363900852" r:id="rId936"/>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410E661D"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r w:rsidR="000F5924">
        <w:fldChar w:fldCharType="begin"/>
      </w:r>
      <w:r w:rsidR="000F5924">
        <w:instrText xml:space="preserve"> HYPERLINK \l "_ENREF_7" \o "Lanir, 1983 #48" </w:instrText>
      </w:r>
      <w:ins w:id="4020" w:author="Gerard" w:date="2015-04-08T21:50:00Z"/>
      <w:r w:rsidR="000F5924">
        <w:fldChar w:fldCharType="separate"/>
      </w:r>
      <w:r w:rsidR="00182A67">
        <w:rPr>
          <w:noProof/>
        </w:rPr>
        <w:t>7-9</w:t>
      </w:r>
      <w:r w:rsidR="000F5924">
        <w:rPr>
          <w:noProof/>
        </w:rPr>
        <w:fldChar w:fldCharType="end"/>
      </w:r>
      <w:r w:rsidR="00031F52">
        <w:rPr>
          <w:noProof/>
        </w:rPr>
        <w:t>]</w:t>
      </w:r>
      <w:r>
        <w:fldChar w:fldCharType="end"/>
      </w:r>
      <w:r>
        <w:t>:</w:t>
      </w:r>
    </w:p>
    <w:p w14:paraId="29220ABE" w14:textId="7912ADB7" w:rsidR="00941062" w:rsidRDefault="00941062" w:rsidP="00941062">
      <w:pPr>
        <w:pStyle w:val="MTDisplayEquation"/>
      </w:pPr>
      <w:r>
        <w:tab/>
      </w:r>
      <w:r w:rsidR="006C2049" w:rsidRPr="006C2049">
        <w:rPr>
          <w:position w:val="-18"/>
        </w:rPr>
        <w:object w:dxaOrig="3640" w:dyaOrig="520" w14:anchorId="64E96DFF">
          <v:shape id="_x0000_i1486" type="#_x0000_t75" style="width:180pt;height:28.8pt" o:ole="">
            <v:imagedata r:id="rId937" o:title=""/>
          </v:shape>
          <o:OLEObject Type="Embed" ProgID="Equation.DSMT4" ShapeID="_x0000_i1486" DrawAspect="Content" ObjectID="_1363900853" r:id="rId938"/>
        </w:object>
      </w:r>
      <w:r>
        <w:t>.</w:t>
      </w:r>
    </w:p>
    <w:p w14:paraId="1A02E07C" w14:textId="5256EE91" w:rsidR="00941062" w:rsidRDefault="00941062" w:rsidP="00941062">
      <w:r>
        <w:t xml:space="preserve">Here, </w:t>
      </w:r>
      <w:r w:rsidR="006C2049" w:rsidRPr="006C2049">
        <w:rPr>
          <w:position w:val="-12"/>
        </w:rPr>
        <w:object w:dxaOrig="1760" w:dyaOrig="380" w14:anchorId="54147DFE">
          <v:shape id="_x0000_i1487" type="#_x0000_t75" style="width:86.4pt;height:21.6pt" o:ole="">
            <v:imagedata r:id="rId939" o:title=""/>
          </v:shape>
          <o:OLEObject Type="Embed" ProgID="Equation.DSMT4" ShapeID="_x0000_i1487" DrawAspect="Content" ObjectID="_1363900854" r:id="rId940"/>
        </w:object>
      </w:r>
      <w:r>
        <w:t xml:space="preserve"> is the square of the fiber stretch </w:t>
      </w:r>
      <w:r w:rsidR="006C2049" w:rsidRPr="006C2049">
        <w:rPr>
          <w:position w:val="-12"/>
        </w:rPr>
        <w:object w:dxaOrig="279" w:dyaOrig="360" w14:anchorId="62EE15F7">
          <v:shape id="_x0000_i1488" type="#_x0000_t75" style="width:14.4pt;height:21.6pt" o:ole="">
            <v:imagedata r:id="rId941" o:title=""/>
          </v:shape>
          <o:OLEObject Type="Embed" ProgID="Equation.DSMT4" ShapeID="_x0000_i1488" DrawAspect="Content" ObjectID="_1363900855" r:id="rId942"/>
        </w:object>
      </w:r>
      <w:r>
        <w:t xml:space="preserve">, </w:t>
      </w:r>
      <w:r w:rsidR="006C2049" w:rsidRPr="006C2049">
        <w:rPr>
          <w:position w:val="-6"/>
        </w:rPr>
        <w:object w:dxaOrig="260" w:dyaOrig="279" w14:anchorId="641B81D3">
          <v:shape id="_x0000_i1489" type="#_x0000_t75" style="width:14.4pt;height:14.4pt" o:ole="">
            <v:imagedata r:id="rId943" o:title=""/>
          </v:shape>
          <o:OLEObject Type="Embed" ProgID="Equation.DSMT4" ShapeID="_x0000_i1489" DrawAspect="Content" ObjectID="_1363900856" r:id="rId944"/>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469EFCB4">
          <v:shape id="_x0000_i1490" type="#_x0000_t75" style="width:28.8pt;height:21.6pt" o:ole="">
            <v:imagedata r:id="rId945" o:title=""/>
          </v:shape>
          <o:OLEObject Type="Embed" ProgID="Equation.DSMT4" ShapeID="_x0000_i1490" DrawAspect="Content" ObjectID="_1363900857" r:id="rId946"/>
        </w:object>
      </w:r>
      <w:r>
        <w:t xml:space="preserve">, </w:t>
      </w:r>
      <w:r w:rsidR="006C2049" w:rsidRPr="006C2049">
        <w:rPr>
          <w:position w:val="-12"/>
        </w:rPr>
        <w:object w:dxaOrig="1340" w:dyaOrig="360" w14:anchorId="5C85717E">
          <v:shape id="_x0000_i1491" type="#_x0000_t75" style="width:64.8pt;height:21.6pt" o:ole="">
            <v:imagedata r:id="rId947" o:title=""/>
          </v:shape>
          <o:OLEObject Type="Embed" ProgID="Equation.DSMT4" ShapeID="_x0000_i1491" DrawAspect="Content" ObjectID="_1363900858" r:id="rId948"/>
        </w:object>
      </w:r>
      <w:r>
        <w:t xml:space="preserve">, and </w:t>
      </w:r>
      <w:r w:rsidR="006C2049" w:rsidRPr="006C2049">
        <w:rPr>
          <w:position w:val="-14"/>
        </w:rPr>
        <w:object w:dxaOrig="540" w:dyaOrig="400" w14:anchorId="24D28F83">
          <v:shape id="_x0000_i1492" type="#_x0000_t75" style="width:28.8pt;height:21.6pt" o:ole="">
            <v:imagedata r:id="rId949" o:title=""/>
          </v:shape>
          <o:OLEObject Type="Embed" ProgID="Equation.DSMT4" ShapeID="_x0000_i1492" DrawAspect="Content" ObjectID="_1363900859" r:id="rId950"/>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6C2049" w:rsidRPr="006C2049">
        <w:rPr>
          <w:position w:val="-30"/>
        </w:rPr>
        <w:object w:dxaOrig="1860" w:dyaOrig="680" w14:anchorId="1EED996C">
          <v:shape id="_x0000_i1493" type="#_x0000_t75" style="width:93.6pt;height:36pt" o:ole="">
            <v:imagedata r:id="rId951" o:title=""/>
          </v:shape>
          <o:OLEObject Type="Embed" ProgID="Equation.DSMT4" ShapeID="_x0000_i1493" DrawAspect="Content" ObjectID="_1363900860" r:id="rId952"/>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DA973A4" w:rsidR="000C6D02" w:rsidRDefault="000C6D02" w:rsidP="000C6D02">
      <w:pPr>
        <w:pStyle w:val="MTDisplayEquation"/>
      </w:pPr>
      <w:r>
        <w:tab/>
      </w:r>
      <w:r w:rsidR="006C2049" w:rsidRPr="006C2049">
        <w:rPr>
          <w:position w:val="-24"/>
        </w:rPr>
        <w:object w:dxaOrig="2799" w:dyaOrig="620" w14:anchorId="10193B3B">
          <v:shape id="_x0000_i1494" type="#_x0000_t75" style="width:136.8pt;height:28.8pt" o:ole="">
            <v:imagedata r:id="rId953" o:title=""/>
          </v:shape>
          <o:OLEObject Type="Embed" ProgID="Equation.DSMT4" ShapeID="_x0000_i1494" DrawAspect="Content" ObjectID="_1363900861" r:id="rId954"/>
        </w:object>
      </w:r>
    </w:p>
    <w:p w14:paraId="2158B416" w14:textId="77777777" w:rsidR="000C6D02" w:rsidRDefault="000C6D02" w:rsidP="000C6D02">
      <w:pPr>
        <w:pStyle w:val="MTDisplayEquation"/>
      </w:pPr>
      <w:r>
        <w:tab/>
        <w:t>,</w:t>
      </w:r>
    </w:p>
    <w:p w14:paraId="63016258" w14:textId="3C13D8A1" w:rsidR="000C6D02" w:rsidRDefault="000C6D02" w:rsidP="000C6D02">
      <w:r w:rsidRPr="000230DC">
        <w:t xml:space="preserve">where </w:t>
      </w:r>
      <w:r w:rsidR="006C2049" w:rsidRPr="006C2049">
        <w:rPr>
          <w:position w:val="-10"/>
        </w:rPr>
        <w:object w:dxaOrig="560" w:dyaOrig="320" w14:anchorId="3C0AA78F">
          <v:shape id="_x0000_i1495" type="#_x0000_t75" style="width:28.8pt;height:14.4pt" o:ole="">
            <v:imagedata r:id="rId955" o:title=""/>
          </v:shape>
          <o:OLEObject Type="Embed" ProgID="Equation.DSMT4" ShapeID="_x0000_i1495" DrawAspect="Content" ObjectID="_1363900862" r:id="rId956"/>
        </w:object>
      </w:r>
      <w:r w:rsidRPr="000230DC">
        <w:t xml:space="preserve">, </w:t>
      </w:r>
      <w:r w:rsidR="006C2049" w:rsidRPr="006C2049">
        <w:rPr>
          <w:position w:val="-6"/>
        </w:rPr>
        <w:object w:dxaOrig="580" w:dyaOrig="279" w14:anchorId="30A7D703">
          <v:shape id="_x0000_i1496" type="#_x0000_t75" style="width:28.8pt;height:14.4pt" o:ole="">
            <v:imagedata r:id="rId957" o:title=""/>
          </v:shape>
          <o:OLEObject Type="Embed" ProgID="Equation.DSMT4" ShapeID="_x0000_i1496" DrawAspect="Content" ObjectID="_1363900863" r:id="rId958"/>
        </w:object>
      </w:r>
      <w:r w:rsidRPr="000230DC">
        <w:t xml:space="preserve">, and </w:t>
      </w:r>
      <w:r w:rsidR="006C2049" w:rsidRPr="006C2049">
        <w:rPr>
          <w:position w:val="-10"/>
        </w:rPr>
        <w:object w:dxaOrig="600" w:dyaOrig="320" w14:anchorId="2702DC82">
          <v:shape id="_x0000_i1497" type="#_x0000_t75" style="width:28.8pt;height:14.4pt" o:ole="">
            <v:imagedata r:id="rId959" o:title=""/>
          </v:shape>
          <o:OLEObject Type="Embed" ProgID="Equation.DSMT4" ShapeID="_x0000_i1497" DrawAspect="Content" ObjectID="_1363900864" r:id="rId960"/>
        </w:object>
      </w:r>
      <w:r w:rsidRPr="000230DC">
        <w:t>.</w:t>
      </w:r>
      <w:r>
        <w:t xml:space="preserve">  The fiber modulus is dependent on the solid-bound molecule referential density </w:t>
      </w:r>
      <w:r w:rsidR="006C2049" w:rsidRPr="006C2049">
        <w:rPr>
          <w:position w:val="-12"/>
        </w:rPr>
        <w:object w:dxaOrig="340" w:dyaOrig="380" w14:anchorId="36933F7E">
          <v:shape id="_x0000_i1498" type="#_x0000_t75" style="width:14.4pt;height:21.6pt" o:ole="">
            <v:imagedata r:id="rId961" o:title=""/>
          </v:shape>
          <o:OLEObject Type="Embed" ProgID="Equation.DSMT4" ShapeID="_x0000_i1498" DrawAspect="Content" ObjectID="_1363900865" r:id="rId962"/>
        </w:object>
      </w:r>
      <w:r>
        <w:t xml:space="preserve"> according to the power law relation</w:t>
      </w:r>
    </w:p>
    <w:p w14:paraId="2F131550" w14:textId="11EFCD9E" w:rsidR="000C6D02" w:rsidRDefault="000C6D02" w:rsidP="0016320C">
      <w:pPr>
        <w:pStyle w:val="MTDisplayEquation"/>
      </w:pPr>
      <w:r>
        <w:tab/>
      </w:r>
      <w:r w:rsidR="006C2049" w:rsidRPr="006C2049">
        <w:rPr>
          <w:position w:val="-32"/>
        </w:rPr>
        <w:object w:dxaOrig="1340" w:dyaOrig="800" w14:anchorId="09EB509E">
          <v:shape id="_x0000_i1499" type="#_x0000_t75" style="width:64.8pt;height:43.2pt" o:ole="">
            <v:imagedata r:id="rId963" o:title=""/>
          </v:shape>
          <o:OLEObject Type="Embed" ProgID="Equation.DSMT4" ShapeID="_x0000_i1499" DrawAspect="Content" ObjectID="_1363900866" r:id="rId964"/>
        </w:object>
      </w:r>
      <w:r>
        <w:t xml:space="preserve"> ,</w:t>
      </w:r>
    </w:p>
    <w:p w14:paraId="3B5A2B88" w14:textId="0AF52B71" w:rsidR="000C6D02" w:rsidRPr="000C6D02" w:rsidRDefault="000C6D02">
      <w:r>
        <w:t xml:space="preserve">where </w:t>
      </w:r>
      <w:r w:rsidR="006C2049" w:rsidRPr="006C2049">
        <w:rPr>
          <w:position w:val="-12"/>
        </w:rPr>
        <w:object w:dxaOrig="300" w:dyaOrig="360" w14:anchorId="124D98C8">
          <v:shape id="_x0000_i1500" type="#_x0000_t75" style="width:14.4pt;height:21.6pt" o:ole="">
            <v:imagedata r:id="rId965" o:title=""/>
          </v:shape>
          <o:OLEObject Type="Embed" ProgID="Equation.DSMT4" ShapeID="_x0000_i1500" DrawAspect="Content" ObjectID="_1363900867" r:id="rId966"/>
        </w:object>
      </w:r>
      <w:r>
        <w:t xml:space="preserve"> is the density at which </w:t>
      </w:r>
      <w:r w:rsidR="006C2049" w:rsidRPr="006C2049">
        <w:rPr>
          <w:position w:val="-12"/>
        </w:rPr>
        <w:object w:dxaOrig="639" w:dyaOrig="360" w14:anchorId="2F4513C5">
          <v:shape id="_x0000_i1501" type="#_x0000_t75" style="width:28.8pt;height:21.6pt" o:ole="">
            <v:imagedata r:id="rId967" o:title=""/>
          </v:shape>
          <o:OLEObject Type="Embed" ProgID="Equation.DSMT4" ShapeID="_x0000_i1501" DrawAspect="Content" ObjectID="_1363900868" r:id="rId968"/>
        </w:object>
      </w:r>
      <w:r>
        <w:t>.</w:t>
      </w:r>
    </w:p>
    <w:p w14:paraId="4726A635" w14:textId="77777777" w:rsidR="000C6D02" w:rsidRDefault="000C6D02" w:rsidP="000C6D02"/>
    <w:p w14:paraId="7131FE62" w14:textId="68C60846" w:rsidR="002D5305" w:rsidRPr="006C5D58" w:rsidRDefault="002D5305" w:rsidP="002D5305">
      <w:pPr>
        <w:pStyle w:val="MTDisplayEquation"/>
      </w:pPr>
      <w:r>
        <w:t xml:space="preserve">This type of material references a solid-bound molecule that belongs to a multiphasic mixture.  Therefore this material may only be used as the solid (or a component of the solid) in a </w:t>
      </w:r>
      <w:r>
        <w:lastRenderedPageBreak/>
        <w:t>multiphasic mixture (Section </w:t>
      </w:r>
      <w:r>
        <w:fldChar w:fldCharType="begin"/>
      </w:r>
      <w:r>
        <w:instrText xml:space="preserve"> REF _Ref240797910 \r \h </w:instrText>
      </w:r>
      <w:r>
        <w:fldChar w:fldCharType="separate"/>
      </w:r>
      <w:ins w:id="4021" w:author="Gerard" w:date="2015-04-08T21:50:00Z">
        <w:r w:rsidR="00C00DDA">
          <w:t>4.8</w:t>
        </w:r>
      </w:ins>
      <w:del w:id="4022" w:author="Gerard" w:date="2015-04-08T21:50:00Z">
        <w:r w:rsidR="001B13CD" w:rsidDel="00C00DDA">
          <w:delText>4.6</w:delText>
        </w:r>
      </w:del>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ins w:id="4023" w:author="Gerard" w:date="2015-04-08T21:50:00Z">
        <w:r w:rsidR="00C00DDA">
          <w:t>3.6.3</w:t>
        </w:r>
      </w:ins>
      <w:del w:id="4024" w:author="Gerard" w:date="2014-06-20T17:32:00Z">
        <w:r w:rsidR="00873D59" w:rsidDel="00976D6B">
          <w:delText>3.12.3</w:delText>
        </w:r>
      </w:del>
      <w:r>
        <w:fldChar w:fldCharType="end"/>
      </w:r>
      <w:r>
        <w:t xml:space="preserve">) and must be included in the multiphasic mixture using a </w:t>
      </w:r>
      <w:r w:rsidRPr="00450154">
        <w:rPr>
          <w:rStyle w:val="CodeChar0"/>
        </w:rPr>
        <w:t>&lt;solid_bound&gt;</w:t>
      </w:r>
      <w:r>
        <w:t xml:space="preserve"> tag.  The parameter </w:t>
      </w:r>
      <w:r>
        <w:rPr>
          <w:i/>
        </w:rPr>
        <w:t>sbm</w:t>
      </w:r>
      <w:r>
        <w:t xml:space="preserve"> must refer to the global index of that solid-bound molecule.  The value of </w:t>
      </w:r>
      <w:r w:rsidR="006C2049" w:rsidRPr="006C2049">
        <w:rPr>
          <w:position w:val="-12"/>
        </w:rPr>
        <w:object w:dxaOrig="340" w:dyaOrig="380" w14:anchorId="54F6BC03">
          <v:shape id="_x0000_i1502" type="#_x0000_t75" style="width:14.4pt;height:21.6pt" o:ole="">
            <v:imagedata r:id="rId969" o:title=""/>
          </v:shape>
          <o:OLEObject Type="Embed" ProgID="Equation.DSMT4" ShapeID="_x0000_i1502" DrawAspect="Content" ObjectID="_1363900869" r:id="rId970"/>
        </w:object>
      </w:r>
      <w:r>
        <w:t xml:space="preserve"> is specified within the </w:t>
      </w:r>
      <w:r w:rsidRPr="00DA6B48">
        <w:rPr>
          <w:rStyle w:val="CodeChar0"/>
        </w:rPr>
        <w:t>&lt;solid_bound&gt;</w:t>
      </w:r>
      <w:r>
        <w:t xml:space="preserve"> tag.  If a chemical reaction is defined within that multiphasic mixture that alters the value of </w:t>
      </w:r>
      <w:r w:rsidR="006C2049" w:rsidRPr="006C2049">
        <w:rPr>
          <w:position w:val="-12"/>
        </w:rPr>
        <w:object w:dxaOrig="340" w:dyaOrig="380" w14:anchorId="666761A9">
          <v:shape id="_x0000_i1503" type="#_x0000_t75" style="width:14.4pt;height:21.6pt" o:ole="">
            <v:imagedata r:id="rId971" o:title=""/>
          </v:shape>
          <o:OLEObject Type="Embed" ProgID="Equation.DSMT4" ShapeID="_x0000_i1503" DrawAspect="Content" ObjectID="_1363900870" r:id="rId972"/>
        </w:object>
      </w:r>
      <w:r>
        <w:t xml:space="preserve">, lower and upper bounds may be specified for this referential density within the </w:t>
      </w:r>
      <w:r w:rsidRPr="00DA6B48">
        <w:rPr>
          <w:rStyle w:val="CodeChar0"/>
        </w:rPr>
        <w:t>&lt;solid_bound&gt;</w:t>
      </w:r>
      <w:r>
        <w:t xml:space="preserve"> tag to prevent </w:t>
      </w:r>
      <w:r w:rsidR="006C2049" w:rsidRPr="006C2049">
        <w:rPr>
          <w:position w:val="-10"/>
        </w:rPr>
        <w:object w:dxaOrig="200" w:dyaOrig="320" w14:anchorId="2094A3E5">
          <v:shape id="_x0000_i1504" type="#_x0000_t75" style="width:7.2pt;height:14.4pt" o:ole="">
            <v:imagedata r:id="rId973" o:title=""/>
          </v:shape>
          <o:OLEObject Type="Embed" ProgID="Equation.DSMT4" ShapeID="_x0000_i1504" DrawAspect="Content" ObjectID="_1363900871" r:id="rId974"/>
        </w:obje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when </w:t>
      </w:r>
      <w:r w:rsidR="006C2049" w:rsidRPr="006C2049">
        <w:rPr>
          <w:position w:val="-6"/>
        </w:rPr>
        <w:object w:dxaOrig="680" w:dyaOrig="279" w14:anchorId="328759F1">
          <v:shape id="_x0000_i1505" type="#_x0000_t75" style="width:36pt;height:14.4pt" o:ole="">
            <v:imagedata r:id="rId975" o:title=""/>
          </v:shape>
          <o:OLEObject Type="Embed" ProgID="Equation.DSMT4" ShapeID="_x0000_i1505" DrawAspect="Content" ObjectID="_1363900872" r:id="rId976"/>
        </w:object>
      </w:r>
      <w:r w:rsidR="002D5305">
        <w:t>, the expression</w:t>
      </w:r>
      <w:r>
        <w:t xml:space="preserve"> </w:t>
      </w:r>
      <w:r w:rsidR="002D5305">
        <w:t xml:space="preserve">for </w:t>
      </w:r>
      <w:r w:rsidR="006C2049" w:rsidRPr="006C2049">
        <w:rPr>
          <w:position w:val="-4"/>
        </w:rPr>
        <w:object w:dxaOrig="279" w:dyaOrig="260" w14:anchorId="1178C37C">
          <v:shape id="_x0000_i1506" type="#_x0000_t75" style="width:14.4pt;height:14.4pt" o:ole="">
            <v:imagedata r:id="rId977" o:title=""/>
          </v:shape>
          <o:OLEObject Type="Embed" ProgID="Equation.DSMT4" ShapeID="_x0000_i1506" DrawAspect="Content" ObjectID="_1363900873" r:id="rId978"/>
        </w:object>
      </w:r>
      <w:r w:rsidR="002D5305">
        <w:t xml:space="preserve"> </w:t>
      </w:r>
      <w:r>
        <w:t>produces a power law,</w:t>
      </w:r>
    </w:p>
    <w:p w14:paraId="455939E7" w14:textId="7436B11A" w:rsidR="000C6D02" w:rsidRDefault="000C6D02" w:rsidP="000C6D02">
      <w:pPr>
        <w:pStyle w:val="MTDisplayEquation"/>
      </w:pPr>
      <w:r>
        <w:tab/>
      </w:r>
      <w:r w:rsidR="006C2049" w:rsidRPr="006C2049">
        <w:rPr>
          <w:position w:val="-20"/>
        </w:rPr>
        <w:object w:dxaOrig="1860" w:dyaOrig="499" w14:anchorId="10B99951">
          <v:shape id="_x0000_i1507" type="#_x0000_t75" style="width:93.6pt;height:21.6pt" o:ole="">
            <v:imagedata r:id="rId979" o:title=""/>
          </v:shape>
          <o:OLEObject Type="Embed" ProgID="Equation.DSMT4" ShapeID="_x0000_i1507" DrawAspect="Content" ObjectID="_1363900874" r:id="rId980"/>
        </w:object>
      </w:r>
    </w:p>
    <w:p w14:paraId="0B0F2D23" w14:textId="5A70E379" w:rsidR="000C6D02" w:rsidRPr="0097532C" w:rsidRDefault="000C6D02" w:rsidP="000C6D02">
      <w:r w:rsidRPr="0097532C">
        <w:t xml:space="preserve">Note: When </w:t>
      </w:r>
      <w:r w:rsidR="006C2049" w:rsidRPr="006C2049">
        <w:rPr>
          <w:position w:val="-10"/>
        </w:rPr>
        <w:object w:dxaOrig="600" w:dyaOrig="320" w14:anchorId="49B22867">
          <v:shape id="_x0000_i1508" type="#_x0000_t75" style="width:28.8pt;height:14.4pt" o:ole="">
            <v:imagedata r:id="rId981" o:title=""/>
          </v:shape>
          <o:OLEObject Type="Embed" ProgID="Equation.DSMT4" ShapeID="_x0000_i1508" DrawAspect="Content" ObjectID="_1363900875" r:id="rId982"/>
        </w:object>
      </w:r>
      <w:r w:rsidRPr="0097532C">
        <w:t>, the fiber modulus is zero at the strain origin (</w:t>
      </w:r>
      <w:r w:rsidR="006C2049" w:rsidRPr="006C2049">
        <w:rPr>
          <w:position w:val="-12"/>
        </w:rPr>
        <w:object w:dxaOrig="600" w:dyaOrig="360" w14:anchorId="0793792D">
          <v:shape id="_x0000_i1509" type="#_x0000_t75" style="width:28.8pt;height:21.6pt" o:ole="">
            <v:imagedata r:id="rId983" o:title=""/>
          </v:shape>
          <o:OLEObject Type="Embed" ProgID="Equation.DSMT4" ShapeID="_x0000_i1509" DrawAspect="Content" ObjectID="_1363900876" r:id="rId984"/>
        </w:object>
      </w:r>
      <w:r w:rsidRPr="0097532C">
        <w:t xml:space="preserve">).  Therefore, use </w:t>
      </w:r>
      <w:r w:rsidR="006C2049" w:rsidRPr="006C2049">
        <w:rPr>
          <w:position w:val="-10"/>
        </w:rPr>
        <w:object w:dxaOrig="600" w:dyaOrig="320" w14:anchorId="2ADEDFF2">
          <v:shape id="_x0000_i1510" type="#_x0000_t75" style="width:28.8pt;height:14.4pt" o:ole="">
            <v:imagedata r:id="rId985" o:title=""/>
          </v:shape>
          <o:OLEObject Type="Embed" ProgID="Equation.DSMT4" ShapeID="_x0000_i1510" DrawAspect="Content" ObjectID="_1363900877" r:id="rId986"/>
        </w:object>
      </w:r>
      <w:r w:rsidRPr="0097532C">
        <w:t xml:space="preserve"> when a smooth transition in the stress is desired from compression to tension.</w:t>
      </w:r>
    </w:p>
    <w:p w14:paraId="2D21A805" w14:textId="7C723731" w:rsidR="00941062" w:rsidRPr="0097532C" w:rsidRDefault="006C2049" w:rsidP="00941062">
      <w:r w:rsidRPr="006C2049">
        <w:rPr>
          <w:position w:val="-14"/>
        </w:rPr>
        <w:object w:dxaOrig="2079" w:dyaOrig="440" w14:anchorId="31CE37D4">
          <v:shape id="_x0000_i1511" type="#_x0000_t75" style="width:100.8pt;height:21.6pt" o:ole="">
            <v:imagedata r:id="rId987" o:title=""/>
          </v:shape>
          <o:OLEObject Type="Embed" ProgID="Equation.DSMT4" ShapeID="_x0000_i1511" DrawAspect="Content" ObjectID="_1363900878" r:id="rId988"/>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4025" w:name="_Toc290149319"/>
      <w:r>
        <w:lastRenderedPageBreak/>
        <w:t>Coupled Transversely Isotropic Mooney-Rivlin</w:t>
      </w:r>
      <w:bookmarkEnd w:id="4025"/>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6C2049" w:rsidRPr="006C2049">
        <w:rPr>
          <w:position w:val="-14"/>
        </w:rPr>
        <w:object w:dxaOrig="5300" w:dyaOrig="400" w14:anchorId="4C9E37CF">
          <v:shape id="_x0000_i1512" type="#_x0000_t75" style="width:266.4pt;height:21.6pt" o:ole="">
            <v:imagedata r:id="rId989" o:title=""/>
          </v:shape>
          <o:OLEObject Type="Embed" ProgID="Equation.DSMT4" ShapeID="_x0000_i1512" DrawAspect="Content" ObjectID="_1363900879" r:id="rId990"/>
        </w:object>
      </w:r>
    </w:p>
    <w:p w14:paraId="49B54FD1" w14:textId="44CB77BD" w:rsidR="00A1636E" w:rsidRDefault="00A1636E" w:rsidP="00A1636E">
      <w:r>
        <w:t xml:space="preserve">The first </w:t>
      </w:r>
      <w:del w:id="4026" w:author="Steve Maas" w:date="2014-07-24T18:31:00Z">
        <w:r w:rsidDel="00B47983">
          <w:delText xml:space="preserve">two </w:delText>
        </w:r>
      </w:del>
      <w:ins w:id="4027" w:author="Steve Maas" w:date="2014-07-24T18:31:00Z">
        <w:r w:rsidR="00B47983">
          <w:t xml:space="preserve">three </w:t>
        </w:r>
      </w:ins>
      <w:r>
        <w:t xml:space="preserve">terms define the </w:t>
      </w:r>
      <w:ins w:id="4028" w:author="Steve Maas" w:date="2014-07-24T18:31:00Z">
        <w:r w:rsidR="00B47983">
          <w:t xml:space="preserve">coupled </w:t>
        </w:r>
      </w:ins>
      <w:r>
        <w:t xml:space="preserve">Mooney-Rivlin matrix response. The third term is the fiber response which is a function of the fiber stretch </w:t>
      </w:r>
      <w:r w:rsidR="006C2049" w:rsidRPr="006C2049">
        <w:rPr>
          <w:position w:val="-6"/>
        </w:rPr>
        <w:object w:dxaOrig="220" w:dyaOrig="279" w14:anchorId="7BE9538D">
          <v:shape id="_x0000_i1513" type="#_x0000_t75" style="width:14.4pt;height:14.4pt" o:ole="">
            <v:imagedata r:id="rId991" o:title=""/>
          </v:shape>
          <o:OLEObject Type="Embed" ProgID="Equation.DSMT4" ShapeID="_x0000_i1513" DrawAspect="Content" ObjectID="_1363900880" r:id="rId992"/>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r w:rsidR="000F5924">
        <w:fldChar w:fldCharType="begin"/>
      </w:r>
      <w:r w:rsidR="000F5924">
        <w:instrText xml:space="preserve"> HYPERLINK \l "_ENREF_19" \o "Weiss, 1996 #14" </w:instrText>
      </w:r>
      <w:ins w:id="4029" w:author="Gerard" w:date="2015-04-08T21:50:00Z"/>
      <w:r w:rsidR="000F5924">
        <w:fldChar w:fldCharType="separate"/>
      </w:r>
      <w:r w:rsidR="00182A67">
        <w:rPr>
          <w:noProof/>
        </w:rPr>
        <w:t>19</w:t>
      </w:r>
      <w:r w:rsidR="000F5924">
        <w:rPr>
          <w:noProof/>
        </w:rPr>
        <w:fldChar w:fldCharType="end"/>
      </w:r>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6C2049" w:rsidRPr="006C2049">
        <w:rPr>
          <w:position w:val="-24"/>
        </w:rPr>
        <w:object w:dxaOrig="1840" w:dyaOrig="620" w14:anchorId="0F2AC87A">
          <v:shape id="_x0000_i1514" type="#_x0000_t75" style="width:93.6pt;height:28.8pt" o:ole="">
            <v:imagedata r:id="rId993" o:title=""/>
          </v:shape>
          <o:OLEObject Type="Embed" ProgID="Equation.DSMT4" ShapeID="_x0000_i1514" DrawAspect="Content" ObjectID="_1363900881" r:id="rId994"/>
        </w:object>
      </w:r>
    </w:p>
    <w:p w14:paraId="3717566A" w14:textId="58D78A2B" w:rsidR="00E11CA7" w:rsidRDefault="00A1636E" w:rsidP="007D6F0D">
      <w:pPr>
        <w:jc w:val="left"/>
      </w:pPr>
      <w:r>
        <w:t xml:space="preserve">where </w:t>
      </w:r>
      <w:r w:rsidR="006C2049" w:rsidRPr="006C2049">
        <w:rPr>
          <w:position w:val="-6"/>
        </w:rPr>
        <w:object w:dxaOrig="940" w:dyaOrig="279" w14:anchorId="32CE55EF">
          <v:shape id="_x0000_i1515" type="#_x0000_t75" style="width:50.4pt;height:14.4pt" o:ole="">
            <v:imagedata r:id="rId995" o:title=""/>
          </v:shape>
          <o:OLEObject Type="Embed" ProgID="Equation.DSMT4" ShapeID="_x0000_i1515" DrawAspect="Content" ObjectID="_1363900882" r:id="rId996"/>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4030" w:name="_Toc290149320"/>
      <w:r>
        <w:lastRenderedPageBreak/>
        <w:t>Coupled Transversely Isotropic Veronda-Westmann</w:t>
      </w:r>
      <w:bookmarkEnd w:id="4030"/>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7B6A14" w:rsidRPr="006C2049">
        <w:rPr>
          <w:position w:val="-24"/>
        </w:rPr>
        <w:object w:dxaOrig="4720" w:dyaOrig="660" w14:anchorId="762BA82E">
          <v:shape id="_x0000_i1516" type="#_x0000_t75" style="width:237.6pt;height:36pt" o:ole="">
            <v:imagedata r:id="rId997" o:title=""/>
          </v:shape>
          <o:OLEObject Type="Embed" ProgID="Equation.DSMT4" ShapeID="_x0000_i1516" DrawAspect="Content" ObjectID="_1363900883" r:id="rId998"/>
        </w:object>
      </w:r>
    </w:p>
    <w:p w14:paraId="04C16060" w14:textId="19B60012" w:rsidR="00241B41" w:rsidRDefault="00241B41" w:rsidP="00241B41">
      <w:r>
        <w:t xml:space="preserve">The first two terms define the </w:t>
      </w:r>
      <w:ins w:id="4031" w:author="Steve Maas" w:date="2014-07-24T18:32:00Z">
        <w:r w:rsidR="00B47983">
          <w:t xml:space="preserve">coupled </w:t>
        </w:r>
      </w:ins>
      <w:r w:rsidR="00AE38BC">
        <w:t xml:space="preserve">Veronda-Westmann </w:t>
      </w:r>
      <w:r>
        <w:t xml:space="preserve">matrix response. The third term is the fiber response which is a function of the fiber stretch </w:t>
      </w:r>
      <w:r w:rsidR="006C2049" w:rsidRPr="006C2049">
        <w:rPr>
          <w:position w:val="-6"/>
        </w:rPr>
        <w:object w:dxaOrig="220" w:dyaOrig="279" w14:anchorId="365E7BF2">
          <v:shape id="_x0000_i1517" type="#_x0000_t75" style="width:14.4pt;height:14.4pt" o:ole="">
            <v:imagedata r:id="rId999" o:title=""/>
          </v:shape>
          <o:OLEObject Type="Embed" ProgID="Equation.DSMT4" ShapeID="_x0000_i1517" DrawAspect="Content" ObjectID="_1363900884" r:id="rId1000"/>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r w:rsidR="000F5924">
        <w:fldChar w:fldCharType="begin"/>
      </w:r>
      <w:r w:rsidR="000F5924">
        <w:instrText xml:space="preserve"> HYPERLINK \l "_ENREF_19" \o "Weiss, 1996 #14" </w:instrText>
      </w:r>
      <w:ins w:id="4032" w:author="Gerard" w:date="2015-04-08T21:50:00Z"/>
      <w:r w:rsidR="000F5924">
        <w:fldChar w:fldCharType="separate"/>
      </w:r>
      <w:r w:rsidR="00182A67">
        <w:rPr>
          <w:noProof/>
        </w:rPr>
        <w:t>19</w:t>
      </w:r>
      <w:r w:rsidR="000F5924">
        <w:rPr>
          <w:noProof/>
        </w:rPr>
        <w:fldChar w:fldCharType="end"/>
      </w:r>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6C2049" w:rsidRPr="006C2049">
        <w:rPr>
          <w:position w:val="-24"/>
        </w:rPr>
        <w:object w:dxaOrig="1840" w:dyaOrig="620" w14:anchorId="59E9D0FD">
          <v:shape id="_x0000_i1518" type="#_x0000_t75" style="width:93.6pt;height:28.8pt" o:ole="">
            <v:imagedata r:id="rId1001" o:title=""/>
          </v:shape>
          <o:OLEObject Type="Embed" ProgID="Equation.DSMT4" ShapeID="_x0000_i1518" DrawAspect="Content" ObjectID="_1363900885" r:id="rId1002"/>
        </w:object>
      </w:r>
    </w:p>
    <w:p w14:paraId="18C44E0D" w14:textId="05D4F653" w:rsidR="00241B41" w:rsidRDefault="00241B41" w:rsidP="00241B41">
      <w:pPr>
        <w:jc w:val="left"/>
      </w:pPr>
      <w:r>
        <w:t xml:space="preserve">where </w:t>
      </w:r>
      <w:r w:rsidR="006C2049" w:rsidRPr="006C2049">
        <w:rPr>
          <w:position w:val="-6"/>
        </w:rPr>
        <w:object w:dxaOrig="940" w:dyaOrig="279" w14:anchorId="5F971CFC">
          <v:shape id="_x0000_i1519" type="#_x0000_t75" style="width:50.4pt;height:14.4pt" o:ole="">
            <v:imagedata r:id="rId1003" o:title=""/>
          </v:shape>
          <o:OLEObject Type="Embed" ProgID="Equation.DSMT4" ShapeID="_x0000_i1519" DrawAspect="Content" ObjectID="_1363900886" r:id="rId1004"/>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rPr>
          <w:ins w:id="4033" w:author="rawlins" w:date="2015-04-03T15:36:00Z"/>
        </w:rPr>
      </w:pPr>
      <w:bookmarkStart w:id="4034" w:name="_Toc410636372"/>
      <w:bookmarkStart w:id="4035" w:name="_Toc290149321"/>
      <w:ins w:id="4036" w:author="rawlins" w:date="2015-04-03T15:36:00Z">
        <w:r>
          <w:lastRenderedPageBreak/>
          <w:t>Continuous Fiber Distribution</w:t>
        </w:r>
        <w:bookmarkEnd w:id="4034"/>
        <w:bookmarkEnd w:id="4035"/>
      </w:ins>
    </w:p>
    <w:p w14:paraId="59B8D788" w14:textId="77777777" w:rsidR="00277EE6" w:rsidRDefault="00277EE6" w:rsidP="00277EE6">
      <w:pPr>
        <w:rPr>
          <w:ins w:id="4037" w:author="rawlins" w:date="2015-04-03T15:36:00Z"/>
        </w:rPr>
      </w:pPr>
      <w:ins w:id="4038" w:author="rawlins" w:date="2015-04-03T15:36:00Z">
        <w:r>
          <w:t>A continuous fiber distribution has a strain energy density that integrates the contributions from fiber bundles oriented along all directions emanating from a point in the continuum,</w:t>
        </w:r>
      </w:ins>
    </w:p>
    <w:p w14:paraId="23316A2E" w14:textId="2B858609" w:rsidR="00277EE6" w:rsidRDefault="00277EE6" w:rsidP="00277EE6">
      <w:pPr>
        <w:pStyle w:val="MTDisplayEquation"/>
        <w:rPr>
          <w:ins w:id="4039" w:author="rawlins" w:date="2015-04-03T15:36:00Z"/>
        </w:rPr>
      </w:pPr>
      <w:ins w:id="4040" w:author="rawlins" w:date="2015-04-03T15:36:00Z">
        <w:r>
          <w:tab/>
        </w:r>
        <w:r>
          <w:rPr>
            <w:noProof/>
            <w:position w:val="-18"/>
            <w:rPrChange w:id="4041" w:author="Unknown">
              <w:rPr>
                <w:noProof/>
              </w:rPr>
            </w:rPrChange>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ins>
    </w:p>
    <w:p w14:paraId="39C31E29" w14:textId="1CF4E459" w:rsidR="00277EE6" w:rsidRDefault="00277EE6" w:rsidP="00277EE6">
      <w:pPr>
        <w:rPr>
          <w:ins w:id="4042" w:author="rawlins" w:date="2015-04-03T15:36:00Z"/>
        </w:rPr>
      </w:pPr>
      <w:ins w:id="4043" w:author="rawlins" w:date="2015-04-03T15:36:00Z">
        <w:r>
          <w:t xml:space="preserve">where </w:t>
        </w:r>
        <w:r>
          <w:rPr>
            <w:noProof/>
            <w:position w:val="-4"/>
            <w:rPrChange w:id="4044" w:author="Unknown">
              <w:rPr>
                <w:noProof/>
              </w:rPr>
            </w:rPrChange>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Pr>
            <w:noProof/>
            <w:position w:val="-12"/>
            <w:rPrChange w:id="4045" w:author="Unknown">
              <w:rPr>
                <w:noProof/>
              </w:rPr>
            </w:rPrChange>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Pr>
            <w:noProof/>
            <w:position w:val="-6"/>
            <w:rPrChange w:id="4046" w:author="Unknown">
              <w:rPr>
                <w:noProof/>
              </w:rPr>
            </w:rPrChange>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Pr>
            <w:noProof/>
            <w:position w:val="-4"/>
            <w:rPrChange w:id="4047" w:author="Unknown">
              <w:rPr>
                <w:noProof/>
              </w:rPr>
            </w:rPrChange>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Pr>
            <w:noProof/>
            <w:position w:val="-4"/>
            <w:rPrChange w:id="4048" w:author="Unknown">
              <w:rPr>
                <w:noProof/>
              </w:rPr>
            </w:rPrChange>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Pr>
            <w:noProof/>
            <w:position w:val="-4"/>
            <w:rPrChange w:id="4049" w:author="Unknown">
              <w:rPr>
                <w:noProof/>
              </w:rPr>
            </w:rPrChange>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Pr>
            <w:noProof/>
            <w:position w:val="-12"/>
            <w:rPrChange w:id="4050" w:author="Unknown">
              <w:rPr>
                <w:noProof/>
              </w:rPr>
            </w:rPrChange>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Pr>
            <w:noProof/>
            <w:position w:val="-4"/>
            <w:rPrChange w:id="4051" w:author="Unknown">
              <w:rPr>
                <w:noProof/>
              </w:rPr>
            </w:rPrChange>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Pr>
            <w:noProof/>
            <w:position w:val="-4"/>
            <w:rPrChange w:id="4052" w:author="Unknown">
              <w:rPr>
                <w:noProof/>
              </w:rPr>
            </w:rPrChange>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Pr>
            <w:noProof/>
            <w:position w:val="-4"/>
            <w:rPrChange w:id="4053" w:author="Unknown">
              <w:rPr>
                <w:noProof/>
              </w:rPr>
            </w:rPrChange>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ins>
    </w:p>
    <w:p w14:paraId="0D68CE42" w14:textId="229E09F4" w:rsidR="00277EE6" w:rsidRDefault="00277EE6" w:rsidP="00277EE6">
      <w:pPr>
        <w:pStyle w:val="MTDisplayEquation"/>
        <w:rPr>
          <w:ins w:id="4054" w:author="rawlins" w:date="2015-04-03T15:36:00Z"/>
        </w:rPr>
      </w:pPr>
      <w:ins w:id="4055" w:author="rawlins" w:date="2015-04-03T15:36:00Z">
        <w:r>
          <w:tab/>
        </w:r>
        <w:r>
          <w:rPr>
            <w:noProof/>
            <w:position w:val="-18"/>
            <w:rPrChange w:id="4056" w:author="Unknown">
              <w:rPr>
                <w:noProof/>
              </w:rPr>
            </w:rPrChange>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ins>
    </w:p>
    <w:p w14:paraId="08BD78C5" w14:textId="77777777" w:rsidR="00277EE6" w:rsidRDefault="00277EE6" w:rsidP="00277EE6">
      <w:pPr>
        <w:rPr>
          <w:ins w:id="4057" w:author="rawlins" w:date="2015-04-03T15:36:00Z"/>
        </w:rPr>
      </w:pPr>
      <w:ins w:id="4058" w:author="rawlins" w:date="2015-04-03T15:36:00Z">
        <w:r>
          <w:t>For a material with an uncoupled strain energy density the corresponding expression is</w:t>
        </w:r>
      </w:ins>
    </w:p>
    <w:p w14:paraId="67CED948" w14:textId="4E41DBA4" w:rsidR="00277EE6" w:rsidRDefault="00277EE6" w:rsidP="00277EE6">
      <w:pPr>
        <w:pStyle w:val="MTDisplayEquation"/>
        <w:rPr>
          <w:ins w:id="4059" w:author="rawlins" w:date="2015-04-03T15:36:00Z"/>
        </w:rPr>
      </w:pPr>
      <w:ins w:id="4060" w:author="rawlins" w:date="2015-04-03T15:36:00Z">
        <w:r>
          <w:tab/>
        </w:r>
        <w:r>
          <w:rPr>
            <w:noProof/>
            <w:position w:val="-18"/>
            <w:rPrChange w:id="4061" w:author="Unknown">
              <w:rPr>
                <w:noProof/>
              </w:rPr>
            </w:rPrChange>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ins>
    </w:p>
    <w:p w14:paraId="05729672" w14:textId="116DE7C7" w:rsidR="00277EE6" w:rsidRDefault="00277EE6" w:rsidP="00277EE6">
      <w:pPr>
        <w:rPr>
          <w:ins w:id="4062" w:author="rawlins" w:date="2015-04-03T15:36:00Z"/>
        </w:rPr>
      </w:pPr>
      <w:ins w:id="4063" w:author="rawlins" w:date="2015-04-03T15:36:00Z">
        <w:r>
          <w:t xml:space="preserve">where </w:t>
        </w:r>
        <w:r>
          <w:rPr>
            <w:noProof/>
            <w:position w:val="-12"/>
            <w:rPrChange w:id="4064" w:author="Unknown">
              <w:rPr>
                <w:noProof/>
              </w:rPr>
            </w:rPrChange>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ins>
    </w:p>
    <w:p w14:paraId="18024D7C" w14:textId="77777777" w:rsidR="00277EE6" w:rsidRDefault="00277EE6" w:rsidP="00277EE6">
      <w:pPr>
        <w:jc w:val="left"/>
        <w:rPr>
          <w:ins w:id="4065" w:author="rawlins" w:date="2015-04-03T15:36:00Z"/>
        </w:rPr>
      </w:pPr>
      <w:ins w:id="4066" w:author="rawlins" w:date="2015-04-03T15:36:00Z">
        <w:r>
          <w:br w:type="page"/>
        </w:r>
      </w:ins>
    </w:p>
    <w:p w14:paraId="2B635F1F" w14:textId="77777777" w:rsidR="00277EE6" w:rsidRDefault="00277EE6" w:rsidP="00277EE6">
      <w:pPr>
        <w:pStyle w:val="Heading3"/>
        <w:rPr>
          <w:ins w:id="4067" w:author="rawlins" w:date="2015-04-03T15:36:00Z"/>
        </w:rPr>
      </w:pPr>
      <w:bookmarkStart w:id="4068" w:name="_Toc410636373"/>
      <w:bookmarkStart w:id="4069" w:name="_Toc290149322"/>
      <w:ins w:id="4070" w:author="rawlins" w:date="2015-04-03T15:36:00Z">
        <w:r>
          <w:lastRenderedPageBreak/>
          <w:t>Compressible Continuous Fiber Distribution</w:t>
        </w:r>
        <w:bookmarkEnd w:id="4068"/>
        <w:bookmarkEnd w:id="4069"/>
      </w:ins>
    </w:p>
    <w:p w14:paraId="1E44F045" w14:textId="77777777" w:rsidR="00277EE6" w:rsidRDefault="00277EE6" w:rsidP="00277EE6">
      <w:pPr>
        <w:rPr>
          <w:ins w:id="4071" w:author="rawlins" w:date="2015-04-03T15:36:00Z"/>
        </w:rPr>
      </w:pPr>
      <w:ins w:id="4072" w:author="rawlins" w:date="2015-04-03T15:36:00Z">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ins>
    </w:p>
    <w:p w14:paraId="55C24FE5" w14:textId="77777777" w:rsidR="00277EE6" w:rsidRDefault="00277EE6" w:rsidP="00277EE6">
      <w:pPr>
        <w:rPr>
          <w:ins w:id="4073"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84"/>
        <w:gridCol w:w="222"/>
      </w:tblGrid>
      <w:tr w:rsidR="00277EE6" w14:paraId="4963CB58" w14:textId="77777777" w:rsidTr="00050662">
        <w:trPr>
          <w:ins w:id="4074" w:author="rawlins" w:date="2015-04-03T15:36:00Z"/>
        </w:trPr>
        <w:tc>
          <w:tcPr>
            <w:tcW w:w="0" w:type="auto"/>
            <w:shd w:val="clear" w:color="auto" w:fill="auto"/>
          </w:tcPr>
          <w:p w14:paraId="1A7FF350" w14:textId="77777777" w:rsidR="00277EE6" w:rsidRDefault="00277EE6" w:rsidP="00050662">
            <w:pPr>
              <w:pStyle w:val="code"/>
              <w:rPr>
                <w:ins w:id="4075" w:author="rawlins" w:date="2015-04-03T15:36:00Z"/>
              </w:rPr>
            </w:pPr>
            <w:ins w:id="4076" w:author="rawlins" w:date="2015-04-03T15:36:00Z">
              <w:r>
                <w:t>&lt;fibers&gt;</w:t>
              </w:r>
            </w:ins>
          </w:p>
        </w:tc>
        <w:tc>
          <w:tcPr>
            <w:tcW w:w="0" w:type="auto"/>
            <w:shd w:val="clear" w:color="auto" w:fill="auto"/>
          </w:tcPr>
          <w:p w14:paraId="39A605DA" w14:textId="77777777" w:rsidR="00277EE6" w:rsidRPr="000B272C" w:rsidRDefault="00277EE6" w:rsidP="00050662">
            <w:pPr>
              <w:rPr>
                <w:ins w:id="4077" w:author="rawlins" w:date="2015-04-03T15:36:00Z"/>
                <w:i/>
              </w:rPr>
            </w:pPr>
            <w:ins w:id="4078" w:author="rawlins" w:date="2015-04-03T15:36:00Z">
              <w:r w:rsidRPr="000B272C">
                <w:t xml:space="preserve">Specification of the </w:t>
              </w:r>
              <w:r>
                <w:t xml:space="preserve">fiber material response </w:t>
              </w:r>
            </w:ins>
            <w:ins w:id="4079" w:author="rawlins" w:date="2015-04-03T15:36:00Z">
              <w:r w:rsidRPr="00315B5A">
                <w:rPr>
                  <w:position w:val="-14"/>
                </w:rPr>
                <w:object w:dxaOrig="800" w:dyaOrig="400" w14:anchorId="1343D218">
                  <v:shape id="_x0000_i1520" type="#_x0000_t75" style="width:43.2pt;height:21.6pt" o:ole="">
                    <v:imagedata r:id="rId1019" o:title=""/>
                  </v:shape>
                  <o:OLEObject Type="Embed" ProgID="Equation.DSMT4" ShapeID="_x0000_i1520" DrawAspect="Content" ObjectID="_1363900887" r:id="rId1020"/>
                </w:object>
              </w:r>
            </w:ins>
            <w:ins w:id="4080" w:author="rawlins" w:date="2015-04-03T15:36:00Z">
              <w:r>
                <w:t xml:space="preserve"> </w:t>
              </w:r>
            </w:ins>
          </w:p>
        </w:tc>
        <w:tc>
          <w:tcPr>
            <w:tcW w:w="0" w:type="auto"/>
          </w:tcPr>
          <w:p w14:paraId="313B421B" w14:textId="77777777" w:rsidR="00277EE6" w:rsidRPr="000B272C" w:rsidRDefault="00277EE6" w:rsidP="00050662">
            <w:pPr>
              <w:rPr>
                <w:ins w:id="4081" w:author="rawlins" w:date="2015-04-03T15:36:00Z"/>
              </w:rPr>
            </w:pPr>
          </w:p>
        </w:tc>
      </w:tr>
      <w:tr w:rsidR="00277EE6" w14:paraId="0D55B23A" w14:textId="77777777" w:rsidTr="00050662">
        <w:trPr>
          <w:ins w:id="4082" w:author="rawlins" w:date="2015-04-03T15:36:00Z"/>
        </w:trPr>
        <w:tc>
          <w:tcPr>
            <w:tcW w:w="0" w:type="auto"/>
            <w:shd w:val="clear" w:color="auto" w:fill="auto"/>
          </w:tcPr>
          <w:p w14:paraId="147CB807" w14:textId="77777777" w:rsidR="00277EE6" w:rsidRDefault="00277EE6" w:rsidP="00050662">
            <w:pPr>
              <w:pStyle w:val="code"/>
              <w:rPr>
                <w:ins w:id="4083" w:author="rawlins" w:date="2015-04-03T15:36:00Z"/>
              </w:rPr>
            </w:pPr>
            <w:ins w:id="4084" w:author="rawlins" w:date="2015-04-03T15:36:00Z">
              <w:r>
                <w:t>&lt;distribution&gt;</w:t>
              </w:r>
            </w:ins>
          </w:p>
        </w:tc>
        <w:tc>
          <w:tcPr>
            <w:tcW w:w="0" w:type="auto"/>
            <w:shd w:val="clear" w:color="auto" w:fill="auto"/>
          </w:tcPr>
          <w:p w14:paraId="0FAC9BD8" w14:textId="77777777" w:rsidR="00277EE6" w:rsidRPr="000B272C" w:rsidRDefault="00277EE6" w:rsidP="00050662">
            <w:pPr>
              <w:rPr>
                <w:ins w:id="4085" w:author="rawlins" w:date="2015-04-03T15:36:00Z"/>
                <w:i/>
              </w:rPr>
            </w:pPr>
            <w:ins w:id="4086" w:author="rawlins" w:date="2015-04-03T15:36:00Z">
              <w:r>
                <w:t xml:space="preserve">Specification of the fiber density distribution </w:t>
              </w:r>
            </w:ins>
            <w:ins w:id="4087" w:author="rawlins" w:date="2015-04-03T15:36:00Z">
              <w:r w:rsidRPr="00315B5A">
                <w:rPr>
                  <w:position w:val="-14"/>
                </w:rPr>
                <w:object w:dxaOrig="580" w:dyaOrig="400" w14:anchorId="2BDF95BF">
                  <v:shape id="_x0000_i1521" type="#_x0000_t75" style="width:28.8pt;height:21.6pt" o:ole="">
                    <v:imagedata r:id="rId1021" o:title=""/>
                  </v:shape>
                  <o:OLEObject Type="Embed" ProgID="Equation.DSMT4" ShapeID="_x0000_i1521" DrawAspect="Content" ObjectID="_1363900888" r:id="rId1022"/>
                </w:object>
              </w:r>
            </w:ins>
            <w:ins w:id="4088" w:author="rawlins" w:date="2015-04-03T15:36:00Z">
              <w:r>
                <w:t xml:space="preserve"> </w:t>
              </w:r>
            </w:ins>
          </w:p>
        </w:tc>
        <w:tc>
          <w:tcPr>
            <w:tcW w:w="0" w:type="auto"/>
          </w:tcPr>
          <w:p w14:paraId="6BE362E4" w14:textId="77777777" w:rsidR="00277EE6" w:rsidRPr="000B272C" w:rsidRDefault="00277EE6" w:rsidP="00050662">
            <w:pPr>
              <w:rPr>
                <w:ins w:id="4089" w:author="rawlins" w:date="2015-04-03T15:36:00Z"/>
              </w:rPr>
            </w:pPr>
          </w:p>
        </w:tc>
      </w:tr>
      <w:tr w:rsidR="00277EE6" w14:paraId="6AED389C" w14:textId="77777777" w:rsidTr="00050662">
        <w:trPr>
          <w:ins w:id="4090" w:author="rawlins" w:date="2015-04-03T15:36:00Z"/>
        </w:trPr>
        <w:tc>
          <w:tcPr>
            <w:tcW w:w="0" w:type="auto"/>
            <w:shd w:val="clear" w:color="auto" w:fill="auto"/>
          </w:tcPr>
          <w:p w14:paraId="2BA3160A" w14:textId="77777777" w:rsidR="00277EE6" w:rsidRDefault="00277EE6" w:rsidP="00050662">
            <w:pPr>
              <w:pStyle w:val="code"/>
              <w:rPr>
                <w:ins w:id="4091" w:author="rawlins" w:date="2015-04-03T15:36:00Z"/>
              </w:rPr>
            </w:pPr>
            <w:ins w:id="4092" w:author="rawlins" w:date="2015-04-03T15:36:00Z">
              <w:r>
                <w:t>&lt;scheme&gt;</w:t>
              </w:r>
            </w:ins>
          </w:p>
        </w:tc>
        <w:tc>
          <w:tcPr>
            <w:tcW w:w="0" w:type="auto"/>
            <w:shd w:val="clear" w:color="auto" w:fill="auto"/>
          </w:tcPr>
          <w:p w14:paraId="2A91559A" w14:textId="77777777" w:rsidR="00277EE6" w:rsidRPr="000B272C" w:rsidRDefault="00277EE6" w:rsidP="00050662">
            <w:pPr>
              <w:rPr>
                <w:ins w:id="4093" w:author="rawlins" w:date="2015-04-03T15:36:00Z"/>
              </w:rPr>
            </w:pPr>
            <w:ins w:id="4094" w:author="rawlins" w:date="2015-04-03T15:36:00Z">
              <w:r>
                <w:t>Numerical integration scheme</w:t>
              </w:r>
            </w:ins>
          </w:p>
        </w:tc>
        <w:tc>
          <w:tcPr>
            <w:tcW w:w="0" w:type="auto"/>
          </w:tcPr>
          <w:p w14:paraId="248DB1DD" w14:textId="77777777" w:rsidR="00277EE6" w:rsidRDefault="00277EE6" w:rsidP="00050662">
            <w:pPr>
              <w:rPr>
                <w:ins w:id="4095" w:author="rawlins" w:date="2015-04-03T15:36:00Z"/>
              </w:rPr>
            </w:pPr>
          </w:p>
        </w:tc>
      </w:tr>
    </w:tbl>
    <w:p w14:paraId="29A1A3E5" w14:textId="77777777" w:rsidR="00277EE6" w:rsidRDefault="00277EE6" w:rsidP="00277EE6">
      <w:pPr>
        <w:rPr>
          <w:ins w:id="4096" w:author="rawlins" w:date="2015-04-03T15:36:00Z"/>
        </w:rPr>
      </w:pPr>
    </w:p>
    <w:p w14:paraId="39195F55" w14:textId="77777777" w:rsidR="00277EE6" w:rsidRDefault="00277EE6" w:rsidP="00277EE6">
      <w:pPr>
        <w:rPr>
          <w:ins w:id="4097" w:author="rawlins" w:date="2015-04-03T15:36:00Z"/>
        </w:rPr>
      </w:pPr>
      <w:ins w:id="4098" w:author="rawlins" w:date="2015-04-03T15:36:00Z">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ins>
      <w:ins w:id="4099" w:author="rawlins" w:date="2015-04-03T15:36:00Z">
        <w:r>
          <w:fldChar w:fldCharType="separate"/>
        </w:r>
      </w:ins>
      <w:ins w:id="4100" w:author="Gerard" w:date="2015-04-08T21:50:00Z">
        <w:r w:rsidR="00C00DDA">
          <w:t>4.2.2</w:t>
        </w:r>
      </w:ins>
      <w:ins w:id="4101" w:author="rawlins" w:date="2015-04-03T15:36:00Z">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ins>
      <w:ins w:id="4102" w:author="rawlins" w:date="2015-04-03T15:36:00Z">
        <w:r>
          <w:fldChar w:fldCharType="separate"/>
        </w:r>
      </w:ins>
      <w:ins w:id="4103" w:author="Gerard" w:date="2015-04-08T21:50:00Z">
        <w:r w:rsidR="00C00DDA">
          <w:t>4.2.4</w:t>
        </w:r>
      </w:ins>
      <w:ins w:id="4104" w:author="rawlins" w:date="2015-04-03T15:36:00Z">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ins>
      <w:ins w:id="4105" w:author="rawlins" w:date="2015-04-03T15:36:00Z">
        <w:r>
          <w:fldChar w:fldCharType="separate"/>
        </w:r>
      </w:ins>
      <w:ins w:id="4106" w:author="Gerard" w:date="2015-04-08T21:50:00Z">
        <w:r w:rsidR="00C00DDA">
          <w:t>4.2.5</w:t>
        </w:r>
      </w:ins>
      <w:ins w:id="4107" w:author="rawlins" w:date="2015-04-03T15:36:00Z">
        <w:r>
          <w:fldChar w:fldCharType="end"/>
        </w:r>
        <w:r>
          <w:t>.</w:t>
        </w:r>
      </w:ins>
    </w:p>
    <w:p w14:paraId="1D6B233C" w14:textId="77777777" w:rsidR="00277EE6" w:rsidRDefault="00277EE6" w:rsidP="00277EE6">
      <w:pPr>
        <w:rPr>
          <w:ins w:id="4108" w:author="rawlins" w:date="2015-04-03T15:36:00Z"/>
        </w:rPr>
      </w:pPr>
    </w:p>
    <w:p w14:paraId="32338918" w14:textId="77777777" w:rsidR="00277EE6" w:rsidRDefault="00277EE6" w:rsidP="00277EE6">
      <w:pPr>
        <w:rPr>
          <w:ins w:id="4109" w:author="rawlins" w:date="2015-04-03T15:36:00Z"/>
        </w:rPr>
      </w:pPr>
      <w:ins w:id="4110" w:author="rawlins" w:date="2015-04-03T15:36:00Z">
        <w:r>
          <w:rPr>
            <w:i/>
          </w:rPr>
          <w:t>Example</w:t>
        </w:r>
        <w:r>
          <w:t>:</w:t>
        </w:r>
      </w:ins>
    </w:p>
    <w:p w14:paraId="7E1F1E74" w14:textId="77777777" w:rsidR="00277EE6" w:rsidRPr="008A39E7" w:rsidRDefault="00277EE6" w:rsidP="00277EE6">
      <w:pPr>
        <w:rPr>
          <w:ins w:id="4111" w:author="rawlins" w:date="2015-04-03T15:36:00Z"/>
          <w:rFonts w:ascii="Courier New" w:hAnsi="Courier New"/>
          <w:sz w:val="22"/>
        </w:rPr>
      </w:pPr>
      <w:ins w:id="4112" w:author="rawlins" w:date="2015-04-03T15:36:00Z">
        <w:r>
          <w:rPr>
            <w:rFonts w:ascii="Courier New" w:hAnsi="Courier New"/>
            <w:sz w:val="22"/>
          </w:rPr>
          <w:t>&lt;material id="1" name="Material</w:t>
        </w:r>
        <w:r w:rsidRPr="008A39E7">
          <w:rPr>
            <w:rFonts w:ascii="Courier New" w:hAnsi="Courier New"/>
            <w:sz w:val="22"/>
          </w:rPr>
          <w:t>" type="solid mixture"&gt;</w:t>
        </w:r>
      </w:ins>
    </w:p>
    <w:p w14:paraId="0AE045F3" w14:textId="77777777" w:rsidR="00277EE6" w:rsidRPr="008A39E7" w:rsidRDefault="00277EE6" w:rsidP="00277EE6">
      <w:pPr>
        <w:rPr>
          <w:ins w:id="4113" w:author="rawlins" w:date="2015-04-03T15:36:00Z"/>
          <w:rFonts w:ascii="Courier New" w:hAnsi="Courier New"/>
          <w:sz w:val="22"/>
        </w:rPr>
      </w:pPr>
      <w:ins w:id="4114" w:author="rawlins" w:date="2015-04-03T15:36:00Z">
        <w:r w:rsidRPr="008A39E7">
          <w:rPr>
            <w:rFonts w:ascii="Courier New" w:hAnsi="Courier New"/>
            <w:sz w:val="22"/>
          </w:rPr>
          <w:tab/>
          <w:t>&lt;solid type="neo-Hookean"&gt;</w:t>
        </w:r>
      </w:ins>
    </w:p>
    <w:p w14:paraId="58E82DDA" w14:textId="77777777" w:rsidR="00277EE6" w:rsidRPr="008A39E7" w:rsidRDefault="00277EE6" w:rsidP="00277EE6">
      <w:pPr>
        <w:rPr>
          <w:ins w:id="4115" w:author="rawlins" w:date="2015-04-03T15:36:00Z"/>
          <w:rFonts w:ascii="Courier New" w:hAnsi="Courier New"/>
          <w:sz w:val="22"/>
        </w:rPr>
      </w:pPr>
      <w:ins w:id="4116" w:author="rawlins" w:date="2015-04-03T15:36:00Z">
        <w:r w:rsidRPr="008A39E7">
          <w:rPr>
            <w:rFonts w:ascii="Courier New" w:hAnsi="Courier New"/>
            <w:sz w:val="22"/>
          </w:rPr>
          <w:tab/>
        </w:r>
        <w:r w:rsidRPr="008A39E7">
          <w:rPr>
            <w:rFonts w:ascii="Courier New" w:hAnsi="Courier New"/>
            <w:sz w:val="22"/>
          </w:rPr>
          <w:tab/>
          <w:t>&lt;density&gt;1&lt;/density&gt;</w:t>
        </w:r>
      </w:ins>
    </w:p>
    <w:p w14:paraId="5E33F556" w14:textId="77777777" w:rsidR="00277EE6" w:rsidRPr="008A39E7" w:rsidRDefault="00277EE6" w:rsidP="00277EE6">
      <w:pPr>
        <w:rPr>
          <w:ins w:id="4117" w:author="rawlins" w:date="2015-04-03T15:36:00Z"/>
          <w:rFonts w:ascii="Courier New" w:hAnsi="Courier New"/>
          <w:sz w:val="22"/>
        </w:rPr>
      </w:pPr>
      <w:ins w:id="4118" w:author="rawlins" w:date="2015-04-03T15:36:00Z">
        <w:r w:rsidRPr="008A39E7">
          <w:rPr>
            <w:rFonts w:ascii="Courier New" w:hAnsi="Courier New"/>
            <w:sz w:val="22"/>
          </w:rPr>
          <w:tab/>
        </w:r>
        <w:r w:rsidRPr="008A39E7">
          <w:rPr>
            <w:rFonts w:ascii="Courier New" w:hAnsi="Courier New"/>
            <w:sz w:val="22"/>
          </w:rPr>
          <w:tab/>
          <w:t>&lt;E&gt;1&lt;/E&gt;</w:t>
        </w:r>
      </w:ins>
    </w:p>
    <w:p w14:paraId="0A57C8BA" w14:textId="77777777" w:rsidR="00277EE6" w:rsidRPr="008A39E7" w:rsidRDefault="00277EE6" w:rsidP="00277EE6">
      <w:pPr>
        <w:rPr>
          <w:ins w:id="4119" w:author="rawlins" w:date="2015-04-03T15:36:00Z"/>
          <w:rFonts w:ascii="Courier New" w:hAnsi="Courier New"/>
          <w:sz w:val="22"/>
        </w:rPr>
      </w:pPr>
      <w:ins w:id="4120" w:author="rawlins" w:date="2015-04-03T15:36:00Z">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ins>
    </w:p>
    <w:p w14:paraId="64BC2AEF" w14:textId="77777777" w:rsidR="00277EE6" w:rsidRPr="008A39E7" w:rsidRDefault="00277EE6" w:rsidP="00277EE6">
      <w:pPr>
        <w:rPr>
          <w:ins w:id="4121" w:author="rawlins" w:date="2015-04-03T15:36:00Z"/>
          <w:rFonts w:ascii="Courier New" w:hAnsi="Courier New"/>
          <w:sz w:val="22"/>
        </w:rPr>
      </w:pPr>
      <w:ins w:id="4122" w:author="rawlins" w:date="2015-04-03T15:36:00Z">
        <w:r w:rsidRPr="008A39E7">
          <w:rPr>
            <w:rFonts w:ascii="Courier New" w:hAnsi="Courier New"/>
            <w:sz w:val="22"/>
          </w:rPr>
          <w:tab/>
          <w:t>&lt;/solid&gt;</w:t>
        </w:r>
      </w:ins>
    </w:p>
    <w:p w14:paraId="21C808D7" w14:textId="77777777" w:rsidR="00277EE6" w:rsidRPr="008A39E7" w:rsidRDefault="00277EE6" w:rsidP="00277EE6">
      <w:pPr>
        <w:rPr>
          <w:ins w:id="4123" w:author="rawlins" w:date="2015-04-03T15:36:00Z"/>
          <w:rFonts w:ascii="Courier New" w:hAnsi="Courier New"/>
          <w:sz w:val="22"/>
        </w:rPr>
      </w:pPr>
      <w:ins w:id="4124" w:author="rawlins" w:date="2015-04-03T15:36:00Z">
        <w:r w:rsidRPr="008A39E7">
          <w:rPr>
            <w:rFonts w:ascii="Courier New" w:hAnsi="Courier New"/>
            <w:sz w:val="22"/>
          </w:rPr>
          <w:tab/>
          <w:t>&lt;solid type="continuous fiber distribution"&gt;</w:t>
        </w:r>
      </w:ins>
    </w:p>
    <w:p w14:paraId="1207D6CE" w14:textId="77777777" w:rsidR="00277EE6" w:rsidRPr="008A39E7" w:rsidRDefault="00277EE6" w:rsidP="00277EE6">
      <w:pPr>
        <w:rPr>
          <w:ins w:id="4125" w:author="rawlins" w:date="2015-04-03T15:36:00Z"/>
          <w:rFonts w:ascii="Courier New" w:hAnsi="Courier New"/>
          <w:sz w:val="22"/>
        </w:rPr>
      </w:pPr>
      <w:ins w:id="4126"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ins>
    </w:p>
    <w:p w14:paraId="51C8673D" w14:textId="77777777" w:rsidR="00277EE6" w:rsidRPr="008A39E7" w:rsidRDefault="00277EE6" w:rsidP="00277EE6">
      <w:pPr>
        <w:rPr>
          <w:ins w:id="4127" w:author="rawlins" w:date="2015-04-03T15:36:00Z"/>
          <w:rFonts w:ascii="Courier New" w:hAnsi="Courier New"/>
          <w:sz w:val="22"/>
        </w:rPr>
      </w:pPr>
      <w:ins w:id="4128"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ins>
    </w:p>
    <w:p w14:paraId="102D772A" w14:textId="77777777" w:rsidR="00277EE6" w:rsidRPr="008A39E7" w:rsidRDefault="00277EE6" w:rsidP="00277EE6">
      <w:pPr>
        <w:rPr>
          <w:ins w:id="4129" w:author="rawlins" w:date="2015-04-03T15:36:00Z"/>
          <w:rFonts w:ascii="Courier New" w:hAnsi="Courier New"/>
          <w:sz w:val="22"/>
        </w:rPr>
      </w:pPr>
      <w:ins w:id="4130"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ins>
    </w:p>
    <w:p w14:paraId="3B413E3B" w14:textId="77777777" w:rsidR="00277EE6" w:rsidRPr="008A39E7" w:rsidRDefault="00277EE6" w:rsidP="00277EE6">
      <w:pPr>
        <w:rPr>
          <w:ins w:id="4131" w:author="rawlins" w:date="2015-04-03T15:36:00Z"/>
          <w:rFonts w:ascii="Courier New" w:hAnsi="Courier New"/>
          <w:sz w:val="22"/>
        </w:rPr>
      </w:pPr>
      <w:ins w:id="4132"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ins>
    </w:p>
    <w:p w14:paraId="50FD2B35" w14:textId="77777777" w:rsidR="00277EE6" w:rsidRPr="008A39E7" w:rsidRDefault="00277EE6" w:rsidP="00277EE6">
      <w:pPr>
        <w:rPr>
          <w:ins w:id="4133" w:author="rawlins" w:date="2015-04-03T15:36:00Z"/>
          <w:rFonts w:ascii="Courier New" w:hAnsi="Courier New"/>
          <w:sz w:val="22"/>
        </w:rPr>
      </w:pPr>
      <w:ins w:id="4134"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&lt;/fibers&gt;</w:t>
        </w:r>
      </w:ins>
    </w:p>
    <w:p w14:paraId="1B6F7EED" w14:textId="77777777" w:rsidR="00277EE6" w:rsidRPr="008A39E7" w:rsidRDefault="00277EE6" w:rsidP="00277EE6">
      <w:pPr>
        <w:rPr>
          <w:ins w:id="4135" w:author="rawlins" w:date="2015-04-03T15:36:00Z"/>
          <w:rFonts w:ascii="Courier New" w:hAnsi="Courier New"/>
          <w:sz w:val="22"/>
        </w:rPr>
      </w:pPr>
      <w:ins w:id="4136"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ins>
    </w:p>
    <w:p w14:paraId="1F650871" w14:textId="77777777" w:rsidR="00277EE6" w:rsidRPr="008A39E7" w:rsidRDefault="00277EE6" w:rsidP="00277EE6">
      <w:pPr>
        <w:rPr>
          <w:ins w:id="4137" w:author="rawlins" w:date="2015-04-03T15:36:00Z"/>
          <w:rFonts w:ascii="Courier New" w:hAnsi="Courier New"/>
          <w:sz w:val="22"/>
        </w:rPr>
      </w:pPr>
      <w:ins w:id="4138"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ins>
    </w:p>
    <w:p w14:paraId="02018F53" w14:textId="77777777" w:rsidR="00277EE6" w:rsidRPr="008A39E7" w:rsidRDefault="00277EE6" w:rsidP="00277EE6">
      <w:pPr>
        <w:rPr>
          <w:ins w:id="4139" w:author="rawlins" w:date="2015-04-03T15:36:00Z"/>
          <w:rFonts w:ascii="Courier New" w:hAnsi="Courier New"/>
          <w:sz w:val="22"/>
        </w:rPr>
      </w:pPr>
      <w:ins w:id="4140"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ins>
    </w:p>
    <w:p w14:paraId="10E42671" w14:textId="77777777" w:rsidR="00277EE6" w:rsidRPr="008A39E7" w:rsidRDefault="00277EE6" w:rsidP="00277EE6">
      <w:pPr>
        <w:rPr>
          <w:ins w:id="4141" w:author="rawlins" w:date="2015-04-03T15:36:00Z"/>
          <w:rFonts w:ascii="Courier New" w:hAnsi="Courier New"/>
          <w:sz w:val="22"/>
        </w:rPr>
      </w:pPr>
      <w:ins w:id="4142"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ins>
    </w:p>
    <w:p w14:paraId="1BA374E1" w14:textId="77777777" w:rsidR="00277EE6" w:rsidRPr="008A39E7" w:rsidRDefault="00277EE6" w:rsidP="00277EE6">
      <w:pPr>
        <w:rPr>
          <w:ins w:id="4143" w:author="rawlins" w:date="2015-04-03T15:36:00Z"/>
          <w:rFonts w:ascii="Courier New" w:hAnsi="Courier New"/>
          <w:sz w:val="22"/>
        </w:rPr>
      </w:pPr>
      <w:ins w:id="4144"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ins>
    </w:p>
    <w:p w14:paraId="68C78C37" w14:textId="77777777" w:rsidR="00277EE6" w:rsidRPr="008A39E7" w:rsidRDefault="00277EE6" w:rsidP="00277EE6">
      <w:pPr>
        <w:rPr>
          <w:ins w:id="4145" w:author="rawlins" w:date="2015-04-03T15:36:00Z"/>
          <w:rFonts w:ascii="Courier New" w:hAnsi="Courier New"/>
          <w:sz w:val="22"/>
        </w:rPr>
      </w:pPr>
      <w:ins w:id="4146"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&lt;/scheme&gt;</w:t>
        </w:r>
      </w:ins>
    </w:p>
    <w:p w14:paraId="4A5B07D3" w14:textId="77777777" w:rsidR="00277EE6" w:rsidRPr="008A39E7" w:rsidRDefault="00277EE6" w:rsidP="00277EE6">
      <w:pPr>
        <w:rPr>
          <w:ins w:id="4147" w:author="rawlins" w:date="2015-04-03T15:36:00Z"/>
          <w:rFonts w:ascii="Courier New" w:hAnsi="Courier New"/>
          <w:sz w:val="22"/>
        </w:rPr>
      </w:pPr>
      <w:ins w:id="4148" w:author="rawlins" w:date="2015-04-03T15:36:00Z">
        <w:r w:rsidRPr="008A39E7">
          <w:rPr>
            <w:rFonts w:ascii="Courier New" w:hAnsi="Courier New"/>
            <w:sz w:val="22"/>
          </w:rPr>
          <w:tab/>
          <w:t>&lt;/solid&gt;</w:t>
        </w:r>
      </w:ins>
    </w:p>
    <w:p w14:paraId="21480E6F" w14:textId="77777777" w:rsidR="00277EE6" w:rsidRPr="008A39E7" w:rsidRDefault="00277EE6" w:rsidP="00277EE6">
      <w:pPr>
        <w:rPr>
          <w:ins w:id="4149" w:author="rawlins" w:date="2015-04-03T15:36:00Z"/>
          <w:rFonts w:ascii="Courier New" w:hAnsi="Courier New"/>
          <w:sz w:val="22"/>
        </w:rPr>
      </w:pPr>
      <w:ins w:id="4150" w:author="rawlins" w:date="2015-04-03T15:36:00Z">
        <w:r w:rsidRPr="008A39E7">
          <w:rPr>
            <w:rFonts w:ascii="Courier New" w:hAnsi="Courier New"/>
            <w:sz w:val="22"/>
          </w:rPr>
          <w:t>&lt;/material&gt;</w:t>
        </w:r>
      </w:ins>
    </w:p>
    <w:p w14:paraId="645E7790" w14:textId="77777777" w:rsidR="00277EE6" w:rsidRDefault="00277EE6" w:rsidP="00277EE6">
      <w:pPr>
        <w:rPr>
          <w:ins w:id="4151" w:author="rawlins" w:date="2015-04-03T15:36:00Z"/>
        </w:rPr>
      </w:pPr>
    </w:p>
    <w:p w14:paraId="171DB4D8" w14:textId="77777777" w:rsidR="00277EE6" w:rsidRDefault="00277EE6" w:rsidP="00277EE6">
      <w:pPr>
        <w:jc w:val="left"/>
        <w:rPr>
          <w:ins w:id="4152" w:author="rawlins" w:date="2015-04-03T15:36:00Z"/>
        </w:rPr>
      </w:pPr>
      <w:ins w:id="4153" w:author="rawlins" w:date="2015-04-03T15:36:00Z">
        <w:r>
          <w:br w:type="page"/>
        </w:r>
      </w:ins>
    </w:p>
    <w:p w14:paraId="69AF7AAA" w14:textId="77777777" w:rsidR="00277EE6" w:rsidRDefault="00277EE6" w:rsidP="00277EE6">
      <w:pPr>
        <w:pStyle w:val="Heading3"/>
        <w:rPr>
          <w:ins w:id="4154" w:author="rawlins" w:date="2015-04-03T15:36:00Z"/>
        </w:rPr>
      </w:pPr>
      <w:bookmarkStart w:id="4155" w:name="_Toc410636374"/>
      <w:bookmarkStart w:id="4156" w:name="_Ref280606960"/>
      <w:bookmarkStart w:id="4157" w:name="_Toc290149323"/>
      <w:ins w:id="4158" w:author="rawlins" w:date="2015-04-03T15:36:00Z">
        <w:r>
          <w:lastRenderedPageBreak/>
          <w:t>Uncoupled Continuous Fiber Distribution</w:t>
        </w:r>
        <w:bookmarkEnd w:id="4155"/>
        <w:bookmarkEnd w:id="4157"/>
      </w:ins>
    </w:p>
    <w:p w14:paraId="0C01AE71" w14:textId="77777777" w:rsidR="00277EE6" w:rsidRDefault="00277EE6" w:rsidP="00277EE6">
      <w:pPr>
        <w:rPr>
          <w:ins w:id="4159" w:author="rawlins" w:date="2015-04-03T15:36:00Z"/>
        </w:rPr>
      </w:pPr>
      <w:ins w:id="4160" w:author="rawlins" w:date="2015-04-03T15:36:00Z">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ins>
    </w:p>
    <w:p w14:paraId="378DE0FF" w14:textId="77777777" w:rsidR="00277EE6" w:rsidRDefault="00277EE6" w:rsidP="00277EE6">
      <w:pPr>
        <w:rPr>
          <w:ins w:id="4161"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84"/>
        <w:gridCol w:w="222"/>
      </w:tblGrid>
      <w:tr w:rsidR="00277EE6" w14:paraId="769F769B" w14:textId="77777777" w:rsidTr="00050662">
        <w:trPr>
          <w:ins w:id="4162" w:author="rawlins" w:date="2015-04-03T15:36:00Z"/>
        </w:trPr>
        <w:tc>
          <w:tcPr>
            <w:tcW w:w="0" w:type="auto"/>
            <w:shd w:val="clear" w:color="auto" w:fill="auto"/>
          </w:tcPr>
          <w:p w14:paraId="58FD561A" w14:textId="77777777" w:rsidR="00277EE6" w:rsidRDefault="00277EE6" w:rsidP="00050662">
            <w:pPr>
              <w:pStyle w:val="code"/>
              <w:rPr>
                <w:ins w:id="4163" w:author="rawlins" w:date="2015-04-03T15:36:00Z"/>
              </w:rPr>
            </w:pPr>
            <w:ins w:id="4164" w:author="rawlins" w:date="2015-04-03T15:36:00Z">
              <w:r>
                <w:t>&lt;fibers&gt;</w:t>
              </w:r>
            </w:ins>
          </w:p>
        </w:tc>
        <w:tc>
          <w:tcPr>
            <w:tcW w:w="0" w:type="auto"/>
            <w:shd w:val="clear" w:color="auto" w:fill="auto"/>
          </w:tcPr>
          <w:p w14:paraId="09DCF785" w14:textId="77777777" w:rsidR="00277EE6" w:rsidRPr="000B272C" w:rsidRDefault="00277EE6" w:rsidP="00050662">
            <w:pPr>
              <w:rPr>
                <w:ins w:id="4165" w:author="rawlins" w:date="2015-04-03T15:36:00Z"/>
                <w:i/>
              </w:rPr>
            </w:pPr>
            <w:ins w:id="4166" w:author="rawlins" w:date="2015-04-03T15:36:00Z">
              <w:r w:rsidRPr="000B272C">
                <w:t xml:space="preserve">Specification of the </w:t>
              </w:r>
              <w:r>
                <w:t xml:space="preserve">fiber material response </w:t>
              </w:r>
            </w:ins>
            <w:ins w:id="4167" w:author="rawlins" w:date="2015-04-03T15:36:00Z">
              <w:r w:rsidRPr="00315B5A">
                <w:rPr>
                  <w:position w:val="-16"/>
                </w:rPr>
                <w:object w:dxaOrig="800" w:dyaOrig="440" w14:anchorId="3B808E9D">
                  <v:shape id="_x0000_i1522" type="#_x0000_t75" style="width:43.2pt;height:21.6pt" o:ole="">
                    <v:imagedata r:id="rId1023" o:title=""/>
                  </v:shape>
                  <o:OLEObject Type="Embed" ProgID="Equation.DSMT4" ShapeID="_x0000_i1522" DrawAspect="Content" ObjectID="_1363900889" r:id="rId1024"/>
                </w:object>
              </w:r>
            </w:ins>
            <w:ins w:id="4168" w:author="rawlins" w:date="2015-04-03T15:36:00Z">
              <w:r>
                <w:t xml:space="preserve"> </w:t>
              </w:r>
            </w:ins>
          </w:p>
        </w:tc>
        <w:tc>
          <w:tcPr>
            <w:tcW w:w="0" w:type="auto"/>
          </w:tcPr>
          <w:p w14:paraId="7D105525" w14:textId="77777777" w:rsidR="00277EE6" w:rsidRPr="000B272C" w:rsidRDefault="00277EE6" w:rsidP="00050662">
            <w:pPr>
              <w:rPr>
                <w:ins w:id="4169" w:author="rawlins" w:date="2015-04-03T15:36:00Z"/>
              </w:rPr>
            </w:pPr>
          </w:p>
        </w:tc>
      </w:tr>
      <w:tr w:rsidR="00277EE6" w14:paraId="5C28B25F" w14:textId="77777777" w:rsidTr="00050662">
        <w:trPr>
          <w:ins w:id="4170" w:author="rawlins" w:date="2015-04-03T15:36:00Z"/>
        </w:trPr>
        <w:tc>
          <w:tcPr>
            <w:tcW w:w="0" w:type="auto"/>
            <w:shd w:val="clear" w:color="auto" w:fill="auto"/>
          </w:tcPr>
          <w:p w14:paraId="5E961669" w14:textId="77777777" w:rsidR="00277EE6" w:rsidRDefault="00277EE6" w:rsidP="00050662">
            <w:pPr>
              <w:pStyle w:val="code"/>
              <w:rPr>
                <w:ins w:id="4171" w:author="rawlins" w:date="2015-04-03T15:36:00Z"/>
              </w:rPr>
            </w:pPr>
            <w:ins w:id="4172" w:author="rawlins" w:date="2015-04-03T15:36:00Z">
              <w:r>
                <w:t>&lt;distribution&gt;</w:t>
              </w:r>
            </w:ins>
          </w:p>
        </w:tc>
        <w:tc>
          <w:tcPr>
            <w:tcW w:w="0" w:type="auto"/>
            <w:shd w:val="clear" w:color="auto" w:fill="auto"/>
          </w:tcPr>
          <w:p w14:paraId="3EE6AEF5" w14:textId="77777777" w:rsidR="00277EE6" w:rsidRPr="000B272C" w:rsidRDefault="00277EE6" w:rsidP="00050662">
            <w:pPr>
              <w:rPr>
                <w:ins w:id="4173" w:author="rawlins" w:date="2015-04-03T15:36:00Z"/>
                <w:i/>
              </w:rPr>
            </w:pPr>
            <w:ins w:id="4174" w:author="rawlins" w:date="2015-04-03T15:36:00Z">
              <w:r>
                <w:t xml:space="preserve">Specification of the fiber density distribution </w:t>
              </w:r>
            </w:ins>
            <w:ins w:id="4175" w:author="rawlins" w:date="2015-04-03T15:36:00Z">
              <w:r w:rsidRPr="00315B5A">
                <w:rPr>
                  <w:position w:val="-14"/>
                </w:rPr>
                <w:object w:dxaOrig="580" w:dyaOrig="400" w14:anchorId="4DEBE8CA">
                  <v:shape id="_x0000_i1523" type="#_x0000_t75" style="width:28.8pt;height:21.6pt" o:ole="">
                    <v:imagedata r:id="rId1025" o:title=""/>
                  </v:shape>
                  <o:OLEObject Type="Embed" ProgID="Equation.DSMT4" ShapeID="_x0000_i1523" DrawAspect="Content" ObjectID="_1363900890" r:id="rId1026"/>
                </w:object>
              </w:r>
            </w:ins>
            <w:ins w:id="4176" w:author="rawlins" w:date="2015-04-03T15:36:00Z">
              <w:r>
                <w:t xml:space="preserve"> </w:t>
              </w:r>
            </w:ins>
          </w:p>
        </w:tc>
        <w:tc>
          <w:tcPr>
            <w:tcW w:w="0" w:type="auto"/>
          </w:tcPr>
          <w:p w14:paraId="32D2CDAA" w14:textId="77777777" w:rsidR="00277EE6" w:rsidRPr="000B272C" w:rsidRDefault="00277EE6" w:rsidP="00050662">
            <w:pPr>
              <w:rPr>
                <w:ins w:id="4177" w:author="rawlins" w:date="2015-04-03T15:36:00Z"/>
              </w:rPr>
            </w:pPr>
          </w:p>
        </w:tc>
      </w:tr>
      <w:tr w:rsidR="00277EE6" w14:paraId="6FAE7375" w14:textId="77777777" w:rsidTr="00050662">
        <w:trPr>
          <w:ins w:id="4178" w:author="rawlins" w:date="2015-04-03T15:36:00Z"/>
        </w:trPr>
        <w:tc>
          <w:tcPr>
            <w:tcW w:w="0" w:type="auto"/>
            <w:shd w:val="clear" w:color="auto" w:fill="auto"/>
          </w:tcPr>
          <w:p w14:paraId="204FC885" w14:textId="77777777" w:rsidR="00277EE6" w:rsidRDefault="00277EE6" w:rsidP="00050662">
            <w:pPr>
              <w:pStyle w:val="code"/>
              <w:rPr>
                <w:ins w:id="4179" w:author="rawlins" w:date="2015-04-03T15:36:00Z"/>
              </w:rPr>
            </w:pPr>
            <w:ins w:id="4180" w:author="rawlins" w:date="2015-04-03T15:36:00Z">
              <w:r>
                <w:t>&lt;scheme&gt;</w:t>
              </w:r>
            </w:ins>
          </w:p>
        </w:tc>
        <w:tc>
          <w:tcPr>
            <w:tcW w:w="0" w:type="auto"/>
            <w:shd w:val="clear" w:color="auto" w:fill="auto"/>
          </w:tcPr>
          <w:p w14:paraId="2FCC6046" w14:textId="77777777" w:rsidR="00277EE6" w:rsidRPr="000B272C" w:rsidRDefault="00277EE6" w:rsidP="00050662">
            <w:pPr>
              <w:rPr>
                <w:ins w:id="4181" w:author="rawlins" w:date="2015-04-03T15:36:00Z"/>
              </w:rPr>
            </w:pPr>
            <w:ins w:id="4182" w:author="rawlins" w:date="2015-04-03T15:36:00Z">
              <w:r>
                <w:t>Numerical integration scheme</w:t>
              </w:r>
            </w:ins>
          </w:p>
        </w:tc>
        <w:tc>
          <w:tcPr>
            <w:tcW w:w="0" w:type="auto"/>
          </w:tcPr>
          <w:p w14:paraId="4E961B9F" w14:textId="77777777" w:rsidR="00277EE6" w:rsidRDefault="00277EE6" w:rsidP="00050662">
            <w:pPr>
              <w:rPr>
                <w:ins w:id="4183" w:author="rawlins" w:date="2015-04-03T15:36:00Z"/>
              </w:rPr>
            </w:pPr>
          </w:p>
        </w:tc>
      </w:tr>
    </w:tbl>
    <w:p w14:paraId="12904166" w14:textId="77777777" w:rsidR="00277EE6" w:rsidRDefault="00277EE6" w:rsidP="00277EE6">
      <w:pPr>
        <w:rPr>
          <w:ins w:id="4184" w:author="rawlins" w:date="2015-04-03T15:36:00Z"/>
        </w:rPr>
      </w:pPr>
    </w:p>
    <w:p w14:paraId="43299D21" w14:textId="77777777" w:rsidR="00277EE6" w:rsidRDefault="00277EE6" w:rsidP="00277EE6">
      <w:pPr>
        <w:rPr>
          <w:ins w:id="4185" w:author="rawlins" w:date="2015-04-03T15:36:00Z"/>
        </w:rPr>
      </w:pPr>
      <w:ins w:id="4186" w:author="rawlins" w:date="2015-04-03T15:36:00Z">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ins>
      <w:ins w:id="4187" w:author="rawlins" w:date="2015-04-03T15:36:00Z">
        <w:r>
          <w:fldChar w:fldCharType="separate"/>
        </w:r>
      </w:ins>
      <w:ins w:id="4188" w:author="Gerard" w:date="2015-04-08T21:50:00Z">
        <w:r w:rsidR="00C00DDA">
          <w:t>4.2.2</w:t>
        </w:r>
      </w:ins>
      <w:ins w:id="4189" w:author="rawlins" w:date="2015-04-03T15:36:00Z">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ins>
      <w:ins w:id="4190" w:author="rawlins" w:date="2015-04-03T15:36:00Z">
        <w:r>
          <w:fldChar w:fldCharType="separate"/>
        </w:r>
      </w:ins>
      <w:ins w:id="4191" w:author="Gerard" w:date="2015-04-08T21:50:00Z">
        <w:r w:rsidR="00C00DDA">
          <w:t>4.2.4</w:t>
        </w:r>
      </w:ins>
      <w:ins w:id="4192" w:author="rawlins" w:date="2015-04-03T15:36:00Z">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ins>
      <w:ins w:id="4193" w:author="rawlins" w:date="2015-04-03T15:36:00Z">
        <w:r>
          <w:fldChar w:fldCharType="separate"/>
        </w:r>
      </w:ins>
      <w:ins w:id="4194" w:author="Gerard" w:date="2015-04-08T21:50:00Z">
        <w:r w:rsidR="00C00DDA">
          <w:t>4.2.5</w:t>
        </w:r>
      </w:ins>
      <w:ins w:id="4195" w:author="rawlins" w:date="2015-04-03T15:36:00Z">
        <w:r>
          <w:fldChar w:fldCharType="end"/>
        </w:r>
        <w:r>
          <w:t>.</w:t>
        </w:r>
      </w:ins>
    </w:p>
    <w:p w14:paraId="2E7DC1DF" w14:textId="77777777" w:rsidR="00277EE6" w:rsidRDefault="00277EE6" w:rsidP="00277EE6">
      <w:pPr>
        <w:rPr>
          <w:ins w:id="4196" w:author="rawlins" w:date="2015-04-03T15:36:00Z"/>
        </w:rPr>
      </w:pPr>
    </w:p>
    <w:p w14:paraId="29835B69" w14:textId="77777777" w:rsidR="00277EE6" w:rsidRDefault="00277EE6" w:rsidP="00277EE6">
      <w:pPr>
        <w:rPr>
          <w:ins w:id="4197" w:author="rawlins" w:date="2015-04-03T15:36:00Z"/>
        </w:rPr>
      </w:pPr>
      <w:ins w:id="4198" w:author="rawlins" w:date="2015-04-03T15:36:00Z">
        <w:r>
          <w:rPr>
            <w:i/>
          </w:rPr>
          <w:t>Example</w:t>
        </w:r>
        <w:r>
          <w:t>:</w:t>
        </w:r>
      </w:ins>
    </w:p>
    <w:p w14:paraId="2F5684FE" w14:textId="77777777" w:rsidR="00277EE6" w:rsidRPr="008A39E7" w:rsidRDefault="00277EE6" w:rsidP="00277EE6">
      <w:pPr>
        <w:rPr>
          <w:ins w:id="4199" w:author="rawlins" w:date="2015-04-03T15:36:00Z"/>
          <w:rFonts w:ascii="Courier New" w:hAnsi="Courier New"/>
          <w:sz w:val="22"/>
        </w:rPr>
      </w:pPr>
      <w:ins w:id="4200" w:author="rawlins" w:date="2015-04-03T15:36:00Z">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ins>
    </w:p>
    <w:p w14:paraId="2538C071" w14:textId="77777777" w:rsidR="00277EE6" w:rsidRPr="008A39E7" w:rsidRDefault="00277EE6" w:rsidP="00277EE6">
      <w:pPr>
        <w:rPr>
          <w:ins w:id="4201" w:author="rawlins" w:date="2015-04-03T15:36:00Z"/>
          <w:rFonts w:ascii="Courier New" w:hAnsi="Courier New"/>
          <w:sz w:val="22"/>
        </w:rPr>
      </w:pPr>
      <w:ins w:id="4202" w:author="rawlins" w:date="2015-04-03T15:36:00Z">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ins>
    </w:p>
    <w:p w14:paraId="0D3B836C" w14:textId="77777777" w:rsidR="00277EE6" w:rsidRPr="008A39E7" w:rsidRDefault="00277EE6" w:rsidP="00277EE6">
      <w:pPr>
        <w:rPr>
          <w:ins w:id="4203" w:author="rawlins" w:date="2015-04-03T15:36:00Z"/>
          <w:rFonts w:ascii="Courier New" w:hAnsi="Courier New"/>
          <w:sz w:val="22"/>
        </w:rPr>
      </w:pPr>
      <w:ins w:id="4204" w:author="rawlins" w:date="2015-04-03T15:36:00Z">
        <w:r w:rsidRPr="008A39E7">
          <w:rPr>
            <w:rFonts w:ascii="Courier New" w:hAnsi="Courier New"/>
            <w:sz w:val="22"/>
          </w:rPr>
          <w:tab/>
        </w:r>
        <w:r w:rsidRPr="008A39E7">
          <w:rPr>
            <w:rFonts w:ascii="Courier New" w:hAnsi="Courier New"/>
            <w:sz w:val="22"/>
          </w:rPr>
          <w:tab/>
          <w:t>&lt;density&gt;1&lt;/density&gt;</w:t>
        </w:r>
      </w:ins>
    </w:p>
    <w:p w14:paraId="3F2D8DF1" w14:textId="77777777" w:rsidR="00277EE6" w:rsidRPr="008A39E7" w:rsidRDefault="00277EE6" w:rsidP="00277EE6">
      <w:pPr>
        <w:rPr>
          <w:ins w:id="4205" w:author="rawlins" w:date="2015-04-03T15:36:00Z"/>
          <w:rFonts w:ascii="Courier New" w:hAnsi="Courier New"/>
          <w:sz w:val="22"/>
        </w:rPr>
      </w:pPr>
      <w:ins w:id="4206" w:author="rawlins" w:date="2015-04-03T15:36:00Z">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ins>
    </w:p>
    <w:p w14:paraId="51AB29DF" w14:textId="77777777" w:rsidR="00277EE6" w:rsidRPr="008A39E7" w:rsidRDefault="00277EE6" w:rsidP="00277EE6">
      <w:pPr>
        <w:rPr>
          <w:ins w:id="4207" w:author="rawlins" w:date="2015-04-03T15:36:00Z"/>
          <w:rFonts w:ascii="Courier New" w:hAnsi="Courier New"/>
          <w:sz w:val="22"/>
        </w:rPr>
      </w:pPr>
      <w:ins w:id="4208" w:author="rawlins" w:date="2015-04-03T15:36:00Z">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ins>
    </w:p>
    <w:p w14:paraId="2E722941" w14:textId="77777777" w:rsidR="00277EE6" w:rsidRPr="008A39E7" w:rsidRDefault="00277EE6" w:rsidP="00277EE6">
      <w:pPr>
        <w:rPr>
          <w:ins w:id="4209" w:author="rawlins" w:date="2015-04-03T15:36:00Z"/>
          <w:rFonts w:ascii="Courier New" w:hAnsi="Courier New"/>
          <w:sz w:val="22"/>
        </w:rPr>
      </w:pPr>
      <w:ins w:id="4210" w:author="rawlins" w:date="2015-04-03T15:36:00Z">
        <w:r w:rsidRPr="008A39E7">
          <w:rPr>
            <w:rFonts w:ascii="Courier New" w:hAnsi="Courier New"/>
            <w:sz w:val="22"/>
          </w:rPr>
          <w:tab/>
          <w:t>&lt;/solid&gt;</w:t>
        </w:r>
      </w:ins>
    </w:p>
    <w:p w14:paraId="6CA562E6" w14:textId="77777777" w:rsidR="00277EE6" w:rsidRPr="008A39E7" w:rsidRDefault="00277EE6" w:rsidP="00277EE6">
      <w:pPr>
        <w:rPr>
          <w:ins w:id="4211" w:author="rawlins" w:date="2015-04-03T15:36:00Z"/>
          <w:rFonts w:ascii="Courier New" w:hAnsi="Courier New"/>
          <w:sz w:val="22"/>
        </w:rPr>
      </w:pPr>
      <w:ins w:id="4212" w:author="rawlins" w:date="2015-04-03T15:36:00Z">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ins>
    </w:p>
    <w:p w14:paraId="1FD00BEA" w14:textId="77777777" w:rsidR="00277EE6" w:rsidRPr="008A39E7" w:rsidRDefault="00277EE6" w:rsidP="00277EE6">
      <w:pPr>
        <w:rPr>
          <w:ins w:id="4213" w:author="rawlins" w:date="2015-04-03T15:36:00Z"/>
          <w:rFonts w:ascii="Courier New" w:hAnsi="Courier New"/>
          <w:sz w:val="22"/>
        </w:rPr>
      </w:pPr>
      <w:ins w:id="4214"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ins>
    </w:p>
    <w:p w14:paraId="0B65DB50" w14:textId="77777777" w:rsidR="00277EE6" w:rsidRPr="008A39E7" w:rsidRDefault="00277EE6" w:rsidP="00277EE6">
      <w:pPr>
        <w:rPr>
          <w:ins w:id="4215" w:author="rawlins" w:date="2015-04-03T15:36:00Z"/>
          <w:rFonts w:ascii="Courier New" w:hAnsi="Courier New"/>
          <w:sz w:val="22"/>
        </w:rPr>
      </w:pPr>
      <w:ins w:id="4216"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ins>
    </w:p>
    <w:p w14:paraId="5D9B5497" w14:textId="77777777" w:rsidR="00277EE6" w:rsidRPr="008A39E7" w:rsidRDefault="00277EE6" w:rsidP="00277EE6">
      <w:pPr>
        <w:rPr>
          <w:ins w:id="4217" w:author="rawlins" w:date="2015-04-03T15:36:00Z"/>
          <w:rFonts w:ascii="Courier New" w:hAnsi="Courier New"/>
          <w:sz w:val="22"/>
        </w:rPr>
      </w:pPr>
      <w:ins w:id="4218"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ins>
    </w:p>
    <w:p w14:paraId="2B091E77" w14:textId="77777777" w:rsidR="00277EE6" w:rsidRPr="008A39E7" w:rsidRDefault="00277EE6" w:rsidP="00277EE6">
      <w:pPr>
        <w:rPr>
          <w:ins w:id="4219" w:author="rawlins" w:date="2015-04-03T15:36:00Z"/>
          <w:rFonts w:ascii="Courier New" w:hAnsi="Courier New"/>
          <w:sz w:val="22"/>
        </w:rPr>
      </w:pPr>
      <w:ins w:id="4220"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ins>
    </w:p>
    <w:p w14:paraId="17E28D81" w14:textId="77777777" w:rsidR="00277EE6" w:rsidRPr="008A39E7" w:rsidRDefault="00277EE6" w:rsidP="00277EE6">
      <w:pPr>
        <w:rPr>
          <w:ins w:id="4221" w:author="rawlins" w:date="2015-04-03T15:36:00Z"/>
          <w:rFonts w:ascii="Courier New" w:hAnsi="Courier New"/>
          <w:sz w:val="22"/>
        </w:rPr>
      </w:pPr>
      <w:ins w:id="4222"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&lt;/fibers&gt;</w:t>
        </w:r>
      </w:ins>
    </w:p>
    <w:p w14:paraId="695B5245" w14:textId="77777777" w:rsidR="00277EE6" w:rsidRPr="008A39E7" w:rsidRDefault="00277EE6" w:rsidP="00277EE6">
      <w:pPr>
        <w:rPr>
          <w:ins w:id="4223" w:author="rawlins" w:date="2015-04-03T15:36:00Z"/>
          <w:rFonts w:ascii="Courier New" w:hAnsi="Courier New"/>
          <w:sz w:val="22"/>
        </w:rPr>
      </w:pPr>
      <w:ins w:id="4224"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ins>
    </w:p>
    <w:p w14:paraId="6F701B0C" w14:textId="77777777" w:rsidR="00277EE6" w:rsidRPr="008A39E7" w:rsidRDefault="00277EE6" w:rsidP="00277EE6">
      <w:pPr>
        <w:rPr>
          <w:ins w:id="4225" w:author="rawlins" w:date="2015-04-03T15:36:00Z"/>
          <w:rFonts w:ascii="Courier New" w:hAnsi="Courier New"/>
          <w:sz w:val="22"/>
        </w:rPr>
      </w:pPr>
      <w:ins w:id="4226"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ins>
    </w:p>
    <w:p w14:paraId="3ACA9079" w14:textId="77777777" w:rsidR="00277EE6" w:rsidRPr="008A39E7" w:rsidRDefault="00277EE6" w:rsidP="00277EE6">
      <w:pPr>
        <w:rPr>
          <w:ins w:id="4227" w:author="rawlins" w:date="2015-04-03T15:36:00Z"/>
          <w:rFonts w:ascii="Courier New" w:hAnsi="Courier New"/>
          <w:sz w:val="22"/>
        </w:rPr>
      </w:pPr>
      <w:ins w:id="4228"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ins>
    </w:p>
    <w:p w14:paraId="08154834" w14:textId="77777777" w:rsidR="00277EE6" w:rsidRPr="008A39E7" w:rsidRDefault="00277EE6" w:rsidP="00277EE6">
      <w:pPr>
        <w:rPr>
          <w:ins w:id="4229" w:author="rawlins" w:date="2015-04-03T15:36:00Z"/>
          <w:rFonts w:ascii="Courier New" w:hAnsi="Courier New"/>
          <w:sz w:val="22"/>
        </w:rPr>
      </w:pPr>
      <w:ins w:id="4230"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ins>
    </w:p>
    <w:p w14:paraId="337FA8FD" w14:textId="77777777" w:rsidR="00277EE6" w:rsidRPr="008A39E7" w:rsidRDefault="00277EE6" w:rsidP="00277EE6">
      <w:pPr>
        <w:rPr>
          <w:ins w:id="4231" w:author="rawlins" w:date="2015-04-03T15:36:00Z"/>
          <w:rFonts w:ascii="Courier New" w:hAnsi="Courier New"/>
          <w:sz w:val="22"/>
        </w:rPr>
      </w:pPr>
      <w:ins w:id="4232"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ins>
    </w:p>
    <w:p w14:paraId="4382D14B" w14:textId="77777777" w:rsidR="00277EE6" w:rsidRPr="008A39E7" w:rsidRDefault="00277EE6" w:rsidP="00277EE6">
      <w:pPr>
        <w:rPr>
          <w:ins w:id="4233" w:author="rawlins" w:date="2015-04-03T15:36:00Z"/>
          <w:rFonts w:ascii="Courier New" w:hAnsi="Courier New"/>
          <w:sz w:val="22"/>
        </w:rPr>
      </w:pPr>
      <w:ins w:id="4234"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&lt;/scheme&gt;</w:t>
        </w:r>
      </w:ins>
    </w:p>
    <w:p w14:paraId="0CA40CDB" w14:textId="77777777" w:rsidR="00277EE6" w:rsidRPr="008A39E7" w:rsidRDefault="00277EE6" w:rsidP="00277EE6">
      <w:pPr>
        <w:rPr>
          <w:ins w:id="4235" w:author="rawlins" w:date="2015-04-03T15:36:00Z"/>
          <w:rFonts w:ascii="Courier New" w:hAnsi="Courier New"/>
          <w:sz w:val="22"/>
        </w:rPr>
      </w:pPr>
      <w:ins w:id="4236" w:author="rawlins" w:date="2015-04-03T15:36:00Z">
        <w:r w:rsidRPr="008A39E7">
          <w:rPr>
            <w:rFonts w:ascii="Courier New" w:hAnsi="Courier New"/>
            <w:sz w:val="22"/>
          </w:rPr>
          <w:tab/>
          <w:t>&lt;/solid&gt;</w:t>
        </w:r>
      </w:ins>
    </w:p>
    <w:p w14:paraId="0C8DE289" w14:textId="77777777" w:rsidR="00277EE6" w:rsidRPr="008A39E7" w:rsidRDefault="00277EE6" w:rsidP="00277EE6">
      <w:pPr>
        <w:rPr>
          <w:ins w:id="4237" w:author="rawlins" w:date="2015-04-03T15:36:00Z"/>
          <w:rFonts w:ascii="Courier New" w:hAnsi="Courier New"/>
          <w:sz w:val="22"/>
        </w:rPr>
      </w:pPr>
      <w:ins w:id="4238" w:author="rawlins" w:date="2015-04-03T15:36:00Z">
        <w:r w:rsidRPr="008A39E7">
          <w:rPr>
            <w:rFonts w:ascii="Courier New" w:hAnsi="Courier New"/>
            <w:sz w:val="22"/>
          </w:rPr>
          <w:t>&lt;/material&gt;</w:t>
        </w:r>
      </w:ins>
    </w:p>
    <w:p w14:paraId="3A38655B" w14:textId="77777777" w:rsidR="00277EE6" w:rsidRDefault="00277EE6" w:rsidP="00277EE6">
      <w:pPr>
        <w:rPr>
          <w:ins w:id="4239" w:author="rawlins" w:date="2015-04-03T15:36:00Z"/>
        </w:rPr>
      </w:pPr>
    </w:p>
    <w:p w14:paraId="209527C1" w14:textId="77777777" w:rsidR="00277EE6" w:rsidRPr="00A54C11" w:rsidRDefault="00277EE6" w:rsidP="00277EE6">
      <w:pPr>
        <w:rPr>
          <w:ins w:id="4240" w:author="rawlins" w:date="2015-04-03T15:36:00Z"/>
        </w:rPr>
      </w:pPr>
    </w:p>
    <w:p w14:paraId="1522ECD6" w14:textId="77777777" w:rsidR="00277EE6" w:rsidRDefault="00277EE6" w:rsidP="00277EE6">
      <w:pPr>
        <w:jc w:val="left"/>
        <w:rPr>
          <w:ins w:id="4241" w:author="rawlins" w:date="2015-04-03T15:36:00Z"/>
        </w:rPr>
      </w:pPr>
      <w:ins w:id="4242" w:author="rawlins" w:date="2015-04-03T15:36:00Z">
        <w:r>
          <w:br w:type="page"/>
        </w:r>
      </w:ins>
    </w:p>
    <w:p w14:paraId="77E4796C" w14:textId="77777777" w:rsidR="00277EE6" w:rsidRDefault="00277EE6" w:rsidP="00277EE6">
      <w:pPr>
        <w:pStyle w:val="Heading3"/>
        <w:rPr>
          <w:ins w:id="4243" w:author="rawlins" w:date="2015-04-03T15:36:00Z"/>
        </w:rPr>
      </w:pPr>
      <w:bookmarkStart w:id="4244" w:name="_Toc410636375"/>
      <w:bookmarkStart w:id="4245" w:name="_Toc290149324"/>
      <w:ins w:id="4246" w:author="rawlins" w:date="2015-04-03T15:36:00Z">
        <w:r>
          <w:lastRenderedPageBreak/>
          <w:t>Fibers</w:t>
        </w:r>
        <w:bookmarkEnd w:id="4156"/>
        <w:bookmarkEnd w:id="4244"/>
        <w:bookmarkEnd w:id="4245"/>
      </w:ins>
    </w:p>
    <w:p w14:paraId="13132078" w14:textId="77777777" w:rsidR="00277EE6" w:rsidRDefault="00277EE6" w:rsidP="00277EE6">
      <w:pPr>
        <w:rPr>
          <w:ins w:id="4247" w:author="rawlins" w:date="2015-04-03T15:36:00Z"/>
        </w:rPr>
      </w:pPr>
      <w:ins w:id="4248" w:author="rawlins" w:date="2015-04-03T15:36:00Z">
        <w:r>
          <w:t>A fiber material is needed in the specification of a continuous fiber distribution.  Use the uncoupled version of the fiber material when modeling an uncoupled continuous fiber distribution.</w:t>
        </w:r>
      </w:ins>
    </w:p>
    <w:p w14:paraId="5FD1555D" w14:textId="77777777" w:rsidR="00277EE6" w:rsidRDefault="00277EE6" w:rsidP="00277EE6">
      <w:pPr>
        <w:jc w:val="left"/>
        <w:rPr>
          <w:ins w:id="4249" w:author="rawlins" w:date="2015-04-03T15:36:00Z"/>
        </w:rPr>
      </w:pPr>
      <w:ins w:id="4250" w:author="rawlins" w:date="2015-04-03T15:36:00Z">
        <w:r>
          <w:br w:type="page"/>
        </w:r>
      </w:ins>
    </w:p>
    <w:p w14:paraId="7CC4AC58" w14:textId="77777777" w:rsidR="00277EE6" w:rsidRDefault="00277EE6" w:rsidP="00277EE6">
      <w:pPr>
        <w:pStyle w:val="Heading4"/>
        <w:rPr>
          <w:ins w:id="4251" w:author="rawlins" w:date="2015-04-03T15:36:00Z"/>
        </w:rPr>
      </w:pPr>
      <w:bookmarkStart w:id="4252" w:name="_Toc410636376"/>
      <w:bookmarkStart w:id="4253" w:name="_Toc290149325"/>
      <w:ins w:id="4254" w:author="rawlins" w:date="2015-04-03T15:36:00Z">
        <w:r>
          <w:lastRenderedPageBreak/>
          <w:t>Fiber with Exponential-Power Law</w:t>
        </w:r>
        <w:bookmarkEnd w:id="4252"/>
        <w:bookmarkEnd w:id="4253"/>
      </w:ins>
    </w:p>
    <w:p w14:paraId="2014AAD3" w14:textId="77777777" w:rsidR="00277EE6" w:rsidRDefault="00277EE6" w:rsidP="00277EE6">
      <w:pPr>
        <w:rPr>
          <w:ins w:id="4255" w:author="rawlins" w:date="2015-04-03T15:36:00Z"/>
        </w:rPr>
      </w:pPr>
      <w:ins w:id="4256" w:author="rawlins" w:date="2015-04-03T15:36:00Z">
        <w:r>
          <w:t>This material type is “</w:t>
        </w:r>
        <w:r w:rsidRPr="00E27E43">
          <w:rPr>
            <w:i/>
          </w:rPr>
          <w:t>fiber-exponential-power-law</w:t>
        </w:r>
        <w:r>
          <w:t>”.  The following material parameters need to be defined:</w:t>
        </w:r>
      </w:ins>
    </w:p>
    <w:p w14:paraId="53EA280F" w14:textId="77777777" w:rsidR="00277EE6" w:rsidRDefault="00277EE6" w:rsidP="00277EE6">
      <w:pPr>
        <w:rPr>
          <w:ins w:id="4257"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11"/>
        <w:gridCol w:w="523"/>
      </w:tblGrid>
      <w:tr w:rsidR="00277EE6" w14:paraId="6047CCCA" w14:textId="77777777" w:rsidTr="00050662">
        <w:trPr>
          <w:ins w:id="4258" w:author="rawlins" w:date="2015-04-03T15:36:00Z"/>
        </w:trPr>
        <w:tc>
          <w:tcPr>
            <w:tcW w:w="0" w:type="auto"/>
            <w:shd w:val="clear" w:color="auto" w:fill="auto"/>
          </w:tcPr>
          <w:p w14:paraId="590FA542" w14:textId="77777777" w:rsidR="00277EE6" w:rsidRDefault="00277EE6" w:rsidP="00050662">
            <w:pPr>
              <w:pStyle w:val="code"/>
              <w:rPr>
                <w:ins w:id="4259" w:author="rawlins" w:date="2015-04-03T15:36:00Z"/>
              </w:rPr>
            </w:pPr>
            <w:ins w:id="4260" w:author="rawlins" w:date="2015-04-03T15:36:00Z">
              <w:r>
                <w:t>&lt;ksi&gt;</w:t>
              </w:r>
            </w:ins>
          </w:p>
        </w:tc>
        <w:tc>
          <w:tcPr>
            <w:tcW w:w="0" w:type="auto"/>
            <w:shd w:val="clear" w:color="auto" w:fill="auto"/>
          </w:tcPr>
          <w:p w14:paraId="4843BEB3" w14:textId="77777777" w:rsidR="00277EE6" w:rsidRDefault="00277EE6" w:rsidP="00050662">
            <w:pPr>
              <w:rPr>
                <w:ins w:id="4261" w:author="rawlins" w:date="2015-04-03T15:36:00Z"/>
              </w:rPr>
            </w:pPr>
            <w:ins w:id="4262" w:author="rawlins" w:date="2015-04-03T15:36:00Z">
              <w:r w:rsidRPr="00315B5A">
                <w:rPr>
                  <w:position w:val="-10"/>
                </w:rPr>
                <w:object w:dxaOrig="200" w:dyaOrig="320" w14:anchorId="6E4E595C">
                  <v:shape id="_x0000_i1524" type="#_x0000_t75" style="width:7.2pt;height:14.4pt" o:ole="">
                    <v:imagedata r:id="rId1027" o:title=""/>
                  </v:shape>
                  <o:OLEObject Type="Embed" ProgID="Equation.DSMT4" ShapeID="_x0000_i1524" DrawAspect="Content" ObjectID="_1363900891" r:id="rId1028"/>
                </w:object>
              </w:r>
            </w:ins>
            <w:ins w:id="4263" w:author="rawlins" w:date="2015-04-03T15:36:00Z">
              <w:r>
                <w:t>, representing a measure of the fiber modulus</w:t>
              </w:r>
            </w:ins>
          </w:p>
        </w:tc>
        <w:tc>
          <w:tcPr>
            <w:tcW w:w="0" w:type="auto"/>
          </w:tcPr>
          <w:p w14:paraId="69F7BE2E" w14:textId="77777777" w:rsidR="00277EE6" w:rsidRPr="00AF2221" w:rsidRDefault="00277EE6" w:rsidP="00050662">
            <w:pPr>
              <w:rPr>
                <w:ins w:id="4264" w:author="rawlins" w:date="2015-04-03T15:36:00Z"/>
                <w:position w:val="-10"/>
              </w:rPr>
            </w:pPr>
            <w:ins w:id="4265" w:author="rawlins" w:date="2015-04-03T15:36:00Z">
              <w:r>
                <w:rPr>
                  <w:position w:val="-10"/>
                </w:rPr>
                <w:t>[</w:t>
              </w:r>
              <w:r>
                <w:rPr>
                  <w:b/>
                  <w:position w:val="-10"/>
                </w:rPr>
                <w:t>P</w:t>
              </w:r>
              <w:r>
                <w:rPr>
                  <w:position w:val="-10"/>
                </w:rPr>
                <w:t>]</w:t>
              </w:r>
            </w:ins>
          </w:p>
        </w:tc>
      </w:tr>
      <w:tr w:rsidR="00277EE6" w14:paraId="043D0B68" w14:textId="77777777" w:rsidTr="00050662">
        <w:trPr>
          <w:ins w:id="4266" w:author="rawlins" w:date="2015-04-03T15:36:00Z"/>
        </w:trPr>
        <w:tc>
          <w:tcPr>
            <w:tcW w:w="0" w:type="auto"/>
            <w:shd w:val="clear" w:color="auto" w:fill="auto"/>
          </w:tcPr>
          <w:p w14:paraId="3D8858AB" w14:textId="77777777" w:rsidR="00277EE6" w:rsidRDefault="00277EE6" w:rsidP="00050662">
            <w:pPr>
              <w:pStyle w:val="code"/>
              <w:rPr>
                <w:ins w:id="4267" w:author="rawlins" w:date="2015-04-03T15:36:00Z"/>
              </w:rPr>
            </w:pPr>
            <w:ins w:id="4268" w:author="rawlins" w:date="2015-04-03T15:36:00Z">
              <w:r>
                <w:t>&lt;alpha&gt;</w:t>
              </w:r>
            </w:ins>
          </w:p>
        </w:tc>
        <w:tc>
          <w:tcPr>
            <w:tcW w:w="0" w:type="auto"/>
            <w:shd w:val="clear" w:color="auto" w:fill="auto"/>
          </w:tcPr>
          <w:p w14:paraId="32BE788E" w14:textId="77777777" w:rsidR="00277EE6" w:rsidRDefault="00277EE6" w:rsidP="00050662">
            <w:pPr>
              <w:rPr>
                <w:ins w:id="4269" w:author="rawlins" w:date="2015-04-03T15:36:00Z"/>
              </w:rPr>
            </w:pPr>
            <w:ins w:id="4270" w:author="rawlins" w:date="2015-04-03T15:36:00Z">
              <w:r w:rsidRPr="00315B5A">
                <w:rPr>
                  <w:position w:val="-6"/>
                </w:rPr>
                <w:object w:dxaOrig="240" w:dyaOrig="220" w14:anchorId="4EC6FF4E">
                  <v:shape id="_x0000_i1525" type="#_x0000_t75" style="width:14.4pt;height:14.4pt" o:ole="">
                    <v:imagedata r:id="rId1029" o:title=""/>
                  </v:shape>
                  <o:OLEObject Type="Embed" ProgID="Equation.DSMT4" ShapeID="_x0000_i1525" DrawAspect="Content" ObjectID="_1363900892" r:id="rId1030"/>
                </w:object>
              </w:r>
            </w:ins>
            <w:ins w:id="4271" w:author="rawlins" w:date="2015-04-03T15:36:00Z">
              <w:r>
                <w:t>, coefficient of exponential argument</w:t>
              </w:r>
            </w:ins>
          </w:p>
        </w:tc>
        <w:tc>
          <w:tcPr>
            <w:tcW w:w="0" w:type="auto"/>
          </w:tcPr>
          <w:p w14:paraId="5023B0A8" w14:textId="77777777" w:rsidR="00277EE6" w:rsidRPr="00AF2221" w:rsidRDefault="00277EE6" w:rsidP="00050662">
            <w:pPr>
              <w:rPr>
                <w:ins w:id="4272" w:author="rawlins" w:date="2015-04-03T15:36:00Z"/>
                <w:position w:val="-6"/>
              </w:rPr>
            </w:pPr>
            <w:ins w:id="4273" w:author="rawlins" w:date="2015-04-03T15:36:00Z">
              <w:r>
                <w:rPr>
                  <w:position w:val="-6"/>
                </w:rPr>
                <w:t>[ ]</w:t>
              </w:r>
            </w:ins>
          </w:p>
        </w:tc>
      </w:tr>
      <w:tr w:rsidR="00277EE6" w14:paraId="68F416DC" w14:textId="77777777" w:rsidTr="00050662">
        <w:trPr>
          <w:ins w:id="4274" w:author="rawlins" w:date="2015-04-03T15:36:00Z"/>
        </w:trPr>
        <w:tc>
          <w:tcPr>
            <w:tcW w:w="0" w:type="auto"/>
            <w:shd w:val="clear" w:color="auto" w:fill="auto"/>
          </w:tcPr>
          <w:p w14:paraId="34EB3740" w14:textId="77777777" w:rsidR="00277EE6" w:rsidRDefault="00277EE6" w:rsidP="00050662">
            <w:pPr>
              <w:pStyle w:val="code"/>
              <w:rPr>
                <w:ins w:id="4275" w:author="rawlins" w:date="2015-04-03T15:36:00Z"/>
              </w:rPr>
            </w:pPr>
            <w:ins w:id="4276" w:author="rawlins" w:date="2015-04-03T15:36:00Z">
              <w:r>
                <w:t>&lt;beta&gt;</w:t>
              </w:r>
            </w:ins>
          </w:p>
        </w:tc>
        <w:tc>
          <w:tcPr>
            <w:tcW w:w="0" w:type="auto"/>
            <w:shd w:val="clear" w:color="auto" w:fill="auto"/>
          </w:tcPr>
          <w:p w14:paraId="3EB35B01" w14:textId="77777777" w:rsidR="00277EE6" w:rsidRDefault="00277EE6" w:rsidP="00050662">
            <w:pPr>
              <w:rPr>
                <w:ins w:id="4277" w:author="rawlins" w:date="2015-04-03T15:36:00Z"/>
              </w:rPr>
            </w:pPr>
            <w:ins w:id="4278" w:author="rawlins" w:date="2015-04-03T15:36:00Z">
              <w:r w:rsidRPr="00315B5A">
                <w:rPr>
                  <w:position w:val="-10"/>
                </w:rPr>
                <w:object w:dxaOrig="240" w:dyaOrig="320" w14:anchorId="433D27EE">
                  <v:shape id="_x0000_i1526" type="#_x0000_t75" style="width:14.4pt;height:14.4pt" o:ole="">
                    <v:imagedata r:id="rId1031" o:title=""/>
                  </v:shape>
                  <o:OLEObject Type="Embed" ProgID="Equation.DSMT4" ShapeID="_x0000_i1526" DrawAspect="Content" ObjectID="_1363900893" r:id="rId1032"/>
                </w:object>
              </w:r>
            </w:ins>
            <w:ins w:id="4279" w:author="rawlins" w:date="2015-04-03T15:36:00Z">
              <w:r>
                <w:t>, power of exponential argument</w:t>
              </w:r>
            </w:ins>
          </w:p>
        </w:tc>
        <w:tc>
          <w:tcPr>
            <w:tcW w:w="0" w:type="auto"/>
          </w:tcPr>
          <w:p w14:paraId="01B71D85" w14:textId="77777777" w:rsidR="00277EE6" w:rsidRPr="00AF2221" w:rsidRDefault="00277EE6" w:rsidP="00050662">
            <w:pPr>
              <w:rPr>
                <w:ins w:id="4280" w:author="rawlins" w:date="2015-04-03T15:36:00Z"/>
                <w:position w:val="-10"/>
              </w:rPr>
            </w:pPr>
            <w:ins w:id="4281" w:author="rawlins" w:date="2015-04-03T15:36:00Z">
              <w:r>
                <w:rPr>
                  <w:position w:val="-10"/>
                </w:rPr>
                <w:t>[ ]</w:t>
              </w:r>
            </w:ins>
          </w:p>
        </w:tc>
      </w:tr>
    </w:tbl>
    <w:p w14:paraId="771DE1D1" w14:textId="77777777" w:rsidR="00277EE6" w:rsidRDefault="00277EE6" w:rsidP="00277EE6">
      <w:pPr>
        <w:rPr>
          <w:ins w:id="4282" w:author="rawlins" w:date="2015-04-03T15:36:00Z"/>
        </w:rPr>
      </w:pPr>
    </w:p>
    <w:p w14:paraId="506D1559" w14:textId="77777777" w:rsidR="00277EE6" w:rsidRDefault="00277EE6" w:rsidP="00277EE6">
      <w:pPr>
        <w:rPr>
          <w:ins w:id="4283" w:author="rawlins" w:date="2015-04-03T15:36:00Z"/>
        </w:rPr>
      </w:pPr>
      <w:ins w:id="4284" w:author="rawlins" w:date="2015-04-03T15:36:00Z">
        <w:r>
          <w:t>The fiber strain energy density is given by</w:t>
        </w:r>
      </w:ins>
    </w:p>
    <w:p w14:paraId="03D8CC14" w14:textId="77777777" w:rsidR="00277EE6" w:rsidRDefault="00277EE6" w:rsidP="00277EE6">
      <w:pPr>
        <w:pStyle w:val="MTDisplayEquation"/>
        <w:rPr>
          <w:ins w:id="4285" w:author="rawlins" w:date="2015-04-03T15:36:00Z"/>
        </w:rPr>
      </w:pPr>
      <w:ins w:id="4286" w:author="rawlins" w:date="2015-04-03T15:36:00Z">
        <w:r>
          <w:tab/>
        </w:r>
      </w:ins>
      <w:ins w:id="4287" w:author="rawlins" w:date="2015-04-03T15:36:00Z">
        <w:r w:rsidRPr="00315B5A">
          <w:rPr>
            <w:position w:val="-28"/>
          </w:rPr>
          <w:object w:dxaOrig="3460" w:dyaOrig="660" w14:anchorId="1C31B213">
            <v:shape id="_x0000_i1527" type="#_x0000_t75" style="width:172.8pt;height:36pt" o:ole="">
              <v:imagedata r:id="rId1033" o:title=""/>
            </v:shape>
            <o:OLEObject Type="Embed" ProgID="Equation.DSMT4" ShapeID="_x0000_i1527" DrawAspect="Content" ObjectID="_1363900894" r:id="rId1034"/>
          </w:object>
        </w:r>
      </w:ins>
      <w:ins w:id="4288" w:author="rawlins" w:date="2015-04-03T15:36:00Z">
        <w:r>
          <w:t xml:space="preserve"> ,</w:t>
        </w:r>
      </w:ins>
    </w:p>
    <w:p w14:paraId="2F19DF74" w14:textId="77777777" w:rsidR="00277EE6" w:rsidRDefault="00277EE6" w:rsidP="00277EE6">
      <w:pPr>
        <w:pStyle w:val="MTDisplayEquation"/>
        <w:rPr>
          <w:ins w:id="4289" w:author="rawlins" w:date="2015-04-03T15:36:00Z"/>
        </w:rPr>
      </w:pPr>
      <w:ins w:id="4290" w:author="rawlins" w:date="2015-04-03T15:36:00Z">
        <w:r>
          <w:tab/>
          <w:t>,</w:t>
        </w:r>
      </w:ins>
    </w:p>
    <w:p w14:paraId="0E9E23DC" w14:textId="77777777" w:rsidR="00277EE6" w:rsidRPr="000230DC" w:rsidRDefault="00277EE6" w:rsidP="00277EE6">
      <w:pPr>
        <w:rPr>
          <w:ins w:id="4291" w:author="rawlins" w:date="2015-04-03T15:36:00Z"/>
        </w:rPr>
      </w:pPr>
      <w:ins w:id="4292" w:author="rawlins" w:date="2015-04-03T15:36:00Z">
        <w:r w:rsidRPr="000230DC">
          <w:t xml:space="preserve">where </w:t>
        </w:r>
      </w:ins>
      <w:ins w:id="4293" w:author="rawlins" w:date="2015-04-03T15:36:00Z">
        <w:r w:rsidRPr="00315B5A">
          <w:rPr>
            <w:position w:val="-10"/>
          </w:rPr>
          <w:object w:dxaOrig="560" w:dyaOrig="320" w14:anchorId="398949DC">
            <v:shape id="_x0000_i1528" type="#_x0000_t75" style="width:28.8pt;height:14.4pt" o:ole="">
              <v:imagedata r:id="rId1035" o:title=""/>
            </v:shape>
            <o:OLEObject Type="Embed" ProgID="Equation.DSMT4" ShapeID="_x0000_i1528" DrawAspect="Content" ObjectID="_1363900895" r:id="rId1036"/>
          </w:object>
        </w:r>
      </w:ins>
      <w:ins w:id="4294" w:author="rawlins" w:date="2015-04-03T15:36:00Z">
        <w:r w:rsidRPr="000230DC">
          <w:t xml:space="preserve">, </w:t>
        </w:r>
      </w:ins>
      <w:ins w:id="4295" w:author="rawlins" w:date="2015-04-03T15:36:00Z">
        <w:r w:rsidRPr="00315B5A">
          <w:rPr>
            <w:position w:val="-6"/>
          </w:rPr>
          <w:object w:dxaOrig="580" w:dyaOrig="279" w14:anchorId="62E35749">
            <v:shape id="_x0000_i1529" type="#_x0000_t75" style="width:28.8pt;height:14.4pt" o:ole="">
              <v:imagedata r:id="rId1037" o:title=""/>
            </v:shape>
            <o:OLEObject Type="Embed" ProgID="Equation.DSMT4" ShapeID="_x0000_i1529" DrawAspect="Content" ObjectID="_1363900896" r:id="rId1038"/>
          </w:object>
        </w:r>
      </w:ins>
      <w:ins w:id="4296" w:author="rawlins" w:date="2015-04-03T15:36:00Z">
        <w:r w:rsidRPr="000230DC">
          <w:t xml:space="preserve">, and </w:t>
        </w:r>
      </w:ins>
      <w:ins w:id="4297" w:author="rawlins" w:date="2015-04-03T15:36:00Z">
        <w:r w:rsidRPr="00315B5A">
          <w:rPr>
            <w:position w:val="-10"/>
          </w:rPr>
          <w:object w:dxaOrig="600" w:dyaOrig="320" w14:anchorId="4698679B">
            <v:shape id="_x0000_i1530" type="#_x0000_t75" style="width:28.8pt;height:14.4pt" o:ole="">
              <v:imagedata r:id="rId1039" o:title=""/>
            </v:shape>
            <o:OLEObject Type="Embed" ProgID="Equation.DSMT4" ShapeID="_x0000_i1530" DrawAspect="Content" ObjectID="_1363900897" r:id="rId1040"/>
          </w:object>
        </w:r>
      </w:ins>
      <w:ins w:id="4298" w:author="rawlins" w:date="2015-04-03T15:36:00Z">
        <w:r w:rsidRPr="000230DC">
          <w:t>.</w:t>
        </w:r>
      </w:ins>
    </w:p>
    <w:p w14:paraId="63D263AB" w14:textId="77777777" w:rsidR="00277EE6" w:rsidRPr="000230DC" w:rsidRDefault="00277EE6" w:rsidP="00277EE6">
      <w:pPr>
        <w:rPr>
          <w:ins w:id="4299" w:author="rawlins" w:date="2015-04-03T15:36:00Z"/>
        </w:rPr>
      </w:pPr>
    </w:p>
    <w:p w14:paraId="19469288" w14:textId="77777777" w:rsidR="00277EE6" w:rsidRDefault="00277EE6" w:rsidP="00277EE6">
      <w:pPr>
        <w:rPr>
          <w:ins w:id="4300" w:author="rawlins" w:date="2015-04-03T15:36:00Z"/>
        </w:rPr>
      </w:pPr>
      <w:ins w:id="4301" w:author="rawlins" w:date="2015-04-03T15:36:00Z">
        <w:r>
          <w:t xml:space="preserve">Note: In the limit when </w:t>
        </w:r>
      </w:ins>
      <w:ins w:id="4302" w:author="rawlins" w:date="2015-04-03T15:36:00Z">
        <w:r w:rsidRPr="00315B5A">
          <w:rPr>
            <w:position w:val="-6"/>
          </w:rPr>
          <w:object w:dxaOrig="680" w:dyaOrig="279" w14:anchorId="5FCB8836">
            <v:shape id="_x0000_i1531" type="#_x0000_t75" style="width:36pt;height:14.4pt" o:ole="">
              <v:imagedata r:id="rId1041" o:title=""/>
            </v:shape>
            <o:OLEObject Type="Embed" ProgID="Equation.DSMT4" ShapeID="_x0000_i1531" DrawAspect="Content" ObjectID="_1363900898" r:id="rId1042"/>
          </w:object>
        </w:r>
      </w:ins>
      <w:ins w:id="4303" w:author="rawlins" w:date="2015-04-03T15:36:00Z">
        <w:r>
          <w:t>, this expressions produces a power law,</w:t>
        </w:r>
      </w:ins>
    </w:p>
    <w:p w14:paraId="4370251A" w14:textId="77777777" w:rsidR="00277EE6" w:rsidRDefault="00277EE6" w:rsidP="00277EE6">
      <w:pPr>
        <w:pStyle w:val="MTDisplayEquation"/>
        <w:rPr>
          <w:ins w:id="4304" w:author="rawlins" w:date="2015-04-03T15:36:00Z"/>
        </w:rPr>
      </w:pPr>
      <w:ins w:id="4305" w:author="rawlins" w:date="2015-04-03T15:36:00Z">
        <w:r>
          <w:tab/>
        </w:r>
      </w:ins>
      <w:ins w:id="4306" w:author="rawlins" w:date="2015-04-03T15:36:00Z">
        <w:r w:rsidRPr="00315B5A">
          <w:rPr>
            <w:position w:val="-28"/>
          </w:rPr>
          <w:object w:dxaOrig="2400" w:dyaOrig="660" w14:anchorId="1E3576D5">
            <v:shape id="_x0000_i1532" type="#_x0000_t75" style="width:122.4pt;height:36pt" o:ole="">
              <v:imagedata r:id="rId1043" o:title=""/>
            </v:shape>
            <o:OLEObject Type="Embed" ProgID="Equation.DSMT4" ShapeID="_x0000_i1532" DrawAspect="Content" ObjectID="_1363900899" r:id="rId1044"/>
          </w:object>
        </w:r>
      </w:ins>
      <w:ins w:id="4307" w:author="rawlins" w:date="2015-04-03T15:36:00Z">
        <w:r>
          <w:t xml:space="preserve"> .</w:t>
        </w:r>
      </w:ins>
    </w:p>
    <w:p w14:paraId="404C2B0A" w14:textId="77777777" w:rsidR="00277EE6" w:rsidRDefault="00277EE6" w:rsidP="00277EE6">
      <w:pPr>
        <w:rPr>
          <w:ins w:id="4308" w:author="rawlins" w:date="2015-04-03T15:36:00Z"/>
        </w:rPr>
      </w:pPr>
      <w:ins w:id="4309" w:author="rawlins" w:date="2015-04-03T15:36:00Z">
        <w:r w:rsidRPr="0097532C">
          <w:t xml:space="preserve">Note: When </w:t>
        </w:r>
      </w:ins>
      <w:ins w:id="4310" w:author="rawlins" w:date="2015-04-03T15:36:00Z">
        <w:r w:rsidRPr="00315B5A">
          <w:rPr>
            <w:position w:val="-10"/>
          </w:rPr>
          <w:object w:dxaOrig="600" w:dyaOrig="320" w14:anchorId="041C7C7C">
            <v:shape id="_x0000_i1533" type="#_x0000_t75" style="width:28.8pt;height:14.4pt" o:ole="">
              <v:imagedata r:id="rId1045" o:title=""/>
            </v:shape>
            <o:OLEObject Type="Embed" ProgID="Equation.DSMT4" ShapeID="_x0000_i1533" DrawAspect="Content" ObjectID="_1363900900" r:id="rId1046"/>
          </w:object>
        </w:r>
      </w:ins>
      <w:ins w:id="4311" w:author="rawlins" w:date="2015-04-03T15:36:00Z">
        <w:r w:rsidRPr="0097532C">
          <w:t>, the fiber modulus is zero at the strain origin (</w:t>
        </w:r>
      </w:ins>
      <w:ins w:id="4312" w:author="rawlins" w:date="2015-04-03T15:36:00Z">
        <w:r w:rsidRPr="00315B5A">
          <w:rPr>
            <w:position w:val="-12"/>
          </w:rPr>
          <w:object w:dxaOrig="580" w:dyaOrig="360" w14:anchorId="53E04FE0">
            <v:shape id="_x0000_i1534" type="#_x0000_t75" style="width:28.8pt;height:21.6pt" o:ole="">
              <v:imagedata r:id="rId1047" o:title=""/>
            </v:shape>
            <o:OLEObject Type="Embed" ProgID="Equation.DSMT4" ShapeID="_x0000_i1534" DrawAspect="Content" ObjectID="_1363900901" r:id="rId1048"/>
          </w:object>
        </w:r>
      </w:ins>
      <w:ins w:id="4313" w:author="rawlins" w:date="2015-04-03T15:36:00Z">
        <w:r w:rsidRPr="0097532C">
          <w:t xml:space="preserve">).  Therefore, use </w:t>
        </w:r>
      </w:ins>
      <w:ins w:id="4314" w:author="rawlins" w:date="2015-04-03T15:36:00Z">
        <w:r w:rsidRPr="00315B5A">
          <w:rPr>
            <w:position w:val="-10"/>
          </w:rPr>
          <w:object w:dxaOrig="600" w:dyaOrig="320" w14:anchorId="5F65325E">
            <v:shape id="_x0000_i1535" type="#_x0000_t75" style="width:28.8pt;height:14.4pt" o:ole="">
              <v:imagedata r:id="rId1049" o:title=""/>
            </v:shape>
            <o:OLEObject Type="Embed" ProgID="Equation.DSMT4" ShapeID="_x0000_i1535" DrawAspect="Content" ObjectID="_1363900902" r:id="rId1050"/>
          </w:object>
        </w:r>
      </w:ins>
      <w:ins w:id="4315" w:author="rawlins" w:date="2015-04-03T15:36:00Z">
        <w:r w:rsidRPr="0097532C">
          <w:t xml:space="preserve"> when a smooth transition in the stress is desired from compression to tension.</w:t>
        </w:r>
      </w:ins>
    </w:p>
    <w:p w14:paraId="451BFB3F" w14:textId="77777777" w:rsidR="00277EE6" w:rsidRDefault="00277EE6" w:rsidP="00277EE6">
      <w:pPr>
        <w:rPr>
          <w:ins w:id="4316" w:author="rawlins" w:date="2015-04-03T15:36:00Z"/>
        </w:rPr>
      </w:pPr>
    </w:p>
    <w:p w14:paraId="5D8266D8" w14:textId="77777777" w:rsidR="00277EE6" w:rsidRDefault="00277EE6" w:rsidP="00277EE6">
      <w:pPr>
        <w:rPr>
          <w:ins w:id="4317" w:author="rawlins" w:date="2015-04-03T15:36:00Z"/>
        </w:rPr>
      </w:pPr>
      <w:ins w:id="4318" w:author="rawlins" w:date="2015-04-03T15:36:00Z">
        <w:r>
          <w:rPr>
            <w:i/>
          </w:rPr>
          <w:t>Example</w:t>
        </w:r>
        <w:r>
          <w:t>:</w:t>
        </w:r>
      </w:ins>
    </w:p>
    <w:p w14:paraId="6EB046D4" w14:textId="77777777" w:rsidR="00277EE6" w:rsidRPr="008A39E7" w:rsidRDefault="00277EE6" w:rsidP="00277EE6">
      <w:pPr>
        <w:rPr>
          <w:ins w:id="4319" w:author="rawlins" w:date="2015-04-03T15:36:00Z"/>
          <w:rFonts w:ascii="Courier New" w:hAnsi="Courier New"/>
          <w:sz w:val="22"/>
        </w:rPr>
      </w:pPr>
      <w:ins w:id="4320" w:author="rawlins" w:date="2015-04-03T15:36:00Z">
        <w:r w:rsidRPr="008A39E7">
          <w:rPr>
            <w:rFonts w:ascii="Courier New" w:hAnsi="Courier New"/>
            <w:sz w:val="22"/>
          </w:rPr>
          <w:t>&lt;fibers type="fiber-exponential-power-law"&gt;</w:t>
        </w:r>
      </w:ins>
    </w:p>
    <w:p w14:paraId="7B9A3576" w14:textId="77777777" w:rsidR="00277EE6" w:rsidRPr="008A39E7" w:rsidRDefault="00277EE6" w:rsidP="00277EE6">
      <w:pPr>
        <w:rPr>
          <w:ins w:id="4321" w:author="rawlins" w:date="2015-04-03T15:36:00Z"/>
          <w:rFonts w:ascii="Courier New" w:hAnsi="Courier New"/>
          <w:sz w:val="22"/>
        </w:rPr>
      </w:pPr>
      <w:ins w:id="4322" w:author="rawlins" w:date="2015-04-03T15:36:00Z">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ins>
    </w:p>
    <w:p w14:paraId="6601F935" w14:textId="77777777" w:rsidR="00277EE6" w:rsidRPr="008A39E7" w:rsidRDefault="00277EE6" w:rsidP="00277EE6">
      <w:pPr>
        <w:rPr>
          <w:ins w:id="4323" w:author="rawlins" w:date="2015-04-03T15:36:00Z"/>
          <w:rFonts w:ascii="Courier New" w:hAnsi="Courier New"/>
          <w:sz w:val="22"/>
        </w:rPr>
      </w:pPr>
      <w:ins w:id="4324" w:author="rawlins" w:date="2015-04-03T15:36:00Z">
        <w:r>
          <w:rPr>
            <w:rFonts w:ascii="Courier New" w:hAnsi="Courier New"/>
            <w:sz w:val="22"/>
          </w:rPr>
          <w:tab/>
        </w:r>
        <w:r w:rsidRPr="008A39E7">
          <w:rPr>
            <w:rFonts w:ascii="Courier New" w:hAnsi="Courier New"/>
            <w:sz w:val="22"/>
          </w:rPr>
          <w:t>&lt;beta&gt;2&lt;/beta&gt;</w:t>
        </w:r>
      </w:ins>
    </w:p>
    <w:p w14:paraId="74C26481" w14:textId="77777777" w:rsidR="00277EE6" w:rsidRPr="008A39E7" w:rsidRDefault="00277EE6" w:rsidP="00277EE6">
      <w:pPr>
        <w:rPr>
          <w:ins w:id="4325" w:author="rawlins" w:date="2015-04-03T15:36:00Z"/>
          <w:rFonts w:ascii="Courier New" w:hAnsi="Courier New"/>
          <w:sz w:val="22"/>
        </w:rPr>
      </w:pPr>
      <w:ins w:id="4326" w:author="rawlins" w:date="2015-04-03T15:36:00Z">
        <w:r>
          <w:rPr>
            <w:rFonts w:ascii="Courier New" w:hAnsi="Courier New"/>
            <w:sz w:val="22"/>
          </w:rPr>
          <w:tab/>
        </w:r>
        <w:r w:rsidRPr="008A39E7">
          <w:rPr>
            <w:rFonts w:ascii="Courier New" w:hAnsi="Courier New"/>
            <w:sz w:val="22"/>
          </w:rPr>
          <w:t>&lt;ksi&gt;1&lt;/ksi&gt;</w:t>
        </w:r>
      </w:ins>
    </w:p>
    <w:p w14:paraId="6096AB89" w14:textId="77777777" w:rsidR="00277EE6" w:rsidRPr="008A39E7" w:rsidRDefault="00277EE6" w:rsidP="00277EE6">
      <w:pPr>
        <w:rPr>
          <w:ins w:id="4327" w:author="rawlins" w:date="2015-04-03T15:36:00Z"/>
          <w:rFonts w:ascii="Courier New" w:hAnsi="Courier New"/>
          <w:sz w:val="22"/>
        </w:rPr>
      </w:pPr>
      <w:ins w:id="4328" w:author="rawlins" w:date="2015-04-03T15:36:00Z">
        <w:r w:rsidRPr="008A39E7">
          <w:rPr>
            <w:rFonts w:ascii="Courier New" w:hAnsi="Courier New"/>
            <w:sz w:val="22"/>
          </w:rPr>
          <w:t>&lt;/fibers&gt;</w:t>
        </w:r>
      </w:ins>
    </w:p>
    <w:p w14:paraId="0F3F9E95" w14:textId="77777777" w:rsidR="00277EE6" w:rsidRPr="0097532C" w:rsidRDefault="00277EE6" w:rsidP="00277EE6">
      <w:pPr>
        <w:rPr>
          <w:ins w:id="4329" w:author="rawlins" w:date="2015-04-03T15:36:00Z"/>
        </w:rPr>
      </w:pPr>
    </w:p>
    <w:p w14:paraId="16B37E9E" w14:textId="77777777" w:rsidR="00277EE6" w:rsidRDefault="00277EE6" w:rsidP="00277EE6">
      <w:pPr>
        <w:jc w:val="left"/>
        <w:rPr>
          <w:ins w:id="4330" w:author="rawlins" w:date="2015-04-03T15:36:00Z"/>
        </w:rPr>
      </w:pPr>
      <w:ins w:id="4331" w:author="rawlins" w:date="2015-04-03T15:36:00Z">
        <w:r>
          <w:br w:type="page"/>
        </w:r>
      </w:ins>
    </w:p>
    <w:p w14:paraId="7F0D279F" w14:textId="77777777" w:rsidR="00277EE6" w:rsidRDefault="00277EE6" w:rsidP="00277EE6">
      <w:pPr>
        <w:pStyle w:val="Heading4"/>
        <w:rPr>
          <w:ins w:id="4332" w:author="rawlins" w:date="2015-04-03T15:36:00Z"/>
        </w:rPr>
      </w:pPr>
      <w:bookmarkStart w:id="4333" w:name="_Toc410636377"/>
      <w:bookmarkStart w:id="4334" w:name="_Toc290149326"/>
      <w:ins w:id="4335" w:author="rawlins" w:date="2015-04-03T15:36:00Z">
        <w:r>
          <w:lastRenderedPageBreak/>
          <w:t>Fiber with Neo-Hookean Law</w:t>
        </w:r>
        <w:bookmarkEnd w:id="4333"/>
        <w:bookmarkEnd w:id="4334"/>
      </w:ins>
    </w:p>
    <w:p w14:paraId="36B5EFC1" w14:textId="77777777" w:rsidR="00277EE6" w:rsidRDefault="00277EE6" w:rsidP="00277EE6">
      <w:pPr>
        <w:rPr>
          <w:ins w:id="4336" w:author="rawlins" w:date="2015-04-03T15:36:00Z"/>
        </w:rPr>
      </w:pPr>
      <w:ins w:id="4337" w:author="rawlins" w:date="2015-04-03T15:36:00Z">
        <w:r>
          <w:t>This material type is “</w:t>
        </w:r>
        <w:r w:rsidRPr="00E27E43">
          <w:rPr>
            <w:i/>
          </w:rPr>
          <w:t>fiber-</w:t>
        </w:r>
        <w:r>
          <w:rPr>
            <w:i/>
          </w:rPr>
          <w:t>NH</w:t>
        </w:r>
        <w:r>
          <w:t>”.  The following material parameters need to be defined:</w:t>
        </w:r>
      </w:ins>
    </w:p>
    <w:p w14:paraId="7CBB95A7" w14:textId="77777777" w:rsidR="00277EE6" w:rsidRDefault="00277EE6" w:rsidP="00277EE6">
      <w:pPr>
        <w:rPr>
          <w:ins w:id="4338"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47"/>
        <w:gridCol w:w="523"/>
      </w:tblGrid>
      <w:tr w:rsidR="00277EE6" w14:paraId="216E2973" w14:textId="77777777" w:rsidTr="00050662">
        <w:trPr>
          <w:ins w:id="4339" w:author="rawlins" w:date="2015-04-03T15:36:00Z"/>
        </w:trPr>
        <w:tc>
          <w:tcPr>
            <w:tcW w:w="0" w:type="auto"/>
            <w:shd w:val="clear" w:color="auto" w:fill="auto"/>
          </w:tcPr>
          <w:p w14:paraId="43692001" w14:textId="77777777" w:rsidR="00277EE6" w:rsidRDefault="00277EE6" w:rsidP="00050662">
            <w:pPr>
              <w:pStyle w:val="code"/>
              <w:rPr>
                <w:ins w:id="4340" w:author="rawlins" w:date="2015-04-03T15:36:00Z"/>
              </w:rPr>
            </w:pPr>
            <w:ins w:id="4341" w:author="rawlins" w:date="2015-04-03T15:36:00Z">
              <w:r>
                <w:t>&lt;mu&gt;</w:t>
              </w:r>
            </w:ins>
          </w:p>
        </w:tc>
        <w:tc>
          <w:tcPr>
            <w:tcW w:w="0" w:type="auto"/>
            <w:shd w:val="clear" w:color="auto" w:fill="auto"/>
          </w:tcPr>
          <w:p w14:paraId="32FD956A" w14:textId="77777777" w:rsidR="00277EE6" w:rsidRDefault="00277EE6" w:rsidP="00050662">
            <w:pPr>
              <w:rPr>
                <w:ins w:id="4342" w:author="rawlins" w:date="2015-04-03T15:36:00Z"/>
              </w:rPr>
            </w:pPr>
            <w:ins w:id="4343" w:author="rawlins" w:date="2015-04-03T15:36:00Z">
              <w:r w:rsidRPr="00315B5A">
                <w:rPr>
                  <w:position w:val="-10"/>
                </w:rPr>
                <w:object w:dxaOrig="240" w:dyaOrig="260" w14:anchorId="484A32DD">
                  <v:shape id="_x0000_i1536" type="#_x0000_t75" style="width:14.4pt;height:14.4pt" o:ole="">
                    <v:imagedata r:id="rId1051" o:title=""/>
                  </v:shape>
                  <o:OLEObject Type="Embed" ProgID="Equation.DSMT4" ShapeID="_x0000_i1536" DrawAspect="Content" ObjectID="_1363900903" r:id="rId1052"/>
                </w:object>
              </w:r>
            </w:ins>
            <w:ins w:id="4344" w:author="rawlins" w:date="2015-04-03T15:36:00Z">
              <w:r>
                <w:t>, representing a measure of the fiber modulus</w:t>
              </w:r>
            </w:ins>
          </w:p>
        </w:tc>
        <w:tc>
          <w:tcPr>
            <w:tcW w:w="0" w:type="auto"/>
          </w:tcPr>
          <w:p w14:paraId="4559CF2F" w14:textId="77777777" w:rsidR="00277EE6" w:rsidRPr="00AF2221" w:rsidRDefault="00277EE6" w:rsidP="00050662">
            <w:pPr>
              <w:rPr>
                <w:ins w:id="4345" w:author="rawlins" w:date="2015-04-03T15:36:00Z"/>
                <w:position w:val="-10"/>
              </w:rPr>
            </w:pPr>
            <w:ins w:id="4346" w:author="rawlins" w:date="2015-04-03T15:36:00Z">
              <w:r>
                <w:rPr>
                  <w:position w:val="-10"/>
                </w:rPr>
                <w:t>[</w:t>
              </w:r>
              <w:r>
                <w:rPr>
                  <w:b/>
                  <w:position w:val="-10"/>
                </w:rPr>
                <w:t>P</w:t>
              </w:r>
              <w:r>
                <w:rPr>
                  <w:position w:val="-10"/>
                </w:rPr>
                <w:t>]</w:t>
              </w:r>
            </w:ins>
          </w:p>
        </w:tc>
      </w:tr>
    </w:tbl>
    <w:p w14:paraId="1A38DF6C" w14:textId="77777777" w:rsidR="00277EE6" w:rsidRDefault="00277EE6" w:rsidP="00277EE6">
      <w:pPr>
        <w:rPr>
          <w:ins w:id="4347" w:author="rawlins" w:date="2015-04-03T15:36:00Z"/>
        </w:rPr>
      </w:pPr>
    </w:p>
    <w:p w14:paraId="12DFE005" w14:textId="77777777" w:rsidR="00277EE6" w:rsidRDefault="00277EE6" w:rsidP="00277EE6">
      <w:pPr>
        <w:rPr>
          <w:ins w:id="4348" w:author="rawlins" w:date="2015-04-03T15:36:00Z"/>
        </w:rPr>
      </w:pPr>
      <w:ins w:id="4349" w:author="rawlins" w:date="2015-04-03T15:36:00Z">
        <w:r>
          <w:t>The fiber strain energy density is given by</w:t>
        </w:r>
      </w:ins>
    </w:p>
    <w:p w14:paraId="31A1D29E" w14:textId="77777777" w:rsidR="00277EE6" w:rsidRDefault="00277EE6" w:rsidP="00277EE6">
      <w:pPr>
        <w:pStyle w:val="MTDisplayEquation"/>
        <w:rPr>
          <w:ins w:id="4350" w:author="rawlins" w:date="2015-04-03T15:36:00Z"/>
        </w:rPr>
      </w:pPr>
      <w:ins w:id="4351" w:author="rawlins" w:date="2015-04-03T15:36:00Z">
        <w:r>
          <w:tab/>
        </w:r>
      </w:ins>
      <w:ins w:id="4352" w:author="rawlins" w:date="2015-04-03T15:36:00Z">
        <w:r w:rsidRPr="00315B5A">
          <w:rPr>
            <w:position w:val="-24"/>
          </w:rPr>
          <w:object w:dxaOrig="2020" w:dyaOrig="620" w14:anchorId="618E25A5">
            <v:shape id="_x0000_i1537" type="#_x0000_t75" style="width:100.8pt;height:28.8pt" o:ole="">
              <v:imagedata r:id="rId1053" o:title=""/>
            </v:shape>
            <o:OLEObject Type="Embed" ProgID="Equation.DSMT4" ShapeID="_x0000_i1537" DrawAspect="Content" ObjectID="_1363900904" r:id="rId1054"/>
          </w:object>
        </w:r>
      </w:ins>
      <w:ins w:id="4353" w:author="rawlins" w:date="2015-04-03T15:36:00Z">
        <w:r>
          <w:t xml:space="preserve"> ,</w:t>
        </w:r>
      </w:ins>
    </w:p>
    <w:p w14:paraId="2819D715" w14:textId="77777777" w:rsidR="00277EE6" w:rsidRDefault="00277EE6" w:rsidP="00277EE6">
      <w:pPr>
        <w:rPr>
          <w:ins w:id="4354" w:author="rawlins" w:date="2015-04-03T15:36:00Z"/>
        </w:rPr>
      </w:pPr>
      <w:ins w:id="4355" w:author="rawlins" w:date="2015-04-03T15:36:00Z">
        <w:r w:rsidRPr="000230DC">
          <w:t xml:space="preserve">where </w:t>
        </w:r>
      </w:ins>
      <w:ins w:id="4356" w:author="rawlins" w:date="2015-04-03T15:36:00Z">
        <w:r w:rsidRPr="00315B5A">
          <w:rPr>
            <w:position w:val="-10"/>
          </w:rPr>
          <w:object w:dxaOrig="600" w:dyaOrig="320" w14:anchorId="25471138">
            <v:shape id="_x0000_i1538" type="#_x0000_t75" style="width:28.8pt;height:14.4pt" o:ole="">
              <v:imagedata r:id="rId1055" o:title=""/>
            </v:shape>
            <o:OLEObject Type="Embed" ProgID="Equation.DSMT4" ShapeID="_x0000_i1538" DrawAspect="Content" ObjectID="_1363900905" r:id="rId1056"/>
          </w:object>
        </w:r>
      </w:ins>
      <w:ins w:id="4357" w:author="rawlins" w:date="2015-04-03T15:36:00Z">
        <w:r w:rsidRPr="000230DC">
          <w:t>.</w:t>
        </w:r>
      </w:ins>
    </w:p>
    <w:p w14:paraId="025D18C0" w14:textId="77777777" w:rsidR="00277EE6" w:rsidRDefault="00277EE6" w:rsidP="00277EE6">
      <w:pPr>
        <w:rPr>
          <w:ins w:id="4358" w:author="rawlins" w:date="2015-04-03T15:36:00Z"/>
        </w:rPr>
      </w:pPr>
    </w:p>
    <w:p w14:paraId="488B223D" w14:textId="77777777" w:rsidR="00277EE6" w:rsidRDefault="00277EE6" w:rsidP="00277EE6">
      <w:pPr>
        <w:rPr>
          <w:ins w:id="4359" w:author="rawlins" w:date="2015-04-03T15:36:00Z"/>
        </w:rPr>
      </w:pPr>
      <w:ins w:id="4360" w:author="rawlins" w:date="2015-04-03T15:36:00Z">
        <w:r>
          <w:rPr>
            <w:i/>
          </w:rPr>
          <w:t>Example</w:t>
        </w:r>
        <w:r>
          <w:t>:</w:t>
        </w:r>
      </w:ins>
    </w:p>
    <w:p w14:paraId="1CAD699D" w14:textId="77777777" w:rsidR="00277EE6" w:rsidRPr="008A39E7" w:rsidRDefault="00277EE6" w:rsidP="00277EE6">
      <w:pPr>
        <w:rPr>
          <w:ins w:id="4361" w:author="rawlins" w:date="2015-04-03T15:36:00Z"/>
          <w:rFonts w:ascii="Courier New" w:hAnsi="Courier New"/>
          <w:sz w:val="22"/>
        </w:rPr>
      </w:pPr>
      <w:ins w:id="4362" w:author="rawlins" w:date="2015-04-03T15:36:00Z">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ins>
    </w:p>
    <w:p w14:paraId="43B96249" w14:textId="77777777" w:rsidR="00277EE6" w:rsidRPr="008A39E7" w:rsidRDefault="00277EE6" w:rsidP="00277EE6">
      <w:pPr>
        <w:rPr>
          <w:ins w:id="4363" w:author="rawlins" w:date="2015-04-03T15:36:00Z"/>
          <w:rFonts w:ascii="Courier New" w:hAnsi="Courier New"/>
          <w:sz w:val="22"/>
        </w:rPr>
      </w:pPr>
      <w:ins w:id="4364" w:author="rawlins" w:date="2015-04-03T15:36:00Z">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ins>
    </w:p>
    <w:p w14:paraId="39FC517A" w14:textId="77777777" w:rsidR="00277EE6" w:rsidRPr="008A39E7" w:rsidRDefault="00277EE6" w:rsidP="00277EE6">
      <w:pPr>
        <w:rPr>
          <w:ins w:id="4365" w:author="rawlins" w:date="2015-04-03T15:36:00Z"/>
          <w:rFonts w:ascii="Courier New" w:hAnsi="Courier New"/>
          <w:sz w:val="22"/>
        </w:rPr>
      </w:pPr>
      <w:ins w:id="4366" w:author="rawlins" w:date="2015-04-03T15:36:00Z">
        <w:r w:rsidRPr="008A39E7">
          <w:rPr>
            <w:rFonts w:ascii="Courier New" w:hAnsi="Courier New"/>
            <w:sz w:val="22"/>
          </w:rPr>
          <w:t>&lt;/fibers&gt;</w:t>
        </w:r>
      </w:ins>
    </w:p>
    <w:p w14:paraId="1FCE8FB0" w14:textId="77777777" w:rsidR="00277EE6" w:rsidRDefault="00277EE6" w:rsidP="00277EE6">
      <w:pPr>
        <w:rPr>
          <w:ins w:id="4367" w:author="rawlins" w:date="2015-04-03T15:36:00Z"/>
        </w:rPr>
      </w:pPr>
    </w:p>
    <w:p w14:paraId="526B08A9" w14:textId="77777777" w:rsidR="00277EE6" w:rsidRDefault="00277EE6" w:rsidP="00277EE6">
      <w:pPr>
        <w:jc w:val="left"/>
        <w:rPr>
          <w:ins w:id="4368" w:author="rawlins" w:date="2015-04-03T15:36:00Z"/>
        </w:rPr>
      </w:pPr>
      <w:ins w:id="4369" w:author="rawlins" w:date="2015-04-03T15:36:00Z">
        <w:r>
          <w:br w:type="page"/>
        </w:r>
      </w:ins>
    </w:p>
    <w:p w14:paraId="6F381E4C" w14:textId="77777777" w:rsidR="00277EE6" w:rsidRDefault="00277EE6" w:rsidP="00277EE6">
      <w:pPr>
        <w:pStyle w:val="Heading4"/>
        <w:rPr>
          <w:ins w:id="4370" w:author="rawlins" w:date="2015-04-03T15:36:00Z"/>
        </w:rPr>
      </w:pPr>
      <w:bookmarkStart w:id="4371" w:name="_Toc410636378"/>
      <w:bookmarkStart w:id="4372" w:name="_Toc290149327"/>
      <w:ins w:id="4373" w:author="rawlins" w:date="2015-04-03T15:36:00Z">
        <w:r>
          <w:lastRenderedPageBreak/>
          <w:t>Fiber with Exponential-Power Law Uncoupled</w:t>
        </w:r>
        <w:bookmarkEnd w:id="4371"/>
        <w:bookmarkEnd w:id="4372"/>
      </w:ins>
    </w:p>
    <w:p w14:paraId="56EF40D2" w14:textId="77777777" w:rsidR="00277EE6" w:rsidRDefault="00277EE6" w:rsidP="00277EE6">
      <w:pPr>
        <w:rPr>
          <w:ins w:id="4374" w:author="rawlins" w:date="2015-04-03T15:36:00Z"/>
        </w:rPr>
      </w:pPr>
      <w:ins w:id="4375" w:author="rawlins" w:date="2015-04-03T15:36:00Z">
        <w:r>
          <w:t>This material type is “</w:t>
        </w:r>
        <w:r w:rsidRPr="00E27E43">
          <w:rPr>
            <w:i/>
          </w:rPr>
          <w:t>fiber-exponential-power-law</w:t>
        </w:r>
        <w:r>
          <w:rPr>
            <w:i/>
          </w:rPr>
          <w:t>-uncoupled</w:t>
        </w:r>
        <w:r>
          <w:t>”.  The following material parameters need to be defined:</w:t>
        </w:r>
      </w:ins>
    </w:p>
    <w:p w14:paraId="339691D4" w14:textId="77777777" w:rsidR="00277EE6" w:rsidRDefault="00277EE6" w:rsidP="00277EE6">
      <w:pPr>
        <w:rPr>
          <w:ins w:id="4376"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11"/>
        <w:gridCol w:w="523"/>
      </w:tblGrid>
      <w:tr w:rsidR="00277EE6" w14:paraId="2529852A" w14:textId="77777777" w:rsidTr="00050662">
        <w:trPr>
          <w:ins w:id="4377" w:author="rawlins" w:date="2015-04-03T15:36:00Z"/>
        </w:trPr>
        <w:tc>
          <w:tcPr>
            <w:tcW w:w="0" w:type="auto"/>
            <w:shd w:val="clear" w:color="auto" w:fill="auto"/>
          </w:tcPr>
          <w:p w14:paraId="32654E2E" w14:textId="77777777" w:rsidR="00277EE6" w:rsidRDefault="00277EE6" w:rsidP="00050662">
            <w:pPr>
              <w:pStyle w:val="code"/>
              <w:rPr>
                <w:ins w:id="4378" w:author="rawlins" w:date="2015-04-03T15:36:00Z"/>
              </w:rPr>
            </w:pPr>
            <w:ins w:id="4379" w:author="rawlins" w:date="2015-04-03T15:36:00Z">
              <w:r>
                <w:t>&lt;ksi&gt;</w:t>
              </w:r>
            </w:ins>
          </w:p>
        </w:tc>
        <w:tc>
          <w:tcPr>
            <w:tcW w:w="0" w:type="auto"/>
            <w:shd w:val="clear" w:color="auto" w:fill="auto"/>
          </w:tcPr>
          <w:p w14:paraId="7374FE38" w14:textId="77777777" w:rsidR="00277EE6" w:rsidRDefault="00277EE6" w:rsidP="00050662">
            <w:pPr>
              <w:rPr>
                <w:ins w:id="4380" w:author="rawlins" w:date="2015-04-03T15:36:00Z"/>
              </w:rPr>
            </w:pPr>
            <w:ins w:id="4381" w:author="rawlins" w:date="2015-04-03T15:36:00Z">
              <w:r w:rsidRPr="00315B5A">
                <w:rPr>
                  <w:position w:val="-10"/>
                </w:rPr>
                <w:object w:dxaOrig="200" w:dyaOrig="320" w14:anchorId="326C68DC">
                  <v:shape id="_x0000_i1539" type="#_x0000_t75" style="width:7.2pt;height:14.4pt" o:ole="">
                    <v:imagedata r:id="rId1057" o:title=""/>
                  </v:shape>
                  <o:OLEObject Type="Embed" ProgID="Equation.DSMT4" ShapeID="_x0000_i1539" DrawAspect="Content" ObjectID="_1363900906" r:id="rId1058"/>
                </w:object>
              </w:r>
            </w:ins>
            <w:ins w:id="4382" w:author="rawlins" w:date="2015-04-03T15:36:00Z">
              <w:r>
                <w:t>, representing a measure of the fiber modulus</w:t>
              </w:r>
            </w:ins>
          </w:p>
        </w:tc>
        <w:tc>
          <w:tcPr>
            <w:tcW w:w="0" w:type="auto"/>
          </w:tcPr>
          <w:p w14:paraId="6A499D6E" w14:textId="77777777" w:rsidR="00277EE6" w:rsidRPr="00AF2221" w:rsidRDefault="00277EE6" w:rsidP="00050662">
            <w:pPr>
              <w:rPr>
                <w:ins w:id="4383" w:author="rawlins" w:date="2015-04-03T15:36:00Z"/>
                <w:position w:val="-10"/>
              </w:rPr>
            </w:pPr>
            <w:ins w:id="4384" w:author="rawlins" w:date="2015-04-03T15:36:00Z">
              <w:r>
                <w:rPr>
                  <w:position w:val="-10"/>
                </w:rPr>
                <w:t>[</w:t>
              </w:r>
              <w:r>
                <w:rPr>
                  <w:b/>
                  <w:position w:val="-10"/>
                </w:rPr>
                <w:t>P</w:t>
              </w:r>
              <w:r>
                <w:rPr>
                  <w:position w:val="-10"/>
                </w:rPr>
                <w:t>]</w:t>
              </w:r>
            </w:ins>
          </w:p>
        </w:tc>
      </w:tr>
      <w:tr w:rsidR="00277EE6" w14:paraId="560DEBFC" w14:textId="77777777" w:rsidTr="00050662">
        <w:trPr>
          <w:ins w:id="4385" w:author="rawlins" w:date="2015-04-03T15:36:00Z"/>
        </w:trPr>
        <w:tc>
          <w:tcPr>
            <w:tcW w:w="0" w:type="auto"/>
            <w:shd w:val="clear" w:color="auto" w:fill="auto"/>
          </w:tcPr>
          <w:p w14:paraId="44E66DEE" w14:textId="77777777" w:rsidR="00277EE6" w:rsidRDefault="00277EE6" w:rsidP="00050662">
            <w:pPr>
              <w:pStyle w:val="code"/>
              <w:rPr>
                <w:ins w:id="4386" w:author="rawlins" w:date="2015-04-03T15:36:00Z"/>
              </w:rPr>
            </w:pPr>
            <w:ins w:id="4387" w:author="rawlins" w:date="2015-04-03T15:36:00Z">
              <w:r>
                <w:t>&lt;alpha&gt;</w:t>
              </w:r>
            </w:ins>
          </w:p>
        </w:tc>
        <w:tc>
          <w:tcPr>
            <w:tcW w:w="0" w:type="auto"/>
            <w:shd w:val="clear" w:color="auto" w:fill="auto"/>
          </w:tcPr>
          <w:p w14:paraId="57141CD9" w14:textId="77777777" w:rsidR="00277EE6" w:rsidRDefault="00277EE6" w:rsidP="00050662">
            <w:pPr>
              <w:rPr>
                <w:ins w:id="4388" w:author="rawlins" w:date="2015-04-03T15:36:00Z"/>
              </w:rPr>
            </w:pPr>
            <w:ins w:id="4389" w:author="rawlins" w:date="2015-04-03T15:36:00Z">
              <w:r w:rsidRPr="00315B5A">
                <w:rPr>
                  <w:position w:val="-6"/>
                </w:rPr>
                <w:object w:dxaOrig="240" w:dyaOrig="220" w14:anchorId="03FF9FC2">
                  <v:shape id="_x0000_i1540" type="#_x0000_t75" style="width:14.4pt;height:14.4pt" o:ole="">
                    <v:imagedata r:id="rId1059" o:title=""/>
                  </v:shape>
                  <o:OLEObject Type="Embed" ProgID="Equation.DSMT4" ShapeID="_x0000_i1540" DrawAspect="Content" ObjectID="_1363900907" r:id="rId1060"/>
                </w:object>
              </w:r>
            </w:ins>
            <w:ins w:id="4390" w:author="rawlins" w:date="2015-04-03T15:36:00Z">
              <w:r>
                <w:t>, coefficient of exponential argument</w:t>
              </w:r>
            </w:ins>
          </w:p>
        </w:tc>
        <w:tc>
          <w:tcPr>
            <w:tcW w:w="0" w:type="auto"/>
          </w:tcPr>
          <w:p w14:paraId="39A3A56C" w14:textId="77777777" w:rsidR="00277EE6" w:rsidRPr="00AF2221" w:rsidRDefault="00277EE6" w:rsidP="00050662">
            <w:pPr>
              <w:rPr>
                <w:ins w:id="4391" w:author="rawlins" w:date="2015-04-03T15:36:00Z"/>
                <w:position w:val="-6"/>
              </w:rPr>
            </w:pPr>
            <w:ins w:id="4392" w:author="rawlins" w:date="2015-04-03T15:36:00Z">
              <w:r>
                <w:rPr>
                  <w:position w:val="-6"/>
                </w:rPr>
                <w:t>[ ]</w:t>
              </w:r>
            </w:ins>
          </w:p>
        </w:tc>
      </w:tr>
      <w:tr w:rsidR="00277EE6" w14:paraId="371FD3B6" w14:textId="77777777" w:rsidTr="00050662">
        <w:trPr>
          <w:ins w:id="4393" w:author="rawlins" w:date="2015-04-03T15:36:00Z"/>
        </w:trPr>
        <w:tc>
          <w:tcPr>
            <w:tcW w:w="0" w:type="auto"/>
            <w:shd w:val="clear" w:color="auto" w:fill="auto"/>
          </w:tcPr>
          <w:p w14:paraId="6F2314E3" w14:textId="77777777" w:rsidR="00277EE6" w:rsidRDefault="00277EE6" w:rsidP="00050662">
            <w:pPr>
              <w:pStyle w:val="code"/>
              <w:rPr>
                <w:ins w:id="4394" w:author="rawlins" w:date="2015-04-03T15:36:00Z"/>
              </w:rPr>
            </w:pPr>
            <w:ins w:id="4395" w:author="rawlins" w:date="2015-04-03T15:36:00Z">
              <w:r>
                <w:t>&lt;beta&gt;</w:t>
              </w:r>
            </w:ins>
          </w:p>
        </w:tc>
        <w:tc>
          <w:tcPr>
            <w:tcW w:w="0" w:type="auto"/>
            <w:shd w:val="clear" w:color="auto" w:fill="auto"/>
          </w:tcPr>
          <w:p w14:paraId="2FE52959" w14:textId="77777777" w:rsidR="00277EE6" w:rsidRDefault="00277EE6" w:rsidP="00050662">
            <w:pPr>
              <w:rPr>
                <w:ins w:id="4396" w:author="rawlins" w:date="2015-04-03T15:36:00Z"/>
              </w:rPr>
            </w:pPr>
            <w:ins w:id="4397" w:author="rawlins" w:date="2015-04-03T15:36:00Z">
              <w:r w:rsidRPr="00315B5A">
                <w:rPr>
                  <w:position w:val="-10"/>
                </w:rPr>
                <w:object w:dxaOrig="240" w:dyaOrig="320" w14:anchorId="00A0952B">
                  <v:shape id="_x0000_i1541" type="#_x0000_t75" style="width:14.4pt;height:14.4pt" o:ole="">
                    <v:imagedata r:id="rId1061" o:title=""/>
                  </v:shape>
                  <o:OLEObject Type="Embed" ProgID="Equation.DSMT4" ShapeID="_x0000_i1541" DrawAspect="Content" ObjectID="_1363900908" r:id="rId1062"/>
                </w:object>
              </w:r>
            </w:ins>
            <w:ins w:id="4398" w:author="rawlins" w:date="2015-04-03T15:36:00Z">
              <w:r>
                <w:t>, power of exponential argument</w:t>
              </w:r>
            </w:ins>
          </w:p>
        </w:tc>
        <w:tc>
          <w:tcPr>
            <w:tcW w:w="0" w:type="auto"/>
          </w:tcPr>
          <w:p w14:paraId="05700FEE" w14:textId="77777777" w:rsidR="00277EE6" w:rsidRPr="00AF2221" w:rsidRDefault="00277EE6" w:rsidP="00050662">
            <w:pPr>
              <w:rPr>
                <w:ins w:id="4399" w:author="rawlins" w:date="2015-04-03T15:36:00Z"/>
                <w:position w:val="-10"/>
              </w:rPr>
            </w:pPr>
            <w:ins w:id="4400" w:author="rawlins" w:date="2015-04-03T15:36:00Z">
              <w:r>
                <w:rPr>
                  <w:position w:val="-10"/>
                </w:rPr>
                <w:t>[ ]</w:t>
              </w:r>
            </w:ins>
          </w:p>
        </w:tc>
      </w:tr>
    </w:tbl>
    <w:p w14:paraId="5B09B413" w14:textId="77777777" w:rsidR="00277EE6" w:rsidRDefault="00277EE6" w:rsidP="00277EE6">
      <w:pPr>
        <w:rPr>
          <w:ins w:id="4401" w:author="rawlins" w:date="2015-04-03T15:36:00Z"/>
        </w:rPr>
      </w:pPr>
    </w:p>
    <w:p w14:paraId="1E4E1745" w14:textId="77777777" w:rsidR="00277EE6" w:rsidRDefault="00277EE6" w:rsidP="00277EE6">
      <w:pPr>
        <w:rPr>
          <w:ins w:id="4402" w:author="rawlins" w:date="2015-04-03T15:36:00Z"/>
        </w:rPr>
      </w:pPr>
      <w:ins w:id="4403" w:author="rawlins" w:date="2015-04-03T15:36:00Z">
        <w:r>
          <w:t>The fiber strain energy density is given by</w:t>
        </w:r>
      </w:ins>
    </w:p>
    <w:p w14:paraId="34DF67CA" w14:textId="77777777" w:rsidR="00277EE6" w:rsidRDefault="00277EE6" w:rsidP="00277EE6">
      <w:pPr>
        <w:pStyle w:val="MTDisplayEquation"/>
        <w:rPr>
          <w:ins w:id="4404" w:author="rawlins" w:date="2015-04-03T15:36:00Z"/>
        </w:rPr>
      </w:pPr>
      <w:ins w:id="4405" w:author="rawlins" w:date="2015-04-03T15:36:00Z">
        <w:r>
          <w:tab/>
        </w:r>
      </w:ins>
      <w:ins w:id="4406" w:author="rawlins" w:date="2015-04-03T15:36:00Z">
        <w:r w:rsidRPr="00315B5A">
          <w:rPr>
            <w:position w:val="-28"/>
          </w:rPr>
          <w:object w:dxaOrig="3440" w:dyaOrig="660" w14:anchorId="2B87553C">
            <v:shape id="_x0000_i1542" type="#_x0000_t75" style="width:172.8pt;height:36pt" o:ole="">
              <v:imagedata r:id="rId1063" o:title=""/>
            </v:shape>
            <o:OLEObject Type="Embed" ProgID="Equation.DSMT4" ShapeID="_x0000_i1542" DrawAspect="Content" ObjectID="_1363900909" r:id="rId1064"/>
          </w:object>
        </w:r>
      </w:ins>
      <w:ins w:id="4407" w:author="rawlins" w:date="2015-04-03T15:36:00Z">
        <w:r>
          <w:t xml:space="preserve"> ,</w:t>
        </w:r>
      </w:ins>
    </w:p>
    <w:p w14:paraId="799D9349" w14:textId="77777777" w:rsidR="00277EE6" w:rsidRDefault="00277EE6" w:rsidP="00277EE6">
      <w:pPr>
        <w:pStyle w:val="MTDisplayEquation"/>
        <w:rPr>
          <w:ins w:id="4408" w:author="rawlins" w:date="2015-04-03T15:36:00Z"/>
        </w:rPr>
      </w:pPr>
      <w:ins w:id="4409" w:author="rawlins" w:date="2015-04-03T15:36:00Z">
        <w:r>
          <w:tab/>
          <w:t>,</w:t>
        </w:r>
      </w:ins>
    </w:p>
    <w:p w14:paraId="2D284EBB" w14:textId="77777777" w:rsidR="00277EE6" w:rsidRPr="000230DC" w:rsidRDefault="00277EE6" w:rsidP="00277EE6">
      <w:pPr>
        <w:rPr>
          <w:ins w:id="4410" w:author="rawlins" w:date="2015-04-03T15:36:00Z"/>
        </w:rPr>
      </w:pPr>
      <w:ins w:id="4411" w:author="rawlins" w:date="2015-04-03T15:36:00Z">
        <w:r w:rsidRPr="000230DC">
          <w:t xml:space="preserve">where </w:t>
        </w:r>
      </w:ins>
      <w:ins w:id="4412" w:author="rawlins" w:date="2015-04-03T15:36:00Z">
        <w:r w:rsidRPr="00315B5A">
          <w:rPr>
            <w:position w:val="-10"/>
          </w:rPr>
          <w:object w:dxaOrig="560" w:dyaOrig="320" w14:anchorId="01DDA4A3">
            <v:shape id="_x0000_i1543" type="#_x0000_t75" style="width:28.8pt;height:14.4pt" o:ole="">
              <v:imagedata r:id="rId1065" o:title=""/>
            </v:shape>
            <o:OLEObject Type="Embed" ProgID="Equation.DSMT4" ShapeID="_x0000_i1543" DrawAspect="Content" ObjectID="_1363900910" r:id="rId1066"/>
          </w:object>
        </w:r>
      </w:ins>
      <w:ins w:id="4413" w:author="rawlins" w:date="2015-04-03T15:36:00Z">
        <w:r w:rsidRPr="000230DC">
          <w:t xml:space="preserve">, </w:t>
        </w:r>
      </w:ins>
      <w:ins w:id="4414" w:author="rawlins" w:date="2015-04-03T15:36:00Z">
        <w:r w:rsidRPr="00315B5A">
          <w:rPr>
            <w:position w:val="-6"/>
          </w:rPr>
          <w:object w:dxaOrig="580" w:dyaOrig="279" w14:anchorId="2F01A4EB">
            <v:shape id="_x0000_i1544" type="#_x0000_t75" style="width:28.8pt;height:14.4pt" o:ole="">
              <v:imagedata r:id="rId1067" o:title=""/>
            </v:shape>
            <o:OLEObject Type="Embed" ProgID="Equation.DSMT4" ShapeID="_x0000_i1544" DrawAspect="Content" ObjectID="_1363900911" r:id="rId1068"/>
          </w:object>
        </w:r>
      </w:ins>
      <w:ins w:id="4415" w:author="rawlins" w:date="2015-04-03T15:36:00Z">
        <w:r w:rsidRPr="000230DC">
          <w:t xml:space="preserve">, and </w:t>
        </w:r>
      </w:ins>
      <w:ins w:id="4416" w:author="rawlins" w:date="2015-04-03T15:36:00Z">
        <w:r w:rsidRPr="00315B5A">
          <w:rPr>
            <w:position w:val="-10"/>
          </w:rPr>
          <w:object w:dxaOrig="600" w:dyaOrig="320" w14:anchorId="6D20A732">
            <v:shape id="_x0000_i1545" type="#_x0000_t75" style="width:28.8pt;height:14.4pt" o:ole="">
              <v:imagedata r:id="rId1069" o:title=""/>
            </v:shape>
            <o:OLEObject Type="Embed" ProgID="Equation.DSMT4" ShapeID="_x0000_i1545" DrawAspect="Content" ObjectID="_1363900912" r:id="rId1070"/>
          </w:object>
        </w:r>
      </w:ins>
      <w:ins w:id="4417" w:author="rawlins" w:date="2015-04-03T15:36:00Z">
        <w:r w:rsidRPr="000230DC">
          <w:t>.</w:t>
        </w:r>
      </w:ins>
    </w:p>
    <w:p w14:paraId="7E613578" w14:textId="77777777" w:rsidR="00277EE6" w:rsidRPr="000230DC" w:rsidRDefault="00277EE6" w:rsidP="00277EE6">
      <w:pPr>
        <w:rPr>
          <w:ins w:id="4418" w:author="rawlins" w:date="2015-04-03T15:36:00Z"/>
        </w:rPr>
      </w:pPr>
    </w:p>
    <w:p w14:paraId="724D3F1E" w14:textId="77777777" w:rsidR="00277EE6" w:rsidRDefault="00277EE6" w:rsidP="00277EE6">
      <w:pPr>
        <w:rPr>
          <w:ins w:id="4419" w:author="rawlins" w:date="2015-04-03T15:36:00Z"/>
        </w:rPr>
      </w:pPr>
      <w:ins w:id="4420" w:author="rawlins" w:date="2015-04-03T15:36:00Z">
        <w:r>
          <w:t xml:space="preserve">Note: In the limit when </w:t>
        </w:r>
      </w:ins>
      <w:ins w:id="4421" w:author="rawlins" w:date="2015-04-03T15:36:00Z">
        <w:r w:rsidRPr="00315B5A">
          <w:rPr>
            <w:position w:val="-6"/>
          </w:rPr>
          <w:object w:dxaOrig="680" w:dyaOrig="279" w14:anchorId="18BB1DDE">
            <v:shape id="_x0000_i1546" type="#_x0000_t75" style="width:36pt;height:14.4pt" o:ole="">
              <v:imagedata r:id="rId1071" o:title=""/>
            </v:shape>
            <o:OLEObject Type="Embed" ProgID="Equation.DSMT4" ShapeID="_x0000_i1546" DrawAspect="Content" ObjectID="_1363900913" r:id="rId1072"/>
          </w:object>
        </w:r>
      </w:ins>
      <w:ins w:id="4422" w:author="rawlins" w:date="2015-04-03T15:36:00Z">
        <w:r>
          <w:t>, this expressions produces a power law,</w:t>
        </w:r>
      </w:ins>
    </w:p>
    <w:p w14:paraId="187B4BED" w14:textId="77777777" w:rsidR="00277EE6" w:rsidRDefault="00277EE6" w:rsidP="00277EE6">
      <w:pPr>
        <w:pStyle w:val="MTDisplayEquation"/>
        <w:rPr>
          <w:ins w:id="4423" w:author="rawlins" w:date="2015-04-03T15:36:00Z"/>
        </w:rPr>
      </w:pPr>
      <w:ins w:id="4424" w:author="rawlins" w:date="2015-04-03T15:36:00Z">
        <w:r>
          <w:tab/>
        </w:r>
      </w:ins>
      <w:ins w:id="4425" w:author="rawlins" w:date="2015-04-03T15:36:00Z">
        <w:r w:rsidRPr="00315B5A">
          <w:rPr>
            <w:position w:val="-28"/>
          </w:rPr>
          <w:object w:dxaOrig="2400" w:dyaOrig="660" w14:anchorId="5D7590B5">
            <v:shape id="_x0000_i1547" type="#_x0000_t75" style="width:122.4pt;height:36pt" o:ole="">
              <v:imagedata r:id="rId1073" o:title=""/>
            </v:shape>
            <o:OLEObject Type="Embed" ProgID="Equation.DSMT4" ShapeID="_x0000_i1547" DrawAspect="Content" ObjectID="_1363900914" r:id="rId1074"/>
          </w:object>
        </w:r>
      </w:ins>
      <w:ins w:id="4426" w:author="rawlins" w:date="2015-04-03T15:36:00Z">
        <w:r>
          <w:t xml:space="preserve"> .</w:t>
        </w:r>
      </w:ins>
    </w:p>
    <w:p w14:paraId="4D1C7779" w14:textId="77777777" w:rsidR="00277EE6" w:rsidRDefault="00277EE6" w:rsidP="00277EE6">
      <w:pPr>
        <w:rPr>
          <w:ins w:id="4427" w:author="rawlins" w:date="2015-04-03T15:36:00Z"/>
        </w:rPr>
      </w:pPr>
      <w:ins w:id="4428" w:author="rawlins" w:date="2015-04-03T15:36:00Z">
        <w:r w:rsidRPr="0097532C">
          <w:t xml:space="preserve">Note: When </w:t>
        </w:r>
      </w:ins>
      <w:ins w:id="4429" w:author="rawlins" w:date="2015-04-03T15:36:00Z">
        <w:r w:rsidRPr="00315B5A">
          <w:rPr>
            <w:position w:val="-10"/>
          </w:rPr>
          <w:object w:dxaOrig="600" w:dyaOrig="320" w14:anchorId="023D5F67">
            <v:shape id="_x0000_i1548" type="#_x0000_t75" style="width:28.8pt;height:14.4pt" o:ole="">
              <v:imagedata r:id="rId1075" o:title=""/>
            </v:shape>
            <o:OLEObject Type="Embed" ProgID="Equation.DSMT4" ShapeID="_x0000_i1548" DrawAspect="Content" ObjectID="_1363900915" r:id="rId1076"/>
          </w:object>
        </w:r>
      </w:ins>
      <w:ins w:id="4430" w:author="rawlins" w:date="2015-04-03T15:36:00Z">
        <w:r w:rsidRPr="0097532C">
          <w:t>, the fiber modulus is zero at the strain origin (</w:t>
        </w:r>
      </w:ins>
      <w:ins w:id="4431" w:author="rawlins" w:date="2015-04-03T15:36:00Z">
        <w:r w:rsidRPr="00315B5A">
          <w:rPr>
            <w:position w:val="-12"/>
          </w:rPr>
          <w:object w:dxaOrig="580" w:dyaOrig="380" w14:anchorId="07819843">
            <v:shape id="_x0000_i1549" type="#_x0000_t75" style="width:28.8pt;height:21.6pt" o:ole="">
              <v:imagedata r:id="rId1077" o:title=""/>
            </v:shape>
            <o:OLEObject Type="Embed" ProgID="Equation.DSMT4" ShapeID="_x0000_i1549" DrawAspect="Content" ObjectID="_1363900916" r:id="rId1078"/>
          </w:object>
        </w:r>
      </w:ins>
      <w:ins w:id="4432" w:author="rawlins" w:date="2015-04-03T15:36:00Z">
        <w:r w:rsidRPr="0097532C">
          <w:t xml:space="preserve">).  Therefore, use </w:t>
        </w:r>
      </w:ins>
      <w:ins w:id="4433" w:author="rawlins" w:date="2015-04-03T15:36:00Z">
        <w:r w:rsidRPr="00315B5A">
          <w:rPr>
            <w:position w:val="-10"/>
          </w:rPr>
          <w:object w:dxaOrig="600" w:dyaOrig="320" w14:anchorId="11BAEB68">
            <v:shape id="_x0000_i1550" type="#_x0000_t75" style="width:28.8pt;height:14.4pt" o:ole="">
              <v:imagedata r:id="rId1079" o:title=""/>
            </v:shape>
            <o:OLEObject Type="Embed" ProgID="Equation.DSMT4" ShapeID="_x0000_i1550" DrawAspect="Content" ObjectID="_1363900917" r:id="rId1080"/>
          </w:object>
        </w:r>
      </w:ins>
      <w:ins w:id="4434" w:author="rawlins" w:date="2015-04-03T15:36:00Z">
        <w:r w:rsidRPr="0097532C">
          <w:t xml:space="preserve"> when a smooth transition in the stress is desired from compression to tension.</w:t>
        </w:r>
      </w:ins>
    </w:p>
    <w:p w14:paraId="58203585" w14:textId="77777777" w:rsidR="00277EE6" w:rsidRDefault="00277EE6" w:rsidP="00277EE6">
      <w:pPr>
        <w:rPr>
          <w:ins w:id="4435" w:author="rawlins" w:date="2015-04-03T15:36:00Z"/>
        </w:rPr>
      </w:pPr>
    </w:p>
    <w:p w14:paraId="66B223FA" w14:textId="77777777" w:rsidR="00277EE6" w:rsidRDefault="00277EE6" w:rsidP="00277EE6">
      <w:pPr>
        <w:rPr>
          <w:ins w:id="4436" w:author="rawlins" w:date="2015-04-03T15:36:00Z"/>
        </w:rPr>
      </w:pPr>
      <w:ins w:id="4437" w:author="rawlins" w:date="2015-04-03T15:36:00Z">
        <w:r>
          <w:rPr>
            <w:i/>
          </w:rPr>
          <w:t>Example</w:t>
        </w:r>
        <w:r>
          <w:t>:</w:t>
        </w:r>
      </w:ins>
    </w:p>
    <w:p w14:paraId="5B1B26E7" w14:textId="77777777" w:rsidR="00277EE6" w:rsidRPr="008A39E7" w:rsidRDefault="00277EE6" w:rsidP="00277EE6">
      <w:pPr>
        <w:rPr>
          <w:ins w:id="4438" w:author="rawlins" w:date="2015-04-03T15:36:00Z"/>
          <w:rFonts w:ascii="Courier New" w:hAnsi="Courier New"/>
          <w:sz w:val="22"/>
        </w:rPr>
      </w:pPr>
      <w:ins w:id="4439" w:author="rawlins" w:date="2015-04-03T15:36:00Z">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ins>
    </w:p>
    <w:p w14:paraId="3BB05A23" w14:textId="77777777" w:rsidR="00277EE6" w:rsidRPr="008A39E7" w:rsidRDefault="00277EE6" w:rsidP="00277EE6">
      <w:pPr>
        <w:rPr>
          <w:ins w:id="4440" w:author="rawlins" w:date="2015-04-03T15:36:00Z"/>
          <w:rFonts w:ascii="Courier New" w:hAnsi="Courier New"/>
          <w:sz w:val="22"/>
        </w:rPr>
      </w:pPr>
      <w:ins w:id="4441" w:author="rawlins" w:date="2015-04-03T15:36:00Z">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ins>
    </w:p>
    <w:p w14:paraId="777ED1F8" w14:textId="77777777" w:rsidR="00277EE6" w:rsidRPr="008A39E7" w:rsidRDefault="00277EE6" w:rsidP="00277EE6">
      <w:pPr>
        <w:rPr>
          <w:ins w:id="4442" w:author="rawlins" w:date="2015-04-03T15:36:00Z"/>
          <w:rFonts w:ascii="Courier New" w:hAnsi="Courier New"/>
          <w:sz w:val="22"/>
        </w:rPr>
      </w:pPr>
      <w:ins w:id="4443" w:author="rawlins" w:date="2015-04-03T15:36:00Z">
        <w:r>
          <w:rPr>
            <w:rFonts w:ascii="Courier New" w:hAnsi="Courier New"/>
            <w:sz w:val="22"/>
          </w:rPr>
          <w:tab/>
        </w:r>
        <w:r w:rsidRPr="008A39E7">
          <w:rPr>
            <w:rFonts w:ascii="Courier New" w:hAnsi="Courier New"/>
            <w:sz w:val="22"/>
          </w:rPr>
          <w:t>&lt;beta&gt;2&lt;/beta&gt;</w:t>
        </w:r>
      </w:ins>
    </w:p>
    <w:p w14:paraId="574A0E74" w14:textId="77777777" w:rsidR="00277EE6" w:rsidRPr="008A39E7" w:rsidRDefault="00277EE6" w:rsidP="00277EE6">
      <w:pPr>
        <w:rPr>
          <w:ins w:id="4444" w:author="rawlins" w:date="2015-04-03T15:36:00Z"/>
          <w:rFonts w:ascii="Courier New" w:hAnsi="Courier New"/>
          <w:sz w:val="22"/>
        </w:rPr>
      </w:pPr>
      <w:ins w:id="4445" w:author="rawlins" w:date="2015-04-03T15:36:00Z">
        <w:r>
          <w:rPr>
            <w:rFonts w:ascii="Courier New" w:hAnsi="Courier New"/>
            <w:sz w:val="22"/>
          </w:rPr>
          <w:tab/>
        </w:r>
        <w:r w:rsidRPr="008A39E7">
          <w:rPr>
            <w:rFonts w:ascii="Courier New" w:hAnsi="Courier New"/>
            <w:sz w:val="22"/>
          </w:rPr>
          <w:t>&lt;ksi&gt;1&lt;/ksi&gt;</w:t>
        </w:r>
      </w:ins>
    </w:p>
    <w:p w14:paraId="4F195F9E" w14:textId="77777777" w:rsidR="00277EE6" w:rsidRPr="008A39E7" w:rsidRDefault="00277EE6" w:rsidP="00277EE6">
      <w:pPr>
        <w:rPr>
          <w:ins w:id="4446" w:author="rawlins" w:date="2015-04-03T15:36:00Z"/>
          <w:rFonts w:ascii="Courier New" w:hAnsi="Courier New"/>
          <w:sz w:val="22"/>
        </w:rPr>
      </w:pPr>
      <w:ins w:id="4447" w:author="rawlins" w:date="2015-04-03T15:36:00Z">
        <w:r w:rsidRPr="008A39E7">
          <w:rPr>
            <w:rFonts w:ascii="Courier New" w:hAnsi="Courier New"/>
            <w:sz w:val="22"/>
          </w:rPr>
          <w:t>&lt;/fibers&gt;</w:t>
        </w:r>
      </w:ins>
    </w:p>
    <w:p w14:paraId="1B760452" w14:textId="77777777" w:rsidR="00277EE6" w:rsidRPr="0097532C" w:rsidRDefault="00277EE6" w:rsidP="00277EE6">
      <w:pPr>
        <w:rPr>
          <w:ins w:id="4448" w:author="rawlins" w:date="2015-04-03T15:36:00Z"/>
        </w:rPr>
      </w:pPr>
    </w:p>
    <w:p w14:paraId="1990820D" w14:textId="77777777" w:rsidR="00277EE6" w:rsidRDefault="00277EE6" w:rsidP="00277EE6">
      <w:pPr>
        <w:jc w:val="left"/>
        <w:rPr>
          <w:ins w:id="4449" w:author="rawlins" w:date="2015-04-03T15:36:00Z"/>
        </w:rPr>
      </w:pPr>
      <w:ins w:id="4450" w:author="rawlins" w:date="2015-04-03T15:36:00Z">
        <w:r>
          <w:br w:type="page"/>
        </w:r>
      </w:ins>
    </w:p>
    <w:p w14:paraId="57D9F268" w14:textId="77777777" w:rsidR="00277EE6" w:rsidRDefault="00277EE6" w:rsidP="00277EE6">
      <w:pPr>
        <w:pStyle w:val="Heading4"/>
        <w:rPr>
          <w:ins w:id="4451" w:author="rawlins" w:date="2015-04-03T15:36:00Z"/>
        </w:rPr>
      </w:pPr>
      <w:bookmarkStart w:id="4452" w:name="_Toc410636379"/>
      <w:bookmarkStart w:id="4453" w:name="_Toc290149328"/>
      <w:ins w:id="4454" w:author="rawlins" w:date="2015-04-03T15:36:00Z">
        <w:r>
          <w:lastRenderedPageBreak/>
          <w:t>Fiber with Neo-Hookean Law Uncoupled</w:t>
        </w:r>
        <w:bookmarkEnd w:id="4452"/>
        <w:bookmarkEnd w:id="4453"/>
      </w:ins>
    </w:p>
    <w:p w14:paraId="5F3556C5" w14:textId="77777777" w:rsidR="00277EE6" w:rsidRDefault="00277EE6" w:rsidP="00277EE6">
      <w:pPr>
        <w:rPr>
          <w:ins w:id="4455" w:author="rawlins" w:date="2015-04-03T15:36:00Z"/>
        </w:rPr>
      </w:pPr>
      <w:ins w:id="4456" w:author="rawlins" w:date="2015-04-03T15:36:00Z">
        <w:r>
          <w:t>This material type is “</w:t>
        </w:r>
        <w:r w:rsidRPr="00E27E43">
          <w:rPr>
            <w:i/>
          </w:rPr>
          <w:t>fiber-</w:t>
        </w:r>
        <w:r>
          <w:rPr>
            <w:i/>
          </w:rPr>
          <w:t>NH-uncoupled</w:t>
        </w:r>
        <w:r>
          <w:t>”.  The following material parameters need to be defined:</w:t>
        </w:r>
      </w:ins>
    </w:p>
    <w:p w14:paraId="1C4EBF5A" w14:textId="77777777" w:rsidR="00277EE6" w:rsidRDefault="00277EE6" w:rsidP="00277EE6">
      <w:pPr>
        <w:rPr>
          <w:ins w:id="4457"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47"/>
        <w:gridCol w:w="523"/>
      </w:tblGrid>
      <w:tr w:rsidR="00277EE6" w14:paraId="3974C2C3" w14:textId="77777777" w:rsidTr="00050662">
        <w:trPr>
          <w:ins w:id="4458" w:author="rawlins" w:date="2015-04-03T15:36:00Z"/>
        </w:trPr>
        <w:tc>
          <w:tcPr>
            <w:tcW w:w="0" w:type="auto"/>
            <w:shd w:val="clear" w:color="auto" w:fill="auto"/>
          </w:tcPr>
          <w:p w14:paraId="140F95DF" w14:textId="77777777" w:rsidR="00277EE6" w:rsidRDefault="00277EE6" w:rsidP="00050662">
            <w:pPr>
              <w:pStyle w:val="code"/>
              <w:rPr>
                <w:ins w:id="4459" w:author="rawlins" w:date="2015-04-03T15:36:00Z"/>
              </w:rPr>
            </w:pPr>
            <w:ins w:id="4460" w:author="rawlins" w:date="2015-04-03T15:36:00Z">
              <w:r>
                <w:t>&lt;mu&gt;</w:t>
              </w:r>
            </w:ins>
          </w:p>
        </w:tc>
        <w:tc>
          <w:tcPr>
            <w:tcW w:w="0" w:type="auto"/>
            <w:shd w:val="clear" w:color="auto" w:fill="auto"/>
          </w:tcPr>
          <w:p w14:paraId="34F54C00" w14:textId="77777777" w:rsidR="00277EE6" w:rsidRDefault="00277EE6" w:rsidP="00050662">
            <w:pPr>
              <w:rPr>
                <w:ins w:id="4461" w:author="rawlins" w:date="2015-04-03T15:36:00Z"/>
              </w:rPr>
            </w:pPr>
            <w:ins w:id="4462" w:author="rawlins" w:date="2015-04-03T15:36:00Z">
              <w:r w:rsidRPr="00315B5A">
                <w:rPr>
                  <w:position w:val="-10"/>
                </w:rPr>
                <w:object w:dxaOrig="240" w:dyaOrig="260" w14:anchorId="4AE5AD91">
                  <v:shape id="_x0000_i1551" type="#_x0000_t75" style="width:14.4pt;height:14.4pt" o:ole="">
                    <v:imagedata r:id="rId1081" o:title=""/>
                  </v:shape>
                  <o:OLEObject Type="Embed" ProgID="Equation.DSMT4" ShapeID="_x0000_i1551" DrawAspect="Content" ObjectID="_1363900918" r:id="rId1082"/>
                </w:object>
              </w:r>
            </w:ins>
            <w:ins w:id="4463" w:author="rawlins" w:date="2015-04-03T15:36:00Z">
              <w:r>
                <w:t>, representing a measure of the fiber modulus</w:t>
              </w:r>
            </w:ins>
          </w:p>
        </w:tc>
        <w:tc>
          <w:tcPr>
            <w:tcW w:w="0" w:type="auto"/>
          </w:tcPr>
          <w:p w14:paraId="41717A7C" w14:textId="77777777" w:rsidR="00277EE6" w:rsidRPr="00AF2221" w:rsidRDefault="00277EE6" w:rsidP="00050662">
            <w:pPr>
              <w:rPr>
                <w:ins w:id="4464" w:author="rawlins" w:date="2015-04-03T15:36:00Z"/>
                <w:position w:val="-10"/>
              </w:rPr>
            </w:pPr>
            <w:ins w:id="4465" w:author="rawlins" w:date="2015-04-03T15:36:00Z">
              <w:r>
                <w:rPr>
                  <w:position w:val="-10"/>
                </w:rPr>
                <w:t>[</w:t>
              </w:r>
              <w:r>
                <w:rPr>
                  <w:b/>
                  <w:position w:val="-10"/>
                </w:rPr>
                <w:t>P</w:t>
              </w:r>
              <w:r>
                <w:rPr>
                  <w:position w:val="-10"/>
                </w:rPr>
                <w:t>]</w:t>
              </w:r>
            </w:ins>
          </w:p>
        </w:tc>
      </w:tr>
    </w:tbl>
    <w:p w14:paraId="4F6072E7" w14:textId="77777777" w:rsidR="00277EE6" w:rsidRDefault="00277EE6" w:rsidP="00277EE6">
      <w:pPr>
        <w:rPr>
          <w:ins w:id="4466" w:author="rawlins" w:date="2015-04-03T15:36:00Z"/>
        </w:rPr>
      </w:pPr>
    </w:p>
    <w:p w14:paraId="4224ED5F" w14:textId="77777777" w:rsidR="00277EE6" w:rsidRDefault="00277EE6" w:rsidP="00277EE6">
      <w:pPr>
        <w:rPr>
          <w:ins w:id="4467" w:author="rawlins" w:date="2015-04-03T15:36:00Z"/>
        </w:rPr>
      </w:pPr>
      <w:ins w:id="4468" w:author="rawlins" w:date="2015-04-03T15:36:00Z">
        <w:r>
          <w:t>The fiber strain energy density is given by</w:t>
        </w:r>
      </w:ins>
    </w:p>
    <w:p w14:paraId="1DB32D1B" w14:textId="77777777" w:rsidR="00277EE6" w:rsidRDefault="00277EE6" w:rsidP="00277EE6">
      <w:pPr>
        <w:pStyle w:val="MTDisplayEquation"/>
        <w:rPr>
          <w:ins w:id="4469" w:author="rawlins" w:date="2015-04-03T15:36:00Z"/>
        </w:rPr>
      </w:pPr>
      <w:ins w:id="4470" w:author="rawlins" w:date="2015-04-03T15:36:00Z">
        <w:r>
          <w:tab/>
        </w:r>
      </w:ins>
      <w:ins w:id="4471" w:author="rawlins" w:date="2015-04-03T15:36:00Z">
        <w:r w:rsidRPr="00315B5A">
          <w:rPr>
            <w:position w:val="-24"/>
          </w:rPr>
          <w:object w:dxaOrig="2020" w:dyaOrig="620" w14:anchorId="6840787D">
            <v:shape id="_x0000_i1552" type="#_x0000_t75" style="width:100.8pt;height:28.8pt" o:ole="">
              <v:imagedata r:id="rId1083" o:title=""/>
            </v:shape>
            <o:OLEObject Type="Embed" ProgID="Equation.DSMT4" ShapeID="_x0000_i1552" DrawAspect="Content" ObjectID="_1363900919" r:id="rId1084"/>
          </w:object>
        </w:r>
      </w:ins>
      <w:ins w:id="4472" w:author="rawlins" w:date="2015-04-03T15:36:00Z">
        <w:r>
          <w:t xml:space="preserve"> ,</w:t>
        </w:r>
      </w:ins>
    </w:p>
    <w:p w14:paraId="7DD6253E" w14:textId="77777777" w:rsidR="00277EE6" w:rsidRDefault="00277EE6" w:rsidP="00277EE6">
      <w:pPr>
        <w:rPr>
          <w:ins w:id="4473" w:author="rawlins" w:date="2015-04-03T15:36:00Z"/>
        </w:rPr>
      </w:pPr>
      <w:ins w:id="4474" w:author="rawlins" w:date="2015-04-03T15:36:00Z">
        <w:r w:rsidRPr="000230DC">
          <w:t xml:space="preserve">where </w:t>
        </w:r>
      </w:ins>
      <w:ins w:id="4475" w:author="rawlins" w:date="2015-04-03T15:36:00Z">
        <w:r w:rsidRPr="00315B5A">
          <w:rPr>
            <w:position w:val="-10"/>
          </w:rPr>
          <w:object w:dxaOrig="600" w:dyaOrig="320" w14:anchorId="0C5B4FA5">
            <v:shape id="_x0000_i1553" type="#_x0000_t75" style="width:28.8pt;height:14.4pt" o:ole="">
              <v:imagedata r:id="rId1085" o:title=""/>
            </v:shape>
            <o:OLEObject Type="Embed" ProgID="Equation.DSMT4" ShapeID="_x0000_i1553" DrawAspect="Content" ObjectID="_1363900920" r:id="rId1086"/>
          </w:object>
        </w:r>
      </w:ins>
      <w:ins w:id="4476" w:author="rawlins" w:date="2015-04-03T15:36:00Z">
        <w:r w:rsidRPr="000230DC">
          <w:t>.</w:t>
        </w:r>
      </w:ins>
    </w:p>
    <w:p w14:paraId="1B5FC3D2" w14:textId="77777777" w:rsidR="00277EE6" w:rsidRDefault="00277EE6" w:rsidP="00277EE6">
      <w:pPr>
        <w:rPr>
          <w:ins w:id="4477" w:author="rawlins" w:date="2015-04-03T15:36:00Z"/>
        </w:rPr>
      </w:pPr>
    </w:p>
    <w:p w14:paraId="43E8125A" w14:textId="77777777" w:rsidR="00277EE6" w:rsidRDefault="00277EE6" w:rsidP="00277EE6">
      <w:pPr>
        <w:rPr>
          <w:ins w:id="4478" w:author="rawlins" w:date="2015-04-03T15:36:00Z"/>
        </w:rPr>
      </w:pPr>
      <w:ins w:id="4479" w:author="rawlins" w:date="2015-04-03T15:36:00Z">
        <w:r>
          <w:rPr>
            <w:i/>
          </w:rPr>
          <w:t>Example</w:t>
        </w:r>
        <w:r>
          <w:t>:</w:t>
        </w:r>
      </w:ins>
    </w:p>
    <w:p w14:paraId="3914CFFA" w14:textId="77777777" w:rsidR="00277EE6" w:rsidRPr="008A39E7" w:rsidRDefault="00277EE6" w:rsidP="00277EE6">
      <w:pPr>
        <w:rPr>
          <w:ins w:id="4480" w:author="rawlins" w:date="2015-04-03T15:36:00Z"/>
          <w:rFonts w:ascii="Courier New" w:hAnsi="Courier New"/>
          <w:sz w:val="22"/>
        </w:rPr>
      </w:pPr>
      <w:ins w:id="4481" w:author="rawlins" w:date="2015-04-03T15:36:00Z">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ins>
    </w:p>
    <w:p w14:paraId="6E7B7605" w14:textId="77777777" w:rsidR="00277EE6" w:rsidRPr="008A39E7" w:rsidRDefault="00277EE6" w:rsidP="00277EE6">
      <w:pPr>
        <w:rPr>
          <w:ins w:id="4482" w:author="rawlins" w:date="2015-04-03T15:36:00Z"/>
          <w:rFonts w:ascii="Courier New" w:hAnsi="Courier New"/>
          <w:sz w:val="22"/>
        </w:rPr>
      </w:pPr>
      <w:ins w:id="4483" w:author="rawlins" w:date="2015-04-03T15:36:00Z">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ins>
    </w:p>
    <w:p w14:paraId="116B939B" w14:textId="77777777" w:rsidR="00277EE6" w:rsidRPr="008A39E7" w:rsidRDefault="00277EE6" w:rsidP="00277EE6">
      <w:pPr>
        <w:rPr>
          <w:ins w:id="4484" w:author="rawlins" w:date="2015-04-03T15:36:00Z"/>
          <w:rFonts w:ascii="Courier New" w:hAnsi="Courier New"/>
          <w:sz w:val="22"/>
        </w:rPr>
      </w:pPr>
      <w:ins w:id="4485" w:author="rawlins" w:date="2015-04-03T15:36:00Z">
        <w:r w:rsidRPr="008A39E7">
          <w:rPr>
            <w:rFonts w:ascii="Courier New" w:hAnsi="Courier New"/>
            <w:sz w:val="22"/>
          </w:rPr>
          <w:t>&lt;/fibers&gt;</w:t>
        </w:r>
      </w:ins>
    </w:p>
    <w:p w14:paraId="670A6976" w14:textId="77777777" w:rsidR="00277EE6" w:rsidRDefault="00277EE6" w:rsidP="00277EE6">
      <w:pPr>
        <w:rPr>
          <w:ins w:id="4486" w:author="rawlins" w:date="2015-04-03T15:36:00Z"/>
        </w:rPr>
      </w:pPr>
    </w:p>
    <w:p w14:paraId="157CD100" w14:textId="77777777" w:rsidR="00277EE6" w:rsidRDefault="00277EE6" w:rsidP="00277EE6">
      <w:pPr>
        <w:jc w:val="left"/>
        <w:rPr>
          <w:ins w:id="4487" w:author="rawlins" w:date="2015-04-03T15:36:00Z"/>
        </w:rPr>
      </w:pPr>
      <w:ins w:id="4488" w:author="rawlins" w:date="2015-04-03T15:36:00Z">
        <w:r>
          <w:br w:type="page"/>
        </w:r>
      </w:ins>
    </w:p>
    <w:p w14:paraId="706AAD83" w14:textId="77777777" w:rsidR="00277EE6" w:rsidRDefault="00277EE6" w:rsidP="00277EE6">
      <w:pPr>
        <w:pStyle w:val="Heading3"/>
        <w:rPr>
          <w:ins w:id="4489" w:author="rawlins" w:date="2015-04-03T15:36:00Z"/>
        </w:rPr>
      </w:pPr>
      <w:bookmarkStart w:id="4490" w:name="_Ref280612869"/>
      <w:bookmarkStart w:id="4491" w:name="_Toc410636380"/>
      <w:bookmarkStart w:id="4492" w:name="_Toc290149329"/>
      <w:ins w:id="4493" w:author="rawlins" w:date="2015-04-03T15:36:00Z">
        <w:r>
          <w:lastRenderedPageBreak/>
          <w:t>Distribution</w:t>
        </w:r>
        <w:bookmarkEnd w:id="4490"/>
        <w:bookmarkEnd w:id="4491"/>
        <w:bookmarkEnd w:id="4492"/>
      </w:ins>
    </w:p>
    <w:p w14:paraId="478F637D" w14:textId="77777777" w:rsidR="00277EE6" w:rsidRDefault="00277EE6" w:rsidP="00277EE6">
      <w:pPr>
        <w:rPr>
          <w:ins w:id="4494" w:author="rawlins" w:date="2015-04-03T15:36:00Z"/>
        </w:rPr>
      </w:pPr>
      <w:ins w:id="4495" w:author="rawlins" w:date="2015-04-03T15:36:00Z">
        <w:r>
          <w:t>A fiber density distribution function is needed in the specification of a continuous fiber distribution.</w:t>
        </w:r>
      </w:ins>
    </w:p>
    <w:p w14:paraId="62E897A3" w14:textId="77777777" w:rsidR="00277EE6" w:rsidRDefault="00277EE6" w:rsidP="00277EE6">
      <w:pPr>
        <w:jc w:val="left"/>
        <w:rPr>
          <w:ins w:id="4496" w:author="rawlins" w:date="2015-04-03T15:36:00Z"/>
        </w:rPr>
      </w:pPr>
      <w:ins w:id="4497" w:author="rawlins" w:date="2015-04-03T15:36:00Z">
        <w:r>
          <w:br w:type="page"/>
        </w:r>
      </w:ins>
    </w:p>
    <w:p w14:paraId="100E3144" w14:textId="77777777" w:rsidR="00277EE6" w:rsidRDefault="00277EE6" w:rsidP="00277EE6">
      <w:pPr>
        <w:pStyle w:val="Heading4"/>
        <w:rPr>
          <w:ins w:id="4498" w:author="rawlins" w:date="2015-04-03T15:36:00Z"/>
        </w:rPr>
      </w:pPr>
      <w:bookmarkStart w:id="4499" w:name="_Toc410636381"/>
      <w:bookmarkStart w:id="4500" w:name="_Toc290149330"/>
      <w:ins w:id="4501" w:author="rawlins" w:date="2015-04-03T15:36:00Z">
        <w:r>
          <w:lastRenderedPageBreak/>
          <w:t>Spherical</w:t>
        </w:r>
        <w:bookmarkEnd w:id="4499"/>
        <w:bookmarkEnd w:id="4500"/>
      </w:ins>
    </w:p>
    <w:p w14:paraId="0B84CA82" w14:textId="77777777" w:rsidR="00277EE6" w:rsidRDefault="00277EE6" w:rsidP="00277EE6">
      <w:pPr>
        <w:rPr>
          <w:ins w:id="4502" w:author="rawlins" w:date="2015-04-03T15:36:00Z"/>
        </w:rPr>
      </w:pPr>
      <w:ins w:id="4503" w:author="rawlins" w:date="2015-04-03T15:36:00Z">
        <w:r>
          <w:t>The fiber density distribution type “</w:t>
        </w:r>
        <w:r w:rsidRPr="001D6363">
          <w:rPr>
            <w:i/>
          </w:rPr>
          <w:t>spherical</w:t>
        </w:r>
        <w:r>
          <w:t>” models an isotropic 3D distribution.  This distribution corresponds to</w:t>
        </w:r>
      </w:ins>
    </w:p>
    <w:p w14:paraId="005997AD" w14:textId="77777777" w:rsidR="00277EE6" w:rsidRDefault="00277EE6" w:rsidP="00277EE6">
      <w:pPr>
        <w:pStyle w:val="MTDisplayEquation"/>
        <w:rPr>
          <w:ins w:id="4504" w:author="rawlins" w:date="2015-04-03T15:36:00Z"/>
        </w:rPr>
      </w:pPr>
      <w:ins w:id="4505" w:author="rawlins" w:date="2015-04-03T15:36:00Z">
        <w:r>
          <w:tab/>
        </w:r>
      </w:ins>
      <w:ins w:id="4506" w:author="rawlins" w:date="2015-04-03T15:36:00Z">
        <w:r w:rsidRPr="00315B5A">
          <w:rPr>
            <w:position w:val="-14"/>
          </w:rPr>
          <w:object w:dxaOrig="1260" w:dyaOrig="400" w14:anchorId="260B2690">
            <v:shape id="_x0000_i1554" type="#_x0000_t75" style="width:64.8pt;height:21.6pt" o:ole="">
              <v:imagedata r:id="rId1087" o:title=""/>
            </v:shape>
            <o:OLEObject Type="Embed" ProgID="Equation.DSMT4" ShapeID="_x0000_i1554" DrawAspect="Content" ObjectID="_1363900921" r:id="rId1088"/>
          </w:object>
        </w:r>
      </w:ins>
      <w:ins w:id="4507" w:author="rawlins" w:date="2015-04-03T15:36:00Z">
        <w:r>
          <w:t xml:space="preserve"> .</w:t>
        </w:r>
      </w:ins>
    </w:p>
    <w:p w14:paraId="081C6F0A" w14:textId="77777777" w:rsidR="00277EE6" w:rsidRDefault="00277EE6" w:rsidP="00277EE6">
      <w:pPr>
        <w:rPr>
          <w:ins w:id="4508" w:author="rawlins" w:date="2015-04-03T15:36:00Z"/>
        </w:rPr>
      </w:pPr>
      <w:ins w:id="4509" w:author="rawlins" w:date="2015-04-03T15:36:00Z">
        <w:r>
          <w:t>It requires no additional parameters.</w:t>
        </w:r>
      </w:ins>
    </w:p>
    <w:p w14:paraId="45DC8609" w14:textId="77777777" w:rsidR="00277EE6" w:rsidRDefault="00277EE6" w:rsidP="00277EE6">
      <w:pPr>
        <w:rPr>
          <w:ins w:id="4510" w:author="rawlins" w:date="2015-04-03T15:36:00Z"/>
        </w:rPr>
      </w:pPr>
      <w:ins w:id="4511" w:author="rawlins" w:date="2015-04-03T15:36:00Z">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89"/>
                      <a:stretch>
                        <a:fillRect/>
                      </a:stretch>
                    </pic:blipFill>
                    <pic:spPr>
                      <a:xfrm>
                        <a:off x="0" y="0"/>
                        <a:ext cx="2633472" cy="2743200"/>
                      </a:xfrm>
                      <a:prstGeom prst="rect">
                        <a:avLst/>
                      </a:prstGeom>
                    </pic:spPr>
                  </pic:pic>
                </a:graphicData>
              </a:graphic>
            </wp:inline>
          </w:drawing>
        </w:r>
      </w:ins>
    </w:p>
    <w:p w14:paraId="380EE05A" w14:textId="77777777" w:rsidR="00277EE6" w:rsidRDefault="00277EE6" w:rsidP="00277EE6">
      <w:pPr>
        <w:rPr>
          <w:ins w:id="4512" w:author="rawlins" w:date="2015-04-03T15:36:00Z"/>
        </w:rPr>
      </w:pPr>
    </w:p>
    <w:p w14:paraId="2DC1A620" w14:textId="77777777" w:rsidR="00277EE6" w:rsidRDefault="00277EE6" w:rsidP="00277EE6">
      <w:pPr>
        <w:rPr>
          <w:ins w:id="4513" w:author="rawlins" w:date="2015-04-03T15:36:00Z"/>
        </w:rPr>
      </w:pPr>
      <w:ins w:id="4514" w:author="rawlins" w:date="2015-04-03T15:36:00Z">
        <w:r>
          <w:rPr>
            <w:i/>
          </w:rPr>
          <w:t>Example</w:t>
        </w:r>
        <w:r>
          <w:t>:</w:t>
        </w:r>
      </w:ins>
    </w:p>
    <w:p w14:paraId="790EF3C3" w14:textId="77777777" w:rsidR="00277EE6" w:rsidRPr="008A39E7" w:rsidRDefault="00277EE6" w:rsidP="00277EE6">
      <w:pPr>
        <w:rPr>
          <w:ins w:id="4515" w:author="rawlins" w:date="2015-04-03T15:36:00Z"/>
          <w:rFonts w:ascii="Courier New" w:hAnsi="Courier New"/>
          <w:sz w:val="22"/>
        </w:rPr>
      </w:pPr>
      <w:ins w:id="4516" w:author="rawlins" w:date="2015-04-03T15:36:00Z">
        <w:r w:rsidRPr="008A39E7">
          <w:rPr>
            <w:rFonts w:ascii="Courier New" w:hAnsi="Courier New"/>
            <w:sz w:val="22"/>
          </w:rPr>
          <w:t>&lt;distribution type="spherical"&gt;</w:t>
        </w:r>
      </w:ins>
    </w:p>
    <w:p w14:paraId="4DAA6D62" w14:textId="77777777" w:rsidR="00277EE6" w:rsidRPr="008A39E7" w:rsidRDefault="00277EE6" w:rsidP="00277EE6">
      <w:pPr>
        <w:rPr>
          <w:ins w:id="4517" w:author="rawlins" w:date="2015-04-03T15:36:00Z"/>
          <w:rFonts w:ascii="Courier New" w:hAnsi="Courier New"/>
          <w:sz w:val="22"/>
        </w:rPr>
      </w:pPr>
      <w:ins w:id="4518" w:author="rawlins" w:date="2015-04-03T15:36:00Z">
        <w:r w:rsidRPr="008A39E7">
          <w:rPr>
            <w:rFonts w:ascii="Courier New" w:hAnsi="Courier New"/>
            <w:sz w:val="22"/>
          </w:rPr>
          <w:t>&lt;/distribution&gt;</w:t>
        </w:r>
      </w:ins>
    </w:p>
    <w:p w14:paraId="1E333806" w14:textId="77777777" w:rsidR="00277EE6" w:rsidRDefault="00277EE6" w:rsidP="00277EE6">
      <w:pPr>
        <w:rPr>
          <w:ins w:id="4519" w:author="rawlins" w:date="2015-04-03T15:36:00Z"/>
        </w:rPr>
      </w:pPr>
    </w:p>
    <w:p w14:paraId="2DF8F57A" w14:textId="77777777" w:rsidR="00277EE6" w:rsidRDefault="00277EE6" w:rsidP="00277EE6">
      <w:pPr>
        <w:jc w:val="left"/>
        <w:rPr>
          <w:ins w:id="4520" w:author="rawlins" w:date="2015-04-03T15:36:00Z"/>
        </w:rPr>
      </w:pPr>
      <w:ins w:id="4521" w:author="rawlins" w:date="2015-04-03T15:36:00Z">
        <w:r>
          <w:br w:type="page"/>
        </w:r>
      </w:ins>
    </w:p>
    <w:p w14:paraId="42EE251C" w14:textId="77777777" w:rsidR="00277EE6" w:rsidRDefault="00277EE6" w:rsidP="00277EE6">
      <w:pPr>
        <w:pStyle w:val="Heading4"/>
        <w:rPr>
          <w:ins w:id="4522" w:author="rawlins" w:date="2015-04-03T15:36:00Z"/>
        </w:rPr>
      </w:pPr>
      <w:bookmarkStart w:id="4523" w:name="_Toc410636382"/>
      <w:bookmarkStart w:id="4524" w:name="_Toc290149331"/>
      <w:ins w:id="4525" w:author="rawlins" w:date="2015-04-03T15:36:00Z">
        <w:r>
          <w:lastRenderedPageBreak/>
          <w:t>Ellipsoidal</w:t>
        </w:r>
        <w:bookmarkEnd w:id="4523"/>
        <w:bookmarkEnd w:id="4524"/>
      </w:ins>
    </w:p>
    <w:p w14:paraId="45126A34" w14:textId="77777777" w:rsidR="00277EE6" w:rsidRDefault="00277EE6" w:rsidP="00277EE6">
      <w:pPr>
        <w:rPr>
          <w:ins w:id="4526" w:author="rawlins" w:date="2015-04-03T15:36:00Z"/>
        </w:rPr>
      </w:pPr>
      <w:ins w:id="4527" w:author="rawlins" w:date="2015-04-03T15:36:00Z">
        <w:r>
          <w:t>The fiber density distribution type “</w:t>
        </w:r>
        <w:r>
          <w:rPr>
            <w:i/>
          </w:rPr>
          <w:t>ellipsoidal</w:t>
        </w:r>
        <w:r>
          <w:t>” models a generally orthotropic 3D distribution.  It corresponds to</w:t>
        </w:r>
      </w:ins>
    </w:p>
    <w:p w14:paraId="6E812E38" w14:textId="77777777" w:rsidR="00277EE6" w:rsidRDefault="00277EE6" w:rsidP="00277EE6">
      <w:pPr>
        <w:pStyle w:val="MTDisplayEquation"/>
        <w:rPr>
          <w:ins w:id="4528" w:author="rawlins" w:date="2015-04-03T15:36:00Z"/>
        </w:rPr>
      </w:pPr>
      <w:ins w:id="4529" w:author="rawlins" w:date="2015-04-03T15:36:00Z">
        <w:r>
          <w:tab/>
        </w:r>
      </w:ins>
      <w:ins w:id="4530" w:author="rawlins" w:date="2015-04-03T15:36:00Z">
        <w:r w:rsidRPr="00315B5A">
          <w:rPr>
            <w:position w:val="-36"/>
          </w:rPr>
          <w:object w:dxaOrig="3820" w:dyaOrig="880" w14:anchorId="14D32FF1">
            <v:shape id="_x0000_i1555" type="#_x0000_t75" style="width:194.4pt;height:43.2pt" o:ole="">
              <v:imagedata r:id="rId1090" o:title=""/>
            </v:shape>
            <o:OLEObject Type="Embed" ProgID="Equation.DSMT4" ShapeID="_x0000_i1555" DrawAspect="Content" ObjectID="_1363900922" r:id="rId1091"/>
          </w:object>
        </w:r>
      </w:ins>
      <w:ins w:id="4531" w:author="rawlins" w:date="2015-04-03T15:36:00Z">
        <w:r>
          <w:t xml:space="preserve"> ,</w:t>
        </w:r>
      </w:ins>
    </w:p>
    <w:p w14:paraId="6CD718AC" w14:textId="77777777" w:rsidR="00277EE6" w:rsidRDefault="00277EE6" w:rsidP="00277EE6">
      <w:pPr>
        <w:rPr>
          <w:ins w:id="4532" w:author="rawlins" w:date="2015-04-03T15:36:00Z"/>
        </w:rPr>
      </w:pPr>
      <w:ins w:id="4533" w:author="rawlins" w:date="2015-04-03T15:36:00Z">
        <w:r>
          <w:t xml:space="preserve">where </w:t>
        </w:r>
      </w:ins>
      <w:ins w:id="4534" w:author="rawlins" w:date="2015-04-03T15:36:00Z">
        <w:r w:rsidRPr="00315B5A">
          <w:rPr>
            <w:position w:val="-14"/>
          </w:rPr>
          <w:object w:dxaOrig="1040" w:dyaOrig="400" w14:anchorId="04E2EAED">
            <v:shape id="_x0000_i1556" type="#_x0000_t75" style="width:50.4pt;height:21.6pt" o:ole="">
              <v:imagedata r:id="rId1092" o:title=""/>
            </v:shape>
            <o:OLEObject Type="Embed" ProgID="Equation.DSMT4" ShapeID="_x0000_i1556" DrawAspect="Content" ObjectID="_1363900923" r:id="rId1093"/>
          </w:object>
        </w:r>
      </w:ins>
      <w:ins w:id="4535" w:author="rawlins" w:date="2015-04-03T15:36:00Z">
        <w:r>
          <w:t xml:space="preserve"> are the components of </w:t>
        </w:r>
      </w:ins>
      <w:ins w:id="4536" w:author="rawlins" w:date="2015-04-03T15:36:00Z">
        <w:r w:rsidRPr="00025957">
          <w:rPr>
            <w:position w:val="-4"/>
          </w:rPr>
          <w:object w:dxaOrig="200" w:dyaOrig="200" w14:anchorId="105B2652">
            <v:shape id="_x0000_i1557" type="#_x0000_t75" style="width:7.2pt;height:7.2pt" o:ole="">
              <v:imagedata r:id="rId1094" o:title=""/>
            </v:shape>
            <o:OLEObject Type="Embed" ProgID="Equation.DSMT4" ShapeID="_x0000_i1557" DrawAspect="Content" ObjectID="_1363900924" r:id="rId1095"/>
          </w:object>
        </w:r>
      </w:ins>
      <w:ins w:id="4537" w:author="rawlins" w:date="2015-04-03T15:36:00Z">
        <w:r>
          <w:t xml:space="preserve"> and </w:t>
        </w:r>
      </w:ins>
      <w:ins w:id="4538" w:author="rawlins" w:date="2015-04-03T15:36:00Z">
        <w:r w:rsidRPr="00315B5A">
          <w:rPr>
            <w:position w:val="-6"/>
          </w:rPr>
          <w:object w:dxaOrig="240" w:dyaOrig="279" w14:anchorId="13D9CF50">
            <v:shape id="_x0000_i1558" type="#_x0000_t75" style="width:14.4pt;height:14.4pt" o:ole="">
              <v:imagedata r:id="rId1096" o:title=""/>
            </v:shape>
            <o:OLEObject Type="Embed" ProgID="Equation.DSMT4" ShapeID="_x0000_i1558" DrawAspect="Content" ObjectID="_1363900925" r:id="rId1097"/>
          </w:object>
        </w:r>
      </w:ins>
      <w:ins w:id="4539" w:author="rawlins" w:date="2015-04-03T15:36:00Z">
        <w:r>
          <w:t xml:space="preserve"> is calculated to satisfy the integration constraint on </w:t>
        </w:r>
      </w:ins>
      <w:ins w:id="4540" w:author="rawlins" w:date="2015-04-03T15:36:00Z">
        <w:r w:rsidRPr="00315B5A">
          <w:rPr>
            <w:position w:val="-14"/>
          </w:rPr>
          <w:object w:dxaOrig="580" w:dyaOrig="400" w14:anchorId="25F2FA65">
            <v:shape id="_x0000_i1559" type="#_x0000_t75" style="width:28.8pt;height:21.6pt" o:ole="">
              <v:imagedata r:id="rId1098" o:title=""/>
            </v:shape>
            <o:OLEObject Type="Embed" ProgID="Equation.DSMT4" ShapeID="_x0000_i1559" DrawAspect="Content" ObjectID="_1363900926" r:id="rId1099"/>
          </w:object>
        </w:r>
      </w:ins>
      <w:ins w:id="4541" w:author="rawlins" w:date="2015-04-03T15:36:00Z">
        <w:r>
          <w:t xml:space="preserve">.  The parameters </w:t>
        </w:r>
      </w:ins>
      <w:ins w:id="4542" w:author="rawlins" w:date="2015-04-03T15:36:00Z">
        <w:r w:rsidRPr="00315B5A">
          <w:rPr>
            <w:position w:val="-14"/>
          </w:rPr>
          <w:object w:dxaOrig="780" w:dyaOrig="400" w14:anchorId="757CAF5B">
            <v:shape id="_x0000_i1560" type="#_x0000_t75" style="width:36pt;height:21.6pt" o:ole="">
              <v:imagedata r:id="rId1100" o:title=""/>
            </v:shape>
            <o:OLEObject Type="Embed" ProgID="Equation.DSMT4" ShapeID="_x0000_i1560" DrawAspect="Content" ObjectID="_1363900927" r:id="rId1101"/>
          </w:object>
        </w:r>
      </w:ins>
      <w:ins w:id="4543" w:author="rawlins" w:date="2015-04-03T15:36:00Z">
        <w:r>
          <w:t xml:space="preserve"> represents the semi-principal axes of the ellipsoid and must be positive. The following material parameters need to be defined:</w:t>
        </w:r>
      </w:ins>
    </w:p>
    <w:p w14:paraId="12DA61EB" w14:textId="77777777" w:rsidR="00277EE6" w:rsidRDefault="00277EE6" w:rsidP="00277EE6">
      <w:pPr>
        <w:rPr>
          <w:ins w:id="4544"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62"/>
        <w:gridCol w:w="376"/>
      </w:tblGrid>
      <w:tr w:rsidR="00277EE6" w14:paraId="2DB7CEF8" w14:textId="77777777" w:rsidTr="00050662">
        <w:trPr>
          <w:ins w:id="4545" w:author="rawlins" w:date="2015-04-03T15:36:00Z"/>
        </w:trPr>
        <w:tc>
          <w:tcPr>
            <w:tcW w:w="0" w:type="auto"/>
            <w:shd w:val="clear" w:color="auto" w:fill="auto"/>
          </w:tcPr>
          <w:p w14:paraId="5EEB2958" w14:textId="77777777" w:rsidR="00277EE6" w:rsidRDefault="00277EE6" w:rsidP="00050662">
            <w:pPr>
              <w:pStyle w:val="code"/>
              <w:rPr>
                <w:ins w:id="4546" w:author="rawlins" w:date="2015-04-03T15:36:00Z"/>
              </w:rPr>
            </w:pPr>
            <w:ins w:id="4547" w:author="rawlins" w:date="2015-04-03T15:36:00Z">
              <w:r>
                <w:t>&lt;spa&gt;</w:t>
              </w:r>
            </w:ins>
          </w:p>
        </w:tc>
        <w:tc>
          <w:tcPr>
            <w:tcW w:w="0" w:type="auto"/>
            <w:shd w:val="clear" w:color="auto" w:fill="auto"/>
          </w:tcPr>
          <w:p w14:paraId="7E9DFEEA" w14:textId="77777777" w:rsidR="00277EE6" w:rsidRDefault="00277EE6" w:rsidP="00050662">
            <w:pPr>
              <w:rPr>
                <w:ins w:id="4548" w:author="rawlins" w:date="2015-04-03T15:36:00Z"/>
              </w:rPr>
            </w:pPr>
            <w:ins w:id="4549" w:author="rawlins" w:date="2015-04-03T15:36:00Z">
              <w:r>
                <w:t xml:space="preserve">The semi-principal axes </w:t>
              </w:r>
            </w:ins>
            <w:ins w:id="4550" w:author="rawlins" w:date="2015-04-03T15:36:00Z">
              <w:r w:rsidRPr="00315B5A">
                <w:rPr>
                  <w:position w:val="-14"/>
                </w:rPr>
                <w:object w:dxaOrig="780" w:dyaOrig="400" w14:anchorId="4B603EE1">
                  <v:shape id="_x0000_i1561" type="#_x0000_t75" style="width:36pt;height:21.6pt" o:ole="">
                    <v:imagedata r:id="rId1102" o:title=""/>
                  </v:shape>
                  <o:OLEObject Type="Embed" ProgID="Equation.DSMT4" ShapeID="_x0000_i1561" DrawAspect="Content" ObjectID="_1363900928" r:id="rId1103"/>
                </w:object>
              </w:r>
            </w:ins>
            <w:ins w:id="4551" w:author="rawlins" w:date="2015-04-03T15:36:00Z">
              <w:r>
                <w:t xml:space="preserve">  of the ellipsoid</w:t>
              </w:r>
            </w:ins>
          </w:p>
        </w:tc>
        <w:tc>
          <w:tcPr>
            <w:tcW w:w="0" w:type="auto"/>
          </w:tcPr>
          <w:p w14:paraId="0E495112" w14:textId="77777777" w:rsidR="00277EE6" w:rsidRPr="00AF2221" w:rsidRDefault="00277EE6" w:rsidP="00050662">
            <w:pPr>
              <w:rPr>
                <w:ins w:id="4552" w:author="rawlins" w:date="2015-04-03T15:36:00Z"/>
                <w:position w:val="-10"/>
              </w:rPr>
            </w:pPr>
            <w:ins w:id="4553" w:author="rawlins" w:date="2015-04-03T15:36:00Z">
              <w:r>
                <w:rPr>
                  <w:position w:val="-10"/>
                </w:rPr>
                <w:t>[]</w:t>
              </w:r>
            </w:ins>
          </w:p>
        </w:tc>
      </w:tr>
    </w:tbl>
    <w:p w14:paraId="7F8BD91B" w14:textId="77777777" w:rsidR="00277EE6" w:rsidRDefault="00277EE6" w:rsidP="00277EE6">
      <w:pPr>
        <w:rPr>
          <w:ins w:id="4554" w:author="rawlins" w:date="2015-04-03T15:36:00Z"/>
        </w:rPr>
      </w:pPr>
    </w:p>
    <w:p w14:paraId="3314D8EB" w14:textId="77777777" w:rsidR="00277EE6" w:rsidRDefault="00277EE6" w:rsidP="00277EE6">
      <w:pPr>
        <w:rPr>
          <w:ins w:id="4555" w:author="rawlins" w:date="2015-04-03T15:36:00Z"/>
        </w:rPr>
      </w:pPr>
      <w:ins w:id="4556" w:author="rawlins" w:date="2015-04-03T15:36:00Z">
        <w:r>
          <w:t xml:space="preserve">The value of </w:t>
        </w:r>
      </w:ins>
      <w:ins w:id="4557" w:author="rawlins" w:date="2015-04-03T15:36:00Z">
        <w:r w:rsidRPr="00315B5A">
          <w:rPr>
            <w:position w:val="-6"/>
          </w:rPr>
          <w:object w:dxaOrig="240" w:dyaOrig="279" w14:anchorId="46590B4A">
            <v:shape id="_x0000_i1562" type="#_x0000_t75" style="width:14.4pt;height:14.4pt" o:ole="">
              <v:imagedata r:id="rId1104" o:title=""/>
            </v:shape>
            <o:OLEObject Type="Embed" ProgID="Equation.DSMT4" ShapeID="_x0000_i1562" DrawAspect="Content" ObjectID="_1363900929" r:id="rId1105"/>
          </w:object>
        </w:r>
      </w:ins>
      <w:ins w:id="4558" w:author="rawlins" w:date="2015-04-03T15:36:00Z">
        <w:r>
          <w:t xml:space="preserve"> is automatically adjusted to account for the values of the semi-principal axes </w:t>
        </w:r>
      </w:ins>
      <w:ins w:id="4559" w:author="rawlins" w:date="2015-04-03T15:36:00Z">
        <w:r w:rsidRPr="00315B5A">
          <w:rPr>
            <w:position w:val="-14"/>
          </w:rPr>
          <w:object w:dxaOrig="780" w:dyaOrig="400" w14:anchorId="6112EFA5">
            <v:shape id="_x0000_i1563" type="#_x0000_t75" style="width:36pt;height:21.6pt" o:ole="">
              <v:imagedata r:id="rId1106" o:title=""/>
            </v:shape>
            <o:OLEObject Type="Embed" ProgID="Equation.DSMT4" ShapeID="_x0000_i1563" DrawAspect="Content" ObjectID="_1363900930" r:id="rId1107"/>
          </w:object>
        </w:r>
      </w:ins>
      <w:ins w:id="4560" w:author="rawlins" w:date="2015-04-03T15:36:00Z">
        <w:r>
          <w:t>. Therefore, only the relative ratios of these parameters matter.</w:t>
        </w:r>
      </w:ins>
    </w:p>
    <w:p w14:paraId="41D28FCE" w14:textId="77777777" w:rsidR="00277EE6" w:rsidRDefault="00277EE6" w:rsidP="00277EE6">
      <w:pPr>
        <w:rPr>
          <w:ins w:id="4561" w:author="rawlins" w:date="2015-04-03T15:36:00Z"/>
        </w:rPr>
      </w:pPr>
      <w:ins w:id="4562" w:author="rawlins" w:date="2015-04-03T15:36:00Z">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089"/>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108"/>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109"/>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110"/>
                            <a:stretch>
                              <a:fillRect/>
                            </a:stretch>
                          </pic:blipFill>
                          <pic:spPr>
                            <a:xfrm>
                              <a:off x="2864356" y="320346"/>
                              <a:ext cx="2622296" cy="1502664"/>
                            </a:xfrm>
                            <a:prstGeom prst="rect">
                              <a:avLst/>
                            </a:prstGeom>
                          </pic:spPr>
                        </pic:pic>
                      </wpg:wgp>
                    </a:graphicData>
                  </a:graphic>
                </wp:inline>
              </w:drawing>
            </mc:Choice>
            <mc:Fallback xmlns:w15="http://schemas.microsoft.com/office/word/2012/wordml">
              <w:pict>
                <v:group w14:anchorId="79F30841"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129"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130"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131"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132" o:title=""/>
                    <v:path arrowok="t"/>
                  </v:shape>
                  <w10:anchorlock/>
                </v:group>
              </w:pict>
            </mc:Fallback>
          </mc:AlternateContent>
        </w:r>
      </w:ins>
    </w:p>
    <w:p w14:paraId="45E3A2E9" w14:textId="77777777" w:rsidR="00277EE6" w:rsidRDefault="00277EE6" w:rsidP="00277EE6">
      <w:pPr>
        <w:rPr>
          <w:ins w:id="4563" w:author="rawlins" w:date="2015-04-03T15:36:00Z"/>
        </w:rPr>
      </w:pPr>
    </w:p>
    <w:p w14:paraId="48ED8CA7" w14:textId="77777777" w:rsidR="00277EE6" w:rsidRDefault="00277EE6" w:rsidP="00277EE6">
      <w:pPr>
        <w:rPr>
          <w:ins w:id="4564" w:author="rawlins" w:date="2015-04-03T15:36:00Z"/>
        </w:rPr>
      </w:pPr>
      <w:ins w:id="4565" w:author="rawlins" w:date="2015-04-03T15:36:00Z">
        <w:r>
          <w:rPr>
            <w:i/>
          </w:rPr>
          <w:t>Example</w:t>
        </w:r>
        <w:r>
          <w:t>:</w:t>
        </w:r>
      </w:ins>
    </w:p>
    <w:p w14:paraId="5C39AB7F" w14:textId="77777777" w:rsidR="00277EE6" w:rsidRDefault="00277EE6" w:rsidP="00277EE6">
      <w:pPr>
        <w:rPr>
          <w:ins w:id="4566" w:author="rawlins" w:date="2015-04-03T15:36:00Z"/>
          <w:rFonts w:ascii="Courier New" w:hAnsi="Courier New"/>
          <w:sz w:val="22"/>
        </w:rPr>
      </w:pPr>
      <w:ins w:id="4567" w:author="rawlins" w:date="2015-04-03T15:36:00Z">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ins>
    </w:p>
    <w:p w14:paraId="2B751642" w14:textId="77777777" w:rsidR="00277EE6" w:rsidRPr="008A39E7" w:rsidRDefault="00277EE6" w:rsidP="00277EE6">
      <w:pPr>
        <w:rPr>
          <w:ins w:id="4568" w:author="rawlins" w:date="2015-04-03T15:36:00Z"/>
          <w:rFonts w:ascii="Courier New" w:hAnsi="Courier New"/>
          <w:sz w:val="22"/>
        </w:rPr>
      </w:pPr>
      <w:ins w:id="4569" w:author="rawlins" w:date="2015-04-03T15:36:00Z">
        <w:r>
          <w:rPr>
            <w:rFonts w:ascii="Courier New" w:hAnsi="Courier New"/>
            <w:sz w:val="22"/>
          </w:rPr>
          <w:tab/>
          <w:t>&lt;spa&gt;3,2,1&lt;/spa&gt;</w:t>
        </w:r>
      </w:ins>
    </w:p>
    <w:p w14:paraId="45E3A3C3" w14:textId="77777777" w:rsidR="00277EE6" w:rsidRPr="008A39E7" w:rsidRDefault="00277EE6" w:rsidP="00277EE6">
      <w:pPr>
        <w:rPr>
          <w:ins w:id="4570" w:author="rawlins" w:date="2015-04-03T15:36:00Z"/>
          <w:rFonts w:ascii="Courier New" w:hAnsi="Courier New"/>
          <w:sz w:val="22"/>
        </w:rPr>
      </w:pPr>
      <w:ins w:id="4571" w:author="rawlins" w:date="2015-04-03T15:36:00Z">
        <w:r w:rsidRPr="008A39E7">
          <w:rPr>
            <w:rFonts w:ascii="Courier New" w:hAnsi="Courier New"/>
            <w:sz w:val="22"/>
          </w:rPr>
          <w:t>&lt;/distribution&gt;</w:t>
        </w:r>
      </w:ins>
    </w:p>
    <w:p w14:paraId="490E5C1C" w14:textId="77777777" w:rsidR="00277EE6" w:rsidRDefault="00277EE6" w:rsidP="00277EE6">
      <w:pPr>
        <w:rPr>
          <w:ins w:id="4572" w:author="rawlins" w:date="2015-04-03T15:36:00Z"/>
        </w:rPr>
      </w:pPr>
    </w:p>
    <w:p w14:paraId="46F08A12" w14:textId="77777777" w:rsidR="00277EE6" w:rsidRDefault="00277EE6" w:rsidP="00277EE6">
      <w:pPr>
        <w:jc w:val="left"/>
        <w:rPr>
          <w:ins w:id="4573" w:author="rawlins" w:date="2015-04-03T15:36:00Z"/>
        </w:rPr>
      </w:pPr>
      <w:ins w:id="4574" w:author="rawlins" w:date="2015-04-03T15:36:00Z">
        <w:r>
          <w:br w:type="page"/>
        </w:r>
      </w:ins>
    </w:p>
    <w:p w14:paraId="14ED9D99" w14:textId="77777777" w:rsidR="00277EE6" w:rsidRDefault="00277EE6" w:rsidP="00277EE6">
      <w:pPr>
        <w:pStyle w:val="Heading4"/>
        <w:rPr>
          <w:ins w:id="4575" w:author="rawlins" w:date="2015-04-03T15:36:00Z"/>
        </w:rPr>
      </w:pPr>
      <w:bookmarkStart w:id="4576" w:name="_Toc410636383"/>
      <w:bookmarkStart w:id="4577" w:name="_Toc290149332"/>
      <w:ins w:id="4578" w:author="rawlins" w:date="2015-04-03T15:36:00Z">
        <w:r>
          <w:lastRenderedPageBreak/>
          <w:t>π-Periodic von Mises Distribution</w:t>
        </w:r>
        <w:bookmarkEnd w:id="4576"/>
        <w:bookmarkEnd w:id="4577"/>
      </w:ins>
    </w:p>
    <w:p w14:paraId="7AC3ADE0" w14:textId="77777777" w:rsidR="00277EE6" w:rsidRDefault="00277EE6" w:rsidP="00277EE6">
      <w:pPr>
        <w:rPr>
          <w:ins w:id="4579" w:author="rawlins" w:date="2015-04-03T15:36:00Z"/>
        </w:rPr>
      </w:pPr>
      <w:ins w:id="4580" w:author="rawlins" w:date="2015-04-03T15:36:00Z">
        <w:r>
          <w:t>The fiber density distribution type “</w:t>
        </w:r>
        <w:r>
          <w:rPr>
            <w:i/>
          </w:rPr>
          <w:t>von-Mises-3d</w:t>
        </w:r>
        <w:r>
          <w:t>” models a transversely isotropic 3D distribution.  It corresponds to</w:t>
        </w:r>
      </w:ins>
    </w:p>
    <w:p w14:paraId="3FF26C87" w14:textId="77777777" w:rsidR="00277EE6" w:rsidRDefault="00277EE6" w:rsidP="00277EE6">
      <w:pPr>
        <w:pStyle w:val="MTDisplayEquation"/>
        <w:rPr>
          <w:ins w:id="4581" w:author="rawlins" w:date="2015-04-03T15:36:00Z"/>
        </w:rPr>
      </w:pPr>
      <w:ins w:id="4582" w:author="rawlins" w:date="2015-04-03T15:36:00Z">
        <w:r>
          <w:tab/>
        </w:r>
      </w:ins>
      <w:ins w:id="4583" w:author="rawlins" w:date="2015-04-03T15:36:00Z">
        <w:r w:rsidRPr="00315B5A">
          <w:rPr>
            <w:position w:val="-42"/>
          </w:rPr>
          <w:object w:dxaOrig="2620" w:dyaOrig="900" w14:anchorId="2E807E02">
            <v:shape id="_x0000_i1564" type="#_x0000_t75" style="width:129.6pt;height:43.2pt" o:ole="">
              <v:imagedata r:id="rId1133" o:title=""/>
            </v:shape>
            <o:OLEObject Type="Embed" ProgID="Equation.DSMT4" ShapeID="_x0000_i1564" DrawAspect="Content" ObjectID="_1363900931" r:id="rId1134"/>
          </w:object>
        </w:r>
      </w:ins>
      <w:ins w:id="4584" w:author="rawlins" w:date="2015-04-03T15:36:00Z">
        <w:r>
          <w:t xml:space="preserve"> ,</w:t>
        </w:r>
      </w:ins>
    </w:p>
    <w:p w14:paraId="523A3E26" w14:textId="77777777" w:rsidR="00277EE6" w:rsidRDefault="00277EE6" w:rsidP="00277EE6">
      <w:pPr>
        <w:rPr>
          <w:ins w:id="4585" w:author="rawlins" w:date="2015-04-03T15:36:00Z"/>
        </w:rPr>
      </w:pPr>
      <w:ins w:id="4586" w:author="rawlins" w:date="2015-04-03T15:36:00Z">
        <w:r>
          <w:t xml:space="preserve">where </w:t>
        </w:r>
      </w:ins>
      <w:ins w:id="4587" w:author="rawlins" w:date="2015-04-03T15:36:00Z">
        <w:r w:rsidRPr="00315B5A">
          <w:rPr>
            <w:position w:val="-14"/>
          </w:rPr>
          <w:object w:dxaOrig="1040" w:dyaOrig="400" w14:anchorId="126EF03D">
            <v:shape id="_x0000_i1565" type="#_x0000_t75" style="width:50.4pt;height:21.6pt" o:ole="">
              <v:imagedata r:id="rId1135" o:title=""/>
            </v:shape>
            <o:OLEObject Type="Embed" ProgID="Equation.DSMT4" ShapeID="_x0000_i1565" DrawAspect="Content" ObjectID="_1363900932" r:id="rId1136"/>
          </w:object>
        </w:r>
      </w:ins>
      <w:ins w:id="4588" w:author="rawlins" w:date="2015-04-03T15:36:00Z">
        <w:r>
          <w:t xml:space="preserve"> are the components of </w:t>
        </w:r>
      </w:ins>
      <w:ins w:id="4589" w:author="rawlins" w:date="2015-04-03T15:36:00Z">
        <w:r w:rsidRPr="00025957">
          <w:rPr>
            <w:position w:val="-4"/>
          </w:rPr>
          <w:object w:dxaOrig="200" w:dyaOrig="200" w14:anchorId="45032203">
            <v:shape id="_x0000_i1566" type="#_x0000_t75" style="width:7.2pt;height:7.2pt" o:ole="">
              <v:imagedata r:id="rId1137" o:title=""/>
            </v:shape>
            <o:OLEObject Type="Embed" ProgID="Equation.DSMT4" ShapeID="_x0000_i1566" DrawAspect="Content" ObjectID="_1363900933" r:id="rId1138"/>
          </w:object>
        </w:r>
      </w:ins>
      <w:ins w:id="4590" w:author="rawlins" w:date="2015-04-03T15:36:00Z">
        <w:r>
          <w:t xml:space="preserve"> and </w:t>
        </w:r>
      </w:ins>
      <w:ins w:id="4591" w:author="rawlins" w:date="2015-04-03T15:36:00Z">
        <w:r w:rsidRPr="00315B5A">
          <w:rPr>
            <w:position w:val="-6"/>
          </w:rPr>
          <w:object w:dxaOrig="200" w:dyaOrig="279" w14:anchorId="243C9C5E">
            <v:shape id="_x0000_i1567" type="#_x0000_t75" style="width:7.2pt;height:14.4pt" o:ole="">
              <v:imagedata r:id="rId1139" o:title=""/>
            </v:shape>
            <o:OLEObject Type="Embed" ProgID="Equation.DSMT4" ShapeID="_x0000_i1567" DrawAspect="Content" ObjectID="_1363900934" r:id="rId1140"/>
          </w:object>
        </w:r>
      </w:ins>
      <w:ins w:id="4592" w:author="rawlins" w:date="2015-04-03T15:36:00Z">
        <w:r>
          <w:t xml:space="preserve"> is the concentration parameter (</w:t>
        </w:r>
      </w:ins>
      <w:ins w:id="4593" w:author="rawlins" w:date="2015-04-03T15:36:00Z">
        <w:r w:rsidRPr="00315B5A">
          <w:rPr>
            <w:position w:val="-6"/>
          </w:rPr>
          <w:object w:dxaOrig="540" w:dyaOrig="279" w14:anchorId="44477C5E">
            <v:shape id="_x0000_i1568" type="#_x0000_t75" style="width:28.8pt;height:14.4pt" o:ole="">
              <v:imagedata r:id="rId1141" o:title=""/>
            </v:shape>
            <o:OLEObject Type="Embed" ProgID="Equation.DSMT4" ShapeID="_x0000_i1568" DrawAspect="Content" ObjectID="_1363900935" r:id="rId1142"/>
          </w:object>
        </w:r>
      </w:ins>
      <w:ins w:id="4594" w:author="rawlins" w:date="2015-04-03T15:36:00Z">
        <w:r>
          <w:t>).  The following material parameters need to be defined:</w:t>
        </w:r>
      </w:ins>
    </w:p>
    <w:p w14:paraId="1F6F201B" w14:textId="77777777" w:rsidR="00277EE6" w:rsidRDefault="00277EE6" w:rsidP="00277EE6">
      <w:pPr>
        <w:rPr>
          <w:ins w:id="4595"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84"/>
        <w:gridCol w:w="376"/>
      </w:tblGrid>
      <w:tr w:rsidR="00277EE6" w14:paraId="787D779E" w14:textId="77777777" w:rsidTr="00050662">
        <w:trPr>
          <w:ins w:id="4596" w:author="rawlins" w:date="2015-04-03T15:36:00Z"/>
        </w:trPr>
        <w:tc>
          <w:tcPr>
            <w:tcW w:w="0" w:type="auto"/>
            <w:shd w:val="clear" w:color="auto" w:fill="auto"/>
          </w:tcPr>
          <w:p w14:paraId="052F7FA8" w14:textId="77777777" w:rsidR="00277EE6" w:rsidRDefault="00277EE6" w:rsidP="00050662">
            <w:pPr>
              <w:pStyle w:val="code"/>
              <w:rPr>
                <w:ins w:id="4597" w:author="rawlins" w:date="2015-04-03T15:36:00Z"/>
              </w:rPr>
            </w:pPr>
            <w:ins w:id="4598" w:author="rawlins" w:date="2015-04-03T15:36:00Z">
              <w:r>
                <w:t>&lt;b&gt;</w:t>
              </w:r>
            </w:ins>
          </w:p>
        </w:tc>
        <w:tc>
          <w:tcPr>
            <w:tcW w:w="0" w:type="auto"/>
            <w:shd w:val="clear" w:color="auto" w:fill="auto"/>
          </w:tcPr>
          <w:p w14:paraId="0A410D54" w14:textId="77777777" w:rsidR="00277EE6" w:rsidRDefault="00277EE6" w:rsidP="00050662">
            <w:pPr>
              <w:rPr>
                <w:ins w:id="4599" w:author="rawlins" w:date="2015-04-03T15:36:00Z"/>
              </w:rPr>
            </w:pPr>
            <w:ins w:id="4600" w:author="rawlins" w:date="2015-04-03T15:36:00Z">
              <w:r>
                <w:t xml:space="preserve">The concentration parameter </w:t>
              </w:r>
            </w:ins>
            <w:ins w:id="4601" w:author="rawlins" w:date="2015-04-03T15:36:00Z">
              <w:r w:rsidRPr="00315B5A">
                <w:rPr>
                  <w:position w:val="-6"/>
                </w:rPr>
                <w:object w:dxaOrig="200" w:dyaOrig="279" w14:anchorId="057B0129">
                  <v:shape id="_x0000_i1569" type="#_x0000_t75" style="width:7.2pt;height:14.4pt" o:ole="">
                    <v:imagedata r:id="rId1143" o:title=""/>
                  </v:shape>
                  <o:OLEObject Type="Embed" ProgID="Equation.DSMT4" ShapeID="_x0000_i1569" DrawAspect="Content" ObjectID="_1363900936" r:id="rId1144"/>
                </w:object>
              </w:r>
            </w:ins>
            <w:ins w:id="4602" w:author="rawlins" w:date="2015-04-03T15:36:00Z">
              <w:r>
                <w:t xml:space="preserve"> </w:t>
              </w:r>
            </w:ins>
          </w:p>
        </w:tc>
        <w:tc>
          <w:tcPr>
            <w:tcW w:w="0" w:type="auto"/>
          </w:tcPr>
          <w:p w14:paraId="7CA8F2F4" w14:textId="77777777" w:rsidR="00277EE6" w:rsidRPr="00AF2221" w:rsidRDefault="00277EE6" w:rsidP="00050662">
            <w:pPr>
              <w:rPr>
                <w:ins w:id="4603" w:author="rawlins" w:date="2015-04-03T15:36:00Z"/>
                <w:position w:val="-10"/>
              </w:rPr>
            </w:pPr>
            <w:ins w:id="4604" w:author="rawlins" w:date="2015-04-03T15:36:00Z">
              <w:r>
                <w:rPr>
                  <w:position w:val="-10"/>
                </w:rPr>
                <w:t>[]</w:t>
              </w:r>
            </w:ins>
          </w:p>
        </w:tc>
      </w:tr>
    </w:tbl>
    <w:p w14:paraId="0062E7B5" w14:textId="77777777" w:rsidR="00277EE6" w:rsidRDefault="00277EE6" w:rsidP="00277EE6">
      <w:pPr>
        <w:rPr>
          <w:ins w:id="4605" w:author="rawlins" w:date="2015-04-03T15:36:00Z"/>
        </w:rPr>
      </w:pPr>
      <w:ins w:id="4606" w:author="rawlins" w:date="2015-04-03T15:36:00Z">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089"/>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145"/>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146"/>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147"/>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148"/>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149"/>
                            <a:stretch>
                              <a:fillRect/>
                            </a:stretch>
                          </pic:blipFill>
                          <pic:spPr>
                            <a:xfrm>
                              <a:off x="4737100" y="2966212"/>
                              <a:ext cx="317500" cy="165100"/>
                            </a:xfrm>
                            <a:prstGeom prst="rect">
                              <a:avLst/>
                            </a:prstGeom>
                          </pic:spPr>
                        </pic:pic>
                      </wpg:wgp>
                    </a:graphicData>
                  </a:graphic>
                </wp:inline>
              </w:drawing>
            </mc:Choice>
            <mc:Fallback xmlns:w15="http://schemas.microsoft.com/office/word/2012/wordml">
              <w:pict>
                <v:group w14:anchorId="12B58B7D"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129"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150"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151"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152"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153"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154" o:title=""/>
                  </v:shape>
                  <w10:anchorlock/>
                </v:group>
              </w:pict>
            </mc:Fallback>
          </mc:AlternateContent>
        </w:r>
      </w:ins>
    </w:p>
    <w:p w14:paraId="6D5FAF3E" w14:textId="77777777" w:rsidR="00277EE6" w:rsidRDefault="00277EE6" w:rsidP="00277EE6">
      <w:pPr>
        <w:rPr>
          <w:ins w:id="4607" w:author="rawlins" w:date="2015-04-03T15:36:00Z"/>
        </w:rPr>
      </w:pPr>
    </w:p>
    <w:p w14:paraId="0AD2C8FA" w14:textId="77777777" w:rsidR="00277EE6" w:rsidRDefault="00277EE6" w:rsidP="00277EE6">
      <w:pPr>
        <w:rPr>
          <w:ins w:id="4608" w:author="rawlins" w:date="2015-04-03T15:36:00Z"/>
        </w:rPr>
      </w:pPr>
      <w:ins w:id="4609" w:author="rawlins" w:date="2015-04-03T15:36:00Z">
        <w:r>
          <w:rPr>
            <w:i/>
          </w:rPr>
          <w:t>Example</w:t>
        </w:r>
        <w:r>
          <w:t>:</w:t>
        </w:r>
      </w:ins>
    </w:p>
    <w:p w14:paraId="5374CC73" w14:textId="77777777" w:rsidR="00277EE6" w:rsidRDefault="00277EE6" w:rsidP="00277EE6">
      <w:pPr>
        <w:rPr>
          <w:ins w:id="4610" w:author="rawlins" w:date="2015-04-03T15:36:00Z"/>
          <w:rFonts w:ascii="Courier New" w:hAnsi="Courier New"/>
          <w:sz w:val="22"/>
        </w:rPr>
      </w:pPr>
      <w:ins w:id="4611" w:author="rawlins" w:date="2015-04-03T15:36:00Z">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ins>
    </w:p>
    <w:p w14:paraId="42D4495E" w14:textId="77777777" w:rsidR="00277EE6" w:rsidRPr="008A39E7" w:rsidRDefault="00277EE6" w:rsidP="00277EE6">
      <w:pPr>
        <w:rPr>
          <w:ins w:id="4612" w:author="rawlins" w:date="2015-04-03T15:36:00Z"/>
          <w:rFonts w:ascii="Courier New" w:hAnsi="Courier New"/>
          <w:sz w:val="22"/>
        </w:rPr>
      </w:pPr>
      <w:ins w:id="4613" w:author="rawlins" w:date="2015-04-03T15:36:00Z">
        <w:r>
          <w:rPr>
            <w:rFonts w:ascii="Courier New" w:hAnsi="Courier New"/>
            <w:sz w:val="22"/>
          </w:rPr>
          <w:tab/>
          <w:t>&lt;b&gt;0.5&lt;/b&gt;</w:t>
        </w:r>
      </w:ins>
    </w:p>
    <w:p w14:paraId="650F8312" w14:textId="77777777" w:rsidR="00277EE6" w:rsidRPr="008A39E7" w:rsidRDefault="00277EE6" w:rsidP="00277EE6">
      <w:pPr>
        <w:rPr>
          <w:ins w:id="4614" w:author="rawlins" w:date="2015-04-03T15:36:00Z"/>
          <w:rFonts w:ascii="Courier New" w:hAnsi="Courier New"/>
          <w:sz w:val="22"/>
        </w:rPr>
      </w:pPr>
      <w:ins w:id="4615" w:author="rawlins" w:date="2015-04-03T15:36:00Z">
        <w:r w:rsidRPr="008A39E7">
          <w:rPr>
            <w:rFonts w:ascii="Courier New" w:hAnsi="Courier New"/>
            <w:sz w:val="22"/>
          </w:rPr>
          <w:t>&lt;/distribution&gt;</w:t>
        </w:r>
      </w:ins>
    </w:p>
    <w:p w14:paraId="1F244745" w14:textId="77777777" w:rsidR="00277EE6" w:rsidRDefault="00277EE6" w:rsidP="00277EE6">
      <w:pPr>
        <w:rPr>
          <w:ins w:id="4616" w:author="rawlins" w:date="2015-04-03T15:36:00Z"/>
        </w:rPr>
      </w:pPr>
    </w:p>
    <w:p w14:paraId="4DCEF3F6" w14:textId="77777777" w:rsidR="00277EE6" w:rsidRDefault="00277EE6" w:rsidP="00277EE6">
      <w:pPr>
        <w:jc w:val="left"/>
        <w:rPr>
          <w:ins w:id="4617" w:author="rawlins" w:date="2015-04-03T15:36:00Z"/>
        </w:rPr>
      </w:pPr>
      <w:ins w:id="4618" w:author="rawlins" w:date="2015-04-03T15:36:00Z">
        <w:r>
          <w:br w:type="page"/>
        </w:r>
      </w:ins>
    </w:p>
    <w:p w14:paraId="177212AA" w14:textId="77777777" w:rsidR="00277EE6" w:rsidRDefault="00277EE6" w:rsidP="00277EE6">
      <w:pPr>
        <w:pStyle w:val="Heading4"/>
        <w:rPr>
          <w:ins w:id="4619" w:author="rawlins" w:date="2015-04-03T15:36:00Z"/>
        </w:rPr>
      </w:pPr>
      <w:bookmarkStart w:id="4620" w:name="_Toc410636384"/>
      <w:bookmarkStart w:id="4621" w:name="_Toc290149333"/>
      <w:ins w:id="4622" w:author="rawlins" w:date="2015-04-03T15:36:00Z">
        <w:r>
          <w:lastRenderedPageBreak/>
          <w:t>Circular</w:t>
        </w:r>
        <w:bookmarkEnd w:id="4620"/>
        <w:bookmarkEnd w:id="4621"/>
      </w:ins>
    </w:p>
    <w:p w14:paraId="0E42C5A0" w14:textId="77777777" w:rsidR="00277EE6" w:rsidRDefault="00277EE6" w:rsidP="00277EE6">
      <w:pPr>
        <w:rPr>
          <w:ins w:id="4623" w:author="rawlins" w:date="2015-04-03T15:36:00Z"/>
        </w:rPr>
      </w:pPr>
      <w:ins w:id="4624" w:author="rawlins" w:date="2015-04-03T15:36:00Z">
        <w:r>
          <w:t>The fiber density distribution type “</w:t>
        </w:r>
        <w:r>
          <w:rPr>
            <w:i/>
          </w:rPr>
          <w:t>circular</w:t>
        </w:r>
        <w:r>
          <w:t>” models a transversely isotropic 2D distribution.  This distribution corresponds to</w:t>
        </w:r>
      </w:ins>
    </w:p>
    <w:p w14:paraId="32A431A4" w14:textId="77777777" w:rsidR="00277EE6" w:rsidRDefault="00277EE6" w:rsidP="00277EE6">
      <w:pPr>
        <w:pStyle w:val="MTDisplayEquation"/>
        <w:rPr>
          <w:ins w:id="4625" w:author="rawlins" w:date="2015-04-03T15:36:00Z"/>
        </w:rPr>
      </w:pPr>
      <w:ins w:id="4626" w:author="rawlins" w:date="2015-04-03T15:36:00Z">
        <w:r>
          <w:tab/>
        </w:r>
      </w:ins>
      <w:ins w:id="4627" w:author="rawlins" w:date="2015-04-03T15:36:00Z">
        <w:r w:rsidRPr="00315B5A">
          <w:rPr>
            <w:position w:val="-14"/>
          </w:rPr>
          <w:object w:dxaOrig="1260" w:dyaOrig="400" w14:anchorId="5AE841A8">
            <v:shape id="_x0000_i1570" type="#_x0000_t75" style="width:64.8pt;height:21.6pt" o:ole="">
              <v:imagedata r:id="rId1155" o:title=""/>
            </v:shape>
            <o:OLEObject Type="Embed" ProgID="Equation.DSMT4" ShapeID="_x0000_i1570" DrawAspect="Content" ObjectID="_1363900937" r:id="rId1156"/>
          </w:object>
        </w:r>
      </w:ins>
      <w:ins w:id="4628" w:author="rawlins" w:date="2015-04-03T15:36:00Z">
        <w:r>
          <w:t xml:space="preserve"> </w:t>
        </w:r>
      </w:ins>
    </w:p>
    <w:p w14:paraId="601121FD" w14:textId="77777777" w:rsidR="00277EE6" w:rsidRDefault="00277EE6" w:rsidP="00277EE6">
      <w:pPr>
        <w:rPr>
          <w:ins w:id="4629" w:author="rawlins" w:date="2015-04-03T15:36:00Z"/>
        </w:rPr>
      </w:pPr>
      <w:ins w:id="4630" w:author="rawlins" w:date="2015-04-03T15:36:00Z">
        <w:r>
          <w:t>It requires no additional parameters.</w:t>
        </w:r>
      </w:ins>
    </w:p>
    <w:p w14:paraId="0C51D6B5" w14:textId="77777777" w:rsidR="00277EE6" w:rsidRDefault="00277EE6" w:rsidP="00277EE6">
      <w:pPr>
        <w:rPr>
          <w:ins w:id="4631" w:author="rawlins" w:date="2015-04-03T15:36:00Z"/>
        </w:rPr>
      </w:pPr>
    </w:p>
    <w:p w14:paraId="3AA69188" w14:textId="77777777" w:rsidR="00277EE6" w:rsidRDefault="00277EE6" w:rsidP="00277EE6">
      <w:pPr>
        <w:rPr>
          <w:ins w:id="4632" w:author="rawlins" w:date="2015-04-03T15:36:00Z"/>
        </w:rPr>
      </w:pPr>
      <w:ins w:id="4633" w:author="rawlins" w:date="2015-04-03T15:36:00Z">
        <w:r>
          <w:rPr>
            <w:i/>
          </w:rPr>
          <w:t>Example</w:t>
        </w:r>
        <w:r>
          <w:t>:</w:t>
        </w:r>
      </w:ins>
    </w:p>
    <w:p w14:paraId="2329D597" w14:textId="77777777" w:rsidR="00277EE6" w:rsidRDefault="00277EE6" w:rsidP="00277EE6">
      <w:pPr>
        <w:rPr>
          <w:ins w:id="4634" w:author="rawlins" w:date="2015-04-03T15:36:00Z"/>
          <w:rFonts w:ascii="Courier New" w:hAnsi="Courier New"/>
          <w:sz w:val="22"/>
        </w:rPr>
      </w:pPr>
      <w:ins w:id="4635" w:author="rawlins" w:date="2015-04-03T15:36:00Z">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ins>
    </w:p>
    <w:p w14:paraId="16F3CAC3" w14:textId="77777777" w:rsidR="00277EE6" w:rsidRPr="008A39E7" w:rsidRDefault="00277EE6" w:rsidP="00277EE6">
      <w:pPr>
        <w:rPr>
          <w:ins w:id="4636" w:author="rawlins" w:date="2015-04-03T15:36:00Z"/>
          <w:rFonts w:ascii="Courier New" w:hAnsi="Courier New"/>
          <w:sz w:val="22"/>
        </w:rPr>
      </w:pPr>
      <w:ins w:id="4637" w:author="rawlins" w:date="2015-04-03T15:36:00Z">
        <w:r w:rsidRPr="008A39E7">
          <w:rPr>
            <w:rFonts w:ascii="Courier New" w:hAnsi="Courier New"/>
            <w:sz w:val="22"/>
          </w:rPr>
          <w:t>&lt;/distribution&gt;</w:t>
        </w:r>
      </w:ins>
    </w:p>
    <w:p w14:paraId="21B66A91" w14:textId="77777777" w:rsidR="00277EE6" w:rsidRDefault="00277EE6" w:rsidP="00277EE6">
      <w:pPr>
        <w:rPr>
          <w:ins w:id="4638" w:author="rawlins" w:date="2015-04-03T15:36:00Z"/>
        </w:rPr>
      </w:pPr>
    </w:p>
    <w:p w14:paraId="6E22FA57" w14:textId="77777777" w:rsidR="00277EE6" w:rsidRDefault="00277EE6" w:rsidP="00277EE6">
      <w:pPr>
        <w:jc w:val="left"/>
        <w:rPr>
          <w:ins w:id="4639" w:author="rawlins" w:date="2015-04-03T15:36:00Z"/>
        </w:rPr>
      </w:pPr>
      <w:ins w:id="4640" w:author="rawlins" w:date="2015-04-03T15:36:00Z">
        <w:r>
          <w:br w:type="page"/>
        </w:r>
      </w:ins>
    </w:p>
    <w:p w14:paraId="4EEAC840" w14:textId="77777777" w:rsidR="00277EE6" w:rsidRDefault="00277EE6" w:rsidP="00277EE6">
      <w:pPr>
        <w:pStyle w:val="Heading4"/>
        <w:rPr>
          <w:ins w:id="4641" w:author="rawlins" w:date="2015-04-03T15:36:00Z"/>
        </w:rPr>
      </w:pPr>
      <w:bookmarkStart w:id="4642" w:name="_Toc410636385"/>
      <w:bookmarkStart w:id="4643" w:name="_Toc290149334"/>
      <w:ins w:id="4644" w:author="rawlins" w:date="2015-04-03T15:36:00Z">
        <w:r>
          <w:lastRenderedPageBreak/>
          <w:t>Elliptical</w:t>
        </w:r>
        <w:bookmarkEnd w:id="4642"/>
        <w:bookmarkEnd w:id="4643"/>
      </w:ins>
    </w:p>
    <w:p w14:paraId="201127C7" w14:textId="77777777" w:rsidR="00277EE6" w:rsidRDefault="00277EE6" w:rsidP="00277EE6">
      <w:pPr>
        <w:rPr>
          <w:ins w:id="4645" w:author="rawlins" w:date="2015-04-03T15:36:00Z"/>
        </w:rPr>
      </w:pPr>
      <w:ins w:id="4646" w:author="rawlins" w:date="2015-04-03T15:36:00Z">
        <w:r>
          <w:t>The fiber density distribution type “</w:t>
        </w:r>
        <w:r>
          <w:rPr>
            <w:i/>
          </w:rPr>
          <w:t>elliptical</w:t>
        </w:r>
        <w:r>
          <w:t>” models an orthotropic 2D distribution.  This distribution corresponds to</w:t>
        </w:r>
      </w:ins>
    </w:p>
    <w:p w14:paraId="4D2FBFAE" w14:textId="77777777" w:rsidR="00277EE6" w:rsidRDefault="00277EE6" w:rsidP="00277EE6">
      <w:pPr>
        <w:pStyle w:val="MTDisplayEquation"/>
        <w:rPr>
          <w:ins w:id="4647" w:author="rawlins" w:date="2015-04-03T15:36:00Z"/>
        </w:rPr>
      </w:pPr>
      <w:ins w:id="4648" w:author="rawlins" w:date="2015-04-03T15:36:00Z">
        <w:r>
          <w:tab/>
        </w:r>
      </w:ins>
      <w:ins w:id="4649" w:author="rawlins" w:date="2015-04-03T15:36:00Z">
        <w:r w:rsidRPr="00315B5A">
          <w:rPr>
            <w:position w:val="-36"/>
          </w:rPr>
          <w:object w:dxaOrig="3040" w:dyaOrig="880" w14:anchorId="1B2BB9FA">
            <v:shape id="_x0000_i1571" type="#_x0000_t75" style="width:151.2pt;height:43.2pt" o:ole="">
              <v:imagedata r:id="rId1157" o:title=""/>
            </v:shape>
            <o:OLEObject Type="Embed" ProgID="Equation.DSMT4" ShapeID="_x0000_i1571" DrawAspect="Content" ObjectID="_1363900938" r:id="rId1158"/>
          </w:object>
        </w:r>
      </w:ins>
      <w:ins w:id="4650" w:author="rawlins" w:date="2015-04-03T15:36:00Z">
        <w:r>
          <w:t xml:space="preserve"> </w:t>
        </w:r>
      </w:ins>
    </w:p>
    <w:p w14:paraId="3BD94D81" w14:textId="77777777" w:rsidR="00277EE6" w:rsidRDefault="00277EE6" w:rsidP="00277EE6">
      <w:pPr>
        <w:rPr>
          <w:ins w:id="4651" w:author="rawlins" w:date="2015-04-03T15:36:00Z"/>
        </w:rPr>
      </w:pPr>
      <w:ins w:id="4652" w:author="rawlins" w:date="2015-04-03T15:36:00Z">
        <w:r>
          <w:t xml:space="preserve">where </w:t>
        </w:r>
      </w:ins>
      <w:ins w:id="4653" w:author="rawlins" w:date="2015-04-03T15:36:00Z">
        <w:r w:rsidRPr="00315B5A">
          <w:rPr>
            <w:position w:val="-14"/>
          </w:rPr>
          <w:object w:dxaOrig="1040" w:dyaOrig="400" w14:anchorId="778A6D88">
            <v:shape id="_x0000_i1572" type="#_x0000_t75" style="width:50.4pt;height:21.6pt" o:ole="">
              <v:imagedata r:id="rId1159" o:title=""/>
            </v:shape>
            <o:OLEObject Type="Embed" ProgID="Equation.DSMT4" ShapeID="_x0000_i1572" DrawAspect="Content" ObjectID="_1363900939" r:id="rId1160"/>
          </w:object>
        </w:r>
      </w:ins>
      <w:ins w:id="4654" w:author="rawlins" w:date="2015-04-03T15:36:00Z">
        <w:r>
          <w:t xml:space="preserve">  are the components of </w:t>
        </w:r>
      </w:ins>
      <w:ins w:id="4655" w:author="rawlins" w:date="2015-04-03T15:36:00Z">
        <w:r w:rsidRPr="00025957">
          <w:rPr>
            <w:position w:val="-4"/>
          </w:rPr>
          <w:object w:dxaOrig="200" w:dyaOrig="200" w14:anchorId="1498DFB6">
            <v:shape id="_x0000_i1573" type="#_x0000_t75" style="width:7.2pt;height:7.2pt" o:ole="">
              <v:imagedata r:id="rId1161" o:title=""/>
            </v:shape>
            <o:OLEObject Type="Embed" ProgID="Equation.DSMT4" ShapeID="_x0000_i1573" DrawAspect="Content" ObjectID="_1363900940" r:id="rId1162"/>
          </w:object>
        </w:r>
      </w:ins>
      <w:ins w:id="4656" w:author="rawlins" w:date="2015-04-03T15:36:00Z">
        <w:r>
          <w:t xml:space="preserve"> and </w:t>
        </w:r>
      </w:ins>
      <w:ins w:id="4657" w:author="rawlins" w:date="2015-04-03T15:36:00Z">
        <w:r w:rsidRPr="00315B5A">
          <w:rPr>
            <w:position w:val="-14"/>
          </w:rPr>
          <w:object w:dxaOrig="580" w:dyaOrig="400" w14:anchorId="47CB12C6">
            <v:shape id="_x0000_i1574" type="#_x0000_t75" style="width:28.8pt;height:21.6pt" o:ole="">
              <v:imagedata r:id="rId1163" o:title=""/>
            </v:shape>
            <o:OLEObject Type="Embed" ProgID="Equation.DSMT4" ShapeID="_x0000_i1574" DrawAspect="Content" ObjectID="_1363900941" r:id="rId1164"/>
          </w:object>
        </w:r>
      </w:ins>
      <w:ins w:id="4658" w:author="rawlins" w:date="2015-04-03T15:36:00Z">
        <w:r>
          <w:t xml:space="preserve"> are the semi-principal axes of the ellipse.  Here, </w:t>
        </w:r>
      </w:ins>
      <w:ins w:id="4659" w:author="rawlins" w:date="2015-04-03T15:36:00Z">
        <w:r w:rsidRPr="00315B5A">
          <w:rPr>
            <w:position w:val="-14"/>
          </w:rPr>
          <w:object w:dxaOrig="1219" w:dyaOrig="400" w14:anchorId="549BFE9C">
            <v:shape id="_x0000_i1575" type="#_x0000_t75" style="width:57.6pt;height:21.6pt" o:ole="">
              <v:imagedata r:id="rId1165" o:title=""/>
            </v:shape>
            <o:OLEObject Type="Embed" ProgID="Equation.DSMT4" ShapeID="_x0000_i1575" DrawAspect="Content" ObjectID="_1363900942" r:id="rId1166"/>
          </w:object>
        </w:r>
      </w:ins>
      <w:ins w:id="4660" w:author="rawlins" w:date="2015-04-03T15:36:00Z">
        <w:r>
          <w:t xml:space="preserve"> where </w:t>
        </w:r>
      </w:ins>
      <w:ins w:id="4661" w:author="rawlins" w:date="2015-04-03T15:36:00Z">
        <w:r w:rsidRPr="00025957">
          <w:rPr>
            <w:position w:val="-4"/>
          </w:rPr>
          <w:object w:dxaOrig="260" w:dyaOrig="260" w14:anchorId="7F8387DA">
            <v:shape id="_x0000_i1576" type="#_x0000_t75" style="width:14.4pt;height:14.4pt" o:ole="">
              <v:imagedata r:id="rId1167" o:title=""/>
            </v:shape>
            <o:OLEObject Type="Embed" ProgID="Equation.DSMT4" ShapeID="_x0000_i1576" DrawAspect="Content" ObjectID="_1363900943" r:id="rId1168"/>
          </w:object>
        </w:r>
      </w:ins>
      <w:ins w:id="4662" w:author="rawlins" w:date="2015-04-03T15:36:00Z">
        <w:r>
          <w:t xml:space="preserve"> </w:t>
        </w:r>
        <w:r w:rsidRPr="0048651F">
          <w:t>is the complete elliptic integral of the first kind</w:t>
        </w:r>
        <w:r>
          <w:t xml:space="preserve"> and </w:t>
        </w:r>
      </w:ins>
    </w:p>
    <w:p w14:paraId="1A7F18CB" w14:textId="77777777" w:rsidR="00277EE6" w:rsidRDefault="00277EE6" w:rsidP="00277EE6">
      <w:pPr>
        <w:pStyle w:val="MTDisplayEquation"/>
        <w:rPr>
          <w:ins w:id="4663" w:author="rawlins" w:date="2015-04-03T15:36:00Z"/>
        </w:rPr>
      </w:pPr>
      <w:ins w:id="4664" w:author="rawlins" w:date="2015-04-03T15:36:00Z">
        <w:r>
          <w:tab/>
        </w:r>
      </w:ins>
      <w:ins w:id="4665" w:author="rawlins" w:date="2015-04-03T15:36:00Z">
        <w:r w:rsidRPr="00315B5A">
          <w:rPr>
            <w:position w:val="-26"/>
          </w:rPr>
          <w:object w:dxaOrig="1160" w:dyaOrig="720" w14:anchorId="73FFA696">
            <v:shape id="_x0000_i1577" type="#_x0000_t75" style="width:57.6pt;height:36pt" o:ole="">
              <v:imagedata r:id="rId1169" o:title=""/>
            </v:shape>
            <o:OLEObject Type="Embed" ProgID="Equation.DSMT4" ShapeID="_x0000_i1577" DrawAspect="Content" ObjectID="_1363900944" r:id="rId1170"/>
          </w:object>
        </w:r>
      </w:ins>
      <w:ins w:id="4666" w:author="rawlins" w:date="2015-04-03T15:36:00Z">
        <w:r>
          <w:t xml:space="preserve"> </w:t>
        </w:r>
      </w:ins>
    </w:p>
    <w:p w14:paraId="18E6EFCD" w14:textId="77777777" w:rsidR="00277EE6" w:rsidRDefault="00277EE6" w:rsidP="00277EE6">
      <w:pPr>
        <w:rPr>
          <w:ins w:id="4667" w:author="rawlins" w:date="2015-04-03T15:36:00Z"/>
        </w:rPr>
      </w:pPr>
      <w:ins w:id="4668" w:author="rawlins" w:date="2015-04-03T15:36:00Z">
        <w:r>
          <w:t>is the ellipse eccentricity.  The following material parameters need to be defined:</w:t>
        </w:r>
      </w:ins>
    </w:p>
    <w:p w14:paraId="6E8A4CF5" w14:textId="77777777" w:rsidR="00277EE6" w:rsidRDefault="00277EE6" w:rsidP="00277EE6">
      <w:pPr>
        <w:rPr>
          <w:ins w:id="4669"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3991"/>
        <w:gridCol w:w="376"/>
      </w:tblGrid>
      <w:tr w:rsidR="00277EE6" w14:paraId="642933FA" w14:textId="77777777" w:rsidTr="00050662">
        <w:trPr>
          <w:ins w:id="4670" w:author="rawlins" w:date="2015-04-03T15:36:00Z"/>
        </w:trPr>
        <w:tc>
          <w:tcPr>
            <w:tcW w:w="0" w:type="auto"/>
            <w:shd w:val="clear" w:color="auto" w:fill="auto"/>
          </w:tcPr>
          <w:p w14:paraId="4AB749C4" w14:textId="77777777" w:rsidR="00277EE6" w:rsidRDefault="00277EE6" w:rsidP="00050662">
            <w:pPr>
              <w:pStyle w:val="code"/>
              <w:rPr>
                <w:ins w:id="4671" w:author="rawlins" w:date="2015-04-03T15:36:00Z"/>
              </w:rPr>
            </w:pPr>
            <w:ins w:id="4672" w:author="rawlins" w:date="2015-04-03T15:36:00Z">
              <w:r>
                <w:t>&lt;spa1&gt;</w:t>
              </w:r>
            </w:ins>
          </w:p>
        </w:tc>
        <w:tc>
          <w:tcPr>
            <w:tcW w:w="0" w:type="auto"/>
            <w:shd w:val="clear" w:color="auto" w:fill="auto"/>
          </w:tcPr>
          <w:p w14:paraId="7495BA4B" w14:textId="77777777" w:rsidR="00277EE6" w:rsidRDefault="00277EE6" w:rsidP="00050662">
            <w:pPr>
              <w:rPr>
                <w:ins w:id="4673" w:author="rawlins" w:date="2015-04-03T15:36:00Z"/>
              </w:rPr>
            </w:pPr>
            <w:ins w:id="4674" w:author="rawlins" w:date="2015-04-03T15:36:00Z">
              <w:r>
                <w:t xml:space="preserve">The semi-principal axis </w:t>
              </w:r>
            </w:ins>
            <w:ins w:id="4675" w:author="rawlins" w:date="2015-04-03T15:36:00Z">
              <w:r w:rsidRPr="00315B5A">
                <w:rPr>
                  <w:position w:val="-6"/>
                </w:rPr>
                <w:object w:dxaOrig="200" w:dyaOrig="220" w14:anchorId="31A6B404">
                  <v:shape id="_x0000_i1578" type="#_x0000_t75" style="width:7.2pt;height:14.4pt" o:ole="">
                    <v:imagedata r:id="rId1171" o:title=""/>
                  </v:shape>
                  <o:OLEObject Type="Embed" ProgID="Equation.DSMT4" ShapeID="_x0000_i1578" DrawAspect="Content" ObjectID="_1363900945" r:id="rId1172"/>
                </w:object>
              </w:r>
            </w:ins>
            <w:ins w:id="4676" w:author="rawlins" w:date="2015-04-03T15:36:00Z">
              <w:r>
                <w:t xml:space="preserve"> of the ellipse</w:t>
              </w:r>
            </w:ins>
          </w:p>
        </w:tc>
        <w:tc>
          <w:tcPr>
            <w:tcW w:w="0" w:type="auto"/>
          </w:tcPr>
          <w:p w14:paraId="2F18C423" w14:textId="77777777" w:rsidR="00277EE6" w:rsidRPr="00AF2221" w:rsidRDefault="00277EE6" w:rsidP="00050662">
            <w:pPr>
              <w:rPr>
                <w:ins w:id="4677" w:author="rawlins" w:date="2015-04-03T15:36:00Z"/>
                <w:position w:val="-10"/>
              </w:rPr>
            </w:pPr>
            <w:ins w:id="4678" w:author="rawlins" w:date="2015-04-03T15:36:00Z">
              <w:r>
                <w:rPr>
                  <w:position w:val="-10"/>
                </w:rPr>
                <w:t>[]</w:t>
              </w:r>
            </w:ins>
          </w:p>
        </w:tc>
      </w:tr>
      <w:tr w:rsidR="00277EE6" w14:paraId="2E84FF99" w14:textId="77777777" w:rsidTr="00050662">
        <w:trPr>
          <w:ins w:id="4679" w:author="rawlins" w:date="2015-04-03T15:36:00Z"/>
        </w:trPr>
        <w:tc>
          <w:tcPr>
            <w:tcW w:w="0" w:type="auto"/>
            <w:shd w:val="clear" w:color="auto" w:fill="auto"/>
          </w:tcPr>
          <w:p w14:paraId="1BBBDFAE" w14:textId="77777777" w:rsidR="00277EE6" w:rsidRDefault="00277EE6" w:rsidP="00050662">
            <w:pPr>
              <w:pStyle w:val="code"/>
              <w:rPr>
                <w:ins w:id="4680" w:author="rawlins" w:date="2015-04-03T15:36:00Z"/>
              </w:rPr>
            </w:pPr>
            <w:ins w:id="4681" w:author="rawlins" w:date="2015-04-03T15:36:00Z">
              <w:r>
                <w:t>&lt;spa2&gt;</w:t>
              </w:r>
            </w:ins>
          </w:p>
        </w:tc>
        <w:tc>
          <w:tcPr>
            <w:tcW w:w="0" w:type="auto"/>
            <w:shd w:val="clear" w:color="auto" w:fill="auto"/>
          </w:tcPr>
          <w:p w14:paraId="1180D23B" w14:textId="77777777" w:rsidR="00277EE6" w:rsidRDefault="00277EE6" w:rsidP="00050662">
            <w:pPr>
              <w:rPr>
                <w:ins w:id="4682" w:author="rawlins" w:date="2015-04-03T15:36:00Z"/>
              </w:rPr>
            </w:pPr>
            <w:ins w:id="4683" w:author="rawlins" w:date="2015-04-03T15:36:00Z">
              <w:r>
                <w:t xml:space="preserve">The semi-principal axis </w:t>
              </w:r>
            </w:ins>
            <w:ins w:id="4684" w:author="rawlins" w:date="2015-04-03T15:36:00Z">
              <w:r w:rsidRPr="00315B5A">
                <w:rPr>
                  <w:position w:val="-6"/>
                </w:rPr>
                <w:object w:dxaOrig="200" w:dyaOrig="279" w14:anchorId="6354CA1A">
                  <v:shape id="_x0000_i1579" type="#_x0000_t75" style="width:7.2pt;height:14.4pt" o:ole="">
                    <v:imagedata r:id="rId1173" o:title=""/>
                  </v:shape>
                  <o:OLEObject Type="Embed" ProgID="Equation.DSMT4" ShapeID="_x0000_i1579" DrawAspect="Content" ObjectID="_1363900946" r:id="rId1174"/>
                </w:object>
              </w:r>
            </w:ins>
            <w:ins w:id="4685" w:author="rawlins" w:date="2015-04-03T15:36:00Z">
              <w:r>
                <w:t xml:space="preserve"> of the ellipse</w:t>
              </w:r>
            </w:ins>
          </w:p>
        </w:tc>
        <w:tc>
          <w:tcPr>
            <w:tcW w:w="0" w:type="auto"/>
          </w:tcPr>
          <w:p w14:paraId="160DE7DE" w14:textId="77777777" w:rsidR="00277EE6" w:rsidRDefault="00277EE6" w:rsidP="00050662">
            <w:pPr>
              <w:rPr>
                <w:ins w:id="4686" w:author="rawlins" w:date="2015-04-03T15:36:00Z"/>
                <w:position w:val="-10"/>
              </w:rPr>
            </w:pPr>
            <w:ins w:id="4687" w:author="rawlins" w:date="2015-04-03T15:36:00Z">
              <w:r>
                <w:rPr>
                  <w:position w:val="-10"/>
                </w:rPr>
                <w:t>[]</w:t>
              </w:r>
            </w:ins>
          </w:p>
        </w:tc>
      </w:tr>
    </w:tbl>
    <w:p w14:paraId="3F4E6327" w14:textId="77777777" w:rsidR="00277EE6" w:rsidRDefault="00277EE6" w:rsidP="00277EE6">
      <w:pPr>
        <w:rPr>
          <w:ins w:id="4688" w:author="rawlins" w:date="2015-04-03T15:36:00Z"/>
        </w:rPr>
      </w:pPr>
      <w:ins w:id="4689" w:author="rawlins" w:date="2015-04-03T15:36:00Z">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175"/>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176"/>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C00DDA" w:rsidRDefault="00C00DDA"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C00DDA" w:rsidRDefault="00C00DDA"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xmlns:w15="http://schemas.microsoft.com/office/word/2012/wordml">
              <w:pict>
                <v:group w14:anchorId="6A5A9713"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177"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178"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04CC55D7" w14:textId="77777777" w:rsidR="00AC04E1" w:rsidRDefault="00AC04E1"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0F35161" w14:textId="77777777" w:rsidR="00AC04E1" w:rsidRDefault="00AC04E1" w:rsidP="00277EE6">
                          <w:pPr>
                            <w:pStyle w:val="NormalWeb"/>
                          </w:pPr>
                          <w:r>
                            <w:rPr>
                              <w:rFonts w:asciiTheme="minorHAnsi" w:hAnsi="Calibri" w:cstheme="minorBidi"/>
                              <w:color w:val="000000" w:themeColor="text1"/>
                              <w:kern w:val="24"/>
                            </w:rPr>
                            <w:t>polar</w:t>
                          </w:r>
                        </w:p>
                      </w:txbxContent>
                    </v:textbox>
                  </v:shape>
                  <w10:anchorlock/>
                </v:group>
              </w:pict>
            </mc:Fallback>
          </mc:AlternateContent>
        </w:r>
      </w:ins>
    </w:p>
    <w:p w14:paraId="3D3EAF74" w14:textId="77777777" w:rsidR="00277EE6" w:rsidRDefault="00277EE6" w:rsidP="00277EE6">
      <w:pPr>
        <w:rPr>
          <w:ins w:id="4690" w:author="rawlins" w:date="2015-04-03T15:36:00Z"/>
        </w:rPr>
      </w:pPr>
    </w:p>
    <w:p w14:paraId="28DDB847" w14:textId="77777777" w:rsidR="00277EE6" w:rsidRDefault="00277EE6" w:rsidP="00277EE6">
      <w:pPr>
        <w:rPr>
          <w:ins w:id="4691" w:author="rawlins" w:date="2015-04-03T15:36:00Z"/>
        </w:rPr>
      </w:pPr>
      <w:ins w:id="4692" w:author="rawlins" w:date="2015-04-03T15:36:00Z">
        <w:r>
          <w:rPr>
            <w:i/>
          </w:rPr>
          <w:t>Example</w:t>
        </w:r>
        <w:r>
          <w:t>:</w:t>
        </w:r>
      </w:ins>
    </w:p>
    <w:p w14:paraId="5CF34C0A" w14:textId="77777777" w:rsidR="00277EE6" w:rsidRDefault="00277EE6" w:rsidP="00277EE6">
      <w:pPr>
        <w:rPr>
          <w:ins w:id="4693" w:author="rawlins" w:date="2015-04-03T15:36:00Z"/>
          <w:rFonts w:ascii="Courier New" w:hAnsi="Courier New"/>
          <w:sz w:val="22"/>
        </w:rPr>
      </w:pPr>
      <w:ins w:id="4694" w:author="rawlins" w:date="2015-04-03T15:36:00Z">
        <w:r w:rsidRPr="008A39E7">
          <w:rPr>
            <w:rFonts w:ascii="Courier New" w:hAnsi="Courier New"/>
            <w:sz w:val="22"/>
          </w:rPr>
          <w:lastRenderedPageBreak/>
          <w:t>&lt;distribution type="</w:t>
        </w:r>
        <w:r>
          <w:rPr>
            <w:rFonts w:ascii="Courier New" w:hAnsi="Courier New"/>
            <w:sz w:val="22"/>
          </w:rPr>
          <w:t>elliptical</w:t>
        </w:r>
        <w:r w:rsidRPr="008A39E7">
          <w:rPr>
            <w:rFonts w:ascii="Courier New" w:hAnsi="Courier New"/>
            <w:sz w:val="22"/>
          </w:rPr>
          <w:t>"&gt;</w:t>
        </w:r>
      </w:ins>
    </w:p>
    <w:p w14:paraId="7CB90A13" w14:textId="77777777" w:rsidR="00277EE6" w:rsidRPr="008A39E7" w:rsidRDefault="00277EE6" w:rsidP="00277EE6">
      <w:pPr>
        <w:rPr>
          <w:ins w:id="4695" w:author="rawlins" w:date="2015-04-03T15:36:00Z"/>
          <w:rFonts w:ascii="Courier New" w:hAnsi="Courier New"/>
          <w:sz w:val="22"/>
        </w:rPr>
      </w:pPr>
      <w:ins w:id="4696" w:author="rawlins" w:date="2015-04-03T15:36:00Z">
        <w:r>
          <w:rPr>
            <w:rFonts w:ascii="Courier New" w:hAnsi="Courier New"/>
            <w:sz w:val="22"/>
          </w:rPr>
          <w:tab/>
          <w:t>&lt;spa1&gt;8&lt;/spa1&gt;</w:t>
        </w:r>
      </w:ins>
    </w:p>
    <w:p w14:paraId="61C47110" w14:textId="77777777" w:rsidR="00277EE6" w:rsidRPr="008A39E7" w:rsidRDefault="00277EE6" w:rsidP="00277EE6">
      <w:pPr>
        <w:rPr>
          <w:ins w:id="4697" w:author="rawlins" w:date="2015-04-03T15:36:00Z"/>
          <w:rFonts w:ascii="Courier New" w:hAnsi="Courier New"/>
          <w:sz w:val="22"/>
        </w:rPr>
      </w:pPr>
      <w:ins w:id="4698" w:author="rawlins" w:date="2015-04-03T15:36:00Z">
        <w:r>
          <w:rPr>
            <w:rFonts w:ascii="Courier New" w:hAnsi="Courier New"/>
            <w:sz w:val="22"/>
          </w:rPr>
          <w:tab/>
          <w:t>&lt;spa2&gt;1&lt;/spa2&gt;</w:t>
        </w:r>
      </w:ins>
    </w:p>
    <w:p w14:paraId="48325DE3" w14:textId="77777777" w:rsidR="00277EE6" w:rsidRPr="008A39E7" w:rsidRDefault="00277EE6" w:rsidP="00277EE6">
      <w:pPr>
        <w:rPr>
          <w:ins w:id="4699" w:author="rawlins" w:date="2015-04-03T15:36:00Z"/>
          <w:rFonts w:ascii="Courier New" w:hAnsi="Courier New"/>
          <w:sz w:val="22"/>
        </w:rPr>
      </w:pPr>
      <w:ins w:id="4700" w:author="rawlins" w:date="2015-04-03T15:36:00Z">
        <w:r w:rsidRPr="008A39E7">
          <w:rPr>
            <w:rFonts w:ascii="Courier New" w:hAnsi="Courier New"/>
            <w:sz w:val="22"/>
          </w:rPr>
          <w:t>&lt;/distribution&gt;</w:t>
        </w:r>
      </w:ins>
    </w:p>
    <w:p w14:paraId="4F489698" w14:textId="77777777" w:rsidR="00277EE6" w:rsidRDefault="00277EE6" w:rsidP="00277EE6">
      <w:pPr>
        <w:rPr>
          <w:ins w:id="4701" w:author="rawlins" w:date="2015-04-03T15:36:00Z"/>
        </w:rPr>
      </w:pPr>
    </w:p>
    <w:p w14:paraId="2EC629D9" w14:textId="77777777" w:rsidR="00277EE6" w:rsidRDefault="00277EE6" w:rsidP="00277EE6">
      <w:pPr>
        <w:jc w:val="left"/>
        <w:rPr>
          <w:ins w:id="4702" w:author="rawlins" w:date="2015-04-03T15:36:00Z"/>
        </w:rPr>
      </w:pPr>
      <w:ins w:id="4703" w:author="rawlins" w:date="2015-04-03T15:36:00Z">
        <w:r>
          <w:br w:type="page"/>
        </w:r>
      </w:ins>
    </w:p>
    <w:p w14:paraId="03404181" w14:textId="77777777" w:rsidR="00277EE6" w:rsidRDefault="00277EE6" w:rsidP="00277EE6">
      <w:pPr>
        <w:pStyle w:val="Heading4"/>
        <w:rPr>
          <w:ins w:id="4704" w:author="rawlins" w:date="2015-04-03T15:36:00Z"/>
        </w:rPr>
      </w:pPr>
      <w:bookmarkStart w:id="4705" w:name="_Toc410636386"/>
      <w:bookmarkStart w:id="4706" w:name="_Toc290149335"/>
      <w:ins w:id="4707" w:author="rawlins" w:date="2015-04-03T15:36:00Z">
        <w:r>
          <w:lastRenderedPageBreak/>
          <w:t>von Mises Distribution</w:t>
        </w:r>
        <w:bookmarkEnd w:id="4705"/>
        <w:bookmarkEnd w:id="4706"/>
      </w:ins>
    </w:p>
    <w:p w14:paraId="531D92E8" w14:textId="77777777" w:rsidR="00277EE6" w:rsidRDefault="00277EE6" w:rsidP="00277EE6">
      <w:pPr>
        <w:rPr>
          <w:ins w:id="4708" w:author="rawlins" w:date="2015-04-03T15:36:00Z"/>
        </w:rPr>
      </w:pPr>
      <w:ins w:id="4709" w:author="rawlins" w:date="2015-04-03T15:36:00Z">
        <w:r>
          <w:t>The fiber density distribution type “</w:t>
        </w:r>
        <w:r>
          <w:rPr>
            <w:i/>
          </w:rPr>
          <w:t>von-Mises-2d</w:t>
        </w:r>
        <w:r>
          <w:t>” models an orthotropic 2D distribution.  This distribution corresponds to</w:t>
        </w:r>
      </w:ins>
    </w:p>
    <w:p w14:paraId="3099AC18" w14:textId="77777777" w:rsidR="00277EE6" w:rsidRDefault="00277EE6" w:rsidP="00277EE6">
      <w:pPr>
        <w:pStyle w:val="MTDisplayEquation"/>
        <w:rPr>
          <w:ins w:id="4710" w:author="rawlins" w:date="2015-04-03T15:36:00Z"/>
        </w:rPr>
      </w:pPr>
      <w:ins w:id="4711" w:author="rawlins" w:date="2015-04-03T15:36:00Z">
        <w:r>
          <w:tab/>
        </w:r>
      </w:ins>
      <w:ins w:id="4712" w:author="rawlins" w:date="2015-04-03T15:36:00Z">
        <w:r w:rsidRPr="00315B5A">
          <w:rPr>
            <w:position w:val="-32"/>
          </w:rPr>
          <w:object w:dxaOrig="2420" w:dyaOrig="840" w14:anchorId="46DA40AE">
            <v:shape id="_x0000_i1580" type="#_x0000_t75" style="width:122.4pt;height:43.2pt" o:ole="">
              <v:imagedata r:id="rId1179" o:title=""/>
            </v:shape>
            <o:OLEObject Type="Embed" ProgID="Equation.DSMT4" ShapeID="_x0000_i1580" DrawAspect="Content" ObjectID="_1363900947" r:id="rId1180"/>
          </w:object>
        </w:r>
      </w:ins>
      <w:ins w:id="4713" w:author="rawlins" w:date="2015-04-03T15:36:00Z">
        <w:r>
          <w:t xml:space="preserve"> </w:t>
        </w:r>
      </w:ins>
    </w:p>
    <w:p w14:paraId="126BEF16" w14:textId="77777777" w:rsidR="00277EE6" w:rsidRDefault="00277EE6" w:rsidP="00277EE6">
      <w:pPr>
        <w:rPr>
          <w:ins w:id="4714" w:author="rawlins" w:date="2015-04-03T15:36:00Z"/>
        </w:rPr>
      </w:pPr>
      <w:ins w:id="4715" w:author="rawlins" w:date="2015-04-03T15:36:00Z">
        <w:r>
          <w:t xml:space="preserve">where </w:t>
        </w:r>
      </w:ins>
      <w:ins w:id="4716" w:author="rawlins" w:date="2015-04-03T15:36:00Z">
        <w:r w:rsidRPr="00315B5A">
          <w:rPr>
            <w:position w:val="-14"/>
          </w:rPr>
          <w:object w:dxaOrig="1040" w:dyaOrig="400" w14:anchorId="3DF02901">
            <v:shape id="_x0000_i1581" type="#_x0000_t75" style="width:50.4pt;height:21.6pt" o:ole="">
              <v:imagedata r:id="rId1181" o:title=""/>
            </v:shape>
            <o:OLEObject Type="Embed" ProgID="Equation.DSMT4" ShapeID="_x0000_i1581" DrawAspect="Content" ObjectID="_1363900948" r:id="rId1182"/>
          </w:object>
        </w:r>
      </w:ins>
      <w:ins w:id="4717" w:author="rawlins" w:date="2015-04-03T15:36:00Z">
        <w:r>
          <w:t xml:space="preserve"> are the components of </w:t>
        </w:r>
      </w:ins>
      <w:ins w:id="4718" w:author="rawlins" w:date="2015-04-03T15:36:00Z">
        <w:r w:rsidRPr="00025957">
          <w:rPr>
            <w:position w:val="-4"/>
          </w:rPr>
          <w:object w:dxaOrig="200" w:dyaOrig="200" w14:anchorId="4161E461">
            <v:shape id="_x0000_i1582" type="#_x0000_t75" style="width:7.2pt;height:7.2pt" o:ole="">
              <v:imagedata r:id="rId1183" o:title=""/>
            </v:shape>
            <o:OLEObject Type="Embed" ProgID="Equation.DSMT4" ShapeID="_x0000_i1582" DrawAspect="Content" ObjectID="_1363900949" r:id="rId1184"/>
          </w:object>
        </w:r>
      </w:ins>
      <w:ins w:id="4719" w:author="rawlins" w:date="2015-04-03T15:36:00Z">
        <w:r>
          <w:t xml:space="preserve"> and </w:t>
        </w:r>
      </w:ins>
      <w:ins w:id="4720" w:author="rawlins" w:date="2015-04-03T15:36:00Z">
        <w:r w:rsidRPr="00315B5A">
          <w:rPr>
            <w:position w:val="-6"/>
          </w:rPr>
          <w:object w:dxaOrig="200" w:dyaOrig="279" w14:anchorId="63832EFC">
            <v:shape id="_x0000_i1583" type="#_x0000_t75" style="width:7.2pt;height:14.4pt" o:ole="">
              <v:imagedata r:id="rId1185" o:title=""/>
            </v:shape>
            <o:OLEObject Type="Embed" ProgID="Equation.DSMT4" ShapeID="_x0000_i1583" DrawAspect="Content" ObjectID="_1363900950" r:id="rId1186"/>
          </w:object>
        </w:r>
      </w:ins>
      <w:ins w:id="4721" w:author="rawlins" w:date="2015-04-03T15:36:00Z">
        <w:r>
          <w:t xml:space="preserve"> is the concentration parameter (</w:t>
        </w:r>
      </w:ins>
      <w:ins w:id="4722" w:author="rawlins" w:date="2015-04-03T15:36:00Z">
        <w:r w:rsidRPr="00315B5A">
          <w:rPr>
            <w:position w:val="-6"/>
          </w:rPr>
          <w:object w:dxaOrig="540" w:dyaOrig="279" w14:anchorId="3AAE59E8">
            <v:shape id="_x0000_i1584" type="#_x0000_t75" style="width:28.8pt;height:14.4pt" o:ole="">
              <v:imagedata r:id="rId1187" o:title=""/>
            </v:shape>
            <o:OLEObject Type="Embed" ProgID="Equation.DSMT4" ShapeID="_x0000_i1584" DrawAspect="Content" ObjectID="_1363900951" r:id="rId1188"/>
          </w:object>
        </w:r>
      </w:ins>
      <w:ins w:id="4723" w:author="rawlins" w:date="2015-04-03T15:36:00Z">
        <w:r>
          <w:t xml:space="preserve">).  </w:t>
        </w:r>
      </w:ins>
      <w:ins w:id="4724" w:author="rawlins" w:date="2015-04-03T15:36:00Z">
        <w:r w:rsidRPr="00315B5A">
          <w:rPr>
            <w:position w:val="-12"/>
          </w:rPr>
          <w:object w:dxaOrig="240" w:dyaOrig="360" w14:anchorId="4DBBE363">
            <v:shape id="_x0000_i1585" type="#_x0000_t75" style="width:14.4pt;height:21.6pt" o:ole="">
              <v:imagedata r:id="rId1189" o:title=""/>
            </v:shape>
            <o:OLEObject Type="Embed" ProgID="Equation.DSMT4" ShapeID="_x0000_i1585" DrawAspect="Content" ObjectID="_1363900952" r:id="rId1190"/>
          </w:object>
        </w:r>
      </w:ins>
      <w:ins w:id="4725" w:author="rawlins" w:date="2015-04-03T15:36:00Z">
        <w:r>
          <w:t xml:space="preserve"> is the </w:t>
        </w:r>
        <w:r w:rsidRPr="00BA2F7D">
          <w:t>modified Bessel function of the first kind of order 0</w:t>
        </w:r>
        <w:r>
          <w:t>.  The following material parameters need to be defined:</w:t>
        </w:r>
      </w:ins>
    </w:p>
    <w:p w14:paraId="51BFD4B7" w14:textId="77777777" w:rsidR="00277EE6" w:rsidRDefault="00277EE6" w:rsidP="00277EE6">
      <w:pPr>
        <w:rPr>
          <w:ins w:id="4726"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84"/>
        <w:gridCol w:w="376"/>
      </w:tblGrid>
      <w:tr w:rsidR="00277EE6" w14:paraId="1D76A7E4" w14:textId="77777777" w:rsidTr="00050662">
        <w:trPr>
          <w:ins w:id="4727" w:author="rawlins" w:date="2015-04-03T15:36:00Z"/>
        </w:trPr>
        <w:tc>
          <w:tcPr>
            <w:tcW w:w="0" w:type="auto"/>
            <w:shd w:val="clear" w:color="auto" w:fill="auto"/>
          </w:tcPr>
          <w:p w14:paraId="47505363" w14:textId="77777777" w:rsidR="00277EE6" w:rsidRDefault="00277EE6" w:rsidP="00050662">
            <w:pPr>
              <w:pStyle w:val="code"/>
              <w:rPr>
                <w:ins w:id="4728" w:author="rawlins" w:date="2015-04-03T15:36:00Z"/>
              </w:rPr>
            </w:pPr>
            <w:ins w:id="4729" w:author="rawlins" w:date="2015-04-03T15:36:00Z">
              <w:r>
                <w:t>&lt;b&gt;</w:t>
              </w:r>
            </w:ins>
          </w:p>
        </w:tc>
        <w:tc>
          <w:tcPr>
            <w:tcW w:w="0" w:type="auto"/>
            <w:shd w:val="clear" w:color="auto" w:fill="auto"/>
          </w:tcPr>
          <w:p w14:paraId="6F9BCDCF" w14:textId="77777777" w:rsidR="00277EE6" w:rsidRDefault="00277EE6" w:rsidP="00050662">
            <w:pPr>
              <w:rPr>
                <w:ins w:id="4730" w:author="rawlins" w:date="2015-04-03T15:36:00Z"/>
              </w:rPr>
            </w:pPr>
            <w:ins w:id="4731" w:author="rawlins" w:date="2015-04-03T15:36:00Z">
              <w:r>
                <w:t xml:space="preserve">The concentration parameter </w:t>
              </w:r>
            </w:ins>
            <w:ins w:id="4732" w:author="rawlins" w:date="2015-04-03T15:36:00Z">
              <w:r w:rsidRPr="00315B5A">
                <w:rPr>
                  <w:position w:val="-6"/>
                </w:rPr>
                <w:object w:dxaOrig="200" w:dyaOrig="279" w14:anchorId="3C0F1918">
                  <v:shape id="_x0000_i1586" type="#_x0000_t75" style="width:7.2pt;height:14.4pt" o:ole="">
                    <v:imagedata r:id="rId1191" o:title=""/>
                  </v:shape>
                  <o:OLEObject Type="Embed" ProgID="Equation.DSMT4" ShapeID="_x0000_i1586" DrawAspect="Content" ObjectID="_1363900953" r:id="rId1192"/>
                </w:object>
              </w:r>
            </w:ins>
            <w:ins w:id="4733" w:author="rawlins" w:date="2015-04-03T15:36:00Z">
              <w:r>
                <w:t xml:space="preserve"> </w:t>
              </w:r>
            </w:ins>
          </w:p>
        </w:tc>
        <w:tc>
          <w:tcPr>
            <w:tcW w:w="0" w:type="auto"/>
          </w:tcPr>
          <w:p w14:paraId="47337E07" w14:textId="77777777" w:rsidR="00277EE6" w:rsidRPr="00AF2221" w:rsidRDefault="00277EE6" w:rsidP="00050662">
            <w:pPr>
              <w:rPr>
                <w:ins w:id="4734" w:author="rawlins" w:date="2015-04-03T15:36:00Z"/>
                <w:position w:val="-10"/>
              </w:rPr>
            </w:pPr>
            <w:ins w:id="4735" w:author="rawlins" w:date="2015-04-03T15:36:00Z">
              <w:r>
                <w:rPr>
                  <w:position w:val="-10"/>
                </w:rPr>
                <w:t>[]</w:t>
              </w:r>
            </w:ins>
          </w:p>
        </w:tc>
      </w:tr>
    </w:tbl>
    <w:p w14:paraId="6C138508" w14:textId="77777777" w:rsidR="00277EE6" w:rsidRDefault="00277EE6" w:rsidP="00277EE6">
      <w:pPr>
        <w:rPr>
          <w:ins w:id="4736" w:author="rawlins" w:date="2015-04-03T15:36:00Z"/>
        </w:rPr>
      </w:pPr>
      <w:ins w:id="4737" w:author="rawlins" w:date="2015-04-03T15:36:00Z">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193"/>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194"/>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C00DDA" w:rsidRDefault="00C00DDA"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C00DDA" w:rsidRDefault="00C00DDA"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xmlns:w15="http://schemas.microsoft.com/office/word/2012/wordml">
              <w:pict>
                <v:group w14:anchorId="55DDBEE5"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195"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196"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01C96C44" w14:textId="77777777" w:rsidR="00AC04E1" w:rsidRDefault="00AC04E1"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07F90391" w14:textId="77777777" w:rsidR="00AC04E1" w:rsidRDefault="00AC04E1" w:rsidP="00277EE6">
                          <w:pPr>
                            <w:pStyle w:val="NormalWeb"/>
                          </w:pPr>
                          <w:r>
                            <w:rPr>
                              <w:rFonts w:asciiTheme="minorHAnsi" w:hAnsi="Calibri" w:cstheme="minorBidi"/>
                              <w:color w:val="000000" w:themeColor="text1"/>
                              <w:kern w:val="24"/>
                            </w:rPr>
                            <w:t>polar</w:t>
                          </w:r>
                        </w:p>
                      </w:txbxContent>
                    </v:textbox>
                  </v:shape>
                  <w10:anchorlock/>
                </v:group>
              </w:pict>
            </mc:Fallback>
          </mc:AlternateContent>
        </w:r>
      </w:ins>
    </w:p>
    <w:p w14:paraId="43E36E61" w14:textId="77777777" w:rsidR="00277EE6" w:rsidRDefault="00277EE6" w:rsidP="00277EE6">
      <w:pPr>
        <w:rPr>
          <w:ins w:id="4738" w:author="rawlins" w:date="2015-04-03T15:36:00Z"/>
        </w:rPr>
      </w:pPr>
    </w:p>
    <w:p w14:paraId="070E5D6D" w14:textId="77777777" w:rsidR="00277EE6" w:rsidRDefault="00277EE6" w:rsidP="00277EE6">
      <w:pPr>
        <w:rPr>
          <w:ins w:id="4739" w:author="rawlins" w:date="2015-04-03T15:36:00Z"/>
        </w:rPr>
      </w:pPr>
      <w:ins w:id="4740" w:author="rawlins" w:date="2015-04-03T15:36:00Z">
        <w:r>
          <w:rPr>
            <w:i/>
          </w:rPr>
          <w:t>Example</w:t>
        </w:r>
        <w:r>
          <w:t>:</w:t>
        </w:r>
      </w:ins>
    </w:p>
    <w:p w14:paraId="4D22DE70" w14:textId="77777777" w:rsidR="00277EE6" w:rsidRDefault="00277EE6" w:rsidP="00277EE6">
      <w:pPr>
        <w:rPr>
          <w:ins w:id="4741" w:author="rawlins" w:date="2015-04-03T15:36:00Z"/>
          <w:rFonts w:ascii="Courier New" w:hAnsi="Courier New"/>
          <w:sz w:val="22"/>
        </w:rPr>
      </w:pPr>
      <w:ins w:id="4742" w:author="rawlins" w:date="2015-04-03T15:36:00Z">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ins>
    </w:p>
    <w:p w14:paraId="4DBC3F3C" w14:textId="77777777" w:rsidR="00277EE6" w:rsidRPr="008A39E7" w:rsidRDefault="00277EE6" w:rsidP="00277EE6">
      <w:pPr>
        <w:rPr>
          <w:ins w:id="4743" w:author="rawlins" w:date="2015-04-03T15:36:00Z"/>
          <w:rFonts w:ascii="Courier New" w:hAnsi="Courier New"/>
          <w:sz w:val="22"/>
        </w:rPr>
      </w:pPr>
      <w:ins w:id="4744" w:author="rawlins" w:date="2015-04-03T15:36:00Z">
        <w:r>
          <w:rPr>
            <w:rFonts w:ascii="Courier New" w:hAnsi="Courier New"/>
            <w:sz w:val="22"/>
          </w:rPr>
          <w:tab/>
          <w:t>&lt;b&gt;3&lt;/b&gt;</w:t>
        </w:r>
      </w:ins>
    </w:p>
    <w:p w14:paraId="49D2C4C0" w14:textId="77777777" w:rsidR="00277EE6" w:rsidRPr="008A39E7" w:rsidRDefault="00277EE6" w:rsidP="00277EE6">
      <w:pPr>
        <w:rPr>
          <w:ins w:id="4745" w:author="rawlins" w:date="2015-04-03T15:36:00Z"/>
          <w:rFonts w:ascii="Courier New" w:hAnsi="Courier New"/>
          <w:sz w:val="22"/>
        </w:rPr>
      </w:pPr>
      <w:ins w:id="4746" w:author="rawlins" w:date="2015-04-03T15:36:00Z">
        <w:r w:rsidRPr="008A39E7">
          <w:rPr>
            <w:rFonts w:ascii="Courier New" w:hAnsi="Courier New"/>
            <w:sz w:val="22"/>
          </w:rPr>
          <w:t>&lt;/distribution&gt;</w:t>
        </w:r>
      </w:ins>
    </w:p>
    <w:p w14:paraId="35D2DF6E" w14:textId="77777777" w:rsidR="00277EE6" w:rsidRDefault="00277EE6" w:rsidP="00277EE6">
      <w:pPr>
        <w:jc w:val="left"/>
        <w:rPr>
          <w:ins w:id="4747" w:author="rawlins" w:date="2015-04-03T15:36:00Z"/>
        </w:rPr>
      </w:pPr>
      <w:ins w:id="4748" w:author="rawlins" w:date="2015-04-03T15:36:00Z">
        <w:r>
          <w:br w:type="page"/>
        </w:r>
      </w:ins>
    </w:p>
    <w:p w14:paraId="75D24517" w14:textId="77777777" w:rsidR="00277EE6" w:rsidRDefault="00277EE6" w:rsidP="00277EE6">
      <w:pPr>
        <w:pStyle w:val="Heading3"/>
        <w:rPr>
          <w:ins w:id="4749" w:author="rawlins" w:date="2015-04-03T15:36:00Z"/>
        </w:rPr>
      </w:pPr>
      <w:bookmarkStart w:id="4750" w:name="_Ref280622817"/>
      <w:bookmarkStart w:id="4751" w:name="_Ref280622818"/>
      <w:bookmarkStart w:id="4752" w:name="_Toc410636387"/>
      <w:bookmarkStart w:id="4753" w:name="_Toc290149336"/>
      <w:ins w:id="4754" w:author="rawlins" w:date="2015-04-03T15:36:00Z">
        <w:r>
          <w:lastRenderedPageBreak/>
          <w:t>Scheme</w:t>
        </w:r>
        <w:bookmarkEnd w:id="4750"/>
        <w:bookmarkEnd w:id="4751"/>
        <w:bookmarkEnd w:id="4752"/>
        <w:bookmarkEnd w:id="4753"/>
      </w:ins>
    </w:p>
    <w:p w14:paraId="1EB18429" w14:textId="77777777" w:rsidR="00277EE6" w:rsidRDefault="00277EE6" w:rsidP="00277EE6">
      <w:pPr>
        <w:rPr>
          <w:ins w:id="4755" w:author="rawlins" w:date="2015-04-03T15:36:00Z"/>
        </w:rPr>
      </w:pPr>
      <w:ins w:id="4756" w:author="rawlins" w:date="2015-04-03T15:36:00Z">
        <w:r>
          <w:t>A numerical integration scheme is needed in the specification of a continuous fiber distribution to perform the integration over the unit sphere (3D) or the unit circle (2D).  Use the uncoupled version of the scheme when modeling an uncoupled continuous fiber distribution.</w:t>
        </w:r>
      </w:ins>
    </w:p>
    <w:p w14:paraId="1B27D5AA" w14:textId="77777777" w:rsidR="00277EE6" w:rsidRDefault="00277EE6" w:rsidP="00277EE6">
      <w:pPr>
        <w:jc w:val="left"/>
        <w:rPr>
          <w:ins w:id="4757" w:author="rawlins" w:date="2015-04-03T15:36:00Z"/>
        </w:rPr>
      </w:pPr>
      <w:ins w:id="4758" w:author="rawlins" w:date="2015-04-03T15:36:00Z">
        <w:r>
          <w:br w:type="page"/>
        </w:r>
      </w:ins>
    </w:p>
    <w:p w14:paraId="623C9A25" w14:textId="77777777" w:rsidR="00277EE6" w:rsidRDefault="00277EE6" w:rsidP="00277EE6">
      <w:pPr>
        <w:pStyle w:val="Heading4"/>
        <w:rPr>
          <w:ins w:id="4759" w:author="rawlins" w:date="2015-04-03T15:36:00Z"/>
        </w:rPr>
      </w:pPr>
      <w:bookmarkStart w:id="4760" w:name="_Toc410636388"/>
      <w:bookmarkStart w:id="4761" w:name="_Toc290149337"/>
      <w:ins w:id="4762" w:author="rawlins" w:date="2015-04-03T15:36:00Z">
        <w:r>
          <w:lastRenderedPageBreak/>
          <w:t>Gauss-Kronrod Trapezoidal Rule</w:t>
        </w:r>
        <w:bookmarkEnd w:id="4760"/>
        <w:bookmarkEnd w:id="4761"/>
      </w:ins>
    </w:p>
    <w:p w14:paraId="49F270E8" w14:textId="77777777" w:rsidR="00277EE6" w:rsidRDefault="00277EE6" w:rsidP="00277EE6">
      <w:pPr>
        <w:rPr>
          <w:ins w:id="4763" w:author="rawlins" w:date="2015-04-03T15:36:00Z"/>
        </w:rPr>
      </w:pPr>
      <w:ins w:id="4764" w:author="rawlins" w:date="2015-04-03T15:36:00Z">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ins>
    </w:p>
    <w:p w14:paraId="74E24A99" w14:textId="77777777" w:rsidR="00277EE6" w:rsidRDefault="00277EE6" w:rsidP="00277EE6">
      <w:pPr>
        <w:rPr>
          <w:ins w:id="4765"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rPr>
          <w:ins w:id="4766" w:author="rawlins" w:date="2015-04-03T15:36:00Z"/>
        </w:trPr>
        <w:tc>
          <w:tcPr>
            <w:tcW w:w="0" w:type="auto"/>
            <w:shd w:val="clear" w:color="auto" w:fill="auto"/>
          </w:tcPr>
          <w:p w14:paraId="2854B303" w14:textId="77777777" w:rsidR="00277EE6" w:rsidRDefault="00277EE6" w:rsidP="00050662">
            <w:pPr>
              <w:pStyle w:val="code"/>
              <w:rPr>
                <w:ins w:id="4767" w:author="rawlins" w:date="2015-04-03T15:36:00Z"/>
              </w:rPr>
            </w:pPr>
            <w:ins w:id="4768" w:author="rawlins" w:date="2015-04-03T15:36:00Z">
              <w:r>
                <w:t>&lt;nph&gt;</w:t>
              </w:r>
            </w:ins>
          </w:p>
        </w:tc>
        <w:tc>
          <w:tcPr>
            <w:tcW w:w="0" w:type="auto"/>
            <w:shd w:val="clear" w:color="auto" w:fill="auto"/>
          </w:tcPr>
          <w:p w14:paraId="5464556D" w14:textId="77777777" w:rsidR="00277EE6" w:rsidRDefault="00277EE6" w:rsidP="00050662">
            <w:pPr>
              <w:rPr>
                <w:ins w:id="4769" w:author="rawlins" w:date="2015-04-03T15:36:00Z"/>
              </w:rPr>
            </w:pPr>
            <w:ins w:id="4770" w:author="rawlins" w:date="2015-04-03T15:36:00Z">
              <w:r>
                <w:t>Number of integration points across latitudes</w:t>
              </w:r>
            </w:ins>
          </w:p>
        </w:tc>
        <w:tc>
          <w:tcPr>
            <w:tcW w:w="0" w:type="auto"/>
          </w:tcPr>
          <w:p w14:paraId="282E208C" w14:textId="77777777" w:rsidR="00277EE6" w:rsidRPr="00AF2221" w:rsidRDefault="00277EE6" w:rsidP="00050662">
            <w:pPr>
              <w:rPr>
                <w:ins w:id="4771" w:author="rawlins" w:date="2015-04-03T15:36:00Z"/>
                <w:position w:val="-10"/>
              </w:rPr>
            </w:pPr>
            <w:ins w:id="4772" w:author="rawlins" w:date="2015-04-03T15:36:00Z">
              <w:r>
                <w:rPr>
                  <w:position w:val="-10"/>
                </w:rPr>
                <w:t>[</w:t>
              </w:r>
              <w:r>
                <w:rPr>
                  <w:b/>
                  <w:position w:val="-10"/>
                </w:rPr>
                <w:t xml:space="preserve"> </w:t>
              </w:r>
              <w:r>
                <w:rPr>
                  <w:position w:val="-10"/>
                </w:rPr>
                <w:t>]</w:t>
              </w:r>
            </w:ins>
          </w:p>
        </w:tc>
      </w:tr>
      <w:tr w:rsidR="00277EE6" w14:paraId="4E187D72" w14:textId="77777777" w:rsidTr="00050662">
        <w:trPr>
          <w:ins w:id="4773" w:author="rawlins" w:date="2015-04-03T15:36:00Z"/>
        </w:trPr>
        <w:tc>
          <w:tcPr>
            <w:tcW w:w="0" w:type="auto"/>
            <w:shd w:val="clear" w:color="auto" w:fill="auto"/>
          </w:tcPr>
          <w:p w14:paraId="74D5134D" w14:textId="77777777" w:rsidR="00277EE6" w:rsidRDefault="00277EE6" w:rsidP="00050662">
            <w:pPr>
              <w:pStyle w:val="code"/>
              <w:rPr>
                <w:ins w:id="4774" w:author="rawlins" w:date="2015-04-03T15:36:00Z"/>
              </w:rPr>
            </w:pPr>
            <w:ins w:id="4775" w:author="rawlins" w:date="2015-04-03T15:36:00Z">
              <w:r>
                <w:t>&lt;nth&gt;</w:t>
              </w:r>
            </w:ins>
          </w:p>
        </w:tc>
        <w:tc>
          <w:tcPr>
            <w:tcW w:w="0" w:type="auto"/>
            <w:shd w:val="clear" w:color="auto" w:fill="auto"/>
          </w:tcPr>
          <w:p w14:paraId="2D526962" w14:textId="77777777" w:rsidR="00277EE6" w:rsidRDefault="00277EE6" w:rsidP="00050662">
            <w:pPr>
              <w:rPr>
                <w:ins w:id="4776" w:author="rawlins" w:date="2015-04-03T15:36:00Z"/>
              </w:rPr>
            </w:pPr>
            <w:ins w:id="4777" w:author="rawlins" w:date="2015-04-03T15:36:00Z">
              <w:r>
                <w:t>Number of integration points across longitudes</w:t>
              </w:r>
            </w:ins>
          </w:p>
        </w:tc>
        <w:tc>
          <w:tcPr>
            <w:tcW w:w="0" w:type="auto"/>
          </w:tcPr>
          <w:p w14:paraId="4DA1AA8B" w14:textId="77777777" w:rsidR="00277EE6" w:rsidRPr="00AF2221" w:rsidRDefault="00277EE6" w:rsidP="00050662">
            <w:pPr>
              <w:rPr>
                <w:ins w:id="4778" w:author="rawlins" w:date="2015-04-03T15:36:00Z"/>
                <w:position w:val="-6"/>
              </w:rPr>
            </w:pPr>
            <w:ins w:id="4779" w:author="rawlins" w:date="2015-04-03T15:36:00Z">
              <w:r>
                <w:rPr>
                  <w:position w:val="-6"/>
                </w:rPr>
                <w:t>[ ]</w:t>
              </w:r>
            </w:ins>
          </w:p>
        </w:tc>
      </w:tr>
    </w:tbl>
    <w:p w14:paraId="1C916E49" w14:textId="77777777" w:rsidR="00277EE6" w:rsidRDefault="00277EE6" w:rsidP="00277EE6">
      <w:pPr>
        <w:rPr>
          <w:ins w:id="4780" w:author="rawlins" w:date="2015-04-03T15:36:00Z"/>
        </w:rPr>
      </w:pPr>
    </w:p>
    <w:p w14:paraId="1240A144" w14:textId="77777777" w:rsidR="00277EE6" w:rsidRDefault="00277EE6" w:rsidP="00277EE6">
      <w:pPr>
        <w:rPr>
          <w:ins w:id="4781" w:author="rawlins" w:date="2015-04-03T15:36:00Z"/>
        </w:rPr>
      </w:pPr>
      <w:ins w:id="4782" w:author="rawlins" w:date="2015-04-03T15:36:00Z">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ins>
    </w:p>
    <w:p w14:paraId="547770C3" w14:textId="77777777" w:rsidR="00277EE6" w:rsidRDefault="00277EE6" w:rsidP="00277EE6">
      <w:pPr>
        <w:rPr>
          <w:ins w:id="4783" w:author="rawlins" w:date="2015-04-03T15:36:00Z"/>
        </w:rPr>
      </w:pPr>
    </w:p>
    <w:p w14:paraId="052DD87D" w14:textId="77777777" w:rsidR="00277EE6" w:rsidRDefault="00277EE6" w:rsidP="00277EE6">
      <w:pPr>
        <w:rPr>
          <w:ins w:id="4784" w:author="rawlins" w:date="2015-04-03T15:36:00Z"/>
        </w:rPr>
      </w:pPr>
      <w:ins w:id="4785" w:author="rawlins" w:date="2015-04-03T15:36:00Z">
        <w:r>
          <w:rPr>
            <w:i/>
          </w:rPr>
          <w:t>Example (compressible)</w:t>
        </w:r>
        <w:r>
          <w:t>:</w:t>
        </w:r>
      </w:ins>
    </w:p>
    <w:p w14:paraId="4AD6D940" w14:textId="77777777" w:rsidR="00277EE6" w:rsidRPr="008A39E7" w:rsidRDefault="00277EE6" w:rsidP="00277EE6">
      <w:pPr>
        <w:rPr>
          <w:ins w:id="4786" w:author="rawlins" w:date="2015-04-03T15:36:00Z"/>
          <w:rFonts w:ascii="Courier New" w:hAnsi="Courier New"/>
          <w:sz w:val="22"/>
        </w:rPr>
      </w:pPr>
      <w:ins w:id="4787" w:author="rawlins" w:date="2015-04-03T15:36:00Z">
        <w:r w:rsidRPr="008A39E7">
          <w:rPr>
            <w:rFonts w:ascii="Courier New" w:hAnsi="Courier New"/>
            <w:sz w:val="22"/>
          </w:rPr>
          <w:t>&lt;scheme type="fibers-3d-gkt"&gt;</w:t>
        </w:r>
      </w:ins>
    </w:p>
    <w:p w14:paraId="2F593BAD" w14:textId="77777777" w:rsidR="00277EE6" w:rsidRPr="008A39E7" w:rsidRDefault="00277EE6" w:rsidP="00277EE6">
      <w:pPr>
        <w:rPr>
          <w:ins w:id="4788" w:author="rawlins" w:date="2015-04-03T15:36:00Z"/>
          <w:rFonts w:ascii="Courier New" w:hAnsi="Courier New"/>
          <w:sz w:val="22"/>
        </w:rPr>
      </w:pPr>
      <w:ins w:id="4789" w:author="rawlins" w:date="2015-04-03T15:36:00Z">
        <w:r>
          <w:rPr>
            <w:rFonts w:ascii="Courier New" w:hAnsi="Courier New"/>
            <w:sz w:val="22"/>
          </w:rPr>
          <w:tab/>
        </w:r>
        <w:r w:rsidRPr="008A39E7">
          <w:rPr>
            <w:rFonts w:ascii="Courier New" w:hAnsi="Courier New"/>
            <w:sz w:val="22"/>
          </w:rPr>
          <w:t>&lt;nph&gt;7&lt;/nph&gt;</w:t>
        </w:r>
      </w:ins>
    </w:p>
    <w:p w14:paraId="0D532402" w14:textId="77777777" w:rsidR="00277EE6" w:rsidRPr="008A39E7" w:rsidRDefault="00277EE6" w:rsidP="00277EE6">
      <w:pPr>
        <w:rPr>
          <w:ins w:id="4790" w:author="rawlins" w:date="2015-04-03T15:36:00Z"/>
          <w:rFonts w:ascii="Courier New" w:hAnsi="Courier New"/>
          <w:sz w:val="22"/>
        </w:rPr>
      </w:pPr>
      <w:ins w:id="4791"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49991121" w14:textId="77777777" w:rsidR="00277EE6" w:rsidRPr="008A39E7" w:rsidRDefault="00277EE6" w:rsidP="00277EE6">
      <w:pPr>
        <w:rPr>
          <w:ins w:id="4792" w:author="rawlins" w:date="2015-04-03T15:36:00Z"/>
          <w:rFonts w:ascii="Courier New" w:hAnsi="Courier New"/>
          <w:sz w:val="22"/>
        </w:rPr>
      </w:pPr>
      <w:ins w:id="4793" w:author="rawlins" w:date="2015-04-03T15:36:00Z">
        <w:r w:rsidRPr="008A39E7">
          <w:rPr>
            <w:rFonts w:ascii="Courier New" w:hAnsi="Courier New"/>
            <w:sz w:val="22"/>
          </w:rPr>
          <w:t>&lt;/scheme&gt;</w:t>
        </w:r>
      </w:ins>
    </w:p>
    <w:p w14:paraId="103305DE" w14:textId="77777777" w:rsidR="00277EE6" w:rsidRDefault="00277EE6" w:rsidP="00277EE6">
      <w:pPr>
        <w:rPr>
          <w:ins w:id="4794" w:author="rawlins" w:date="2015-04-03T15:36:00Z"/>
        </w:rPr>
      </w:pPr>
    </w:p>
    <w:p w14:paraId="1074D830" w14:textId="77777777" w:rsidR="00277EE6" w:rsidRDefault="00277EE6" w:rsidP="00277EE6">
      <w:pPr>
        <w:rPr>
          <w:ins w:id="4795" w:author="rawlins" w:date="2015-04-03T15:36:00Z"/>
        </w:rPr>
      </w:pPr>
      <w:ins w:id="4796" w:author="rawlins" w:date="2015-04-03T15:36:00Z">
        <w:r>
          <w:rPr>
            <w:i/>
          </w:rPr>
          <w:t>Example (uncoupled)</w:t>
        </w:r>
        <w:r>
          <w:t>:</w:t>
        </w:r>
      </w:ins>
    </w:p>
    <w:p w14:paraId="6D96684D" w14:textId="77777777" w:rsidR="00277EE6" w:rsidRPr="008A39E7" w:rsidRDefault="00277EE6" w:rsidP="00277EE6">
      <w:pPr>
        <w:rPr>
          <w:ins w:id="4797" w:author="rawlins" w:date="2015-04-03T15:36:00Z"/>
          <w:rFonts w:ascii="Courier New" w:hAnsi="Courier New"/>
          <w:sz w:val="22"/>
        </w:rPr>
      </w:pPr>
      <w:ins w:id="4798" w:author="rawlins" w:date="2015-04-03T15:36:00Z">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ins>
    </w:p>
    <w:p w14:paraId="3E2C3B06" w14:textId="77777777" w:rsidR="00277EE6" w:rsidRPr="008A39E7" w:rsidRDefault="00277EE6" w:rsidP="00277EE6">
      <w:pPr>
        <w:rPr>
          <w:ins w:id="4799" w:author="rawlins" w:date="2015-04-03T15:36:00Z"/>
          <w:rFonts w:ascii="Courier New" w:hAnsi="Courier New"/>
          <w:sz w:val="22"/>
        </w:rPr>
      </w:pPr>
      <w:ins w:id="4800" w:author="rawlins" w:date="2015-04-03T15:36:00Z">
        <w:r>
          <w:rPr>
            <w:rFonts w:ascii="Courier New" w:hAnsi="Courier New"/>
            <w:sz w:val="22"/>
          </w:rPr>
          <w:tab/>
        </w:r>
        <w:r w:rsidRPr="008A39E7">
          <w:rPr>
            <w:rFonts w:ascii="Courier New" w:hAnsi="Courier New"/>
            <w:sz w:val="22"/>
          </w:rPr>
          <w:t>&lt;nph&gt;7&lt;/nph&gt;</w:t>
        </w:r>
      </w:ins>
    </w:p>
    <w:p w14:paraId="41E12222" w14:textId="77777777" w:rsidR="00277EE6" w:rsidRPr="008A39E7" w:rsidRDefault="00277EE6" w:rsidP="00277EE6">
      <w:pPr>
        <w:rPr>
          <w:ins w:id="4801" w:author="rawlins" w:date="2015-04-03T15:36:00Z"/>
          <w:rFonts w:ascii="Courier New" w:hAnsi="Courier New"/>
          <w:sz w:val="22"/>
        </w:rPr>
      </w:pPr>
      <w:ins w:id="4802"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74E73ABB" w14:textId="77777777" w:rsidR="00277EE6" w:rsidRPr="008A39E7" w:rsidRDefault="00277EE6" w:rsidP="00277EE6">
      <w:pPr>
        <w:rPr>
          <w:ins w:id="4803" w:author="rawlins" w:date="2015-04-03T15:36:00Z"/>
          <w:rFonts w:ascii="Courier New" w:hAnsi="Courier New"/>
          <w:sz w:val="22"/>
        </w:rPr>
      </w:pPr>
      <w:ins w:id="4804" w:author="rawlins" w:date="2015-04-03T15:36:00Z">
        <w:r w:rsidRPr="008A39E7">
          <w:rPr>
            <w:rFonts w:ascii="Courier New" w:hAnsi="Courier New"/>
            <w:sz w:val="22"/>
          </w:rPr>
          <w:t>&lt;/scheme&gt;</w:t>
        </w:r>
      </w:ins>
    </w:p>
    <w:p w14:paraId="65C5039B" w14:textId="77777777" w:rsidR="00277EE6" w:rsidRDefault="00277EE6" w:rsidP="00277EE6">
      <w:pPr>
        <w:jc w:val="left"/>
        <w:rPr>
          <w:ins w:id="4805" w:author="rawlins" w:date="2015-04-03T15:36:00Z"/>
        </w:rPr>
      </w:pPr>
      <w:ins w:id="4806" w:author="rawlins" w:date="2015-04-03T15:36:00Z">
        <w:r>
          <w:br w:type="page"/>
        </w:r>
      </w:ins>
    </w:p>
    <w:p w14:paraId="52282BE5" w14:textId="77777777" w:rsidR="00277EE6" w:rsidRDefault="00277EE6" w:rsidP="00277EE6">
      <w:pPr>
        <w:pStyle w:val="Heading4"/>
        <w:rPr>
          <w:ins w:id="4807" w:author="rawlins" w:date="2015-04-03T15:36:00Z"/>
        </w:rPr>
      </w:pPr>
      <w:bookmarkStart w:id="4808" w:name="_Toc410636389"/>
      <w:bookmarkStart w:id="4809" w:name="_Toc290149338"/>
      <w:ins w:id="4810" w:author="rawlins" w:date="2015-04-03T15:36:00Z">
        <w:r>
          <w:lastRenderedPageBreak/>
          <w:t>Finite Element Integration Rule</w:t>
        </w:r>
        <w:bookmarkEnd w:id="4808"/>
        <w:bookmarkEnd w:id="4809"/>
      </w:ins>
    </w:p>
    <w:p w14:paraId="6A28E12E" w14:textId="77777777" w:rsidR="00277EE6" w:rsidRDefault="00277EE6" w:rsidP="00277EE6">
      <w:pPr>
        <w:rPr>
          <w:ins w:id="4811" w:author="rawlins" w:date="2015-04-03T15:36:00Z"/>
        </w:rPr>
      </w:pPr>
      <w:ins w:id="4812" w:author="rawlins" w:date="2015-04-03T15:36:00Z">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ins>
      <w:ins w:id="4813" w:author="rawlins" w:date="2015-04-03T15:36:00Z">
        <w:r w:rsidRPr="00025957">
          <w:rPr>
            <w:position w:val="-4"/>
          </w:rPr>
          <w:object w:dxaOrig="200" w:dyaOrig="200" w14:anchorId="2A42762D">
            <v:shape id="_x0000_i1587" type="#_x0000_t75" style="width:7.2pt;height:7.2pt" o:ole="">
              <v:imagedata r:id="rId1197" o:title=""/>
            </v:shape>
            <o:OLEObject Type="Embed" ProgID="Equation.DSMT4" ShapeID="_x0000_i1587" DrawAspect="Content" ObjectID="_1363900954" r:id="rId1198"/>
          </w:object>
        </w:r>
      </w:ins>
      <w:ins w:id="4814" w:author="rawlins" w:date="2015-04-03T15:36:00Z">
        <w:r>
          <w:t xml:space="preserve"> passes through the centroid of each surface element. The integration is performed as a summation over </w:t>
        </w:r>
        <w:r w:rsidRPr="001D6363">
          <w:rPr>
            <w:i/>
          </w:rPr>
          <w:t>N</w:t>
        </w:r>
        <w:r>
          <w:t xml:space="preserve">.  For each direction </w:t>
        </w:r>
      </w:ins>
      <w:ins w:id="4815" w:author="rawlins" w:date="2015-04-03T15:36:00Z">
        <w:r w:rsidRPr="00025957">
          <w:rPr>
            <w:position w:val="-4"/>
          </w:rPr>
          <w:object w:dxaOrig="200" w:dyaOrig="200" w14:anchorId="52BC68A0">
            <v:shape id="_x0000_i1588" type="#_x0000_t75" style="width:7.2pt;height:7.2pt" o:ole="">
              <v:imagedata r:id="rId1199" o:title=""/>
            </v:shape>
            <o:OLEObject Type="Embed" ProgID="Equation.DSMT4" ShapeID="_x0000_i1588" DrawAspect="Content" ObjectID="_1363900955" r:id="rId1200"/>
          </w:object>
        </w:r>
      </w:ins>
      <w:ins w:id="4816" w:author="rawlins" w:date="2015-04-03T15:36:00Z">
        <w:r>
          <w:t xml:space="preserve"> the stress is evaluated only if the fiber bundle is in tension along that direction.  The following material parameters need to be defined:</w:t>
        </w:r>
      </w:ins>
    </w:p>
    <w:p w14:paraId="3D539E9E" w14:textId="77777777" w:rsidR="00277EE6" w:rsidRDefault="00277EE6" w:rsidP="00277EE6">
      <w:pPr>
        <w:rPr>
          <w:ins w:id="4817"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rPr>
          <w:ins w:id="4818" w:author="rawlins" w:date="2015-04-03T15:36:00Z"/>
        </w:trPr>
        <w:tc>
          <w:tcPr>
            <w:tcW w:w="0" w:type="auto"/>
            <w:shd w:val="clear" w:color="auto" w:fill="auto"/>
          </w:tcPr>
          <w:p w14:paraId="4BF8E55F" w14:textId="77777777" w:rsidR="00277EE6" w:rsidRDefault="00277EE6" w:rsidP="00050662">
            <w:pPr>
              <w:pStyle w:val="code"/>
              <w:rPr>
                <w:ins w:id="4819" w:author="rawlins" w:date="2015-04-03T15:36:00Z"/>
              </w:rPr>
            </w:pPr>
            <w:ins w:id="4820" w:author="rawlins" w:date="2015-04-03T15:36:00Z">
              <w:r>
                <w:t>&lt;resolution&gt;</w:t>
              </w:r>
            </w:ins>
          </w:p>
        </w:tc>
        <w:tc>
          <w:tcPr>
            <w:tcW w:w="0" w:type="auto"/>
            <w:shd w:val="clear" w:color="auto" w:fill="auto"/>
          </w:tcPr>
          <w:p w14:paraId="26843C6A" w14:textId="77777777" w:rsidR="00277EE6" w:rsidRDefault="00277EE6" w:rsidP="00050662">
            <w:pPr>
              <w:rPr>
                <w:ins w:id="4821" w:author="rawlins" w:date="2015-04-03T15:36:00Z"/>
              </w:rPr>
            </w:pPr>
            <w:ins w:id="4822" w:author="rawlins" w:date="2015-04-03T15:36:00Z">
              <w:r>
                <w:t xml:space="preserve">the number of integration points </w:t>
              </w:r>
              <w:r w:rsidRPr="001D6363">
                <w:rPr>
                  <w:i/>
                </w:rPr>
                <w:t>N</w:t>
              </w:r>
            </w:ins>
          </w:p>
        </w:tc>
        <w:tc>
          <w:tcPr>
            <w:tcW w:w="0" w:type="auto"/>
          </w:tcPr>
          <w:p w14:paraId="3A0E6C40" w14:textId="77777777" w:rsidR="00277EE6" w:rsidRPr="00AF2221" w:rsidRDefault="00277EE6" w:rsidP="00050662">
            <w:pPr>
              <w:rPr>
                <w:ins w:id="4823" w:author="rawlins" w:date="2015-04-03T15:36:00Z"/>
                <w:position w:val="-10"/>
              </w:rPr>
            </w:pPr>
            <w:ins w:id="4824" w:author="rawlins" w:date="2015-04-03T15:36:00Z">
              <w:r>
                <w:rPr>
                  <w:position w:val="-10"/>
                </w:rPr>
                <w:t>[</w:t>
              </w:r>
              <w:r>
                <w:rPr>
                  <w:b/>
                  <w:position w:val="-10"/>
                </w:rPr>
                <w:t xml:space="preserve"> </w:t>
              </w:r>
              <w:r>
                <w:rPr>
                  <w:position w:val="-10"/>
                </w:rPr>
                <w:t>]</w:t>
              </w:r>
            </w:ins>
          </w:p>
        </w:tc>
      </w:tr>
    </w:tbl>
    <w:p w14:paraId="142932C2" w14:textId="77777777" w:rsidR="00277EE6" w:rsidRDefault="00277EE6" w:rsidP="00277EE6">
      <w:pPr>
        <w:rPr>
          <w:ins w:id="4825" w:author="rawlins" w:date="2015-04-03T15:36:00Z"/>
        </w:rPr>
      </w:pPr>
    </w:p>
    <w:p w14:paraId="0B8CF14E" w14:textId="77777777" w:rsidR="00277EE6" w:rsidRDefault="00277EE6" w:rsidP="00277EE6">
      <w:pPr>
        <w:rPr>
          <w:ins w:id="4826" w:author="rawlins" w:date="2015-04-03T15:36:00Z"/>
        </w:rPr>
      </w:pPr>
      <w:ins w:id="4827" w:author="rawlins" w:date="2015-04-03T15:36:00Z">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ins>
    </w:p>
    <w:p w14:paraId="3911F2FC" w14:textId="77777777" w:rsidR="00277EE6" w:rsidRDefault="00277EE6" w:rsidP="00277EE6">
      <w:pPr>
        <w:rPr>
          <w:ins w:id="4828" w:author="rawlins" w:date="2015-04-03T15:36:00Z"/>
        </w:rPr>
      </w:pPr>
      <w:ins w:id="4829" w:author="rawlins" w:date="2015-04-03T15:36:00Z">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201"/>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202"/>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203"/>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C00DDA" w:rsidRDefault="00C00DDA" w:rsidP="00277EE6"/>
                            </w:txbxContent>
                          </wps:txbx>
                          <wps:bodyPr rtlCol="0" anchor="ctr"/>
                        </wps:wsp>
                        <pic:pic xmlns:pic="http://schemas.openxmlformats.org/drawingml/2006/picture">
                          <pic:nvPicPr>
                            <pic:cNvPr id="74" name="Picture 74"/>
                            <pic:cNvPicPr/>
                          </pic:nvPicPr>
                          <pic:blipFill>
                            <a:blip r:embed="rId1204"/>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xmlns:w15="http://schemas.microsoft.com/office/word/2012/wordml">
              <w:pict>
                <v:group w14:anchorId="5D071C2E"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205"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206"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207"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6A98BFC8" w14:textId="77777777" w:rsidR="00AC04E1" w:rsidRDefault="00AC04E1" w:rsidP="00277EE6"/>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208"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ins>
    </w:p>
    <w:p w14:paraId="00A3897D" w14:textId="77777777" w:rsidR="00277EE6" w:rsidRDefault="00277EE6" w:rsidP="00277EE6">
      <w:pPr>
        <w:rPr>
          <w:ins w:id="4830" w:author="rawlins" w:date="2015-04-03T15:36:00Z"/>
        </w:rPr>
      </w:pPr>
    </w:p>
    <w:p w14:paraId="1CDE2F05" w14:textId="77777777" w:rsidR="00277EE6" w:rsidRDefault="00277EE6" w:rsidP="00277EE6">
      <w:pPr>
        <w:rPr>
          <w:ins w:id="4831" w:author="rawlins" w:date="2015-04-03T15:36:00Z"/>
        </w:rPr>
      </w:pPr>
      <w:ins w:id="4832" w:author="rawlins" w:date="2015-04-03T15:36:00Z">
        <w:r>
          <w:rPr>
            <w:i/>
          </w:rPr>
          <w:t>Example (compressible)</w:t>
        </w:r>
        <w:r>
          <w:t>:</w:t>
        </w:r>
      </w:ins>
    </w:p>
    <w:p w14:paraId="12BE858C" w14:textId="77777777" w:rsidR="00277EE6" w:rsidRPr="008A39E7" w:rsidRDefault="00277EE6" w:rsidP="00277EE6">
      <w:pPr>
        <w:rPr>
          <w:ins w:id="4833" w:author="rawlins" w:date="2015-04-03T15:36:00Z"/>
          <w:rFonts w:ascii="Courier New" w:hAnsi="Courier New"/>
          <w:sz w:val="22"/>
        </w:rPr>
      </w:pPr>
      <w:ins w:id="4834" w:author="rawlins" w:date="2015-04-03T15:36:00Z">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ins>
    </w:p>
    <w:p w14:paraId="321609B7" w14:textId="77777777" w:rsidR="00277EE6" w:rsidRPr="008A39E7" w:rsidRDefault="00277EE6" w:rsidP="00277EE6">
      <w:pPr>
        <w:rPr>
          <w:ins w:id="4835" w:author="rawlins" w:date="2015-04-03T15:36:00Z"/>
          <w:rFonts w:ascii="Courier New" w:hAnsi="Courier New"/>
          <w:sz w:val="22"/>
        </w:rPr>
      </w:pPr>
      <w:ins w:id="4836" w:author="rawlins" w:date="2015-04-03T15:36:00Z">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ins>
    </w:p>
    <w:p w14:paraId="127F7601" w14:textId="77777777" w:rsidR="00277EE6" w:rsidRPr="008A39E7" w:rsidRDefault="00277EE6" w:rsidP="00277EE6">
      <w:pPr>
        <w:rPr>
          <w:ins w:id="4837" w:author="rawlins" w:date="2015-04-03T15:36:00Z"/>
          <w:rFonts w:ascii="Courier New" w:hAnsi="Courier New"/>
          <w:sz w:val="22"/>
        </w:rPr>
      </w:pPr>
      <w:ins w:id="4838" w:author="rawlins" w:date="2015-04-03T15:36:00Z">
        <w:r w:rsidRPr="008A39E7">
          <w:rPr>
            <w:rFonts w:ascii="Courier New" w:hAnsi="Courier New"/>
            <w:sz w:val="22"/>
          </w:rPr>
          <w:t>&lt;/scheme&gt;</w:t>
        </w:r>
      </w:ins>
    </w:p>
    <w:p w14:paraId="3EDECF41" w14:textId="77777777" w:rsidR="00277EE6" w:rsidRDefault="00277EE6" w:rsidP="00277EE6">
      <w:pPr>
        <w:rPr>
          <w:ins w:id="4839" w:author="rawlins" w:date="2015-04-03T15:36:00Z"/>
        </w:rPr>
      </w:pPr>
    </w:p>
    <w:p w14:paraId="04C1CC5E" w14:textId="77777777" w:rsidR="00277EE6" w:rsidRDefault="00277EE6" w:rsidP="00277EE6">
      <w:pPr>
        <w:rPr>
          <w:ins w:id="4840" w:author="rawlins" w:date="2015-04-03T15:36:00Z"/>
        </w:rPr>
      </w:pPr>
      <w:ins w:id="4841" w:author="rawlins" w:date="2015-04-03T15:36:00Z">
        <w:r>
          <w:rPr>
            <w:i/>
          </w:rPr>
          <w:t>Example (uncoupled)</w:t>
        </w:r>
        <w:r>
          <w:t>:</w:t>
        </w:r>
      </w:ins>
    </w:p>
    <w:p w14:paraId="19C9E28E" w14:textId="77777777" w:rsidR="00277EE6" w:rsidRPr="008A39E7" w:rsidRDefault="00277EE6" w:rsidP="00277EE6">
      <w:pPr>
        <w:rPr>
          <w:ins w:id="4842" w:author="rawlins" w:date="2015-04-03T15:36:00Z"/>
          <w:rFonts w:ascii="Courier New" w:hAnsi="Courier New"/>
          <w:sz w:val="22"/>
        </w:rPr>
      </w:pPr>
      <w:ins w:id="4843" w:author="rawlins" w:date="2015-04-03T15:36:00Z">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ins>
    </w:p>
    <w:p w14:paraId="71052219" w14:textId="77777777" w:rsidR="00277EE6" w:rsidRPr="008A39E7" w:rsidRDefault="00277EE6" w:rsidP="00277EE6">
      <w:pPr>
        <w:rPr>
          <w:ins w:id="4844" w:author="rawlins" w:date="2015-04-03T15:36:00Z"/>
          <w:rFonts w:ascii="Courier New" w:hAnsi="Courier New"/>
          <w:sz w:val="22"/>
        </w:rPr>
      </w:pPr>
      <w:ins w:id="4845" w:author="rawlins" w:date="2015-04-03T15:36:00Z">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ins>
    </w:p>
    <w:p w14:paraId="6CFA01FB" w14:textId="77777777" w:rsidR="00277EE6" w:rsidRPr="008A39E7" w:rsidRDefault="00277EE6" w:rsidP="00277EE6">
      <w:pPr>
        <w:rPr>
          <w:ins w:id="4846" w:author="rawlins" w:date="2015-04-03T15:36:00Z"/>
          <w:rFonts w:ascii="Courier New" w:hAnsi="Courier New"/>
          <w:sz w:val="22"/>
        </w:rPr>
      </w:pPr>
      <w:ins w:id="4847" w:author="rawlins" w:date="2015-04-03T15:36:00Z">
        <w:r w:rsidRPr="008A39E7">
          <w:rPr>
            <w:rFonts w:ascii="Courier New" w:hAnsi="Courier New"/>
            <w:sz w:val="22"/>
          </w:rPr>
          <w:t>&lt;/scheme&gt;</w:t>
        </w:r>
      </w:ins>
    </w:p>
    <w:p w14:paraId="4E2ADF69" w14:textId="77777777" w:rsidR="00277EE6" w:rsidRDefault="00277EE6" w:rsidP="00277EE6">
      <w:pPr>
        <w:jc w:val="left"/>
        <w:rPr>
          <w:ins w:id="4848" w:author="rawlins" w:date="2015-04-03T15:36:00Z"/>
        </w:rPr>
      </w:pPr>
      <w:ins w:id="4849" w:author="rawlins" w:date="2015-04-03T15:36:00Z">
        <w:r>
          <w:br w:type="page"/>
        </w:r>
      </w:ins>
    </w:p>
    <w:p w14:paraId="5DC9A844" w14:textId="77777777" w:rsidR="00277EE6" w:rsidRDefault="00277EE6" w:rsidP="00277EE6">
      <w:pPr>
        <w:pStyle w:val="Heading4"/>
        <w:rPr>
          <w:ins w:id="4850" w:author="rawlins" w:date="2015-04-03T15:36:00Z"/>
        </w:rPr>
      </w:pPr>
      <w:bookmarkStart w:id="4851" w:name="_Toc410636390"/>
      <w:bookmarkStart w:id="4852" w:name="_Toc290149339"/>
      <w:ins w:id="4853" w:author="rawlins" w:date="2015-04-03T15:36:00Z">
        <w:r>
          <w:lastRenderedPageBreak/>
          <w:t>Trapezoidal Rule</w:t>
        </w:r>
        <w:bookmarkEnd w:id="4851"/>
        <w:bookmarkEnd w:id="4852"/>
      </w:ins>
    </w:p>
    <w:p w14:paraId="1C4932D7" w14:textId="77777777" w:rsidR="00277EE6" w:rsidRDefault="00277EE6" w:rsidP="00277EE6">
      <w:pPr>
        <w:rPr>
          <w:ins w:id="4854" w:author="rawlins" w:date="2015-04-03T15:36:00Z"/>
        </w:rPr>
      </w:pPr>
      <w:ins w:id="4855" w:author="rawlins" w:date="2015-04-03T15:36:00Z">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ins>
      <w:ins w:id="4856" w:author="rawlins" w:date="2015-04-03T15:36:00Z">
        <w:r w:rsidRPr="00025957">
          <w:rPr>
            <w:position w:val="-4"/>
          </w:rPr>
          <w:object w:dxaOrig="200" w:dyaOrig="200" w14:anchorId="21069885">
            <v:shape id="_x0000_i1589" type="#_x0000_t75" style="width:7.2pt;height:7.2pt" o:ole="">
              <v:imagedata r:id="rId1209" o:title=""/>
            </v:shape>
            <o:OLEObject Type="Embed" ProgID="Equation.DSMT4" ShapeID="_x0000_i1589" DrawAspect="Content" ObjectID="_1363900956" r:id="rId1210"/>
          </w:object>
        </w:r>
      </w:ins>
      <w:ins w:id="4857" w:author="rawlins" w:date="2015-04-03T15:36:00Z">
        <w:r>
          <w:t xml:space="preserve"> passes through the centroid of each arc element. The integration is performed as a summation over </w:t>
        </w:r>
        <w:r w:rsidRPr="0092328F">
          <w:rPr>
            <w:i/>
          </w:rPr>
          <w:t>N</w:t>
        </w:r>
        <w:r>
          <w:t xml:space="preserve">.  For each direction </w:t>
        </w:r>
      </w:ins>
      <w:ins w:id="4858" w:author="rawlins" w:date="2015-04-03T15:36:00Z">
        <w:r w:rsidRPr="00025957">
          <w:rPr>
            <w:position w:val="-4"/>
          </w:rPr>
          <w:object w:dxaOrig="200" w:dyaOrig="200" w14:anchorId="1515EA5B">
            <v:shape id="_x0000_i1590" type="#_x0000_t75" style="width:7.2pt;height:7.2pt" o:ole="">
              <v:imagedata r:id="rId1211" o:title=""/>
            </v:shape>
            <o:OLEObject Type="Embed" ProgID="Equation.DSMT4" ShapeID="_x0000_i1590" DrawAspect="Content" ObjectID="_1363900957" r:id="rId1212"/>
          </w:object>
        </w:r>
      </w:ins>
      <w:ins w:id="4859" w:author="rawlins" w:date="2015-04-03T15:36:00Z">
        <w:r>
          <w:t xml:space="preserve"> the stress is evaluated only if the fiber bundle is in tension along that direction. The following material parameters need to be defined:</w:t>
        </w:r>
      </w:ins>
    </w:p>
    <w:p w14:paraId="3F30186E" w14:textId="77777777" w:rsidR="00277EE6" w:rsidRDefault="00277EE6" w:rsidP="00277EE6">
      <w:pPr>
        <w:rPr>
          <w:ins w:id="4860"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30"/>
        <w:gridCol w:w="436"/>
      </w:tblGrid>
      <w:tr w:rsidR="00277EE6" w14:paraId="0044D85E" w14:textId="77777777" w:rsidTr="00050662">
        <w:trPr>
          <w:ins w:id="4861" w:author="rawlins" w:date="2015-04-03T15:36:00Z"/>
        </w:trPr>
        <w:tc>
          <w:tcPr>
            <w:tcW w:w="0" w:type="auto"/>
            <w:shd w:val="clear" w:color="auto" w:fill="auto"/>
          </w:tcPr>
          <w:p w14:paraId="332601E3" w14:textId="77777777" w:rsidR="00277EE6" w:rsidRDefault="00277EE6" w:rsidP="00050662">
            <w:pPr>
              <w:pStyle w:val="code"/>
              <w:rPr>
                <w:ins w:id="4862" w:author="rawlins" w:date="2015-04-03T15:36:00Z"/>
              </w:rPr>
            </w:pPr>
            <w:ins w:id="4863" w:author="rawlins" w:date="2015-04-03T15:36:00Z">
              <w:r>
                <w:t>&lt;nth&gt;</w:t>
              </w:r>
            </w:ins>
          </w:p>
        </w:tc>
        <w:tc>
          <w:tcPr>
            <w:tcW w:w="0" w:type="auto"/>
            <w:shd w:val="clear" w:color="auto" w:fill="auto"/>
          </w:tcPr>
          <w:p w14:paraId="542337B5" w14:textId="77777777" w:rsidR="00277EE6" w:rsidRDefault="00277EE6" w:rsidP="00050662">
            <w:pPr>
              <w:rPr>
                <w:ins w:id="4864" w:author="rawlins" w:date="2015-04-03T15:36:00Z"/>
              </w:rPr>
            </w:pPr>
            <w:ins w:id="4865" w:author="rawlins" w:date="2015-04-03T15:36:00Z">
              <w:r>
                <w:t xml:space="preserve">Number of integration points </w:t>
              </w:r>
              <w:r w:rsidRPr="0092328F">
                <w:rPr>
                  <w:i/>
                </w:rPr>
                <w:t>N</w:t>
              </w:r>
            </w:ins>
          </w:p>
        </w:tc>
        <w:tc>
          <w:tcPr>
            <w:tcW w:w="0" w:type="auto"/>
          </w:tcPr>
          <w:p w14:paraId="661CF737" w14:textId="77777777" w:rsidR="00277EE6" w:rsidRPr="00AF2221" w:rsidRDefault="00277EE6" w:rsidP="00050662">
            <w:pPr>
              <w:rPr>
                <w:ins w:id="4866" w:author="rawlins" w:date="2015-04-03T15:36:00Z"/>
                <w:position w:val="-10"/>
              </w:rPr>
            </w:pPr>
            <w:ins w:id="4867" w:author="rawlins" w:date="2015-04-03T15:36:00Z">
              <w:r>
                <w:rPr>
                  <w:position w:val="-10"/>
                </w:rPr>
                <w:t>[</w:t>
              </w:r>
              <w:r>
                <w:rPr>
                  <w:b/>
                  <w:position w:val="-10"/>
                </w:rPr>
                <w:t xml:space="preserve"> </w:t>
              </w:r>
              <w:r>
                <w:rPr>
                  <w:position w:val="-10"/>
                </w:rPr>
                <w:t>]</w:t>
              </w:r>
            </w:ins>
          </w:p>
        </w:tc>
      </w:tr>
    </w:tbl>
    <w:p w14:paraId="6C2D4A63" w14:textId="77777777" w:rsidR="00277EE6" w:rsidRDefault="00277EE6" w:rsidP="00277EE6">
      <w:pPr>
        <w:rPr>
          <w:ins w:id="4868" w:author="rawlins" w:date="2015-04-03T15:36:00Z"/>
        </w:rPr>
      </w:pPr>
    </w:p>
    <w:p w14:paraId="208BB9AB" w14:textId="77777777" w:rsidR="00277EE6" w:rsidRDefault="00277EE6" w:rsidP="00277EE6">
      <w:pPr>
        <w:rPr>
          <w:ins w:id="4869" w:author="rawlins" w:date="2015-04-03T15:36:00Z"/>
        </w:rPr>
      </w:pPr>
      <w:ins w:id="4870" w:author="rawlins" w:date="2015-04-03T15:36:00Z">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ins>
    </w:p>
    <w:p w14:paraId="2B5EA72B" w14:textId="77777777" w:rsidR="00277EE6" w:rsidRDefault="00277EE6" w:rsidP="00277EE6">
      <w:pPr>
        <w:rPr>
          <w:ins w:id="4871" w:author="rawlins" w:date="2015-04-03T15:36:00Z"/>
        </w:rPr>
      </w:pPr>
    </w:p>
    <w:p w14:paraId="693FF27D" w14:textId="77777777" w:rsidR="00277EE6" w:rsidRDefault="00277EE6" w:rsidP="00277EE6">
      <w:pPr>
        <w:rPr>
          <w:ins w:id="4872" w:author="rawlins" w:date="2015-04-03T15:36:00Z"/>
        </w:rPr>
      </w:pPr>
      <w:ins w:id="4873" w:author="rawlins" w:date="2015-04-03T15:36:00Z">
        <w:r>
          <w:rPr>
            <w:i/>
          </w:rPr>
          <w:t>Example (compressible)</w:t>
        </w:r>
        <w:r>
          <w:t>:</w:t>
        </w:r>
      </w:ins>
    </w:p>
    <w:p w14:paraId="55468564" w14:textId="77777777" w:rsidR="00277EE6" w:rsidRPr="008A39E7" w:rsidRDefault="00277EE6" w:rsidP="00277EE6">
      <w:pPr>
        <w:rPr>
          <w:ins w:id="4874" w:author="rawlins" w:date="2015-04-03T15:36:00Z"/>
          <w:rFonts w:ascii="Courier New" w:hAnsi="Courier New"/>
          <w:sz w:val="22"/>
        </w:rPr>
      </w:pPr>
      <w:ins w:id="4875" w:author="rawlins" w:date="2015-04-03T15:36:00Z">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ins>
    </w:p>
    <w:p w14:paraId="0D784152" w14:textId="77777777" w:rsidR="00277EE6" w:rsidRPr="008A39E7" w:rsidRDefault="00277EE6" w:rsidP="00277EE6">
      <w:pPr>
        <w:rPr>
          <w:ins w:id="4876" w:author="rawlins" w:date="2015-04-03T15:36:00Z"/>
          <w:rFonts w:ascii="Courier New" w:hAnsi="Courier New"/>
          <w:sz w:val="22"/>
        </w:rPr>
      </w:pPr>
      <w:ins w:id="4877"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596EA128" w14:textId="77777777" w:rsidR="00277EE6" w:rsidRDefault="00277EE6" w:rsidP="00277EE6">
      <w:pPr>
        <w:rPr>
          <w:ins w:id="4878" w:author="rawlins" w:date="2015-04-03T15:36:00Z"/>
          <w:rFonts w:ascii="Courier New" w:hAnsi="Courier New"/>
          <w:sz w:val="22"/>
        </w:rPr>
      </w:pPr>
      <w:ins w:id="4879" w:author="rawlins" w:date="2015-04-03T15:36:00Z">
        <w:r w:rsidRPr="008A39E7">
          <w:rPr>
            <w:rFonts w:ascii="Courier New" w:hAnsi="Courier New"/>
            <w:sz w:val="22"/>
          </w:rPr>
          <w:t>&lt;/scheme&gt;</w:t>
        </w:r>
      </w:ins>
    </w:p>
    <w:p w14:paraId="0429687B" w14:textId="77777777" w:rsidR="00277EE6" w:rsidRDefault="00277EE6" w:rsidP="00277EE6">
      <w:pPr>
        <w:rPr>
          <w:ins w:id="4880" w:author="rawlins" w:date="2015-04-03T15:36:00Z"/>
        </w:rPr>
      </w:pPr>
    </w:p>
    <w:p w14:paraId="4399EE35" w14:textId="77777777" w:rsidR="00277EE6" w:rsidRDefault="00277EE6" w:rsidP="00277EE6">
      <w:pPr>
        <w:rPr>
          <w:ins w:id="4881" w:author="rawlins" w:date="2015-04-03T15:36:00Z"/>
        </w:rPr>
      </w:pPr>
      <w:ins w:id="4882" w:author="rawlins" w:date="2015-04-03T15:36:00Z">
        <w:r>
          <w:rPr>
            <w:i/>
          </w:rPr>
          <w:t>Example (uncoupled)</w:t>
        </w:r>
        <w:r>
          <w:t>:</w:t>
        </w:r>
      </w:ins>
    </w:p>
    <w:p w14:paraId="03543196" w14:textId="77777777" w:rsidR="00277EE6" w:rsidRPr="008A39E7" w:rsidRDefault="00277EE6" w:rsidP="00277EE6">
      <w:pPr>
        <w:rPr>
          <w:ins w:id="4883" w:author="rawlins" w:date="2015-04-03T15:36:00Z"/>
          <w:rFonts w:ascii="Courier New" w:hAnsi="Courier New"/>
          <w:sz w:val="22"/>
        </w:rPr>
      </w:pPr>
      <w:ins w:id="4884" w:author="rawlins" w:date="2015-04-03T15:36:00Z">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ins>
    </w:p>
    <w:p w14:paraId="4FFF0229" w14:textId="77777777" w:rsidR="00277EE6" w:rsidRPr="008A39E7" w:rsidRDefault="00277EE6" w:rsidP="00277EE6">
      <w:pPr>
        <w:rPr>
          <w:ins w:id="4885" w:author="rawlins" w:date="2015-04-03T15:36:00Z"/>
          <w:rFonts w:ascii="Courier New" w:hAnsi="Courier New"/>
          <w:sz w:val="22"/>
        </w:rPr>
      </w:pPr>
      <w:ins w:id="4886"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0502C15B" w14:textId="77777777" w:rsidR="00277EE6" w:rsidRPr="008A39E7" w:rsidRDefault="00277EE6" w:rsidP="00277EE6">
      <w:pPr>
        <w:rPr>
          <w:ins w:id="4887" w:author="rawlins" w:date="2015-04-03T15:36:00Z"/>
          <w:rFonts w:ascii="Courier New" w:hAnsi="Courier New"/>
          <w:sz w:val="22"/>
        </w:rPr>
      </w:pPr>
      <w:ins w:id="4888" w:author="rawlins" w:date="2015-04-03T15:36:00Z">
        <w:r w:rsidRPr="008A39E7">
          <w:rPr>
            <w:rFonts w:ascii="Courier New" w:hAnsi="Courier New"/>
            <w:sz w:val="22"/>
          </w:rPr>
          <w:t>&lt;/scheme&gt;</w:t>
        </w:r>
      </w:ins>
    </w:p>
    <w:p w14:paraId="55C07E19" w14:textId="77777777" w:rsidR="00277EE6" w:rsidRPr="008A39E7" w:rsidRDefault="00277EE6" w:rsidP="00277EE6">
      <w:pPr>
        <w:rPr>
          <w:ins w:id="4889" w:author="rawlins" w:date="2015-04-03T15:36:00Z"/>
          <w:rFonts w:ascii="Courier New" w:hAnsi="Courier New"/>
          <w:sz w:val="22"/>
        </w:rPr>
      </w:pPr>
    </w:p>
    <w:p w14:paraId="54B26E35" w14:textId="77777777" w:rsidR="00277EE6" w:rsidRDefault="00277EE6" w:rsidP="00277EE6">
      <w:pPr>
        <w:jc w:val="left"/>
        <w:rPr>
          <w:ins w:id="4890" w:author="rawlins" w:date="2015-04-03T15:36:00Z"/>
        </w:rPr>
      </w:pPr>
      <w:ins w:id="4891" w:author="rawlins" w:date="2015-04-03T15:36:00Z">
        <w:r>
          <w:br w:type="page"/>
        </w:r>
      </w:ins>
    </w:p>
    <w:p w14:paraId="52864F58" w14:textId="77777777" w:rsidR="006A0BC1" w:rsidRPr="005A3C4B" w:rsidRDefault="006A0BC1" w:rsidP="006A0BC1">
      <w:pPr>
        <w:pStyle w:val="Heading2"/>
      </w:pPr>
      <w:bookmarkStart w:id="4892" w:name="_Toc290149340"/>
      <w:r w:rsidRPr="005A3C4B">
        <w:lastRenderedPageBreak/>
        <w:t>Viscoelastic Solids</w:t>
      </w:r>
      <w:bookmarkEnd w:id="4892"/>
    </w:p>
    <w:p w14:paraId="059EB5C5" w14:textId="77777777" w:rsidR="006A0BC1" w:rsidRPr="0097532C" w:rsidRDefault="0095496A" w:rsidP="006A0BC1">
      <w:pPr>
        <w:pStyle w:val="Heading3"/>
      </w:pPr>
      <w:bookmarkStart w:id="4893" w:name="_Toc290149341"/>
      <w:r>
        <w:t>Uncoupled</w:t>
      </w:r>
      <w:r w:rsidR="006A0BC1" w:rsidRPr="0097532C">
        <w:t xml:space="preserve"> Viscoelastic Materials</w:t>
      </w:r>
      <w:bookmarkEnd w:id="4893"/>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C00DDA">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10002BDE" w:rsidR="009F2D41" w:rsidRPr="00690318" w:rsidRDefault="006C2049" w:rsidP="009F2D41">
      <w:r w:rsidRPr="006C2049">
        <w:rPr>
          <w:position w:val="-30"/>
        </w:rPr>
        <w:object w:dxaOrig="2400" w:dyaOrig="720" w14:anchorId="034963E4">
          <v:shape id="_x0000_i1591" type="#_x0000_t75" style="width:122.4pt;height:36pt" o:ole="">
            <v:imagedata r:id="rId1213" o:title=""/>
          </v:shape>
          <o:OLEObject Type="Embed" ProgID="Equation.DSMT4" ShapeID="_x0000_i1591" DrawAspect="Content" ObjectID="_1363900958" r:id="rId1214"/>
        </w:object>
      </w:r>
      <w:r w:rsidR="009F2D41" w:rsidRPr="00690318">
        <w:t xml:space="preserve">For a uncoupled viscoelastic material, the second Piola Kirchhoff stress can be written as follows </w:t>
      </w:r>
      <w:r w:rsidR="009F2D41"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r w:rsidR="000F5924">
        <w:fldChar w:fldCharType="begin"/>
      </w:r>
      <w:r w:rsidR="000F5924">
        <w:instrText xml:space="preserve"> HYPERLINK \l "_ENREF_17" \o "Puso, 1998 #9" </w:instrText>
      </w:r>
      <w:ins w:id="4894" w:author="Gerard" w:date="2015-04-08T21:50:00Z"/>
      <w:r w:rsidR="000F5924">
        <w:fldChar w:fldCharType="separate"/>
      </w:r>
      <w:r w:rsidR="00182A67">
        <w:rPr>
          <w:noProof/>
        </w:rPr>
        <w:t>17</w:t>
      </w:r>
      <w:r w:rsidR="000F5924">
        <w:rPr>
          <w:noProof/>
        </w:rPr>
        <w:fldChar w:fldCharType="end"/>
      </w:r>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6C2049" w:rsidRPr="006C2049">
        <w:rPr>
          <w:position w:val="-30"/>
        </w:rPr>
        <w:object w:dxaOrig="4599" w:dyaOrig="840" w14:anchorId="518CF12A">
          <v:shape id="_x0000_i1592" type="#_x0000_t75" style="width:230.4pt;height:43.2pt" o:ole="">
            <v:imagedata r:id="rId1215" o:title=""/>
          </v:shape>
          <o:OLEObject Type="Embed" ProgID="Equation.DSMT4" ShapeID="_x0000_i1592" DrawAspect="Content" ObjectID="_1363900959" r:id="rId1216"/>
        </w:object>
      </w:r>
      <w:r w:rsidRPr="00690318">
        <w:t>,</w:t>
      </w:r>
    </w:p>
    <w:p w14:paraId="7DC30EBB" w14:textId="70BD0A7C" w:rsidR="009F2D41" w:rsidRPr="00690318" w:rsidRDefault="009F2D41" w:rsidP="009F2D41">
      <w:r w:rsidRPr="00690318">
        <w:t xml:space="preserve">where </w:t>
      </w:r>
      <w:r w:rsidR="006C2049" w:rsidRPr="006C2049">
        <w:rPr>
          <w:position w:val="-6"/>
        </w:rPr>
        <w:object w:dxaOrig="279" w:dyaOrig="320" w14:anchorId="66D2F4D6">
          <v:shape id="_x0000_i1593" type="#_x0000_t75" style="width:14.4pt;height:14.4pt" o:ole="">
            <v:imagedata r:id="rId1217" o:title=""/>
          </v:shape>
          <o:OLEObject Type="Embed" ProgID="Equation.DSMT4" ShapeID="_x0000_i1593" DrawAspect="Content" ObjectID="_1363900960" r:id="rId1218"/>
        </w:object>
      </w:r>
      <w:r w:rsidR="006C2049" w:rsidRPr="006C2049">
        <w:rPr>
          <w:position w:val="-6"/>
        </w:rPr>
        <w:object w:dxaOrig="279" w:dyaOrig="340" w14:anchorId="311F73C8">
          <v:shape id="_x0000_i1594" type="#_x0000_t75" style="width:14.4pt;height:14.4pt" o:ole="">
            <v:imagedata r:id="rId1219" o:title=""/>
          </v:shape>
          <o:OLEObject Type="Embed" ProgID="Equation.DSMT4" ShapeID="_x0000_i1594" DrawAspect="Content" ObjectID="_1363900961" r:id="rId1220"/>
        </w:object>
      </w:r>
      <w:r w:rsidRPr="00690318">
        <w:t xml:space="preserve"> is the elastic stress derived from </w:t>
      </w:r>
      <w:r w:rsidR="006C2049" w:rsidRPr="006C2049">
        <w:rPr>
          <w:position w:val="-18"/>
        </w:rPr>
        <w:object w:dxaOrig="660" w:dyaOrig="480" w14:anchorId="5F5AC2B1">
          <v:shape id="_x0000_i1595" type="#_x0000_t75" style="width:36pt;height:21.6pt" o:ole="">
            <v:imagedata r:id="rId1221" o:title=""/>
          </v:shape>
          <o:OLEObject Type="Embed" ProgID="Equation.DSMT4" ShapeID="_x0000_i1595" DrawAspect="Content" ObjectID="_1363900962" r:id="rId1222"/>
        </w:object>
      </w:r>
      <w:r w:rsidRPr="00690318">
        <w:t xml:space="preserve"> (see Section </w:t>
      </w:r>
      <w:r w:rsidRPr="00690318">
        <w:fldChar w:fldCharType="begin"/>
      </w:r>
      <w:r w:rsidRPr="00690318">
        <w:instrText xml:space="preserve"> REF _Ref167375095 \r \h </w:instrText>
      </w:r>
      <w:r w:rsidRPr="00690318">
        <w:fldChar w:fldCharType="separate"/>
      </w:r>
      <w:r w:rsidR="00C00DDA">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6C2049" w:rsidRPr="006C2049">
        <w:rPr>
          <w:position w:val="-28"/>
        </w:rPr>
        <w:object w:dxaOrig="2659" w:dyaOrig="680" w14:anchorId="50BF231D">
          <v:shape id="_x0000_i1596" type="#_x0000_t75" style="width:129.6pt;height:36pt" o:ole="">
            <v:imagedata r:id="rId1223" o:title=""/>
          </v:shape>
          <o:OLEObject Type="Embed" ProgID="Equation.DSMT4" ShapeID="_x0000_i1596" DrawAspect="Content" ObjectID="_1363900963" r:id="rId1224"/>
        </w:object>
      </w:r>
      <w:r w:rsidRPr="00690318">
        <w:t>,</w:t>
      </w:r>
    </w:p>
    <w:p w14:paraId="41509CC6" w14:textId="6A6AB511" w:rsidR="009F2D41" w:rsidRPr="00690318" w:rsidRDefault="009F2D41" w:rsidP="009F2D41">
      <w:r w:rsidRPr="00690318">
        <w:t xml:space="preserve">Note that the user does not have to enter all the </w:t>
      </w:r>
      <w:r w:rsidR="006C2049" w:rsidRPr="006C2049">
        <w:rPr>
          <w:position w:val="-12"/>
        </w:rPr>
        <w:object w:dxaOrig="220" w:dyaOrig="360" w14:anchorId="6E115EFF">
          <v:shape id="_x0000_i1597" type="#_x0000_t75" style="width:14.4pt;height:21.6pt" o:ole="">
            <v:imagedata r:id="rId1225" o:title=""/>
          </v:shape>
          <o:OLEObject Type="Embed" ProgID="Equation.DSMT4" ShapeID="_x0000_i1597" DrawAspect="Content" ObjectID="_1363900964" r:id="rId1226"/>
        </w:object>
      </w:r>
      <w:r w:rsidRPr="00690318">
        <w:t xml:space="preserve"> and </w:t>
      </w:r>
      <w:r w:rsidR="006C2049" w:rsidRPr="006C2049">
        <w:rPr>
          <w:position w:val="-12"/>
        </w:rPr>
        <w:object w:dxaOrig="240" w:dyaOrig="360" w14:anchorId="248404C7">
          <v:shape id="_x0000_i1598" type="#_x0000_t75" style="width:14.4pt;height:21.6pt" o:ole="">
            <v:imagedata r:id="rId1227" o:title=""/>
          </v:shape>
          <o:OLEObject Type="Embed" ProgID="Equation.DSMT4" ShapeID="_x0000_i1598" DrawAspect="Content" ObjectID="_1363900965" r:id="rId1228"/>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37FBE1BB">
          <v:shape id="_x0000_i1599" type="#_x0000_t75" style="width:14.4pt;height:21.6pt" o:ole="">
            <v:imagedata r:id="rId1229" o:title=""/>
          </v:shape>
          <o:OLEObject Type="Embed" ProgID="Equation.DSMT4" ShapeID="_x0000_i1599" DrawAspect="Content" ObjectID="_1363900966" r:id="rId1230"/>
        </w:object>
      </w:r>
      <w:r w:rsidRPr="00690318">
        <w:t xml:space="preserve">, </w:t>
      </w:r>
      <w:r w:rsidR="006C2049" w:rsidRPr="006C2049">
        <w:rPr>
          <w:position w:val="-12"/>
        </w:rPr>
        <w:object w:dxaOrig="260" w:dyaOrig="360" w14:anchorId="66FB8A23">
          <v:shape id="_x0000_i1600" type="#_x0000_t75" style="width:14.4pt;height:21.6pt" o:ole="">
            <v:imagedata r:id="rId1231" o:title=""/>
          </v:shape>
          <o:OLEObject Type="Embed" ProgID="Equation.DSMT4" ShapeID="_x0000_i1600" DrawAspect="Content" ObjectID="_1363900967" r:id="rId1232"/>
        </w:object>
      </w:r>
      <w:r w:rsidRPr="00690318">
        <w:t xml:space="preserve">, </w:t>
      </w:r>
      <w:r w:rsidR="006C2049" w:rsidRPr="006C2049">
        <w:rPr>
          <w:position w:val="-12"/>
        </w:rPr>
        <w:object w:dxaOrig="240" w:dyaOrig="360" w14:anchorId="5BC5A9DF">
          <v:shape id="_x0000_i1601" type="#_x0000_t75" style="width:14.4pt;height:21.6pt" o:ole="">
            <v:imagedata r:id="rId1233" o:title=""/>
          </v:shape>
          <o:OLEObject Type="Embed" ProgID="Equation.DSMT4" ShapeID="_x0000_i1601" DrawAspect="Content" ObjectID="_1363900968" r:id="rId1234"/>
        </w:object>
      </w:r>
      <w:r w:rsidRPr="00690318">
        <w:t xml:space="preserve"> and </w:t>
      </w:r>
      <w:r w:rsidR="006C2049" w:rsidRPr="006C2049">
        <w:rPr>
          <w:position w:val="-12"/>
        </w:rPr>
        <w:object w:dxaOrig="260" w:dyaOrig="360" w14:anchorId="58D3B16E">
          <v:shape id="_x0000_i1602" type="#_x0000_t75" style="width:14.4pt;height:21.6pt" o:ole="">
            <v:imagedata r:id="rId1235" o:title=""/>
          </v:shape>
          <o:OLEObject Type="Embed" ProgID="Equation.DSMT4" ShapeID="_x0000_i1602" DrawAspect="Content" ObjectID="_1363900969" r:id="rId1236"/>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C00DDA">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4895" w:name="_Toc337555811"/>
      <w:bookmarkStart w:id="4896" w:name="_Toc350247046"/>
      <w:bookmarkStart w:id="4897" w:name="_Toc350354932"/>
      <w:bookmarkStart w:id="4898" w:name="_Toc350439890"/>
      <w:bookmarkStart w:id="4899" w:name="_Toc352596296"/>
      <w:bookmarkStart w:id="4900" w:name="_Toc363725069"/>
      <w:bookmarkStart w:id="4901" w:name="_Toc337555812"/>
      <w:bookmarkStart w:id="4902" w:name="_Toc350247047"/>
      <w:bookmarkStart w:id="4903" w:name="_Toc350354933"/>
      <w:bookmarkStart w:id="4904" w:name="_Toc350439891"/>
      <w:bookmarkStart w:id="4905" w:name="_Toc352596297"/>
      <w:bookmarkStart w:id="4906" w:name="_Toc363725070"/>
      <w:bookmarkStart w:id="4907" w:name="_Toc200951632"/>
      <w:bookmarkStart w:id="4908" w:name="_Toc290149342"/>
      <w:bookmarkEnd w:id="4895"/>
      <w:bookmarkEnd w:id="4896"/>
      <w:bookmarkEnd w:id="4897"/>
      <w:bookmarkEnd w:id="4898"/>
      <w:bookmarkEnd w:id="4899"/>
      <w:bookmarkEnd w:id="4900"/>
      <w:bookmarkEnd w:id="4901"/>
      <w:bookmarkEnd w:id="4902"/>
      <w:bookmarkEnd w:id="4903"/>
      <w:bookmarkEnd w:id="4904"/>
      <w:bookmarkEnd w:id="4905"/>
      <w:bookmarkEnd w:id="4906"/>
      <w:r w:rsidRPr="00690318">
        <w:lastRenderedPageBreak/>
        <w:t>Compressible Viscoelastic Materials</w:t>
      </w:r>
      <w:bookmarkEnd w:id="4907"/>
      <w:bookmarkEnd w:id="4908"/>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3DA37D88" w:rsidR="009F2D41" w:rsidRPr="00690318" w:rsidRDefault="009F2D41" w:rsidP="009F2D41">
      <w:r w:rsidRPr="00690318">
        <w:t xml:space="preserve">For a viscoelastic material, the second Piola Kirchhoff stress can be written as follows </w:t>
      </w:r>
      <w:r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r w:rsidR="000F5924">
        <w:fldChar w:fldCharType="begin"/>
      </w:r>
      <w:r w:rsidR="000F5924">
        <w:instrText xml:space="preserve"> HYPERLINK \l "_ENREF_17" \o "Puso, 1998 #9" </w:instrText>
      </w:r>
      <w:ins w:id="4909" w:author="Gerard" w:date="2015-04-08T21:50:00Z"/>
      <w:r w:rsidR="000F5924">
        <w:fldChar w:fldCharType="separate"/>
      </w:r>
      <w:r w:rsidR="00182A67">
        <w:rPr>
          <w:noProof/>
        </w:rPr>
        <w:t>17</w:t>
      </w:r>
      <w:r w:rsidR="000F5924">
        <w:rPr>
          <w:noProof/>
        </w:rPr>
        <w:fldChar w:fldCharType="end"/>
      </w:r>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6C2049" w:rsidRPr="006C2049">
        <w:rPr>
          <w:position w:val="-30"/>
        </w:rPr>
        <w:object w:dxaOrig="2400" w:dyaOrig="720" w14:anchorId="6B73F0AF">
          <v:shape id="_x0000_i1603" type="#_x0000_t75" style="width:122.4pt;height:36pt" o:ole="">
            <v:imagedata r:id="rId1237" o:title=""/>
          </v:shape>
          <o:OLEObject Type="Embed" ProgID="Equation.DSMT4" ShapeID="_x0000_i1603" DrawAspect="Content" ObjectID="_1363900970" r:id="rId1238"/>
        </w:object>
      </w:r>
      <w:r w:rsidRPr="00690318">
        <w:t>,</w:t>
      </w:r>
    </w:p>
    <w:p w14:paraId="3ECB88A4" w14:textId="63C88DD3" w:rsidR="009F2D41" w:rsidRPr="00690318" w:rsidRDefault="009F2D41" w:rsidP="009F2D41">
      <w:r w:rsidRPr="00690318">
        <w:t xml:space="preserve">where </w:t>
      </w:r>
      <w:r w:rsidR="006C2049" w:rsidRPr="006C2049">
        <w:rPr>
          <w:position w:val="-6"/>
        </w:rPr>
        <w:object w:dxaOrig="279" w:dyaOrig="320" w14:anchorId="10EF3454">
          <v:shape id="_x0000_i1604" type="#_x0000_t75" style="width:14.4pt;height:14.4pt" o:ole="">
            <v:imagedata r:id="rId1239" o:title=""/>
          </v:shape>
          <o:OLEObject Type="Embed" ProgID="Equation.DSMT4" ShapeID="_x0000_i1604" DrawAspect="Content" ObjectID="_1363900971" r:id="rId1240"/>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6C2049" w:rsidRPr="006C2049">
        <w:rPr>
          <w:position w:val="-28"/>
        </w:rPr>
        <w:object w:dxaOrig="2659" w:dyaOrig="680" w14:anchorId="4BBE8B41">
          <v:shape id="_x0000_i1605" type="#_x0000_t75" style="width:129.6pt;height:36pt" o:ole="">
            <v:imagedata r:id="rId1241" o:title=""/>
          </v:shape>
          <o:OLEObject Type="Embed" ProgID="Equation.DSMT4" ShapeID="_x0000_i1605" DrawAspect="Content" ObjectID="_1363900972" r:id="rId1242"/>
        </w:object>
      </w:r>
      <w:r w:rsidRPr="00690318">
        <w:t>,</w:t>
      </w:r>
    </w:p>
    <w:p w14:paraId="0DD46A29" w14:textId="3A121301" w:rsidR="009F2D41" w:rsidRPr="00690318" w:rsidRDefault="009F2D41" w:rsidP="009F2D41">
      <w:r w:rsidRPr="00690318">
        <w:t xml:space="preserve">Note that the user does not have to enter all the </w:t>
      </w:r>
      <w:r w:rsidR="006C2049" w:rsidRPr="006C2049">
        <w:rPr>
          <w:position w:val="-12"/>
        </w:rPr>
        <w:object w:dxaOrig="220" w:dyaOrig="360" w14:anchorId="1042FDC1">
          <v:shape id="_x0000_i1606" type="#_x0000_t75" style="width:14.4pt;height:21.6pt" o:ole="">
            <v:imagedata r:id="rId1243" o:title=""/>
          </v:shape>
          <o:OLEObject Type="Embed" ProgID="Equation.DSMT4" ShapeID="_x0000_i1606" DrawAspect="Content" ObjectID="_1363900973" r:id="rId1244"/>
        </w:object>
      </w:r>
      <w:r w:rsidRPr="00690318">
        <w:t xml:space="preserve"> and </w:t>
      </w:r>
      <w:r w:rsidR="006C2049" w:rsidRPr="006C2049">
        <w:rPr>
          <w:position w:val="-12"/>
        </w:rPr>
        <w:object w:dxaOrig="240" w:dyaOrig="360" w14:anchorId="0B2E8E41">
          <v:shape id="_x0000_i1607" type="#_x0000_t75" style="width:14.4pt;height:21.6pt" o:ole="">
            <v:imagedata r:id="rId1245" o:title=""/>
          </v:shape>
          <o:OLEObject Type="Embed" ProgID="Equation.DSMT4" ShapeID="_x0000_i1607" DrawAspect="Content" ObjectID="_1363900974" r:id="rId1246"/>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1A33E2E4">
          <v:shape id="_x0000_i1608" type="#_x0000_t75" style="width:14.4pt;height:21.6pt" o:ole="">
            <v:imagedata r:id="rId1247" o:title=""/>
          </v:shape>
          <o:OLEObject Type="Embed" ProgID="Equation.DSMT4" ShapeID="_x0000_i1608" DrawAspect="Content" ObjectID="_1363900975" r:id="rId1248"/>
        </w:object>
      </w:r>
      <w:r w:rsidRPr="00690318">
        <w:t xml:space="preserve">, </w:t>
      </w:r>
      <w:r w:rsidR="006C2049" w:rsidRPr="006C2049">
        <w:rPr>
          <w:position w:val="-12"/>
        </w:rPr>
        <w:object w:dxaOrig="260" w:dyaOrig="360" w14:anchorId="52C94B67">
          <v:shape id="_x0000_i1609" type="#_x0000_t75" style="width:14.4pt;height:21.6pt" o:ole="">
            <v:imagedata r:id="rId1249" o:title=""/>
          </v:shape>
          <o:OLEObject Type="Embed" ProgID="Equation.DSMT4" ShapeID="_x0000_i1609" DrawAspect="Content" ObjectID="_1363900976" r:id="rId1250"/>
        </w:object>
      </w:r>
      <w:r w:rsidRPr="00690318">
        <w:t xml:space="preserve">, </w:t>
      </w:r>
      <w:r w:rsidR="006C2049" w:rsidRPr="006C2049">
        <w:rPr>
          <w:position w:val="-12"/>
        </w:rPr>
        <w:object w:dxaOrig="240" w:dyaOrig="360" w14:anchorId="21F832DD">
          <v:shape id="_x0000_i1610" type="#_x0000_t75" style="width:14.4pt;height:21.6pt" o:ole="">
            <v:imagedata r:id="rId1251" o:title=""/>
          </v:shape>
          <o:OLEObject Type="Embed" ProgID="Equation.DSMT4" ShapeID="_x0000_i1610" DrawAspect="Content" ObjectID="_1363900977" r:id="rId1252"/>
        </w:object>
      </w:r>
      <w:r w:rsidRPr="00690318">
        <w:t xml:space="preserve"> and </w:t>
      </w:r>
      <w:r w:rsidR="006C2049" w:rsidRPr="006C2049">
        <w:rPr>
          <w:position w:val="-12"/>
        </w:rPr>
        <w:object w:dxaOrig="260" w:dyaOrig="360" w14:anchorId="01C032C1">
          <v:shape id="_x0000_i1611" type="#_x0000_t75" style="width:14.4pt;height:21.6pt" o:ole="">
            <v:imagedata r:id="rId1253" o:title=""/>
          </v:shape>
          <o:OLEObject Type="Embed" ProgID="Equation.DSMT4" ShapeID="_x0000_i1611" DrawAspect="Content" ObjectID="_1363900978" r:id="rId1254"/>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C00DDA">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rPr>
          <w:ins w:id="4910" w:author="Gerard" w:date="2015-04-07T20:31:00Z"/>
        </w:rPr>
      </w:pPr>
      <w:r w:rsidRPr="00690318">
        <w:t>&lt;/material&gt;</w:t>
      </w:r>
    </w:p>
    <w:p w14:paraId="2B430189" w14:textId="449EA043" w:rsidR="000F5924" w:rsidRDefault="000F5924">
      <w:pPr>
        <w:jc w:val="left"/>
        <w:rPr>
          <w:ins w:id="4911" w:author="Gerard" w:date="2015-04-07T20:31:00Z"/>
        </w:rPr>
      </w:pPr>
      <w:ins w:id="4912" w:author="Gerard" w:date="2015-04-07T20:31:00Z">
        <w:r>
          <w:br w:type="page"/>
        </w:r>
      </w:ins>
    </w:p>
    <w:p w14:paraId="6509F286" w14:textId="49A9F79D" w:rsidR="000F5924" w:rsidRDefault="000F5924" w:rsidP="000F5924">
      <w:pPr>
        <w:pStyle w:val="Heading2"/>
        <w:rPr>
          <w:ins w:id="4913" w:author="Gerard" w:date="2015-04-07T20:32:00Z"/>
        </w:rPr>
        <w:pPrChange w:id="4914" w:author="Gerard" w:date="2015-04-07T20:32:00Z">
          <w:pPr>
            <w:jc w:val="left"/>
          </w:pPr>
        </w:pPrChange>
      </w:pPr>
      <w:bookmarkStart w:id="4915" w:name="_Ref290146534"/>
      <w:bookmarkStart w:id="4916" w:name="_Toc290149343"/>
      <w:ins w:id="4917" w:author="Gerard" w:date="2015-04-07T20:31:00Z">
        <w:r>
          <w:lastRenderedPageBreak/>
          <w:t>Reactive Viscoelastic Solid</w:t>
        </w:r>
      </w:ins>
      <w:bookmarkEnd w:id="4915"/>
      <w:bookmarkEnd w:id="4916"/>
    </w:p>
    <w:p w14:paraId="4EF1F372" w14:textId="77777777" w:rsidR="0082021A" w:rsidRDefault="000F5924" w:rsidP="000F5924">
      <w:pPr>
        <w:rPr>
          <w:ins w:id="4918" w:author="Gerard" w:date="2015-04-08T20:51:00Z"/>
        </w:rPr>
      </w:pPr>
      <w:ins w:id="4919" w:author="Gerard" w:date="2015-04-07T20:33:00Z">
        <w:r>
          <w:t xml:space="preserve">Reactive viscoelasticity models a material as a mixture of strong bonds, which are permanent, and weak bonds, which break and reform in response to loading </w:t>
        </w:r>
        <w:r>
          <w:fldChar w:fldCharType="begin"/>
        </w:r>
        <w:r>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fldChar w:fldCharType="separate"/>
        </w:r>
        <w:r>
          <w:rPr>
            <w:noProof/>
          </w:rPr>
          <w:t>[</w:t>
        </w:r>
        <w:r>
          <w:fldChar w:fldCharType="begin"/>
        </w:r>
        <w:r>
          <w:instrText xml:space="preserve"> HYPERLINK \l "_ENREF_46" \o "Ateshian, 2015 #72" </w:instrText>
        </w:r>
      </w:ins>
      <w:ins w:id="4920" w:author="Gerard" w:date="2015-04-07T20:33:00Z">
        <w:r>
          <w:fldChar w:fldCharType="separate"/>
        </w:r>
        <w:r>
          <w:rPr>
            <w:noProof/>
          </w:rPr>
          <w:t>46</w:t>
        </w:r>
        <w:r>
          <w:rPr>
            <w:noProof/>
          </w:rPr>
          <w:fldChar w:fldCharType="end"/>
        </w:r>
        <w:r>
          <w:rPr>
            <w:noProof/>
          </w:rPr>
          <w:t>]</w:t>
        </w:r>
        <w:r>
          <w:fldChar w:fldCharType="end"/>
        </w:r>
        <w:r>
          <w:t>. Strong bonds produce the equilibrium elastic response, whereas weak bonds produce the transient viscous response.</w:t>
        </w:r>
      </w:ins>
      <w:ins w:id="4921" w:author="Gerard" w:date="2015-04-07T20:34:00Z">
        <w:r>
          <w:t xml:space="preserve"> </w:t>
        </w:r>
      </w:ins>
      <w:ins w:id="4922" w:author="Gerard" w:date="2015-04-08T20:50:00Z">
        <w:r w:rsidR="0082021A">
          <w:t xml:space="preserve"> For a compressive reactive viscoelastic solid, the strain energy density is given by</w:t>
        </w:r>
      </w:ins>
    </w:p>
    <w:p w14:paraId="4E2E6009" w14:textId="4731E7D5" w:rsidR="0082021A" w:rsidRDefault="0082021A" w:rsidP="0082021A">
      <w:pPr>
        <w:pStyle w:val="MTDisplayEquation"/>
        <w:rPr>
          <w:ins w:id="4923" w:author="Gerard" w:date="2015-04-08T20:51:00Z"/>
        </w:rPr>
        <w:pPrChange w:id="4924" w:author="Gerard" w:date="2015-04-08T20:51:00Z">
          <w:pPr/>
        </w:pPrChange>
      </w:pPr>
      <w:ins w:id="4925" w:author="Gerard" w:date="2015-04-08T20:51:00Z">
        <w:r>
          <w:tab/>
        </w:r>
        <w:r w:rsidRPr="0082021A">
          <w:rPr>
            <w:position w:val="-28"/>
          </w:rPr>
          <w:object w:dxaOrig="3040" w:dyaOrig="580" w14:anchorId="082786C1">
            <v:shape id="_x0000_i2393" type="#_x0000_t75" style="width:152pt;height:28.8pt" o:ole="">
              <v:imagedata r:id="rId1255" o:title=""/>
            </v:shape>
            <o:OLEObject Type="Embed" ProgID="Equation.DSMT4" ShapeID="_x0000_i2393" DrawAspect="Content" ObjectID="_1363900979" r:id="rId1256"/>
          </w:object>
        </w:r>
        <w:r>
          <w:t xml:space="preserve"> </w:t>
        </w:r>
      </w:ins>
    </w:p>
    <w:p w14:paraId="4317EFA4" w14:textId="5ACDCD06" w:rsidR="0082021A" w:rsidRDefault="0082021A" w:rsidP="000F5924">
      <w:pPr>
        <w:rPr>
          <w:ins w:id="4926" w:author="Gerard" w:date="2015-04-08T20:51:00Z"/>
        </w:rPr>
        <w:pPrChange w:id="4927" w:author="Gerard" w:date="2015-04-07T20:32:00Z">
          <w:pPr>
            <w:jc w:val="left"/>
          </w:pPr>
        </w:pPrChange>
      </w:pPr>
      <w:ins w:id="4928" w:author="Gerard" w:date="2015-04-08T20:51:00Z">
        <w:r>
          <w:t xml:space="preserve">where </w:t>
        </w:r>
        <w:r w:rsidRPr="007E2473">
          <w:rPr>
            <w:position w:val="-12"/>
          </w:rPr>
          <w:object w:dxaOrig="340" w:dyaOrig="400" w14:anchorId="2B80AB34">
            <v:shape id="_x0000_i2248" type="#_x0000_t75" style="width:16.8pt;height:20pt" o:ole="">
              <v:imagedata r:id="rId1257" o:title=""/>
            </v:shape>
            <o:OLEObject Type="Embed" ProgID="Equation.DSMT4" ShapeID="_x0000_i2248" DrawAspect="Content" ObjectID="_1363900980" r:id="rId1258"/>
          </w:object>
        </w:r>
        <w:r>
          <w:t xml:space="preserve"> is the strain energy density of strong bonds and </w:t>
        </w:r>
        <w:r w:rsidRPr="007E2473">
          <w:rPr>
            <w:position w:val="-12"/>
          </w:rPr>
          <w:object w:dxaOrig="360" w:dyaOrig="400" w14:anchorId="7C136F39">
            <v:shape id="_x0000_i2251" type="#_x0000_t75" style="width:17.6pt;height:20pt" o:ole="">
              <v:imagedata r:id="rId1259" o:title=""/>
            </v:shape>
            <o:OLEObject Type="Embed" ProgID="Equation.DSMT4" ShapeID="_x0000_i2251" DrawAspect="Content" ObjectID="_1363900981" r:id="rId1260"/>
          </w:object>
        </w:r>
        <w:r>
          <w:t xml:space="preserve"> is the strain energy density of weak bonds, when they all belong to the same generation.  </w:t>
        </w:r>
      </w:ins>
      <w:ins w:id="4929" w:author="Gerard" w:date="2015-04-08T20:57:00Z">
        <w:r w:rsidRPr="0082021A">
          <w:rPr>
            <w:position w:val="-4"/>
          </w:rPr>
          <w:object w:dxaOrig="220" w:dyaOrig="240" w14:anchorId="61668FF9">
            <v:shape id="_x0000_i2400" type="#_x0000_t75" style="width:11.2pt;height:12pt" o:ole="">
              <v:imagedata r:id="rId1261" o:title=""/>
            </v:shape>
            <o:OLEObject Type="Embed" ProgID="Equation.DSMT4" ShapeID="_x0000_i2400" DrawAspect="Content" ObjectID="_1363900982" r:id="rId1262"/>
          </w:object>
        </w:r>
        <w:r>
          <w:t xml:space="preserve"> is the deformation gradient of the strong bonds and the initial weak bond generation, wherease </w:t>
        </w:r>
      </w:ins>
      <w:ins w:id="4930" w:author="Gerard" w:date="2015-04-08T20:58:00Z">
        <w:r w:rsidRPr="0082021A">
          <w:rPr>
            <w:position w:val="-4"/>
          </w:rPr>
          <w:object w:dxaOrig="300" w:dyaOrig="320" w14:anchorId="482F9C16">
            <v:shape id="_x0000_i2403" type="#_x0000_t75" style="width:15.2pt;height:16pt" o:ole="">
              <v:imagedata r:id="rId1263" o:title=""/>
            </v:shape>
            <o:OLEObject Type="Embed" ProgID="Equation.DSMT4" ShapeID="_x0000_i2403" DrawAspect="Content" ObjectID="_1363900983" r:id="rId1264"/>
          </w:object>
        </w:r>
        <w:r>
          <w:t xml:space="preserve"> is the relative deformation gradient for the </w:t>
        </w:r>
        <w:r w:rsidRPr="0082021A">
          <w:rPr>
            <w:position w:val="-4"/>
          </w:rPr>
          <w:object w:dxaOrig="380" w:dyaOrig="200" w14:anchorId="72E9610A">
            <v:shape id="_x0000_i2406" type="#_x0000_t75" style="width:19.2pt;height:10.4pt" o:ole="">
              <v:imagedata r:id="rId1265" o:title=""/>
            </v:shape>
            <o:OLEObject Type="Embed" ProgID="Equation.DSMT4" ShapeID="_x0000_i2406" DrawAspect="Content" ObjectID="_1363900984" r:id="rId1266"/>
          </w:object>
        </w:r>
        <w:r>
          <w:t xml:space="preserve">generation weak bonds, such that </w:t>
        </w:r>
        <w:r w:rsidRPr="0082021A">
          <w:rPr>
            <w:position w:val="-4"/>
          </w:rPr>
          <w:object w:dxaOrig="660" w:dyaOrig="320" w14:anchorId="44307B36">
            <v:shape id="_x0000_i2409" type="#_x0000_t75" style="width:32.8pt;height:16pt" o:ole="">
              <v:imagedata r:id="rId1267" o:title=""/>
            </v:shape>
            <o:OLEObject Type="Embed" ProgID="Equation.DSMT4" ShapeID="_x0000_i2409" DrawAspect="Content" ObjectID="_1363900985" r:id="rId1268"/>
          </w:object>
        </w:r>
        <w:r>
          <w:t xml:space="preserve"> at time </w:t>
        </w:r>
      </w:ins>
      <w:ins w:id="4931" w:author="Gerard" w:date="2015-04-08T20:59:00Z">
        <w:r w:rsidRPr="0082021A">
          <w:rPr>
            <w:position w:val="-4"/>
          </w:rPr>
          <w:object w:dxaOrig="200" w:dyaOrig="200" w14:anchorId="0CB00C37">
            <v:shape id="_x0000_i2415" type="#_x0000_t75" style="width:10.4pt;height:10.4pt" o:ole="">
              <v:imagedata r:id="rId1269" o:title=""/>
            </v:shape>
            <o:OLEObject Type="Embed" ProgID="Equation.DSMT4" ShapeID="_x0000_i2415" DrawAspect="Content" ObjectID="_1363900986" r:id="rId1270"/>
          </w:object>
        </w:r>
        <w:r>
          <w:t xml:space="preserve">. </w:t>
        </w:r>
      </w:ins>
      <w:ins w:id="4932" w:author="Gerard" w:date="2015-04-08T20:58:00Z">
        <w:r>
          <w:t xml:space="preserve"> </w:t>
        </w:r>
      </w:ins>
      <w:ins w:id="4933" w:author="Gerard" w:date="2015-04-08T20:51:00Z">
        <w:r>
          <w:t xml:space="preserve">In this expression, </w:t>
        </w:r>
        <w:r w:rsidRPr="006A2D15">
          <w:rPr>
            <w:position w:val="-14"/>
          </w:rPr>
          <w:object w:dxaOrig="860" w:dyaOrig="420" w14:anchorId="26F5389A">
            <v:shape id="_x0000_i2254" type="#_x0000_t75" style="width:42.4pt;height:20.8pt" o:ole="">
              <v:imagedata r:id="rId1271" o:title=""/>
            </v:shape>
            <o:OLEObject Type="Embed" ProgID="Equation.DSMT4" ShapeID="_x0000_i2254" DrawAspect="Content" ObjectID="_1363900987" r:id="rId1272"/>
          </w:object>
        </w:r>
        <w:r>
          <w:t xml:space="preserve"> is the mass fraction of </w:t>
        </w:r>
        <w:r w:rsidRPr="008F4FC8">
          <w:rPr>
            <w:position w:val="-4"/>
          </w:rPr>
          <w:object w:dxaOrig="380" w:dyaOrig="200" w14:anchorId="4A89F337">
            <v:shape id="_x0000_i2257" type="#_x0000_t75" style="width:19.2pt;height:10.4pt" o:ole="">
              <v:imagedata r:id="rId1273" o:title=""/>
            </v:shape>
            <o:OLEObject Type="Embed" ProgID="Equation.DSMT4" ShapeID="_x0000_i2257" DrawAspect="Content" ObjectID="_1363900988" r:id="rId1274"/>
          </w:object>
        </w:r>
        <w:r>
          <w:t xml:space="preserve">generation weak bonds, which evolves over time as described </w:t>
        </w:r>
      </w:ins>
      <w:ins w:id="4934" w:author="Gerard" w:date="2015-04-08T20:53:00Z">
        <w:r>
          <w:t>next</w:t>
        </w:r>
      </w:ins>
      <w:ins w:id="4935" w:author="Gerard" w:date="2015-04-08T20:51:00Z">
        <w:r>
          <w:t xml:space="preserve">.  The summation is taken over all generations </w:t>
        </w:r>
        <w:r w:rsidRPr="00F77222">
          <w:rPr>
            <w:position w:val="-4"/>
          </w:rPr>
          <w:object w:dxaOrig="200" w:dyaOrig="200" w14:anchorId="6A2F20BF">
            <v:shape id="_x0000_i2260" type="#_x0000_t75" style="width:10.4pt;height:10.4pt" o:ole="">
              <v:imagedata r:id="rId1275" o:title=""/>
            </v:shape>
            <o:OLEObject Type="Embed" ProgID="Equation.DSMT4" ShapeID="_x0000_i2260" DrawAspect="Content" ObjectID="_1363900989" r:id="rId1276"/>
          </w:object>
        </w:r>
        <w:r>
          <w:t xml:space="preserve"> that were created prior to the current time </w:t>
        </w:r>
        <w:r w:rsidRPr="008F4FC8">
          <w:rPr>
            <w:position w:val="-4"/>
          </w:rPr>
          <w:object w:dxaOrig="140" w:dyaOrig="220" w14:anchorId="68758E03">
            <v:shape id="_x0000_i2263" type="#_x0000_t75" style="width:7.2pt;height:10.4pt" o:ole="">
              <v:imagedata r:id="rId1277" o:title=""/>
            </v:shape>
            <o:OLEObject Type="Embed" ProgID="Equation.DSMT4" ShapeID="_x0000_i2263" DrawAspect="Content" ObjectID="_1363900990" r:id="rId1278"/>
          </w:object>
        </w:r>
        <w:r>
          <w:t>.</w:t>
        </w:r>
      </w:ins>
    </w:p>
    <w:p w14:paraId="2E2CF10C" w14:textId="77777777" w:rsidR="0082021A" w:rsidRDefault="0082021A" w:rsidP="000F5924">
      <w:pPr>
        <w:rPr>
          <w:ins w:id="4936" w:author="Gerard" w:date="2015-04-08T20:51:00Z"/>
        </w:rPr>
        <w:pPrChange w:id="4937" w:author="Gerard" w:date="2015-04-07T20:32:00Z">
          <w:pPr>
            <w:jc w:val="left"/>
          </w:pPr>
        </w:pPrChange>
      </w:pPr>
    </w:p>
    <w:p w14:paraId="6FF3B08B" w14:textId="7ADBFD78" w:rsidR="0082021A" w:rsidRDefault="0082021A" w:rsidP="0082021A">
      <w:pPr>
        <w:rPr>
          <w:ins w:id="4938" w:author="Gerard" w:date="2015-04-08T20:52:00Z"/>
        </w:rPr>
      </w:pPr>
      <w:ins w:id="4939" w:author="Gerard" w:date="2015-04-08T20:52:00Z">
        <w:r>
          <w:t xml:space="preserve">Any number of valid solutions may exist for </w:t>
        </w:r>
        <w:r w:rsidRPr="00731A28">
          <w:rPr>
            <w:position w:val="-4"/>
          </w:rPr>
          <w:object w:dxaOrig="320" w:dyaOrig="320" w14:anchorId="6FE7E5A5">
            <v:shape id="_x0000_i2316" type="#_x0000_t75" style="width:16pt;height:16pt" o:ole="">
              <v:imagedata r:id="rId1279" o:title=""/>
            </v:shape>
            <o:OLEObject Type="Embed" ProgID="Equation.DSMT4" ShapeID="_x0000_i2316" DrawAspect="Content" ObjectID="_1363900991" r:id="rId1280"/>
          </w:object>
        </w:r>
        <w:r>
          <w:t xml:space="preserve">, based on constitutive assumptions for </w:t>
        </w:r>
      </w:ins>
      <w:ins w:id="4940" w:author="Gerard" w:date="2015-04-08T20:59:00Z">
        <w:r>
          <w:t xml:space="preserve">the weak bond mass fraction supply </w:t>
        </w:r>
      </w:ins>
      <w:ins w:id="4941" w:author="Gerard" w:date="2015-04-08T20:52:00Z">
        <w:r w:rsidRPr="00731A28">
          <w:rPr>
            <w:position w:val="-4"/>
          </w:rPr>
          <w:object w:dxaOrig="320" w:dyaOrig="320" w14:anchorId="6650B957">
            <v:shape id="_x0000_i2319" type="#_x0000_t75" style="width:16pt;height:16pt" o:ole="">
              <v:imagedata r:id="rId1281" o:title=""/>
            </v:shape>
            <o:OLEObject Type="Embed" ProgID="Equation.DSMT4" ShapeID="_x0000_i2319" DrawAspect="Content" ObjectID="_1363900992" r:id="rId1282"/>
          </w:object>
        </w:r>
        <w:r>
          <w:t xml:space="preserve">.  </w:t>
        </w:r>
      </w:ins>
      <w:ins w:id="4942" w:author="Gerard" w:date="2015-04-08T20:54:00Z">
        <w:r>
          <w:t>In particular</w:t>
        </w:r>
      </w:ins>
      <w:ins w:id="4943" w:author="Gerard" w:date="2015-04-08T20:52:00Z">
        <w:r>
          <w:t xml:space="preserve">, for </w:t>
        </w:r>
        <w:r w:rsidRPr="00731A28">
          <w:rPr>
            <w:position w:val="-4"/>
          </w:rPr>
          <w:object w:dxaOrig="380" w:dyaOrig="200" w14:anchorId="43A78A13">
            <v:shape id="_x0000_i2322" type="#_x0000_t75" style="width:19.2pt;height:10.4pt" o:ole="">
              <v:imagedata r:id="rId1283" o:title=""/>
            </v:shape>
            <o:OLEObject Type="Embed" ProgID="Equation.DSMT4" ShapeID="_x0000_i2322" DrawAspect="Content" ObjectID="_1363900993" r:id="rId1284"/>
          </w:object>
        </w:r>
        <w:r>
          <w:t xml:space="preserve">generation bonds reforming in an unloaded state during the time interval </w:t>
        </w:r>
        <w:r w:rsidRPr="00731A28">
          <w:rPr>
            <w:position w:val="-4"/>
          </w:rPr>
          <w:object w:dxaOrig="860" w:dyaOrig="240" w14:anchorId="1BE85A4E">
            <v:shape id="_x0000_i2325" type="#_x0000_t75" style="width:42.4pt;height:12pt" o:ole="">
              <v:imagedata r:id="rId1285" o:title=""/>
            </v:shape>
            <o:OLEObject Type="Embed" ProgID="Equation.DSMT4" ShapeID="_x0000_i2325" DrawAspect="Content" ObjectID="_1363900994" r:id="rId1286"/>
          </w:object>
        </w:r>
        <w:r>
          <w:t xml:space="preserve">, and subsequently breaking in response to loading at </w:t>
        </w:r>
        <w:r w:rsidRPr="00731A28">
          <w:rPr>
            <w:position w:val="-4"/>
          </w:rPr>
          <w:object w:dxaOrig="500" w:dyaOrig="220" w14:anchorId="30BC8D7A">
            <v:shape id="_x0000_i2328" type="#_x0000_t75" style="width:24.8pt;height:10.4pt" o:ole="">
              <v:imagedata r:id="rId1287" o:title=""/>
            </v:shape>
            <o:OLEObject Type="Embed" ProgID="Equation.DSMT4" ShapeID="_x0000_i2328" DrawAspect="Content" ObjectID="_1363900995" r:id="rId1288"/>
          </w:object>
        </w:r>
        <w:r>
          <w:t>, Type I bond kinetics provides a solution of the form</w:t>
        </w:r>
      </w:ins>
    </w:p>
    <w:p w14:paraId="72C8C645" w14:textId="317CA042" w:rsidR="0082021A" w:rsidRPr="00295FC5" w:rsidRDefault="0082021A" w:rsidP="0082021A">
      <w:pPr>
        <w:pStyle w:val="MTDisplayEquation"/>
        <w:rPr>
          <w:ins w:id="4944" w:author="Gerard" w:date="2015-04-08T20:52:00Z"/>
        </w:rPr>
      </w:pPr>
      <w:ins w:id="4945" w:author="Gerard" w:date="2015-04-08T20:52:00Z">
        <w:r>
          <w:tab/>
        </w:r>
        <w:r w:rsidRPr="00731A28">
          <w:rPr>
            <w:position w:val="-72"/>
          </w:rPr>
          <w:object w:dxaOrig="5000" w:dyaOrig="1560" w14:anchorId="090EE8EB">
            <v:shape id="_x0000_i2331" type="#_x0000_t75" style="width:250.4pt;height:77.6pt" o:ole="">
              <v:imagedata r:id="rId1289" o:title=""/>
            </v:shape>
            <o:OLEObject Type="Embed" ProgID="Equation.DSMT4" ShapeID="_x0000_i2331" DrawAspect="Content" ObjectID="_1363900996" r:id="rId1290"/>
          </w:object>
        </w:r>
        <w:r>
          <w:t xml:space="preserve"> </w:t>
        </w:r>
      </w:ins>
    </w:p>
    <w:p w14:paraId="1B6B35FC" w14:textId="77777777" w:rsidR="0082021A" w:rsidRDefault="0082021A" w:rsidP="0082021A">
      <w:pPr>
        <w:rPr>
          <w:ins w:id="4946" w:author="Gerard" w:date="2015-04-08T20:52:00Z"/>
        </w:rPr>
      </w:pPr>
      <w:ins w:id="4947" w:author="Gerard" w:date="2015-04-08T20:52:00Z">
        <w:r>
          <w:t>where</w:t>
        </w:r>
      </w:ins>
    </w:p>
    <w:p w14:paraId="7B02D431" w14:textId="36B469B7" w:rsidR="0082021A" w:rsidRDefault="0082021A" w:rsidP="0082021A">
      <w:pPr>
        <w:pStyle w:val="MTDisplayEquation"/>
        <w:rPr>
          <w:ins w:id="4948" w:author="Gerard" w:date="2015-04-08T20:52:00Z"/>
        </w:rPr>
      </w:pPr>
      <w:ins w:id="4949" w:author="Gerard" w:date="2015-04-08T20:52:00Z">
        <w:r>
          <w:tab/>
        </w:r>
        <w:r w:rsidRPr="003D7647">
          <w:rPr>
            <w:position w:val="-32"/>
          </w:rPr>
          <w:object w:dxaOrig="2500" w:dyaOrig="600" w14:anchorId="5CC9D991">
            <v:shape id="_x0000_i2334" type="#_x0000_t75" style="width:124.8pt;height:29.6pt" o:ole="">
              <v:imagedata r:id="rId1291" o:title=""/>
            </v:shape>
            <o:OLEObject Type="Embed" ProgID="Equation.DSMT4" ShapeID="_x0000_i2334" DrawAspect="Content" ObjectID="_1363900997" r:id="rId1292"/>
          </w:object>
        </w:r>
        <w:r>
          <w:t xml:space="preserve"> </w:t>
        </w:r>
      </w:ins>
    </w:p>
    <w:p w14:paraId="36935F3A" w14:textId="3AD00785" w:rsidR="0082021A" w:rsidRDefault="0082021A" w:rsidP="0082021A">
      <w:pPr>
        <w:rPr>
          <w:ins w:id="4950" w:author="Gerard" w:date="2015-04-08T20:52:00Z"/>
        </w:rPr>
      </w:pPr>
      <w:ins w:id="4951" w:author="Gerard" w:date="2015-04-08T20:52:00Z">
        <w:r>
          <w:t xml:space="preserve">and </w:t>
        </w:r>
        <w:r w:rsidRPr="007E2473">
          <w:rPr>
            <w:position w:val="-18"/>
          </w:rPr>
          <w:object w:dxaOrig="1720" w:dyaOrig="480" w14:anchorId="6B8D0F0E">
            <v:shape id="_x0000_i2337" type="#_x0000_t75" style="width:86.4pt;height:24pt" o:ole="">
              <v:imagedata r:id="rId1293" o:title=""/>
            </v:shape>
            <o:OLEObject Type="Embed" ProgID="Equation.DSMT4" ShapeID="_x0000_i2337" DrawAspect="Content" ObjectID="_1363900998" r:id="rId1294"/>
          </w:object>
        </w:r>
        <w:r>
          <w:t xml:space="preserve"> is a reduced relaxation function which may assume any number of valid forms.  (A reduced relaxation function </w:t>
        </w:r>
        <w:r w:rsidRPr="007E2473">
          <w:rPr>
            <w:position w:val="-14"/>
          </w:rPr>
          <w:object w:dxaOrig="480" w:dyaOrig="420" w14:anchorId="650B13C8">
            <v:shape id="_x0000_i2340" type="#_x0000_t75" style="width:24pt;height:20.8pt" o:ole="">
              <v:imagedata r:id="rId1295" o:title=""/>
            </v:shape>
            <o:OLEObject Type="Embed" ProgID="Equation.DSMT4" ShapeID="_x0000_i2340" DrawAspect="Content" ObjectID="_1363900999" r:id="rId1296"/>
          </w:object>
        </w:r>
        <w:r>
          <w:t xml:space="preserve"> satisfies </w:t>
        </w:r>
        <w:r w:rsidRPr="007E2473">
          <w:rPr>
            <w:position w:val="-14"/>
          </w:rPr>
          <w:object w:dxaOrig="840" w:dyaOrig="420" w14:anchorId="03987B12">
            <v:shape id="_x0000_i2343" type="#_x0000_t75" style="width:42.4pt;height:20.8pt" o:ole="">
              <v:imagedata r:id="rId1297" o:title=""/>
            </v:shape>
            <o:OLEObject Type="Embed" ProgID="Equation.DSMT4" ShapeID="_x0000_i2343" DrawAspect="Content" ObjectID="_1363901000" r:id="rId1298"/>
          </w:object>
        </w:r>
        <w:r>
          <w:t xml:space="preserve"> and </w:t>
        </w:r>
        <w:r w:rsidRPr="007E2473">
          <w:rPr>
            <w:position w:val="-14"/>
          </w:rPr>
          <w:object w:dxaOrig="1340" w:dyaOrig="420" w14:anchorId="60B3B859">
            <v:shape id="_x0000_i2346" type="#_x0000_t75" style="width:67.2pt;height:20.8pt" o:ole="">
              <v:imagedata r:id="rId1299" o:title=""/>
            </v:shape>
            <o:OLEObject Type="Embed" ProgID="Equation.DSMT4" ShapeID="_x0000_i2346" DrawAspect="Content" ObjectID="_1363901001" r:id="rId1300"/>
          </w:object>
        </w:r>
        <w:r>
          <w:t xml:space="preserve">, and decreases monotonically with </w:t>
        </w:r>
        <w:r w:rsidRPr="003D7647">
          <w:rPr>
            <w:position w:val="-4"/>
          </w:rPr>
          <w:object w:dxaOrig="140" w:dyaOrig="220" w14:anchorId="68B0F617">
            <v:shape id="_x0000_i2349" type="#_x0000_t75" style="width:7.2pt;height:10.4pt" o:ole="">
              <v:imagedata r:id="rId1301" o:title=""/>
            </v:shape>
            <o:OLEObject Type="Embed" ProgID="Equation.DSMT4" ShapeID="_x0000_i2349" DrawAspect="Content" ObjectID="_1363901002" r:id="rId1302"/>
          </w:object>
        </w:r>
        <w:r>
          <w:t xml:space="preserve">.) In particular, </w:t>
        </w:r>
        <w:r w:rsidRPr="007E2473">
          <w:rPr>
            <w:position w:val="-10"/>
          </w:rPr>
          <w:object w:dxaOrig="220" w:dyaOrig="260" w14:anchorId="39CA6AD3">
            <v:shape id="_x0000_i2352" type="#_x0000_t75" style="width:10.4pt;height:12.8pt" o:ole="">
              <v:imagedata r:id="rId1303" o:title=""/>
            </v:shape>
            <o:OLEObject Type="Embed" ProgID="Equation.DSMT4" ShapeID="_x0000_i2352" DrawAspect="Content" ObjectID="_1363901003" r:id="rId1304"/>
          </w:object>
        </w:r>
        <w:r>
          <w:t xml:space="preserve"> may depend on the strain at time </w:t>
        </w:r>
        <w:r w:rsidRPr="00541E56">
          <w:rPr>
            <w:position w:val="-4"/>
          </w:rPr>
          <w:object w:dxaOrig="180" w:dyaOrig="200" w14:anchorId="494213AF">
            <v:shape id="_x0000_i2355" type="#_x0000_t75" style="width:9.6pt;height:10.4pt" o:ole="">
              <v:imagedata r:id="rId1305" o:title=""/>
            </v:shape>
            <o:OLEObject Type="Embed" ProgID="Equation.DSMT4" ShapeID="_x0000_i2355" DrawAspect="Content" ObjectID="_1363901004" r:id="rId1306"/>
          </w:object>
        </w:r>
        <w:r>
          <w:t xml:space="preserve"> relative to the reference configuration of the </w:t>
        </w:r>
        <w:r w:rsidRPr="00541E56">
          <w:rPr>
            <w:position w:val="-4"/>
          </w:rPr>
          <w:object w:dxaOrig="380" w:dyaOrig="200" w14:anchorId="793F8451">
            <v:shape id="_x0000_i2358" type="#_x0000_t75" style="width:19.2pt;height:10.4pt" o:ole="">
              <v:imagedata r:id="rId1307" o:title=""/>
            </v:shape>
            <o:OLEObject Type="Embed" ProgID="Equation.DSMT4" ShapeID="_x0000_i2358" DrawAspect="Content" ObjectID="_1363901005" r:id="rId1308"/>
          </w:object>
        </w:r>
        <w:r>
          <w:t>generation.  In the recursive expression</w:t>
        </w:r>
      </w:ins>
      <w:ins w:id="4952" w:author="Gerard" w:date="2015-04-08T20:54:00Z">
        <w:r>
          <w:t xml:space="preserve"> above</w:t>
        </w:r>
      </w:ins>
      <w:ins w:id="4953" w:author="Gerard" w:date="2015-04-08T20:52:00Z">
        <w:r>
          <w:t xml:space="preserve">, the earliest generation </w:t>
        </w:r>
        <w:r w:rsidRPr="00541E56">
          <w:rPr>
            <w:position w:val="-4"/>
          </w:rPr>
          <w:object w:dxaOrig="740" w:dyaOrig="200" w14:anchorId="13CB2167">
            <v:shape id="_x0000_i2361" type="#_x0000_t75" style="width:36.8pt;height:10.4pt" o:ole="">
              <v:imagedata r:id="rId1309" o:title=""/>
            </v:shape>
            <o:OLEObject Type="Embed" ProgID="Equation.DSMT4" ShapeID="_x0000_i2361" DrawAspect="Content" ObjectID="_1363901006" r:id="rId1310"/>
          </w:object>
        </w:r>
        <w:r>
          <w:t xml:space="preserve">, which is initially at rest, produces </w:t>
        </w:r>
        <w:r w:rsidRPr="007E2473">
          <w:rPr>
            <w:position w:val="-14"/>
          </w:rPr>
          <w:object w:dxaOrig="920" w:dyaOrig="420" w14:anchorId="7638CE83">
            <v:shape id="_x0000_i2364" type="#_x0000_t75" style="width:46.4pt;height:20.8pt" o:ole="">
              <v:imagedata r:id="rId1311" o:title=""/>
            </v:shape>
            <o:OLEObject Type="Embed" ProgID="Equation.DSMT4" ShapeID="_x0000_i2364" DrawAspect="Content" ObjectID="_1363901007" r:id="rId1312"/>
          </w:object>
        </w:r>
        <w:r>
          <w:t xml:space="preserve"> for </w:t>
        </w:r>
        <w:r w:rsidRPr="00541E56">
          <w:rPr>
            <w:position w:val="-4"/>
          </w:rPr>
          <w:object w:dxaOrig="500" w:dyaOrig="220" w14:anchorId="03552B7C">
            <v:shape id="_x0000_i2367" type="#_x0000_t75" style="width:24.8pt;height:10.4pt" o:ole="">
              <v:imagedata r:id="rId1313" o:title=""/>
            </v:shape>
            <o:OLEObject Type="Embed" ProgID="Equation.DSMT4" ShapeID="_x0000_i2367" DrawAspect="Content" ObjectID="_1363901008" r:id="rId1314"/>
          </w:object>
        </w:r>
        <w:r>
          <w:t xml:space="preserve"> and </w:t>
        </w:r>
        <w:r w:rsidRPr="007E2473">
          <w:rPr>
            <w:position w:val="-18"/>
          </w:rPr>
          <w:object w:dxaOrig="2480" w:dyaOrig="480" w14:anchorId="774EF063">
            <v:shape id="_x0000_i2370" type="#_x0000_t75" style="width:124pt;height:24pt" o:ole="">
              <v:imagedata r:id="rId1315" o:title=""/>
            </v:shape>
            <o:OLEObject Type="Embed" ProgID="Equation.DSMT4" ShapeID="_x0000_i2370" DrawAspect="Content" ObjectID="_1363901009" r:id="rId1316"/>
          </w:object>
        </w:r>
        <w:r>
          <w:t xml:space="preserve"> for </w:t>
        </w:r>
        <w:r w:rsidRPr="00541E56">
          <w:rPr>
            <w:position w:val="-4"/>
          </w:rPr>
          <w:object w:dxaOrig="500" w:dyaOrig="240" w14:anchorId="7C876E30">
            <v:shape id="_x0000_i2373" type="#_x0000_t75" style="width:24.8pt;height:12pt" o:ole="">
              <v:imagedata r:id="rId1317" o:title=""/>
            </v:shape>
            <o:OLEObject Type="Embed" ProgID="Equation.DSMT4" ShapeID="_x0000_i2373" DrawAspect="Content" ObjectID="_1363901010" r:id="rId1318"/>
          </w:object>
        </w:r>
        <w:r>
          <w:t xml:space="preserve">; this latter expression seeds the recursion for subsequent generations.  Therefore, providing a functional form for </w:t>
        </w:r>
        <w:r w:rsidRPr="007E2473">
          <w:rPr>
            <w:position w:val="-10"/>
          </w:rPr>
          <w:object w:dxaOrig="220" w:dyaOrig="260" w14:anchorId="25749E3D">
            <v:shape id="_x0000_i2376" type="#_x0000_t75" style="width:10.4pt;height:12.8pt" o:ole="">
              <v:imagedata r:id="rId1319" o:title=""/>
            </v:shape>
            <o:OLEObject Type="Embed" ProgID="Equation.DSMT4" ShapeID="_x0000_i2376" DrawAspect="Content" ObjectID="_1363901011" r:id="rId1320"/>
          </w:object>
        </w:r>
        <w:r>
          <w:t xml:space="preserve"> suffices to produce the solution for all bond generations </w:t>
        </w:r>
        <w:r w:rsidRPr="00541E56">
          <w:rPr>
            <w:position w:val="-4"/>
          </w:rPr>
          <w:object w:dxaOrig="200" w:dyaOrig="200" w14:anchorId="23AD50D1">
            <v:shape id="_x0000_i2379" type="#_x0000_t75" style="width:10.4pt;height:10.4pt" o:ole="">
              <v:imagedata r:id="rId1321" o:title=""/>
            </v:shape>
            <o:OLEObject Type="Embed" ProgID="Equation.DSMT4" ShapeID="_x0000_i2379" DrawAspect="Content" ObjectID="_1363901012" r:id="rId1322"/>
          </w:object>
        </w:r>
        <w:r>
          <w:t>.</w:t>
        </w:r>
      </w:ins>
    </w:p>
    <w:p w14:paraId="4EB8FEA0" w14:textId="77777777" w:rsidR="0082021A" w:rsidRDefault="0082021A" w:rsidP="0082021A">
      <w:pPr>
        <w:rPr>
          <w:ins w:id="4954" w:author="Gerard" w:date="2015-04-08T20:52:00Z"/>
        </w:rPr>
      </w:pPr>
      <w:ins w:id="4955" w:author="Gerard" w:date="2015-04-08T20:52:00Z">
        <w:r>
          <w:tab/>
          <w:t>For Type II bond kinetics, the solution for the mass fractions is given by</w:t>
        </w:r>
      </w:ins>
    </w:p>
    <w:p w14:paraId="2A0D0FB3" w14:textId="19C0BC0F" w:rsidR="0082021A" w:rsidRPr="00731A28" w:rsidRDefault="0082021A" w:rsidP="0082021A">
      <w:pPr>
        <w:pStyle w:val="MTDisplayEquation"/>
        <w:rPr>
          <w:ins w:id="4956" w:author="Gerard" w:date="2015-04-08T20:52:00Z"/>
        </w:rPr>
      </w:pPr>
      <w:ins w:id="4957" w:author="Gerard" w:date="2015-04-08T20:52:00Z">
        <w:r>
          <w:lastRenderedPageBreak/>
          <w:tab/>
        </w:r>
        <w:r w:rsidRPr="007E2473">
          <w:rPr>
            <w:position w:val="-68"/>
          </w:rPr>
          <w:object w:dxaOrig="3920" w:dyaOrig="1480" w14:anchorId="43C86A42">
            <v:shape id="_x0000_i2382" type="#_x0000_t75" style="width:196pt;height:74.4pt" o:ole="">
              <v:imagedata r:id="rId1323" o:title=""/>
            </v:shape>
            <o:OLEObject Type="Embed" ProgID="Equation.DSMT4" ShapeID="_x0000_i2382" DrawAspect="Content" ObjectID="_1363901013" r:id="rId1324"/>
          </w:object>
        </w:r>
        <w:r>
          <w:t xml:space="preserve"> </w:t>
        </w:r>
      </w:ins>
    </w:p>
    <w:p w14:paraId="52201C1F" w14:textId="763002C5" w:rsidR="0082021A" w:rsidRDefault="0082021A" w:rsidP="0082021A">
      <w:pPr>
        <w:rPr>
          <w:ins w:id="4958" w:author="Gerard" w:date="2015-04-08T20:52:00Z"/>
        </w:rPr>
      </w:pPr>
      <w:ins w:id="4959" w:author="Gerard" w:date="2015-04-08T20:52:00Z">
        <w:r>
          <w:t xml:space="preserve">For this type of bond kinetics, the reduced relaxation function </w:t>
        </w:r>
        <w:r w:rsidRPr="007E2473">
          <w:rPr>
            <w:position w:val="-10"/>
          </w:rPr>
          <w:object w:dxaOrig="220" w:dyaOrig="260" w14:anchorId="2EE9887E">
            <v:shape id="_x0000_i2385" type="#_x0000_t75" style="width:10.4pt;height:12.8pt" o:ole="">
              <v:imagedata r:id="rId1325" o:title=""/>
            </v:shape>
            <o:OLEObject Type="Embed" ProgID="Equation.DSMT4" ShapeID="_x0000_i2385" DrawAspect="Content" ObjectID="_1363901014" r:id="rId1326"/>
          </w:object>
        </w:r>
        <w:r>
          <w:t xml:space="preserve"> cannot depend on the magnitude of the strain, because strain-dependence might violate the constraint </w:t>
        </w:r>
        <w:r w:rsidRPr="0068098A">
          <w:rPr>
            <w:position w:val="-4"/>
          </w:rPr>
          <w:object w:dxaOrig="1000" w:dyaOrig="320" w14:anchorId="32B835B5">
            <v:shape id="_x0000_i2388" type="#_x0000_t75" style="width:49.6pt;height:16pt" o:ole="">
              <v:imagedata r:id="rId1327" o:title=""/>
            </v:shape>
            <o:OLEObject Type="Embed" ProgID="Equation.DSMT4" ShapeID="_x0000_i2388" DrawAspect="Content" ObjectID="_1363901015" r:id="rId1328"/>
          </w:object>
        </w:r>
        <w:r>
          <w:t>.</w:t>
        </w:r>
      </w:ins>
    </w:p>
    <w:p w14:paraId="34E39FCA" w14:textId="77777777" w:rsidR="0082021A" w:rsidRDefault="0082021A" w:rsidP="0082021A">
      <w:pPr>
        <w:rPr>
          <w:ins w:id="4960" w:author="Gerard" w:date="2015-04-08T20:55:00Z"/>
        </w:rPr>
      </w:pPr>
      <w:ins w:id="4961" w:author="Gerard" w:date="2015-04-08T20:52:00Z">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ins>
    </w:p>
    <w:p w14:paraId="6B26BA1C" w14:textId="1E59CF87" w:rsidR="0082021A" w:rsidRDefault="0082021A" w:rsidP="0082021A">
      <w:pPr>
        <w:rPr>
          <w:ins w:id="4962" w:author="Gerard" w:date="2015-04-08T20:56:00Z"/>
        </w:rPr>
      </w:pPr>
      <w:ins w:id="4963" w:author="Gerard" w:date="2015-04-08T20:55:00Z">
        <w:r>
          <w:tab/>
          <w:t>For a material with an uncoupled formulation, the s</w:t>
        </w:r>
      </w:ins>
      <w:ins w:id="4964" w:author="Gerard" w:date="2015-04-08T20:56:00Z">
        <w:r>
          <w:t>train energy density has the form</w:t>
        </w:r>
      </w:ins>
    </w:p>
    <w:p w14:paraId="767B3B84" w14:textId="2DD76181" w:rsidR="0082021A" w:rsidRDefault="0082021A" w:rsidP="0082021A">
      <w:pPr>
        <w:pStyle w:val="MTDisplayEquation"/>
        <w:rPr>
          <w:ins w:id="4965" w:author="Gerard" w:date="2015-04-08T21:00:00Z"/>
        </w:rPr>
        <w:pPrChange w:id="4966" w:author="Gerard" w:date="2015-04-08T20:56:00Z">
          <w:pPr/>
        </w:pPrChange>
      </w:pPr>
      <w:ins w:id="4967" w:author="Gerard" w:date="2015-04-08T20:56:00Z">
        <w:r>
          <w:tab/>
        </w:r>
        <w:r w:rsidRPr="0082021A">
          <w:rPr>
            <w:position w:val="-28"/>
            <w:rPrChange w:id="4968" w:author="Gerard" w:date="2015-04-08T20:56:00Z">
              <w:rPr>
                <w:position w:val="-4"/>
              </w:rPr>
            </w:rPrChange>
          </w:rPr>
          <w:object w:dxaOrig="3780" w:dyaOrig="580" w14:anchorId="58ED976F">
            <v:shape id="_x0000_i2394" type="#_x0000_t75" style="width:188.8pt;height:28.8pt" o:ole="">
              <v:imagedata r:id="rId1329" o:title=""/>
            </v:shape>
            <o:OLEObject Type="Embed" ProgID="Equation.DSMT4" ShapeID="_x0000_i2394" DrawAspect="Content" ObjectID="_1363901016" r:id="rId1330"/>
          </w:object>
        </w:r>
        <w:r>
          <w:t xml:space="preserve"> </w:t>
        </w:r>
      </w:ins>
    </w:p>
    <w:p w14:paraId="6497DF06" w14:textId="60061D76" w:rsidR="0082021A" w:rsidRPr="0082021A" w:rsidRDefault="0082021A" w:rsidP="0082021A">
      <w:pPr>
        <w:rPr>
          <w:ins w:id="4969" w:author="Gerard" w:date="2015-04-08T20:52:00Z"/>
        </w:rPr>
        <w:pPrChange w:id="4970" w:author="Gerard" w:date="2015-04-08T21:00:00Z">
          <w:pPr/>
        </w:pPrChange>
      </w:pPr>
      <w:ins w:id="4971" w:author="Gerard" w:date="2015-04-08T21:00:00Z">
        <w:r>
          <w:t xml:space="preserve">where </w:t>
        </w:r>
        <w:r w:rsidRPr="0082021A">
          <w:rPr>
            <w:position w:val="-4"/>
          </w:rPr>
          <w:object w:dxaOrig="1020" w:dyaOrig="320" w14:anchorId="7A0DB334">
            <v:shape id="_x0000_i2419" type="#_x0000_t75" style="width:51.2pt;height:16pt" o:ole="">
              <v:imagedata r:id="rId1331" o:title=""/>
            </v:shape>
            <o:OLEObject Type="Embed" ProgID="Equation.DSMT4" ShapeID="_x0000_i2419" DrawAspect="Content" ObjectID="_1363901017" r:id="rId1332"/>
          </w:object>
        </w:r>
        <w:r>
          <w:t>.</w:t>
        </w:r>
      </w:ins>
    </w:p>
    <w:p w14:paraId="65A52BB4" w14:textId="77777777" w:rsidR="0082021A" w:rsidRDefault="0082021A" w:rsidP="000F5924">
      <w:pPr>
        <w:rPr>
          <w:ins w:id="4972" w:author="Gerard" w:date="2015-04-08T21:02:00Z"/>
        </w:rPr>
      </w:pPr>
    </w:p>
    <w:p w14:paraId="0646F84E" w14:textId="44B37AE5" w:rsidR="000F5924" w:rsidRPr="00690318" w:rsidRDefault="000F5924" w:rsidP="000F5924">
      <w:pPr>
        <w:rPr>
          <w:ins w:id="4973" w:author="Gerard" w:date="2015-04-07T20:38:00Z"/>
        </w:rPr>
      </w:pPr>
      <w:ins w:id="4974" w:author="Gerard" w:date="2015-04-07T20:38:00Z">
        <w:r w:rsidRPr="00690318">
          <w:t xml:space="preserve">The material type for </w:t>
        </w:r>
      </w:ins>
      <w:ins w:id="4975" w:author="Gerard" w:date="2015-04-08T21:02:00Z">
        <w:r w:rsidR="0082021A">
          <w:t>a compressive reactive viscoelastic solid</w:t>
        </w:r>
      </w:ins>
      <w:ins w:id="4976" w:author="Gerard" w:date="2015-04-07T20:38:00Z">
        <w:r w:rsidRPr="00690318">
          <w:t xml:space="preserve"> is “</w:t>
        </w:r>
        <w:r>
          <w:t xml:space="preserve">reactive </w:t>
        </w:r>
        <w:r w:rsidRPr="007D6F0D">
          <w:t>viscoelastic”</w:t>
        </w:r>
        <w:r w:rsidRPr="00690318">
          <w:t xml:space="preserve">. </w:t>
        </w:r>
      </w:ins>
      <w:ins w:id="4977" w:author="Gerard" w:date="2015-04-08T21:02:00Z">
        <w:r w:rsidR="0082021A">
          <w:t xml:space="preserve">For the uncoupled formulation the material type is </w:t>
        </w:r>
      </w:ins>
      <w:ins w:id="4978" w:author="Gerard" w:date="2015-04-08T21:03:00Z">
        <w:r w:rsidR="0082021A">
          <w:t xml:space="preserve">“uncoupled reactive viscoelastic”.  </w:t>
        </w:r>
      </w:ins>
      <w:ins w:id="4979" w:author="Gerard" w:date="2015-04-07T20:38:00Z">
        <w:r w:rsidRPr="00690318">
          <w:t>The following parameters need to be defined:</w:t>
        </w:r>
      </w:ins>
    </w:p>
    <w:p w14:paraId="6BB07E35" w14:textId="77777777" w:rsidR="000F5924" w:rsidRPr="00690318" w:rsidRDefault="000F5924" w:rsidP="000F5924">
      <w:pPr>
        <w:rPr>
          <w:ins w:id="4980" w:author="Gerard" w:date="2015-04-07T20:3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rPr>
          <w:ins w:id="4981" w:author="Gerard" w:date="2015-04-07T20:38:00Z"/>
        </w:trPr>
        <w:tc>
          <w:tcPr>
            <w:tcW w:w="958" w:type="pct"/>
            <w:shd w:val="clear" w:color="auto" w:fill="auto"/>
          </w:tcPr>
          <w:p w14:paraId="6CE6A818" w14:textId="2B9B140E" w:rsidR="000F5924" w:rsidRPr="00690318" w:rsidRDefault="000F5924" w:rsidP="000F5924">
            <w:pPr>
              <w:pStyle w:val="code"/>
              <w:rPr>
                <w:ins w:id="4982" w:author="Gerard" w:date="2015-04-07T20:38:00Z"/>
              </w:rPr>
            </w:pPr>
            <w:ins w:id="4983" w:author="Gerard" w:date="2015-04-07T20:38:00Z">
              <w:r w:rsidRPr="00690318">
                <w:t>&lt;</w:t>
              </w:r>
              <w:r>
                <w:t>kinetics</w:t>
              </w:r>
              <w:r w:rsidRPr="00690318">
                <w:t>&gt;</w:t>
              </w:r>
            </w:ins>
          </w:p>
        </w:tc>
        <w:tc>
          <w:tcPr>
            <w:tcW w:w="3732" w:type="pct"/>
            <w:shd w:val="clear" w:color="auto" w:fill="auto"/>
          </w:tcPr>
          <w:p w14:paraId="67CB8FD6" w14:textId="2C89333E" w:rsidR="000F5924" w:rsidRPr="00690318" w:rsidRDefault="000F5924" w:rsidP="000F5924">
            <w:pPr>
              <w:rPr>
                <w:ins w:id="4984" w:author="Gerard" w:date="2015-04-07T20:38:00Z"/>
              </w:rPr>
            </w:pPr>
            <w:ins w:id="4985" w:author="Gerard" w:date="2015-04-07T20:38:00Z">
              <w:r>
                <w:t>Bond kinetics type</w:t>
              </w:r>
            </w:ins>
          </w:p>
        </w:tc>
        <w:tc>
          <w:tcPr>
            <w:tcW w:w="311" w:type="pct"/>
          </w:tcPr>
          <w:p w14:paraId="0759ECF9" w14:textId="09106FFE" w:rsidR="000F5924" w:rsidRPr="00690318" w:rsidRDefault="000F5924" w:rsidP="007E7104">
            <w:pPr>
              <w:rPr>
                <w:ins w:id="4986" w:author="Gerard" w:date="2015-04-07T20:38:00Z"/>
              </w:rPr>
            </w:pPr>
            <w:ins w:id="4987" w:author="Gerard" w:date="2015-04-07T20:38:00Z">
              <w:r>
                <w:t>[</w:t>
              </w:r>
            </w:ins>
            <w:ins w:id="4988" w:author="Gerard" w:date="2015-04-08T21:06:00Z">
              <w:r w:rsidR="007E7104">
                <w:rPr>
                  <w:b/>
                </w:rPr>
                <w:t xml:space="preserve"> </w:t>
              </w:r>
            </w:ins>
            <w:ins w:id="4989" w:author="Gerard" w:date="2015-04-07T20:38:00Z">
              <w:r>
                <w:t>]</w:t>
              </w:r>
            </w:ins>
          </w:p>
        </w:tc>
      </w:tr>
      <w:tr w:rsidR="000F5924" w:rsidRPr="00690318" w14:paraId="15FC9EFC" w14:textId="77777777" w:rsidTr="000F5924">
        <w:trPr>
          <w:ins w:id="4990" w:author="Gerard" w:date="2015-04-07T20:38:00Z"/>
        </w:trPr>
        <w:tc>
          <w:tcPr>
            <w:tcW w:w="958" w:type="pct"/>
            <w:shd w:val="clear" w:color="auto" w:fill="auto"/>
          </w:tcPr>
          <w:p w14:paraId="23B2BBDF" w14:textId="4D059FCC" w:rsidR="000F5924" w:rsidRPr="00690318" w:rsidRDefault="000F5924" w:rsidP="000F5924">
            <w:pPr>
              <w:pStyle w:val="code"/>
              <w:rPr>
                <w:ins w:id="4991" w:author="Gerard" w:date="2015-04-07T20:38:00Z"/>
              </w:rPr>
            </w:pPr>
            <w:ins w:id="4992" w:author="Gerard" w:date="2015-04-07T20:38:00Z">
              <w:r w:rsidRPr="00690318">
                <w:t>&lt;</w:t>
              </w:r>
              <w:r>
                <w:t>trigger</w:t>
              </w:r>
              <w:r w:rsidRPr="00690318">
                <w:t>&gt;</w:t>
              </w:r>
            </w:ins>
          </w:p>
        </w:tc>
        <w:tc>
          <w:tcPr>
            <w:tcW w:w="3732" w:type="pct"/>
            <w:shd w:val="clear" w:color="auto" w:fill="auto"/>
          </w:tcPr>
          <w:p w14:paraId="1ADE2372" w14:textId="0B39DC52" w:rsidR="000F5924" w:rsidRPr="00690318" w:rsidRDefault="000F5924" w:rsidP="000F5924">
            <w:pPr>
              <w:rPr>
                <w:ins w:id="4993" w:author="Gerard" w:date="2015-04-07T20:38:00Z"/>
              </w:rPr>
            </w:pPr>
            <w:ins w:id="4994" w:author="Gerard" w:date="2015-04-07T20:39:00Z">
              <w:r>
                <w:t>Strain invariants that trigger weak bond breakage and reformation</w:t>
              </w:r>
            </w:ins>
          </w:p>
        </w:tc>
        <w:tc>
          <w:tcPr>
            <w:tcW w:w="311" w:type="pct"/>
          </w:tcPr>
          <w:p w14:paraId="57028030" w14:textId="77777777" w:rsidR="000F5924" w:rsidRPr="00690318" w:rsidRDefault="000F5924" w:rsidP="000F5924">
            <w:pPr>
              <w:rPr>
                <w:ins w:id="4995" w:author="Gerard" w:date="2015-04-07T20:38:00Z"/>
              </w:rPr>
            </w:pPr>
            <w:ins w:id="4996" w:author="Gerard" w:date="2015-04-07T20:38:00Z">
              <w:r>
                <w:t>[ ]</w:t>
              </w:r>
            </w:ins>
          </w:p>
        </w:tc>
      </w:tr>
      <w:tr w:rsidR="000F5924" w:rsidRPr="00690318" w14:paraId="3328D6B6" w14:textId="77777777" w:rsidTr="000F5924">
        <w:trPr>
          <w:ins w:id="4997" w:author="Gerard" w:date="2015-04-07T20:38:00Z"/>
        </w:trPr>
        <w:tc>
          <w:tcPr>
            <w:tcW w:w="958" w:type="pct"/>
            <w:shd w:val="clear" w:color="auto" w:fill="auto"/>
          </w:tcPr>
          <w:p w14:paraId="176BF274" w14:textId="77777777" w:rsidR="000F5924" w:rsidRPr="00690318" w:rsidRDefault="000F5924" w:rsidP="000F5924">
            <w:pPr>
              <w:pStyle w:val="code"/>
              <w:rPr>
                <w:ins w:id="4998" w:author="Gerard" w:date="2015-04-07T20:38:00Z"/>
              </w:rPr>
            </w:pPr>
            <w:ins w:id="4999" w:author="Gerard" w:date="2015-04-07T20:38:00Z">
              <w:r w:rsidRPr="00690318">
                <w:t>&lt;elastic&gt;</w:t>
              </w:r>
            </w:ins>
          </w:p>
        </w:tc>
        <w:tc>
          <w:tcPr>
            <w:tcW w:w="3732" w:type="pct"/>
            <w:shd w:val="clear" w:color="auto" w:fill="auto"/>
          </w:tcPr>
          <w:p w14:paraId="23411BDE" w14:textId="3FB39AE9" w:rsidR="000F5924" w:rsidRPr="00690318" w:rsidRDefault="000F5924" w:rsidP="000F5924">
            <w:pPr>
              <w:rPr>
                <w:ins w:id="5000" w:author="Gerard" w:date="2015-04-07T20:38:00Z"/>
              </w:rPr>
            </w:pPr>
            <w:ins w:id="5001" w:author="Gerard" w:date="2015-04-07T20:40:00Z">
              <w:r>
                <w:t>Elastic (strong bond) material</w:t>
              </w:r>
            </w:ins>
          </w:p>
        </w:tc>
        <w:tc>
          <w:tcPr>
            <w:tcW w:w="311" w:type="pct"/>
          </w:tcPr>
          <w:p w14:paraId="13D6D151" w14:textId="77777777" w:rsidR="000F5924" w:rsidRPr="00690318" w:rsidRDefault="000F5924" w:rsidP="000F5924">
            <w:pPr>
              <w:rPr>
                <w:ins w:id="5002" w:author="Gerard" w:date="2015-04-07T20:38:00Z"/>
              </w:rPr>
            </w:pPr>
          </w:p>
        </w:tc>
      </w:tr>
      <w:tr w:rsidR="000F5924" w:rsidRPr="00690318" w14:paraId="3EDDBB72" w14:textId="77777777" w:rsidTr="000F5924">
        <w:trPr>
          <w:ins w:id="5003" w:author="Gerard" w:date="2015-04-07T20:39:00Z"/>
        </w:trPr>
        <w:tc>
          <w:tcPr>
            <w:tcW w:w="958" w:type="pct"/>
            <w:shd w:val="clear" w:color="auto" w:fill="auto"/>
          </w:tcPr>
          <w:p w14:paraId="6664431B" w14:textId="6912F54F" w:rsidR="000F5924" w:rsidRPr="00690318" w:rsidRDefault="000F5924" w:rsidP="000F5924">
            <w:pPr>
              <w:pStyle w:val="code"/>
              <w:rPr>
                <w:ins w:id="5004" w:author="Gerard" w:date="2015-04-07T20:39:00Z"/>
              </w:rPr>
            </w:pPr>
            <w:ins w:id="5005" w:author="Gerard" w:date="2015-04-07T20:40:00Z">
              <w:r>
                <w:t>&lt;bond&gt;</w:t>
              </w:r>
            </w:ins>
          </w:p>
        </w:tc>
        <w:tc>
          <w:tcPr>
            <w:tcW w:w="3732" w:type="pct"/>
            <w:shd w:val="clear" w:color="auto" w:fill="auto"/>
          </w:tcPr>
          <w:p w14:paraId="2F6F5946" w14:textId="684AABEB" w:rsidR="000F5924" w:rsidRPr="00690318" w:rsidRDefault="000F5924" w:rsidP="000F5924">
            <w:pPr>
              <w:rPr>
                <w:ins w:id="5006" w:author="Gerard" w:date="2015-04-07T20:39:00Z"/>
              </w:rPr>
            </w:pPr>
            <w:ins w:id="5007" w:author="Gerard" w:date="2015-04-07T20:40:00Z">
              <w:r>
                <w:t>Weak bond material</w:t>
              </w:r>
            </w:ins>
          </w:p>
        </w:tc>
        <w:tc>
          <w:tcPr>
            <w:tcW w:w="311" w:type="pct"/>
          </w:tcPr>
          <w:p w14:paraId="5DC08C93" w14:textId="77777777" w:rsidR="000F5924" w:rsidRPr="00690318" w:rsidRDefault="000F5924" w:rsidP="000F5924">
            <w:pPr>
              <w:rPr>
                <w:ins w:id="5008" w:author="Gerard" w:date="2015-04-07T20:39:00Z"/>
              </w:rPr>
            </w:pPr>
          </w:p>
        </w:tc>
      </w:tr>
      <w:tr w:rsidR="000F5924" w:rsidRPr="00690318" w14:paraId="730E9F69" w14:textId="77777777" w:rsidTr="000F5924">
        <w:trPr>
          <w:ins w:id="5009" w:author="Gerard" w:date="2015-04-07T20:39:00Z"/>
        </w:trPr>
        <w:tc>
          <w:tcPr>
            <w:tcW w:w="958" w:type="pct"/>
            <w:shd w:val="clear" w:color="auto" w:fill="auto"/>
          </w:tcPr>
          <w:p w14:paraId="222B8F76" w14:textId="36F30DA7" w:rsidR="000F5924" w:rsidRPr="00690318" w:rsidRDefault="000F5924" w:rsidP="000F5924">
            <w:pPr>
              <w:pStyle w:val="code"/>
              <w:rPr>
                <w:ins w:id="5010" w:author="Gerard" w:date="2015-04-07T20:39:00Z"/>
              </w:rPr>
            </w:pPr>
            <w:ins w:id="5011" w:author="Gerard" w:date="2015-04-07T20:41:00Z">
              <w:r>
                <w:t>&lt;relaxation&gt;</w:t>
              </w:r>
            </w:ins>
          </w:p>
        </w:tc>
        <w:tc>
          <w:tcPr>
            <w:tcW w:w="3732" w:type="pct"/>
            <w:shd w:val="clear" w:color="auto" w:fill="auto"/>
          </w:tcPr>
          <w:p w14:paraId="7C2B69A5" w14:textId="255F7F6F" w:rsidR="000F5924" w:rsidRPr="00690318" w:rsidRDefault="000F5924" w:rsidP="000F5924">
            <w:pPr>
              <w:rPr>
                <w:ins w:id="5012" w:author="Gerard" w:date="2015-04-07T20:39:00Z"/>
              </w:rPr>
            </w:pPr>
            <w:ins w:id="5013" w:author="Gerard" w:date="2015-04-07T20:41:00Z">
              <w:r>
                <w:t>Reduced relaxation function</w:t>
              </w:r>
            </w:ins>
          </w:p>
        </w:tc>
        <w:tc>
          <w:tcPr>
            <w:tcW w:w="311" w:type="pct"/>
          </w:tcPr>
          <w:p w14:paraId="2880DF98" w14:textId="77777777" w:rsidR="000F5924" w:rsidRPr="00690318" w:rsidRDefault="000F5924" w:rsidP="000F5924">
            <w:pPr>
              <w:rPr>
                <w:ins w:id="5014" w:author="Gerard" w:date="2015-04-07T20:39:00Z"/>
              </w:rPr>
            </w:pPr>
          </w:p>
        </w:tc>
      </w:tr>
    </w:tbl>
    <w:p w14:paraId="40C1C621" w14:textId="77777777" w:rsidR="000F5924" w:rsidRPr="00690318" w:rsidRDefault="000F5924" w:rsidP="000F5924">
      <w:pPr>
        <w:rPr>
          <w:ins w:id="5015" w:author="Gerard" w:date="2015-04-07T20:38:00Z"/>
        </w:rPr>
      </w:pPr>
    </w:p>
    <w:p w14:paraId="7D1276F3" w14:textId="4CE8AF46" w:rsidR="000F5924" w:rsidRDefault="000F5924" w:rsidP="000F5924">
      <w:pPr>
        <w:rPr>
          <w:ins w:id="5016" w:author="Gerard" w:date="2015-04-08T21:09:00Z"/>
        </w:rPr>
        <w:pPrChange w:id="5017" w:author="Gerard" w:date="2015-04-07T20:37:00Z">
          <w:pPr>
            <w:jc w:val="left"/>
          </w:pPr>
        </w:pPrChange>
      </w:pPr>
      <w:ins w:id="5018" w:author="Gerard" w:date="2015-04-07T20:42:00Z">
        <w:r>
          <w:t xml:space="preserve">The </w:t>
        </w:r>
      </w:ins>
      <w:ins w:id="5019" w:author="Gerard" w:date="2015-04-07T20:43:00Z">
        <w:r w:rsidR="00D61699" w:rsidRPr="00D61699">
          <w:rPr>
            <w:rStyle w:val="CodeChar0"/>
            <w:rPrChange w:id="5020" w:author="Gerard" w:date="2015-04-07T20:43:00Z">
              <w:rPr/>
            </w:rPrChange>
          </w:rPr>
          <w:t>&lt;kinetics&gt;</w:t>
        </w:r>
        <w:r w:rsidR="00D61699">
          <w:t xml:space="preserve"> parameter should be </w:t>
        </w:r>
      </w:ins>
      <w:ins w:id="5021" w:author="Gerard" w:date="2015-04-07T20:44:00Z">
        <w:r w:rsidR="00D61699">
          <w:t xml:space="preserve">set to </w:t>
        </w:r>
      </w:ins>
      <w:ins w:id="5022" w:author="Gerard" w:date="2015-04-07T20:43:00Z">
        <w:r w:rsidR="00D61699">
          <w:t>1 for Type I bond kinetics or 2 for Type II</w:t>
        </w:r>
      </w:ins>
      <w:ins w:id="5023" w:author="Gerard" w:date="2015-04-07T20:44:00Z">
        <w:r w:rsidR="00D61699">
          <w:t xml:space="preserve"> bond kinetics</w:t>
        </w:r>
      </w:ins>
      <w:ins w:id="5024" w:author="Gerard" w:date="2015-04-07T20:43:00Z">
        <w:r w:rsidR="00D61699">
          <w:t xml:space="preserve">. The </w:t>
        </w:r>
        <w:r w:rsidR="00D61699" w:rsidRPr="00D61699">
          <w:rPr>
            <w:rStyle w:val="CodeChar0"/>
            <w:rPrChange w:id="5025" w:author="Gerard" w:date="2015-04-07T20:48:00Z">
              <w:rPr/>
            </w:rPrChange>
          </w:rPr>
          <w:t>&lt;trigger&gt;</w:t>
        </w:r>
        <w:r w:rsidR="00D61699">
          <w:t xml:space="preserve"> parameter should be </w:t>
        </w:r>
      </w:ins>
      <w:ins w:id="5026" w:author="Gerard" w:date="2015-04-07T20:44:00Z">
        <w:r w:rsidR="00D61699">
          <w:t xml:space="preserve">set </w:t>
        </w:r>
      </w:ins>
      <w:ins w:id="5027" w:author="Gerard" w:date="2015-04-07T20:43:00Z">
        <w:r w:rsidR="00D61699">
          <w:t xml:space="preserve">0 </w:t>
        </w:r>
      </w:ins>
      <w:ins w:id="5028" w:author="Gerard" w:date="2015-04-07T20:44:00Z">
        <w:r w:rsidR="00D61699">
          <w:t xml:space="preserve">when </w:t>
        </w:r>
      </w:ins>
      <w:ins w:id="5029" w:author="Gerard" w:date="2015-04-07T20:46:00Z">
        <w:r w:rsidR="00D61699">
          <w:t xml:space="preserve">weak </w:t>
        </w:r>
      </w:ins>
      <w:ins w:id="5030" w:author="Gerard" w:date="2015-04-07T20:44:00Z">
        <w:r w:rsidR="00D61699">
          <w:t>bond</w:t>
        </w:r>
      </w:ins>
      <w:ins w:id="5031" w:author="Gerard" w:date="2015-04-07T20:46:00Z">
        <w:r w:rsidR="00D61699">
          <w:t>s</w:t>
        </w:r>
      </w:ins>
      <w:ins w:id="5032" w:author="Gerard" w:date="2015-04-07T20:44:00Z">
        <w:r w:rsidR="00D61699">
          <w:t xml:space="preserve"> </w:t>
        </w:r>
      </w:ins>
      <w:ins w:id="5033" w:author="Gerard" w:date="2015-04-07T20:46:00Z">
        <w:r w:rsidR="00D61699">
          <w:t xml:space="preserve">break and reform in response to </w:t>
        </w:r>
      </w:ins>
      <w:ins w:id="5034" w:author="Gerard" w:date="2015-04-07T20:44:00Z">
        <w:r w:rsidR="00D61699">
          <w:t xml:space="preserve">any form of </w:t>
        </w:r>
      </w:ins>
      <w:ins w:id="5035" w:author="Gerard" w:date="2015-04-07T20:46:00Z">
        <w:r w:rsidR="00D61699">
          <w:t xml:space="preserve">the </w:t>
        </w:r>
      </w:ins>
      <w:ins w:id="5036" w:author="Gerard" w:date="2015-04-07T20:44:00Z">
        <w:r w:rsidR="00D61699">
          <w:t xml:space="preserve">strain; </w:t>
        </w:r>
      </w:ins>
      <w:ins w:id="5037" w:author="Gerard" w:date="2015-04-07T20:45:00Z">
        <w:r w:rsidR="00D61699">
          <w:t>it should be set to 1 when the trigger is distortional strain</w:t>
        </w:r>
      </w:ins>
      <w:ins w:id="5038" w:author="Gerard" w:date="2015-04-07T20:46:00Z">
        <w:r w:rsidR="00D61699">
          <w:t>; and it should be set to 2 when the trigger is dilatational strain</w:t>
        </w:r>
      </w:ins>
      <w:ins w:id="5039" w:author="Gerard" w:date="2015-04-07T20:44:00Z">
        <w:r w:rsidR="00D61699">
          <w:t>.</w:t>
        </w:r>
      </w:ins>
      <w:ins w:id="5040" w:author="Gerard" w:date="2015-04-07T20:48:00Z">
        <w:r w:rsidR="00D61699">
          <w:t xml:space="preserve">  The </w:t>
        </w:r>
        <w:r w:rsidR="00D61699" w:rsidRPr="00D61699">
          <w:rPr>
            <w:rStyle w:val="CodeChar0"/>
            <w:rPrChange w:id="5041" w:author="Gerard" w:date="2015-04-07T20:49:00Z">
              <w:rPr/>
            </w:rPrChange>
          </w:rPr>
          <w:t>&lt;elastic&gt;</w:t>
        </w:r>
        <w:r w:rsidR="00D61699">
          <w:t xml:space="preserve"> and </w:t>
        </w:r>
        <w:r w:rsidR="00D61699" w:rsidRPr="00D61699">
          <w:rPr>
            <w:rStyle w:val="CodeChar0"/>
            <w:rPrChange w:id="5042" w:author="Gerard" w:date="2015-04-07T20:50:00Z">
              <w:rPr/>
            </w:rPrChange>
          </w:rPr>
          <w:t>&lt;bond&gt;</w:t>
        </w:r>
        <w:r w:rsidR="00D61699">
          <w:t xml:space="preserve"> materials may be </w:t>
        </w:r>
      </w:ins>
      <w:ins w:id="5043" w:author="Gerard" w:date="2015-04-07T20:50:00Z">
        <w:r w:rsidR="00D61699">
          <w:t>selected</w:t>
        </w:r>
      </w:ins>
      <w:ins w:id="5044" w:author="Gerard" w:date="2015-04-07T20:48:00Z">
        <w:r w:rsidR="00D61699">
          <w:t xml:space="preserve"> from the list of compressible elastic materials given in </w:t>
        </w:r>
      </w:ins>
      <w:ins w:id="5045" w:author="Gerard" w:date="2015-04-07T20:49:00Z">
        <w:r w:rsidR="00D61699">
          <w:t>Section </w:t>
        </w:r>
        <w:r w:rsidR="00D61699">
          <w:fldChar w:fldCharType="begin"/>
        </w:r>
        <w:r w:rsidR="00D61699">
          <w:instrText xml:space="preserve"> REF _Ref162411714 \r \h </w:instrText>
        </w:r>
      </w:ins>
      <w:r w:rsidR="00D61699">
        <w:fldChar w:fldCharType="separate"/>
      </w:r>
      <w:ins w:id="5046" w:author="Gerard" w:date="2015-04-08T21:50:00Z">
        <w:r w:rsidR="00C00DDA">
          <w:t>4.1.3</w:t>
        </w:r>
      </w:ins>
      <w:ins w:id="5047" w:author="Gerard" w:date="2015-04-07T20:49:00Z">
        <w:r w:rsidR="00D61699">
          <w:fldChar w:fldCharType="end"/>
        </w:r>
      </w:ins>
      <w:ins w:id="5048" w:author="Gerard" w:date="2015-04-08T21:03:00Z">
        <w:r w:rsidR="007E7104">
          <w:t xml:space="preserve"> (for “reactive viscoelastic”) or from the list of uncoupled elastic materials in Section </w:t>
        </w:r>
      </w:ins>
      <w:ins w:id="5049" w:author="Gerard" w:date="2015-04-08T21:04:00Z">
        <w:r w:rsidR="007E7104">
          <w:fldChar w:fldCharType="begin"/>
        </w:r>
        <w:r w:rsidR="007E7104">
          <w:instrText xml:space="preserve"> REF _Ref167375095 \r \h </w:instrText>
        </w:r>
      </w:ins>
      <w:r w:rsidR="007E7104">
        <w:fldChar w:fldCharType="separate"/>
      </w:r>
      <w:ins w:id="5050" w:author="Gerard" w:date="2015-04-08T21:50:00Z">
        <w:r w:rsidR="00C00DDA">
          <w:t>4.1.2</w:t>
        </w:r>
      </w:ins>
      <w:ins w:id="5051" w:author="Gerard" w:date="2015-04-08T21:04:00Z">
        <w:r w:rsidR="007E7104">
          <w:fldChar w:fldCharType="end"/>
        </w:r>
        <w:r w:rsidR="007E7104">
          <w:t xml:space="preserve"> (for “uncoupled reactive viscoelastic”)</w:t>
        </w:r>
      </w:ins>
      <w:ins w:id="5052" w:author="Gerard" w:date="2015-04-07T20:49:00Z">
        <w:r w:rsidR="00D61699">
          <w:t>.</w:t>
        </w:r>
      </w:ins>
      <w:ins w:id="5053" w:author="Gerard" w:date="2015-04-08T20:49:00Z">
        <w:r w:rsidR="0082021A">
          <w:t xml:space="preserve"> The </w:t>
        </w:r>
        <w:r w:rsidR="0082021A" w:rsidRPr="0082021A">
          <w:rPr>
            <w:rStyle w:val="CodeChar0"/>
            <w:rPrChange w:id="5054" w:author="Gerard" w:date="2015-04-08T20:50:00Z">
              <w:rPr/>
            </w:rPrChange>
          </w:rPr>
          <w:t>&lt;relaxation&gt;</w:t>
        </w:r>
        <w:r w:rsidR="0082021A">
          <w:t xml:space="preserve"> material may be selected from the list provided in Section </w:t>
        </w:r>
      </w:ins>
      <w:ins w:id="5055" w:author="Gerard" w:date="2015-04-08T21:07:00Z">
        <w:r w:rsidR="007E7104">
          <w:fldChar w:fldCharType="begin"/>
        </w:r>
        <w:r w:rsidR="007E7104">
          <w:instrText xml:space="preserve"> REF _Ref290146557 \r \h </w:instrText>
        </w:r>
      </w:ins>
      <w:r w:rsidR="007E7104">
        <w:fldChar w:fldCharType="separate"/>
      </w:r>
      <w:ins w:id="5056" w:author="Gerard" w:date="2015-04-08T21:50:00Z">
        <w:r w:rsidR="00C00DDA">
          <w:t>4.4.1</w:t>
        </w:r>
      </w:ins>
      <w:ins w:id="5057" w:author="Gerard" w:date="2015-04-08T21:07:00Z">
        <w:r w:rsidR="007E7104">
          <w:fldChar w:fldCharType="end"/>
        </w:r>
        <w:r w:rsidR="007E7104">
          <w:t>.</w:t>
        </w:r>
      </w:ins>
    </w:p>
    <w:p w14:paraId="30F726E6" w14:textId="77777777" w:rsidR="007E7104" w:rsidRDefault="007E7104" w:rsidP="000F5924">
      <w:pPr>
        <w:rPr>
          <w:ins w:id="5058" w:author="Gerard" w:date="2015-04-08T21:09:00Z"/>
        </w:rPr>
        <w:pPrChange w:id="5059" w:author="Gerard" w:date="2015-04-07T20:37:00Z">
          <w:pPr>
            <w:jc w:val="left"/>
          </w:pPr>
        </w:pPrChange>
      </w:pPr>
    </w:p>
    <w:p w14:paraId="1034B52F" w14:textId="77777777" w:rsidR="007E7104" w:rsidRPr="00690318" w:rsidRDefault="007E7104" w:rsidP="007E7104">
      <w:pPr>
        <w:rPr>
          <w:ins w:id="5060" w:author="Gerard" w:date="2015-04-08T21:09:00Z"/>
        </w:rPr>
      </w:pPr>
      <w:ins w:id="5061" w:author="Gerard" w:date="2015-04-08T21:09:00Z">
        <w:r w:rsidRPr="00690318">
          <w:rPr>
            <w:i/>
          </w:rPr>
          <w:t>Example</w:t>
        </w:r>
        <w:r w:rsidRPr="00690318">
          <w:t>:</w:t>
        </w:r>
      </w:ins>
    </w:p>
    <w:p w14:paraId="082E48A3" w14:textId="33FD8FCF" w:rsidR="007E7104" w:rsidRPr="007E7104" w:rsidRDefault="007E7104" w:rsidP="007E7104">
      <w:pPr>
        <w:pStyle w:val="Code0"/>
        <w:rPr>
          <w:ins w:id="5062" w:author="Gerard" w:date="2015-04-08T21:10:00Z"/>
        </w:rPr>
        <w:pPrChange w:id="5063" w:author="Gerard" w:date="2015-04-08T21:10:00Z">
          <w:pPr/>
        </w:pPrChange>
      </w:pPr>
      <w:ins w:id="5064" w:author="Gerard" w:date="2015-04-08T21:10:00Z">
        <w:r w:rsidRPr="007E7104">
          <w:t>&lt;material id="1" name="</w:t>
        </w:r>
        <w:r>
          <w:t>RV</w:t>
        </w:r>
        <w:r w:rsidRPr="007E7104">
          <w:t xml:space="preserve"> solid" type="reactive viscoelastic"&gt;</w:t>
        </w:r>
      </w:ins>
    </w:p>
    <w:p w14:paraId="72A54EE8" w14:textId="5AF83486" w:rsidR="007E7104" w:rsidRPr="007E7104" w:rsidRDefault="007E7104" w:rsidP="007E7104">
      <w:pPr>
        <w:pStyle w:val="Code0"/>
        <w:rPr>
          <w:ins w:id="5065" w:author="Gerard" w:date="2015-04-08T21:10:00Z"/>
        </w:rPr>
        <w:pPrChange w:id="5066" w:author="Gerard" w:date="2015-04-08T21:10:00Z">
          <w:pPr/>
        </w:pPrChange>
      </w:pPr>
      <w:ins w:id="5067" w:author="Gerard" w:date="2015-04-08T21:10:00Z">
        <w:r w:rsidRPr="007E7104">
          <w:tab/>
          <w:t>&lt;kinetics&gt;1&lt;/kinetics&gt;</w:t>
        </w:r>
      </w:ins>
    </w:p>
    <w:p w14:paraId="4AD1153D" w14:textId="7F03E88B" w:rsidR="007E7104" w:rsidRPr="007E7104" w:rsidRDefault="007E7104" w:rsidP="007E7104">
      <w:pPr>
        <w:pStyle w:val="Code0"/>
        <w:rPr>
          <w:ins w:id="5068" w:author="Gerard" w:date="2015-04-08T21:10:00Z"/>
        </w:rPr>
        <w:pPrChange w:id="5069" w:author="Gerard" w:date="2015-04-08T21:10:00Z">
          <w:pPr/>
        </w:pPrChange>
      </w:pPr>
      <w:ins w:id="5070" w:author="Gerard" w:date="2015-04-08T21:10:00Z">
        <w:r w:rsidRPr="007E7104">
          <w:tab/>
          <w:t>&lt;trigger&gt;0&lt;/trigger&gt;</w:t>
        </w:r>
      </w:ins>
    </w:p>
    <w:p w14:paraId="5228A1D8" w14:textId="56FB5BCF" w:rsidR="007E7104" w:rsidRPr="007E7104" w:rsidRDefault="007E7104" w:rsidP="007E7104">
      <w:pPr>
        <w:pStyle w:val="Code0"/>
        <w:rPr>
          <w:ins w:id="5071" w:author="Gerard" w:date="2015-04-08T21:10:00Z"/>
        </w:rPr>
        <w:pPrChange w:id="5072" w:author="Gerard" w:date="2015-04-08T21:10:00Z">
          <w:pPr/>
        </w:pPrChange>
      </w:pPr>
      <w:ins w:id="5073" w:author="Gerard" w:date="2015-04-08T21:10:00Z">
        <w:r w:rsidRPr="007E7104">
          <w:tab/>
          <w:t>&lt;elastic type="Holmes-Mow"&gt;</w:t>
        </w:r>
      </w:ins>
    </w:p>
    <w:p w14:paraId="7BD5CFC1" w14:textId="03FE06C5" w:rsidR="007E7104" w:rsidRPr="007E7104" w:rsidRDefault="007E7104" w:rsidP="007E7104">
      <w:pPr>
        <w:pStyle w:val="Code0"/>
        <w:rPr>
          <w:ins w:id="5074" w:author="Gerard" w:date="2015-04-08T21:10:00Z"/>
        </w:rPr>
        <w:pPrChange w:id="5075" w:author="Gerard" w:date="2015-04-08T21:10:00Z">
          <w:pPr/>
        </w:pPrChange>
      </w:pPr>
      <w:ins w:id="5076" w:author="Gerard" w:date="2015-04-08T21:10:00Z">
        <w:r w:rsidRPr="007E7104">
          <w:tab/>
        </w:r>
        <w:r w:rsidRPr="007E7104">
          <w:tab/>
          <w:t>&lt;density&gt;1&lt;/density&gt;</w:t>
        </w:r>
      </w:ins>
    </w:p>
    <w:p w14:paraId="54901BB8" w14:textId="43565CA1" w:rsidR="007E7104" w:rsidRPr="007E7104" w:rsidRDefault="007E7104" w:rsidP="007E7104">
      <w:pPr>
        <w:pStyle w:val="Code0"/>
        <w:rPr>
          <w:ins w:id="5077" w:author="Gerard" w:date="2015-04-08T21:10:00Z"/>
        </w:rPr>
        <w:pPrChange w:id="5078" w:author="Gerard" w:date="2015-04-08T21:10:00Z">
          <w:pPr/>
        </w:pPrChange>
      </w:pPr>
      <w:ins w:id="5079" w:author="Gerard" w:date="2015-04-08T21:10:00Z">
        <w:r w:rsidRPr="007E7104">
          <w:tab/>
        </w:r>
        <w:r w:rsidRPr="007E7104">
          <w:tab/>
          <w:t>&lt;E&gt;1&lt;/E&gt;</w:t>
        </w:r>
      </w:ins>
    </w:p>
    <w:p w14:paraId="37843E62" w14:textId="632C54A4" w:rsidR="007E7104" w:rsidRPr="007E7104" w:rsidRDefault="007E7104" w:rsidP="007E7104">
      <w:pPr>
        <w:pStyle w:val="Code0"/>
        <w:rPr>
          <w:ins w:id="5080" w:author="Gerard" w:date="2015-04-08T21:10:00Z"/>
        </w:rPr>
        <w:pPrChange w:id="5081" w:author="Gerard" w:date="2015-04-08T21:10:00Z">
          <w:pPr/>
        </w:pPrChange>
      </w:pPr>
      <w:ins w:id="5082" w:author="Gerard" w:date="2015-04-08T21:10:00Z">
        <w:r w:rsidRPr="007E7104">
          <w:tab/>
        </w:r>
        <w:r w:rsidRPr="007E7104">
          <w:tab/>
          <w:t>&lt;v&gt;0.3&lt;/v&gt;</w:t>
        </w:r>
      </w:ins>
    </w:p>
    <w:p w14:paraId="6759F597" w14:textId="36B814B6" w:rsidR="007E7104" w:rsidRPr="007E7104" w:rsidRDefault="007E7104" w:rsidP="007E7104">
      <w:pPr>
        <w:pStyle w:val="Code0"/>
        <w:rPr>
          <w:ins w:id="5083" w:author="Gerard" w:date="2015-04-08T21:10:00Z"/>
        </w:rPr>
        <w:pPrChange w:id="5084" w:author="Gerard" w:date="2015-04-08T21:10:00Z">
          <w:pPr/>
        </w:pPrChange>
      </w:pPr>
      <w:ins w:id="5085" w:author="Gerard" w:date="2015-04-08T21:10:00Z">
        <w:r w:rsidRPr="007E7104">
          <w:tab/>
        </w:r>
        <w:r w:rsidRPr="007E7104">
          <w:tab/>
          <w:t>&lt;beta&gt;0.5&lt;/beta&gt;</w:t>
        </w:r>
      </w:ins>
    </w:p>
    <w:p w14:paraId="012F8058" w14:textId="4EFF4AA1" w:rsidR="007E7104" w:rsidRPr="007E7104" w:rsidRDefault="007E7104" w:rsidP="007E7104">
      <w:pPr>
        <w:pStyle w:val="Code0"/>
        <w:rPr>
          <w:ins w:id="5086" w:author="Gerard" w:date="2015-04-08T21:10:00Z"/>
        </w:rPr>
        <w:pPrChange w:id="5087" w:author="Gerard" w:date="2015-04-08T21:10:00Z">
          <w:pPr/>
        </w:pPrChange>
      </w:pPr>
      <w:ins w:id="5088" w:author="Gerard" w:date="2015-04-08T21:10:00Z">
        <w:r w:rsidRPr="007E7104">
          <w:tab/>
          <w:t>&lt;/elastic&gt;</w:t>
        </w:r>
      </w:ins>
    </w:p>
    <w:p w14:paraId="165B6552" w14:textId="6B6EB2D9" w:rsidR="007E7104" w:rsidRPr="007E7104" w:rsidRDefault="007E7104" w:rsidP="007E7104">
      <w:pPr>
        <w:pStyle w:val="Code0"/>
        <w:rPr>
          <w:ins w:id="5089" w:author="Gerard" w:date="2015-04-08T21:10:00Z"/>
        </w:rPr>
        <w:pPrChange w:id="5090" w:author="Gerard" w:date="2015-04-08T21:10:00Z">
          <w:pPr/>
        </w:pPrChange>
      </w:pPr>
      <w:ins w:id="5091" w:author="Gerard" w:date="2015-04-08T21:10:00Z">
        <w:r w:rsidRPr="007E7104">
          <w:tab/>
          <w:t>&lt;bond type="Holmes-Mow"&gt;</w:t>
        </w:r>
      </w:ins>
    </w:p>
    <w:p w14:paraId="4B4ABADB" w14:textId="10D02200" w:rsidR="007E7104" w:rsidRPr="007E7104" w:rsidRDefault="007E7104" w:rsidP="007E7104">
      <w:pPr>
        <w:pStyle w:val="Code0"/>
        <w:rPr>
          <w:ins w:id="5092" w:author="Gerard" w:date="2015-04-08T21:10:00Z"/>
        </w:rPr>
        <w:pPrChange w:id="5093" w:author="Gerard" w:date="2015-04-08T21:10:00Z">
          <w:pPr/>
        </w:pPrChange>
      </w:pPr>
      <w:ins w:id="5094" w:author="Gerard" w:date="2015-04-08T21:10:00Z">
        <w:r w:rsidRPr="007E7104">
          <w:lastRenderedPageBreak/>
          <w:tab/>
        </w:r>
        <w:r w:rsidRPr="007E7104">
          <w:tab/>
          <w:t>&lt;density&gt;1&lt;/density&gt;</w:t>
        </w:r>
      </w:ins>
    </w:p>
    <w:p w14:paraId="0CEF2E27" w14:textId="1BB51486" w:rsidR="007E7104" w:rsidRPr="007E7104" w:rsidRDefault="007E7104" w:rsidP="007E7104">
      <w:pPr>
        <w:pStyle w:val="Code0"/>
        <w:rPr>
          <w:ins w:id="5095" w:author="Gerard" w:date="2015-04-08T21:10:00Z"/>
        </w:rPr>
        <w:pPrChange w:id="5096" w:author="Gerard" w:date="2015-04-08T21:10:00Z">
          <w:pPr/>
        </w:pPrChange>
      </w:pPr>
      <w:ins w:id="5097" w:author="Gerard" w:date="2015-04-08T21:10:00Z">
        <w:r w:rsidRPr="007E7104">
          <w:tab/>
        </w:r>
        <w:r w:rsidRPr="007E7104">
          <w:tab/>
          <w:t>&lt;E&gt;1&lt;/E&gt;</w:t>
        </w:r>
      </w:ins>
    </w:p>
    <w:p w14:paraId="4ECA4E02" w14:textId="0CE106D7" w:rsidR="007E7104" w:rsidRPr="007E7104" w:rsidRDefault="007E7104" w:rsidP="007E7104">
      <w:pPr>
        <w:pStyle w:val="Code0"/>
        <w:rPr>
          <w:ins w:id="5098" w:author="Gerard" w:date="2015-04-08T21:10:00Z"/>
        </w:rPr>
        <w:pPrChange w:id="5099" w:author="Gerard" w:date="2015-04-08T21:10:00Z">
          <w:pPr/>
        </w:pPrChange>
      </w:pPr>
      <w:ins w:id="5100" w:author="Gerard" w:date="2015-04-08T21:10:00Z">
        <w:r w:rsidRPr="007E7104">
          <w:tab/>
        </w:r>
        <w:r w:rsidRPr="007E7104">
          <w:tab/>
          <w:t>&lt;v&gt;0.3&lt;/v&gt;</w:t>
        </w:r>
      </w:ins>
    </w:p>
    <w:p w14:paraId="421F7346" w14:textId="2FD01563" w:rsidR="007E7104" w:rsidRPr="007E7104" w:rsidRDefault="007E7104" w:rsidP="007E7104">
      <w:pPr>
        <w:pStyle w:val="Code0"/>
        <w:rPr>
          <w:ins w:id="5101" w:author="Gerard" w:date="2015-04-08T21:10:00Z"/>
        </w:rPr>
        <w:pPrChange w:id="5102" w:author="Gerard" w:date="2015-04-08T21:10:00Z">
          <w:pPr/>
        </w:pPrChange>
      </w:pPr>
      <w:ins w:id="5103" w:author="Gerard" w:date="2015-04-08T21:10:00Z">
        <w:r w:rsidRPr="007E7104">
          <w:tab/>
        </w:r>
        <w:r w:rsidRPr="007E7104">
          <w:tab/>
          <w:t>&lt;beta&gt;0.5&lt;/beta&gt;</w:t>
        </w:r>
      </w:ins>
    </w:p>
    <w:p w14:paraId="4B962862" w14:textId="5CD1420B" w:rsidR="007E7104" w:rsidRPr="007E7104" w:rsidRDefault="007E7104" w:rsidP="007E7104">
      <w:pPr>
        <w:pStyle w:val="Code0"/>
        <w:rPr>
          <w:ins w:id="5104" w:author="Gerard" w:date="2015-04-08T21:10:00Z"/>
        </w:rPr>
        <w:pPrChange w:id="5105" w:author="Gerard" w:date="2015-04-08T21:10:00Z">
          <w:pPr/>
        </w:pPrChange>
      </w:pPr>
      <w:ins w:id="5106" w:author="Gerard" w:date="2015-04-08T21:10:00Z">
        <w:r w:rsidRPr="007E7104">
          <w:tab/>
          <w:t>&lt;/bond&gt;</w:t>
        </w:r>
      </w:ins>
    </w:p>
    <w:p w14:paraId="5A981D47" w14:textId="657507AD" w:rsidR="007E7104" w:rsidRPr="007E7104" w:rsidRDefault="007E7104" w:rsidP="007E7104">
      <w:pPr>
        <w:pStyle w:val="Code0"/>
        <w:rPr>
          <w:ins w:id="5107" w:author="Gerard" w:date="2015-04-08T21:10:00Z"/>
        </w:rPr>
        <w:pPrChange w:id="5108" w:author="Gerard" w:date="2015-04-08T21:10:00Z">
          <w:pPr/>
        </w:pPrChange>
      </w:pPr>
      <w:ins w:id="5109" w:author="Gerard" w:date="2015-04-08T21:10:00Z">
        <w:r w:rsidRPr="007E7104">
          <w:tab/>
          <w:t>&lt;relaxation type="relaxation-exponential"&gt;</w:t>
        </w:r>
      </w:ins>
    </w:p>
    <w:p w14:paraId="18A8194B" w14:textId="55B46D2F" w:rsidR="007E7104" w:rsidRPr="007E7104" w:rsidRDefault="007E7104" w:rsidP="007E7104">
      <w:pPr>
        <w:pStyle w:val="Code0"/>
        <w:rPr>
          <w:ins w:id="5110" w:author="Gerard" w:date="2015-04-08T21:10:00Z"/>
        </w:rPr>
        <w:pPrChange w:id="5111" w:author="Gerard" w:date="2015-04-08T21:10:00Z">
          <w:pPr/>
        </w:pPrChange>
      </w:pPr>
      <w:ins w:id="5112" w:author="Gerard" w:date="2015-04-08T21:10:00Z">
        <w:r w:rsidRPr="007E7104">
          <w:tab/>
        </w:r>
        <w:r w:rsidRPr="007E7104">
          <w:tab/>
          <w:t>&lt;tau&gt;4&lt;/tau&gt;</w:t>
        </w:r>
      </w:ins>
    </w:p>
    <w:p w14:paraId="03DF0653" w14:textId="05CD8F27" w:rsidR="007E7104" w:rsidRPr="007E7104" w:rsidRDefault="007E7104" w:rsidP="007E7104">
      <w:pPr>
        <w:pStyle w:val="Code0"/>
        <w:rPr>
          <w:ins w:id="5113" w:author="Gerard" w:date="2015-04-08T21:10:00Z"/>
        </w:rPr>
        <w:pPrChange w:id="5114" w:author="Gerard" w:date="2015-04-08T21:10:00Z">
          <w:pPr/>
        </w:pPrChange>
      </w:pPr>
      <w:ins w:id="5115" w:author="Gerard" w:date="2015-04-08T21:10:00Z">
        <w:r w:rsidRPr="007E7104">
          <w:tab/>
          <w:t>&lt;/relaxation&gt;</w:t>
        </w:r>
      </w:ins>
    </w:p>
    <w:p w14:paraId="7E153F92" w14:textId="2182BF9C" w:rsidR="007E7104" w:rsidRPr="000F5924" w:rsidRDefault="007E7104" w:rsidP="007E7104">
      <w:pPr>
        <w:pStyle w:val="Code0"/>
        <w:rPr>
          <w:ins w:id="5116" w:author="Gerard" w:date="2015-04-07T20:37:00Z"/>
        </w:rPr>
        <w:pPrChange w:id="5117" w:author="Gerard" w:date="2015-04-08T21:11:00Z">
          <w:pPr>
            <w:jc w:val="left"/>
          </w:pPr>
        </w:pPrChange>
      </w:pPr>
      <w:ins w:id="5118" w:author="Gerard" w:date="2015-04-08T21:10:00Z">
        <w:r w:rsidRPr="007E7104">
          <w:t>&lt;/material&gt;</w:t>
        </w:r>
      </w:ins>
    </w:p>
    <w:p w14:paraId="37A5CAB0" w14:textId="0A79438C" w:rsidR="000F5924" w:rsidRDefault="007E7104" w:rsidP="000F5924">
      <w:pPr>
        <w:pStyle w:val="Heading3"/>
        <w:rPr>
          <w:ins w:id="5119" w:author="Gerard" w:date="2015-04-08T21:04:00Z"/>
        </w:rPr>
        <w:pPrChange w:id="5120" w:author="Gerard" w:date="2015-04-07T20:37:00Z">
          <w:pPr>
            <w:jc w:val="left"/>
          </w:pPr>
        </w:pPrChange>
      </w:pPr>
      <w:bookmarkStart w:id="5121" w:name="_Ref290146557"/>
      <w:bookmarkStart w:id="5122" w:name="_Toc290149344"/>
      <w:ins w:id="5123" w:author="Gerard" w:date="2015-04-08T21:04:00Z">
        <w:r>
          <w:t>Relaxation Functions</w:t>
        </w:r>
        <w:bookmarkEnd w:id="5121"/>
        <w:bookmarkEnd w:id="5122"/>
      </w:ins>
    </w:p>
    <w:p w14:paraId="5E4B5142" w14:textId="6920FAEB" w:rsidR="007E7104" w:rsidRDefault="007E7104" w:rsidP="007E7104">
      <w:pPr>
        <w:pStyle w:val="Heading4"/>
        <w:rPr>
          <w:ins w:id="5124" w:author="Gerard" w:date="2015-04-08T21:05:00Z"/>
        </w:rPr>
        <w:pPrChange w:id="5125" w:author="Gerard" w:date="2015-04-08T21:05:00Z">
          <w:pPr>
            <w:jc w:val="left"/>
          </w:pPr>
        </w:pPrChange>
      </w:pPr>
      <w:bookmarkStart w:id="5126" w:name="_Toc290149345"/>
      <w:ins w:id="5127" w:author="Gerard" w:date="2015-04-08T21:05:00Z">
        <w:r>
          <w:t>Exponential</w:t>
        </w:r>
        <w:bookmarkEnd w:id="5126"/>
      </w:ins>
    </w:p>
    <w:p w14:paraId="3146F7E4" w14:textId="2857341C" w:rsidR="007E7104" w:rsidRDefault="007E7104" w:rsidP="007E7104">
      <w:pPr>
        <w:rPr>
          <w:ins w:id="5128" w:author="Gerard" w:date="2015-04-08T21:07:00Z"/>
        </w:rPr>
        <w:pPrChange w:id="5129" w:author="Gerard" w:date="2015-04-08T21:05:00Z">
          <w:pPr>
            <w:jc w:val="left"/>
          </w:pPr>
        </w:pPrChange>
      </w:pPr>
      <w:ins w:id="5130" w:author="Gerard" w:date="2015-04-08T21:05:00Z">
        <w:r>
          <w:t xml:space="preserve">The material type for this relaxation function is “relaxation-exponential”.  </w:t>
        </w:r>
      </w:ins>
      <w:ins w:id="5131" w:author="Gerard" w:date="2015-04-08T21:06:00Z">
        <w:r>
          <w:t>The following material parameters need to be defined</w:t>
        </w:r>
      </w:ins>
      <w:ins w:id="5132" w:author="Gerard" w:date="2015-04-08T21:07:00Z">
        <w:r>
          <w:t>:</w:t>
        </w:r>
      </w:ins>
    </w:p>
    <w:p w14:paraId="1598F762" w14:textId="77777777" w:rsidR="007E7104" w:rsidRDefault="007E7104" w:rsidP="007E7104">
      <w:pPr>
        <w:rPr>
          <w:ins w:id="5133" w:author="Gerard" w:date="2015-04-08T21:07:00Z"/>
        </w:rPr>
        <w:pPrChange w:id="5134" w:author="Gerard" w:date="2015-04-08T21:05:00Z">
          <w:pPr>
            <w:jc w:val="left"/>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5135" w:author="Gerard" w:date="2015-04-08T21:08:00Z">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1834"/>
        <w:gridCol w:w="7148"/>
        <w:gridCol w:w="594"/>
        <w:tblGridChange w:id="5136">
          <w:tblGrid>
            <w:gridCol w:w="1834"/>
            <w:gridCol w:w="7148"/>
            <w:gridCol w:w="594"/>
          </w:tblGrid>
        </w:tblGridChange>
      </w:tblGrid>
      <w:tr w:rsidR="007E7104" w:rsidRPr="00690318" w14:paraId="6C4162C9" w14:textId="77777777" w:rsidTr="007E7104">
        <w:trPr>
          <w:ins w:id="5137" w:author="Gerard" w:date="2015-04-08T21:07:00Z"/>
        </w:trPr>
        <w:tc>
          <w:tcPr>
            <w:tcW w:w="958" w:type="pct"/>
            <w:shd w:val="clear" w:color="auto" w:fill="auto"/>
            <w:tcPrChange w:id="5138" w:author="Gerard" w:date="2015-04-08T21:08:00Z">
              <w:tcPr>
                <w:tcW w:w="958" w:type="pct"/>
                <w:shd w:val="clear" w:color="auto" w:fill="auto"/>
              </w:tcPr>
            </w:tcPrChange>
          </w:tcPr>
          <w:p w14:paraId="107A4188" w14:textId="1F865DF2" w:rsidR="007E7104" w:rsidRPr="00690318" w:rsidRDefault="007E7104" w:rsidP="007E7104">
            <w:pPr>
              <w:pStyle w:val="code"/>
              <w:rPr>
                <w:ins w:id="5139" w:author="Gerard" w:date="2015-04-08T21:07:00Z"/>
              </w:rPr>
            </w:pPr>
            <w:ins w:id="5140" w:author="Gerard" w:date="2015-04-08T21:07:00Z">
              <w:r w:rsidRPr="00690318">
                <w:t>&lt;</w:t>
              </w:r>
              <w:r>
                <w:t>tau</w:t>
              </w:r>
              <w:r w:rsidRPr="00690318">
                <w:t>&gt;</w:t>
              </w:r>
            </w:ins>
          </w:p>
        </w:tc>
        <w:tc>
          <w:tcPr>
            <w:tcW w:w="3732" w:type="pct"/>
            <w:shd w:val="clear" w:color="auto" w:fill="auto"/>
            <w:tcPrChange w:id="5141" w:author="Gerard" w:date="2015-04-08T21:08:00Z">
              <w:tcPr>
                <w:tcW w:w="3732" w:type="pct"/>
                <w:shd w:val="clear" w:color="auto" w:fill="auto"/>
              </w:tcPr>
            </w:tcPrChange>
          </w:tcPr>
          <w:p w14:paraId="3D30AE23" w14:textId="6B105644" w:rsidR="007E7104" w:rsidRPr="00690318" w:rsidRDefault="007E7104" w:rsidP="007E7104">
            <w:pPr>
              <w:rPr>
                <w:ins w:id="5142" w:author="Gerard" w:date="2015-04-08T21:07:00Z"/>
              </w:rPr>
            </w:pPr>
            <w:ins w:id="5143" w:author="Gerard" w:date="2015-04-08T21:07:00Z">
              <w:r>
                <w:t>Characteristic relaxation time</w:t>
              </w:r>
            </w:ins>
            <w:ins w:id="5144" w:author="Gerard" w:date="2015-04-08T21:09:00Z">
              <w:r>
                <w:t xml:space="preserve"> </w:t>
              </w:r>
              <w:r w:rsidRPr="007E7104">
                <w:rPr>
                  <w:position w:val="-6"/>
                  <w:rPrChange w:id="5145" w:author="Gerard" w:date="2015-04-08T21:09:00Z">
                    <w:rPr>
                      <w:position w:val="-4"/>
                    </w:rPr>
                  </w:rPrChange>
                </w:rPr>
                <w:object w:dxaOrig="200" w:dyaOrig="220" w14:anchorId="224FD0F7">
                  <v:shape id="_x0000_i2464" type="#_x0000_t75" style="width:10.4pt;height:11.2pt" o:ole="">
                    <v:imagedata r:id="rId1333" o:title=""/>
                  </v:shape>
                  <o:OLEObject Type="Embed" ProgID="Equation.DSMT4" ShapeID="_x0000_i2464" DrawAspect="Content" ObjectID="_1363901018" r:id="rId1334"/>
                </w:object>
              </w:r>
              <w:r>
                <w:t xml:space="preserve"> </w:t>
              </w:r>
            </w:ins>
          </w:p>
        </w:tc>
        <w:tc>
          <w:tcPr>
            <w:tcW w:w="310" w:type="pct"/>
            <w:tcPrChange w:id="5146" w:author="Gerard" w:date="2015-04-08T21:08:00Z">
              <w:tcPr>
                <w:tcW w:w="311" w:type="pct"/>
              </w:tcPr>
            </w:tcPrChange>
          </w:tcPr>
          <w:p w14:paraId="0F95433E" w14:textId="2B281B07" w:rsidR="007E7104" w:rsidRPr="00690318" w:rsidRDefault="007E7104" w:rsidP="007E7104">
            <w:pPr>
              <w:rPr>
                <w:ins w:id="5147" w:author="Gerard" w:date="2015-04-08T21:07:00Z"/>
              </w:rPr>
            </w:pPr>
            <w:ins w:id="5148" w:author="Gerard" w:date="2015-04-08T21:07:00Z">
              <w:r>
                <w:t>[</w:t>
              </w:r>
              <w:r>
                <w:rPr>
                  <w:b/>
                </w:rPr>
                <w:t>t</w:t>
              </w:r>
              <w:r>
                <w:t>]</w:t>
              </w:r>
            </w:ins>
          </w:p>
        </w:tc>
      </w:tr>
    </w:tbl>
    <w:p w14:paraId="7D67C194" w14:textId="77777777" w:rsidR="007E7104" w:rsidRDefault="007E7104" w:rsidP="007E7104">
      <w:pPr>
        <w:rPr>
          <w:ins w:id="5149" w:author="Gerard" w:date="2015-04-08T21:07:00Z"/>
        </w:rPr>
        <w:pPrChange w:id="5150" w:author="Gerard" w:date="2015-04-08T21:05:00Z">
          <w:pPr>
            <w:jc w:val="left"/>
          </w:pPr>
        </w:pPrChange>
      </w:pPr>
    </w:p>
    <w:p w14:paraId="080E184A" w14:textId="7A5693E2" w:rsidR="007E7104" w:rsidRDefault="007E7104" w:rsidP="007E7104">
      <w:pPr>
        <w:rPr>
          <w:ins w:id="5151" w:author="Gerard" w:date="2015-04-08T21:08:00Z"/>
        </w:rPr>
      </w:pPr>
      <w:ins w:id="5152" w:author="Gerard" w:date="2015-04-08T21:08:00Z">
        <w:r>
          <w:t>The reduced relaxation function for this material type is given by</w:t>
        </w:r>
      </w:ins>
    </w:p>
    <w:p w14:paraId="66744E38" w14:textId="58E7A208" w:rsidR="007E7104" w:rsidRDefault="007E7104" w:rsidP="007E7104">
      <w:pPr>
        <w:pStyle w:val="MTDisplayEquation"/>
        <w:rPr>
          <w:ins w:id="5153" w:author="Gerard" w:date="2015-04-08T21:09:00Z"/>
        </w:rPr>
        <w:pPrChange w:id="5154" w:author="Gerard" w:date="2015-04-08T21:08:00Z">
          <w:pPr>
            <w:jc w:val="left"/>
          </w:pPr>
        </w:pPrChange>
      </w:pPr>
      <w:ins w:id="5155" w:author="Gerard" w:date="2015-04-08T21:08:00Z">
        <w:r>
          <w:tab/>
        </w:r>
        <w:r w:rsidRPr="007E7104">
          <w:rPr>
            <w:position w:val="-14"/>
            <w:rPrChange w:id="5156" w:author="Gerard" w:date="2015-04-08T21:09:00Z">
              <w:rPr>
                <w:position w:val="-4"/>
              </w:rPr>
            </w:rPrChange>
          </w:rPr>
          <w:object w:dxaOrig="1100" w:dyaOrig="420" w14:anchorId="1C3C85D9">
            <v:shape id="_x0000_i2461" type="#_x0000_t75" style="width:55.2pt;height:20.8pt" o:ole="">
              <v:imagedata r:id="rId1335" o:title=""/>
            </v:shape>
            <o:OLEObject Type="Embed" ProgID="Equation.DSMT4" ShapeID="_x0000_i2461" DrawAspect="Content" ObjectID="_1363901019" r:id="rId1336"/>
          </w:object>
        </w:r>
        <w:r>
          <w:t xml:space="preserve"> </w:t>
        </w:r>
      </w:ins>
    </w:p>
    <w:p w14:paraId="089B7DFD" w14:textId="5C432F35" w:rsidR="007E7104" w:rsidRDefault="007E7104" w:rsidP="007E7104">
      <w:pPr>
        <w:pStyle w:val="Heading4"/>
        <w:rPr>
          <w:ins w:id="5157" w:author="Gerard" w:date="2015-04-08T21:11:00Z"/>
        </w:rPr>
      </w:pPr>
      <w:bookmarkStart w:id="5158" w:name="_Ref290148935"/>
      <w:bookmarkStart w:id="5159" w:name="_Toc290149346"/>
      <w:ins w:id="5160" w:author="Gerard" w:date="2015-04-08T21:11:00Z">
        <w:r>
          <w:t>Exponential Distortional</w:t>
        </w:r>
        <w:bookmarkEnd w:id="5158"/>
        <w:bookmarkEnd w:id="5159"/>
      </w:ins>
    </w:p>
    <w:p w14:paraId="503D0D47" w14:textId="05B3BB79" w:rsidR="007E7104" w:rsidRDefault="007E7104" w:rsidP="007E7104">
      <w:pPr>
        <w:rPr>
          <w:ins w:id="5161" w:author="Gerard" w:date="2015-04-08T21:11:00Z"/>
        </w:rPr>
      </w:pPr>
      <w:ins w:id="5162" w:author="Gerard" w:date="2015-04-08T21:11:00Z">
        <w:r>
          <w:t>The material type for this relaxation function is “relaxation-exp</w:t>
        </w:r>
      </w:ins>
      <w:ins w:id="5163" w:author="Gerard" w:date="2015-04-08T21:12:00Z">
        <w:r>
          <w:t>-distortion</w:t>
        </w:r>
      </w:ins>
      <w:ins w:id="5164" w:author="Gerard" w:date="2015-04-08T21:11:00Z">
        <w:r>
          <w:t>”.  The following material parameters need to be defined:</w:t>
        </w:r>
      </w:ins>
    </w:p>
    <w:p w14:paraId="513349BD" w14:textId="77777777" w:rsidR="007E7104" w:rsidRDefault="007E7104" w:rsidP="007E7104">
      <w:pPr>
        <w:rPr>
          <w:ins w:id="5165" w:author="Gerard" w:date="2015-04-08T21:11: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rPr>
          <w:ins w:id="5166" w:author="Gerard" w:date="2015-04-08T21:11:00Z"/>
        </w:trPr>
        <w:tc>
          <w:tcPr>
            <w:tcW w:w="958" w:type="pct"/>
            <w:shd w:val="clear" w:color="auto" w:fill="auto"/>
          </w:tcPr>
          <w:p w14:paraId="37A0B58C" w14:textId="13BFBBB9" w:rsidR="007E7104" w:rsidRPr="00690318" w:rsidRDefault="007E7104" w:rsidP="007E7104">
            <w:pPr>
              <w:pStyle w:val="code"/>
              <w:rPr>
                <w:ins w:id="5167" w:author="Gerard" w:date="2015-04-08T21:11:00Z"/>
              </w:rPr>
            </w:pPr>
            <w:ins w:id="5168" w:author="Gerard" w:date="2015-04-08T21:11:00Z">
              <w:r w:rsidRPr="00690318">
                <w:t>&lt;</w:t>
              </w:r>
              <w:r>
                <w:t>tau</w:t>
              </w:r>
            </w:ins>
            <w:ins w:id="5169" w:author="Gerard" w:date="2015-04-08T21:22:00Z">
              <w:r w:rsidR="0063128F">
                <w:t>0</w:t>
              </w:r>
            </w:ins>
            <w:ins w:id="5170" w:author="Gerard" w:date="2015-04-08T21:11:00Z">
              <w:r w:rsidRPr="00690318">
                <w:t>&gt;</w:t>
              </w:r>
            </w:ins>
          </w:p>
        </w:tc>
        <w:tc>
          <w:tcPr>
            <w:tcW w:w="3732" w:type="pct"/>
            <w:shd w:val="clear" w:color="auto" w:fill="auto"/>
          </w:tcPr>
          <w:p w14:paraId="2B618631" w14:textId="2226E4D7" w:rsidR="007E7104" w:rsidRPr="00690318" w:rsidRDefault="007E7104" w:rsidP="007E7104">
            <w:pPr>
              <w:rPr>
                <w:ins w:id="5171" w:author="Gerard" w:date="2015-04-08T21:11:00Z"/>
              </w:rPr>
            </w:pPr>
            <w:ins w:id="5172" w:author="Gerard" w:date="2015-04-08T21:11:00Z">
              <w:r>
                <w:t xml:space="preserve">Characteristic relaxation time </w:t>
              </w:r>
              <w:r w:rsidR="0063128F" w:rsidRPr="0063128F">
                <w:rPr>
                  <w:position w:val="-12"/>
                  <w:rPrChange w:id="5173" w:author="Gerard" w:date="2015-04-08T21:16:00Z">
                    <w:rPr>
                      <w:position w:val="-6"/>
                    </w:rPr>
                  </w:rPrChange>
                </w:rPr>
                <w:object w:dxaOrig="260" w:dyaOrig="380" w14:anchorId="2F334351">
                  <v:shape id="_x0000_i2478" type="#_x0000_t75" style="width:12.8pt;height:19.2pt" o:ole="">
                    <v:imagedata r:id="rId1337" o:title=""/>
                  </v:shape>
                  <o:OLEObject Type="Embed" ProgID="Equation.DSMT4" ShapeID="_x0000_i2478" DrawAspect="Content" ObjectID="_1363901020" r:id="rId1338"/>
                </w:object>
              </w:r>
            </w:ins>
          </w:p>
        </w:tc>
        <w:tc>
          <w:tcPr>
            <w:tcW w:w="310" w:type="pct"/>
          </w:tcPr>
          <w:p w14:paraId="5765C078" w14:textId="77777777" w:rsidR="007E7104" w:rsidRPr="00690318" w:rsidRDefault="007E7104" w:rsidP="007E7104">
            <w:pPr>
              <w:rPr>
                <w:ins w:id="5174" w:author="Gerard" w:date="2015-04-08T21:11:00Z"/>
              </w:rPr>
            </w:pPr>
            <w:ins w:id="5175" w:author="Gerard" w:date="2015-04-08T21:11:00Z">
              <w:r>
                <w:t>[</w:t>
              </w:r>
              <w:r>
                <w:rPr>
                  <w:b/>
                </w:rPr>
                <w:t>t</w:t>
              </w:r>
              <w:r>
                <w:t>]</w:t>
              </w:r>
            </w:ins>
          </w:p>
        </w:tc>
      </w:tr>
      <w:tr w:rsidR="007E7104" w:rsidRPr="00690318" w14:paraId="2F1106E8" w14:textId="77777777" w:rsidTr="007E7104">
        <w:trPr>
          <w:ins w:id="5176" w:author="Gerard" w:date="2015-04-08T21:12:00Z"/>
        </w:trPr>
        <w:tc>
          <w:tcPr>
            <w:tcW w:w="958" w:type="pct"/>
            <w:shd w:val="clear" w:color="auto" w:fill="auto"/>
          </w:tcPr>
          <w:p w14:paraId="1264538B" w14:textId="594B0B18" w:rsidR="007E7104" w:rsidRPr="00690318" w:rsidRDefault="007E7104" w:rsidP="007E7104">
            <w:pPr>
              <w:pStyle w:val="code"/>
              <w:rPr>
                <w:ins w:id="5177" w:author="Gerard" w:date="2015-04-08T21:12:00Z"/>
              </w:rPr>
            </w:pPr>
            <w:ins w:id="5178" w:author="Gerard" w:date="2015-04-08T21:12:00Z">
              <w:r>
                <w:t>&lt;tau1&gt;</w:t>
              </w:r>
            </w:ins>
          </w:p>
        </w:tc>
        <w:tc>
          <w:tcPr>
            <w:tcW w:w="3732" w:type="pct"/>
            <w:shd w:val="clear" w:color="auto" w:fill="auto"/>
          </w:tcPr>
          <w:p w14:paraId="2DE5A455" w14:textId="756834B9" w:rsidR="007E7104" w:rsidRDefault="007E7104" w:rsidP="007E7104">
            <w:pPr>
              <w:rPr>
                <w:ins w:id="5179" w:author="Gerard" w:date="2015-04-08T21:12:00Z"/>
              </w:rPr>
            </w:pPr>
            <w:ins w:id="5180" w:author="Gerard" w:date="2015-04-08T21:13:00Z">
              <w:r>
                <w:t xml:space="preserve">Characteristic time </w:t>
              </w:r>
              <w:r w:rsidR="0063128F" w:rsidRPr="0063128F">
                <w:rPr>
                  <w:position w:val="-12"/>
                  <w:rPrChange w:id="5181" w:author="Gerard" w:date="2015-04-08T21:13:00Z">
                    <w:rPr>
                      <w:position w:val="-4"/>
                    </w:rPr>
                  </w:rPrChange>
                </w:rPr>
                <w:object w:dxaOrig="240" w:dyaOrig="380" w14:anchorId="1EF6996A">
                  <v:shape id="_x0000_i2470" type="#_x0000_t75" style="width:12pt;height:19.2pt" o:ole="">
                    <v:imagedata r:id="rId1339" o:title=""/>
                  </v:shape>
                  <o:OLEObject Type="Embed" ProgID="Equation.DSMT4" ShapeID="_x0000_i2470" DrawAspect="Content" ObjectID="_1363901021" r:id="rId1340"/>
                </w:object>
              </w:r>
              <w:r w:rsidR="0063128F">
                <w:t xml:space="preserve"> </w:t>
              </w:r>
            </w:ins>
          </w:p>
        </w:tc>
        <w:tc>
          <w:tcPr>
            <w:tcW w:w="310" w:type="pct"/>
          </w:tcPr>
          <w:p w14:paraId="5DDE2A7E" w14:textId="77777777" w:rsidR="007E7104" w:rsidRDefault="007E7104" w:rsidP="007E7104">
            <w:pPr>
              <w:rPr>
                <w:ins w:id="5182" w:author="Gerard" w:date="2015-04-08T21:12:00Z"/>
              </w:rPr>
            </w:pPr>
          </w:p>
        </w:tc>
      </w:tr>
      <w:tr w:rsidR="007E7104" w:rsidRPr="00690318" w14:paraId="43B030C0" w14:textId="77777777" w:rsidTr="007E7104">
        <w:trPr>
          <w:ins w:id="5183" w:author="Gerard" w:date="2015-04-08T21:12:00Z"/>
        </w:trPr>
        <w:tc>
          <w:tcPr>
            <w:tcW w:w="958" w:type="pct"/>
            <w:shd w:val="clear" w:color="auto" w:fill="auto"/>
          </w:tcPr>
          <w:p w14:paraId="5345D8A1" w14:textId="2EF56D4A" w:rsidR="007E7104" w:rsidRPr="00690318" w:rsidRDefault="007E7104" w:rsidP="007E7104">
            <w:pPr>
              <w:pStyle w:val="code"/>
              <w:rPr>
                <w:ins w:id="5184" w:author="Gerard" w:date="2015-04-08T21:12:00Z"/>
              </w:rPr>
            </w:pPr>
            <w:ins w:id="5185" w:author="Gerard" w:date="2015-04-08T21:12:00Z">
              <w:r>
                <w:t>&lt;alpha&gt;</w:t>
              </w:r>
            </w:ins>
          </w:p>
        </w:tc>
        <w:tc>
          <w:tcPr>
            <w:tcW w:w="3732" w:type="pct"/>
            <w:shd w:val="clear" w:color="auto" w:fill="auto"/>
          </w:tcPr>
          <w:p w14:paraId="399473C0" w14:textId="0592CA38" w:rsidR="007E7104" w:rsidRDefault="0063128F" w:rsidP="007E7104">
            <w:pPr>
              <w:rPr>
                <w:ins w:id="5186" w:author="Gerard" w:date="2015-04-08T21:12:00Z"/>
              </w:rPr>
            </w:pPr>
            <w:ins w:id="5187" w:author="Gerard" w:date="2015-04-08T21:13:00Z">
              <w:r>
                <w:t xml:space="preserve">Power exponent </w:t>
              </w:r>
              <w:r w:rsidRPr="0063128F">
                <w:rPr>
                  <w:position w:val="-6"/>
                  <w:rPrChange w:id="5188" w:author="Gerard" w:date="2015-04-08T21:13:00Z">
                    <w:rPr>
                      <w:position w:val="-4"/>
                    </w:rPr>
                  </w:rPrChange>
                </w:rPr>
                <w:object w:dxaOrig="240" w:dyaOrig="220" w14:anchorId="3ED82867">
                  <v:shape id="_x0000_i2473" type="#_x0000_t75" style="width:12pt;height:11.2pt" o:ole="">
                    <v:imagedata r:id="rId1341" o:title=""/>
                  </v:shape>
                  <o:OLEObject Type="Embed" ProgID="Equation.DSMT4" ShapeID="_x0000_i2473" DrawAspect="Content" ObjectID="_1363901022" r:id="rId1342"/>
                </w:object>
              </w:r>
              <w:r>
                <w:t xml:space="preserve"> </w:t>
              </w:r>
            </w:ins>
          </w:p>
        </w:tc>
        <w:tc>
          <w:tcPr>
            <w:tcW w:w="310" w:type="pct"/>
          </w:tcPr>
          <w:p w14:paraId="0F296FBC" w14:textId="77777777" w:rsidR="007E7104" w:rsidRDefault="007E7104" w:rsidP="007E7104">
            <w:pPr>
              <w:rPr>
                <w:ins w:id="5189" w:author="Gerard" w:date="2015-04-08T21:12:00Z"/>
              </w:rPr>
            </w:pPr>
          </w:p>
        </w:tc>
      </w:tr>
    </w:tbl>
    <w:p w14:paraId="07DD2621" w14:textId="77777777" w:rsidR="007E7104" w:rsidRDefault="007E7104" w:rsidP="007E7104">
      <w:pPr>
        <w:rPr>
          <w:ins w:id="5190" w:author="Gerard" w:date="2015-04-08T21:11:00Z"/>
        </w:rPr>
      </w:pPr>
    </w:p>
    <w:p w14:paraId="4A0C6587" w14:textId="77777777" w:rsidR="007E7104" w:rsidRDefault="007E7104" w:rsidP="007E7104">
      <w:pPr>
        <w:rPr>
          <w:ins w:id="5191" w:author="Gerard" w:date="2015-04-08T21:11:00Z"/>
        </w:rPr>
      </w:pPr>
      <w:ins w:id="5192" w:author="Gerard" w:date="2015-04-08T21:11:00Z">
        <w:r>
          <w:t>The reduced relaxation function for this material type is given by</w:t>
        </w:r>
      </w:ins>
    </w:p>
    <w:p w14:paraId="589FC5F5" w14:textId="77777777" w:rsidR="007E7104" w:rsidRDefault="007E7104" w:rsidP="007E7104">
      <w:pPr>
        <w:pStyle w:val="MTDisplayEquation"/>
        <w:rPr>
          <w:ins w:id="5193" w:author="Gerard" w:date="2015-04-08T21:11:00Z"/>
        </w:rPr>
      </w:pPr>
      <w:ins w:id="5194" w:author="Gerard" w:date="2015-04-08T21:11:00Z">
        <w:r>
          <w:tab/>
        </w:r>
        <w:r w:rsidR="0063128F" w:rsidRPr="0063128F">
          <w:rPr>
            <w:position w:val="-18"/>
            <w:rPrChange w:id="5195" w:author="Gerard" w:date="2015-04-08T21:20:00Z">
              <w:rPr>
                <w:position w:val="-14"/>
              </w:rPr>
            </w:rPrChange>
          </w:rPr>
          <w:object w:dxaOrig="2820" w:dyaOrig="540" w14:anchorId="5CAA340B">
            <v:shape id="_x0000_i2488" type="#_x0000_t75" style="width:140.8pt;height:27.2pt" o:ole="">
              <v:imagedata r:id="rId1343" o:title=""/>
            </v:shape>
            <o:OLEObject Type="Embed" ProgID="Equation.DSMT4" ShapeID="_x0000_i2488" DrawAspect="Content" ObjectID="_1363901023" r:id="rId1344"/>
          </w:object>
        </w:r>
        <w:r>
          <w:t xml:space="preserve"> </w:t>
        </w:r>
      </w:ins>
    </w:p>
    <w:p w14:paraId="047A20A6" w14:textId="4C413A1D" w:rsidR="007E7104" w:rsidRDefault="0063128F" w:rsidP="007E7104">
      <w:pPr>
        <w:rPr>
          <w:ins w:id="5196" w:author="Gerard" w:date="2015-04-08T21:16:00Z"/>
        </w:rPr>
      </w:pPr>
      <w:ins w:id="5197" w:author="Gerard" w:date="2015-04-08T21:16:00Z">
        <w:r>
          <w:t>where</w:t>
        </w:r>
      </w:ins>
    </w:p>
    <w:p w14:paraId="7D5F4C63" w14:textId="727CF70A" w:rsidR="0063128F" w:rsidRPr="007E7104" w:rsidRDefault="0063128F" w:rsidP="0063128F">
      <w:pPr>
        <w:pStyle w:val="MTDisplayEquation"/>
        <w:rPr>
          <w:ins w:id="5198" w:author="Gerard" w:date="2015-04-08T21:11:00Z"/>
        </w:rPr>
        <w:pPrChange w:id="5199" w:author="Gerard" w:date="2015-04-08T21:16:00Z">
          <w:pPr/>
        </w:pPrChange>
      </w:pPr>
      <w:ins w:id="5200" w:author="Gerard" w:date="2015-04-08T21:16:00Z">
        <w:r>
          <w:tab/>
        </w:r>
        <w:r w:rsidRPr="0063128F">
          <w:rPr>
            <w:position w:val="-18"/>
            <w:rPrChange w:id="5201" w:author="Gerard" w:date="2015-04-08T21:20:00Z">
              <w:rPr>
                <w:position w:val="-16"/>
              </w:rPr>
            </w:rPrChange>
          </w:rPr>
          <w:object w:dxaOrig="2880" w:dyaOrig="540" w14:anchorId="162A5EA1">
            <v:shape id="_x0000_i2491" type="#_x0000_t75" style="width:2in;height:27.2pt" o:ole="">
              <v:imagedata r:id="rId1345" o:title=""/>
            </v:shape>
            <o:OLEObject Type="Embed" ProgID="Equation.DSMT4" ShapeID="_x0000_i2491" DrawAspect="Content" ObjectID="_1363901024" r:id="rId1346"/>
          </w:object>
        </w:r>
        <w:r>
          <w:t xml:space="preserve"> </w:t>
        </w:r>
      </w:ins>
    </w:p>
    <w:p w14:paraId="68BCE056" w14:textId="76BA005E" w:rsidR="007E7104" w:rsidRDefault="009E4B4B" w:rsidP="007E7104">
      <w:pPr>
        <w:rPr>
          <w:ins w:id="5202" w:author="Gerard" w:date="2015-04-08T21:29:00Z"/>
        </w:rPr>
        <w:pPrChange w:id="5203" w:author="Gerard" w:date="2015-04-08T21:09:00Z">
          <w:pPr>
            <w:jc w:val="left"/>
          </w:pPr>
        </w:pPrChange>
      </w:pPr>
      <w:ins w:id="5204" w:author="Gerard" w:date="2015-04-08T21:27:00Z">
        <w:r>
          <w:t xml:space="preserve">In general, </w:t>
        </w:r>
        <w:r w:rsidRPr="00CA4B57">
          <w:rPr>
            <w:position w:val="-14"/>
          </w:rPr>
          <w:object w:dxaOrig="1180" w:dyaOrig="420" w14:anchorId="53B43631">
            <v:shape id="_x0000_i2513" type="#_x0000_t75" style="width:59.2pt;height:20.8pt" o:ole="">
              <v:imagedata r:id="rId1347" o:title=""/>
            </v:shape>
            <o:OLEObject Type="Embed" ProgID="Equation.DSMT4" ShapeID="_x0000_i2513" DrawAspect="Content" ObjectID="_1363901025" r:id="rId1348"/>
          </w:object>
        </w:r>
        <w:r>
          <w:t xml:space="preserve"> where </w:t>
        </w:r>
        <w:r w:rsidRPr="00CA4B57">
          <w:rPr>
            <w:position w:val="-10"/>
          </w:rPr>
          <w:object w:dxaOrig="860" w:dyaOrig="320" w14:anchorId="438FE538">
            <v:shape id="_x0000_i2514" type="#_x0000_t75" style="width:43.2pt;height:16pt" o:ole="">
              <v:imagedata r:id="rId1349" o:title=""/>
            </v:shape>
            <o:OLEObject Type="Embed" ProgID="Equation.DSMT4" ShapeID="_x0000_i2514" DrawAspect="Content" ObjectID="_1363901026" r:id="rId1350"/>
          </w:object>
        </w:r>
        <w:r>
          <w:t xml:space="preserve"> is the </w:t>
        </w:r>
      </w:ins>
      <w:ins w:id="5205" w:author="Gerard" w:date="2015-04-08T21:28:00Z">
        <w:r>
          <w:t xml:space="preserve">spatial </w:t>
        </w:r>
      </w:ins>
      <w:ins w:id="5206" w:author="Gerard" w:date="2015-04-08T21:27:00Z">
        <w:r>
          <w:t xml:space="preserve">natural (Hencky) strain tensor and </w:t>
        </w:r>
        <w:r w:rsidRPr="00CA4B57">
          <w:rPr>
            <w:position w:val="-6"/>
          </w:rPr>
          <w:object w:dxaOrig="260" w:dyaOrig="260" w14:anchorId="02597302">
            <v:shape id="_x0000_i2515" type="#_x0000_t75" style="width:12.8pt;height:12.8pt" o:ole="">
              <v:imagedata r:id="rId1351" o:title=""/>
            </v:shape>
            <o:OLEObject Type="Embed" ProgID="Equation.DSMT4" ShapeID="_x0000_i2515" DrawAspect="Content" ObjectID="_1363901027" r:id="rId1352"/>
          </w:object>
        </w:r>
        <w:r>
          <w:t xml:space="preserve"> is the left stretch tensor.</w:t>
        </w:r>
      </w:ins>
      <w:ins w:id="5207" w:author="Gerard" w:date="2015-04-08T21:28:00Z">
        <w:r>
          <w:t xml:space="preserve"> </w:t>
        </w:r>
      </w:ins>
      <w:ins w:id="5208" w:author="Gerard" w:date="2015-04-08T21:17:00Z">
        <w:r w:rsidR="0063128F">
          <w:t>In this expression,</w:t>
        </w:r>
      </w:ins>
      <w:ins w:id="5209" w:author="Gerard" w:date="2015-04-08T21:18:00Z">
        <w:r w:rsidR="0063128F">
          <w:t xml:space="preserve"> </w:t>
        </w:r>
      </w:ins>
      <w:ins w:id="5210" w:author="Gerard" w:date="2015-04-08T21:20:00Z">
        <w:r w:rsidR="0063128F" w:rsidRPr="0063128F">
          <w:rPr>
            <w:position w:val="-12"/>
            <w:rPrChange w:id="5211" w:author="Gerard" w:date="2015-04-08T21:21:00Z">
              <w:rPr>
                <w:position w:val="-4"/>
              </w:rPr>
            </w:rPrChange>
          </w:rPr>
          <w:object w:dxaOrig="360" w:dyaOrig="400" w14:anchorId="1205F33B">
            <v:shape id="_x0000_i2494" type="#_x0000_t75" style="width:18.4pt;height:20pt" o:ole="">
              <v:imagedata r:id="rId1353" o:title=""/>
            </v:shape>
            <o:OLEObject Type="Embed" ProgID="Equation.DSMT4" ShapeID="_x0000_i2494" DrawAspect="Content" ObjectID="_1363901028" r:id="rId1354"/>
          </w:object>
        </w:r>
        <w:r w:rsidR="0063128F">
          <w:t xml:space="preserve"> </w:t>
        </w:r>
      </w:ins>
      <w:ins w:id="5212" w:author="Gerard" w:date="2015-04-08T21:21:00Z">
        <w:r w:rsidR="0063128F">
          <w:t>is the second invariant of the natural strain tensor</w:t>
        </w:r>
      </w:ins>
      <w:ins w:id="5213" w:author="Gerard" w:date="2015-04-08T21:27:00Z">
        <w:r>
          <w:t xml:space="preserve"> </w:t>
        </w:r>
      </w:ins>
      <w:ins w:id="5214" w:author="Gerard" w:date="2015-04-08T21:21:00Z">
        <w:r w:rsidR="0063128F">
          <w:t xml:space="preserve">evaluated from the relative deformation gradient </w:t>
        </w:r>
        <w:r w:rsidR="0063128F" w:rsidRPr="0063128F">
          <w:rPr>
            <w:position w:val="-4"/>
          </w:rPr>
          <w:object w:dxaOrig="300" w:dyaOrig="320" w14:anchorId="70A14E04">
            <v:shape id="_x0000_i2497" type="#_x0000_t75" style="width:15.2pt;height:16pt" o:ole="">
              <v:imagedata r:id="rId1355" o:title=""/>
            </v:shape>
            <o:OLEObject Type="Embed" ProgID="Equation.DSMT4" ShapeID="_x0000_i2497" DrawAspect="Content" ObjectID="_1363901029" r:id="rId1356"/>
          </w:object>
        </w:r>
        <w:r w:rsidR="0063128F">
          <w:t>.</w:t>
        </w:r>
      </w:ins>
      <w:ins w:id="5215" w:author="Gerard" w:date="2015-04-08T21:25:00Z">
        <w:r>
          <w:t xml:space="preserve">  </w:t>
        </w:r>
      </w:ins>
      <w:ins w:id="5216" w:author="Gerard" w:date="2015-04-08T21:28:00Z">
        <w:r w:rsidRPr="009E4B4B">
          <w:rPr>
            <w:position w:val="-12"/>
            <w:rPrChange w:id="5217" w:author="Gerard" w:date="2015-04-08T21:28:00Z">
              <w:rPr>
                <w:position w:val="-4"/>
              </w:rPr>
            </w:rPrChange>
          </w:rPr>
          <w:object w:dxaOrig="360" w:dyaOrig="400" w14:anchorId="70B75881">
            <v:shape id="_x0000_i2519" type="#_x0000_t75" style="width:18.4pt;height:20pt" o:ole="">
              <v:imagedata r:id="rId1357" o:title=""/>
            </v:shape>
            <o:OLEObject Type="Embed" ProgID="Equation.DSMT4" ShapeID="_x0000_i2519" DrawAspect="Content" ObjectID="_1363901030" r:id="rId1358"/>
          </w:object>
        </w:r>
        <w:r>
          <w:t xml:space="preserve"> is evaluated at the time </w:t>
        </w:r>
      </w:ins>
      <w:ins w:id="5218" w:author="Gerard" w:date="2015-04-08T21:29:00Z">
        <w:r w:rsidRPr="009E4B4B">
          <w:rPr>
            <w:position w:val="-4"/>
          </w:rPr>
          <w:object w:dxaOrig="180" w:dyaOrig="200" w14:anchorId="10D25055">
            <v:shape id="_x0000_i2522" type="#_x0000_t75" style="width:8.8pt;height:10.4pt" o:ole="">
              <v:imagedata r:id="rId1359" o:title=""/>
            </v:shape>
            <o:OLEObject Type="Embed" ProgID="Equation.DSMT4" ShapeID="_x0000_i2522" DrawAspect="Content" ObjectID="_1363901031" r:id="rId1360"/>
          </w:object>
        </w:r>
        <w:r>
          <w:t xml:space="preserve"> when weak bonds from the </w:t>
        </w:r>
        <w:r w:rsidRPr="009E4B4B">
          <w:rPr>
            <w:position w:val="-4"/>
          </w:rPr>
          <w:object w:dxaOrig="380" w:dyaOrig="200" w14:anchorId="780F0400">
            <v:shape id="_x0000_i2525" type="#_x0000_t75" style="width:19.2pt;height:10.4pt" o:ole="">
              <v:imagedata r:id="rId1361" o:title=""/>
            </v:shape>
            <o:OLEObject Type="Embed" ProgID="Equation.DSMT4" ShapeID="_x0000_i2525" DrawAspect="Content" ObjectID="_1363901032" r:id="rId1362"/>
          </w:object>
        </w:r>
        <w:r>
          <w:t>generation start breaking.</w:t>
        </w:r>
      </w:ins>
    </w:p>
    <w:p w14:paraId="11B59B90" w14:textId="2274A809" w:rsidR="009E4B4B" w:rsidRDefault="009E4B4B" w:rsidP="009E4B4B">
      <w:pPr>
        <w:pStyle w:val="Heading4"/>
        <w:rPr>
          <w:ins w:id="5219" w:author="Gerard" w:date="2015-04-08T21:30:00Z"/>
        </w:rPr>
      </w:pPr>
      <w:bookmarkStart w:id="5220" w:name="_Toc290149347"/>
      <w:ins w:id="5221" w:author="Gerard" w:date="2015-04-08T21:30:00Z">
        <w:r>
          <w:lastRenderedPageBreak/>
          <w:t>Fung</w:t>
        </w:r>
        <w:bookmarkEnd w:id="5220"/>
      </w:ins>
    </w:p>
    <w:p w14:paraId="7F1DB026" w14:textId="1145A8E3" w:rsidR="009E4B4B" w:rsidRDefault="009E4B4B" w:rsidP="009E4B4B">
      <w:pPr>
        <w:rPr>
          <w:ins w:id="5222" w:author="Gerard" w:date="2015-04-08T21:30:00Z"/>
        </w:rPr>
      </w:pPr>
      <w:ins w:id="5223" w:author="Gerard" w:date="2015-04-08T21:30:00Z">
        <w:r>
          <w:t>The material type for this relaxation function is “relaxation-Fung”.  The following material parameters need to be defined:</w:t>
        </w:r>
      </w:ins>
    </w:p>
    <w:p w14:paraId="30FB9947" w14:textId="77777777" w:rsidR="009E4B4B" w:rsidRDefault="009E4B4B" w:rsidP="009E4B4B">
      <w:pPr>
        <w:rPr>
          <w:ins w:id="5224" w:author="Gerard" w:date="2015-04-08T21:30: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rPr>
          <w:ins w:id="5225" w:author="Gerard" w:date="2015-04-08T21:30:00Z"/>
        </w:trPr>
        <w:tc>
          <w:tcPr>
            <w:tcW w:w="958" w:type="pct"/>
            <w:shd w:val="clear" w:color="auto" w:fill="auto"/>
          </w:tcPr>
          <w:p w14:paraId="3F341794" w14:textId="3F09725A" w:rsidR="009E4B4B" w:rsidRPr="00690318" w:rsidRDefault="009E4B4B" w:rsidP="009E4B4B">
            <w:pPr>
              <w:pStyle w:val="code"/>
              <w:rPr>
                <w:ins w:id="5226" w:author="Gerard" w:date="2015-04-08T21:30:00Z"/>
              </w:rPr>
            </w:pPr>
            <w:ins w:id="5227" w:author="Gerard" w:date="2015-04-08T21:30:00Z">
              <w:r w:rsidRPr="00690318">
                <w:t>&lt;</w:t>
              </w:r>
              <w:r>
                <w:t>tau1</w:t>
              </w:r>
              <w:r w:rsidRPr="00690318">
                <w:t>&gt;</w:t>
              </w:r>
            </w:ins>
          </w:p>
        </w:tc>
        <w:tc>
          <w:tcPr>
            <w:tcW w:w="3732" w:type="pct"/>
            <w:shd w:val="clear" w:color="auto" w:fill="auto"/>
          </w:tcPr>
          <w:p w14:paraId="4C7959FD" w14:textId="77777777" w:rsidR="009E4B4B" w:rsidRPr="00690318" w:rsidRDefault="009E4B4B" w:rsidP="009E4B4B">
            <w:pPr>
              <w:rPr>
                <w:ins w:id="5228" w:author="Gerard" w:date="2015-04-08T21:30:00Z"/>
              </w:rPr>
            </w:pPr>
            <w:ins w:id="5229" w:author="Gerard" w:date="2015-04-08T21:30:00Z">
              <w:r>
                <w:t xml:space="preserve">Characteristic relaxation time </w:t>
              </w:r>
              <w:r w:rsidRPr="00CA4B57">
                <w:rPr>
                  <w:position w:val="-12"/>
                </w:rPr>
                <w:object w:dxaOrig="240" w:dyaOrig="380" w14:anchorId="277A1586">
                  <v:shape id="_x0000_i2540" type="#_x0000_t75" style="width:12pt;height:19.2pt" o:ole="">
                    <v:imagedata r:id="rId1363" o:title=""/>
                  </v:shape>
                  <o:OLEObject Type="Embed" ProgID="Equation.DSMT4" ShapeID="_x0000_i2540" DrawAspect="Content" ObjectID="_1363901033" r:id="rId1364"/>
                </w:object>
              </w:r>
            </w:ins>
          </w:p>
        </w:tc>
        <w:tc>
          <w:tcPr>
            <w:tcW w:w="310" w:type="pct"/>
          </w:tcPr>
          <w:p w14:paraId="667E14DA" w14:textId="77777777" w:rsidR="009E4B4B" w:rsidRPr="00690318" w:rsidRDefault="009E4B4B" w:rsidP="009E4B4B">
            <w:pPr>
              <w:rPr>
                <w:ins w:id="5230" w:author="Gerard" w:date="2015-04-08T21:30:00Z"/>
              </w:rPr>
            </w:pPr>
            <w:ins w:id="5231" w:author="Gerard" w:date="2015-04-08T21:30:00Z">
              <w:r>
                <w:t>[</w:t>
              </w:r>
              <w:r>
                <w:rPr>
                  <w:b/>
                </w:rPr>
                <w:t>t</w:t>
              </w:r>
              <w:r>
                <w:t>]</w:t>
              </w:r>
            </w:ins>
          </w:p>
        </w:tc>
      </w:tr>
      <w:tr w:rsidR="009E4B4B" w:rsidRPr="00690318" w14:paraId="3800479F" w14:textId="77777777" w:rsidTr="009E4B4B">
        <w:trPr>
          <w:ins w:id="5232" w:author="Gerard" w:date="2015-04-08T21:30:00Z"/>
        </w:trPr>
        <w:tc>
          <w:tcPr>
            <w:tcW w:w="958" w:type="pct"/>
            <w:shd w:val="clear" w:color="auto" w:fill="auto"/>
          </w:tcPr>
          <w:p w14:paraId="380E394F" w14:textId="6297F31A" w:rsidR="009E4B4B" w:rsidRPr="00690318" w:rsidRDefault="009E4B4B" w:rsidP="009E4B4B">
            <w:pPr>
              <w:pStyle w:val="code"/>
              <w:rPr>
                <w:ins w:id="5233" w:author="Gerard" w:date="2015-04-08T21:30:00Z"/>
              </w:rPr>
            </w:pPr>
            <w:ins w:id="5234" w:author="Gerard" w:date="2015-04-08T21:30:00Z">
              <w:r>
                <w:t>&lt;tau2&gt;</w:t>
              </w:r>
            </w:ins>
          </w:p>
        </w:tc>
        <w:tc>
          <w:tcPr>
            <w:tcW w:w="3732" w:type="pct"/>
            <w:shd w:val="clear" w:color="auto" w:fill="auto"/>
          </w:tcPr>
          <w:p w14:paraId="14B96CCF" w14:textId="77777777" w:rsidR="009E4B4B" w:rsidRDefault="009E4B4B" w:rsidP="009E4B4B">
            <w:pPr>
              <w:rPr>
                <w:ins w:id="5235" w:author="Gerard" w:date="2015-04-08T21:30:00Z"/>
              </w:rPr>
            </w:pPr>
            <w:ins w:id="5236" w:author="Gerard" w:date="2015-04-08T21:30:00Z">
              <w:r>
                <w:t xml:space="preserve">Characteristic time </w:t>
              </w:r>
              <w:r w:rsidRPr="00CA4B57">
                <w:rPr>
                  <w:position w:val="-12"/>
                </w:rPr>
                <w:object w:dxaOrig="260" w:dyaOrig="380" w14:anchorId="11987825">
                  <v:shape id="_x0000_i2543" type="#_x0000_t75" style="width:12.8pt;height:19.2pt" o:ole="">
                    <v:imagedata r:id="rId1365" o:title=""/>
                  </v:shape>
                  <o:OLEObject Type="Embed" ProgID="Equation.DSMT4" ShapeID="_x0000_i2543" DrawAspect="Content" ObjectID="_1363901034" r:id="rId1366"/>
                </w:object>
              </w:r>
              <w:r>
                <w:t xml:space="preserve"> </w:t>
              </w:r>
            </w:ins>
          </w:p>
        </w:tc>
        <w:tc>
          <w:tcPr>
            <w:tcW w:w="310" w:type="pct"/>
          </w:tcPr>
          <w:p w14:paraId="28900443" w14:textId="0FA8AA02" w:rsidR="009E4B4B" w:rsidRDefault="00DE2D89" w:rsidP="009E4B4B">
            <w:pPr>
              <w:rPr>
                <w:ins w:id="5237" w:author="Gerard" w:date="2015-04-08T21:30:00Z"/>
              </w:rPr>
            </w:pPr>
            <w:ins w:id="5238" w:author="Gerard" w:date="2015-04-08T21:33:00Z">
              <w:r>
                <w:t>[</w:t>
              </w:r>
              <w:r w:rsidRPr="00DE2D89">
                <w:rPr>
                  <w:b/>
                  <w:rPrChange w:id="5239" w:author="Gerard" w:date="2015-04-08T21:33:00Z">
                    <w:rPr/>
                  </w:rPrChange>
                </w:rPr>
                <w:t>t</w:t>
              </w:r>
              <w:r>
                <w:t>]</w:t>
              </w:r>
            </w:ins>
          </w:p>
        </w:tc>
      </w:tr>
    </w:tbl>
    <w:p w14:paraId="136B9D45" w14:textId="77777777" w:rsidR="009E4B4B" w:rsidRDefault="009E4B4B" w:rsidP="009E4B4B">
      <w:pPr>
        <w:rPr>
          <w:ins w:id="5240" w:author="Gerard" w:date="2015-04-08T21:30:00Z"/>
        </w:rPr>
      </w:pPr>
    </w:p>
    <w:p w14:paraId="227D229B" w14:textId="2015EB44" w:rsidR="009E4B4B" w:rsidRDefault="009E4B4B" w:rsidP="009E4B4B">
      <w:pPr>
        <w:rPr>
          <w:ins w:id="5241" w:author="Gerard" w:date="2015-04-08T21:30:00Z"/>
        </w:rPr>
      </w:pPr>
      <w:ins w:id="5242" w:author="Gerard" w:date="2015-04-08T21:30:00Z">
        <w:r>
          <w:t>The reduced relaxation function for this material type is given by</w:t>
        </w:r>
      </w:ins>
    </w:p>
    <w:p w14:paraId="03EF6008" w14:textId="53041990" w:rsidR="009E4B4B" w:rsidRDefault="009E4B4B" w:rsidP="009E4B4B">
      <w:pPr>
        <w:pStyle w:val="MTDisplayEquation"/>
        <w:rPr>
          <w:ins w:id="5243" w:author="Gerard" w:date="2015-04-08T21:30:00Z"/>
        </w:rPr>
        <w:pPrChange w:id="5244" w:author="Gerard" w:date="2015-04-08T21:30:00Z">
          <w:pPr/>
        </w:pPrChange>
      </w:pPr>
      <w:ins w:id="5245" w:author="Gerard" w:date="2015-04-08T21:30:00Z">
        <w:r>
          <w:tab/>
        </w:r>
        <w:r w:rsidR="00354FDB" w:rsidRPr="00354FDB">
          <w:rPr>
            <w:position w:val="-34"/>
          </w:rPr>
          <w:object w:dxaOrig="4720" w:dyaOrig="820" w14:anchorId="6E8081E5">
            <v:shape id="_x0000_i3944" type="#_x0000_t75" style="width:236pt;height:40.8pt" o:ole="">
              <v:imagedata r:id="rId1367" o:title=""/>
            </v:shape>
            <o:OLEObject Type="Embed" ProgID="Equation.DSMT4" ShapeID="_x0000_i3944" DrawAspect="Content" ObjectID="_1363901035" r:id="rId1368"/>
          </w:object>
        </w:r>
        <w:r>
          <w:t xml:space="preserve"> </w:t>
        </w:r>
      </w:ins>
    </w:p>
    <w:p w14:paraId="58AD0C02" w14:textId="2D1B6970" w:rsidR="009E4B4B" w:rsidRDefault="009E4B4B" w:rsidP="007E7104">
      <w:pPr>
        <w:rPr>
          <w:ins w:id="5246" w:author="Gerard" w:date="2015-04-08T21:34:00Z"/>
        </w:rPr>
        <w:pPrChange w:id="5247" w:author="Gerard" w:date="2015-04-08T21:09:00Z">
          <w:pPr>
            <w:jc w:val="left"/>
          </w:pPr>
        </w:pPrChange>
      </w:pPr>
      <w:ins w:id="5248" w:author="Gerard" w:date="2015-04-08T21:33:00Z">
        <w:r>
          <w:t xml:space="preserve">where </w:t>
        </w:r>
        <w:r w:rsidR="00DE2D89" w:rsidRPr="00DE2D89">
          <w:rPr>
            <w:position w:val="-14"/>
            <w:rPrChange w:id="5249" w:author="Gerard" w:date="2015-04-08T21:33:00Z">
              <w:rPr>
                <w:position w:val="-4"/>
              </w:rPr>
            </w:rPrChange>
          </w:rPr>
          <w:object w:dxaOrig="540" w:dyaOrig="420" w14:anchorId="5F8A23C2">
            <v:shape id="_x0000_i2550" type="#_x0000_t75" style="width:27.2pt;height:20.8pt" o:ole="">
              <v:imagedata r:id="rId1369" o:title=""/>
            </v:shape>
            <o:OLEObject Type="Embed" ProgID="Equation.DSMT4" ShapeID="_x0000_i2550" DrawAspect="Content" ObjectID="_1363901036" r:id="rId1370"/>
          </w:object>
        </w:r>
        <w:r>
          <w:t xml:space="preserve"> </w:t>
        </w:r>
        <w:r w:rsidR="00DE2D89">
          <w:t>is the exponential integral function.</w:t>
        </w:r>
      </w:ins>
      <w:bookmarkStart w:id="5250" w:name="_GoBack"/>
      <w:bookmarkEnd w:id="5250"/>
    </w:p>
    <w:p w14:paraId="47931AD1" w14:textId="68685243" w:rsidR="00DE2D89" w:rsidRDefault="00DE2D89" w:rsidP="00DE2D89">
      <w:pPr>
        <w:pStyle w:val="Heading4"/>
        <w:rPr>
          <w:ins w:id="5251" w:author="Gerard" w:date="2015-04-08T21:34:00Z"/>
        </w:rPr>
      </w:pPr>
      <w:bookmarkStart w:id="5252" w:name="_Toc290149348"/>
      <w:ins w:id="5253" w:author="Gerard" w:date="2015-04-08T21:34:00Z">
        <w:r>
          <w:t>Park</w:t>
        </w:r>
        <w:bookmarkEnd w:id="5252"/>
      </w:ins>
    </w:p>
    <w:p w14:paraId="717899B7" w14:textId="0921392C" w:rsidR="00DE2D89" w:rsidRDefault="00DE2D89" w:rsidP="00DE2D89">
      <w:pPr>
        <w:rPr>
          <w:ins w:id="5254" w:author="Gerard" w:date="2015-04-08T21:34:00Z"/>
        </w:rPr>
      </w:pPr>
      <w:ins w:id="5255" w:author="Gerard" w:date="2015-04-08T21:34:00Z">
        <w:r>
          <w:t>The material type for this relaxation function is “relaxation-Park”.  The following material parameters need to be defined:</w:t>
        </w:r>
      </w:ins>
    </w:p>
    <w:p w14:paraId="3AAE00DC" w14:textId="77777777" w:rsidR="00DE2D89" w:rsidRDefault="00DE2D89" w:rsidP="00DE2D89">
      <w:pPr>
        <w:rPr>
          <w:ins w:id="5256" w:author="Gerard" w:date="2015-04-08T21:34: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rPr>
          <w:ins w:id="5257" w:author="Gerard" w:date="2015-04-08T21:34:00Z"/>
        </w:trPr>
        <w:tc>
          <w:tcPr>
            <w:tcW w:w="958" w:type="pct"/>
            <w:shd w:val="clear" w:color="auto" w:fill="auto"/>
          </w:tcPr>
          <w:p w14:paraId="4063C9AB" w14:textId="0A02A2CC" w:rsidR="00DE2D89" w:rsidRPr="00690318" w:rsidRDefault="00DE2D89" w:rsidP="00DE2D89">
            <w:pPr>
              <w:pStyle w:val="code"/>
              <w:rPr>
                <w:ins w:id="5258" w:author="Gerard" w:date="2015-04-08T21:34:00Z"/>
              </w:rPr>
            </w:pPr>
            <w:ins w:id="5259" w:author="Gerard" w:date="2015-04-08T21:34:00Z">
              <w:r w:rsidRPr="00690318">
                <w:t>&lt;</w:t>
              </w:r>
              <w:r>
                <w:t>tau</w:t>
              </w:r>
              <w:r w:rsidRPr="00690318">
                <w:t>&gt;</w:t>
              </w:r>
            </w:ins>
          </w:p>
        </w:tc>
        <w:tc>
          <w:tcPr>
            <w:tcW w:w="3732" w:type="pct"/>
            <w:shd w:val="clear" w:color="auto" w:fill="auto"/>
          </w:tcPr>
          <w:p w14:paraId="4F3C857A" w14:textId="77777777" w:rsidR="00DE2D89" w:rsidRPr="00690318" w:rsidRDefault="00DE2D89" w:rsidP="00DE2D89">
            <w:pPr>
              <w:rPr>
                <w:ins w:id="5260" w:author="Gerard" w:date="2015-04-08T21:34:00Z"/>
              </w:rPr>
            </w:pPr>
            <w:ins w:id="5261" w:author="Gerard" w:date="2015-04-08T21:34:00Z">
              <w:r>
                <w:t xml:space="preserve">Characteristic relaxation time </w:t>
              </w:r>
              <w:r w:rsidRPr="00DE2D89">
                <w:rPr>
                  <w:position w:val="-6"/>
                  <w:rPrChange w:id="5262" w:author="Gerard" w:date="2015-04-08T21:34:00Z">
                    <w:rPr>
                      <w:position w:val="-12"/>
                    </w:rPr>
                  </w:rPrChange>
                </w:rPr>
                <w:object w:dxaOrig="200" w:dyaOrig="220" w14:anchorId="69B6E903">
                  <v:shape id="_x0000_i2558" type="#_x0000_t75" style="width:10.4pt;height:11.2pt" o:ole="">
                    <v:imagedata r:id="rId1371" o:title=""/>
                  </v:shape>
                  <o:OLEObject Type="Embed" ProgID="Equation.DSMT4" ShapeID="_x0000_i2558" DrawAspect="Content" ObjectID="_1363901037" r:id="rId1372"/>
                </w:object>
              </w:r>
            </w:ins>
          </w:p>
        </w:tc>
        <w:tc>
          <w:tcPr>
            <w:tcW w:w="310" w:type="pct"/>
          </w:tcPr>
          <w:p w14:paraId="5FD989C9" w14:textId="77777777" w:rsidR="00DE2D89" w:rsidRPr="00690318" w:rsidRDefault="00DE2D89" w:rsidP="00DE2D89">
            <w:pPr>
              <w:rPr>
                <w:ins w:id="5263" w:author="Gerard" w:date="2015-04-08T21:34:00Z"/>
              </w:rPr>
            </w:pPr>
            <w:ins w:id="5264" w:author="Gerard" w:date="2015-04-08T21:34:00Z">
              <w:r>
                <w:t>[</w:t>
              </w:r>
              <w:r>
                <w:rPr>
                  <w:b/>
                </w:rPr>
                <w:t>t</w:t>
              </w:r>
              <w:r>
                <w:t>]</w:t>
              </w:r>
            </w:ins>
          </w:p>
        </w:tc>
      </w:tr>
      <w:tr w:rsidR="00DE2D89" w:rsidRPr="00690318" w14:paraId="61C45B72" w14:textId="77777777" w:rsidTr="00DE2D89">
        <w:trPr>
          <w:ins w:id="5265" w:author="Gerard" w:date="2015-04-08T21:34:00Z"/>
        </w:trPr>
        <w:tc>
          <w:tcPr>
            <w:tcW w:w="958" w:type="pct"/>
            <w:shd w:val="clear" w:color="auto" w:fill="auto"/>
          </w:tcPr>
          <w:p w14:paraId="713D280B" w14:textId="13627C8B" w:rsidR="00DE2D89" w:rsidRPr="00690318" w:rsidRDefault="00DE2D89" w:rsidP="00DE2D89">
            <w:pPr>
              <w:pStyle w:val="code"/>
              <w:rPr>
                <w:ins w:id="5266" w:author="Gerard" w:date="2015-04-08T21:34:00Z"/>
              </w:rPr>
            </w:pPr>
            <w:ins w:id="5267" w:author="Gerard" w:date="2015-04-08T21:34:00Z">
              <w:r>
                <w:t>&lt;beta&gt;</w:t>
              </w:r>
            </w:ins>
          </w:p>
        </w:tc>
        <w:tc>
          <w:tcPr>
            <w:tcW w:w="3732" w:type="pct"/>
            <w:shd w:val="clear" w:color="auto" w:fill="auto"/>
          </w:tcPr>
          <w:p w14:paraId="523620A3" w14:textId="4F1F53A3" w:rsidR="00DE2D89" w:rsidRDefault="00DE2D89" w:rsidP="00DE2D89">
            <w:pPr>
              <w:rPr>
                <w:ins w:id="5268" w:author="Gerard" w:date="2015-04-08T21:34:00Z"/>
              </w:rPr>
            </w:pPr>
            <w:ins w:id="5269" w:author="Gerard" w:date="2015-04-08T21:34:00Z">
              <w:r>
                <w:t xml:space="preserve">Power exponent </w:t>
              </w:r>
              <w:r w:rsidRPr="00DE2D89">
                <w:rPr>
                  <w:position w:val="-10"/>
                  <w:rPrChange w:id="5270" w:author="Gerard" w:date="2015-04-08T21:34:00Z">
                    <w:rPr>
                      <w:position w:val="-12"/>
                    </w:rPr>
                  </w:rPrChange>
                </w:rPr>
                <w:object w:dxaOrig="220" w:dyaOrig="320" w14:anchorId="2916118D">
                  <v:shape id="_x0000_i2561" type="#_x0000_t75" style="width:11.2pt;height:16pt" o:ole="">
                    <v:imagedata r:id="rId1373" o:title=""/>
                  </v:shape>
                  <o:OLEObject Type="Embed" ProgID="Equation.DSMT4" ShapeID="_x0000_i2561" DrawAspect="Content" ObjectID="_1363901038" r:id="rId1374"/>
                </w:object>
              </w:r>
              <w:r>
                <w:t xml:space="preserve"> </w:t>
              </w:r>
            </w:ins>
          </w:p>
        </w:tc>
        <w:tc>
          <w:tcPr>
            <w:tcW w:w="310" w:type="pct"/>
          </w:tcPr>
          <w:p w14:paraId="018EE3C3" w14:textId="2DFFD561" w:rsidR="00DE2D89" w:rsidRDefault="00DE2D89" w:rsidP="00DE2D89">
            <w:pPr>
              <w:rPr>
                <w:ins w:id="5271" w:author="Gerard" w:date="2015-04-08T21:34:00Z"/>
              </w:rPr>
            </w:pPr>
            <w:ins w:id="5272" w:author="Gerard" w:date="2015-04-08T21:34:00Z">
              <w:r>
                <w:t>[</w:t>
              </w:r>
              <w:r>
                <w:rPr>
                  <w:b/>
                </w:rPr>
                <w:t xml:space="preserve"> </w:t>
              </w:r>
              <w:r>
                <w:t>]</w:t>
              </w:r>
            </w:ins>
          </w:p>
        </w:tc>
      </w:tr>
    </w:tbl>
    <w:p w14:paraId="44F519AE" w14:textId="77777777" w:rsidR="00DE2D89" w:rsidRDefault="00DE2D89" w:rsidP="00DE2D89">
      <w:pPr>
        <w:rPr>
          <w:ins w:id="5273" w:author="Gerard" w:date="2015-04-08T21:34:00Z"/>
        </w:rPr>
      </w:pPr>
    </w:p>
    <w:p w14:paraId="09E6F16B" w14:textId="77777777" w:rsidR="00DE2D89" w:rsidRDefault="00DE2D89" w:rsidP="00DE2D89">
      <w:pPr>
        <w:rPr>
          <w:ins w:id="5274" w:author="Gerard" w:date="2015-04-08T21:34:00Z"/>
        </w:rPr>
      </w:pPr>
      <w:ins w:id="5275" w:author="Gerard" w:date="2015-04-08T21:34:00Z">
        <w:r>
          <w:t>The reduced relaxation function for this material type is given by</w:t>
        </w:r>
      </w:ins>
    </w:p>
    <w:p w14:paraId="7BC85B1A" w14:textId="77777777" w:rsidR="00DE2D89" w:rsidRDefault="00DE2D89" w:rsidP="00DE2D89">
      <w:pPr>
        <w:pStyle w:val="MTDisplayEquation"/>
        <w:rPr>
          <w:ins w:id="5276" w:author="Gerard" w:date="2015-04-08T21:34:00Z"/>
        </w:rPr>
      </w:pPr>
      <w:ins w:id="5277" w:author="Gerard" w:date="2015-04-08T21:34:00Z">
        <w:r>
          <w:tab/>
        </w:r>
        <w:r w:rsidRPr="00DE2D89">
          <w:rPr>
            <w:position w:val="-70"/>
          </w:rPr>
          <w:object w:dxaOrig="1580" w:dyaOrig="1120" w14:anchorId="4EAC128F">
            <v:shape id="_x0000_i2571" type="#_x0000_t75" style="width:79.2pt;height:56pt" o:ole="">
              <v:imagedata r:id="rId1375" o:title=""/>
            </v:shape>
            <o:OLEObject Type="Embed" ProgID="Equation.DSMT4" ShapeID="_x0000_i2571" DrawAspect="Content" ObjectID="_1363901039" r:id="rId1376"/>
          </w:object>
        </w:r>
        <w:r>
          <w:t xml:space="preserve"> </w:t>
        </w:r>
      </w:ins>
    </w:p>
    <w:p w14:paraId="7E68B24E" w14:textId="5E0C995B" w:rsidR="00DE2D89" w:rsidRDefault="00DE2D89" w:rsidP="00DE2D89">
      <w:pPr>
        <w:pStyle w:val="Heading4"/>
        <w:rPr>
          <w:ins w:id="5278" w:author="Gerard" w:date="2015-04-08T21:42:00Z"/>
        </w:rPr>
      </w:pPr>
      <w:bookmarkStart w:id="5279" w:name="_Toc290149349"/>
      <w:ins w:id="5280" w:author="Gerard" w:date="2015-04-08T21:42:00Z">
        <w:r>
          <w:t>Park Distortional</w:t>
        </w:r>
        <w:bookmarkEnd w:id="5279"/>
      </w:ins>
    </w:p>
    <w:p w14:paraId="118D4663" w14:textId="24643318" w:rsidR="00DE2D89" w:rsidRDefault="00DE2D89" w:rsidP="00DE2D89">
      <w:pPr>
        <w:rPr>
          <w:ins w:id="5281" w:author="Gerard" w:date="2015-04-08T21:42:00Z"/>
        </w:rPr>
      </w:pPr>
      <w:ins w:id="5282" w:author="Gerard" w:date="2015-04-08T21:42:00Z">
        <w:r>
          <w:t>The material type for this relaxation function is “relaxation-Park-distortion”.  The following material parameters need to be defined:</w:t>
        </w:r>
      </w:ins>
    </w:p>
    <w:p w14:paraId="73D1F4BE" w14:textId="77777777" w:rsidR="00DE2D89" w:rsidRDefault="00DE2D89" w:rsidP="00DE2D89">
      <w:pPr>
        <w:rPr>
          <w:ins w:id="5283" w:author="Gerard" w:date="2015-04-08T21:42: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rPr>
          <w:ins w:id="5284" w:author="Gerard" w:date="2015-04-08T21:42:00Z"/>
        </w:trPr>
        <w:tc>
          <w:tcPr>
            <w:tcW w:w="958" w:type="pct"/>
            <w:shd w:val="clear" w:color="auto" w:fill="auto"/>
          </w:tcPr>
          <w:p w14:paraId="58A70061" w14:textId="3308DCF0" w:rsidR="00DE2D89" w:rsidRPr="00690318" w:rsidRDefault="00DE2D89" w:rsidP="00DE2D89">
            <w:pPr>
              <w:pStyle w:val="code"/>
              <w:rPr>
                <w:ins w:id="5285" w:author="Gerard" w:date="2015-04-08T21:42:00Z"/>
              </w:rPr>
            </w:pPr>
            <w:ins w:id="5286" w:author="Gerard" w:date="2015-04-08T21:42:00Z">
              <w:r w:rsidRPr="00690318">
                <w:t>&lt;</w:t>
              </w:r>
              <w:r>
                <w:t>tau</w:t>
              </w:r>
            </w:ins>
            <w:ins w:id="5287" w:author="Gerard" w:date="2015-04-08T21:43:00Z">
              <w:r>
                <w:t>0</w:t>
              </w:r>
            </w:ins>
            <w:ins w:id="5288" w:author="Gerard" w:date="2015-04-08T21:42:00Z">
              <w:r w:rsidRPr="00690318">
                <w:t>&gt;</w:t>
              </w:r>
            </w:ins>
          </w:p>
        </w:tc>
        <w:tc>
          <w:tcPr>
            <w:tcW w:w="3732" w:type="pct"/>
            <w:shd w:val="clear" w:color="auto" w:fill="auto"/>
          </w:tcPr>
          <w:p w14:paraId="19C65DAF" w14:textId="77777777" w:rsidR="00DE2D89" w:rsidRPr="00690318" w:rsidRDefault="00DE2D89" w:rsidP="00DE2D89">
            <w:pPr>
              <w:rPr>
                <w:ins w:id="5289" w:author="Gerard" w:date="2015-04-08T21:42:00Z"/>
              </w:rPr>
            </w:pPr>
            <w:ins w:id="5290" w:author="Gerard" w:date="2015-04-08T21:42:00Z">
              <w:r>
                <w:t xml:space="preserve">Characteristic relaxation time </w:t>
              </w:r>
              <w:r w:rsidRPr="00DE2D89">
                <w:rPr>
                  <w:position w:val="-12"/>
                  <w:rPrChange w:id="5291" w:author="Gerard" w:date="2015-04-08T21:43:00Z">
                    <w:rPr>
                      <w:position w:val="-6"/>
                    </w:rPr>
                  </w:rPrChange>
                </w:rPr>
                <w:object w:dxaOrig="260" w:dyaOrig="380" w14:anchorId="161D3B4F">
                  <v:shape id="_x0000_i2577" type="#_x0000_t75" style="width:12.8pt;height:19.2pt" o:ole="">
                    <v:imagedata r:id="rId1377" o:title=""/>
                  </v:shape>
                  <o:OLEObject Type="Embed" ProgID="Equation.DSMT4" ShapeID="_x0000_i2577" DrawAspect="Content" ObjectID="_1363901040" r:id="rId1378"/>
                </w:object>
              </w:r>
            </w:ins>
          </w:p>
        </w:tc>
        <w:tc>
          <w:tcPr>
            <w:tcW w:w="310" w:type="pct"/>
          </w:tcPr>
          <w:p w14:paraId="6A04D13F" w14:textId="77777777" w:rsidR="00DE2D89" w:rsidRPr="00690318" w:rsidRDefault="00DE2D89" w:rsidP="00DE2D89">
            <w:pPr>
              <w:rPr>
                <w:ins w:id="5292" w:author="Gerard" w:date="2015-04-08T21:42:00Z"/>
              </w:rPr>
            </w:pPr>
            <w:ins w:id="5293" w:author="Gerard" w:date="2015-04-08T21:42:00Z">
              <w:r>
                <w:t>[</w:t>
              </w:r>
              <w:r>
                <w:rPr>
                  <w:b/>
                </w:rPr>
                <w:t>t</w:t>
              </w:r>
              <w:r>
                <w:t>]</w:t>
              </w:r>
            </w:ins>
          </w:p>
        </w:tc>
      </w:tr>
      <w:tr w:rsidR="00DE2D89" w:rsidRPr="00690318" w14:paraId="2C40F59E" w14:textId="77777777" w:rsidTr="00DE2D89">
        <w:trPr>
          <w:ins w:id="5294" w:author="Gerard" w:date="2015-04-08T21:42:00Z"/>
        </w:trPr>
        <w:tc>
          <w:tcPr>
            <w:tcW w:w="958" w:type="pct"/>
            <w:shd w:val="clear" w:color="auto" w:fill="auto"/>
          </w:tcPr>
          <w:p w14:paraId="007A3C65" w14:textId="07D375E5" w:rsidR="00DE2D89" w:rsidRPr="00690318" w:rsidRDefault="00DE2D89" w:rsidP="00DE2D89">
            <w:pPr>
              <w:pStyle w:val="code"/>
              <w:rPr>
                <w:ins w:id="5295" w:author="Gerard" w:date="2015-04-08T21:42:00Z"/>
              </w:rPr>
            </w:pPr>
            <w:ins w:id="5296" w:author="Gerard" w:date="2015-04-08T21:42:00Z">
              <w:r>
                <w:t>&lt;beta</w:t>
              </w:r>
            </w:ins>
            <w:ins w:id="5297" w:author="Gerard" w:date="2015-04-08T21:43:00Z">
              <w:r w:rsidR="004E6471">
                <w:t>0</w:t>
              </w:r>
            </w:ins>
            <w:ins w:id="5298" w:author="Gerard" w:date="2015-04-08T21:42:00Z">
              <w:r>
                <w:t>&gt;</w:t>
              </w:r>
            </w:ins>
          </w:p>
        </w:tc>
        <w:tc>
          <w:tcPr>
            <w:tcW w:w="3732" w:type="pct"/>
            <w:shd w:val="clear" w:color="auto" w:fill="auto"/>
          </w:tcPr>
          <w:p w14:paraId="6C6BAB75" w14:textId="2C5C37B5" w:rsidR="00DE2D89" w:rsidRDefault="00DE2D89" w:rsidP="00DE2D89">
            <w:pPr>
              <w:rPr>
                <w:ins w:id="5299" w:author="Gerard" w:date="2015-04-08T21:42:00Z"/>
              </w:rPr>
            </w:pPr>
            <w:ins w:id="5300" w:author="Gerard" w:date="2015-04-08T21:42:00Z">
              <w:r>
                <w:t>Power exponent</w:t>
              </w:r>
            </w:ins>
            <w:ins w:id="5301" w:author="Gerard" w:date="2015-04-08T21:44:00Z">
              <w:r w:rsidR="004E6471">
                <w:t xml:space="preserve"> at zero strain</w:t>
              </w:r>
            </w:ins>
            <w:ins w:id="5302" w:author="Gerard" w:date="2015-04-08T21:42:00Z">
              <w:r>
                <w:t xml:space="preserve"> </w:t>
              </w:r>
              <w:r w:rsidR="004E6471" w:rsidRPr="004E6471">
                <w:rPr>
                  <w:position w:val="-12"/>
                  <w:rPrChange w:id="5303" w:author="Gerard" w:date="2015-04-08T21:43:00Z">
                    <w:rPr>
                      <w:position w:val="-10"/>
                    </w:rPr>
                  </w:rPrChange>
                </w:rPr>
                <w:object w:dxaOrig="280" w:dyaOrig="380" w14:anchorId="7A7906CF">
                  <v:shape id="_x0000_i2580" type="#_x0000_t75" style="width:14.4pt;height:19.2pt" o:ole="">
                    <v:imagedata r:id="rId1379" o:title=""/>
                  </v:shape>
                  <o:OLEObject Type="Embed" ProgID="Equation.DSMT4" ShapeID="_x0000_i2580" DrawAspect="Content" ObjectID="_1363901041" r:id="rId1380"/>
                </w:object>
              </w:r>
              <w:r>
                <w:t xml:space="preserve"> </w:t>
              </w:r>
            </w:ins>
          </w:p>
        </w:tc>
        <w:tc>
          <w:tcPr>
            <w:tcW w:w="310" w:type="pct"/>
          </w:tcPr>
          <w:p w14:paraId="799D8D41" w14:textId="77777777" w:rsidR="00DE2D89" w:rsidRDefault="00DE2D89" w:rsidP="00DE2D89">
            <w:pPr>
              <w:rPr>
                <w:ins w:id="5304" w:author="Gerard" w:date="2015-04-08T21:42:00Z"/>
              </w:rPr>
            </w:pPr>
            <w:ins w:id="5305" w:author="Gerard" w:date="2015-04-08T21:42:00Z">
              <w:r>
                <w:t>[</w:t>
              </w:r>
              <w:r>
                <w:rPr>
                  <w:b/>
                </w:rPr>
                <w:t xml:space="preserve"> </w:t>
              </w:r>
              <w:r>
                <w:t>]</w:t>
              </w:r>
            </w:ins>
          </w:p>
        </w:tc>
      </w:tr>
      <w:tr w:rsidR="004E6471" w:rsidRPr="00690318" w14:paraId="4E476416" w14:textId="77777777" w:rsidTr="00DE2D89">
        <w:trPr>
          <w:ins w:id="5306" w:author="Gerard" w:date="2015-04-08T21:43:00Z"/>
        </w:trPr>
        <w:tc>
          <w:tcPr>
            <w:tcW w:w="958" w:type="pct"/>
            <w:shd w:val="clear" w:color="auto" w:fill="auto"/>
          </w:tcPr>
          <w:p w14:paraId="4AEF4D8B" w14:textId="2186C7EB" w:rsidR="004E6471" w:rsidRDefault="004E6471" w:rsidP="00DE2D89">
            <w:pPr>
              <w:pStyle w:val="code"/>
              <w:rPr>
                <w:ins w:id="5307" w:author="Gerard" w:date="2015-04-08T21:43:00Z"/>
              </w:rPr>
            </w:pPr>
            <w:ins w:id="5308" w:author="Gerard" w:date="2015-04-08T21:43:00Z">
              <w:r>
                <w:t>&lt;tau1&gt;</w:t>
              </w:r>
            </w:ins>
          </w:p>
        </w:tc>
        <w:tc>
          <w:tcPr>
            <w:tcW w:w="3732" w:type="pct"/>
            <w:shd w:val="clear" w:color="auto" w:fill="auto"/>
          </w:tcPr>
          <w:p w14:paraId="597EA83C" w14:textId="73C73DFC" w:rsidR="004E6471" w:rsidRDefault="004E6471" w:rsidP="00DE2D89">
            <w:pPr>
              <w:rPr>
                <w:ins w:id="5309" w:author="Gerard" w:date="2015-04-08T21:43:00Z"/>
              </w:rPr>
            </w:pPr>
            <w:ins w:id="5310" w:author="Gerard" w:date="2015-04-08T21:44:00Z">
              <w:r>
                <w:t xml:space="preserve">Characteristic relaxation time </w:t>
              </w:r>
              <w:r w:rsidRPr="004E6471">
                <w:rPr>
                  <w:position w:val="-12"/>
                  <w:rPrChange w:id="5311" w:author="Gerard" w:date="2015-04-08T21:44:00Z">
                    <w:rPr>
                      <w:position w:val="-4"/>
                    </w:rPr>
                  </w:rPrChange>
                </w:rPr>
                <w:object w:dxaOrig="240" w:dyaOrig="380" w14:anchorId="3B52D522">
                  <v:shape id="_x0000_i2583" type="#_x0000_t75" style="width:12pt;height:19.2pt" o:ole="">
                    <v:imagedata r:id="rId1381" o:title=""/>
                  </v:shape>
                  <o:OLEObject Type="Embed" ProgID="Equation.DSMT4" ShapeID="_x0000_i2583" DrawAspect="Content" ObjectID="_1363901042" r:id="rId1382"/>
                </w:object>
              </w:r>
              <w:r>
                <w:t xml:space="preserve"> </w:t>
              </w:r>
            </w:ins>
          </w:p>
        </w:tc>
        <w:tc>
          <w:tcPr>
            <w:tcW w:w="310" w:type="pct"/>
          </w:tcPr>
          <w:p w14:paraId="6B08DE5C" w14:textId="77777777" w:rsidR="004E6471" w:rsidRDefault="004E6471" w:rsidP="00DE2D89">
            <w:pPr>
              <w:rPr>
                <w:ins w:id="5312" w:author="Gerard" w:date="2015-04-08T21:43:00Z"/>
              </w:rPr>
            </w:pPr>
          </w:p>
        </w:tc>
      </w:tr>
      <w:tr w:rsidR="004E6471" w:rsidRPr="00690318" w14:paraId="14E56F88" w14:textId="77777777" w:rsidTr="00DE2D89">
        <w:trPr>
          <w:ins w:id="5313" w:author="Gerard" w:date="2015-04-08T21:43:00Z"/>
        </w:trPr>
        <w:tc>
          <w:tcPr>
            <w:tcW w:w="958" w:type="pct"/>
            <w:shd w:val="clear" w:color="auto" w:fill="auto"/>
          </w:tcPr>
          <w:p w14:paraId="111A91B4" w14:textId="4AB05252" w:rsidR="004E6471" w:rsidRDefault="004E6471" w:rsidP="00DE2D89">
            <w:pPr>
              <w:pStyle w:val="code"/>
              <w:rPr>
                <w:ins w:id="5314" w:author="Gerard" w:date="2015-04-08T21:43:00Z"/>
              </w:rPr>
            </w:pPr>
            <w:ins w:id="5315" w:author="Gerard" w:date="2015-04-08T21:44:00Z">
              <w:r>
                <w:t>&lt;beta1&gt;</w:t>
              </w:r>
            </w:ins>
          </w:p>
        </w:tc>
        <w:tc>
          <w:tcPr>
            <w:tcW w:w="3732" w:type="pct"/>
            <w:shd w:val="clear" w:color="auto" w:fill="auto"/>
          </w:tcPr>
          <w:p w14:paraId="435463E8" w14:textId="5403259C" w:rsidR="004E6471" w:rsidRDefault="004E6471" w:rsidP="00DE2D89">
            <w:pPr>
              <w:rPr>
                <w:ins w:id="5316" w:author="Gerard" w:date="2015-04-08T21:43:00Z"/>
              </w:rPr>
            </w:pPr>
            <w:ins w:id="5317" w:author="Gerard" w:date="2015-04-08T21:44:00Z">
              <w:r>
                <w:t xml:space="preserve">Power exponent at zero strain </w:t>
              </w:r>
              <w:r w:rsidRPr="004E6471">
                <w:rPr>
                  <w:position w:val="-12"/>
                  <w:rPrChange w:id="5318" w:author="Gerard" w:date="2015-04-08T21:44:00Z">
                    <w:rPr>
                      <w:position w:val="-4"/>
                    </w:rPr>
                  </w:rPrChange>
                </w:rPr>
                <w:object w:dxaOrig="260" w:dyaOrig="380" w14:anchorId="1B883919">
                  <v:shape id="_x0000_i2586" type="#_x0000_t75" style="width:12.8pt;height:19.2pt" o:ole="">
                    <v:imagedata r:id="rId1383" o:title=""/>
                  </v:shape>
                  <o:OLEObject Type="Embed" ProgID="Equation.DSMT4" ShapeID="_x0000_i2586" DrawAspect="Content" ObjectID="_1363901043" r:id="rId1384"/>
                </w:object>
              </w:r>
              <w:r>
                <w:t xml:space="preserve"> </w:t>
              </w:r>
            </w:ins>
          </w:p>
        </w:tc>
        <w:tc>
          <w:tcPr>
            <w:tcW w:w="310" w:type="pct"/>
          </w:tcPr>
          <w:p w14:paraId="178999FE" w14:textId="77777777" w:rsidR="004E6471" w:rsidRDefault="004E6471" w:rsidP="00DE2D89">
            <w:pPr>
              <w:rPr>
                <w:ins w:id="5319" w:author="Gerard" w:date="2015-04-08T21:43:00Z"/>
              </w:rPr>
            </w:pPr>
          </w:p>
        </w:tc>
      </w:tr>
      <w:tr w:rsidR="004E6471" w:rsidRPr="00690318" w14:paraId="080777AC" w14:textId="77777777" w:rsidTr="00DE2D89">
        <w:trPr>
          <w:ins w:id="5320" w:author="Gerard" w:date="2015-04-08T21:43:00Z"/>
        </w:trPr>
        <w:tc>
          <w:tcPr>
            <w:tcW w:w="958" w:type="pct"/>
            <w:shd w:val="clear" w:color="auto" w:fill="auto"/>
          </w:tcPr>
          <w:p w14:paraId="4D46C39F" w14:textId="6952E65C" w:rsidR="004E6471" w:rsidRDefault="004E6471" w:rsidP="00DE2D89">
            <w:pPr>
              <w:pStyle w:val="code"/>
              <w:rPr>
                <w:ins w:id="5321" w:author="Gerard" w:date="2015-04-08T21:43:00Z"/>
              </w:rPr>
            </w:pPr>
            <w:ins w:id="5322" w:author="Gerard" w:date="2015-04-08T21:44:00Z">
              <w:r>
                <w:t>&lt;alpha&gt;</w:t>
              </w:r>
            </w:ins>
          </w:p>
        </w:tc>
        <w:tc>
          <w:tcPr>
            <w:tcW w:w="3732" w:type="pct"/>
            <w:shd w:val="clear" w:color="auto" w:fill="auto"/>
          </w:tcPr>
          <w:p w14:paraId="2ECB9264" w14:textId="05AEF6C5" w:rsidR="004E6471" w:rsidRDefault="004E6471" w:rsidP="00DE2D89">
            <w:pPr>
              <w:rPr>
                <w:ins w:id="5323" w:author="Gerard" w:date="2015-04-08T21:43:00Z"/>
              </w:rPr>
            </w:pPr>
            <w:ins w:id="5324" w:author="Gerard" w:date="2015-04-08T21:44:00Z">
              <w:r>
                <w:t xml:space="preserve">Power exponent </w:t>
              </w:r>
              <w:r w:rsidRPr="004E6471">
                <w:rPr>
                  <w:position w:val="-6"/>
                  <w:rPrChange w:id="5325" w:author="Gerard" w:date="2015-04-08T21:44:00Z">
                    <w:rPr>
                      <w:position w:val="-4"/>
                    </w:rPr>
                  </w:rPrChange>
                </w:rPr>
                <w:object w:dxaOrig="240" w:dyaOrig="220" w14:anchorId="70DC43D9">
                  <v:shape id="_x0000_i2589" type="#_x0000_t75" style="width:12pt;height:11.2pt" o:ole="">
                    <v:imagedata r:id="rId1385" o:title=""/>
                  </v:shape>
                  <o:OLEObject Type="Embed" ProgID="Equation.DSMT4" ShapeID="_x0000_i2589" DrawAspect="Content" ObjectID="_1363901044" r:id="rId1386"/>
                </w:object>
              </w:r>
            </w:ins>
          </w:p>
        </w:tc>
        <w:tc>
          <w:tcPr>
            <w:tcW w:w="310" w:type="pct"/>
          </w:tcPr>
          <w:p w14:paraId="52BBC1D2" w14:textId="77777777" w:rsidR="004E6471" w:rsidRDefault="004E6471" w:rsidP="00DE2D89">
            <w:pPr>
              <w:rPr>
                <w:ins w:id="5326" w:author="Gerard" w:date="2015-04-08T21:43:00Z"/>
              </w:rPr>
            </w:pPr>
          </w:p>
        </w:tc>
      </w:tr>
    </w:tbl>
    <w:p w14:paraId="531B83BE" w14:textId="77777777" w:rsidR="00DE2D89" w:rsidRDefault="00DE2D89" w:rsidP="00DE2D89">
      <w:pPr>
        <w:rPr>
          <w:ins w:id="5327" w:author="Gerard" w:date="2015-04-08T21:42:00Z"/>
        </w:rPr>
      </w:pPr>
    </w:p>
    <w:p w14:paraId="6199E597" w14:textId="77777777" w:rsidR="00DE2D89" w:rsidRDefault="00DE2D89" w:rsidP="00DE2D89">
      <w:pPr>
        <w:rPr>
          <w:ins w:id="5328" w:author="Gerard" w:date="2015-04-08T21:42:00Z"/>
        </w:rPr>
      </w:pPr>
      <w:ins w:id="5329" w:author="Gerard" w:date="2015-04-08T21:42:00Z">
        <w:r>
          <w:t>The reduced relaxation function for this material type is given by</w:t>
        </w:r>
      </w:ins>
    </w:p>
    <w:p w14:paraId="6809BC54" w14:textId="77777777" w:rsidR="00DE2D89" w:rsidRDefault="00DE2D89" w:rsidP="00DE2D89">
      <w:pPr>
        <w:pStyle w:val="MTDisplayEquation"/>
        <w:rPr>
          <w:ins w:id="5330" w:author="Gerard" w:date="2015-04-08T21:42:00Z"/>
        </w:rPr>
      </w:pPr>
      <w:ins w:id="5331" w:author="Gerard" w:date="2015-04-08T21:42:00Z">
        <w:r>
          <w:lastRenderedPageBreak/>
          <w:tab/>
        </w:r>
        <w:r w:rsidR="004E6471" w:rsidRPr="00DE2D89">
          <w:rPr>
            <w:position w:val="-70"/>
          </w:rPr>
          <w:object w:dxaOrig="2840" w:dyaOrig="1120" w14:anchorId="10072D7C">
            <v:shape id="_x0000_i2592" type="#_x0000_t75" style="width:142.4pt;height:56pt" o:ole="">
              <v:imagedata r:id="rId1387" o:title=""/>
            </v:shape>
            <o:OLEObject Type="Embed" ProgID="Equation.DSMT4" ShapeID="_x0000_i2592" DrawAspect="Content" ObjectID="_1363901045" r:id="rId1388"/>
          </w:object>
        </w:r>
        <w:r>
          <w:t xml:space="preserve"> </w:t>
        </w:r>
      </w:ins>
    </w:p>
    <w:p w14:paraId="588AC0A0" w14:textId="3C1B907E" w:rsidR="00DE2D89" w:rsidRDefault="004E6471" w:rsidP="00DE2D89">
      <w:pPr>
        <w:rPr>
          <w:ins w:id="5332" w:author="Gerard" w:date="2015-04-08T21:45:00Z"/>
        </w:rPr>
      </w:pPr>
      <w:ins w:id="5333" w:author="Gerard" w:date="2015-04-08T21:45:00Z">
        <w:r>
          <w:t>where</w:t>
        </w:r>
      </w:ins>
    </w:p>
    <w:p w14:paraId="08830AF1" w14:textId="32874BD8" w:rsidR="004E6471" w:rsidRPr="007E7104" w:rsidRDefault="004E6471" w:rsidP="004E6471">
      <w:pPr>
        <w:pStyle w:val="MTDisplayEquation"/>
        <w:rPr>
          <w:ins w:id="5334" w:author="Gerard" w:date="2015-04-08T21:42:00Z"/>
        </w:rPr>
        <w:pPrChange w:id="5335" w:author="Gerard" w:date="2015-04-08T21:45:00Z">
          <w:pPr/>
        </w:pPrChange>
      </w:pPr>
      <w:ins w:id="5336" w:author="Gerard" w:date="2015-04-08T21:45:00Z">
        <w:r>
          <w:tab/>
        </w:r>
        <w:r w:rsidRPr="004E6471">
          <w:rPr>
            <w:position w:val="-18"/>
            <w:rPrChange w:id="5337" w:author="Gerard" w:date="2015-04-08T21:45:00Z">
              <w:rPr>
                <w:position w:val="-4"/>
              </w:rPr>
            </w:rPrChange>
          </w:rPr>
          <w:object w:dxaOrig="2040" w:dyaOrig="540" w14:anchorId="1EF4DB21">
            <v:shape id="_x0000_i2595" type="#_x0000_t75" style="width:102.4pt;height:27.2pt" o:ole="">
              <v:imagedata r:id="rId1389" o:title=""/>
            </v:shape>
            <o:OLEObject Type="Embed" ProgID="Equation.DSMT4" ShapeID="_x0000_i2595" DrawAspect="Content" ObjectID="_1363901046" r:id="rId1390"/>
          </w:object>
        </w:r>
        <w:r>
          <w:t xml:space="preserve"> </w:t>
        </w:r>
      </w:ins>
    </w:p>
    <w:p w14:paraId="0C275D19" w14:textId="4D387FFA" w:rsidR="009E4B4B" w:rsidRDefault="004E6471" w:rsidP="007E7104">
      <w:pPr>
        <w:rPr>
          <w:ins w:id="5338" w:author="Gerard" w:date="2015-04-08T21:45:00Z"/>
        </w:rPr>
      </w:pPr>
      <w:ins w:id="5339" w:author="Gerard" w:date="2015-04-08T21:45:00Z">
        <w:r>
          <w:t xml:space="preserve">and </w:t>
        </w:r>
      </w:ins>
    </w:p>
    <w:p w14:paraId="0B9275FC" w14:textId="20EE3C30" w:rsidR="004E6471" w:rsidRPr="007E7104" w:rsidRDefault="004E6471" w:rsidP="004E6471">
      <w:pPr>
        <w:pStyle w:val="MTDisplayEquation"/>
        <w:rPr>
          <w:ins w:id="5340" w:author="Gerard" w:date="2015-04-07T20:32:00Z"/>
        </w:rPr>
        <w:pPrChange w:id="5341" w:author="Gerard" w:date="2015-04-08T21:45:00Z">
          <w:pPr>
            <w:jc w:val="left"/>
          </w:pPr>
        </w:pPrChange>
      </w:pPr>
      <w:ins w:id="5342" w:author="Gerard" w:date="2015-04-08T21:45:00Z">
        <w:r>
          <w:tab/>
        </w:r>
        <w:r w:rsidRPr="004E6471">
          <w:rPr>
            <w:position w:val="-18"/>
            <w:rPrChange w:id="5343" w:author="Gerard" w:date="2015-04-08T21:46:00Z">
              <w:rPr>
                <w:position w:val="-4"/>
              </w:rPr>
            </w:rPrChange>
          </w:rPr>
          <w:object w:dxaOrig="2120" w:dyaOrig="540" w14:anchorId="7DD2F42C">
            <v:shape id="_x0000_i2598" type="#_x0000_t75" style="width:106.4pt;height:27.2pt" o:ole="">
              <v:imagedata r:id="rId1391" o:title=""/>
            </v:shape>
            <o:OLEObject Type="Embed" ProgID="Equation.DSMT4" ShapeID="_x0000_i2598" DrawAspect="Content" ObjectID="_1363901047" r:id="rId1392"/>
          </w:object>
        </w:r>
        <w:r>
          <w:t xml:space="preserve"> </w:t>
        </w:r>
      </w:ins>
    </w:p>
    <w:p w14:paraId="63B05294" w14:textId="5D86E43B" w:rsidR="004E6471" w:rsidRDefault="004E6471">
      <w:pPr>
        <w:jc w:val="left"/>
        <w:rPr>
          <w:ins w:id="5344" w:author="Gerard" w:date="2015-04-08T21:46:00Z"/>
        </w:rPr>
      </w:pPr>
      <w:ins w:id="5345" w:author="Gerard" w:date="2015-04-08T21:46:00Z">
        <w:r>
          <w:t xml:space="preserve">The definition of </w:t>
        </w:r>
        <w:r w:rsidRPr="004E6471">
          <w:rPr>
            <w:position w:val="-14"/>
            <w:rPrChange w:id="5346" w:author="Gerard" w:date="2015-04-08T21:46:00Z">
              <w:rPr>
                <w:position w:val="-4"/>
              </w:rPr>
            </w:rPrChange>
          </w:rPr>
          <w:object w:dxaOrig="680" w:dyaOrig="420" w14:anchorId="49ED7876">
            <v:shape id="_x0000_i2601" type="#_x0000_t75" style="width:34.4pt;height:20.8pt" o:ole="">
              <v:imagedata r:id="rId1393" o:title=""/>
            </v:shape>
            <o:OLEObject Type="Embed" ProgID="Equation.DSMT4" ShapeID="_x0000_i2601" DrawAspect="Content" ObjectID="_1363901048" r:id="rId1394"/>
          </w:object>
        </w:r>
        <w:r>
          <w:t xml:space="preserve"> is given in Section </w:t>
        </w:r>
        <w:r>
          <w:fldChar w:fldCharType="begin"/>
        </w:r>
        <w:r>
          <w:instrText xml:space="preserve"> REF _Ref290148935 \r \h </w:instrText>
        </w:r>
      </w:ins>
      <w:r>
        <w:fldChar w:fldCharType="separate"/>
      </w:r>
      <w:ins w:id="5347" w:author="Gerard" w:date="2015-04-08T21:50:00Z">
        <w:r w:rsidR="00C00DDA">
          <w:t xml:space="preserve">4.4.1.2. </w:t>
        </w:r>
      </w:ins>
      <w:ins w:id="5348" w:author="Gerard" w:date="2015-04-08T21:46:00Z">
        <w:r>
          <w:fldChar w:fldCharType="end"/>
        </w:r>
      </w:ins>
    </w:p>
    <w:p w14:paraId="60E40326" w14:textId="40F13D15" w:rsidR="004E6471" w:rsidRDefault="004E6471" w:rsidP="004E6471">
      <w:pPr>
        <w:pStyle w:val="Heading4"/>
        <w:rPr>
          <w:ins w:id="5349" w:author="Gerard" w:date="2015-04-08T21:48:00Z"/>
        </w:rPr>
      </w:pPr>
      <w:bookmarkStart w:id="5350" w:name="_Toc290149350"/>
      <w:ins w:id="5351" w:author="Gerard" w:date="2015-04-08T21:49:00Z">
        <w:r>
          <w:t>Power</w:t>
        </w:r>
      </w:ins>
      <w:bookmarkEnd w:id="5350"/>
    </w:p>
    <w:p w14:paraId="2659B899" w14:textId="6AAD5017" w:rsidR="004E6471" w:rsidRDefault="004E6471" w:rsidP="004E6471">
      <w:pPr>
        <w:rPr>
          <w:ins w:id="5352" w:author="Gerard" w:date="2015-04-08T21:48:00Z"/>
        </w:rPr>
      </w:pPr>
      <w:ins w:id="5353" w:author="Gerard" w:date="2015-04-08T21:48:00Z">
        <w:r>
          <w:t>The material type for this relaxation function is “relaxation-</w:t>
        </w:r>
      </w:ins>
      <w:ins w:id="5354" w:author="Gerard" w:date="2015-04-08T21:49:00Z">
        <w:r>
          <w:t>power</w:t>
        </w:r>
      </w:ins>
      <w:ins w:id="5355" w:author="Gerard" w:date="2015-04-08T21:48:00Z">
        <w:r>
          <w:t>”.  The following material parameters need to be defined:</w:t>
        </w:r>
      </w:ins>
    </w:p>
    <w:p w14:paraId="5B0B9FB8" w14:textId="77777777" w:rsidR="004E6471" w:rsidRDefault="004E6471" w:rsidP="004E6471">
      <w:pPr>
        <w:rPr>
          <w:ins w:id="5356" w:author="Gerard" w:date="2015-04-08T21:4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rPr>
          <w:ins w:id="5357" w:author="Gerard" w:date="2015-04-08T21:48:00Z"/>
        </w:trPr>
        <w:tc>
          <w:tcPr>
            <w:tcW w:w="958" w:type="pct"/>
            <w:shd w:val="clear" w:color="auto" w:fill="auto"/>
          </w:tcPr>
          <w:p w14:paraId="67FB4363" w14:textId="77777777" w:rsidR="004E6471" w:rsidRPr="00690318" w:rsidRDefault="004E6471" w:rsidP="00C00DDA">
            <w:pPr>
              <w:pStyle w:val="code"/>
              <w:rPr>
                <w:ins w:id="5358" w:author="Gerard" w:date="2015-04-08T21:48:00Z"/>
              </w:rPr>
            </w:pPr>
            <w:ins w:id="5359" w:author="Gerard" w:date="2015-04-08T21:48:00Z">
              <w:r w:rsidRPr="00690318">
                <w:t>&lt;</w:t>
              </w:r>
              <w:r>
                <w:t>tau</w:t>
              </w:r>
              <w:r w:rsidRPr="00690318">
                <w:t>&gt;</w:t>
              </w:r>
            </w:ins>
          </w:p>
        </w:tc>
        <w:tc>
          <w:tcPr>
            <w:tcW w:w="3732" w:type="pct"/>
            <w:shd w:val="clear" w:color="auto" w:fill="auto"/>
          </w:tcPr>
          <w:p w14:paraId="2D551C3C" w14:textId="77777777" w:rsidR="004E6471" w:rsidRPr="00690318" w:rsidRDefault="004E6471" w:rsidP="00C00DDA">
            <w:pPr>
              <w:rPr>
                <w:ins w:id="5360" w:author="Gerard" w:date="2015-04-08T21:48:00Z"/>
              </w:rPr>
            </w:pPr>
            <w:ins w:id="5361" w:author="Gerard" w:date="2015-04-08T21:48:00Z">
              <w:r>
                <w:t xml:space="preserve">Characteristic relaxation time </w:t>
              </w:r>
              <w:r w:rsidRPr="00CA4B57">
                <w:rPr>
                  <w:position w:val="-6"/>
                </w:rPr>
                <w:object w:dxaOrig="200" w:dyaOrig="220" w14:anchorId="6F2D37A4">
                  <v:shape id="_x0000_i2632" type="#_x0000_t75" style="width:10.4pt;height:11.2pt" o:ole="">
                    <v:imagedata r:id="rId1395" o:title=""/>
                  </v:shape>
                  <o:OLEObject Type="Embed" ProgID="Equation.DSMT4" ShapeID="_x0000_i2632" DrawAspect="Content" ObjectID="_1363901049" r:id="rId1396"/>
                </w:object>
              </w:r>
            </w:ins>
          </w:p>
        </w:tc>
        <w:tc>
          <w:tcPr>
            <w:tcW w:w="310" w:type="pct"/>
          </w:tcPr>
          <w:p w14:paraId="3528F986" w14:textId="77777777" w:rsidR="004E6471" w:rsidRPr="00690318" w:rsidRDefault="004E6471" w:rsidP="00C00DDA">
            <w:pPr>
              <w:rPr>
                <w:ins w:id="5362" w:author="Gerard" w:date="2015-04-08T21:48:00Z"/>
              </w:rPr>
            </w:pPr>
            <w:ins w:id="5363" w:author="Gerard" w:date="2015-04-08T21:48:00Z">
              <w:r>
                <w:t>[</w:t>
              </w:r>
              <w:r>
                <w:rPr>
                  <w:b/>
                </w:rPr>
                <w:t>t</w:t>
              </w:r>
              <w:r>
                <w:t>]</w:t>
              </w:r>
            </w:ins>
          </w:p>
        </w:tc>
      </w:tr>
      <w:tr w:rsidR="004E6471" w:rsidRPr="00690318" w14:paraId="3D699252" w14:textId="77777777" w:rsidTr="00C00DDA">
        <w:trPr>
          <w:ins w:id="5364" w:author="Gerard" w:date="2015-04-08T21:48:00Z"/>
        </w:trPr>
        <w:tc>
          <w:tcPr>
            <w:tcW w:w="958" w:type="pct"/>
            <w:shd w:val="clear" w:color="auto" w:fill="auto"/>
          </w:tcPr>
          <w:p w14:paraId="1932E79E" w14:textId="77777777" w:rsidR="004E6471" w:rsidRPr="00690318" w:rsidRDefault="004E6471" w:rsidP="00C00DDA">
            <w:pPr>
              <w:pStyle w:val="code"/>
              <w:rPr>
                <w:ins w:id="5365" w:author="Gerard" w:date="2015-04-08T21:48:00Z"/>
              </w:rPr>
            </w:pPr>
            <w:ins w:id="5366" w:author="Gerard" w:date="2015-04-08T21:48:00Z">
              <w:r>
                <w:t>&lt;beta&gt;</w:t>
              </w:r>
            </w:ins>
          </w:p>
        </w:tc>
        <w:tc>
          <w:tcPr>
            <w:tcW w:w="3732" w:type="pct"/>
            <w:shd w:val="clear" w:color="auto" w:fill="auto"/>
          </w:tcPr>
          <w:p w14:paraId="50EC5A8F" w14:textId="77777777" w:rsidR="004E6471" w:rsidRDefault="004E6471" w:rsidP="00C00DDA">
            <w:pPr>
              <w:rPr>
                <w:ins w:id="5367" w:author="Gerard" w:date="2015-04-08T21:48:00Z"/>
              </w:rPr>
            </w:pPr>
            <w:ins w:id="5368" w:author="Gerard" w:date="2015-04-08T21:48:00Z">
              <w:r>
                <w:t xml:space="preserve">Power exponent </w:t>
              </w:r>
              <w:r w:rsidRPr="00CA4B57">
                <w:rPr>
                  <w:position w:val="-10"/>
                </w:rPr>
                <w:object w:dxaOrig="220" w:dyaOrig="320" w14:anchorId="34BC8916">
                  <v:shape id="_x0000_i2633" type="#_x0000_t75" style="width:11.2pt;height:16pt" o:ole="">
                    <v:imagedata r:id="rId1397" o:title=""/>
                  </v:shape>
                  <o:OLEObject Type="Embed" ProgID="Equation.DSMT4" ShapeID="_x0000_i2633" DrawAspect="Content" ObjectID="_1363901050" r:id="rId1398"/>
                </w:object>
              </w:r>
              <w:r>
                <w:t xml:space="preserve"> </w:t>
              </w:r>
            </w:ins>
          </w:p>
        </w:tc>
        <w:tc>
          <w:tcPr>
            <w:tcW w:w="310" w:type="pct"/>
          </w:tcPr>
          <w:p w14:paraId="165B08B4" w14:textId="77777777" w:rsidR="004E6471" w:rsidRDefault="004E6471" w:rsidP="00C00DDA">
            <w:pPr>
              <w:rPr>
                <w:ins w:id="5369" w:author="Gerard" w:date="2015-04-08T21:48:00Z"/>
              </w:rPr>
            </w:pPr>
            <w:ins w:id="5370" w:author="Gerard" w:date="2015-04-08T21:48:00Z">
              <w:r>
                <w:t>[</w:t>
              </w:r>
              <w:r>
                <w:rPr>
                  <w:b/>
                </w:rPr>
                <w:t xml:space="preserve"> </w:t>
              </w:r>
              <w:r>
                <w:t>]</w:t>
              </w:r>
            </w:ins>
          </w:p>
        </w:tc>
      </w:tr>
    </w:tbl>
    <w:p w14:paraId="161F1EB8" w14:textId="77777777" w:rsidR="004E6471" w:rsidRDefault="004E6471" w:rsidP="004E6471">
      <w:pPr>
        <w:rPr>
          <w:ins w:id="5371" w:author="Gerard" w:date="2015-04-08T21:48:00Z"/>
        </w:rPr>
      </w:pPr>
    </w:p>
    <w:p w14:paraId="42EA44E5" w14:textId="77777777" w:rsidR="004E6471" w:rsidRDefault="004E6471" w:rsidP="004E6471">
      <w:pPr>
        <w:rPr>
          <w:ins w:id="5372" w:author="Gerard" w:date="2015-04-08T21:48:00Z"/>
        </w:rPr>
      </w:pPr>
      <w:ins w:id="5373" w:author="Gerard" w:date="2015-04-08T21:48:00Z">
        <w:r>
          <w:t>The reduced relaxation function for this material type is given by</w:t>
        </w:r>
      </w:ins>
    </w:p>
    <w:p w14:paraId="3061ED0B" w14:textId="77777777" w:rsidR="004E6471" w:rsidRDefault="004E6471" w:rsidP="004E6471">
      <w:pPr>
        <w:pStyle w:val="MTDisplayEquation"/>
        <w:rPr>
          <w:ins w:id="5374" w:author="Gerard" w:date="2015-04-08T21:48:00Z"/>
        </w:rPr>
      </w:pPr>
      <w:ins w:id="5375" w:author="Gerard" w:date="2015-04-08T21:48:00Z">
        <w:r>
          <w:tab/>
        </w:r>
        <w:r w:rsidRPr="00DE2D89">
          <w:rPr>
            <w:position w:val="-70"/>
          </w:rPr>
          <w:object w:dxaOrig="1580" w:dyaOrig="1120" w14:anchorId="3FE3EA3B">
            <v:shape id="_x0000_i2646" type="#_x0000_t75" style="width:79.2pt;height:56pt" o:ole="">
              <v:imagedata r:id="rId1399" o:title=""/>
            </v:shape>
            <o:OLEObject Type="Embed" ProgID="Equation.DSMT4" ShapeID="_x0000_i2646" DrawAspect="Content" ObjectID="_1363901051" r:id="rId1400"/>
          </w:object>
        </w:r>
        <w:r>
          <w:t xml:space="preserve"> </w:t>
        </w:r>
      </w:ins>
    </w:p>
    <w:p w14:paraId="37CF8F65" w14:textId="47B8ABC3" w:rsidR="004E6471" w:rsidRDefault="00D435F4" w:rsidP="004E6471">
      <w:pPr>
        <w:pStyle w:val="Heading4"/>
        <w:rPr>
          <w:ins w:id="5376" w:author="Gerard" w:date="2015-04-08T21:48:00Z"/>
        </w:rPr>
      </w:pPr>
      <w:bookmarkStart w:id="5377" w:name="_Toc290149351"/>
      <w:ins w:id="5378" w:author="Gerard" w:date="2015-04-08T21:49:00Z">
        <w:r>
          <w:t>Power</w:t>
        </w:r>
      </w:ins>
      <w:ins w:id="5379" w:author="Gerard" w:date="2015-04-08T21:48:00Z">
        <w:r w:rsidR="004E6471">
          <w:t xml:space="preserve"> Distortional</w:t>
        </w:r>
        <w:bookmarkEnd w:id="5377"/>
      </w:ins>
    </w:p>
    <w:p w14:paraId="30BCEBB6" w14:textId="756F59D3" w:rsidR="004E6471" w:rsidRDefault="004E6471" w:rsidP="004E6471">
      <w:pPr>
        <w:rPr>
          <w:ins w:id="5380" w:author="Gerard" w:date="2015-04-08T21:48:00Z"/>
        </w:rPr>
      </w:pPr>
      <w:ins w:id="5381" w:author="Gerard" w:date="2015-04-08T21:48:00Z">
        <w:r>
          <w:t>The material type for this relaxation function is “relaxation-</w:t>
        </w:r>
      </w:ins>
      <w:ins w:id="5382" w:author="Gerard" w:date="2015-04-08T21:49:00Z">
        <w:r w:rsidR="00D435F4">
          <w:t>power</w:t>
        </w:r>
      </w:ins>
      <w:ins w:id="5383" w:author="Gerard" w:date="2015-04-08T21:48:00Z">
        <w:r>
          <w:t>-distortion”.  The following material parameters need to be defined:</w:t>
        </w:r>
      </w:ins>
    </w:p>
    <w:p w14:paraId="5AAB6CAC" w14:textId="77777777" w:rsidR="004E6471" w:rsidRDefault="004E6471" w:rsidP="004E6471">
      <w:pPr>
        <w:rPr>
          <w:ins w:id="5384" w:author="Gerard" w:date="2015-04-08T21:4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rPr>
          <w:ins w:id="5385" w:author="Gerard" w:date="2015-04-08T21:48:00Z"/>
        </w:trPr>
        <w:tc>
          <w:tcPr>
            <w:tcW w:w="958" w:type="pct"/>
            <w:shd w:val="clear" w:color="auto" w:fill="auto"/>
          </w:tcPr>
          <w:p w14:paraId="7D74EE3A" w14:textId="77777777" w:rsidR="004E6471" w:rsidRPr="00690318" w:rsidRDefault="004E6471" w:rsidP="00C00DDA">
            <w:pPr>
              <w:pStyle w:val="code"/>
              <w:rPr>
                <w:ins w:id="5386" w:author="Gerard" w:date="2015-04-08T21:48:00Z"/>
              </w:rPr>
            </w:pPr>
            <w:ins w:id="5387" w:author="Gerard" w:date="2015-04-08T21:48:00Z">
              <w:r w:rsidRPr="00690318">
                <w:t>&lt;</w:t>
              </w:r>
              <w:r>
                <w:t>tau0</w:t>
              </w:r>
              <w:r w:rsidRPr="00690318">
                <w:t>&gt;</w:t>
              </w:r>
            </w:ins>
          </w:p>
        </w:tc>
        <w:tc>
          <w:tcPr>
            <w:tcW w:w="3732" w:type="pct"/>
            <w:shd w:val="clear" w:color="auto" w:fill="auto"/>
          </w:tcPr>
          <w:p w14:paraId="09E42EEB" w14:textId="77777777" w:rsidR="004E6471" w:rsidRPr="00690318" w:rsidRDefault="004E6471" w:rsidP="00C00DDA">
            <w:pPr>
              <w:rPr>
                <w:ins w:id="5388" w:author="Gerard" w:date="2015-04-08T21:48:00Z"/>
              </w:rPr>
            </w:pPr>
            <w:ins w:id="5389" w:author="Gerard" w:date="2015-04-08T21:48:00Z">
              <w:r>
                <w:t xml:space="preserve">Characteristic relaxation time </w:t>
              </w:r>
              <w:r w:rsidRPr="00CA4B57">
                <w:rPr>
                  <w:position w:val="-12"/>
                </w:rPr>
                <w:object w:dxaOrig="260" w:dyaOrig="380" w14:anchorId="259DC016">
                  <v:shape id="_x0000_i2635" type="#_x0000_t75" style="width:12.8pt;height:19.2pt" o:ole="">
                    <v:imagedata r:id="rId1401" o:title=""/>
                  </v:shape>
                  <o:OLEObject Type="Embed" ProgID="Equation.DSMT4" ShapeID="_x0000_i2635" DrawAspect="Content" ObjectID="_1363901052" r:id="rId1402"/>
                </w:object>
              </w:r>
            </w:ins>
          </w:p>
        </w:tc>
        <w:tc>
          <w:tcPr>
            <w:tcW w:w="310" w:type="pct"/>
          </w:tcPr>
          <w:p w14:paraId="11E8ACFD" w14:textId="77777777" w:rsidR="004E6471" w:rsidRPr="00690318" w:rsidRDefault="004E6471" w:rsidP="00C00DDA">
            <w:pPr>
              <w:rPr>
                <w:ins w:id="5390" w:author="Gerard" w:date="2015-04-08T21:48:00Z"/>
              </w:rPr>
            </w:pPr>
            <w:ins w:id="5391" w:author="Gerard" w:date="2015-04-08T21:48:00Z">
              <w:r>
                <w:t>[</w:t>
              </w:r>
              <w:r>
                <w:rPr>
                  <w:b/>
                </w:rPr>
                <w:t>t</w:t>
              </w:r>
              <w:r>
                <w:t>]</w:t>
              </w:r>
            </w:ins>
          </w:p>
        </w:tc>
      </w:tr>
      <w:tr w:rsidR="004E6471" w:rsidRPr="00690318" w14:paraId="050C90BF" w14:textId="77777777" w:rsidTr="00C00DDA">
        <w:trPr>
          <w:ins w:id="5392" w:author="Gerard" w:date="2015-04-08T21:48:00Z"/>
        </w:trPr>
        <w:tc>
          <w:tcPr>
            <w:tcW w:w="958" w:type="pct"/>
            <w:shd w:val="clear" w:color="auto" w:fill="auto"/>
          </w:tcPr>
          <w:p w14:paraId="2BB10E8B" w14:textId="77777777" w:rsidR="004E6471" w:rsidRPr="00690318" w:rsidRDefault="004E6471" w:rsidP="00C00DDA">
            <w:pPr>
              <w:pStyle w:val="code"/>
              <w:rPr>
                <w:ins w:id="5393" w:author="Gerard" w:date="2015-04-08T21:48:00Z"/>
              </w:rPr>
            </w:pPr>
            <w:ins w:id="5394" w:author="Gerard" w:date="2015-04-08T21:48:00Z">
              <w:r>
                <w:t>&lt;beta0&gt;</w:t>
              </w:r>
            </w:ins>
          </w:p>
        </w:tc>
        <w:tc>
          <w:tcPr>
            <w:tcW w:w="3732" w:type="pct"/>
            <w:shd w:val="clear" w:color="auto" w:fill="auto"/>
          </w:tcPr>
          <w:p w14:paraId="4287A8B0" w14:textId="77777777" w:rsidR="004E6471" w:rsidRDefault="004E6471" w:rsidP="00C00DDA">
            <w:pPr>
              <w:rPr>
                <w:ins w:id="5395" w:author="Gerard" w:date="2015-04-08T21:48:00Z"/>
              </w:rPr>
            </w:pPr>
            <w:ins w:id="5396" w:author="Gerard" w:date="2015-04-08T21:48:00Z">
              <w:r>
                <w:t xml:space="preserve">Power exponent at zero strain </w:t>
              </w:r>
              <w:r w:rsidRPr="00CA4B57">
                <w:rPr>
                  <w:position w:val="-12"/>
                </w:rPr>
                <w:object w:dxaOrig="280" w:dyaOrig="380" w14:anchorId="2FDEDFFD">
                  <v:shape id="_x0000_i2636" type="#_x0000_t75" style="width:14.4pt;height:19.2pt" o:ole="">
                    <v:imagedata r:id="rId1403" o:title=""/>
                  </v:shape>
                  <o:OLEObject Type="Embed" ProgID="Equation.DSMT4" ShapeID="_x0000_i2636" DrawAspect="Content" ObjectID="_1363901053" r:id="rId1404"/>
                </w:object>
              </w:r>
              <w:r>
                <w:t xml:space="preserve"> </w:t>
              </w:r>
            </w:ins>
          </w:p>
        </w:tc>
        <w:tc>
          <w:tcPr>
            <w:tcW w:w="310" w:type="pct"/>
          </w:tcPr>
          <w:p w14:paraId="695F38A2" w14:textId="77777777" w:rsidR="004E6471" w:rsidRDefault="004E6471" w:rsidP="00C00DDA">
            <w:pPr>
              <w:rPr>
                <w:ins w:id="5397" w:author="Gerard" w:date="2015-04-08T21:48:00Z"/>
              </w:rPr>
            </w:pPr>
            <w:ins w:id="5398" w:author="Gerard" w:date="2015-04-08T21:48:00Z">
              <w:r>
                <w:t>[</w:t>
              </w:r>
              <w:r>
                <w:rPr>
                  <w:b/>
                </w:rPr>
                <w:t xml:space="preserve"> </w:t>
              </w:r>
              <w:r>
                <w:t>]</w:t>
              </w:r>
            </w:ins>
          </w:p>
        </w:tc>
      </w:tr>
      <w:tr w:rsidR="004E6471" w:rsidRPr="00690318" w14:paraId="1A601BA7" w14:textId="77777777" w:rsidTr="00C00DDA">
        <w:trPr>
          <w:ins w:id="5399" w:author="Gerard" w:date="2015-04-08T21:48:00Z"/>
        </w:trPr>
        <w:tc>
          <w:tcPr>
            <w:tcW w:w="958" w:type="pct"/>
            <w:shd w:val="clear" w:color="auto" w:fill="auto"/>
          </w:tcPr>
          <w:p w14:paraId="4E19A675" w14:textId="77777777" w:rsidR="004E6471" w:rsidRDefault="004E6471" w:rsidP="00C00DDA">
            <w:pPr>
              <w:pStyle w:val="code"/>
              <w:rPr>
                <w:ins w:id="5400" w:author="Gerard" w:date="2015-04-08T21:48:00Z"/>
              </w:rPr>
            </w:pPr>
            <w:ins w:id="5401" w:author="Gerard" w:date="2015-04-08T21:48:00Z">
              <w:r>
                <w:t>&lt;tau1&gt;</w:t>
              </w:r>
            </w:ins>
          </w:p>
        </w:tc>
        <w:tc>
          <w:tcPr>
            <w:tcW w:w="3732" w:type="pct"/>
            <w:shd w:val="clear" w:color="auto" w:fill="auto"/>
          </w:tcPr>
          <w:p w14:paraId="4913C3C0" w14:textId="77777777" w:rsidR="004E6471" w:rsidRDefault="004E6471" w:rsidP="00C00DDA">
            <w:pPr>
              <w:rPr>
                <w:ins w:id="5402" w:author="Gerard" w:date="2015-04-08T21:48:00Z"/>
              </w:rPr>
            </w:pPr>
            <w:ins w:id="5403" w:author="Gerard" w:date="2015-04-08T21:48:00Z">
              <w:r>
                <w:t xml:space="preserve">Characteristic relaxation time </w:t>
              </w:r>
              <w:r w:rsidRPr="00CA4B57">
                <w:rPr>
                  <w:position w:val="-12"/>
                </w:rPr>
                <w:object w:dxaOrig="240" w:dyaOrig="380" w14:anchorId="1443B824">
                  <v:shape id="_x0000_i2637" type="#_x0000_t75" style="width:12pt;height:19.2pt" o:ole="">
                    <v:imagedata r:id="rId1405" o:title=""/>
                  </v:shape>
                  <o:OLEObject Type="Embed" ProgID="Equation.DSMT4" ShapeID="_x0000_i2637" DrawAspect="Content" ObjectID="_1363901054" r:id="rId1406"/>
                </w:object>
              </w:r>
              <w:r>
                <w:t xml:space="preserve"> </w:t>
              </w:r>
            </w:ins>
          </w:p>
        </w:tc>
        <w:tc>
          <w:tcPr>
            <w:tcW w:w="310" w:type="pct"/>
          </w:tcPr>
          <w:p w14:paraId="16497026" w14:textId="77777777" w:rsidR="004E6471" w:rsidRDefault="004E6471" w:rsidP="00C00DDA">
            <w:pPr>
              <w:rPr>
                <w:ins w:id="5404" w:author="Gerard" w:date="2015-04-08T21:48:00Z"/>
              </w:rPr>
            </w:pPr>
          </w:p>
        </w:tc>
      </w:tr>
      <w:tr w:rsidR="004E6471" w:rsidRPr="00690318" w14:paraId="11C2E897" w14:textId="77777777" w:rsidTr="00C00DDA">
        <w:trPr>
          <w:ins w:id="5405" w:author="Gerard" w:date="2015-04-08T21:48:00Z"/>
        </w:trPr>
        <w:tc>
          <w:tcPr>
            <w:tcW w:w="958" w:type="pct"/>
            <w:shd w:val="clear" w:color="auto" w:fill="auto"/>
          </w:tcPr>
          <w:p w14:paraId="741191D5" w14:textId="77777777" w:rsidR="004E6471" w:rsidRDefault="004E6471" w:rsidP="00C00DDA">
            <w:pPr>
              <w:pStyle w:val="code"/>
              <w:rPr>
                <w:ins w:id="5406" w:author="Gerard" w:date="2015-04-08T21:48:00Z"/>
              </w:rPr>
            </w:pPr>
            <w:ins w:id="5407" w:author="Gerard" w:date="2015-04-08T21:48:00Z">
              <w:r>
                <w:t>&lt;beta1&gt;</w:t>
              </w:r>
            </w:ins>
          </w:p>
        </w:tc>
        <w:tc>
          <w:tcPr>
            <w:tcW w:w="3732" w:type="pct"/>
            <w:shd w:val="clear" w:color="auto" w:fill="auto"/>
          </w:tcPr>
          <w:p w14:paraId="6114931C" w14:textId="77777777" w:rsidR="004E6471" w:rsidRDefault="004E6471" w:rsidP="00C00DDA">
            <w:pPr>
              <w:rPr>
                <w:ins w:id="5408" w:author="Gerard" w:date="2015-04-08T21:48:00Z"/>
              </w:rPr>
            </w:pPr>
            <w:ins w:id="5409" w:author="Gerard" w:date="2015-04-08T21:48:00Z">
              <w:r>
                <w:t xml:space="preserve">Power exponent at zero strain </w:t>
              </w:r>
              <w:r w:rsidRPr="00CA4B57">
                <w:rPr>
                  <w:position w:val="-12"/>
                </w:rPr>
                <w:object w:dxaOrig="260" w:dyaOrig="380" w14:anchorId="04FBFEA5">
                  <v:shape id="_x0000_i2638" type="#_x0000_t75" style="width:12.8pt;height:19.2pt" o:ole="">
                    <v:imagedata r:id="rId1407" o:title=""/>
                  </v:shape>
                  <o:OLEObject Type="Embed" ProgID="Equation.DSMT4" ShapeID="_x0000_i2638" DrawAspect="Content" ObjectID="_1363901055" r:id="rId1408"/>
                </w:object>
              </w:r>
              <w:r>
                <w:t xml:space="preserve"> </w:t>
              </w:r>
            </w:ins>
          </w:p>
        </w:tc>
        <w:tc>
          <w:tcPr>
            <w:tcW w:w="310" w:type="pct"/>
          </w:tcPr>
          <w:p w14:paraId="6D5C8764" w14:textId="77777777" w:rsidR="004E6471" w:rsidRDefault="004E6471" w:rsidP="00C00DDA">
            <w:pPr>
              <w:rPr>
                <w:ins w:id="5410" w:author="Gerard" w:date="2015-04-08T21:48:00Z"/>
              </w:rPr>
            </w:pPr>
          </w:p>
        </w:tc>
      </w:tr>
      <w:tr w:rsidR="004E6471" w:rsidRPr="00690318" w14:paraId="62B8197B" w14:textId="77777777" w:rsidTr="00C00DDA">
        <w:trPr>
          <w:ins w:id="5411" w:author="Gerard" w:date="2015-04-08T21:48:00Z"/>
        </w:trPr>
        <w:tc>
          <w:tcPr>
            <w:tcW w:w="958" w:type="pct"/>
            <w:shd w:val="clear" w:color="auto" w:fill="auto"/>
          </w:tcPr>
          <w:p w14:paraId="7D6193A3" w14:textId="77777777" w:rsidR="004E6471" w:rsidRDefault="004E6471" w:rsidP="00C00DDA">
            <w:pPr>
              <w:pStyle w:val="code"/>
              <w:rPr>
                <w:ins w:id="5412" w:author="Gerard" w:date="2015-04-08T21:48:00Z"/>
              </w:rPr>
            </w:pPr>
            <w:ins w:id="5413" w:author="Gerard" w:date="2015-04-08T21:48:00Z">
              <w:r>
                <w:t>&lt;alpha&gt;</w:t>
              </w:r>
            </w:ins>
          </w:p>
        </w:tc>
        <w:tc>
          <w:tcPr>
            <w:tcW w:w="3732" w:type="pct"/>
            <w:shd w:val="clear" w:color="auto" w:fill="auto"/>
          </w:tcPr>
          <w:p w14:paraId="2369C98E" w14:textId="77777777" w:rsidR="004E6471" w:rsidRDefault="004E6471" w:rsidP="00C00DDA">
            <w:pPr>
              <w:rPr>
                <w:ins w:id="5414" w:author="Gerard" w:date="2015-04-08T21:48:00Z"/>
              </w:rPr>
            </w:pPr>
            <w:ins w:id="5415" w:author="Gerard" w:date="2015-04-08T21:48:00Z">
              <w:r>
                <w:t xml:space="preserve">Power exponent </w:t>
              </w:r>
              <w:r w:rsidRPr="00CA4B57">
                <w:rPr>
                  <w:position w:val="-6"/>
                </w:rPr>
                <w:object w:dxaOrig="240" w:dyaOrig="220" w14:anchorId="5264B0F2">
                  <v:shape id="_x0000_i2639" type="#_x0000_t75" style="width:12pt;height:11.2pt" o:ole="">
                    <v:imagedata r:id="rId1409" o:title=""/>
                  </v:shape>
                  <o:OLEObject Type="Embed" ProgID="Equation.DSMT4" ShapeID="_x0000_i2639" DrawAspect="Content" ObjectID="_1363901056" r:id="rId1410"/>
                </w:object>
              </w:r>
            </w:ins>
          </w:p>
        </w:tc>
        <w:tc>
          <w:tcPr>
            <w:tcW w:w="310" w:type="pct"/>
          </w:tcPr>
          <w:p w14:paraId="2C661172" w14:textId="77777777" w:rsidR="004E6471" w:rsidRDefault="004E6471" w:rsidP="00C00DDA">
            <w:pPr>
              <w:rPr>
                <w:ins w:id="5416" w:author="Gerard" w:date="2015-04-08T21:48:00Z"/>
              </w:rPr>
            </w:pPr>
          </w:p>
        </w:tc>
      </w:tr>
    </w:tbl>
    <w:p w14:paraId="4BB66012" w14:textId="77777777" w:rsidR="004E6471" w:rsidRDefault="004E6471" w:rsidP="004E6471">
      <w:pPr>
        <w:rPr>
          <w:ins w:id="5417" w:author="Gerard" w:date="2015-04-08T21:48:00Z"/>
        </w:rPr>
      </w:pPr>
    </w:p>
    <w:p w14:paraId="2E906AF5" w14:textId="77777777" w:rsidR="004E6471" w:rsidRDefault="004E6471" w:rsidP="004E6471">
      <w:pPr>
        <w:rPr>
          <w:ins w:id="5418" w:author="Gerard" w:date="2015-04-08T21:48:00Z"/>
        </w:rPr>
      </w:pPr>
      <w:ins w:id="5419" w:author="Gerard" w:date="2015-04-08T21:48:00Z">
        <w:r>
          <w:t>The reduced relaxation function for this material type is given by</w:t>
        </w:r>
      </w:ins>
    </w:p>
    <w:p w14:paraId="7563F95D" w14:textId="77777777" w:rsidR="004E6471" w:rsidRDefault="004E6471" w:rsidP="004E6471">
      <w:pPr>
        <w:pStyle w:val="MTDisplayEquation"/>
        <w:rPr>
          <w:ins w:id="5420" w:author="Gerard" w:date="2015-04-08T21:48:00Z"/>
        </w:rPr>
      </w:pPr>
      <w:ins w:id="5421" w:author="Gerard" w:date="2015-04-08T21:48:00Z">
        <w:r>
          <w:tab/>
        </w:r>
        <w:r w:rsidR="00D435F4" w:rsidRPr="00DE2D89">
          <w:rPr>
            <w:position w:val="-70"/>
          </w:rPr>
          <w:object w:dxaOrig="2840" w:dyaOrig="1120" w14:anchorId="7BE505CF">
            <v:shape id="_x0000_i2649" type="#_x0000_t75" style="width:142.4pt;height:56pt" o:ole="">
              <v:imagedata r:id="rId1411" o:title=""/>
            </v:shape>
            <o:OLEObject Type="Embed" ProgID="Equation.DSMT4" ShapeID="_x0000_i2649" DrawAspect="Content" ObjectID="_1363901057" r:id="rId1412"/>
          </w:object>
        </w:r>
        <w:r>
          <w:t xml:space="preserve"> </w:t>
        </w:r>
      </w:ins>
    </w:p>
    <w:p w14:paraId="1762661D" w14:textId="77777777" w:rsidR="004E6471" w:rsidRDefault="004E6471" w:rsidP="004E6471">
      <w:pPr>
        <w:rPr>
          <w:ins w:id="5422" w:author="Gerard" w:date="2015-04-08T21:48:00Z"/>
        </w:rPr>
      </w:pPr>
      <w:ins w:id="5423" w:author="Gerard" w:date="2015-04-08T21:48:00Z">
        <w:r>
          <w:t>where</w:t>
        </w:r>
      </w:ins>
    </w:p>
    <w:p w14:paraId="34F42DCB" w14:textId="77777777" w:rsidR="004E6471" w:rsidRPr="007E7104" w:rsidRDefault="004E6471" w:rsidP="004E6471">
      <w:pPr>
        <w:pStyle w:val="MTDisplayEquation"/>
        <w:rPr>
          <w:ins w:id="5424" w:author="Gerard" w:date="2015-04-08T21:48:00Z"/>
        </w:rPr>
      </w:pPr>
      <w:ins w:id="5425" w:author="Gerard" w:date="2015-04-08T21:48:00Z">
        <w:r>
          <w:lastRenderedPageBreak/>
          <w:tab/>
        </w:r>
        <w:r w:rsidRPr="00CA4B57">
          <w:rPr>
            <w:position w:val="-18"/>
          </w:rPr>
          <w:object w:dxaOrig="2040" w:dyaOrig="540" w14:anchorId="1C1CC47F">
            <v:shape id="_x0000_i2641" type="#_x0000_t75" style="width:102.4pt;height:27.2pt" o:ole="">
              <v:imagedata r:id="rId1413" o:title=""/>
            </v:shape>
            <o:OLEObject Type="Embed" ProgID="Equation.DSMT4" ShapeID="_x0000_i2641" DrawAspect="Content" ObjectID="_1363901058" r:id="rId1414"/>
          </w:object>
        </w:r>
        <w:r>
          <w:t xml:space="preserve"> </w:t>
        </w:r>
      </w:ins>
    </w:p>
    <w:p w14:paraId="168D949F" w14:textId="77777777" w:rsidR="004E6471" w:rsidRDefault="004E6471" w:rsidP="004E6471">
      <w:pPr>
        <w:rPr>
          <w:ins w:id="5426" w:author="Gerard" w:date="2015-04-08T21:48:00Z"/>
        </w:rPr>
      </w:pPr>
      <w:ins w:id="5427" w:author="Gerard" w:date="2015-04-08T21:48:00Z">
        <w:r>
          <w:t xml:space="preserve">and </w:t>
        </w:r>
      </w:ins>
    </w:p>
    <w:p w14:paraId="508B635D" w14:textId="77777777" w:rsidR="004E6471" w:rsidRPr="007E7104" w:rsidRDefault="004E6471" w:rsidP="004E6471">
      <w:pPr>
        <w:pStyle w:val="MTDisplayEquation"/>
        <w:rPr>
          <w:ins w:id="5428" w:author="Gerard" w:date="2015-04-08T21:48:00Z"/>
        </w:rPr>
      </w:pPr>
      <w:ins w:id="5429" w:author="Gerard" w:date="2015-04-08T21:48:00Z">
        <w:r>
          <w:tab/>
        </w:r>
        <w:r w:rsidRPr="00CA4B57">
          <w:rPr>
            <w:position w:val="-18"/>
          </w:rPr>
          <w:object w:dxaOrig="2120" w:dyaOrig="540" w14:anchorId="16AAFE00">
            <v:shape id="_x0000_i2642" type="#_x0000_t75" style="width:106.4pt;height:27.2pt" o:ole="">
              <v:imagedata r:id="rId1415" o:title=""/>
            </v:shape>
            <o:OLEObject Type="Embed" ProgID="Equation.DSMT4" ShapeID="_x0000_i2642" DrawAspect="Content" ObjectID="_1363901059" r:id="rId1416"/>
          </w:object>
        </w:r>
        <w:r>
          <w:t xml:space="preserve"> </w:t>
        </w:r>
      </w:ins>
    </w:p>
    <w:p w14:paraId="0E6FCB31" w14:textId="77777777" w:rsidR="004E6471" w:rsidRDefault="004E6471" w:rsidP="004E6471">
      <w:pPr>
        <w:jc w:val="left"/>
        <w:rPr>
          <w:ins w:id="5430" w:author="Gerard" w:date="2015-04-08T21:48:00Z"/>
        </w:rPr>
      </w:pPr>
      <w:ins w:id="5431" w:author="Gerard" w:date="2015-04-08T21:48:00Z">
        <w:r>
          <w:t xml:space="preserve">The definition of </w:t>
        </w:r>
        <w:r w:rsidRPr="00CA4B57">
          <w:rPr>
            <w:position w:val="-14"/>
          </w:rPr>
          <w:object w:dxaOrig="680" w:dyaOrig="420" w14:anchorId="38DF12E1">
            <v:shape id="_x0000_i2643" type="#_x0000_t75" style="width:34.4pt;height:20.8pt" o:ole="">
              <v:imagedata r:id="rId1417" o:title=""/>
            </v:shape>
            <o:OLEObject Type="Embed" ProgID="Equation.DSMT4" ShapeID="_x0000_i2643" DrawAspect="Content" ObjectID="_1363901060" r:id="rId1418"/>
          </w:object>
        </w:r>
        <w:r>
          <w:t xml:space="preserve"> is given in Section </w:t>
        </w:r>
        <w:r>
          <w:fldChar w:fldCharType="begin"/>
        </w:r>
        <w:r>
          <w:instrText xml:space="preserve"> REF _Ref290148935 \r \h </w:instrText>
        </w:r>
        <w:r>
          <w:fldChar w:fldCharType="separate"/>
        </w:r>
      </w:ins>
      <w:r w:rsidR="00C00DDA">
        <w:t xml:space="preserve">4.4.1.2. </w:t>
      </w:r>
      <w:ins w:id="5432" w:author="Gerard" w:date="2015-04-08T21:48:00Z">
        <w:r>
          <w:fldChar w:fldCharType="end"/>
        </w:r>
      </w:ins>
    </w:p>
    <w:p w14:paraId="188D2252" w14:textId="796A66EC" w:rsidR="000F5924" w:rsidRDefault="000F5924">
      <w:pPr>
        <w:jc w:val="left"/>
        <w:rPr>
          <w:ins w:id="5433" w:author="Gerard" w:date="2015-04-07T20:32:00Z"/>
        </w:rPr>
      </w:pPr>
      <w:ins w:id="5434" w:author="Gerard" w:date="2015-04-07T20:32:00Z">
        <w:r>
          <w:br w:type="page"/>
        </w:r>
      </w:ins>
    </w:p>
    <w:p w14:paraId="14770CB9" w14:textId="362FDBA4" w:rsidR="000F5924" w:rsidRPr="000F5924" w:rsidDel="000F5924" w:rsidRDefault="000F5924" w:rsidP="000F5924">
      <w:pPr>
        <w:rPr>
          <w:del w:id="5435" w:author="Gerard" w:date="2015-04-07T20:31:00Z"/>
        </w:rPr>
        <w:pPrChange w:id="5436" w:author="Gerard" w:date="2015-04-07T20:31:00Z">
          <w:pPr>
            <w:pStyle w:val="code"/>
          </w:pPr>
        </w:pPrChange>
      </w:pPr>
    </w:p>
    <w:p w14:paraId="3D43B25E" w14:textId="77777777" w:rsidR="006E3A74" w:rsidRPr="00690318" w:rsidRDefault="006E3A74" w:rsidP="006E3A74">
      <w:pPr>
        <w:pStyle w:val="Heading2"/>
      </w:pPr>
      <w:bookmarkStart w:id="5437" w:name="_Toc200951633"/>
      <w:bookmarkStart w:id="5438" w:name="_Toc290149352"/>
      <w:r w:rsidRPr="00690318">
        <w:t>Multigeneration Solids</w:t>
      </w:r>
      <w:bookmarkEnd w:id="5437"/>
      <w:bookmarkEnd w:id="5438"/>
    </w:p>
    <w:p w14:paraId="691E895A" w14:textId="4AB313C3" w:rsidR="006E3A74" w:rsidRPr="00690318" w:rsidRDefault="006E3A74" w:rsidP="006E3A74">
      <w:r w:rsidRPr="00690318">
        <w:t xml:space="preserve">This type of material </w:t>
      </w:r>
      <w:r w:rsidRPr="00690318">
        <w:fldChar w:fldCharType="begin"/>
      </w:r>
      <w:r w:rsidR="00182A67">
        <w:instrText xml:space="preserve"> ADDIN EN.CITE &lt;EndNote&gt;&lt;Cite&gt;&lt;Author&gt;Ateshian&lt;/Author&gt;&lt;Year&gt;2010&lt;/Year&gt;&lt;RecNum&gt;67&lt;/RecNum&gt;&lt;DisplayText&gt;[32]&lt;/DisplayText&gt;&lt;record&gt;&lt;rec-number&gt;67&lt;/rec-number&gt;&lt;foreign-keys&gt;&lt;key app="EN" db-id="r5wf5rzd9s599yezes8xwx5r29wwtfetp0e5"&gt;67&lt;/key&gt;&lt;/foreign-keys&gt;&lt;ref-type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182A67">
        <w:rPr>
          <w:noProof/>
        </w:rPr>
        <w:t>[</w:t>
      </w:r>
      <w:r w:rsidR="000F5924">
        <w:fldChar w:fldCharType="begin"/>
      </w:r>
      <w:r w:rsidR="000F5924">
        <w:instrText xml:space="preserve"> HYPERLINK \l "_ENREF_32" \o "Ateshian, 2010 #67" </w:instrText>
      </w:r>
      <w:ins w:id="5439" w:author="Gerard" w:date="2015-04-08T21:50:00Z"/>
      <w:r w:rsidR="000F5924">
        <w:fldChar w:fldCharType="separate"/>
      </w:r>
      <w:r w:rsidR="00182A67">
        <w:rPr>
          <w:noProof/>
        </w:rPr>
        <w:t>32</w:t>
      </w:r>
      <w:r w:rsidR="000F5924">
        <w:rPr>
          <w:noProof/>
        </w:rPr>
        <w:fldChar w:fldCharType="end"/>
      </w:r>
      <w:r w:rsidR="00182A67">
        <w:rPr>
          <w:noProof/>
        </w:rPr>
        <w:t>]</w:t>
      </w:r>
      <w:r w:rsidRPr="00690318">
        <w:fldChar w:fldCharType="end"/>
      </w:r>
      <w:r w:rsidRPr="00690318">
        <w:t xml:space="preserve"> implements a mechanism for multigenerational interstitial growth of solids whereby each growth generation </w:t>
      </w:r>
      <w:r w:rsidR="006C2049" w:rsidRPr="006C2049">
        <w:rPr>
          <w:position w:val="-10"/>
        </w:rPr>
        <w:object w:dxaOrig="200" w:dyaOrig="260" w14:anchorId="027EA534">
          <v:shape id="_x0000_i1612" type="#_x0000_t75" style="width:7.2pt;height:14.4pt" o:ole="">
            <v:imagedata r:id="rId1419" o:title=""/>
          </v:shape>
          <o:OLEObject Type="Embed" ProgID="Equation.DSMT4" ShapeID="_x0000_i1612" DrawAspect="Content" ObjectID="_1363901061" r:id="rId1420"/>
        </w:object>
      </w:r>
      <w:r w:rsidRPr="00690318">
        <w:t xml:space="preserve"> has a distinct reference configuration </w:t>
      </w:r>
      <w:r w:rsidR="006C2049" w:rsidRPr="006C2049">
        <w:rPr>
          <w:position w:val="-4"/>
        </w:rPr>
        <w:object w:dxaOrig="340" w:dyaOrig="300" w14:anchorId="75D876C0">
          <v:shape id="_x0000_i1613" type="#_x0000_t75" style="width:14.4pt;height:14.4pt" o:ole="">
            <v:imagedata r:id="rId1421" o:title=""/>
          </v:shape>
          <o:OLEObject Type="Embed" ProgID="Equation.DSMT4" ShapeID="_x0000_i1613" DrawAspect="Content" ObjectID="_1363901062" r:id="rId1422"/>
        </w:object>
      </w:r>
      <w:r w:rsidRPr="00690318">
        <w:t xml:space="preserve"> determined at the time </w:t>
      </w:r>
      <w:r w:rsidR="006C2049" w:rsidRPr="006C2049">
        <w:rPr>
          <w:position w:val="-6"/>
        </w:rPr>
        <w:object w:dxaOrig="240" w:dyaOrig="320" w14:anchorId="384AEB74">
          <v:shape id="_x0000_i1614" type="#_x0000_t75" style="width:14.4pt;height:14.4pt" o:ole="">
            <v:imagedata r:id="rId1423" o:title=""/>
          </v:shape>
          <o:OLEObject Type="Embed" ProgID="Equation.DSMT4" ShapeID="_x0000_i1614" DrawAspect="Content" ObjectID="_1363901063" r:id="rId1424"/>
        </w:object>
      </w:r>
      <w:r w:rsidRPr="00690318">
        <w:t xml:space="preserve"> of its deposition. Therefore, the solid matrix of a growing material consists of a multiplicity of intermingled porous bodies, each representing a generation </w:t>
      </w:r>
      <w:r w:rsidR="006C2049" w:rsidRPr="006C2049">
        <w:rPr>
          <w:position w:val="-10"/>
        </w:rPr>
        <w:object w:dxaOrig="200" w:dyaOrig="260" w14:anchorId="4DFE897B">
          <v:shape id="_x0000_i1615" type="#_x0000_t75" style="width:7.2pt;height:14.4pt" o:ole="">
            <v:imagedata r:id="rId1425" o:title=""/>
          </v:shape>
          <o:OLEObject Type="Embed" ProgID="Equation.DSMT4" ShapeID="_x0000_i1615" DrawAspect="Content" ObjectID="_1363901064" r:id="rId1426"/>
        </w:object>
      </w:r>
      <w:r w:rsidRPr="00690318">
        <w:t xml:space="preserve">, all of which are constrained to move together in the current configuration </w:t>
      </w:r>
      <w:r w:rsidR="006C2049" w:rsidRPr="006C2049">
        <w:rPr>
          <w:position w:val="-4"/>
        </w:rPr>
        <w:object w:dxaOrig="200" w:dyaOrig="200" w14:anchorId="0D6E742C">
          <v:shape id="_x0000_i1616" type="#_x0000_t75" style="width:7.2pt;height:7.2pt" o:ole="">
            <v:imagedata r:id="rId1427" o:title=""/>
          </v:shape>
          <o:OLEObject Type="Embed" ProgID="Equation.DSMT4" ShapeID="_x0000_i1616" DrawAspect="Content" ObjectID="_1363901065" r:id="rId1428"/>
        </w:object>
      </w:r>
      <w:r w:rsidRPr="00690318">
        <w:t xml:space="preserve">.  The deformation gradient of each generation is </w:t>
      </w:r>
      <w:r w:rsidR="006C2049" w:rsidRPr="006C2049">
        <w:rPr>
          <w:position w:val="-10"/>
        </w:rPr>
        <w:object w:dxaOrig="1320" w:dyaOrig="360" w14:anchorId="725A8BA8">
          <v:shape id="_x0000_i1617" type="#_x0000_t75" style="width:64.8pt;height:21.6pt" o:ole="">
            <v:imagedata r:id="rId1429" o:title=""/>
          </v:shape>
          <o:OLEObject Type="Embed" ProgID="Equation.DSMT4" ShapeID="_x0000_i1617" DrawAspect="Content" ObjectID="_1363901066" r:id="rId1430"/>
        </w:object>
      </w:r>
      <w:r w:rsidRPr="00690318">
        <w:t>.  The first generation (</w:t>
      </w:r>
      <w:r w:rsidR="006C2049" w:rsidRPr="006C2049">
        <w:rPr>
          <w:position w:val="-10"/>
        </w:rPr>
        <w:object w:dxaOrig="520" w:dyaOrig="320" w14:anchorId="6B6F85E8">
          <v:shape id="_x0000_i1618" type="#_x0000_t75" style="width:28.8pt;height:14.4pt" o:ole="">
            <v:imagedata r:id="rId1431" o:title=""/>
          </v:shape>
          <o:OLEObject Type="Embed" ProgID="Equation.DSMT4" ShapeID="_x0000_i1618" DrawAspect="Content" ObjectID="_1363901067" r:id="rId1432"/>
        </w:object>
      </w:r>
      <w:r w:rsidRPr="00690318">
        <w:t xml:space="preserve">) is assumed to be present at time </w:t>
      </w:r>
      <w:r w:rsidR="006C2049" w:rsidRPr="006C2049">
        <w:rPr>
          <w:position w:val="-6"/>
        </w:rPr>
        <w:object w:dxaOrig="580" w:dyaOrig="320" w14:anchorId="166B3A52">
          <v:shape id="_x0000_i1619" type="#_x0000_t75" style="width:28.8pt;height:14.4pt" o:ole="">
            <v:imagedata r:id="rId1433" o:title=""/>
          </v:shape>
          <o:OLEObject Type="Embed" ProgID="Equation.DSMT4" ShapeID="_x0000_i1619" DrawAspect="Content" ObjectID="_1363901068" r:id="rId1434"/>
        </w:object>
      </w:r>
      <w:r w:rsidRPr="00690318">
        <w:t xml:space="preserve">, therefore its reference configuration is </w:t>
      </w:r>
      <w:r w:rsidR="006C2049" w:rsidRPr="006C2049">
        <w:rPr>
          <w:position w:val="-4"/>
        </w:rPr>
        <w:object w:dxaOrig="760" w:dyaOrig="300" w14:anchorId="10CD9FAA">
          <v:shape id="_x0000_i1620" type="#_x0000_t75" style="width:36pt;height:14.4pt" o:ole="">
            <v:imagedata r:id="rId1435" o:title=""/>
          </v:shape>
          <o:OLEObject Type="Embed" ProgID="Equation.DSMT4" ShapeID="_x0000_i1620" DrawAspect="Content" ObjectID="_1363901069" r:id="rId1436"/>
        </w:object>
      </w:r>
      <w:r w:rsidRPr="00690318">
        <w:t xml:space="preserve"> and its deformation gradient </w:t>
      </w:r>
      <w:r w:rsidR="006C2049" w:rsidRPr="006C2049">
        <w:rPr>
          <w:position w:val="-10"/>
        </w:rPr>
        <w:object w:dxaOrig="1240" w:dyaOrig="360" w14:anchorId="22BD4497">
          <v:shape id="_x0000_i1621" type="#_x0000_t75" style="width:64.8pt;height:21.6pt" o:ole="">
            <v:imagedata r:id="rId1437" o:title=""/>
          </v:shape>
          <o:OLEObject Type="Embed" ProgID="Equation.DSMT4" ShapeID="_x0000_i1621" DrawAspect="Content" ObjectID="_1363901070" r:id="rId1438"/>
        </w:object>
      </w:r>
      <w:r w:rsidRPr="00690318">
        <w:t xml:space="preserve"> is equivalent to </w:t>
      </w:r>
      <w:r w:rsidR="006C2049" w:rsidRPr="006C2049">
        <w:rPr>
          <w:position w:val="-10"/>
        </w:rPr>
        <w:object w:dxaOrig="1080" w:dyaOrig="340" w14:anchorId="425C5869">
          <v:shape id="_x0000_i1622" type="#_x0000_t75" style="width:57.6pt;height:14.4pt" o:ole="">
            <v:imagedata r:id="rId1439" o:title=""/>
          </v:shape>
          <o:OLEObject Type="Embed" ProgID="Equation.DSMT4" ShapeID="_x0000_i1622" DrawAspect="Content" ObjectID="_1363901071" r:id="rId1440"/>
        </w:object>
      </w:r>
      <w:r w:rsidRPr="00690318">
        <w:t xml:space="preserve">.  Each generation's reference configuration </w:t>
      </w:r>
      <w:r w:rsidR="006C2049" w:rsidRPr="006C2049">
        <w:rPr>
          <w:position w:val="-4"/>
        </w:rPr>
        <w:object w:dxaOrig="340" w:dyaOrig="300" w14:anchorId="68949A81">
          <v:shape id="_x0000_i1623" type="#_x0000_t75" style="width:14.4pt;height:14.4pt" o:ole="">
            <v:imagedata r:id="rId1441" o:title=""/>
          </v:shape>
          <o:OLEObject Type="Embed" ProgID="Equation.DSMT4" ShapeID="_x0000_i1623" DrawAspect="Content" ObjectID="_1363901072" r:id="rId1442"/>
        </w:object>
      </w:r>
      <w:r w:rsidRPr="00690318">
        <w:t xml:space="preserve"> has a one-to-one mapping </w:t>
      </w:r>
      <w:r w:rsidR="006C2049" w:rsidRPr="006C2049">
        <w:rPr>
          <w:position w:val="-10"/>
        </w:rPr>
        <w:object w:dxaOrig="1500" w:dyaOrig="360" w14:anchorId="5A16FDFC">
          <v:shape id="_x0000_i1624" type="#_x0000_t75" style="width:1in;height:21.6pt" o:ole="">
            <v:imagedata r:id="rId1443" o:title=""/>
          </v:shape>
          <o:OLEObject Type="Embed" ProgID="Equation.DSMT4" ShapeID="_x0000_i1624" DrawAspect="Content" ObjectID="_1363901073" r:id="rId1444"/>
        </w:object>
      </w:r>
      <w:r w:rsidRPr="00690318">
        <w:t xml:space="preserve"> with the master reference configuration </w:t>
      </w:r>
      <w:r w:rsidR="006C2049" w:rsidRPr="006C2049">
        <w:rPr>
          <w:position w:val="-4"/>
        </w:rPr>
        <w:object w:dxaOrig="300" w:dyaOrig="300" w14:anchorId="5D7D0F69">
          <v:shape id="_x0000_i1625" type="#_x0000_t75" style="width:14.4pt;height:14.4pt" o:ole="">
            <v:imagedata r:id="rId1445" o:title=""/>
          </v:shape>
          <o:OLEObject Type="Embed" ProgID="Equation.DSMT4" ShapeID="_x0000_i1625" DrawAspect="Content" ObjectID="_1363901074" r:id="rId1446"/>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6C2049" w:rsidRPr="006C2049">
        <w:rPr>
          <w:position w:val="-10"/>
        </w:rPr>
        <w:object w:dxaOrig="200" w:dyaOrig="260" w14:anchorId="66FF6B04">
          <v:shape id="_x0000_i1626" type="#_x0000_t75" style="width:7.2pt;height:14.4pt" o:ole="">
            <v:imagedata r:id="rId1447" o:title=""/>
          </v:shape>
          <o:OLEObject Type="Embed" ProgID="Equation.DSMT4" ShapeID="_x0000_i1626" DrawAspect="Content" ObjectID="_1363901075" r:id="rId1448"/>
        </w:object>
      </w:r>
      <w:r w:rsidRPr="00690318">
        <w:t xml:space="preserve"> and the first generation is simply </w:t>
      </w:r>
      <w:r w:rsidR="006C2049" w:rsidRPr="006C2049">
        <w:rPr>
          <w:position w:val="-16"/>
        </w:rPr>
        <w:object w:dxaOrig="2640" w:dyaOrig="440" w14:anchorId="3D82FC8A">
          <v:shape id="_x0000_i1627" type="#_x0000_t75" style="width:129.6pt;height:21.6pt" o:ole="">
            <v:imagedata r:id="rId1449" o:title=""/>
          </v:shape>
          <o:OLEObject Type="Embed" ProgID="Equation.DSMT4" ShapeID="_x0000_i1627" DrawAspect="Content" ObjectID="_1363901076" r:id="rId1450"/>
        </w:object>
      </w:r>
      <w:r w:rsidRPr="00690318">
        <w:t xml:space="preserve">.  In other words, when generation </w:t>
      </w:r>
      <w:r w:rsidR="006C2049" w:rsidRPr="006C2049">
        <w:rPr>
          <w:position w:val="-10"/>
        </w:rPr>
        <w:object w:dxaOrig="200" w:dyaOrig="260" w14:anchorId="3ECD0F46">
          <v:shape id="_x0000_i1628" type="#_x0000_t75" style="width:7.2pt;height:14.4pt" o:ole="">
            <v:imagedata r:id="rId1451" o:title=""/>
          </v:shape>
          <o:OLEObject Type="Embed" ProgID="Equation.DSMT4" ShapeID="_x0000_i1628" DrawAspect="Content" ObjectID="_1363901077" r:id="rId1452"/>
        </w:object>
      </w:r>
      <w:r w:rsidRPr="00690318">
        <w:t xml:space="preserve"> first comes into existence, its reference configuration is the current configuration at time </w:t>
      </w:r>
      <w:r w:rsidR="006C2049" w:rsidRPr="006C2049">
        <w:rPr>
          <w:position w:val="-6"/>
        </w:rPr>
        <w:object w:dxaOrig="240" w:dyaOrig="320" w14:anchorId="59DE87FA">
          <v:shape id="_x0000_i1629" type="#_x0000_t75" style="width:14.4pt;height:14.4pt" o:ole="">
            <v:imagedata r:id="rId1453" o:title=""/>
          </v:shape>
          <o:OLEObject Type="Embed" ProgID="Equation.DSMT4" ShapeID="_x0000_i1629" DrawAspect="Content" ObjectID="_1363901078" r:id="rId1454"/>
        </w:object>
      </w:r>
      <w:r w:rsidRPr="00690318">
        <w:t xml:space="preserve">. Note that </w:t>
      </w:r>
      <w:r w:rsidR="006C2049" w:rsidRPr="006C2049">
        <w:rPr>
          <w:position w:val="-4"/>
        </w:rPr>
        <w:object w:dxaOrig="360" w:dyaOrig="300" w14:anchorId="1FA783F9">
          <v:shape id="_x0000_i1630" type="#_x0000_t75" style="width:21.6pt;height:14.4pt" o:ole="">
            <v:imagedata r:id="rId1455" o:title=""/>
          </v:shape>
          <o:OLEObject Type="Embed" ProgID="Equation.DSMT4" ShapeID="_x0000_i1630" DrawAspect="Content" ObjectID="_1363901079" r:id="rId1456"/>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6C2049" w:rsidRPr="006C2049">
        <w:rPr>
          <w:position w:val="-30"/>
        </w:rPr>
        <w:object w:dxaOrig="1860" w:dyaOrig="680" w14:anchorId="30CE2941">
          <v:shape id="_x0000_i1631" type="#_x0000_t75" style="width:93.6pt;height:36pt" o:ole="">
            <v:imagedata r:id="rId1457" o:title=""/>
          </v:shape>
          <o:OLEObject Type="Embed" ProgID="Equation.DSMT4" ShapeID="_x0000_i1631" DrawAspect="Content" ObjectID="_1363901080" r:id="rId1458"/>
        </w:object>
      </w:r>
      <w:r w:rsidRPr="00690318">
        <w:t xml:space="preserve"> </w:t>
      </w:r>
    </w:p>
    <w:p w14:paraId="78EA0D54" w14:textId="6291828C" w:rsidR="006E3A74" w:rsidRPr="00690318" w:rsidRDefault="006E3A74" w:rsidP="006E3A74">
      <w:r w:rsidRPr="00690318">
        <w:t xml:space="preserve">where </w:t>
      </w:r>
      <w:r w:rsidR="006C2049" w:rsidRPr="006C2049">
        <w:rPr>
          <w:position w:val="-16"/>
        </w:rPr>
        <w:object w:dxaOrig="800" w:dyaOrig="440" w14:anchorId="370C4C04">
          <v:shape id="_x0000_i1632" type="#_x0000_t75" style="width:43.2pt;height:21.6pt" o:ole="">
            <v:imagedata r:id="rId1459" o:title=""/>
          </v:shape>
          <o:OLEObject Type="Embed" ProgID="Equation.DSMT4" ShapeID="_x0000_i1632" DrawAspect="Content" ObjectID="_1363901081" r:id="rId1460"/>
        </w:object>
      </w:r>
      <w:r w:rsidRPr="00690318">
        <w:t xml:space="preserve"> is the state of stress in the generation </w:t>
      </w:r>
      <w:r w:rsidR="006C2049" w:rsidRPr="006C2049">
        <w:rPr>
          <w:position w:val="-10"/>
        </w:rPr>
        <w:object w:dxaOrig="200" w:dyaOrig="260" w14:anchorId="1B82B2F8">
          <v:shape id="_x0000_i1633" type="#_x0000_t75" style="width:7.2pt;height:14.4pt" o:ole="">
            <v:imagedata r:id="rId1461" o:title=""/>
          </v:shape>
          <o:OLEObject Type="Embed" ProgID="Equation.DSMT4" ShapeID="_x0000_i1633" DrawAspect="Content" ObjectID="_1363901082" r:id="rId1462"/>
        </w:object>
      </w:r>
      <w:r w:rsidRPr="00690318">
        <w:t xml:space="preserve">, as would be evaluated from a strain energy density function whose reference configuration is </w:t>
      </w:r>
      <w:r w:rsidR="006C2049" w:rsidRPr="006C2049">
        <w:rPr>
          <w:position w:val="-4"/>
        </w:rPr>
        <w:object w:dxaOrig="340" w:dyaOrig="300" w14:anchorId="3DE57D07">
          <v:shape id="_x0000_i1634" type="#_x0000_t75" style="width:14.4pt;height:14.4pt" o:ole="">
            <v:imagedata r:id="rId1463" o:title=""/>
          </v:shape>
          <o:OLEObject Type="Embed" ProgID="Equation.DSMT4" ShapeID="_x0000_i1634" DrawAspect="Content" ObjectID="_1363901083" r:id="rId1464"/>
        </w:object>
      </w:r>
      <w:r w:rsidRPr="00690318">
        <w:t xml:space="preserve">. In the above equation, </w:t>
      </w:r>
      <w:r w:rsidR="006C2049" w:rsidRPr="006C2049">
        <w:rPr>
          <w:position w:val="-6"/>
        </w:rPr>
        <w:object w:dxaOrig="1240" w:dyaOrig="320" w14:anchorId="0127C9D3">
          <v:shape id="_x0000_i1635" type="#_x0000_t75" style="width:64.8pt;height:14.4pt" o:ole="">
            <v:imagedata r:id="rId1465" o:title=""/>
          </v:shape>
          <o:OLEObject Type="Embed" ProgID="Equation.DSMT4" ShapeID="_x0000_i1635" DrawAspect="Content" ObjectID="_1363901084" r:id="rId1466"/>
        </w:object>
      </w:r>
      <w:r w:rsidRPr="00690318">
        <w:t xml:space="preserve"> and the factor </w:t>
      </w:r>
      <w:r w:rsidR="006C2049" w:rsidRPr="006C2049">
        <w:rPr>
          <w:position w:val="-10"/>
        </w:rPr>
        <w:object w:dxaOrig="560" w:dyaOrig="360" w14:anchorId="4097510A">
          <v:shape id="_x0000_i1636" type="#_x0000_t75" style="width:28.8pt;height:21.6pt" o:ole="">
            <v:imagedata r:id="rId1467" o:title=""/>
          </v:shape>
          <o:OLEObject Type="Embed" ProgID="Equation.DSMT4" ShapeID="_x0000_i1636" DrawAspect="Content" ObjectID="_1363901085" r:id="rId1468"/>
        </w:object>
      </w:r>
      <w:r w:rsidRPr="00690318">
        <w:t xml:space="preserve"> ensures that the strain energy density of each generation is properly normalized the volume of the material in the master reference configuration </w:t>
      </w:r>
      <w:r w:rsidR="006C2049" w:rsidRPr="006C2049">
        <w:rPr>
          <w:position w:val="-4"/>
        </w:rPr>
        <w:object w:dxaOrig="300" w:dyaOrig="300" w14:anchorId="5625157F">
          <v:shape id="_x0000_i1637" type="#_x0000_t75" style="width:14.4pt;height:14.4pt" o:ole="">
            <v:imagedata r:id="rId1469" o:title=""/>
          </v:shape>
          <o:OLEObject Type="Embed" ProgID="Equation.DSMT4" ShapeID="_x0000_i1637" DrawAspect="Content" ObjectID="_1363901086" r:id="rId1470"/>
        </w:obje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6C2049" w:rsidRPr="006C2049">
        <w:rPr>
          <w:position w:val="-4"/>
        </w:rPr>
        <w:object w:dxaOrig="360" w:dyaOrig="300" w14:anchorId="72CDCD32">
          <v:shape id="_x0000_i1638" type="#_x0000_t75" style="width:21.6pt;height:14.4pt" o:ole="">
            <v:imagedata r:id="rId1471" o:title=""/>
          </v:shape>
          <o:OLEObject Type="Embed" ProgID="Equation.DSMT4" ShapeID="_x0000_i1638" DrawAspect="Content" ObjectID="_1363901087" r:id="rId1472"/>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5440" w:name="_Toc200951634"/>
      <w:bookmarkStart w:id="5441" w:name="_Toc290149353"/>
      <w:r w:rsidRPr="00690318">
        <w:t>General Specification of Multigeneration Solids</w:t>
      </w:r>
      <w:bookmarkEnd w:id="5440"/>
      <w:bookmarkEnd w:id="5441"/>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6C2049" w:rsidRPr="006C2049">
        <w:rPr>
          <w:position w:val="-6"/>
        </w:rPr>
        <w:object w:dxaOrig="240" w:dyaOrig="320" w14:anchorId="12B21E53">
          <v:shape id="_x0000_i1639" type="#_x0000_t75" style="width:14.4pt;height:14.4pt" o:ole="">
            <v:imagedata r:id="rId1473" o:title=""/>
          </v:shape>
          <o:OLEObject Type="Embed" ProgID="Equation.DSMT4" ShapeID="_x0000_i1639" DrawAspect="Content" ObjectID="_1363901088" r:id="rId1474"/>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5442" w:name="_Ref162415183"/>
      <w:bookmarkStart w:id="5443" w:name="_Toc290149354"/>
      <w:r w:rsidRPr="0097532C">
        <w:lastRenderedPageBreak/>
        <w:t>Biphasic Materials</w:t>
      </w:r>
      <w:bookmarkEnd w:id="5442"/>
      <w:bookmarkEnd w:id="5443"/>
    </w:p>
    <w:p w14:paraId="4334DD1E" w14:textId="77777777"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00DDA">
        <w:t>4.1.3</w:t>
      </w:r>
      <w:r w:rsidRPr="00B27FE9">
        <w:fldChar w:fldCharType="end"/>
      </w:r>
      <w:r w:rsidRPr="00B27FE9">
        <w:t>.</w:t>
      </w:r>
      <w:r w:rsidR="008B53FE">
        <w:t xml:space="preserve">  The user is referred to the </w:t>
      </w:r>
      <w:r w:rsidR="000F5924">
        <w:fldChar w:fldCharType="begin"/>
      </w:r>
      <w:r w:rsidR="000F5924">
        <w:instrText xml:space="preserve"> HYPERLINK "http://mrl.sci.utah.edu/software/febio" </w:instrText>
      </w:r>
      <w:ins w:id="5444" w:author="Gerard" w:date="2015-04-08T21:50:00Z"/>
      <w:r w:rsidR="000F5924">
        <w:fldChar w:fldCharType="separate"/>
      </w:r>
      <w:r w:rsidR="008B53FE" w:rsidRPr="00C966F3">
        <w:rPr>
          <w:rStyle w:val="Hyperlink"/>
          <w:i/>
        </w:rPr>
        <w:t>FEBio Theory Manual</w:t>
      </w:r>
      <w:r w:rsidR="000F5924">
        <w:rPr>
          <w:rStyle w:val="Hyperlink"/>
          <w:i/>
        </w:rPr>
        <w:fldChar w:fldCharType="end"/>
      </w:r>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6C2049" w:rsidRPr="006C2049">
        <w:rPr>
          <w:position w:val="-6"/>
        </w:rPr>
        <w:object w:dxaOrig="260" w:dyaOrig="220" w14:anchorId="3E8A723C">
          <v:shape id="_x0000_i1640" type="#_x0000_t75" style="width:14.4pt;height:14.4pt" o:ole="">
            <v:imagedata r:id="rId1475" o:title=""/>
          </v:shape>
          <o:OLEObject Type="Embed" ProgID="Equation.DSMT4" ShapeID="_x0000_i1640" DrawAspect="Content" ObjectID="_1363901089" r:id="rId1476"/>
        </w:object>
      </w:r>
      <w:r>
        <w:t xml:space="preserve">, to the interstitial fluid pressure gradient, </w:t>
      </w:r>
      <w:r w:rsidR="006C2049" w:rsidRPr="006C2049">
        <w:rPr>
          <w:position w:val="-10"/>
        </w:rPr>
        <w:object w:dxaOrig="360" w:dyaOrig="320" w14:anchorId="4A18880E">
          <v:shape id="_x0000_i1641" type="#_x0000_t75" style="width:21.6pt;height:14.4pt" o:ole="">
            <v:imagedata r:id="rId1477" o:title=""/>
          </v:shape>
          <o:OLEObject Type="Embed" ProgID="Equation.DSMT4" ShapeID="_x0000_i1641" DrawAspect="Content" ObjectID="_1363901090" r:id="rId1478"/>
        </w:object>
      </w:r>
      <w:r>
        <w:t>, according to</w:t>
      </w:r>
    </w:p>
    <w:p w14:paraId="59F9C55E" w14:textId="1FCF6065" w:rsidR="006A0BC1" w:rsidRDefault="006A0BC1" w:rsidP="006A0BC1">
      <w:pPr>
        <w:pStyle w:val="MTDisplayEquation"/>
      </w:pPr>
      <w:r>
        <w:tab/>
      </w:r>
      <w:r w:rsidR="006C2049" w:rsidRPr="006C2049">
        <w:rPr>
          <w:position w:val="-10"/>
        </w:rPr>
        <w:object w:dxaOrig="1180" w:dyaOrig="320" w14:anchorId="2EAB5A85">
          <v:shape id="_x0000_i1642" type="#_x0000_t75" style="width:57.6pt;height:14.4pt" o:ole="">
            <v:imagedata r:id="rId1479" o:title=""/>
          </v:shape>
          <o:OLEObject Type="Embed" ProgID="Equation.DSMT4" ShapeID="_x0000_i1642" DrawAspect="Content" ObjectID="_1363901091" r:id="rId1480"/>
        </w:object>
      </w:r>
    </w:p>
    <w:p w14:paraId="5E15882E" w14:textId="090471F8" w:rsidR="006A0BC1" w:rsidRDefault="006A0BC1" w:rsidP="006A0BC1">
      <w:r>
        <w:t xml:space="preserve">where </w:t>
      </w:r>
      <w:r w:rsidR="006C2049" w:rsidRPr="006C2049">
        <w:rPr>
          <w:position w:val="-4"/>
        </w:rPr>
        <w:object w:dxaOrig="220" w:dyaOrig="260" w14:anchorId="65C6EE68">
          <v:shape id="_x0000_i1643" type="#_x0000_t75" style="width:14.4pt;height:14.4pt" o:ole="">
            <v:imagedata r:id="rId1481" o:title=""/>
          </v:shape>
          <o:OLEObject Type="Embed" ProgID="Equation.DSMT4" ShapeID="_x0000_i1643" DrawAspect="Content" ObjectID="_1363901092" r:id="rId1482"/>
        </w:obje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5445" w:name="_Toc290149355"/>
      <w:r w:rsidRPr="0097532C">
        <w:lastRenderedPageBreak/>
        <w:t>General Specification of Biphasic Materials</w:t>
      </w:r>
      <w:bookmarkEnd w:id="5445"/>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45"/>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6C2049" w:rsidRPr="006C2049">
              <w:rPr>
                <w:position w:val="-12"/>
              </w:rPr>
              <w:object w:dxaOrig="300" w:dyaOrig="380" w14:anchorId="585B456D">
                <v:shape id="_x0000_i1644" type="#_x0000_t75" style="width:14.4pt;height:21.6pt" o:ole="">
                  <v:imagedata r:id="rId1483" o:title=""/>
                </v:shape>
                <o:OLEObject Type="Embed" ProgID="Equation.DSMT4" ShapeID="_x0000_i1644" DrawAspect="Content" ObjectID="_1363901093" r:id="rId1484"/>
              </w:object>
            </w:r>
            <w:r w:rsidRPr="000B272C">
              <w:t xml:space="preserve"> in the reference configuration (</w:t>
            </w:r>
            <w:r w:rsidR="006C2049" w:rsidRPr="006C2049">
              <w:rPr>
                <w:position w:val="-12"/>
              </w:rPr>
              <w:object w:dxaOrig="980" w:dyaOrig="380" w14:anchorId="3CA26833">
                <v:shape id="_x0000_i1645" type="#_x0000_t75" style="width:50.4pt;height:21.6pt" o:ole="">
                  <v:imagedata r:id="rId1485" o:title=""/>
                </v:shape>
                <o:OLEObject Type="Embed" ProgID="Equation.DSMT4" ShapeID="_x0000_i1645" DrawAspect="Content" ObjectID="_1363901094" r:id="rId1486"/>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rPr>
          <w:ins w:id="5446" w:author="Gerard" w:date="2014-11-13T18:57:00Z"/>
        </w:trPr>
        <w:tc>
          <w:tcPr>
            <w:tcW w:w="0" w:type="auto"/>
            <w:shd w:val="clear" w:color="auto" w:fill="auto"/>
          </w:tcPr>
          <w:p w14:paraId="60B973D3" w14:textId="2438296E" w:rsidR="006D6FC2" w:rsidRDefault="006D6FC2" w:rsidP="00A92C16">
            <w:pPr>
              <w:pStyle w:val="code"/>
              <w:rPr>
                <w:ins w:id="5447" w:author="Gerard" w:date="2014-11-13T18:57:00Z"/>
              </w:rPr>
            </w:pPr>
            <w:ins w:id="5448" w:author="Gerard" w:date="2014-11-13T18:57:00Z">
              <w:r>
                <w:t>&lt;fluid_density&gt;</w:t>
              </w:r>
            </w:ins>
          </w:p>
        </w:tc>
        <w:tc>
          <w:tcPr>
            <w:tcW w:w="0" w:type="auto"/>
            <w:shd w:val="clear" w:color="auto" w:fill="auto"/>
          </w:tcPr>
          <w:p w14:paraId="459D421D" w14:textId="1F1297E4" w:rsidR="006D6FC2" w:rsidRPr="000B272C" w:rsidRDefault="006D6FC2" w:rsidP="006C2049">
            <w:pPr>
              <w:rPr>
                <w:ins w:id="5449" w:author="Gerard" w:date="2014-11-13T18:57:00Z"/>
              </w:rPr>
            </w:pPr>
            <w:ins w:id="5450" w:author="Gerard" w:date="2014-11-13T18:58:00Z">
              <w:r>
                <w:t>F</w:t>
              </w:r>
            </w:ins>
            <w:ins w:id="5451" w:author="Gerard" w:date="2014-11-13T18:57:00Z">
              <w:r>
                <w:t>luid</w:t>
              </w:r>
            </w:ins>
            <w:ins w:id="5452" w:author="Gerard" w:date="2014-11-13T18:58:00Z">
              <w:r>
                <w:t xml:space="preserve"> density</w:t>
              </w:r>
            </w:ins>
            <w:ins w:id="5453" w:author="Gerard" w:date="2014-11-13T18:57:00Z">
              <w:r>
                <w:t xml:space="preserve"> </w:t>
              </w:r>
            </w:ins>
            <w:ins w:id="5454" w:author="Gerard" w:date="2014-11-13T18:57:00Z">
              <w:r w:rsidRPr="00AC04E1">
                <w:rPr>
                  <w:position w:val="-12"/>
                </w:rPr>
                <w:object w:dxaOrig="340" w:dyaOrig="400" w14:anchorId="4C502D56">
                  <v:shape id="_x0000_i1646" type="#_x0000_t75" style="width:14.4pt;height:21.6pt" o:ole="">
                    <v:imagedata r:id="rId1487" o:title=""/>
                  </v:shape>
                  <o:OLEObject Type="Embed" ProgID="Equation.DSMT4" ShapeID="_x0000_i1646" DrawAspect="Content" ObjectID="_1363901095" r:id="rId1488"/>
                </w:object>
              </w:r>
            </w:ins>
            <w:ins w:id="5455" w:author="Gerard" w:date="2014-11-13T18:57:00Z">
              <w:r>
                <w:t xml:space="preserve"> </w:t>
              </w:r>
            </w:ins>
          </w:p>
        </w:tc>
        <w:tc>
          <w:tcPr>
            <w:tcW w:w="0" w:type="auto"/>
          </w:tcPr>
          <w:p w14:paraId="3CFE3D62" w14:textId="77777777" w:rsidR="006D6FC2" w:rsidRDefault="006D6FC2" w:rsidP="00AF2221">
            <w:pPr>
              <w:rPr>
                <w:ins w:id="5456" w:author="Gerard" w:date="2014-11-13T18:57:00Z"/>
              </w:rPr>
            </w:pPr>
          </w:p>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6C2049" w:rsidRPr="006C2049">
              <w:rPr>
                <w:position w:val="-10"/>
              </w:rPr>
              <w:object w:dxaOrig="320" w:dyaOrig="360" w14:anchorId="177CCF47">
                <v:shape id="_x0000_i1647" type="#_x0000_t75" style="width:14.4pt;height:21.6pt" o:ole="">
                  <v:imagedata r:id="rId1489" o:title=""/>
                </v:shape>
                <o:OLEObject Type="Embed" ProgID="Equation.DSMT4" ShapeID="_x0000_i1647" DrawAspect="Content" ObjectID="_1363901096" r:id="rId1490"/>
              </w:object>
            </w:r>
          </w:p>
        </w:tc>
        <w:tc>
          <w:tcPr>
            <w:tcW w:w="0" w:type="auto"/>
          </w:tcPr>
          <w:p w14:paraId="32A89F3D" w14:textId="77777777" w:rsidR="00D43B68" w:rsidRDefault="00D43B68" w:rsidP="00AF2221"/>
        </w:tc>
      </w:tr>
    </w:tbl>
    <w:p w14:paraId="4A32E077" w14:textId="77777777" w:rsidR="006A0BC1" w:rsidRDefault="006A0BC1" w:rsidP="006A0BC1"/>
    <w:p w14:paraId="1CDA23C1" w14:textId="4E0A104D" w:rsidR="009B7DA4" w:rsidRPr="00B27FE9" w:rsidRDefault="006A0BC1" w:rsidP="009B7DA4">
      <w:r>
        <w:t xml:space="preserve">The </w:t>
      </w:r>
      <w:r w:rsidRPr="006D6FC2">
        <w:rPr>
          <w:rStyle w:val="CodeChar0"/>
          <w:rPrChange w:id="5457" w:author="Gerard" w:date="2014-11-13T18:58:00Z">
            <w:rPr/>
          </w:rPrChange>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 xml:space="preserve">.  The </w:t>
      </w:r>
      <w:r w:rsidRPr="006D6FC2">
        <w:rPr>
          <w:rStyle w:val="CodeChar0"/>
          <w:rPrChange w:id="5458" w:author="Gerard" w:date="2014-11-13T18:58:00Z">
            <w:rPr/>
          </w:rPrChange>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5459" w:author="Gerard" w:date="2015-04-08T21:50:00Z">
        <w:r w:rsidR="00C00DDA">
          <w:t>4.6.2</w:t>
        </w:r>
      </w:ins>
      <w:del w:id="5460" w:author="Gerard" w:date="2015-04-08T21:50:00Z">
        <w:r w:rsidR="001B13CD" w:rsidDel="00C00DDA">
          <w:delText>4.4.2</w:delText>
        </w:r>
      </w:del>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6C2049" w:rsidRPr="006C2049">
        <w:rPr>
          <w:position w:val="-12"/>
        </w:rPr>
        <w:object w:dxaOrig="580" w:dyaOrig="380" w14:anchorId="22439813">
          <v:shape id="_x0000_i1648" type="#_x0000_t75" style="width:28.8pt;height:21.6pt" o:ole="">
            <v:imagedata r:id="rId1491" o:title=""/>
          </v:shape>
          <o:OLEObject Type="Embed" ProgID="Equation.DSMT4" ShapeID="_x0000_i1648" DrawAspect="Content" ObjectID="_1363901097" r:id="rId1492"/>
        </w:object>
      </w:r>
      <w:r w:rsidR="009B7DA4" w:rsidRPr="00B27FE9">
        <w:t>.</w:t>
      </w:r>
      <w:ins w:id="5461" w:author="Gerard" w:date="2014-11-13T18:58:00Z">
        <w:r w:rsidR="006D6FC2">
          <w:t xml:space="preserve"> The fluid density </w:t>
        </w:r>
      </w:ins>
      <w:ins w:id="5462" w:author="Gerard" w:date="2014-11-13T19:28:00Z">
        <w:r w:rsidR="000F379E" w:rsidRPr="00AC04E1">
          <w:rPr>
            <w:position w:val="-12"/>
          </w:rPr>
          <w:object w:dxaOrig="340" w:dyaOrig="400" w14:anchorId="68C70899">
            <v:shape id="_x0000_i1649" type="#_x0000_t75" style="width:14.4pt;height:21.6pt" o:ole="">
              <v:imagedata r:id="rId1493" o:title=""/>
            </v:shape>
            <o:OLEObject Type="Embed" ProgID="Equation.DSMT4" ShapeID="_x0000_i1649" DrawAspect="Content" ObjectID="_1363901098" r:id="rId1494"/>
          </w:object>
        </w:r>
      </w:ins>
      <w:ins w:id="5463" w:author="Gerard" w:date="2014-11-13T19:28:00Z">
        <w:r w:rsidR="000F379E">
          <w:t xml:space="preserve"> specified </w:t>
        </w:r>
      </w:ins>
      <w:ins w:id="5464" w:author="Gerard" w:date="2014-11-13T18:59:00Z">
        <w:r w:rsidR="006D6FC2">
          <w:t xml:space="preserve">in </w:t>
        </w:r>
        <w:r w:rsidR="006D6FC2" w:rsidRPr="006D6FC2">
          <w:rPr>
            <w:rStyle w:val="CodeChar0"/>
            <w:rPrChange w:id="5465" w:author="Gerard" w:date="2014-11-13T18:59:00Z">
              <w:rPr/>
            </w:rPrChange>
          </w:rPr>
          <w:t>&lt;fluid_density&gt;</w:t>
        </w:r>
        <w:r w:rsidR="006D6FC2">
          <w:t xml:space="preserve"> and the solid density</w:t>
        </w:r>
      </w:ins>
      <w:ins w:id="5466" w:author="Gerard" w:date="2014-11-13T19:28:00Z">
        <w:r w:rsidR="000F379E">
          <w:t xml:space="preserve"> </w:t>
        </w:r>
      </w:ins>
      <w:ins w:id="5467" w:author="Gerard" w:date="2014-11-13T19:28:00Z">
        <w:r w:rsidR="000F379E" w:rsidRPr="00AC04E1">
          <w:rPr>
            <w:position w:val="-12"/>
          </w:rPr>
          <w:object w:dxaOrig="320" w:dyaOrig="400" w14:anchorId="59EB7A00">
            <v:shape id="_x0000_i1650" type="#_x0000_t75" style="width:14.4pt;height:21.6pt" o:ole="">
              <v:imagedata r:id="rId1495" o:title=""/>
            </v:shape>
            <o:OLEObject Type="Embed" ProgID="Equation.DSMT4" ShapeID="_x0000_i1650" DrawAspect="Content" ObjectID="_1363901099" r:id="rId1496"/>
          </w:object>
        </w:r>
      </w:ins>
      <w:ins w:id="5468" w:author="Gerard" w:date="2014-11-13T19:28:00Z">
        <w:r w:rsidR="000F379E">
          <w:t xml:space="preserve"> specified </w:t>
        </w:r>
      </w:ins>
      <w:ins w:id="5469" w:author="Gerard" w:date="2014-11-13T18:59:00Z">
        <w:r w:rsidR="000F379E">
          <w:t xml:space="preserve">in </w:t>
        </w:r>
      </w:ins>
      <w:ins w:id="5470" w:author="Gerard" w:date="2014-11-13T19:25:00Z">
        <w:r w:rsidR="009A48DF" w:rsidRPr="009A48DF">
          <w:rPr>
            <w:rStyle w:val="CodeChar0"/>
            <w:rPrChange w:id="5471" w:author="Gerard" w:date="2014-11-13T19:26:00Z">
              <w:rPr/>
            </w:rPrChange>
          </w:rPr>
          <w:t>&lt;density&gt;</w:t>
        </w:r>
        <w:r w:rsidR="009A48DF">
          <w:t xml:space="preserve"> within the </w:t>
        </w:r>
        <w:r w:rsidR="009A48DF" w:rsidRPr="009A48DF">
          <w:rPr>
            <w:rStyle w:val="CodeChar0"/>
            <w:rPrChange w:id="5472" w:author="Gerard" w:date="2014-11-13T19:26:00Z">
              <w:rPr/>
            </w:rPrChange>
          </w:rPr>
          <w:t>&lt;solid&gt;</w:t>
        </w:r>
        <w:r w:rsidR="009A48DF">
          <w:t xml:space="preserve"> tag are needed only when body forces are prescribed.</w:t>
        </w:r>
      </w:ins>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5473" w:name="_Ref162413399"/>
      <w:bookmarkStart w:id="5474" w:name="_Toc290149356"/>
      <w:r w:rsidRPr="0097532C">
        <w:lastRenderedPageBreak/>
        <w:t>Permeability Materials</w:t>
      </w:r>
      <w:bookmarkEnd w:id="5473"/>
      <w:bookmarkEnd w:id="5474"/>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5475" w:name="_Ref288636620"/>
      <w:bookmarkStart w:id="5476" w:name="_Toc290149357"/>
      <w:r>
        <w:lastRenderedPageBreak/>
        <w:t>Constant Isotropic Permeability</w:t>
      </w:r>
      <w:bookmarkEnd w:id="5475"/>
      <w:bookmarkEnd w:id="5476"/>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3662EBE5"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 </w:instrText>
      </w:r>
      <w:r w:rsidR="00182A67">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EN.CITE.DATA </w:instrText>
      </w:r>
      <w:r w:rsidR="00182A67">
        <w:fldChar w:fldCharType="end"/>
      </w:r>
      <w:r>
        <w:fldChar w:fldCharType="separate"/>
      </w:r>
      <w:r w:rsidR="00182A67">
        <w:rPr>
          <w:noProof/>
        </w:rPr>
        <w:t>[</w:t>
      </w:r>
      <w:r w:rsidR="000F5924">
        <w:fldChar w:fldCharType="begin"/>
      </w:r>
      <w:r w:rsidR="000F5924">
        <w:instrText xml:space="preserve"> HYPERLINK \l "_ENREF_33" \o "Mow, 1980 #263" </w:instrText>
      </w:r>
      <w:ins w:id="5477" w:author="Gerard" w:date="2015-04-08T21:50:00Z"/>
      <w:r w:rsidR="000F5924">
        <w:fldChar w:fldCharType="separate"/>
      </w:r>
      <w:r w:rsidR="00182A67">
        <w:rPr>
          <w:noProof/>
        </w:rPr>
        <w:t>33</w:t>
      </w:r>
      <w:r w:rsidR="000F5924">
        <w:rPr>
          <w:noProof/>
        </w:rPr>
        <w:fldChar w:fldCharType="end"/>
      </w:r>
      <w:r w:rsidR="00182A67">
        <w:rPr>
          <w:noProof/>
        </w:rPr>
        <w:t xml:space="preserve">, </w:t>
      </w:r>
      <w:r w:rsidR="000F5924">
        <w:fldChar w:fldCharType="begin"/>
      </w:r>
      <w:r w:rsidR="000F5924">
        <w:instrText xml:space="preserve"> HYPERLINK \l "_ENREF_34" \o "Mow, 1985 #166" </w:instrText>
      </w:r>
      <w:ins w:id="5478" w:author="Gerard" w:date="2015-04-08T21:50:00Z"/>
      <w:r w:rsidR="000F5924">
        <w:fldChar w:fldCharType="separate"/>
      </w:r>
      <w:r w:rsidR="00182A67">
        <w:rPr>
          <w:noProof/>
        </w:rPr>
        <w:t>34</w:t>
      </w:r>
      <w:r w:rsidR="000F5924">
        <w:rPr>
          <w:noProof/>
        </w:rPr>
        <w:fldChar w:fldCharType="end"/>
      </w:r>
      <w:r w:rsidR="00182A67">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6C2049" w:rsidRPr="006C2049">
        <w:rPr>
          <w:position w:val="-10"/>
        </w:rPr>
        <w:object w:dxaOrig="720" w:dyaOrig="320" w14:anchorId="3B0AB260">
          <v:shape id="_x0000_i1651" type="#_x0000_t75" style="width:36pt;height:14.4pt" o:ole="">
            <v:imagedata r:id="rId1497" o:title=""/>
          </v:shape>
          <o:OLEObject Type="Embed" ProgID="Equation.DSMT4" ShapeID="_x0000_i1651" DrawAspect="Content" ObjectID="_1363901100" r:id="rId1498"/>
        </w:object>
      </w:r>
    </w:p>
    <w:p w14:paraId="578B5721" w14:textId="01A633F7" w:rsidR="006A0BC1" w:rsidRDefault="006A0BC1" w:rsidP="006A0BC1">
      <w:r>
        <w:t xml:space="preserve">For this material model, </w:t>
      </w:r>
      <w:r w:rsidR="006C2049" w:rsidRPr="006C2049">
        <w:rPr>
          <w:position w:val="-6"/>
        </w:rPr>
        <w:object w:dxaOrig="200" w:dyaOrig="279" w14:anchorId="7C88010A">
          <v:shape id="_x0000_i1652" type="#_x0000_t75" style="width:7.2pt;height:14.4pt" o:ole="">
            <v:imagedata r:id="rId1499" o:title=""/>
          </v:shape>
          <o:OLEObject Type="Embed" ProgID="Equation.DSMT4" ShapeID="_x0000_i1652" DrawAspect="Content" ObjectID="_1363901101" r:id="rId1500"/>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5479" w:name="_Toc290149358"/>
      <w:r>
        <w:lastRenderedPageBreak/>
        <w:t>Holmes-Mow</w:t>
      </w:r>
      <w:bookmarkEnd w:id="5479"/>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6C2049" w:rsidRPr="006C2049">
              <w:rPr>
                <w:position w:val="-12"/>
              </w:rPr>
              <w:object w:dxaOrig="260" w:dyaOrig="360" w14:anchorId="1C660367">
                <v:shape id="_x0000_i1653" type="#_x0000_t75" style="width:14.4pt;height:21.6pt" o:ole="">
                  <v:imagedata r:id="rId1501" o:title=""/>
                </v:shape>
                <o:OLEObject Type="Embed" ProgID="Equation.DSMT4" ShapeID="_x0000_i1653" DrawAspect="Content" ObjectID="_1363901102" r:id="rId1502"/>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6C2049" w:rsidRPr="006C2049">
              <w:rPr>
                <w:position w:val="-4"/>
              </w:rPr>
              <w:object w:dxaOrig="320" w:dyaOrig="260" w14:anchorId="56F44F22">
                <v:shape id="_x0000_i1654" type="#_x0000_t75" style="width:14.4pt;height:14.4pt" o:ole="">
                  <v:imagedata r:id="rId1503" o:title=""/>
                </v:shape>
                <o:OLEObject Type="Embed" ProgID="Equation.DSMT4" ShapeID="_x0000_i1654" DrawAspect="Content" ObjectID="_1363901103" r:id="rId1504"/>
              </w:object>
            </w:r>
            <w:r w:rsidDel="00C526D6">
              <w:t xml:space="preserve"> (</w:t>
            </w:r>
            <w:r w:rsidR="006C2049" w:rsidRPr="006C2049">
              <w:rPr>
                <w:position w:val="-6"/>
              </w:rPr>
              <w:object w:dxaOrig="680" w:dyaOrig="279" w14:anchorId="69BBD6E1">
                <v:shape id="_x0000_i1655" type="#_x0000_t75" style="width:36pt;height:14.4pt" o:ole="">
                  <v:imagedata r:id="rId1505" o:title=""/>
                </v:shape>
                <o:OLEObject Type="Embed" ProgID="Equation.DSMT4" ShapeID="_x0000_i1655" DrawAspect="Content" ObjectID="_1363901104" r:id="rId1506"/>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6C2049" w:rsidRPr="006C2049">
              <w:rPr>
                <w:position w:val="-6"/>
              </w:rPr>
              <w:object w:dxaOrig="240" w:dyaOrig="220" w14:anchorId="6EF10E32">
                <v:shape id="_x0000_i1656" type="#_x0000_t75" style="width:14.4pt;height:14.4pt" o:ole="">
                  <v:imagedata r:id="rId1507" o:title=""/>
                </v:shape>
                <o:OLEObject Type="Embed" ProgID="Equation.DSMT4" ShapeID="_x0000_i1656" DrawAspect="Content" ObjectID="_1363901105" r:id="rId1508"/>
              </w:object>
            </w:r>
            <w:r>
              <w:t xml:space="preserve"> </w:t>
            </w:r>
            <w:r w:rsidR="006C2049" w:rsidRPr="006C2049">
              <w:rPr>
                <w:position w:val="-14"/>
              </w:rPr>
              <w:object w:dxaOrig="780" w:dyaOrig="400" w14:anchorId="7587000E">
                <v:shape id="_x0000_i1657" type="#_x0000_t75" style="width:36pt;height:21.6pt" o:ole="">
                  <v:imagedata r:id="rId1509" o:title=""/>
                </v:shape>
                <o:OLEObject Type="Embed" ProgID="Equation.DSMT4" ShapeID="_x0000_i1657" DrawAspect="Content" ObjectID="_1363901106" r:id="rId1510"/>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13B111EA"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r w:rsidR="000F5924">
        <w:fldChar w:fldCharType="begin"/>
      </w:r>
      <w:r w:rsidR="000F5924">
        <w:instrText xml:space="preserve"> HYPERLINK \l "_ENREF_29" \o "Holmes, 1990 #41" </w:instrText>
      </w:r>
      <w:ins w:id="5480" w:author="Gerard" w:date="2015-04-08T21:50:00Z"/>
      <w:r w:rsidR="000F5924">
        <w:fldChar w:fldCharType="separate"/>
      </w:r>
      <w:r w:rsidR="00182A67">
        <w:rPr>
          <w:noProof/>
        </w:rPr>
        <w:t>29</w:t>
      </w:r>
      <w:r w:rsidR="000F5924">
        <w:rPr>
          <w:noProof/>
        </w:rPr>
        <w:fldChar w:fldCharType="end"/>
      </w:r>
      <w:r w:rsidR="00182A67">
        <w:rPr>
          <w:noProof/>
        </w:rPr>
        <w:t>]</w:t>
      </w:r>
      <w:r>
        <w:fldChar w:fldCharType="end"/>
      </w:r>
      <w:r>
        <w:t>:</w:t>
      </w:r>
    </w:p>
    <w:p w14:paraId="0BF3FE39" w14:textId="24BA8ED7" w:rsidR="006A0BC1" w:rsidRDefault="006A0BC1" w:rsidP="006A0BC1">
      <w:pPr>
        <w:pStyle w:val="MTDisplayEquation"/>
      </w:pPr>
      <w:r>
        <w:tab/>
      </w:r>
      <w:r w:rsidR="006C2049" w:rsidRPr="006C2049">
        <w:rPr>
          <w:position w:val="-14"/>
        </w:rPr>
        <w:object w:dxaOrig="1080" w:dyaOrig="400" w14:anchorId="529C4FA0">
          <v:shape id="_x0000_i1658" type="#_x0000_t75" style="width:57.6pt;height:21.6pt" o:ole="">
            <v:imagedata r:id="rId1511" o:title=""/>
          </v:shape>
          <o:OLEObject Type="Embed" ProgID="Equation.DSMT4" ShapeID="_x0000_i1658" DrawAspect="Content" ObjectID="_1363901107" r:id="rId1512"/>
        </w:object>
      </w:r>
      <w:r>
        <w:t>,</w:t>
      </w:r>
    </w:p>
    <w:p w14:paraId="2A6C89F4" w14:textId="77777777" w:rsidR="006A0BC1" w:rsidRDefault="006A0BC1" w:rsidP="006A0BC1">
      <w:r>
        <w:t>where,</w:t>
      </w:r>
    </w:p>
    <w:p w14:paraId="20F526CA" w14:textId="266A965C" w:rsidR="006A0BC1" w:rsidRDefault="006A0BC1" w:rsidP="006A0BC1">
      <w:pPr>
        <w:pStyle w:val="MTDisplayEquation"/>
      </w:pPr>
      <w:r>
        <w:tab/>
      </w:r>
      <w:r w:rsidR="006C2049" w:rsidRPr="006C2049">
        <w:rPr>
          <w:position w:val="-32"/>
        </w:rPr>
        <w:object w:dxaOrig="2820" w:dyaOrig="800" w14:anchorId="12A3EB95">
          <v:shape id="_x0000_i1659" type="#_x0000_t75" style="width:2in;height:43.2pt" o:ole="">
            <v:imagedata r:id="rId1513" o:title=""/>
          </v:shape>
          <o:OLEObject Type="Embed" ProgID="Equation.DSMT4" ShapeID="_x0000_i1659" DrawAspect="Content" ObjectID="_1363901108" r:id="rId1514"/>
        </w:object>
      </w:r>
      <w:r>
        <w:t>,</w:t>
      </w:r>
    </w:p>
    <w:p w14:paraId="77DDE25B" w14:textId="1D272C46" w:rsidR="006A0BC1" w:rsidRDefault="006A0BC1" w:rsidP="006A0BC1">
      <w:r>
        <w:t xml:space="preserve">and </w:t>
      </w:r>
      <w:r>
        <w:rPr>
          <w:i/>
        </w:rPr>
        <w:t xml:space="preserve">J </w:t>
      </w:r>
      <w:r>
        <w:t xml:space="preserve">is the </w:t>
      </w:r>
      <w:r w:rsidR="008B53FE">
        <w:t xml:space="preserve">Jacobian </w:t>
      </w:r>
      <w:r>
        <w:t xml:space="preserve">of the deformation, i.e. </w:t>
      </w:r>
      <w:r w:rsidR="006C2049" w:rsidRPr="006C2049">
        <w:rPr>
          <w:position w:val="-6"/>
        </w:rPr>
        <w:object w:dxaOrig="940" w:dyaOrig="279" w14:anchorId="365B8845">
          <v:shape id="_x0000_i1660" type="#_x0000_t75" style="width:50.4pt;height:14.4pt" o:ole="">
            <v:imagedata r:id="rId1515" o:title=""/>
          </v:shape>
          <o:OLEObject Type="Embed" ProgID="Equation.DSMT4" ShapeID="_x0000_i1660" DrawAspect="Content" ObjectID="_1363901109" r:id="rId1516"/>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5481" w:name="_Toc290149359"/>
      <w:r>
        <w:lastRenderedPageBreak/>
        <w:t>Referentially Isotropic Permeability</w:t>
      </w:r>
      <w:bookmarkEnd w:id="5481"/>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6C2049" w:rsidRPr="006C2049">
              <w:rPr>
                <w:position w:val="-12"/>
              </w:rPr>
              <w:object w:dxaOrig="340" w:dyaOrig="360" w14:anchorId="7F4D0809">
                <v:shape id="_x0000_i1661" type="#_x0000_t75" style="width:14.4pt;height:21.6pt" o:ole="">
                  <v:imagedata r:id="rId1517" o:title=""/>
                </v:shape>
                <o:OLEObject Type="Embed" ProgID="Equation.DSMT4" ShapeID="_x0000_i1661" DrawAspect="Content" ObjectID="_1363901110" r:id="rId1518"/>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6C2049" w:rsidRPr="006C2049">
              <w:rPr>
                <w:position w:val="-12"/>
              </w:rPr>
              <w:object w:dxaOrig="300" w:dyaOrig="360" w14:anchorId="02EB84B8">
                <v:shape id="_x0000_i1662" type="#_x0000_t75" style="width:14.4pt;height:21.6pt" o:ole="">
                  <v:imagedata r:id="rId1519" o:title=""/>
                </v:shape>
                <o:OLEObject Type="Embed" ProgID="Equation.DSMT4" ShapeID="_x0000_i1662" DrawAspect="Content" ObjectID="_1363901111" r:id="rId1520"/>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6C2049" w:rsidRPr="006C2049">
              <w:rPr>
                <w:position w:val="-12"/>
              </w:rPr>
              <w:object w:dxaOrig="340" w:dyaOrig="360" w14:anchorId="4A22EC53">
                <v:shape id="_x0000_i1663" type="#_x0000_t75" style="width:14.4pt;height:21.6pt" o:ole="">
                  <v:imagedata r:id="rId1521" o:title=""/>
                </v:shape>
                <o:OLEObject Type="Embed" ProgID="Equation.DSMT4" ShapeID="_x0000_i1663" DrawAspect="Content" ObjectID="_1363901112" r:id="rId1522"/>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6C2049" w:rsidRPr="006C2049">
              <w:rPr>
                <w:position w:val="-4"/>
              </w:rPr>
              <w:object w:dxaOrig="320" w:dyaOrig="260" w14:anchorId="655775B8">
                <v:shape id="_x0000_i1664" type="#_x0000_t75" style="width:14.4pt;height:14.4pt" o:ole="">
                  <v:imagedata r:id="rId1523" o:title=""/>
                </v:shape>
                <o:OLEObject Type="Embed" ProgID="Equation.DSMT4" ShapeID="_x0000_i1664" DrawAspect="Content" ObjectID="_1363901113" r:id="rId1524"/>
              </w:object>
            </w:r>
            <w:r>
              <w:t xml:space="preserve"> (</w:t>
            </w:r>
            <w:r w:rsidR="006C2049" w:rsidRPr="006C2049">
              <w:rPr>
                <w:position w:val="-6"/>
              </w:rPr>
              <w:object w:dxaOrig="680" w:dyaOrig="279" w14:anchorId="77DD1DAD">
                <v:shape id="_x0000_i1665" type="#_x0000_t75" style="width:36pt;height:14.4pt" o:ole="">
                  <v:imagedata r:id="rId1525" o:title=""/>
                </v:shape>
                <o:OLEObject Type="Embed" ProgID="Equation.DSMT4" ShapeID="_x0000_i1665" DrawAspect="Content" ObjectID="_1363901114" r:id="rId1526"/>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6C2049" w:rsidRPr="006C2049">
              <w:rPr>
                <w:position w:val="-6"/>
              </w:rPr>
              <w:object w:dxaOrig="240" w:dyaOrig="220" w14:anchorId="4E3DD4B1">
                <v:shape id="_x0000_i1666" type="#_x0000_t75" style="width:14.4pt;height:14.4pt" o:ole="">
                  <v:imagedata r:id="rId1527" o:title=""/>
                </v:shape>
                <o:OLEObject Type="Embed" ProgID="Equation.DSMT4" ShapeID="_x0000_i1666" DrawAspect="Content" ObjectID="_1363901115" r:id="rId1528"/>
              </w:object>
            </w:r>
            <w:r>
              <w:t xml:space="preserve"> (</w:t>
            </w:r>
            <w:r w:rsidR="006C2049" w:rsidRPr="006C2049">
              <w:rPr>
                <w:position w:val="-6"/>
              </w:rPr>
              <w:object w:dxaOrig="580" w:dyaOrig="279" w14:anchorId="32510678">
                <v:shape id="_x0000_i1667" type="#_x0000_t75" style="width:28.8pt;height:14.4pt" o:ole="">
                  <v:imagedata r:id="rId1529" o:title=""/>
                </v:shape>
                <o:OLEObject Type="Embed" ProgID="Equation.DSMT4" ShapeID="_x0000_i1667" DrawAspect="Content" ObjectID="_1363901116" r:id="rId1530"/>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6C2049" w:rsidRPr="006C2049">
        <w:rPr>
          <w:position w:val="-32"/>
        </w:rPr>
        <w:object w:dxaOrig="4260" w:dyaOrig="760" w14:anchorId="227E278D">
          <v:shape id="_x0000_i1668" type="#_x0000_t75" style="width:3in;height:36pt" o:ole="">
            <v:imagedata r:id="rId1531" o:title=""/>
          </v:shape>
          <o:OLEObject Type="Embed" ProgID="Equation.DSMT4" ShapeID="_x0000_i1668" DrawAspect="Content" ObjectID="_1363901117" r:id="rId1532"/>
        </w:object>
      </w:r>
      <w:r>
        <w:t>,</w:t>
      </w:r>
    </w:p>
    <w:p w14:paraId="66C3626F" w14:textId="0503A8E1" w:rsidR="006A0BC1" w:rsidRDefault="006A0BC1" w:rsidP="006A0BC1">
      <w:r>
        <w:t xml:space="preserve">where </w:t>
      </w:r>
      <w:r w:rsidR="006C2049" w:rsidRPr="006C2049">
        <w:rPr>
          <w:position w:val="-6"/>
        </w:rPr>
        <w:object w:dxaOrig="220" w:dyaOrig="279" w14:anchorId="103B9F89">
          <v:shape id="_x0000_i1669" type="#_x0000_t75" style="width:14.4pt;height:14.4pt" o:ole="">
            <v:imagedata r:id="rId1533" o:title=""/>
          </v:shape>
          <o:OLEObject Type="Embed" ProgID="Equation.DSMT4" ShapeID="_x0000_i1669" DrawAspect="Content" ObjectID="_1363901118" r:id="rId1534"/>
        </w:object>
      </w:r>
      <w:r>
        <w:rPr>
          <w:i/>
        </w:rPr>
        <w:t xml:space="preserve"> </w:t>
      </w:r>
      <w:r>
        <w:t xml:space="preserve">is the </w:t>
      </w:r>
      <w:r w:rsidR="008B53FE">
        <w:t xml:space="preserve">Jacobian </w:t>
      </w:r>
      <w:r>
        <w:t xml:space="preserve">of the deformation, i.e. </w:t>
      </w:r>
      <w:r w:rsidR="006C2049" w:rsidRPr="006C2049">
        <w:rPr>
          <w:position w:val="-6"/>
        </w:rPr>
        <w:object w:dxaOrig="940" w:dyaOrig="279" w14:anchorId="4937C247">
          <v:shape id="_x0000_i1670" type="#_x0000_t75" style="width:50.4pt;height:14.4pt" o:ole="">
            <v:imagedata r:id="rId1535" o:title=""/>
          </v:shape>
          <o:OLEObject Type="Embed" ProgID="Equation.DSMT4" ShapeID="_x0000_i1670" DrawAspect="Content" ObjectID="_1363901119" r:id="rId1536"/>
        </w:object>
      </w:r>
      <w:r>
        <w:t xml:space="preserve"> where </w:t>
      </w:r>
      <w:r w:rsidR="006C2049" w:rsidRPr="006C2049">
        <w:rPr>
          <w:position w:val="-4"/>
        </w:rPr>
        <w:object w:dxaOrig="220" w:dyaOrig="260" w14:anchorId="190D8AEB">
          <v:shape id="_x0000_i1671" type="#_x0000_t75" style="width:14.4pt;height:14.4pt" o:ole="">
            <v:imagedata r:id="rId1537" o:title=""/>
          </v:shape>
          <o:OLEObject Type="Embed" ProgID="Equation.DSMT4" ShapeID="_x0000_i1671" DrawAspect="Content" ObjectID="_1363901120" r:id="rId1538"/>
        </w:object>
      </w:r>
      <w:r>
        <w:rPr>
          <w:b/>
        </w:rPr>
        <w:t xml:space="preserve"> </w:t>
      </w:r>
      <w:r>
        <w:t xml:space="preserve">is the deformation gradient, and </w:t>
      </w:r>
      <w:r w:rsidR="006C2049" w:rsidRPr="006C2049">
        <w:rPr>
          <w:position w:val="-6"/>
        </w:rPr>
        <w:object w:dxaOrig="960" w:dyaOrig="320" w14:anchorId="46A7E36E">
          <v:shape id="_x0000_i1672" type="#_x0000_t75" style="width:50.4pt;height:14.4pt" o:ole="">
            <v:imagedata r:id="rId1539" o:title=""/>
          </v:shape>
          <o:OLEObject Type="Embed" ProgID="Equation.DSMT4" ShapeID="_x0000_i1672" DrawAspect="Content" ObjectID="_1363901121" r:id="rId1540"/>
        </w:object>
      </w:r>
      <w:r>
        <w:t xml:space="preserve"> is the left Cauchy-Green tensor.  Note that the permeability in the reference state (</w:t>
      </w:r>
      <w:r w:rsidR="006C2049" w:rsidRPr="006C2049">
        <w:rPr>
          <w:position w:val="-4"/>
        </w:rPr>
        <w:object w:dxaOrig="560" w:dyaOrig="260" w14:anchorId="24316D54">
          <v:shape id="_x0000_i1673" type="#_x0000_t75" style="width:28.8pt;height:14.4pt" o:ole="">
            <v:imagedata r:id="rId1541" o:title=""/>
          </v:shape>
          <o:OLEObject Type="Embed" ProgID="Equation.DSMT4" ShapeID="_x0000_i1673" DrawAspect="Content" ObjectID="_1363901122" r:id="rId1542"/>
        </w:object>
      </w:r>
      <w:r>
        <w:t xml:space="preserve">) is isotropic and given by </w:t>
      </w:r>
      <w:r w:rsidR="006C2049" w:rsidRPr="006C2049">
        <w:rPr>
          <w:position w:val="-14"/>
        </w:rPr>
        <w:object w:dxaOrig="2020" w:dyaOrig="400" w14:anchorId="28686D5B">
          <v:shape id="_x0000_i1674" type="#_x0000_t75" style="width:100.8pt;height:21.6pt" o:ole="">
            <v:imagedata r:id="rId1543" o:title=""/>
          </v:shape>
          <o:OLEObject Type="Embed" ProgID="Equation.DSMT4" ShapeID="_x0000_i1674" DrawAspect="Content" ObjectID="_1363901123" r:id="rId1544"/>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5482" w:name="_Toc290149360"/>
      <w:r>
        <w:lastRenderedPageBreak/>
        <w:t>Referentially Orthotropic Permeability</w:t>
      </w:r>
      <w:bookmarkEnd w:id="5482"/>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6C2049" w:rsidRPr="006C2049">
              <w:rPr>
                <w:position w:val="-12"/>
              </w:rPr>
              <w:object w:dxaOrig="340" w:dyaOrig="360" w14:anchorId="2A5BB7AA">
                <v:shape id="_x0000_i1675" type="#_x0000_t75" style="width:14.4pt;height:21.6pt" o:ole="">
                  <v:imagedata r:id="rId1545" o:title=""/>
                </v:shape>
                <o:OLEObject Type="Embed" ProgID="Equation.DSMT4" ShapeID="_x0000_i1675" DrawAspect="Content" ObjectID="_1363901124" r:id="rId1546"/>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6C2049" w:rsidRPr="006C2049">
              <w:rPr>
                <w:position w:val="-12"/>
              </w:rPr>
              <w:object w:dxaOrig="300" w:dyaOrig="380" w14:anchorId="14FFA583">
                <v:shape id="_x0000_i1676" type="#_x0000_t75" style="width:14.4pt;height:21.6pt" o:ole="">
                  <v:imagedata r:id="rId1547" o:title=""/>
                </v:shape>
                <o:OLEObject Type="Embed" ProgID="Equation.DSMT4" ShapeID="_x0000_i1676" DrawAspect="Content" ObjectID="_1363901125" r:id="rId1548"/>
              </w:object>
            </w:r>
            <w:r>
              <w:t xml:space="preserve"> along orthogonal directions (</w:t>
            </w:r>
            <w:r w:rsidR="006C2049" w:rsidRPr="006C2049">
              <w:rPr>
                <w:position w:val="-10"/>
              </w:rPr>
              <w:object w:dxaOrig="920" w:dyaOrig="320" w14:anchorId="4C00AD0A">
                <v:shape id="_x0000_i1677" type="#_x0000_t75" style="width:43.2pt;height:14.4pt" o:ole="">
                  <v:imagedata r:id="rId1549" o:title=""/>
                </v:shape>
                <o:OLEObject Type="Embed" ProgID="Equation.DSMT4" ShapeID="_x0000_i1677" DrawAspect="Content" ObjectID="_1363901126" r:id="rId1550"/>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6C2049" w:rsidRPr="006C2049">
              <w:rPr>
                <w:position w:val="-12"/>
              </w:rPr>
              <w:object w:dxaOrig="340" w:dyaOrig="380" w14:anchorId="467C5526">
                <v:shape id="_x0000_i1678" type="#_x0000_t75" style="width:14.4pt;height:21.6pt" o:ole="">
                  <v:imagedata r:id="rId1551" o:title=""/>
                </v:shape>
                <o:OLEObject Type="Embed" ProgID="Equation.DSMT4" ShapeID="_x0000_i1678" DrawAspect="Content" ObjectID="_1363901127" r:id="rId1552"/>
              </w:object>
            </w:r>
            <w:r>
              <w:t xml:space="preserve"> along orthogonal directions (</w:t>
            </w:r>
            <w:r w:rsidR="006C2049" w:rsidRPr="006C2049">
              <w:rPr>
                <w:position w:val="-10"/>
              </w:rPr>
              <w:object w:dxaOrig="920" w:dyaOrig="320" w14:anchorId="425D7378">
                <v:shape id="_x0000_i1679" type="#_x0000_t75" style="width:43.2pt;height:14.4pt" o:ole="">
                  <v:imagedata r:id="rId1553" o:title=""/>
                </v:shape>
                <o:OLEObject Type="Embed" ProgID="Equation.DSMT4" ShapeID="_x0000_i1679" DrawAspect="Content" ObjectID="_1363901128" r:id="rId1554"/>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6C2049" w:rsidRPr="006C2049">
              <w:rPr>
                <w:position w:val="-12"/>
              </w:rPr>
              <w:object w:dxaOrig="380" w:dyaOrig="360" w14:anchorId="467A8827">
                <v:shape id="_x0000_i1680" type="#_x0000_t75" style="width:21.6pt;height:21.6pt" o:ole="">
                  <v:imagedata r:id="rId1555" o:title=""/>
                </v:shape>
                <o:OLEObject Type="Embed" ProgID="Equation.DSMT4" ShapeID="_x0000_i1680" DrawAspect="Content" ObjectID="_1363901129" r:id="rId1556"/>
              </w:object>
            </w:r>
            <w:r>
              <w:t xml:space="preserve"> (</w:t>
            </w:r>
            <w:r w:rsidR="006C2049" w:rsidRPr="006C2049">
              <w:rPr>
                <w:position w:val="-12"/>
              </w:rPr>
              <w:object w:dxaOrig="760" w:dyaOrig="360" w14:anchorId="03DC2DDE">
                <v:shape id="_x0000_i1681" type="#_x0000_t75" style="width:36pt;height:21.6pt" o:ole="">
                  <v:imagedata r:id="rId1557" o:title=""/>
                </v:shape>
                <o:OLEObject Type="Embed" ProgID="Equation.DSMT4" ShapeID="_x0000_i1681" DrawAspect="Content" ObjectID="_1363901130" r:id="rId1558"/>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6C2049" w:rsidRPr="006C2049">
              <w:rPr>
                <w:position w:val="-12"/>
              </w:rPr>
              <w:object w:dxaOrig="380" w:dyaOrig="360" w14:anchorId="529747C4">
                <v:shape id="_x0000_i1682" type="#_x0000_t75" style="width:21.6pt;height:21.6pt" o:ole="">
                  <v:imagedata r:id="rId1559" o:title=""/>
                </v:shape>
                <o:OLEObject Type="Embed" ProgID="Equation.DSMT4" ShapeID="_x0000_i1682" DrawAspect="Content" ObjectID="_1363901131" r:id="rId1560"/>
              </w:object>
            </w:r>
            <w:r>
              <w:t xml:space="preserve"> (</w:t>
            </w:r>
            <w:r w:rsidR="006C2049" w:rsidRPr="006C2049">
              <w:rPr>
                <w:position w:val="-10"/>
              </w:rPr>
              <w:object w:dxaOrig="920" w:dyaOrig="320" w14:anchorId="493B3AC9">
                <v:shape id="_x0000_i1683" type="#_x0000_t75" style="width:43.2pt;height:14.4pt" o:ole="">
                  <v:imagedata r:id="rId1561" o:title=""/>
                </v:shape>
                <o:OLEObject Type="Embed" ProgID="Equation.DSMT4" ShapeID="_x0000_i1683" DrawAspect="Content" ObjectID="_1363901132" r:id="rId1562"/>
              </w:object>
            </w:r>
            <w:r>
              <w:t xml:space="preserve">, </w:t>
            </w:r>
            <w:r w:rsidR="006C2049" w:rsidRPr="006C2049">
              <w:rPr>
                <w:position w:val="-12"/>
              </w:rPr>
              <w:object w:dxaOrig="760" w:dyaOrig="360" w14:anchorId="69DBA484">
                <v:shape id="_x0000_i1684" type="#_x0000_t75" style="width:36pt;height:21.6pt" o:ole="">
                  <v:imagedata r:id="rId1563" o:title=""/>
                </v:shape>
                <o:OLEObject Type="Embed" ProgID="Equation.DSMT4" ShapeID="_x0000_i1684" DrawAspect="Content" ObjectID="_1363901133" r:id="rId1564"/>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6C2049" w:rsidRPr="006C2049">
              <w:rPr>
                <w:position w:val="-12"/>
              </w:rPr>
              <w:object w:dxaOrig="300" w:dyaOrig="360" w14:anchorId="1773AB13">
                <v:shape id="_x0000_i1685" type="#_x0000_t75" style="width:14.4pt;height:21.6pt" o:ole="">
                  <v:imagedata r:id="rId1565" o:title=""/>
                </v:shape>
                <o:OLEObject Type="Embed" ProgID="Equation.DSMT4" ShapeID="_x0000_i1685" DrawAspect="Content" ObjectID="_1363901134" r:id="rId1566"/>
              </w:object>
            </w:r>
            <w:r>
              <w:t xml:space="preserve"> (</w:t>
            </w:r>
            <w:r w:rsidR="006C2049" w:rsidRPr="006C2049">
              <w:rPr>
                <w:position w:val="-12"/>
              </w:rPr>
              <w:object w:dxaOrig="660" w:dyaOrig="360" w14:anchorId="7A17D058">
                <v:shape id="_x0000_i1686" type="#_x0000_t75" style="width:36pt;height:21.6pt" o:ole="">
                  <v:imagedata r:id="rId1567" o:title=""/>
                </v:shape>
                <o:OLEObject Type="Embed" ProgID="Equation.DSMT4" ShapeID="_x0000_i1686" DrawAspect="Content" ObjectID="_1363901135" r:id="rId1568"/>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6C2049" w:rsidRPr="006C2049">
              <w:rPr>
                <w:position w:val="-12"/>
              </w:rPr>
              <w:object w:dxaOrig="300" w:dyaOrig="360" w14:anchorId="580940E2">
                <v:shape id="_x0000_i1687" type="#_x0000_t75" style="width:14.4pt;height:21.6pt" o:ole="">
                  <v:imagedata r:id="rId1569" o:title=""/>
                </v:shape>
                <o:OLEObject Type="Embed" ProgID="Equation.DSMT4" ShapeID="_x0000_i1687" DrawAspect="Content" ObjectID="_1363901136" r:id="rId1570"/>
              </w:object>
            </w:r>
            <w:r>
              <w:t xml:space="preserve"> (</w:t>
            </w:r>
            <w:r w:rsidR="006C2049" w:rsidRPr="006C2049">
              <w:rPr>
                <w:position w:val="-10"/>
              </w:rPr>
              <w:object w:dxaOrig="920" w:dyaOrig="320" w14:anchorId="61FB5953">
                <v:shape id="_x0000_i1688" type="#_x0000_t75" style="width:43.2pt;height:14.4pt" o:ole="">
                  <v:imagedata r:id="rId1571" o:title=""/>
                </v:shape>
                <o:OLEObject Type="Embed" ProgID="Equation.DSMT4" ShapeID="_x0000_i1688" DrawAspect="Content" ObjectID="_1363901137" r:id="rId1572"/>
              </w:object>
            </w:r>
            <w:r>
              <w:t xml:space="preserve">, </w:t>
            </w:r>
            <w:r w:rsidR="006C2049" w:rsidRPr="006C2049">
              <w:rPr>
                <w:position w:val="-12"/>
              </w:rPr>
              <w:object w:dxaOrig="680" w:dyaOrig="360" w14:anchorId="673E4374">
                <v:shape id="_x0000_i1689" type="#_x0000_t75" style="width:36pt;height:21.6pt" o:ole="">
                  <v:imagedata r:id="rId1573" o:title=""/>
                </v:shape>
                <o:OLEObject Type="Embed" ProgID="Equation.DSMT4" ShapeID="_x0000_i1689" DrawAspect="Content" ObjectID="_1363901138" r:id="rId1574"/>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6C2049" w:rsidRPr="006C2049">
        <w:rPr>
          <w:position w:val="-28"/>
        </w:rPr>
        <w:object w:dxaOrig="3760" w:dyaOrig="680" w14:anchorId="129B2C83">
          <v:shape id="_x0000_i1690" type="#_x0000_t75" style="width:187.2pt;height:36pt" o:ole="">
            <v:imagedata r:id="rId1575" o:title=""/>
          </v:shape>
          <o:OLEObject Type="Embed" ProgID="Equation.DSMT4" ShapeID="_x0000_i1690" DrawAspect="Content" ObjectID="_1363901139" r:id="rId1576"/>
        </w:object>
      </w:r>
      <w:r>
        <w:t>,</w:t>
      </w:r>
    </w:p>
    <w:p w14:paraId="6B19AEF7" w14:textId="77777777" w:rsidR="006A0BC1" w:rsidRDefault="006A0BC1" w:rsidP="006A0BC1">
      <w:r>
        <w:t>where,</w:t>
      </w:r>
    </w:p>
    <w:p w14:paraId="535A373C" w14:textId="6C4E16DA" w:rsidR="006A0BC1" w:rsidRDefault="006A0BC1" w:rsidP="006A0BC1">
      <w:pPr>
        <w:pStyle w:val="MTDisplayEquation"/>
      </w:pPr>
      <w:r>
        <w:tab/>
      </w:r>
      <w:r w:rsidR="006C2049" w:rsidRPr="006C2049">
        <w:rPr>
          <w:position w:val="-114"/>
        </w:rPr>
        <w:object w:dxaOrig="4099" w:dyaOrig="2439" w14:anchorId="30EB687C">
          <v:shape id="_x0000_i1691" type="#_x0000_t75" style="width:201.6pt;height:122.4pt" o:ole="">
            <v:imagedata r:id="rId1577" o:title=""/>
          </v:shape>
          <o:OLEObject Type="Embed" ProgID="Equation.DSMT4" ShapeID="_x0000_i1691" DrawAspect="Content" ObjectID="_1363901140" r:id="rId1578"/>
        </w:object>
      </w:r>
      <w:r>
        <w:t>,</w:t>
      </w:r>
    </w:p>
    <w:p w14:paraId="4705DC3A" w14:textId="18593C8A" w:rsidR="006A0BC1" w:rsidRDefault="006C2049" w:rsidP="006A0BC1">
      <w:r w:rsidRPr="006C2049">
        <w:rPr>
          <w:position w:val="-6"/>
        </w:rPr>
        <w:object w:dxaOrig="220" w:dyaOrig="279" w14:anchorId="63ED42B8">
          <v:shape id="_x0000_i1692" type="#_x0000_t75" style="width:14.4pt;height:14.4pt" o:ole="">
            <v:imagedata r:id="rId1579" o:title=""/>
          </v:shape>
          <o:OLEObject Type="Embed" ProgID="Equation.DSMT4" ShapeID="_x0000_i1692" DrawAspect="Content" ObjectID="_1363901141" r:id="rId1580"/>
        </w:object>
      </w:r>
      <w:r w:rsidR="006A0BC1" w:rsidRPr="00A16AEB">
        <w:t xml:space="preserve"> </w:t>
      </w:r>
      <w:r w:rsidR="006A0BC1">
        <w:t xml:space="preserve">is the </w:t>
      </w:r>
      <w:r w:rsidR="008B53FE">
        <w:t xml:space="preserve">Jacobian </w:t>
      </w:r>
      <w:r w:rsidR="006A0BC1">
        <w:t xml:space="preserve">of the deformation, i.e. </w:t>
      </w:r>
      <w:r w:rsidRPr="006C2049">
        <w:rPr>
          <w:position w:val="-6"/>
        </w:rPr>
        <w:object w:dxaOrig="940" w:dyaOrig="279" w14:anchorId="4B2FAC94">
          <v:shape id="_x0000_i1693" type="#_x0000_t75" style="width:50.4pt;height:14.4pt" o:ole="">
            <v:imagedata r:id="rId1581" o:title=""/>
          </v:shape>
          <o:OLEObject Type="Embed" ProgID="Equation.DSMT4" ShapeID="_x0000_i1693" DrawAspect="Content" ObjectID="_1363901142" r:id="rId1582"/>
        </w:object>
      </w:r>
      <w:r w:rsidR="006A0BC1">
        <w:t xml:space="preserve"> where</w:t>
      </w:r>
      <w:r w:rsidR="006A0BC1">
        <w:rPr>
          <w:b/>
        </w:rPr>
        <w:t xml:space="preserve"> </w:t>
      </w:r>
      <w:r w:rsidRPr="006C2049">
        <w:rPr>
          <w:b/>
          <w:position w:val="-4"/>
        </w:rPr>
        <w:object w:dxaOrig="220" w:dyaOrig="260" w14:anchorId="4E49B9B5">
          <v:shape id="_x0000_i1694" type="#_x0000_t75" style="width:14.4pt;height:14.4pt" o:ole="">
            <v:imagedata r:id="rId1583" o:title=""/>
          </v:shape>
          <o:OLEObject Type="Embed" ProgID="Equation.DSMT4" ShapeID="_x0000_i1694" DrawAspect="Content" ObjectID="_1363901143" r:id="rId1584"/>
        </w:object>
      </w:r>
      <w:r w:rsidR="006A0BC1" w:rsidRPr="00A16AEB">
        <w:t xml:space="preserve"> </w:t>
      </w:r>
      <w:r w:rsidR="006A0BC1">
        <w:t xml:space="preserve">is the deformation gradient.  </w:t>
      </w:r>
      <w:r w:rsidRPr="006C2049">
        <w:rPr>
          <w:position w:val="-12"/>
        </w:rPr>
        <w:object w:dxaOrig="360" w:dyaOrig="360" w14:anchorId="37B3A793">
          <v:shape id="_x0000_i1695" type="#_x0000_t75" style="width:21.6pt;height:21.6pt" o:ole="">
            <v:imagedata r:id="rId1585" o:title=""/>
          </v:shape>
          <o:OLEObject Type="Embed" ProgID="Equation.DSMT4" ShapeID="_x0000_i1695" DrawAspect="Content" ObjectID="_1363901144" r:id="rId1586"/>
        </w:object>
      </w:r>
      <w:r w:rsidR="006A0BC1">
        <w:t xml:space="preserve"> are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6C2049" w:rsidRPr="006C2049">
        <w:rPr>
          <w:position w:val="-14"/>
        </w:rPr>
        <w:object w:dxaOrig="3260" w:dyaOrig="400" w14:anchorId="04C84119">
          <v:shape id="_x0000_i1696" type="#_x0000_t75" style="width:165.6pt;height:21.6pt" o:ole="">
            <v:imagedata r:id="rId1587" o:title=""/>
          </v:shape>
          <o:OLEObject Type="Embed" ProgID="Equation.DSMT4" ShapeID="_x0000_i1696" DrawAspect="Content" ObjectID="_1363901145" r:id="rId1588"/>
        </w:object>
      </w:r>
      <w:r>
        <w:t>,</w:t>
      </w:r>
    </w:p>
    <w:p w14:paraId="5FBB37DC" w14:textId="0777723F" w:rsidR="006A0BC1" w:rsidRDefault="006A0BC1" w:rsidP="006A0BC1">
      <w:r>
        <w:t xml:space="preserve">where </w:t>
      </w:r>
      <w:r w:rsidR="006C2049" w:rsidRPr="006C2049">
        <w:rPr>
          <w:position w:val="-12"/>
        </w:rPr>
        <w:object w:dxaOrig="320" w:dyaOrig="360" w14:anchorId="23B8FDF5">
          <v:shape id="_x0000_i1697" type="#_x0000_t75" style="width:14.4pt;height:21.6pt" o:ole="">
            <v:imagedata r:id="rId1589" o:title=""/>
          </v:shape>
          <o:OLEObject Type="Embed" ProgID="Equation.DSMT4" ShapeID="_x0000_i1697" DrawAspect="Content" ObjectID="_1363901146" r:id="rId1590"/>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Note that the permeability in the reference state (</w:t>
      </w:r>
      <w:r w:rsidR="006C2049" w:rsidRPr="006C2049">
        <w:rPr>
          <w:position w:val="-4"/>
        </w:rPr>
        <w:object w:dxaOrig="560" w:dyaOrig="260" w14:anchorId="528AEE47">
          <v:shape id="_x0000_i1698" type="#_x0000_t75" style="width:28.8pt;height:14.4pt" o:ole="">
            <v:imagedata r:id="rId1591" o:title=""/>
          </v:shape>
          <o:OLEObject Type="Embed" ProgID="Equation.DSMT4" ShapeID="_x0000_i1698" DrawAspect="Content" ObjectID="_1363901147" r:id="rId1592"/>
        </w:object>
      </w:r>
      <w:r>
        <w:t xml:space="preserve">) is given by </w:t>
      </w:r>
      <w:r w:rsidR="006C2049" w:rsidRPr="006C2049">
        <w:rPr>
          <w:position w:val="-28"/>
        </w:rPr>
        <w:object w:dxaOrig="3060" w:dyaOrig="680" w14:anchorId="147BDD7C">
          <v:shape id="_x0000_i1699" type="#_x0000_t75" style="width:151.2pt;height:36pt" o:ole="">
            <v:imagedata r:id="rId1593" o:title=""/>
          </v:shape>
          <o:OLEObject Type="Embed" ProgID="Equation.DSMT4" ShapeID="_x0000_i1699" DrawAspect="Content" ObjectID="_1363901148" r:id="rId1594"/>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lastRenderedPageBreak/>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5483" w:name="_Toc290149361"/>
      <w:r>
        <w:lastRenderedPageBreak/>
        <w:t>Referentially Transversely Isotropic Permeability</w:t>
      </w:r>
      <w:bookmarkEnd w:id="5483"/>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6C2049" w:rsidRPr="006C2049">
              <w:rPr>
                <w:position w:val="-12"/>
              </w:rPr>
              <w:object w:dxaOrig="340" w:dyaOrig="360" w14:anchorId="5C5A6A2D">
                <v:shape id="_x0000_i1700" type="#_x0000_t75" style="width:14.4pt;height:21.6pt" o:ole="">
                  <v:imagedata r:id="rId1595" o:title=""/>
                </v:shape>
                <o:OLEObject Type="Embed" ProgID="Equation.DSMT4" ShapeID="_x0000_i1700" DrawAspect="Content" ObjectID="_1363901149" r:id="rId1596"/>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6C2049" w:rsidRPr="006C2049">
              <w:rPr>
                <w:position w:val="-12"/>
              </w:rPr>
              <w:object w:dxaOrig="300" w:dyaOrig="380" w14:anchorId="4080C161">
                <v:shape id="_x0000_i1701" type="#_x0000_t75" style="width:14.4pt;height:21.6pt" o:ole="">
                  <v:imagedata r:id="rId1597" o:title=""/>
                </v:shape>
                <o:OLEObject Type="Embed" ProgID="Equation.DSMT4" ShapeID="_x0000_i1701" DrawAspect="Content" ObjectID="_1363901150" r:id="rId1598"/>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6C2049" w:rsidRPr="006C2049">
              <w:rPr>
                <w:position w:val="-12"/>
              </w:rPr>
              <w:object w:dxaOrig="340" w:dyaOrig="380" w14:anchorId="336EDE6F">
                <v:shape id="_x0000_i1702" type="#_x0000_t75" style="width:14.4pt;height:21.6pt" o:ole="">
                  <v:imagedata r:id="rId1599" o:title=""/>
                </v:shape>
                <o:OLEObject Type="Embed" ProgID="Equation.DSMT4" ShapeID="_x0000_i1702" DrawAspect="Content" ObjectID="_1363901151" r:id="rId1600"/>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6C2049" w:rsidRPr="006C2049">
              <w:rPr>
                <w:position w:val="-12"/>
              </w:rPr>
              <w:object w:dxaOrig="300" w:dyaOrig="380" w14:anchorId="1C998ACA">
                <v:shape id="_x0000_i1703" type="#_x0000_t75" style="width:14.4pt;height:21.6pt" o:ole="">
                  <v:imagedata r:id="rId1601" o:title=""/>
                </v:shape>
                <o:OLEObject Type="Embed" ProgID="Equation.DSMT4" ShapeID="_x0000_i1703" DrawAspect="Content" ObjectID="_1363901152" r:id="rId1602"/>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6C2049" w:rsidRPr="006C2049">
              <w:rPr>
                <w:position w:val="-12"/>
              </w:rPr>
              <w:object w:dxaOrig="340" w:dyaOrig="380" w14:anchorId="4D104A84">
                <v:shape id="_x0000_i1704" type="#_x0000_t75" style="width:14.4pt;height:21.6pt" o:ole="">
                  <v:imagedata r:id="rId1603" o:title=""/>
                </v:shape>
                <o:OLEObject Type="Embed" ProgID="Equation.DSMT4" ShapeID="_x0000_i1704" DrawAspect="Content" ObjectID="_1363901153" r:id="rId1604"/>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6C2049" w:rsidRPr="006C2049">
              <w:rPr>
                <w:position w:val="-12"/>
              </w:rPr>
              <w:object w:dxaOrig="380" w:dyaOrig="360" w14:anchorId="54758D42">
                <v:shape id="_x0000_i1705" type="#_x0000_t75" style="width:21.6pt;height:21.6pt" o:ole="">
                  <v:imagedata r:id="rId1605" o:title=""/>
                </v:shape>
                <o:OLEObject Type="Embed" ProgID="Equation.DSMT4" ShapeID="_x0000_i1705" DrawAspect="Content" ObjectID="_1363901154" r:id="rId1606"/>
              </w:object>
            </w:r>
            <w:r>
              <w:t xml:space="preserve"> (</w:t>
            </w:r>
            <w:r w:rsidR="006C2049" w:rsidRPr="006C2049">
              <w:rPr>
                <w:position w:val="-12"/>
              </w:rPr>
              <w:object w:dxaOrig="760" w:dyaOrig="360" w14:anchorId="1E31A98B">
                <v:shape id="_x0000_i1706" type="#_x0000_t75" style="width:36pt;height:21.6pt" o:ole="">
                  <v:imagedata r:id="rId1607" o:title=""/>
                </v:shape>
                <o:OLEObject Type="Embed" ProgID="Equation.DSMT4" ShapeID="_x0000_i1706" DrawAspect="Content" ObjectID="_1363901155" r:id="rId1608"/>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6C2049" w:rsidRPr="006C2049">
              <w:rPr>
                <w:position w:val="-12"/>
              </w:rPr>
              <w:object w:dxaOrig="400" w:dyaOrig="360" w14:anchorId="5DB01BAB">
                <v:shape id="_x0000_i1707" type="#_x0000_t75" style="width:21.6pt;height:21.6pt" o:ole="">
                  <v:imagedata r:id="rId1609" o:title=""/>
                </v:shape>
                <o:OLEObject Type="Embed" ProgID="Equation.DSMT4" ShapeID="_x0000_i1707" DrawAspect="Content" ObjectID="_1363901156" r:id="rId1610"/>
              </w:object>
            </w:r>
            <w:r>
              <w:t xml:space="preserve"> (</w:t>
            </w:r>
            <w:r w:rsidR="006C2049" w:rsidRPr="006C2049">
              <w:rPr>
                <w:position w:val="-12"/>
              </w:rPr>
              <w:object w:dxaOrig="780" w:dyaOrig="360" w14:anchorId="1FC33445">
                <v:shape id="_x0000_i1708" type="#_x0000_t75" style="width:36pt;height:21.6pt" o:ole="">
                  <v:imagedata r:id="rId1611" o:title=""/>
                </v:shape>
                <o:OLEObject Type="Embed" ProgID="Equation.DSMT4" ShapeID="_x0000_i1708" DrawAspect="Content" ObjectID="_1363901157" r:id="rId1612"/>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6C2049" w:rsidRPr="006C2049">
              <w:rPr>
                <w:position w:val="-12"/>
              </w:rPr>
              <w:object w:dxaOrig="400" w:dyaOrig="360" w14:anchorId="12E6FA6E">
                <v:shape id="_x0000_i1709" type="#_x0000_t75" style="width:21.6pt;height:21.6pt" o:ole="">
                  <v:imagedata r:id="rId1613" o:title=""/>
                </v:shape>
                <o:OLEObject Type="Embed" ProgID="Equation.DSMT4" ShapeID="_x0000_i1709" DrawAspect="Content" ObjectID="_1363901158" r:id="rId1614"/>
              </w:object>
            </w:r>
            <w:r>
              <w:t xml:space="preserve"> (</w:t>
            </w:r>
            <w:r w:rsidR="006C2049" w:rsidRPr="006C2049">
              <w:rPr>
                <w:position w:val="-12"/>
              </w:rPr>
              <w:object w:dxaOrig="760" w:dyaOrig="360" w14:anchorId="69AD761A">
                <v:shape id="_x0000_i1710" type="#_x0000_t75" style="width:36pt;height:21.6pt" o:ole="">
                  <v:imagedata r:id="rId1615" o:title=""/>
                </v:shape>
                <o:OLEObject Type="Embed" ProgID="Equation.DSMT4" ShapeID="_x0000_i1710" DrawAspect="Content" ObjectID="_1363901159" r:id="rId1616"/>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6C2049" w:rsidRPr="006C2049">
              <w:rPr>
                <w:position w:val="-12"/>
              </w:rPr>
              <w:object w:dxaOrig="300" w:dyaOrig="360" w14:anchorId="7D578658">
                <v:shape id="_x0000_i1711" type="#_x0000_t75" style="width:14.4pt;height:21.6pt" o:ole="">
                  <v:imagedata r:id="rId1617" o:title=""/>
                </v:shape>
                <o:OLEObject Type="Embed" ProgID="Equation.DSMT4" ShapeID="_x0000_i1711" DrawAspect="Content" ObjectID="_1363901160" r:id="rId1618"/>
              </w:object>
            </w:r>
            <w:r>
              <w:t xml:space="preserve"> (</w:t>
            </w:r>
            <w:r w:rsidR="006C2049" w:rsidRPr="006C2049">
              <w:rPr>
                <w:position w:val="-12"/>
              </w:rPr>
              <w:object w:dxaOrig="660" w:dyaOrig="360" w14:anchorId="16349ADD">
                <v:shape id="_x0000_i1712" type="#_x0000_t75" style="width:36pt;height:21.6pt" o:ole="">
                  <v:imagedata r:id="rId1619" o:title=""/>
                </v:shape>
                <o:OLEObject Type="Embed" ProgID="Equation.DSMT4" ShapeID="_x0000_i1712" DrawAspect="Content" ObjectID="_1363901161" r:id="rId1620"/>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6C2049" w:rsidRPr="006C2049">
              <w:rPr>
                <w:position w:val="-12"/>
              </w:rPr>
              <w:object w:dxaOrig="320" w:dyaOrig="360" w14:anchorId="2A2AB332">
                <v:shape id="_x0000_i1713" type="#_x0000_t75" style="width:14.4pt;height:21.6pt" o:ole="">
                  <v:imagedata r:id="rId1621" o:title=""/>
                </v:shape>
                <o:OLEObject Type="Embed" ProgID="Equation.DSMT4" ShapeID="_x0000_i1713" DrawAspect="Content" ObjectID="_1363901162" r:id="rId1622"/>
              </w:object>
            </w:r>
            <w:r>
              <w:t xml:space="preserve"> (</w:t>
            </w:r>
            <w:r w:rsidR="006C2049" w:rsidRPr="006C2049">
              <w:rPr>
                <w:position w:val="-12"/>
              </w:rPr>
              <w:object w:dxaOrig="700" w:dyaOrig="360" w14:anchorId="4D99A018">
                <v:shape id="_x0000_i1714" type="#_x0000_t75" style="width:36pt;height:21.6pt" o:ole="">
                  <v:imagedata r:id="rId1623" o:title=""/>
                </v:shape>
                <o:OLEObject Type="Embed" ProgID="Equation.DSMT4" ShapeID="_x0000_i1714" DrawAspect="Content" ObjectID="_1363901163" r:id="rId1624"/>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6C2049" w:rsidRPr="006C2049">
              <w:rPr>
                <w:position w:val="-12"/>
              </w:rPr>
              <w:object w:dxaOrig="320" w:dyaOrig="360" w14:anchorId="42FDA3D7">
                <v:shape id="_x0000_i1715" type="#_x0000_t75" style="width:14.4pt;height:21.6pt" o:ole="">
                  <v:imagedata r:id="rId1625" o:title=""/>
                </v:shape>
                <o:OLEObject Type="Embed" ProgID="Equation.DSMT4" ShapeID="_x0000_i1715" DrawAspect="Content" ObjectID="_1363901164" r:id="rId1626"/>
              </w:object>
            </w:r>
            <w:r>
              <w:t xml:space="preserve"> (</w:t>
            </w:r>
            <w:r w:rsidR="006C2049" w:rsidRPr="006C2049">
              <w:rPr>
                <w:position w:val="-12"/>
              </w:rPr>
              <w:object w:dxaOrig="680" w:dyaOrig="360" w14:anchorId="4D5BEB38">
                <v:shape id="_x0000_i1716" type="#_x0000_t75" style="width:36pt;height:21.6pt" o:ole="">
                  <v:imagedata r:id="rId1627" o:title=""/>
                </v:shape>
                <o:OLEObject Type="Embed" ProgID="Equation.DSMT4" ShapeID="_x0000_i1716" DrawAspect="Content" ObjectID="_1363901165" r:id="rId1628"/>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6C2049" w:rsidRPr="006C2049">
        <w:rPr>
          <w:position w:val="-114"/>
        </w:rPr>
        <w:object w:dxaOrig="6540" w:dyaOrig="2439" w14:anchorId="60957510">
          <v:shape id="_x0000_i1717" type="#_x0000_t75" style="width:324pt;height:122.4pt" o:ole="">
            <v:imagedata r:id="rId1629" o:title=""/>
          </v:shape>
          <o:OLEObject Type="Embed" ProgID="Equation.DSMT4" ShapeID="_x0000_i1717" DrawAspect="Content" ObjectID="_1363901166" r:id="rId1630"/>
        </w:object>
      </w:r>
      <w:r>
        <w:t>,</w:t>
      </w:r>
    </w:p>
    <w:p w14:paraId="35B6873E" w14:textId="3AAFFFDF" w:rsidR="006A0BC1" w:rsidRDefault="006A0BC1" w:rsidP="006A0BC1">
      <w:r>
        <w:t xml:space="preserve">where </w:t>
      </w:r>
      <w:r w:rsidR="006C2049" w:rsidRPr="006C2049">
        <w:rPr>
          <w:position w:val="-6"/>
        </w:rPr>
        <w:object w:dxaOrig="220" w:dyaOrig="279" w14:anchorId="6B90C830">
          <v:shape id="_x0000_i1718" type="#_x0000_t75" style="width:14.4pt;height:14.4pt" o:ole="">
            <v:imagedata r:id="rId1631" o:title=""/>
          </v:shape>
          <o:OLEObject Type="Embed" ProgID="Equation.DSMT4" ShapeID="_x0000_i1718" DrawAspect="Content" ObjectID="_1363901167" r:id="rId1632"/>
        </w:object>
      </w:r>
      <w:r>
        <w:t xml:space="preserve"> is the </w:t>
      </w:r>
      <w:r w:rsidR="008B53FE">
        <w:t xml:space="preserve">Jacobian </w:t>
      </w:r>
      <w:r>
        <w:t xml:space="preserve">of the deformation, i.e. </w:t>
      </w:r>
      <w:r w:rsidR="006C2049" w:rsidRPr="006C2049">
        <w:rPr>
          <w:position w:val="-6"/>
        </w:rPr>
        <w:object w:dxaOrig="940" w:dyaOrig="279" w14:anchorId="19A73C77">
          <v:shape id="_x0000_i1719" type="#_x0000_t75" style="width:50.4pt;height:14.4pt" o:ole="">
            <v:imagedata r:id="rId1633" o:title=""/>
          </v:shape>
          <o:OLEObject Type="Embed" ProgID="Equation.DSMT4" ShapeID="_x0000_i1719" DrawAspect="Content" ObjectID="_1363901168" r:id="rId1634"/>
        </w:object>
      </w:r>
      <w:r>
        <w:t xml:space="preserve"> where</w:t>
      </w:r>
      <w:r>
        <w:rPr>
          <w:b/>
        </w:rPr>
        <w:t xml:space="preserve"> </w:t>
      </w:r>
      <w:r w:rsidR="006C2049" w:rsidRPr="006C2049">
        <w:rPr>
          <w:b/>
          <w:position w:val="-4"/>
        </w:rPr>
        <w:object w:dxaOrig="220" w:dyaOrig="260" w14:anchorId="145035B2">
          <v:shape id="_x0000_i1720" type="#_x0000_t75" style="width:14.4pt;height:14.4pt" o:ole="">
            <v:imagedata r:id="rId1635" o:title=""/>
          </v:shape>
          <o:OLEObject Type="Embed" ProgID="Equation.DSMT4" ShapeID="_x0000_i1720" DrawAspect="Content" ObjectID="_1363901169" r:id="rId1636"/>
        </w:object>
      </w:r>
      <w:r w:rsidRPr="00C526D6">
        <w:t xml:space="preserve"> </w:t>
      </w:r>
      <w:r>
        <w:t xml:space="preserve">is the deformation gradient, and </w:t>
      </w:r>
      <w:r w:rsidR="006C2049" w:rsidRPr="006C2049">
        <w:rPr>
          <w:position w:val="-6"/>
        </w:rPr>
        <w:object w:dxaOrig="960" w:dyaOrig="320" w14:anchorId="4A85C41C">
          <v:shape id="_x0000_i1721" type="#_x0000_t75" style="width:50.4pt;height:14.4pt" o:ole="">
            <v:imagedata r:id="rId1637" o:title=""/>
          </v:shape>
          <o:OLEObject Type="Embed" ProgID="Equation.DSMT4" ShapeID="_x0000_i1721" DrawAspect="Content" ObjectID="_1363901170" r:id="rId1638"/>
        </w:object>
      </w:r>
      <w:r>
        <w:t xml:space="preserve"> is the left Cauchy-Green tensor.  </w:t>
      </w:r>
      <w:r w:rsidR="006C2049" w:rsidRPr="006C2049">
        <w:rPr>
          <w:position w:val="-4"/>
        </w:rPr>
        <w:object w:dxaOrig="279" w:dyaOrig="200" w14:anchorId="2922AC1E">
          <v:shape id="_x0000_i1722" type="#_x0000_t75" style="width:14.4pt;height:7.2pt" o:ole="">
            <v:imagedata r:id="rId1639" o:title=""/>
          </v:shape>
          <o:OLEObject Type="Embed" ProgID="Equation.DSMT4" ShapeID="_x0000_i1722" DrawAspect="Content" ObjectID="_1363901171" r:id="rId1640"/>
        </w:object>
      </w:r>
      <w:r>
        <w:t xml:space="preserve"> is a second order tensor representing the spatial structural tensor describing the axial direction, given by</w:t>
      </w:r>
    </w:p>
    <w:p w14:paraId="366F1CC8" w14:textId="46F5827C" w:rsidR="006A0BC1" w:rsidRDefault="006A0BC1" w:rsidP="006A0BC1">
      <w:pPr>
        <w:pStyle w:val="MTDisplayEquation"/>
      </w:pPr>
      <w:r>
        <w:tab/>
      </w:r>
      <w:r w:rsidR="006C2049" w:rsidRPr="006C2049">
        <w:rPr>
          <w:position w:val="-14"/>
        </w:rPr>
        <w:object w:dxaOrig="1939" w:dyaOrig="400" w14:anchorId="28BBA41A">
          <v:shape id="_x0000_i1723" type="#_x0000_t75" style="width:100.8pt;height:21.6pt" o:ole="">
            <v:imagedata r:id="rId1641" o:title=""/>
          </v:shape>
          <o:OLEObject Type="Embed" ProgID="Equation.DSMT4" ShapeID="_x0000_i1723" DrawAspect="Content" ObjectID="_1363901172" r:id="rId1642"/>
        </w:object>
      </w:r>
      <w:r>
        <w:t>,</w:t>
      </w:r>
    </w:p>
    <w:p w14:paraId="5FAFF487" w14:textId="624F3AC0" w:rsidR="006A0BC1" w:rsidRDefault="006A0BC1" w:rsidP="006A0BC1">
      <w:r>
        <w:t xml:space="preserve">where </w:t>
      </w:r>
      <w:r w:rsidR="006C2049" w:rsidRPr="006C2049">
        <w:rPr>
          <w:position w:val="-6"/>
        </w:rPr>
        <w:object w:dxaOrig="260" w:dyaOrig="279" w14:anchorId="096D2AEB">
          <v:shape id="_x0000_i1724" type="#_x0000_t75" style="width:14.4pt;height:14.4pt" o:ole="">
            <v:imagedata r:id="rId1643" o:title=""/>
          </v:shape>
          <o:OLEObject Type="Embed" ProgID="Equation.DSMT4" ShapeID="_x0000_i1724" DrawAspect="Content" ObjectID="_1363901173" r:id="rId1644"/>
        </w:object>
      </w:r>
      <w:r>
        <w:t xml:space="preserve"> is a unit vector along the axial direction (defined as described in Section </w:t>
      </w:r>
      <w:r>
        <w:fldChar w:fldCharType="begin"/>
      </w:r>
      <w:r>
        <w:instrText xml:space="preserve"> REF _Ref162429694 \r \h </w:instrText>
      </w:r>
      <w:r>
        <w:fldChar w:fldCharType="separate"/>
      </w:r>
      <w:r w:rsidR="00C00DDA">
        <w:t>4.1.1</w:t>
      </w:r>
      <w:r>
        <w:fldChar w:fldCharType="end"/>
      </w:r>
      <w:r>
        <w:t>).  Note that the permeability in the reference state (</w:t>
      </w:r>
      <w:r w:rsidR="006C2049" w:rsidRPr="006C2049">
        <w:rPr>
          <w:position w:val="-4"/>
        </w:rPr>
        <w:object w:dxaOrig="560" w:dyaOrig="260" w14:anchorId="144ED08E">
          <v:shape id="_x0000_i1725" type="#_x0000_t75" style="width:28.8pt;height:14.4pt" o:ole="">
            <v:imagedata r:id="rId1645" o:title=""/>
          </v:shape>
          <o:OLEObject Type="Embed" ProgID="Equation.DSMT4" ShapeID="_x0000_i1725" DrawAspect="Content" ObjectID="_1363901174" r:id="rId1646"/>
        </w:object>
      </w:r>
      <w:r>
        <w:t xml:space="preserve">) is given by </w:t>
      </w:r>
      <w:r w:rsidR="006C2049" w:rsidRPr="006C2049">
        <w:rPr>
          <w:position w:val="-16"/>
        </w:rPr>
        <w:object w:dxaOrig="4959" w:dyaOrig="440" w14:anchorId="72E9C7FF">
          <v:shape id="_x0000_i1726" type="#_x0000_t75" style="width:244.8pt;height:21.6pt" o:ole="">
            <v:imagedata r:id="rId1647" o:title=""/>
          </v:shape>
          <o:OLEObject Type="Embed" ProgID="Equation.DSMT4" ShapeID="_x0000_i1726" DrawAspect="Content" ObjectID="_1363901175" r:id="rId1648"/>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lastRenderedPageBreak/>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5484" w:name="_Toc290149362"/>
      <w:r>
        <w:lastRenderedPageBreak/>
        <w:t>Fluid Supply Materials</w:t>
      </w:r>
      <w:bookmarkEnd w:id="5484"/>
    </w:p>
    <w:p w14:paraId="1FBAF644" w14:textId="38A33979" w:rsidR="000A3859" w:rsidRDefault="000A3859" w:rsidP="000A3859">
      <w:r>
        <w:t xml:space="preserve">Fluid supply materials may be used to simulate an external source of fluid, such as supply from microvasculature that is not modeled explicitly.  The fluid supply term, </w:t>
      </w:r>
      <w:r w:rsidR="006C2049" w:rsidRPr="006C2049">
        <w:rPr>
          <w:position w:val="-10"/>
        </w:rPr>
        <w:object w:dxaOrig="320" w:dyaOrig="360" w14:anchorId="7648F204">
          <v:shape id="_x0000_i1727" type="#_x0000_t75" style="width:14.4pt;height:21.6pt" o:ole="">
            <v:imagedata r:id="rId1649" o:title=""/>
          </v:shape>
          <o:OLEObject Type="Embed" ProgID="Equation.DSMT4" ShapeID="_x0000_i1727" DrawAspect="Content" ObjectID="_1363901176" r:id="rId1650"/>
        </w:object>
      </w:r>
      <w:r>
        <w:t>, appears in the mass balance relation for the mixture,</w:t>
      </w:r>
    </w:p>
    <w:p w14:paraId="1F3E9041" w14:textId="0DEBACBE" w:rsidR="000A3859" w:rsidRDefault="000A3859" w:rsidP="007D6F0D">
      <w:pPr>
        <w:pStyle w:val="MTDisplayEquation"/>
      </w:pPr>
      <w:r>
        <w:tab/>
      </w:r>
      <w:r w:rsidR="006C2049" w:rsidRPr="006C2049">
        <w:rPr>
          <w:position w:val="-16"/>
        </w:rPr>
        <w:object w:dxaOrig="1700" w:dyaOrig="440" w14:anchorId="0E30F160">
          <v:shape id="_x0000_i1728" type="#_x0000_t75" style="width:86.4pt;height:21.6pt" o:ole="">
            <v:imagedata r:id="rId1651" o:title=""/>
          </v:shape>
          <o:OLEObject Type="Embed" ProgID="Equation.DSMT4" ShapeID="_x0000_i1728" DrawAspect="Content" ObjectID="_1363901177" r:id="rId1652"/>
        </w:object>
      </w:r>
      <w:r>
        <w:t xml:space="preserve"> .</w:t>
      </w:r>
    </w:p>
    <w:p w14:paraId="57957E99" w14:textId="44CF9F4A" w:rsidR="00F25218" w:rsidRPr="00F25218" w:rsidRDefault="006C2049">
      <w:r w:rsidRPr="006C2049">
        <w:rPr>
          <w:position w:val="-10"/>
        </w:rPr>
        <w:object w:dxaOrig="320" w:dyaOrig="360" w14:anchorId="0330BDC6">
          <v:shape id="_x0000_i1729" type="#_x0000_t75" style="width:14.4pt;height:21.6pt" o:ole="">
            <v:imagedata r:id="rId1653" o:title=""/>
          </v:shape>
          <o:OLEObject Type="Embed" ProgID="Equation.DSMT4" ShapeID="_x0000_i1729" DrawAspect="Content" ObjectID="_1363901178" r:id="rId1654"/>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5485" w:name="_Toc290149363"/>
      <w:r>
        <w:lastRenderedPageBreak/>
        <w:t>Starling Equation</w:t>
      </w:r>
      <w:bookmarkEnd w:id="5485"/>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6C2049" w:rsidRPr="006C2049">
              <w:rPr>
                <w:position w:val="-14"/>
              </w:rPr>
              <w:object w:dxaOrig="279" w:dyaOrig="380" w14:anchorId="73AA9BBF">
                <v:shape id="_x0000_i1730" type="#_x0000_t75" style="width:14.4pt;height:21.6pt" o:ole="">
                  <v:imagedata r:id="rId1655" o:title=""/>
                </v:shape>
                <o:OLEObject Type="Embed" ProgID="Equation.DSMT4" ShapeID="_x0000_i1730" DrawAspect="Content" ObjectID="_1363901179" r:id="rId1656"/>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6C2049" w:rsidRPr="006C2049">
              <w:rPr>
                <w:position w:val="-12"/>
              </w:rPr>
              <w:object w:dxaOrig="300" w:dyaOrig="360" w14:anchorId="44F8F0CC">
                <v:shape id="_x0000_i1731" type="#_x0000_t75" style="width:14.4pt;height:21.6pt" o:ole="">
                  <v:imagedata r:id="rId1657" o:title=""/>
                </v:shape>
                <o:OLEObject Type="Embed" ProgID="Equation.DSMT4" ShapeID="_x0000_i1731" DrawAspect="Content" ObjectID="_1363901180" r:id="rId1658"/>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6C2049" w:rsidRPr="006C2049">
        <w:rPr>
          <w:position w:val="-14"/>
        </w:rPr>
        <w:object w:dxaOrig="1640" w:dyaOrig="400" w14:anchorId="546FD8D5">
          <v:shape id="_x0000_i1732" type="#_x0000_t75" style="width:79.2pt;height:21.6pt" o:ole="">
            <v:imagedata r:id="rId1659" o:title=""/>
          </v:shape>
          <o:OLEObject Type="Embed" ProgID="Equation.DSMT4" ShapeID="_x0000_i1732" DrawAspect="Content" ObjectID="_1363901181" r:id="rId1660"/>
        </w:object>
      </w:r>
      <w:r>
        <w:t xml:space="preserve"> ,</w:t>
      </w:r>
    </w:p>
    <w:p w14:paraId="1F7417A7" w14:textId="667AF1B1" w:rsidR="00B04CF0" w:rsidRDefault="00F25218" w:rsidP="00B04CF0">
      <w:r>
        <w:t xml:space="preserve">where </w:t>
      </w:r>
      <w:r w:rsidR="006C2049" w:rsidRPr="006C2049">
        <w:rPr>
          <w:position w:val="-10"/>
        </w:rPr>
        <w:object w:dxaOrig="240" w:dyaOrig="260" w14:anchorId="1A6B386B">
          <v:shape id="_x0000_i1733" type="#_x0000_t75" style="width:14.4pt;height:14.4pt" o:ole="">
            <v:imagedata r:id="rId1661" o:title=""/>
          </v:shape>
          <o:OLEObject Type="Embed" ProgID="Equation.DSMT4" ShapeID="_x0000_i1733" DrawAspect="Content" ObjectID="_1363901182" r:id="rId1662"/>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5486" w:name="_Toc290149364"/>
      <w:r>
        <w:t>Biphasic-Solute Materials</w:t>
      </w:r>
      <w:bookmarkEnd w:id="5486"/>
    </w:p>
    <w:p w14:paraId="1D9B3440" w14:textId="77777777"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00DDA">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r w:rsidR="000F5924">
        <w:fldChar w:fldCharType="begin"/>
      </w:r>
      <w:r w:rsidR="000F5924">
        <w:instrText xml:space="preserve"> HYPERLINK "http://mrl.sci.utah.edu/software/febio" </w:instrText>
      </w:r>
      <w:ins w:id="5487" w:author="Gerard" w:date="2015-04-08T21:50:00Z"/>
      <w:r w:rsidR="000F5924">
        <w:fldChar w:fldCharType="separate"/>
      </w:r>
      <w:r w:rsidR="008B53FE" w:rsidRPr="00C966F3">
        <w:rPr>
          <w:rStyle w:val="Hyperlink"/>
          <w:i/>
        </w:rPr>
        <w:t>FEBio Theory Manual</w:t>
      </w:r>
      <w:r w:rsidR="000F5924">
        <w:rPr>
          <w:rStyle w:val="Hyperlink"/>
          <w:i/>
        </w:rPr>
        <w:fldChar w:fldCharType="end"/>
      </w:r>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6C2049" w:rsidRPr="006C2049">
        <w:rPr>
          <w:position w:val="-4"/>
        </w:rPr>
        <w:object w:dxaOrig="220" w:dyaOrig="200" w14:anchorId="53187B2B">
          <v:shape id="_x0000_i1734" type="#_x0000_t75" style="width:14.4pt;height:7.2pt" o:ole="">
            <v:imagedata r:id="rId1663" o:title=""/>
          </v:shape>
          <o:OLEObject Type="Embed" ProgID="Equation.DSMT4" ShapeID="_x0000_i1734" DrawAspect="Content" ObjectID="_1363901183" r:id="rId1664"/>
        </w:object>
      </w:r>
      <w:r w:rsidRPr="00B27FE9">
        <w:t xml:space="preserve"> of the pores is able to accommodate a solute of a particular size (</w:t>
      </w:r>
      <w:r w:rsidR="006C2049" w:rsidRPr="006C2049">
        <w:rPr>
          <w:position w:val="-6"/>
        </w:rPr>
        <w:object w:dxaOrig="880" w:dyaOrig="279" w14:anchorId="29309200">
          <v:shape id="_x0000_i1735" type="#_x0000_t75" style="width:43.2pt;height:14.4pt" o:ole="">
            <v:imagedata r:id="rId1665" o:title=""/>
          </v:shape>
          <o:OLEObject Type="Embed" ProgID="Equation.DSMT4" ShapeID="_x0000_i1735" DrawAspect="Content" ObjectID="_1363901184" r:id="rId1666"/>
        </w:object>
      </w:r>
      <w:r w:rsidRPr="00B27FE9">
        <w:t xml:space="preserve">).  Furthermore, the activity </w:t>
      </w:r>
      <w:r w:rsidR="006C2049" w:rsidRPr="006C2049">
        <w:rPr>
          <w:position w:val="-10"/>
        </w:rPr>
        <w:object w:dxaOrig="200" w:dyaOrig="260" w14:anchorId="5F4A78C9">
          <v:shape id="_x0000_i1736" type="#_x0000_t75" style="width:7.2pt;height:14.4pt" o:ole="">
            <v:imagedata r:id="rId1667" o:title=""/>
          </v:shape>
          <o:OLEObject Type="Embed" ProgID="Equation.DSMT4" ShapeID="_x0000_i1736" DrawAspect="Content" ObjectID="_1363901185" r:id="rId1668"/>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840" w:dyaOrig="340" w14:anchorId="0CB31FE7">
          <v:shape id="_x0000_i1737" type="#_x0000_t75" style="width:43.2pt;height:14.4pt" o:ole="">
            <v:imagedata r:id="rId1669" o:title=""/>
          </v:shape>
          <o:OLEObject Type="Embed" ProgID="Equation.DSMT4" ShapeID="_x0000_i1737" DrawAspect="Content" ObjectID="_1363901186" r:id="rId1670"/>
        </w:object>
      </w:r>
      <w:r w:rsidRPr="00B27FE9">
        <w:t xml:space="preserve">, such that the chemical potential </w:t>
      </w:r>
      <w:r w:rsidR="006C2049" w:rsidRPr="006C2049">
        <w:rPr>
          <w:position w:val="-10"/>
        </w:rPr>
        <w:object w:dxaOrig="240" w:dyaOrig="260" w14:anchorId="6BA8246A">
          <v:shape id="_x0000_i1738" type="#_x0000_t75" style="width:14.4pt;height:14.4pt" o:ole="">
            <v:imagedata r:id="rId1671" o:title=""/>
          </v:shape>
          <o:OLEObject Type="Embed" ProgID="Equation.DSMT4" ShapeID="_x0000_i1738" DrawAspect="Content" ObjectID="_1363901187" r:id="rId1672"/>
        </w:object>
      </w:r>
      <w:r w:rsidRPr="00B27FE9">
        <w:t xml:space="preserve"> of the solute is given by</w:t>
      </w:r>
    </w:p>
    <w:p w14:paraId="5DB0E053" w14:textId="0BD673F9" w:rsidR="006A0BC1" w:rsidRPr="00B27FE9" w:rsidRDefault="006A0BC1" w:rsidP="006A0BC1">
      <w:pPr>
        <w:pStyle w:val="MTDisplayEquation"/>
      </w:pPr>
      <w:r w:rsidRPr="00B27FE9">
        <w:tab/>
      </w:r>
      <w:r w:rsidR="006C2049" w:rsidRPr="006C2049">
        <w:rPr>
          <w:position w:val="-24"/>
        </w:rPr>
        <w:object w:dxaOrig="2040" w:dyaOrig="620" w14:anchorId="087C2F7D">
          <v:shape id="_x0000_i1739" type="#_x0000_t75" style="width:100.8pt;height:28.8pt" o:ole="">
            <v:imagedata r:id="rId1673" o:title=""/>
          </v:shape>
          <o:OLEObject Type="Embed" ProgID="Equation.DSMT4" ShapeID="_x0000_i1739" DrawAspect="Content" ObjectID="_1363901188" r:id="rId1674"/>
        </w:object>
      </w:r>
      <w:r w:rsidRPr="00B27FE9">
        <w:t>.</w:t>
      </w:r>
    </w:p>
    <w:p w14:paraId="659AB7B4" w14:textId="7579EBE3" w:rsidR="006A0BC1" w:rsidRPr="00B27FE9" w:rsidRDefault="006A0BC1" w:rsidP="006A0BC1">
      <w:r w:rsidRPr="00B27FE9">
        <w:t xml:space="preserve">In this expression, </w:t>
      </w:r>
      <w:r w:rsidR="006C2049" w:rsidRPr="006C2049">
        <w:rPr>
          <w:position w:val="-12"/>
        </w:rPr>
        <w:object w:dxaOrig="300" w:dyaOrig="360" w14:anchorId="51C9E66A">
          <v:shape id="_x0000_i1740" type="#_x0000_t75" style="width:14.4pt;height:21.6pt" o:ole="">
            <v:imagedata r:id="rId1675" o:title=""/>
          </v:shape>
          <o:OLEObject Type="Embed" ProgID="Equation.DSMT4" ShapeID="_x0000_i1740" DrawAspect="Content" ObjectID="_1363901189" r:id="rId1676"/>
        </w:object>
      </w:r>
      <w:r w:rsidRPr="00B27FE9">
        <w:t xml:space="preserve"> is the solute chemical potential at some reference temperature </w:t>
      </w:r>
      <w:r w:rsidR="006C2049" w:rsidRPr="006C2049">
        <w:rPr>
          <w:position w:val="-6"/>
        </w:rPr>
        <w:object w:dxaOrig="200" w:dyaOrig="279" w14:anchorId="70F901AB">
          <v:shape id="_x0000_i1741" type="#_x0000_t75" style="width:7.2pt;height:14.4pt" o:ole="">
            <v:imagedata r:id="rId1677" o:title=""/>
          </v:shape>
          <o:OLEObject Type="Embed" ProgID="Equation.DSMT4" ShapeID="_x0000_i1741" DrawAspect="Content" ObjectID="_1363901190" r:id="rId1678"/>
        </w:object>
      </w:r>
      <w:r w:rsidRPr="00B27FE9">
        <w:t xml:space="preserve">; </w:t>
      </w:r>
      <w:r w:rsidR="006C2049" w:rsidRPr="006C2049">
        <w:rPr>
          <w:position w:val="-6"/>
        </w:rPr>
        <w:object w:dxaOrig="180" w:dyaOrig="220" w14:anchorId="3EEA9367">
          <v:shape id="_x0000_i1742" type="#_x0000_t75" style="width:7.2pt;height:14.4pt" o:ole="">
            <v:imagedata r:id="rId1679" o:title=""/>
          </v:shape>
          <o:OLEObject Type="Embed" ProgID="Equation.DSMT4" ShapeID="_x0000_i1742" DrawAspect="Content" ObjectID="_1363901191" r:id="rId1680"/>
        </w:object>
      </w:r>
      <w:r w:rsidRPr="00B27FE9">
        <w:t xml:space="preserve"> is the solute concentration on a solution-volume basis (number of moles of solute per volume of interstitial fluid in the mixture); </w:t>
      </w:r>
      <w:r w:rsidR="006C2049" w:rsidRPr="006C2049">
        <w:rPr>
          <w:position w:val="-4"/>
        </w:rPr>
        <w:object w:dxaOrig="320" w:dyaOrig="260" w14:anchorId="693B5F94">
          <v:shape id="_x0000_i1743" type="#_x0000_t75" style="width:14.4pt;height:14.4pt" o:ole="">
            <v:imagedata r:id="rId1681" o:title=""/>
          </v:shape>
          <o:OLEObject Type="Embed" ProgID="Equation.DSMT4" ShapeID="_x0000_i1743" DrawAspect="Content" ObjectID="_1363901192" r:id="rId1682"/>
        </w:object>
      </w:r>
      <w:r w:rsidRPr="00B27FE9">
        <w:t xml:space="preserve"> is the solute molecular weight (an invariant quantity); and </w:t>
      </w:r>
      <w:r w:rsidR="006C2049" w:rsidRPr="006C2049">
        <w:rPr>
          <w:position w:val="-4"/>
        </w:rPr>
        <w:object w:dxaOrig="240" w:dyaOrig="260" w14:anchorId="30A069C5">
          <v:shape id="_x0000_i1744" type="#_x0000_t75" style="width:14.4pt;height:14.4pt" o:ole="">
            <v:imagedata r:id="rId1683" o:title=""/>
          </v:shape>
          <o:OLEObject Type="Embed" ProgID="Equation.DSMT4" ShapeID="_x0000_i1744" DrawAspect="Content" ObjectID="_1363901193" r:id="rId1684"/>
        </w:object>
      </w:r>
      <w:r w:rsidRPr="00B27FE9">
        <w:t xml:space="preserve"> is the universal gas constant.  In a biphasic-solute material, a constitutive relation is needed for </w:t>
      </w:r>
      <w:r w:rsidR="006C2049" w:rsidRPr="006C2049">
        <w:rPr>
          <w:position w:val="-4"/>
        </w:rPr>
        <w:object w:dxaOrig="220" w:dyaOrig="260" w14:anchorId="74029587">
          <v:shape id="_x0000_i1745" type="#_x0000_t75" style="width:14.4pt;height:14.4pt" o:ole="">
            <v:imagedata r:id="rId1685" o:title=""/>
          </v:shape>
          <o:OLEObject Type="Embed" ProgID="Equation.DSMT4" ShapeID="_x0000_i1745" DrawAspect="Content" ObjectID="_1363901194" r:id="rId1686"/>
        </w:object>
      </w:r>
      <w:r w:rsidRPr="00B27FE9">
        <w:t xml:space="preserve">; in general, </w:t>
      </w:r>
      <w:r w:rsidR="006C2049" w:rsidRPr="006C2049">
        <w:rPr>
          <w:position w:val="-4"/>
        </w:rPr>
        <w:object w:dxaOrig="220" w:dyaOrig="260" w14:anchorId="6C064A1D">
          <v:shape id="_x0000_i1746" type="#_x0000_t75" style="width:14.4pt;height:14.4pt" o:ole="">
            <v:imagedata r:id="rId1687" o:title=""/>
          </v:shape>
          <o:OLEObject Type="Embed" ProgID="Equation.DSMT4" ShapeID="_x0000_i1746" DrawAspect="Content" ObjectID="_1363901195" r:id="rId1688"/>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37C5E25F">
          <v:shape id="_x0000_i1747" type="#_x0000_t75" style="width:50.4pt;height:14.4pt" o:ole="">
            <v:imagedata r:id="rId1689" o:title=""/>
          </v:shape>
          <o:OLEObject Type="Embed" ProgID="Equation.DSMT4" ShapeID="_x0000_i1747" DrawAspect="Content" ObjectID="_1363901196" r:id="rId1690"/>
        </w:obje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6C2049" w:rsidRPr="006C2049">
        <w:rPr>
          <w:position w:val="-10"/>
        </w:rPr>
        <w:object w:dxaOrig="240" w:dyaOrig="260" w14:anchorId="094CA57C">
          <v:shape id="_x0000_i1748" type="#_x0000_t75" style="width:14.4pt;height:14.4pt" o:ole="">
            <v:imagedata r:id="rId1691" o:title=""/>
          </v:shape>
          <o:OLEObject Type="Embed" ProgID="Equation.DSMT4" ShapeID="_x0000_i1748" DrawAspect="Content" ObjectID="_1363901197" r:id="rId1692"/>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6C2049" w:rsidRPr="006C2049">
        <w:rPr>
          <w:position w:val="-10"/>
        </w:rPr>
        <w:object w:dxaOrig="340" w:dyaOrig="360" w14:anchorId="32B8B22E">
          <v:shape id="_x0000_i1749" type="#_x0000_t75" style="width:14.4pt;height:21.6pt" o:ole="">
            <v:imagedata r:id="rId1693" o:title=""/>
          </v:shape>
          <o:OLEObject Type="Embed" ProgID="Equation.DSMT4" ShapeID="_x0000_i1749" DrawAspect="Content" ObjectID="_1363901198" r:id="rId1694"/>
        </w:object>
      </w:r>
      <w:r w:rsidRPr="00B27FE9">
        <w:t xml:space="preserve"> is given by</w:t>
      </w:r>
    </w:p>
    <w:p w14:paraId="06E852AC" w14:textId="6A644B0A" w:rsidR="006A0BC1" w:rsidRPr="00B27FE9" w:rsidRDefault="006A0BC1" w:rsidP="006A0BC1">
      <w:pPr>
        <w:pStyle w:val="MTDisplayEquation"/>
      </w:pPr>
      <w:r w:rsidRPr="00B27FE9">
        <w:lastRenderedPageBreak/>
        <w:tab/>
      </w:r>
      <w:r w:rsidR="006C2049" w:rsidRPr="006C2049">
        <w:rPr>
          <w:position w:val="-30"/>
        </w:rPr>
        <w:object w:dxaOrig="2960" w:dyaOrig="680" w14:anchorId="2FC91356">
          <v:shape id="_x0000_i1750" type="#_x0000_t75" style="width:151.2pt;height:36pt" o:ole="">
            <v:imagedata r:id="rId1695" o:title=""/>
          </v:shape>
          <o:OLEObject Type="Embed" ProgID="Equation.DSMT4" ShapeID="_x0000_i1750" DrawAspect="Content" ObjectID="_1363901199" r:id="rId1696"/>
        </w:object>
      </w:r>
      <w:r w:rsidRPr="00B27FE9">
        <w:t>,</w:t>
      </w:r>
    </w:p>
    <w:p w14:paraId="19B83D98" w14:textId="314C0C3F" w:rsidR="006A0BC1" w:rsidRPr="00B27FE9" w:rsidRDefault="006A0BC1" w:rsidP="006A0BC1">
      <w:r w:rsidRPr="00B27FE9">
        <w:t xml:space="preserve">where </w:t>
      </w:r>
      <w:r w:rsidR="006C2049" w:rsidRPr="006C2049">
        <w:rPr>
          <w:position w:val="-12"/>
        </w:rPr>
        <w:object w:dxaOrig="340" w:dyaOrig="380" w14:anchorId="32965F72">
          <v:shape id="_x0000_i1751" type="#_x0000_t75" style="width:14.4pt;height:21.6pt" o:ole="">
            <v:imagedata r:id="rId1697" o:title=""/>
          </v:shape>
          <o:OLEObject Type="Embed" ProgID="Equation.DSMT4" ShapeID="_x0000_i1751" DrawAspect="Content" ObjectID="_1363901200" r:id="rId1698"/>
        </w:object>
      </w:r>
      <w:r w:rsidRPr="00B27FE9">
        <w:t xml:space="preserve"> is the solvent chemical potential at some reference temperature </w:t>
      </w:r>
      <w:r w:rsidR="006C2049" w:rsidRPr="006C2049">
        <w:rPr>
          <w:position w:val="-6"/>
        </w:rPr>
        <w:object w:dxaOrig="200" w:dyaOrig="279" w14:anchorId="0682E176">
          <v:shape id="_x0000_i1752" type="#_x0000_t75" style="width:7.2pt;height:14.4pt" o:ole="">
            <v:imagedata r:id="rId1699" o:title=""/>
          </v:shape>
          <o:OLEObject Type="Embed" ProgID="Equation.DSMT4" ShapeID="_x0000_i1752" DrawAspect="Content" ObjectID="_1363901201" r:id="rId1700"/>
        </w:object>
      </w:r>
      <w:r w:rsidRPr="00B27FE9">
        <w:t xml:space="preserve">; </w:t>
      </w:r>
      <w:r w:rsidR="006C2049" w:rsidRPr="006C2049">
        <w:rPr>
          <w:position w:val="-12"/>
        </w:rPr>
        <w:object w:dxaOrig="340" w:dyaOrig="380" w14:anchorId="557BD84B">
          <v:shape id="_x0000_i1753" type="#_x0000_t75" style="width:14.4pt;height:21.6pt" o:ole="">
            <v:imagedata r:id="rId1701" o:title=""/>
          </v:shape>
          <o:OLEObject Type="Embed" ProgID="Equation.DSMT4" ShapeID="_x0000_i1753" DrawAspect="Content" ObjectID="_1363901202" r:id="rId1702"/>
        </w:object>
      </w:r>
      <w:r w:rsidRPr="00B27FE9">
        <w:t xml:space="preserve"> is the true density of the solvent (an invariant property for an intrinsically incompressible fluid); and </w:t>
      </w:r>
      <w:r w:rsidR="006C2049" w:rsidRPr="006C2049">
        <w:rPr>
          <w:position w:val="-4"/>
        </w:rPr>
        <w:object w:dxaOrig="260" w:dyaOrig="240" w14:anchorId="00A7EBE3">
          <v:shape id="_x0000_i1754" type="#_x0000_t75" style="width:14.4pt;height:14.4pt" o:ole="">
            <v:imagedata r:id="rId1703" o:title=""/>
          </v:shape>
          <o:OLEObject Type="Embed" ProgID="Equation.DSMT4" ShapeID="_x0000_i1754" DrawAspect="Content" ObjectID="_1363901203" r:id="rId1704"/>
        </w:object>
      </w:r>
      <w:r w:rsidRPr="00B27FE9">
        <w:t xml:space="preserve"> is the osmotic coefficient which represents the extent by which the solute concentration influences the solvent chemical potential.  In a biphasic-solute material, a constitutive relation is needed for </w:t>
      </w:r>
      <w:r w:rsidR="006C2049" w:rsidRPr="006C2049">
        <w:rPr>
          <w:position w:val="-4"/>
        </w:rPr>
        <w:object w:dxaOrig="260" w:dyaOrig="240" w14:anchorId="67217FDB">
          <v:shape id="_x0000_i1755" type="#_x0000_t75" style="width:14.4pt;height:14.4pt" o:ole="">
            <v:imagedata r:id="rId1705" o:title=""/>
          </v:shape>
          <o:OLEObject Type="Embed" ProgID="Equation.DSMT4" ShapeID="_x0000_i1755" DrawAspect="Content" ObjectID="_1363901204" r:id="rId1706"/>
        </w:object>
      </w:r>
      <w:r w:rsidRPr="00B27FE9">
        <w:t xml:space="preserve">; in general, </w:t>
      </w:r>
      <w:r w:rsidR="006C2049" w:rsidRPr="006C2049">
        <w:rPr>
          <w:position w:val="-4"/>
        </w:rPr>
        <w:object w:dxaOrig="260" w:dyaOrig="240" w14:anchorId="7A606238">
          <v:shape id="_x0000_i1756" type="#_x0000_t75" style="width:14.4pt;height:14.4pt" o:ole="">
            <v:imagedata r:id="rId1707" o:title=""/>
          </v:shape>
          <o:OLEObject Type="Embed" ProgID="Equation.DSMT4" ShapeID="_x0000_i1756" DrawAspect="Content" ObjectID="_1363901205" r:id="rId1708"/>
        </w:object>
      </w:r>
      <w:r w:rsidRPr="00B27FE9">
        <w:t xml:space="preserve"> may be a function of the solid matrix strain and the solute concentration.  In FEBio, the dependence of the osmotic coefficient on the solid matrix strain is currently constrained to a dependence on </w:t>
      </w:r>
      <w:r w:rsidR="006C2049" w:rsidRPr="006C2049">
        <w:rPr>
          <w:position w:val="-6"/>
        </w:rPr>
        <w:object w:dxaOrig="940" w:dyaOrig="279" w14:anchorId="277E8B36">
          <v:shape id="_x0000_i1757" type="#_x0000_t75" style="width:50.4pt;height:14.4pt" o:ole="">
            <v:imagedata r:id="rId1709" o:title=""/>
          </v:shape>
          <o:OLEObject Type="Embed" ProgID="Equation.DSMT4" ShapeID="_x0000_i1757" DrawAspect="Content" ObjectID="_1363901206" r:id="rId1710"/>
        </w:obje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6C2049" w:rsidRPr="006C2049">
        <w:rPr>
          <w:position w:val="-10"/>
        </w:rPr>
        <w:object w:dxaOrig="240" w:dyaOrig="320" w14:anchorId="275D92D4">
          <v:shape id="_x0000_i1758" type="#_x0000_t75" style="width:14.4pt;height:14.4pt" o:ole="">
            <v:imagedata r:id="rId1711" o:title=""/>
          </v:shape>
          <o:OLEObject Type="Embed" ProgID="Equation.DSMT4" ShapeID="_x0000_i1758" DrawAspect="Content" ObjectID="_1363901207" r:id="rId1712"/>
        </w:object>
      </w:r>
      <w:r w:rsidRPr="00B27FE9">
        <w:t xml:space="preserve"> and solute concentration </w:t>
      </w:r>
      <w:r w:rsidR="006C2049" w:rsidRPr="006C2049">
        <w:rPr>
          <w:position w:val="-6"/>
        </w:rPr>
        <w:object w:dxaOrig="180" w:dyaOrig="279" w14:anchorId="649307BC">
          <v:shape id="_x0000_i1759" type="#_x0000_t75" style="width:7.2pt;height:14.4pt" o:ole="">
            <v:imagedata r:id="rId1713" o:title=""/>
          </v:shape>
          <o:OLEObject Type="Embed" ProgID="Equation.DSMT4" ShapeID="_x0000_i1759" DrawAspect="Content" ObjectID="_1363901208" r:id="rId1714"/>
        </w:object>
      </w:r>
      <w:r w:rsidRPr="00B27FE9">
        <w:t xml:space="preserve"> as</w:t>
      </w:r>
    </w:p>
    <w:p w14:paraId="3F4A1E2C" w14:textId="250DB12D" w:rsidR="006A0BC1" w:rsidRPr="00B27FE9" w:rsidRDefault="006A0BC1" w:rsidP="006A0BC1">
      <w:pPr>
        <w:pStyle w:val="MTDisplayEquation"/>
      </w:pPr>
      <w:r w:rsidRPr="00B27FE9">
        <w:tab/>
      </w:r>
      <w:r w:rsidR="006C2049" w:rsidRPr="006C2049">
        <w:rPr>
          <w:position w:val="-42"/>
        </w:rPr>
        <w:object w:dxaOrig="1400" w:dyaOrig="960" w14:anchorId="0B598A26">
          <v:shape id="_x0000_i1760" type="#_x0000_t75" style="width:1in;height:50.4pt" o:ole="">
            <v:imagedata r:id="rId1715" o:title=""/>
          </v:shape>
          <o:OLEObject Type="Embed" ProgID="Equation.DSMT4" ShapeID="_x0000_i1760" DrawAspect="Content" ObjectID="_1363901209" r:id="rId1716"/>
        </w:object>
      </w:r>
      <w:r w:rsidR="004A1056">
        <w:t>.</w:t>
      </w:r>
    </w:p>
    <w:p w14:paraId="1974423F" w14:textId="669F08A2" w:rsidR="006A0BC1" w:rsidRPr="00B27FE9" w:rsidRDefault="006A0BC1" w:rsidP="006A0BC1">
      <w:r w:rsidRPr="00B27FE9">
        <w:t xml:space="preserve">Therefore, nodal variables in FEBio consist of the solid matrix displacement </w:t>
      </w:r>
      <w:r w:rsidR="006C2049" w:rsidRPr="006C2049">
        <w:rPr>
          <w:position w:val="-6"/>
        </w:rPr>
        <w:object w:dxaOrig="200" w:dyaOrig="220" w14:anchorId="45DF4525">
          <v:shape id="_x0000_i1761" type="#_x0000_t75" style="width:7.2pt;height:14.4pt" o:ole="">
            <v:imagedata r:id="rId1717" o:title=""/>
          </v:shape>
          <o:OLEObject Type="Embed" ProgID="Equation.DSMT4" ShapeID="_x0000_i1761" DrawAspect="Content" ObjectID="_1363901210" r:id="rId1718"/>
        </w:object>
      </w:r>
      <w:r w:rsidRPr="00B27FE9">
        <w:t xml:space="preserve">, the effective fluid pressure </w:t>
      </w:r>
      <w:r w:rsidR="006C2049" w:rsidRPr="006C2049">
        <w:rPr>
          <w:position w:val="-10"/>
        </w:rPr>
        <w:object w:dxaOrig="240" w:dyaOrig="320" w14:anchorId="2BF86784">
          <v:shape id="_x0000_i1762" type="#_x0000_t75" style="width:14.4pt;height:14.4pt" o:ole="">
            <v:imagedata r:id="rId1719" o:title=""/>
          </v:shape>
          <o:OLEObject Type="Embed" ProgID="Equation.DSMT4" ShapeID="_x0000_i1762" DrawAspect="Content" ObjectID="_1363901211" r:id="rId1720"/>
        </w:object>
      </w:r>
      <w:r w:rsidRPr="00B27FE9">
        <w:t xml:space="preserve">, and the effective solute concentration </w:t>
      </w:r>
      <w:r w:rsidR="006C2049" w:rsidRPr="006C2049">
        <w:rPr>
          <w:position w:val="-6"/>
        </w:rPr>
        <w:object w:dxaOrig="180" w:dyaOrig="279" w14:anchorId="7D49F1F9">
          <v:shape id="_x0000_i1763" type="#_x0000_t75" style="width:7.2pt;height:14.4pt" o:ole="">
            <v:imagedata r:id="rId1721" o:title=""/>
          </v:shape>
          <o:OLEObject Type="Embed" ProgID="Equation.DSMT4" ShapeID="_x0000_i1763" DrawAspect="Content" ObjectID="_1363901212" r:id="rId1722"/>
        </w:object>
      </w:r>
      <w:r w:rsidRPr="00B27FE9">
        <w:t xml:space="preserve">.  Essential boundary conditions must be imposed on these variables, and not on the actual pressure </w:t>
      </w:r>
      <w:r w:rsidR="006C2049" w:rsidRPr="006C2049">
        <w:rPr>
          <w:position w:val="-10"/>
        </w:rPr>
        <w:object w:dxaOrig="240" w:dyaOrig="260" w14:anchorId="47DF1572">
          <v:shape id="_x0000_i1764" type="#_x0000_t75" style="width:14.4pt;height:14.4pt" o:ole="">
            <v:imagedata r:id="rId1723" o:title=""/>
          </v:shape>
          <o:OLEObject Type="Embed" ProgID="Equation.DSMT4" ShapeID="_x0000_i1764" DrawAspect="Content" ObjectID="_1363901213" r:id="rId1724"/>
        </w:object>
      </w:r>
      <w:r w:rsidRPr="00B27FE9">
        <w:t xml:space="preserve"> or concentration </w:t>
      </w:r>
      <w:r w:rsidR="006C2049" w:rsidRPr="006C2049">
        <w:rPr>
          <w:position w:val="-6"/>
        </w:rPr>
        <w:object w:dxaOrig="180" w:dyaOrig="220" w14:anchorId="72E0592F">
          <v:shape id="_x0000_i1765" type="#_x0000_t75" style="width:7.2pt;height:14.4pt" o:ole="">
            <v:imagedata r:id="rId1725" o:title=""/>
          </v:shape>
          <o:OLEObject Type="Embed" ProgID="Equation.DSMT4" ShapeID="_x0000_i1765" DrawAspect="Content" ObjectID="_1363901214" r:id="rId1726"/>
        </w:object>
      </w:r>
      <w:r w:rsidRPr="00B27FE9">
        <w:t xml:space="preserve">.  (In a biphasic material however, since </w:t>
      </w:r>
      <w:r w:rsidR="006C2049" w:rsidRPr="006C2049">
        <w:rPr>
          <w:position w:val="-6"/>
        </w:rPr>
        <w:object w:dxaOrig="540" w:dyaOrig="279" w14:anchorId="2FEBE60D">
          <v:shape id="_x0000_i1766" type="#_x0000_t75" style="width:28.8pt;height:14.4pt" o:ole="">
            <v:imagedata r:id="rId1727" o:title=""/>
          </v:shape>
          <o:OLEObject Type="Embed" ProgID="Equation.DSMT4" ShapeID="_x0000_i1766" DrawAspect="Content" ObjectID="_1363901215" r:id="rId1728"/>
        </w:object>
      </w:r>
      <w:r w:rsidRPr="00B27FE9">
        <w:t xml:space="preserve">, the effective and actual fluid pressures are the same, </w:t>
      </w:r>
      <w:r w:rsidR="006C2049" w:rsidRPr="006C2049">
        <w:rPr>
          <w:position w:val="-10"/>
        </w:rPr>
        <w:object w:dxaOrig="620" w:dyaOrig="320" w14:anchorId="2C45B202">
          <v:shape id="_x0000_i1767" type="#_x0000_t75" style="width:28.8pt;height:14.4pt" o:ole="">
            <v:imagedata r:id="rId1729" o:title=""/>
          </v:shape>
          <o:OLEObject Type="Embed" ProgID="Equation.DSMT4" ShapeID="_x0000_i1767" DrawAspect="Content" ObjectID="_1363901216" r:id="rId1730"/>
        </w:obje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by </w:t>
      </w:r>
      <w:r w:rsidR="006C2049" w:rsidRPr="006C2049">
        <w:rPr>
          <w:position w:val="-10"/>
        </w:rPr>
        <w:object w:dxaOrig="1280" w:dyaOrig="360" w14:anchorId="27236CD3">
          <v:shape id="_x0000_i1768" type="#_x0000_t75" style="width:64.8pt;height:21.6pt" o:ole="">
            <v:imagedata r:id="rId1731" o:title=""/>
          </v:shape>
          <o:OLEObject Type="Embed" ProgID="Equation.DSMT4" ShapeID="_x0000_i1768" DrawAspect="Content" ObjectID="_1363901217" r:id="rId1732"/>
        </w:object>
      </w:r>
      <w:r w:rsidRPr="00B27FE9">
        <w:t xml:space="preserve">, where </w:t>
      </w:r>
      <w:r w:rsidR="006C2049" w:rsidRPr="006C2049">
        <w:rPr>
          <w:position w:val="-6"/>
        </w:rPr>
        <w:object w:dxaOrig="300" w:dyaOrig="320" w14:anchorId="495DCDBB">
          <v:shape id="_x0000_i1769" type="#_x0000_t75" style="width:14.4pt;height:14.4pt" o:ole="">
            <v:imagedata r:id="rId1733" o:title=""/>
          </v:shape>
          <o:OLEObject Type="Embed" ProgID="Equation.DSMT4" ShapeID="_x0000_i1769" DrawAspect="Content" ObjectID="_1363901218" r:id="rId1734"/>
        </w:object>
      </w:r>
      <w:r w:rsidRPr="00B27FE9">
        <w:t xml:space="preserve"> is the stress arising from the solid matrix strain.  The mixture traction on a surface with unit outward normal </w:t>
      </w:r>
      <w:r w:rsidR="006C2049" w:rsidRPr="006C2049">
        <w:rPr>
          <w:position w:val="-4"/>
        </w:rPr>
        <w:object w:dxaOrig="200" w:dyaOrig="200" w14:anchorId="7FF9C334">
          <v:shape id="_x0000_i1770" type="#_x0000_t75" style="width:7.2pt;height:7.2pt" o:ole="">
            <v:imagedata r:id="rId1735" o:title=""/>
          </v:shape>
          <o:OLEObject Type="Embed" ProgID="Equation.DSMT4" ShapeID="_x0000_i1770" DrawAspect="Content" ObjectID="_1363901219" r:id="rId1736"/>
        </w:object>
      </w:r>
      <w:r w:rsidRPr="00B27FE9">
        <w:t xml:space="preserve"> is </w:t>
      </w:r>
      <w:r w:rsidR="006C2049" w:rsidRPr="006C2049">
        <w:rPr>
          <w:position w:val="-6"/>
        </w:rPr>
        <w:object w:dxaOrig="800" w:dyaOrig="260" w14:anchorId="53D33C52">
          <v:shape id="_x0000_i1771" type="#_x0000_t75" style="width:43.2pt;height:14.4pt" o:ole="">
            <v:imagedata r:id="rId1737" o:title=""/>
          </v:shape>
          <o:OLEObject Type="Embed" ProgID="Equation.DSMT4" ShapeID="_x0000_i1771" DrawAspect="Content" ObjectID="_1363901220" r:id="rId1738"/>
        </w:object>
      </w:r>
      <w:r w:rsidRPr="00B27FE9">
        <w:t xml:space="preserve">.  This traction is continuous across the boundary surface.  Therefore, the corresponding natural boundary condition for a biphasic-solute mixture is </w:t>
      </w:r>
      <w:r w:rsidR="006C2049" w:rsidRPr="006C2049">
        <w:rPr>
          <w:position w:val="-6"/>
        </w:rPr>
        <w:object w:dxaOrig="520" w:dyaOrig="279" w14:anchorId="0D9456CE">
          <v:shape id="_x0000_i1772" type="#_x0000_t75" style="width:28.8pt;height:14.4pt" o:ole="">
            <v:imagedata r:id="rId1739" o:title=""/>
          </v:shape>
          <o:OLEObject Type="Embed" ProgID="Equation.DSMT4" ShapeID="_x0000_i1772" DrawAspect="Content" ObjectID="_1363901221" r:id="rId1740"/>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6C2049" w:rsidRPr="006C2049">
        <w:rPr>
          <w:position w:val="-6"/>
        </w:rPr>
        <w:object w:dxaOrig="859" w:dyaOrig="279" w14:anchorId="53842B74">
          <v:shape id="_x0000_i1773" type="#_x0000_t75" style="width:43.2pt;height:14.4pt" o:ole="">
            <v:imagedata r:id="rId1741" o:title=""/>
          </v:shape>
          <o:OLEObject Type="Embed" ProgID="Equation.DSMT4" ShapeID="_x0000_i1773" DrawAspect="Content" ObjectID="_1363901222" r:id="rId1742"/>
        </w:object>
      </w:r>
      <w:r w:rsidRPr="00B27FE9">
        <w:t xml:space="preserve"> and </w:t>
      </w:r>
      <w:r w:rsidR="006C2049" w:rsidRPr="006C2049">
        <w:rPr>
          <w:position w:val="-10"/>
        </w:rPr>
        <w:object w:dxaOrig="760" w:dyaOrig="320" w14:anchorId="393A4069">
          <v:shape id="_x0000_i1774" type="#_x0000_t75" style="width:36pt;height:14.4pt" o:ole="">
            <v:imagedata r:id="rId1743" o:title=""/>
          </v:shape>
          <o:OLEObject Type="Embed" ProgID="Equation.DSMT4" ShapeID="_x0000_i1774" DrawAspect="Content" ObjectID="_1363901223" r:id="rId1744"/>
        </w:object>
      </w:r>
      <w:r w:rsidRPr="00B27FE9">
        <w:t xml:space="preserve">, where </w:t>
      </w:r>
      <w:r w:rsidR="006C2049" w:rsidRPr="006C2049">
        <w:rPr>
          <w:position w:val="-6"/>
        </w:rPr>
        <w:object w:dxaOrig="260" w:dyaOrig="220" w14:anchorId="7A35D4BC">
          <v:shape id="_x0000_i1775" type="#_x0000_t75" style="width:14.4pt;height:14.4pt" o:ole="">
            <v:imagedata r:id="rId1745" o:title=""/>
          </v:shape>
          <o:OLEObject Type="Embed" ProgID="Equation.DSMT4" ShapeID="_x0000_i1775" DrawAspect="Content" ObjectID="_1363901224" r:id="rId1746"/>
        </w:object>
      </w:r>
      <w:r w:rsidRPr="00B27FE9">
        <w:t xml:space="preserve"> is the volumetric flux of solvent relative to the solid and </w:t>
      </w:r>
      <w:r w:rsidR="006C2049" w:rsidRPr="006C2049">
        <w:rPr>
          <w:position w:val="-10"/>
        </w:rPr>
        <w:object w:dxaOrig="160" w:dyaOrig="320" w14:anchorId="01B256CB">
          <v:shape id="_x0000_i1776" type="#_x0000_t75" style="width:7.2pt;height:14.4pt" o:ole="">
            <v:imagedata r:id="rId1747" o:title=""/>
          </v:shape>
          <o:OLEObject Type="Embed" ProgID="Equation.DSMT4" ShapeID="_x0000_i1776" DrawAspect="Content" ObjectID="_1363901225" r:id="rId1748"/>
        </w:object>
      </w:r>
      <w:r w:rsidRPr="00B27FE9">
        <w:t xml:space="preserve"> is the molar flux of solute relative to the solid.  In general, </w:t>
      </w:r>
      <w:r w:rsidR="006C2049" w:rsidRPr="006C2049">
        <w:rPr>
          <w:position w:val="-6"/>
        </w:rPr>
        <w:object w:dxaOrig="260" w:dyaOrig="220" w14:anchorId="32903481">
          <v:shape id="_x0000_i1777" type="#_x0000_t75" style="width:14.4pt;height:14.4pt" o:ole="">
            <v:imagedata r:id="rId1749" o:title=""/>
          </v:shape>
          <o:OLEObject Type="Embed" ProgID="Equation.DSMT4" ShapeID="_x0000_i1777" DrawAspect="Content" ObjectID="_1363901226" r:id="rId1750"/>
        </w:object>
      </w:r>
      <w:r w:rsidRPr="00B27FE9">
        <w:t xml:space="preserve"> and </w:t>
      </w:r>
      <w:r w:rsidR="006C2049" w:rsidRPr="006C2049">
        <w:rPr>
          <w:position w:val="-10"/>
        </w:rPr>
        <w:object w:dxaOrig="160" w:dyaOrig="320" w14:anchorId="389B19E5">
          <v:shape id="_x0000_i1778" type="#_x0000_t75" style="width:7.2pt;height:14.4pt" o:ole="">
            <v:imagedata r:id="rId1751" o:title=""/>
          </v:shape>
          <o:OLEObject Type="Embed" ProgID="Equation.DSMT4" ShapeID="_x0000_i1778" DrawAspect="Content" ObjectID="_1363901227" r:id="rId1752"/>
        </w:object>
      </w:r>
      <w:r w:rsidRPr="00B27FE9">
        <w:t xml:space="preserve"> are given by</w:t>
      </w:r>
    </w:p>
    <w:p w14:paraId="2FEEF24A" w14:textId="38D12FA9" w:rsidR="006A0BC1" w:rsidRPr="00B27FE9" w:rsidRDefault="006A0BC1" w:rsidP="006A0BC1">
      <w:pPr>
        <w:pStyle w:val="MTDisplayEquation"/>
      </w:pPr>
      <w:r w:rsidRPr="00B27FE9">
        <w:tab/>
      </w:r>
      <w:r w:rsidR="006C2049" w:rsidRPr="006C2049">
        <w:rPr>
          <w:position w:val="-70"/>
        </w:rPr>
        <w:object w:dxaOrig="2780" w:dyaOrig="1520" w14:anchorId="45F28761">
          <v:shape id="_x0000_i1779" type="#_x0000_t75" style="width:136.8pt;height:79.2pt" o:ole="">
            <v:imagedata r:id="rId1753" o:title=""/>
          </v:shape>
          <o:OLEObject Type="Embed" ProgID="Equation.DSMT4" ShapeID="_x0000_i1779" DrawAspect="Content" ObjectID="_1363901228" r:id="rId1754"/>
        </w:object>
      </w:r>
      <w:r w:rsidRPr="00B27FE9">
        <w:t>,</w:t>
      </w:r>
    </w:p>
    <w:p w14:paraId="7CD1DF84" w14:textId="77777777" w:rsidR="006A0BC1" w:rsidRPr="00B27FE9" w:rsidRDefault="006A0BC1" w:rsidP="006A0BC1">
      <w:r w:rsidRPr="00B27FE9">
        <w:t>where</w:t>
      </w:r>
    </w:p>
    <w:p w14:paraId="1A78B49B" w14:textId="27D7DE6D" w:rsidR="006A0BC1" w:rsidRPr="00B27FE9" w:rsidRDefault="006A0BC1" w:rsidP="006A0BC1">
      <w:pPr>
        <w:pStyle w:val="MTDisplayEquation"/>
      </w:pPr>
      <w:r w:rsidRPr="00B27FE9">
        <w:lastRenderedPageBreak/>
        <w:tab/>
      </w:r>
      <w:r w:rsidR="006C2049" w:rsidRPr="006C2049">
        <w:rPr>
          <w:position w:val="-34"/>
        </w:rPr>
        <w:object w:dxaOrig="2820" w:dyaOrig="840" w14:anchorId="3D7499ED">
          <v:shape id="_x0000_i1780" type="#_x0000_t75" style="width:2in;height:43.2pt" o:ole="">
            <v:imagedata r:id="rId1755" o:title=""/>
          </v:shape>
          <o:OLEObject Type="Embed" ProgID="Equation.DSMT4" ShapeID="_x0000_i1780" DrawAspect="Content" ObjectID="_1363901229" r:id="rId1756"/>
        </w:object>
      </w:r>
    </w:p>
    <w:p w14:paraId="23B55648" w14:textId="4CC7EC85" w:rsidR="00D71BBF" w:rsidRDefault="006A0BC1" w:rsidP="00D71BBF">
      <w:r w:rsidRPr="00B27FE9">
        <w:t xml:space="preserve">is the effective hydraulic permeability of the interstitial fluid solution (solvent and solute) through the porous solid matrix; </w:t>
      </w:r>
      <w:r w:rsidR="006C2049" w:rsidRPr="006C2049">
        <w:rPr>
          <w:position w:val="-4"/>
        </w:rPr>
        <w:object w:dxaOrig="220" w:dyaOrig="260" w14:anchorId="646EA3DF">
          <v:shape id="_x0000_i1781" type="#_x0000_t75" style="width:14.4pt;height:14.4pt" o:ole="">
            <v:imagedata r:id="rId1757" o:title=""/>
          </v:shape>
          <o:OLEObject Type="Embed" ProgID="Equation.DSMT4" ShapeID="_x0000_i1781" DrawAspect="Content" ObjectID="_1363901230" r:id="rId1758"/>
        </w:object>
      </w:r>
      <w:r w:rsidRPr="00B27FE9">
        <w:t xml:space="preserve"> is the hydraulic permeability of the solvent through the porous solid matrix; </w:t>
      </w:r>
      <w:r w:rsidR="006C2049" w:rsidRPr="006C2049">
        <w:rPr>
          <w:position w:val="-6"/>
        </w:rPr>
        <w:object w:dxaOrig="200" w:dyaOrig="279" w14:anchorId="495CC30B">
          <v:shape id="_x0000_i1782" type="#_x0000_t75" style="width:7.2pt;height:14.4pt" o:ole="">
            <v:imagedata r:id="rId1759" o:title=""/>
          </v:shape>
          <o:OLEObject Type="Embed" ProgID="Equation.DSMT4" ShapeID="_x0000_i1782" DrawAspect="Content" ObjectID="_1363901231" r:id="rId1760"/>
        </w:object>
      </w:r>
      <w:r w:rsidRPr="00B27FE9">
        <w:t xml:space="preserve"> is the solute diffusivity through the mixture (frictional interactions with solvent and solid); and </w:t>
      </w:r>
      <w:r w:rsidR="006C2049" w:rsidRPr="006C2049">
        <w:rPr>
          <w:position w:val="-12"/>
        </w:rPr>
        <w:object w:dxaOrig="279" w:dyaOrig="360" w14:anchorId="27EB70BE">
          <v:shape id="_x0000_i1783" type="#_x0000_t75" style="width:14.4pt;height:21.6pt" o:ole="">
            <v:imagedata r:id="rId1761" o:title=""/>
          </v:shape>
          <o:OLEObject Type="Embed" ProgID="Equation.DSMT4" ShapeID="_x0000_i1783" DrawAspect="Content" ObjectID="_1363901232" r:id="rId1762"/>
        </w:object>
      </w:r>
      <w:r w:rsidRPr="00B27FE9">
        <w:t xml:space="preserve"> is the solute free diffusivity (frictional interactions with solvent only). </w:t>
      </w:r>
      <w:r w:rsidR="006C2049" w:rsidRPr="006C2049">
        <w:rPr>
          <w:position w:val="-10"/>
        </w:rPr>
        <w:object w:dxaOrig="1080" w:dyaOrig="360" w14:anchorId="1E917B0D">
          <v:shape id="_x0000_i1784" type="#_x0000_t75" style="width:57.6pt;height:21.6pt" o:ole="">
            <v:imagedata r:id="rId1763" o:title=""/>
          </v:shape>
          <o:OLEObject Type="Embed" ProgID="Equation.DSMT4" ShapeID="_x0000_i1784" DrawAspect="Content" ObjectID="_1363901233" r:id="rId1764"/>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5488" w:name="_Toc290149365"/>
      <w:r>
        <w:t>Guidelines for Biphasic-Solute Analyses</w:t>
      </w:r>
      <w:bookmarkEnd w:id="5488"/>
    </w:p>
    <w:p w14:paraId="070AFA22" w14:textId="77777777" w:rsidR="00D71BBF" w:rsidRDefault="00D71BBF" w:rsidP="00D71BBF">
      <w:pPr>
        <w:pStyle w:val="Heading4"/>
      </w:pPr>
      <w:bookmarkStart w:id="5489" w:name="_Ref188327319"/>
      <w:bookmarkStart w:id="5490" w:name="_Toc290149366"/>
      <w:r>
        <w:t>Prescribed Boundary Conditions</w:t>
      </w:r>
      <w:bookmarkEnd w:id="5489"/>
      <w:bookmarkEnd w:id="5490"/>
    </w:p>
    <w:p w14:paraId="4B2AA8C4" w14:textId="4AACA02B" w:rsidR="00D71BBF" w:rsidRDefault="00D71BBF" w:rsidP="00D71BBF">
      <w:r>
        <w:t xml:space="preserve">In most analyses, it may be assumed that the ambient fluid pressure in the external environment is zero, thus </w:t>
      </w:r>
      <w:r w:rsidR="006C2049" w:rsidRPr="006C2049">
        <w:rPr>
          <w:position w:val="-14"/>
        </w:rPr>
        <w:object w:dxaOrig="720" w:dyaOrig="400" w14:anchorId="1C1AE205">
          <v:shape id="_x0000_i1785" type="#_x0000_t75" style="width:36pt;height:21.6pt" o:ole="">
            <v:imagedata r:id="rId1765" o:title=""/>
          </v:shape>
          <o:OLEObject Type="Embed" ProgID="Equation.DSMT4" ShapeID="_x0000_i1785" DrawAspect="Content" ObjectID="_1363901234" r:id="rId1766"/>
        </w:object>
      </w:r>
      <w:r>
        <w:t xml:space="preserve">, where the subscripted asterisk is used to denote environmental conditions.  The ambient solute concentration may be represented by </w:t>
      </w:r>
      <w:r w:rsidR="006C2049" w:rsidRPr="006C2049">
        <w:rPr>
          <w:position w:val="-14"/>
        </w:rPr>
        <w:object w:dxaOrig="240" w:dyaOrig="400" w14:anchorId="7C5C15CC">
          <v:shape id="_x0000_i1786" type="#_x0000_t75" style="width:14.4pt;height:21.6pt" o:ole="">
            <v:imagedata r:id="rId1767" o:title=""/>
          </v:shape>
          <o:OLEObject Type="Embed" ProgID="Equation.DSMT4" ShapeID="_x0000_i1786" DrawAspect="Content" ObjectID="_1363901235" r:id="rId1768"/>
        </w:object>
      </w:r>
      <w:r>
        <w:t xml:space="preserve">.  It follows that the effective fluid pressure in the external environment is </w:t>
      </w:r>
      <w:r w:rsidR="006C2049" w:rsidRPr="006C2049">
        <w:rPr>
          <w:position w:val="-14"/>
        </w:rPr>
        <w:object w:dxaOrig="1460" w:dyaOrig="400" w14:anchorId="5664ECE6">
          <v:shape id="_x0000_i1787" type="#_x0000_t75" style="width:1in;height:21.6pt" o:ole="">
            <v:imagedata r:id="rId1769" o:title=""/>
          </v:shape>
          <o:OLEObject Type="Embed" ProgID="Equation.DSMT4" ShapeID="_x0000_i1787" DrawAspect="Content" ObjectID="_1363901236" r:id="rId1770"/>
        </w:object>
      </w:r>
      <w:r>
        <w:t xml:space="preserve"> and the effective concentration is </w:t>
      </w:r>
      <w:r w:rsidR="006C2049" w:rsidRPr="006C2049">
        <w:rPr>
          <w:position w:val="-18"/>
        </w:rPr>
        <w:object w:dxaOrig="1100" w:dyaOrig="440" w14:anchorId="4680ABE3">
          <v:shape id="_x0000_i1788" type="#_x0000_t75" style="width:57.6pt;height:21.6pt" o:ole="">
            <v:imagedata r:id="rId1771" o:title=""/>
          </v:shape>
          <o:OLEObject Type="Embed" ProgID="Equation.DSMT4" ShapeID="_x0000_i1788" DrawAspect="Content" ObjectID="_1363901237" r:id="rId1772"/>
        </w:object>
      </w:r>
      <w:r>
        <w:t xml:space="preserve">.  Therefore, in biphasic-solute analyses, whenever the external environment contains a solute at a concentration of </w:t>
      </w:r>
      <w:r w:rsidR="006C2049" w:rsidRPr="006C2049">
        <w:rPr>
          <w:position w:val="-14"/>
        </w:rPr>
        <w:object w:dxaOrig="240" w:dyaOrig="400" w14:anchorId="02FA5EB9">
          <v:shape id="_x0000_i1789" type="#_x0000_t75" style="width:14.4pt;height:21.6pt" o:ole="">
            <v:imagedata r:id="rId1773" o:title=""/>
          </v:shape>
          <o:OLEObject Type="Embed" ProgID="Equation.DSMT4" ShapeID="_x0000_i1789" DrawAspect="Content" ObjectID="_1363901238" r:id="rId1774"/>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07F533F1" w:rsidR="00D71BBF" w:rsidRDefault="00D71BBF" w:rsidP="00D71BBF">
      <w:r>
        <w:t xml:space="preserve">Letting </w:t>
      </w:r>
      <w:r w:rsidR="006C2049" w:rsidRPr="006C2049">
        <w:rPr>
          <w:position w:val="-14"/>
        </w:rPr>
        <w:object w:dxaOrig="720" w:dyaOrig="400" w14:anchorId="0420B27B">
          <v:shape id="_x0000_i1790" type="#_x0000_t75" style="width:36pt;height:21.6pt" o:ole="">
            <v:imagedata r:id="rId1775" o:title=""/>
          </v:shape>
          <o:OLEObject Type="Embed" ProgID="Equation.DSMT4" ShapeID="_x0000_i1790" DrawAspect="Content" ObjectID="_1363901239" r:id="rId1776"/>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ins w:id="5491" w:author="Gerard" w:date="2015-04-08T21:50:00Z">
        <w:r w:rsidR="00C00DDA">
          <w:t xml:space="preserve">3.11.2.3. </w:t>
        </w:r>
      </w:ins>
      <w:del w:id="5492" w:author="Gerard" w:date="2014-06-20T17:32:00Z">
        <w:r w:rsidR="00873D59" w:rsidDel="00976D6B">
          <w:delText>3.9.3</w:delText>
        </w:r>
      </w:del>
      <w:r w:rsidR="00D03A2A">
        <w:fldChar w:fldCharType="end"/>
      </w:r>
      <w:r>
        <w:t xml:space="preserve">) represent only the traction above ambient conditions.  Note that users are not obligated to assume that </w:t>
      </w:r>
      <w:r w:rsidR="006C2049" w:rsidRPr="006C2049">
        <w:rPr>
          <w:position w:val="-14"/>
        </w:rPr>
        <w:object w:dxaOrig="720" w:dyaOrig="400" w14:anchorId="36109725">
          <v:shape id="_x0000_i1791" type="#_x0000_t75" style="width:36pt;height:21.6pt" o:ole="">
            <v:imagedata r:id="rId1777" o:title=""/>
          </v:shape>
          <o:OLEObject Type="Embed" ProgID="Equation.DSMT4" ShapeID="_x0000_i1791" DrawAspect="Content" ObjectID="_1363901240" r:id="rId1778"/>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5493" w:name="_Toc290149367"/>
      <w:r>
        <w:t>Prescribed Initial Conditions</w:t>
      </w:r>
      <w:bookmarkEnd w:id="5493"/>
    </w:p>
    <w:p w14:paraId="6FDA48A6" w14:textId="7FF82508" w:rsidR="00D71BBF" w:rsidRPr="007036C1" w:rsidRDefault="00D71BBF" w:rsidP="00D71BBF">
      <w:r>
        <w:t xml:space="preserve">When a </w:t>
      </w:r>
      <w:r w:rsidR="001B33E2">
        <w:t>biphasic-solute</w:t>
      </w:r>
      <w:r>
        <w:t xml:space="preserve"> material is initially exposed to a given external environment with effective pressure </w:t>
      </w:r>
      <w:r w:rsidR="006C2049" w:rsidRPr="006C2049">
        <w:rPr>
          <w:position w:val="-14"/>
        </w:rPr>
        <w:object w:dxaOrig="260" w:dyaOrig="400" w14:anchorId="1D8FFBCC">
          <v:shape id="_x0000_i1792" type="#_x0000_t75" style="width:14.4pt;height:21.6pt" o:ole="">
            <v:imagedata r:id="rId1779" o:title=""/>
          </v:shape>
          <o:OLEObject Type="Embed" ProgID="Equation.DSMT4" ShapeID="_x0000_i1792" DrawAspect="Content" ObjectID="_1363901241" r:id="rId1780"/>
        </w:object>
      </w:r>
      <w:r w:rsidR="001B33E2">
        <w:t xml:space="preserve"> and effective concentration</w:t>
      </w:r>
      <w:r>
        <w:t xml:space="preserve"> </w:t>
      </w:r>
      <w:r w:rsidR="006C2049" w:rsidRPr="006C2049">
        <w:rPr>
          <w:position w:val="-14"/>
        </w:rPr>
        <w:object w:dxaOrig="240" w:dyaOrig="400" w14:anchorId="0364B65B">
          <v:shape id="_x0000_i1793" type="#_x0000_t75" style="width:14.4pt;height:21.6pt" o:ole="">
            <v:imagedata r:id="rId1781" o:title=""/>
          </v:shape>
          <o:OLEObject Type="Embed" ProgID="Equation.DSMT4" ShapeID="_x0000_i1793" DrawAspect="Content" ObjectID="_1363901242" r:id="rId1782"/>
        </w:object>
      </w:r>
      <w:r>
        <w:t xml:space="preserve">, the initial conditions inside the material should be set to </w:t>
      </w:r>
      <w:r w:rsidR="006C2049" w:rsidRPr="006C2049">
        <w:rPr>
          <w:position w:val="-14"/>
        </w:rPr>
        <w:object w:dxaOrig="720" w:dyaOrig="400" w14:anchorId="6F2EFC64">
          <v:shape id="_x0000_i1794" type="#_x0000_t75" style="width:36pt;height:21.6pt" o:ole="">
            <v:imagedata r:id="rId1783" o:title=""/>
          </v:shape>
          <o:OLEObject Type="Embed" ProgID="Equation.DSMT4" ShapeID="_x0000_i1794" DrawAspect="Content" ObjectID="_1363901243" r:id="rId1784"/>
        </w:object>
      </w:r>
      <w:r>
        <w:t xml:space="preserve"> and </w:t>
      </w:r>
      <w:r w:rsidR="006C2049" w:rsidRPr="006C2049">
        <w:rPr>
          <w:position w:val="-14"/>
        </w:rPr>
        <w:object w:dxaOrig="660" w:dyaOrig="400" w14:anchorId="647A3685">
          <v:shape id="_x0000_i1795" type="#_x0000_t75" style="width:36pt;height:21.6pt" o:ole="">
            <v:imagedata r:id="rId1785" o:title=""/>
          </v:shape>
          <o:OLEObject Type="Embed" ProgID="Equation.DSMT4" ShapeID="_x0000_i1795" DrawAspect="Content" ObjectID="_1363901244" r:id="rId1786"/>
        </w:object>
      </w:r>
      <w:r>
        <w:t xml:space="preserve"> in order to </w:t>
      </w:r>
      <w:r w:rsidR="001B33E2">
        <w:t>produce the correct initial state</w:t>
      </w:r>
      <w:r>
        <w:t xml:space="preserve">.  The values of </w:t>
      </w:r>
      <w:r w:rsidR="006C2049" w:rsidRPr="006C2049">
        <w:rPr>
          <w:position w:val="-14"/>
        </w:rPr>
        <w:object w:dxaOrig="260" w:dyaOrig="400" w14:anchorId="6BC5465D">
          <v:shape id="_x0000_i1796" type="#_x0000_t75" style="width:14.4pt;height:21.6pt" o:ole="">
            <v:imagedata r:id="rId1787" o:title=""/>
          </v:shape>
          <o:OLEObject Type="Embed" ProgID="Equation.DSMT4" ShapeID="_x0000_i1796" DrawAspect="Content" ObjectID="_1363901245" r:id="rId1788"/>
        </w:object>
      </w:r>
      <w:r>
        <w:t xml:space="preserve"> and </w:t>
      </w:r>
      <w:r w:rsidR="006C2049" w:rsidRPr="006C2049">
        <w:rPr>
          <w:position w:val="-14"/>
        </w:rPr>
        <w:object w:dxaOrig="240" w:dyaOrig="400" w14:anchorId="515F2312">
          <v:shape id="_x0000_i1797" type="#_x0000_t75" style="width:14.4pt;height:21.6pt" o:ole="">
            <v:imagedata r:id="rId1789" o:title=""/>
          </v:shape>
          <o:OLEObject Type="Embed" ProgID="Equation.DSMT4" ShapeID="_x0000_i1797" DrawAspect="Content" ObjectID="_1363901246" r:id="rId1790"/>
        </w:object>
      </w:r>
      <w:r>
        <w:t xml:space="preserve"> should be evaluated as described in Section </w:t>
      </w:r>
      <w:r>
        <w:fldChar w:fldCharType="begin"/>
      </w:r>
      <w:r>
        <w:instrText xml:space="preserve"> REF _Ref188326917 \r \h </w:instrText>
      </w:r>
      <w:r>
        <w:fldChar w:fldCharType="separate"/>
      </w:r>
      <w:ins w:id="5494" w:author="Gerard" w:date="2015-04-08T21:50:00Z">
        <w:r w:rsidR="00C00DDA">
          <w:t>8.5.2</w:t>
        </w:r>
      </w:ins>
      <w:del w:id="5495" w:author="Gerard" w:date="2014-06-20T17:32:00Z">
        <w:r w:rsidR="00873D59" w:rsidDel="00976D6B">
          <w:delText xml:space="preserve">4.6.1.2. </w:delText>
        </w:r>
      </w:del>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5496" w:name="_Ref192767660"/>
      <w:bookmarkStart w:id="5497" w:name="_Toc290149368"/>
      <w:r w:rsidRPr="0097532C">
        <w:lastRenderedPageBreak/>
        <w:t>General Specification of Biphasic-Solute Materials</w:t>
      </w:r>
      <w:bookmarkEnd w:id="5496"/>
      <w:bookmarkEnd w:id="5497"/>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6C2049" w:rsidRPr="006C2049">
        <w:rPr>
          <w:position w:val="-4"/>
        </w:rPr>
        <w:object w:dxaOrig="220" w:dyaOrig="260" w14:anchorId="47392615">
          <v:shape id="_x0000_i1798" type="#_x0000_t75" style="width:14.4pt;height:14.4pt" o:ole="">
            <v:imagedata r:id="rId1791" o:title=""/>
          </v:shape>
          <o:OLEObject Type="Embed" ProgID="Equation.DSMT4" ShapeID="_x0000_i1798" DrawAspect="Content" ObjectID="_1363901247" r:id="rId1792"/>
        </w:object>
      </w:r>
      <w:r w:rsidRPr="00B27FE9">
        <w:t xml:space="preserve">, the solute diffusivities </w:t>
      </w:r>
      <w:r w:rsidR="006C2049" w:rsidRPr="006C2049">
        <w:rPr>
          <w:position w:val="-6"/>
        </w:rPr>
        <w:object w:dxaOrig="200" w:dyaOrig="279" w14:anchorId="76635F04">
          <v:shape id="_x0000_i1799" type="#_x0000_t75" style="width:7.2pt;height:14.4pt" o:ole="">
            <v:imagedata r:id="rId1793" o:title=""/>
          </v:shape>
          <o:OLEObject Type="Embed" ProgID="Equation.DSMT4" ShapeID="_x0000_i1799" DrawAspect="Content" ObjectID="_1363901248" r:id="rId1794"/>
        </w:object>
      </w:r>
      <w:r w:rsidRPr="00B27FE9">
        <w:t xml:space="preserve"> and </w:t>
      </w:r>
      <w:r w:rsidR="006C2049" w:rsidRPr="006C2049">
        <w:rPr>
          <w:position w:val="-12"/>
        </w:rPr>
        <w:object w:dxaOrig="279" w:dyaOrig="360" w14:anchorId="42F59649">
          <v:shape id="_x0000_i1800" type="#_x0000_t75" style="width:14.4pt;height:21.6pt" o:ole="">
            <v:imagedata r:id="rId1795" o:title=""/>
          </v:shape>
          <o:OLEObject Type="Embed" ProgID="Equation.DSMT4" ShapeID="_x0000_i1800" DrawAspect="Content" ObjectID="_1363901249" r:id="rId1796"/>
        </w:object>
      </w:r>
      <w:r w:rsidRPr="00B27FE9">
        <w:t xml:space="preserve">, the effective solubility </w:t>
      </w:r>
      <w:r w:rsidR="006C2049" w:rsidRPr="006C2049">
        <w:rPr>
          <w:position w:val="-4"/>
        </w:rPr>
        <w:object w:dxaOrig="220" w:dyaOrig="260" w14:anchorId="28F67EB8">
          <v:shape id="_x0000_i1801" type="#_x0000_t75" style="width:14.4pt;height:14.4pt" o:ole="">
            <v:imagedata r:id="rId1797" o:title=""/>
          </v:shape>
          <o:OLEObject Type="Embed" ProgID="Equation.DSMT4" ShapeID="_x0000_i1801" DrawAspect="Content" ObjectID="_1363901250" r:id="rId1798"/>
        </w:object>
      </w:r>
      <w:r w:rsidRPr="00B27FE9">
        <w:t xml:space="preserve"> and the osmotic coefficient </w:t>
      </w:r>
      <w:r w:rsidR="006C2049" w:rsidRPr="006C2049">
        <w:rPr>
          <w:position w:val="-4"/>
        </w:rPr>
        <w:object w:dxaOrig="260" w:dyaOrig="240" w14:anchorId="44D84E07">
          <v:shape id="_x0000_i1802" type="#_x0000_t75" style="width:14.4pt;height:14.4pt" o:ole="">
            <v:imagedata r:id="rId1799" o:title=""/>
          </v:shape>
          <o:OLEObject Type="Embed" ProgID="Equation.DSMT4" ShapeID="_x0000_i1802" DrawAspect="Content" ObjectID="_1363901251" r:id="rId1800"/>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6C2049" w:rsidRPr="006C2049">
              <w:rPr>
                <w:position w:val="-12"/>
              </w:rPr>
              <w:object w:dxaOrig="300" w:dyaOrig="380" w14:anchorId="0F63E411">
                <v:shape id="_x0000_i1803" type="#_x0000_t75" style="width:14.4pt;height:21.6pt" o:ole="">
                  <v:imagedata r:id="rId1801" o:title=""/>
                </v:shape>
                <o:OLEObject Type="Embed" ProgID="Equation.DSMT4" ShapeID="_x0000_i1803" DrawAspect="Content" ObjectID="_1363901252" r:id="rId1802"/>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6C2049" w:rsidRPr="006C2049">
              <w:rPr>
                <w:position w:val="-4"/>
              </w:rPr>
              <w:object w:dxaOrig="220" w:dyaOrig="260" w14:anchorId="4E209E72">
                <v:shape id="_x0000_i1804" type="#_x0000_t75" style="width:14.4pt;height:14.4pt" o:ole="">
                  <v:imagedata r:id="rId1803" o:title=""/>
                </v:shape>
                <o:OLEObject Type="Embed" ProgID="Equation.DSMT4" ShapeID="_x0000_i1804" DrawAspect="Content" ObjectID="_1363901253" r:id="rId1804"/>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6C2049" w:rsidRPr="006C2049">
              <w:rPr>
                <w:position w:val="-4"/>
              </w:rPr>
              <w:object w:dxaOrig="260" w:dyaOrig="240" w14:anchorId="195B8A13">
                <v:shape id="_x0000_i1805" type="#_x0000_t75" style="width:14.4pt;height:14.4pt" o:ole="">
                  <v:imagedata r:id="rId1805" o:title=""/>
                </v:shape>
                <o:OLEObject Type="Embed" ProgID="Equation.DSMT4" ShapeID="_x0000_i1805" DrawAspect="Content" ObjectID="_1363901254" r:id="rId1806"/>
              </w:object>
            </w:r>
            <w:r w:rsidR="00216706">
              <w:t xml:space="preserve"> </w:t>
            </w:r>
            <w:r w:rsidR="006C2049" w:rsidRPr="006C2049">
              <w:rPr>
                <w:position w:val="-6"/>
              </w:rPr>
              <w:object w:dxaOrig="200" w:dyaOrig="279" w14:anchorId="638E790D">
                <v:shape id="_x0000_i1806" type="#_x0000_t75" style="width:7.2pt;height:14.4pt" o:ole="">
                  <v:imagedata r:id="rId1807" o:title=""/>
                </v:shape>
                <o:OLEObject Type="Embed" ProgID="Equation.DSMT4" ShapeID="_x0000_i1806" DrawAspect="Content" ObjectID="_1363901255" r:id="rId1808"/>
              </w:object>
            </w:r>
            <w:r w:rsidR="006C2049" w:rsidRPr="006C2049">
              <w:rPr>
                <w:position w:val="-12"/>
              </w:rPr>
              <w:object w:dxaOrig="279" w:dyaOrig="360" w14:anchorId="1B5E74C2">
                <v:shape id="_x0000_i1807" type="#_x0000_t75" style="width:14.4pt;height:21.6pt" o:ole="">
                  <v:imagedata r:id="rId1809" o:title=""/>
                </v:shape>
                <o:OLEObject Type="Embed" ProgID="Equation.DSMT4" ShapeID="_x0000_i1807" DrawAspect="Content" ObjectID="_1363901256" r:id="rId1810"/>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64CD4A04"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6C2049" w:rsidRPr="006C2049">
        <w:rPr>
          <w:position w:val="-12"/>
        </w:rPr>
        <w:object w:dxaOrig="560" w:dyaOrig="360" w14:anchorId="3BEA82F0">
          <v:shape id="_x0000_i1808" type="#_x0000_t75" style="width:28.8pt;height:21.6pt" o:ole="">
            <v:imagedata r:id="rId1811" o:title=""/>
          </v:shape>
          <o:OLEObject Type="Embed" ProgID="Equation.DSMT4" ShapeID="_x0000_i1808" DrawAspect="Content" ObjectID="_1363901257" r:id="rId1812"/>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5498" w:author="Gerard" w:date="2015-04-08T21:50:00Z">
        <w:r w:rsidR="00C00DDA">
          <w:t>4.6.2</w:t>
        </w:r>
      </w:ins>
      <w:del w:id="5499" w:author="Gerard" w:date="2015-04-08T21:50:00Z">
        <w:r w:rsidR="001B13CD" w:rsidDel="00C00DDA">
          <w:delText>4.4.2</w:delText>
        </w:r>
      </w:del>
      <w:r>
        <w:fldChar w:fldCharType="end"/>
      </w:r>
      <w:r>
        <w:t>.</w:t>
      </w:r>
    </w:p>
    <w:p w14:paraId="167BAF1E" w14:textId="77777777" w:rsidR="006A0BC1" w:rsidRDefault="006A0BC1" w:rsidP="006A0BC1"/>
    <w:p w14:paraId="21F9D1F7" w14:textId="7F82F416"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ins w:id="5500" w:author="Gerard" w:date="2015-04-08T21:50:00Z">
        <w:r w:rsidR="00C00DDA">
          <w:t>3.6.2</w:t>
        </w:r>
      </w:ins>
      <w:del w:id="5501" w:author="Gerard" w:date="2014-07-29T23:58:00Z">
        <w:r w:rsidR="00976D6B" w:rsidDel="001B13CD">
          <w:delText>3.5.2</w:delText>
        </w:r>
      </w:del>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6C2049" w:rsidRPr="006C2049">
              <w:rPr>
                <w:position w:val="-6"/>
              </w:rPr>
              <w:object w:dxaOrig="200" w:dyaOrig="279" w14:anchorId="45C033BA">
                <v:shape id="_x0000_i1809" type="#_x0000_t75" style="width:7.2pt;height:14.4pt" o:ole="">
                  <v:imagedata r:id="rId1813" o:title=""/>
                </v:shape>
                <o:OLEObject Type="Embed" ProgID="Equation.DSMT4" ShapeID="_x0000_i1809" DrawAspect="Content" ObjectID="_1363901258" r:id="rId1814"/>
              </w:object>
            </w:r>
            <w:r>
              <w:t xml:space="preserve"> and </w:t>
            </w:r>
            <w:r w:rsidR="006C2049" w:rsidRPr="006C2049">
              <w:rPr>
                <w:position w:val="-12"/>
              </w:rPr>
              <w:object w:dxaOrig="279" w:dyaOrig="360" w14:anchorId="31B0FA6E">
                <v:shape id="_x0000_i1810" type="#_x0000_t75" style="width:14.4pt;height:21.6pt" o:ole="">
                  <v:imagedata r:id="rId1815" o:title=""/>
                </v:shape>
                <o:OLEObject Type="Embed" ProgID="Equation.DSMT4" ShapeID="_x0000_i1810" DrawAspect="Content" ObjectID="_1363901259" r:id="rId1816"/>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6C2049" w:rsidRPr="006C2049">
              <w:rPr>
                <w:position w:val="-4"/>
              </w:rPr>
              <w:object w:dxaOrig="220" w:dyaOrig="260" w14:anchorId="478D828A">
                <v:shape id="_x0000_i1811" type="#_x0000_t75" style="width:14.4pt;height:14.4pt" o:ole="">
                  <v:imagedata r:id="rId1817" o:title=""/>
                </v:shape>
                <o:OLEObject Type="Embed" ProgID="Equation.DSMT4" ShapeID="_x0000_i1811" DrawAspect="Content" ObjectID="_1363901260" r:id="rId1818"/>
              </w:object>
            </w:r>
          </w:p>
        </w:tc>
      </w:tr>
    </w:tbl>
    <w:p w14:paraId="6F56F07E" w14:textId="77777777" w:rsidR="0055509B" w:rsidRDefault="0055509B" w:rsidP="0055509B"/>
    <w:p w14:paraId="7554FC52" w14:textId="2F0A9526"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5502" w:author="Gerard" w:date="2015-04-08T21:50:00Z">
        <w:r w:rsidR="00C00DDA">
          <w:t>4.7.3</w:t>
        </w:r>
      </w:ins>
      <w:del w:id="5503" w:author="Gerard" w:date="2015-04-08T21:50:00Z">
        <w:r w:rsidR="001B13CD" w:rsidDel="00C00DDA">
          <w:delText>4.5.3</w:delText>
        </w:r>
      </w:del>
      <w:r>
        <w:fldChar w:fldCharType="end"/>
      </w:r>
      <w:r>
        <w:t xml:space="preserve"> and </w:t>
      </w:r>
      <w:r>
        <w:fldChar w:fldCharType="begin"/>
      </w:r>
      <w:r>
        <w:instrText xml:space="preserve"> REF _Ref162420103 \r \h </w:instrText>
      </w:r>
      <w:r>
        <w:fldChar w:fldCharType="separate"/>
      </w:r>
      <w:ins w:id="5504" w:author="Gerard" w:date="2015-04-08T21:50:00Z">
        <w:r w:rsidR="00C00DDA">
          <w:t>4.7.4</w:t>
        </w:r>
      </w:ins>
      <w:del w:id="5505" w:author="Gerard" w:date="2015-04-08T21:50:00Z">
        <w:r w:rsidR="001B13CD" w:rsidDel="00C00DDA">
          <w:delText>4.5.4</w:delText>
        </w:r>
      </w:del>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lastRenderedPageBreak/>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6C2049" w:rsidRPr="006C2049">
        <w:rPr>
          <w:position w:val="-4"/>
        </w:rPr>
        <w:object w:dxaOrig="240" w:dyaOrig="260" w14:anchorId="7C0D1EDD">
          <v:shape id="_x0000_i1812" type="#_x0000_t75" style="width:14.4pt;height:14.4pt" o:ole="">
            <v:imagedata r:id="rId1819" o:title=""/>
          </v:shape>
          <o:OLEObject Type="Embed" ProgID="Equation.DSMT4" ShapeID="_x0000_i1812" DrawAspect="Content" ObjectID="_1363901261" r:id="rId1820"/>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6C2049" w:rsidRPr="006C2049">
        <w:rPr>
          <w:position w:val="-6"/>
        </w:rPr>
        <w:object w:dxaOrig="200" w:dyaOrig="279" w14:anchorId="5CEC36E9">
          <v:shape id="_x0000_i1813" type="#_x0000_t75" style="width:7.2pt;height:14.4pt" o:ole="">
            <v:imagedata r:id="rId1821" o:title=""/>
          </v:shape>
          <o:OLEObject Type="Embed" ProgID="Equation.DSMT4" ShapeID="_x0000_i1813" DrawAspect="Content" ObjectID="_1363901262" r:id="rId1822"/>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5506" w:name="_Ref162420101"/>
      <w:bookmarkStart w:id="5507" w:name="_Toc290149369"/>
      <w:r w:rsidRPr="0097532C">
        <w:lastRenderedPageBreak/>
        <w:t>Diffusivity Materials</w:t>
      </w:r>
      <w:bookmarkEnd w:id="5506"/>
      <w:bookmarkEnd w:id="5507"/>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6C2049" w:rsidRPr="006C2049">
        <w:rPr>
          <w:position w:val="-6"/>
        </w:rPr>
        <w:object w:dxaOrig="200" w:dyaOrig="279" w14:anchorId="11D72268">
          <v:shape id="_x0000_i1814" type="#_x0000_t75" style="width:7.2pt;height:14.4pt" o:ole="">
            <v:imagedata r:id="rId1823" o:title=""/>
          </v:shape>
          <o:OLEObject Type="Embed" ProgID="Equation.DSMT4" ShapeID="_x0000_i1814" DrawAspect="Content" ObjectID="_1363901263" r:id="rId1824"/>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5508" w:name="_Toc290149370"/>
      <w:r w:rsidRPr="00B27FE9">
        <w:t>Constant Isotropic Diffusivity</w:t>
      </w:r>
      <w:bookmarkEnd w:id="5508"/>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6C2049" w:rsidRPr="006C2049">
              <w:rPr>
                <w:position w:val="-12"/>
              </w:rPr>
              <w:object w:dxaOrig="279" w:dyaOrig="360" w14:anchorId="1C55D3F4">
                <v:shape id="_x0000_i1815" type="#_x0000_t75" style="width:14.4pt;height:21.6pt" o:ole="">
                  <v:imagedata r:id="rId1825" o:title=""/>
                </v:shape>
                <o:OLEObject Type="Embed" ProgID="Equation.DSMT4" ShapeID="_x0000_i1815" DrawAspect="Content" ObjectID="_1363901264" r:id="rId1826"/>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6C2049" w:rsidRPr="006C2049">
              <w:rPr>
                <w:position w:val="-6"/>
              </w:rPr>
              <w:object w:dxaOrig="220" w:dyaOrig="279" w14:anchorId="0EC9CFB7">
                <v:shape id="_x0000_i1816" type="#_x0000_t75" style="width:14.4pt;height:14.4pt" o:ole="">
                  <v:imagedata r:id="rId1827" o:title=""/>
                </v:shape>
                <o:OLEObject Type="Embed" ProgID="Equation.DSMT4" ShapeID="_x0000_i1816" DrawAspect="Content" ObjectID="_1363901265" r:id="rId1828"/>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6C2049" w:rsidRPr="006C2049">
        <w:rPr>
          <w:position w:val="-10"/>
        </w:rPr>
        <w:object w:dxaOrig="720" w:dyaOrig="320" w14:anchorId="448523E6">
          <v:shape id="_x0000_i1817" type="#_x0000_t75" style="width:36pt;height:14.4pt" o:ole="">
            <v:imagedata r:id="rId1829" o:title=""/>
          </v:shape>
          <o:OLEObject Type="Embed" ProgID="Equation.DSMT4" ShapeID="_x0000_i1817" DrawAspect="Content" ObjectID="_1363901266" r:id="rId1830"/>
        </w:object>
      </w:r>
    </w:p>
    <w:p w14:paraId="406FD54C" w14:textId="0C0DC4B9" w:rsidR="006A0BC1" w:rsidRDefault="006A0BC1" w:rsidP="006A0BC1">
      <w:r>
        <w:t xml:space="preserve">For this material model, </w:t>
      </w:r>
      <w:r w:rsidR="006C2049" w:rsidRPr="006C2049">
        <w:rPr>
          <w:position w:val="-6"/>
        </w:rPr>
        <w:object w:dxaOrig="220" w:dyaOrig="279" w14:anchorId="0F85AAB6">
          <v:shape id="_x0000_i1818" type="#_x0000_t75" style="width:14.4pt;height:14.4pt" o:ole="">
            <v:imagedata r:id="rId1831" o:title=""/>
          </v:shape>
          <o:OLEObject Type="Embed" ProgID="Equation.DSMT4" ShapeID="_x0000_i1818" DrawAspect="Content" ObjectID="_1363901267" r:id="rId1832"/>
        </w:object>
      </w:r>
      <w:r>
        <w:t xml:space="preserve"> is constant.  </w:t>
      </w:r>
      <w:r w:rsidR="004A1056">
        <w:t xml:space="preserve">This assumption is only true </w:t>
      </w:r>
      <w:r>
        <w:t xml:space="preserve">when strains are small.  Note that the user must specify </w:t>
      </w:r>
      <w:r w:rsidR="006C2049" w:rsidRPr="006C2049">
        <w:rPr>
          <w:position w:val="-12"/>
        </w:rPr>
        <w:object w:dxaOrig="660" w:dyaOrig="360" w14:anchorId="28BC50B3">
          <v:shape id="_x0000_i1819" type="#_x0000_t75" style="width:36pt;height:21.6pt" o:ole="">
            <v:imagedata r:id="rId1833" o:title=""/>
          </v:shape>
          <o:OLEObject Type="Embed" ProgID="Equation.DSMT4" ShapeID="_x0000_i1819" DrawAspect="Content" ObjectID="_1363901268" r:id="rId1834"/>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5509" w:name="_Toc290149371"/>
      <w:r>
        <w:lastRenderedPageBreak/>
        <w:t>Constant Orthotropic Diffusivity</w:t>
      </w:r>
      <w:bookmarkEnd w:id="5509"/>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6C2049" w:rsidRPr="006C2049">
              <w:rPr>
                <w:position w:val="-12"/>
              </w:rPr>
              <w:object w:dxaOrig="279" w:dyaOrig="360" w14:anchorId="656A7FF4">
                <v:shape id="_x0000_i1820" type="#_x0000_t75" style="width:14.4pt;height:21.6pt" o:ole="">
                  <v:imagedata r:id="rId1835" o:title=""/>
                </v:shape>
                <o:OLEObject Type="Embed" ProgID="Equation.DSMT4" ShapeID="_x0000_i1820" DrawAspect="Content" ObjectID="_1363901269" r:id="rId1836"/>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6C2049" w:rsidRPr="006C2049">
              <w:rPr>
                <w:position w:val="-6"/>
              </w:rPr>
              <w:object w:dxaOrig="300" w:dyaOrig="320" w14:anchorId="616FDD53">
                <v:shape id="_x0000_i1821" type="#_x0000_t75" style="width:14.4pt;height:14.4pt" o:ole="">
                  <v:imagedata r:id="rId1837" o:title=""/>
                </v:shape>
                <o:OLEObject Type="Embed" ProgID="Equation.DSMT4" ShapeID="_x0000_i1821" DrawAspect="Content" ObjectID="_1363901270" r:id="rId1838"/>
              </w:object>
            </w:r>
            <w:r>
              <w:t xml:space="preserve"> along orthogonal directions (</w:t>
            </w:r>
            <w:r w:rsidR="006C2049" w:rsidRPr="006C2049">
              <w:rPr>
                <w:position w:val="-10"/>
              </w:rPr>
              <w:object w:dxaOrig="920" w:dyaOrig="320" w14:anchorId="20D760EA">
                <v:shape id="_x0000_i1822" type="#_x0000_t75" style="width:43.2pt;height:14.4pt" o:ole="">
                  <v:imagedata r:id="rId1839" o:title=""/>
                </v:shape>
                <o:OLEObject Type="Embed" ProgID="Equation.DSMT4" ShapeID="_x0000_i1822" DrawAspect="Content" ObjectID="_1363901271" r:id="rId1840"/>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6C2049" w:rsidRPr="006C2049">
        <w:rPr>
          <w:position w:val="-28"/>
        </w:rPr>
        <w:object w:dxaOrig="1740" w:dyaOrig="680" w14:anchorId="57A38A02">
          <v:shape id="_x0000_i1823" type="#_x0000_t75" style="width:86.4pt;height:36pt" o:ole="">
            <v:imagedata r:id="rId1841" o:title=""/>
          </v:shape>
          <o:OLEObject Type="Embed" ProgID="Equation.DSMT4" ShapeID="_x0000_i1823" DrawAspect="Content" ObjectID="_1363901272" r:id="rId1842"/>
        </w:object>
      </w:r>
    </w:p>
    <w:p w14:paraId="52FE8279" w14:textId="2F658F16" w:rsidR="006A0BC1" w:rsidRDefault="006A0BC1" w:rsidP="006A0BC1">
      <w:r>
        <w:t xml:space="preserve">where </w:t>
      </w:r>
      <w:r w:rsidR="006C2049" w:rsidRPr="006C2049">
        <w:rPr>
          <w:position w:val="-12"/>
        </w:rPr>
        <w:object w:dxaOrig="320" w:dyaOrig="360" w14:anchorId="2AEAB6EA">
          <v:shape id="_x0000_i1824" type="#_x0000_t75" style="width:14.4pt;height:21.6pt" o:ole="">
            <v:imagedata r:id="rId1843" o:title=""/>
          </v:shape>
          <o:OLEObject Type="Embed" ProgID="Equation.DSMT4" ShapeID="_x0000_i1824" DrawAspect="Content" ObjectID="_1363901273" r:id="rId1844"/>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xml:space="preserve">).  For this material model, </w:t>
      </w:r>
      <w:r w:rsidR="006C2049" w:rsidRPr="006C2049">
        <w:rPr>
          <w:position w:val="-6"/>
        </w:rPr>
        <w:object w:dxaOrig="300" w:dyaOrig="320" w14:anchorId="12171133">
          <v:shape id="_x0000_i1825" type="#_x0000_t75" style="width:14.4pt;height:14.4pt" o:ole="">
            <v:imagedata r:id="rId1845" o:title=""/>
          </v:shape>
          <o:OLEObject Type="Embed" ProgID="Equation.DSMT4" ShapeID="_x0000_i1825" DrawAspect="Content" ObjectID="_1363901274" r:id="rId1846"/>
        </w:object>
      </w:r>
      <w:r>
        <w:t xml:space="preserve">’s are constant.  Therefore this model should be used only when strains are small.  Note that the user must specify </w:t>
      </w:r>
      <w:r w:rsidR="006C2049" w:rsidRPr="006C2049">
        <w:rPr>
          <w:position w:val="-12"/>
        </w:rPr>
        <w:object w:dxaOrig="760" w:dyaOrig="380" w14:anchorId="75C94DD5">
          <v:shape id="_x0000_i1826" type="#_x0000_t75" style="width:36pt;height:21.6pt" o:ole="">
            <v:imagedata r:id="rId1847" o:title=""/>
          </v:shape>
          <o:OLEObject Type="Embed" ProgID="Equation.DSMT4" ShapeID="_x0000_i1826" DrawAspect="Content" ObjectID="_1363901275" r:id="rId1848"/>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5510" w:name="_Toc290149372"/>
      <w:r>
        <w:lastRenderedPageBreak/>
        <w:t>Referentially Isotropic Diffusivity</w:t>
      </w:r>
      <w:bookmarkEnd w:id="5510"/>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6C2049" w:rsidRPr="006C2049">
              <w:rPr>
                <w:position w:val="-12"/>
              </w:rPr>
              <w:object w:dxaOrig="279" w:dyaOrig="360" w14:anchorId="711B4EAD">
                <v:shape id="_x0000_i1827" type="#_x0000_t75" style="width:14.4pt;height:21.6pt" o:ole="">
                  <v:imagedata r:id="rId1849" o:title=""/>
                </v:shape>
                <o:OLEObject Type="Embed" ProgID="Equation.DSMT4" ShapeID="_x0000_i1827" DrawAspect="Content" ObjectID="_1363901276" r:id="rId1850"/>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6C2049" w:rsidRPr="006C2049">
              <w:rPr>
                <w:position w:val="-12"/>
              </w:rPr>
              <w:object w:dxaOrig="360" w:dyaOrig="360" w14:anchorId="72AEBF39">
                <v:shape id="_x0000_i1828" type="#_x0000_t75" style="width:21.6pt;height:21.6pt" o:ole="">
                  <v:imagedata r:id="rId1851" o:title=""/>
                </v:shape>
                <o:OLEObject Type="Embed" ProgID="Equation.DSMT4" ShapeID="_x0000_i1828" DrawAspect="Content" ObjectID="_1363901277" r:id="rId1852"/>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6C2049" w:rsidRPr="006C2049">
              <w:rPr>
                <w:position w:val="-12"/>
              </w:rPr>
              <w:object w:dxaOrig="320" w:dyaOrig="360" w14:anchorId="7F6560F6">
                <v:shape id="_x0000_i1829" type="#_x0000_t75" style="width:14.4pt;height:21.6pt" o:ole="">
                  <v:imagedata r:id="rId1853" o:title=""/>
                </v:shape>
                <o:OLEObject Type="Embed" ProgID="Equation.DSMT4" ShapeID="_x0000_i1829" DrawAspect="Content" ObjectID="_1363901278" r:id="rId1854"/>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6C2049" w:rsidRPr="006C2049">
              <w:rPr>
                <w:position w:val="-12"/>
              </w:rPr>
              <w:object w:dxaOrig="360" w:dyaOrig="360" w14:anchorId="1930E728">
                <v:shape id="_x0000_i1830" type="#_x0000_t75" style="width:21.6pt;height:21.6pt" o:ole="">
                  <v:imagedata r:id="rId1855" o:title=""/>
                </v:shape>
                <o:OLEObject Type="Embed" ProgID="Equation.DSMT4" ShapeID="_x0000_i1830" DrawAspect="Content" ObjectID="_1363901279" r:id="rId1856"/>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6C2049" w:rsidRPr="006C2049">
              <w:rPr>
                <w:position w:val="-4"/>
              </w:rPr>
              <w:object w:dxaOrig="320" w:dyaOrig="260" w14:anchorId="411913AB">
                <v:shape id="_x0000_i1831" type="#_x0000_t75" style="width:14.4pt;height:14.4pt" o:ole="">
                  <v:imagedata r:id="rId1857" o:title=""/>
                </v:shape>
                <o:OLEObject Type="Embed" ProgID="Equation.DSMT4" ShapeID="_x0000_i1831" DrawAspect="Content" ObjectID="_1363901280" r:id="rId1858"/>
              </w:object>
            </w:r>
            <w:r>
              <w:t xml:space="preserve"> (</w:t>
            </w:r>
            <w:r w:rsidR="006C2049" w:rsidRPr="006C2049">
              <w:rPr>
                <w:position w:val="-6"/>
              </w:rPr>
              <w:object w:dxaOrig="680" w:dyaOrig="279" w14:anchorId="7B2C66C0">
                <v:shape id="_x0000_i1832" type="#_x0000_t75" style="width:36pt;height:14.4pt" o:ole="">
                  <v:imagedata r:id="rId1859" o:title=""/>
                </v:shape>
                <o:OLEObject Type="Embed" ProgID="Equation.DSMT4" ShapeID="_x0000_i1832" DrawAspect="Content" ObjectID="_1363901281" r:id="rId1860"/>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6C2049" w:rsidRPr="006C2049">
              <w:rPr>
                <w:position w:val="-6"/>
              </w:rPr>
              <w:object w:dxaOrig="240" w:dyaOrig="220" w14:anchorId="035B2431">
                <v:shape id="_x0000_i1833" type="#_x0000_t75" style="width:14.4pt;height:14.4pt" o:ole="">
                  <v:imagedata r:id="rId1861" o:title=""/>
                </v:shape>
                <o:OLEObject Type="Embed" ProgID="Equation.DSMT4" ShapeID="_x0000_i1833" DrawAspect="Content" ObjectID="_1363901282" r:id="rId1862"/>
              </w:object>
            </w:r>
            <w:r>
              <w:t xml:space="preserve"> (</w:t>
            </w:r>
            <w:r w:rsidR="006C2049" w:rsidRPr="006C2049">
              <w:rPr>
                <w:position w:val="-6"/>
              </w:rPr>
              <w:object w:dxaOrig="580" w:dyaOrig="279" w14:anchorId="01098557">
                <v:shape id="_x0000_i1834" type="#_x0000_t75" style="width:28.8pt;height:14.4pt" o:ole="">
                  <v:imagedata r:id="rId1863" o:title=""/>
                </v:shape>
                <o:OLEObject Type="Embed" ProgID="Equation.DSMT4" ShapeID="_x0000_i1834" DrawAspect="Content" ObjectID="_1363901283" r:id="rId1864"/>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6C2049" w:rsidRPr="006C2049">
        <w:rPr>
          <w:position w:val="-32"/>
        </w:rPr>
        <w:object w:dxaOrig="4300" w:dyaOrig="760" w14:anchorId="26B9A3C3">
          <v:shape id="_x0000_i1835" type="#_x0000_t75" style="width:3in;height:36pt" o:ole="">
            <v:imagedata r:id="rId1865" o:title=""/>
          </v:shape>
          <o:OLEObject Type="Embed" ProgID="Equation.DSMT4" ShapeID="_x0000_i1835" DrawAspect="Content" ObjectID="_1363901284" r:id="rId1866"/>
        </w:object>
      </w:r>
      <w:r>
        <w:t>,</w:t>
      </w:r>
    </w:p>
    <w:p w14:paraId="4BB745DF" w14:textId="1A457061" w:rsidR="006A0BC1" w:rsidRDefault="006A0BC1" w:rsidP="006A0BC1">
      <w:r>
        <w:t xml:space="preserve">where </w:t>
      </w:r>
      <w:r w:rsidR="006C2049" w:rsidRPr="006C2049">
        <w:rPr>
          <w:position w:val="-6"/>
        </w:rPr>
        <w:object w:dxaOrig="220" w:dyaOrig="279" w14:anchorId="0C097BA0">
          <v:shape id="_x0000_i1836" type="#_x0000_t75" style="width:14.4pt;height:14.4pt" o:ole="">
            <v:imagedata r:id="rId1867" o:title=""/>
          </v:shape>
          <o:OLEObject Type="Embed" ProgID="Equation.DSMT4" ShapeID="_x0000_i1836" DrawAspect="Content" ObjectID="_1363901285" r:id="rId1868"/>
        </w:object>
      </w:r>
      <w:r>
        <w:rPr>
          <w:i/>
        </w:rPr>
        <w:t xml:space="preserve"> </w:t>
      </w:r>
      <w:r>
        <w:t xml:space="preserve">is the jacobian of the deformation, i.e. </w:t>
      </w:r>
      <w:r w:rsidR="006C2049" w:rsidRPr="006C2049">
        <w:rPr>
          <w:position w:val="-6"/>
        </w:rPr>
        <w:object w:dxaOrig="940" w:dyaOrig="279" w14:anchorId="3773395E">
          <v:shape id="_x0000_i1837" type="#_x0000_t75" style="width:50.4pt;height:14.4pt" o:ole="">
            <v:imagedata r:id="rId1869" o:title=""/>
          </v:shape>
          <o:OLEObject Type="Embed" ProgID="Equation.DSMT4" ShapeID="_x0000_i1837" DrawAspect="Content" ObjectID="_1363901286" r:id="rId1870"/>
        </w:object>
      </w:r>
      <w:r>
        <w:t xml:space="preserve"> where </w:t>
      </w:r>
      <w:r w:rsidR="006C2049" w:rsidRPr="006C2049">
        <w:rPr>
          <w:position w:val="-4"/>
        </w:rPr>
        <w:object w:dxaOrig="220" w:dyaOrig="260" w14:anchorId="10C9BD98">
          <v:shape id="_x0000_i1838" type="#_x0000_t75" style="width:14.4pt;height:14.4pt" o:ole="">
            <v:imagedata r:id="rId1871" o:title=""/>
          </v:shape>
          <o:OLEObject Type="Embed" ProgID="Equation.DSMT4" ShapeID="_x0000_i1838" DrawAspect="Content" ObjectID="_1363901287" r:id="rId1872"/>
        </w:object>
      </w:r>
      <w:r>
        <w:rPr>
          <w:b/>
        </w:rPr>
        <w:t xml:space="preserve"> </w:t>
      </w:r>
      <w:r>
        <w:t xml:space="preserve">is the deformation gradient, and </w:t>
      </w:r>
      <w:r w:rsidR="006C2049" w:rsidRPr="006C2049">
        <w:rPr>
          <w:position w:val="-6"/>
        </w:rPr>
        <w:object w:dxaOrig="960" w:dyaOrig="320" w14:anchorId="089DF242">
          <v:shape id="_x0000_i1839" type="#_x0000_t75" style="width:50.4pt;height:14.4pt" o:ole="">
            <v:imagedata r:id="rId1873" o:title=""/>
          </v:shape>
          <o:OLEObject Type="Embed" ProgID="Equation.DSMT4" ShapeID="_x0000_i1839" DrawAspect="Content" ObjectID="_1363901288" r:id="rId1874"/>
        </w:object>
      </w:r>
      <w:r>
        <w:t xml:space="preserve"> is the left Cauchy-Green tensor.  Note that the diffusivity in the reference state (</w:t>
      </w:r>
      <w:r w:rsidR="006C2049" w:rsidRPr="006C2049">
        <w:rPr>
          <w:position w:val="-4"/>
        </w:rPr>
        <w:object w:dxaOrig="560" w:dyaOrig="260" w14:anchorId="102FCEFB">
          <v:shape id="_x0000_i1840" type="#_x0000_t75" style="width:28.8pt;height:14.4pt" o:ole="">
            <v:imagedata r:id="rId1875" o:title=""/>
          </v:shape>
          <o:OLEObject Type="Embed" ProgID="Equation.DSMT4" ShapeID="_x0000_i1840" DrawAspect="Content" ObjectID="_1363901289" r:id="rId1876"/>
        </w:object>
      </w:r>
      <w:r>
        <w:t xml:space="preserve">) is isotropic and given by </w:t>
      </w:r>
      <w:r w:rsidR="006C2049" w:rsidRPr="006C2049">
        <w:rPr>
          <w:position w:val="-14"/>
        </w:rPr>
        <w:object w:dxaOrig="2060" w:dyaOrig="400" w14:anchorId="7007B024">
          <v:shape id="_x0000_i1841" type="#_x0000_t75" style="width:100.8pt;height:21.6pt" o:ole="">
            <v:imagedata r:id="rId1877" o:title=""/>
          </v:shape>
          <o:OLEObject Type="Embed" ProgID="Equation.DSMT4" ShapeID="_x0000_i1841" DrawAspect="Content" ObjectID="_1363901290" r:id="rId1878"/>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5511" w:name="_Toc290149373"/>
      <w:r>
        <w:lastRenderedPageBreak/>
        <w:t>Referentially Orthotropic Diffusivity</w:t>
      </w:r>
      <w:bookmarkEnd w:id="5511"/>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6C2049" w:rsidRPr="006C2049">
              <w:rPr>
                <w:position w:val="-12"/>
              </w:rPr>
              <w:object w:dxaOrig="279" w:dyaOrig="360" w14:anchorId="42924910">
                <v:shape id="_x0000_i1842" type="#_x0000_t75" style="width:14.4pt;height:21.6pt" o:ole="">
                  <v:imagedata r:id="rId1879" o:title=""/>
                </v:shape>
                <o:OLEObject Type="Embed" ProgID="Equation.DSMT4" ShapeID="_x0000_i1842" DrawAspect="Content" ObjectID="_1363901291" r:id="rId1880"/>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6C2049" w:rsidRPr="006C2049">
              <w:rPr>
                <w:position w:val="-12"/>
              </w:rPr>
              <w:object w:dxaOrig="360" w:dyaOrig="360" w14:anchorId="56C62789">
                <v:shape id="_x0000_i1843" type="#_x0000_t75" style="width:21.6pt;height:21.6pt" o:ole="">
                  <v:imagedata r:id="rId1881" o:title=""/>
                </v:shape>
                <o:OLEObject Type="Embed" ProgID="Equation.DSMT4" ShapeID="_x0000_i1843" DrawAspect="Content" ObjectID="_1363901292" r:id="rId1882"/>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6C2049" w:rsidRPr="006C2049">
              <w:rPr>
                <w:position w:val="-12"/>
              </w:rPr>
              <w:object w:dxaOrig="320" w:dyaOrig="380" w14:anchorId="2A83891E">
                <v:shape id="_x0000_i1844" type="#_x0000_t75" style="width:14.4pt;height:21.6pt" o:ole="">
                  <v:imagedata r:id="rId1883" o:title=""/>
                </v:shape>
                <o:OLEObject Type="Embed" ProgID="Equation.DSMT4" ShapeID="_x0000_i1844" DrawAspect="Content" ObjectID="_1363901293" r:id="rId1884"/>
              </w:object>
            </w:r>
            <w:r>
              <w:t xml:space="preserve"> along orthogonal directions (</w:t>
            </w:r>
            <w:r w:rsidR="006C2049" w:rsidRPr="006C2049">
              <w:rPr>
                <w:position w:val="-10"/>
              </w:rPr>
              <w:object w:dxaOrig="920" w:dyaOrig="320" w14:anchorId="45E884C3">
                <v:shape id="_x0000_i1845" type="#_x0000_t75" style="width:43.2pt;height:14.4pt" o:ole="">
                  <v:imagedata r:id="rId1885" o:title=""/>
                </v:shape>
                <o:OLEObject Type="Embed" ProgID="Equation.DSMT4" ShapeID="_x0000_i1845" DrawAspect="Content" ObjectID="_1363901294" r:id="rId1886"/>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6C2049" w:rsidRPr="006C2049">
              <w:rPr>
                <w:position w:val="-12"/>
              </w:rPr>
              <w:object w:dxaOrig="360" w:dyaOrig="380" w14:anchorId="2D979332">
                <v:shape id="_x0000_i1846" type="#_x0000_t75" style="width:21.6pt;height:21.6pt" o:ole="">
                  <v:imagedata r:id="rId1887" o:title=""/>
                </v:shape>
                <o:OLEObject Type="Embed" ProgID="Equation.DSMT4" ShapeID="_x0000_i1846" DrawAspect="Content" ObjectID="_1363901295" r:id="rId1888"/>
              </w:object>
            </w:r>
            <w:r>
              <w:t xml:space="preserve"> along orthogonal directions (</w:t>
            </w:r>
            <w:r w:rsidR="006C2049" w:rsidRPr="006C2049">
              <w:rPr>
                <w:position w:val="-10"/>
              </w:rPr>
              <w:object w:dxaOrig="920" w:dyaOrig="320" w14:anchorId="73F4E012">
                <v:shape id="_x0000_i1847" type="#_x0000_t75" style="width:43.2pt;height:14.4pt" o:ole="">
                  <v:imagedata r:id="rId1889" o:title=""/>
                </v:shape>
                <o:OLEObject Type="Embed" ProgID="Equation.DSMT4" ShapeID="_x0000_i1847" DrawAspect="Content" ObjectID="_1363901296" r:id="rId1890"/>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6C2049" w:rsidRPr="006C2049">
              <w:rPr>
                <w:position w:val="-12"/>
              </w:rPr>
              <w:object w:dxaOrig="380" w:dyaOrig="360" w14:anchorId="3657AE99">
                <v:shape id="_x0000_i1848" type="#_x0000_t75" style="width:21.6pt;height:21.6pt" o:ole="">
                  <v:imagedata r:id="rId1891" o:title=""/>
                </v:shape>
                <o:OLEObject Type="Embed" ProgID="Equation.DSMT4" ShapeID="_x0000_i1848" DrawAspect="Content" ObjectID="_1363901297" r:id="rId1892"/>
              </w:object>
            </w:r>
            <w:r>
              <w:t xml:space="preserve"> (</w:t>
            </w:r>
            <w:r w:rsidR="006C2049" w:rsidRPr="006C2049">
              <w:rPr>
                <w:position w:val="-12"/>
              </w:rPr>
              <w:object w:dxaOrig="760" w:dyaOrig="360" w14:anchorId="715183C1">
                <v:shape id="_x0000_i1849" type="#_x0000_t75" style="width:36pt;height:21.6pt" o:ole="">
                  <v:imagedata r:id="rId1893" o:title=""/>
                </v:shape>
                <o:OLEObject Type="Embed" ProgID="Equation.DSMT4" ShapeID="_x0000_i1849" DrawAspect="Content" ObjectID="_1363901298" r:id="rId1894"/>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6C2049" w:rsidRPr="006C2049">
              <w:rPr>
                <w:position w:val="-12"/>
              </w:rPr>
              <w:object w:dxaOrig="380" w:dyaOrig="360" w14:anchorId="44398872">
                <v:shape id="_x0000_i1850" type="#_x0000_t75" style="width:21.6pt;height:21.6pt" o:ole="">
                  <v:imagedata r:id="rId1895" o:title=""/>
                </v:shape>
                <o:OLEObject Type="Embed" ProgID="Equation.DSMT4" ShapeID="_x0000_i1850" DrawAspect="Content" ObjectID="_1363901299" r:id="rId1896"/>
              </w:object>
            </w:r>
            <w:r>
              <w:t xml:space="preserve"> (</w:t>
            </w:r>
            <w:r w:rsidR="006C2049" w:rsidRPr="006C2049">
              <w:rPr>
                <w:position w:val="-10"/>
              </w:rPr>
              <w:object w:dxaOrig="920" w:dyaOrig="320" w14:anchorId="45FB35E1">
                <v:shape id="_x0000_i1851" type="#_x0000_t75" style="width:43.2pt;height:14.4pt" o:ole="">
                  <v:imagedata r:id="rId1897" o:title=""/>
                </v:shape>
                <o:OLEObject Type="Embed" ProgID="Equation.DSMT4" ShapeID="_x0000_i1851" DrawAspect="Content" ObjectID="_1363901300" r:id="rId1898"/>
              </w:object>
            </w:r>
            <w:r>
              <w:t xml:space="preserve">, </w:t>
            </w:r>
            <w:r w:rsidR="006C2049" w:rsidRPr="006C2049">
              <w:rPr>
                <w:position w:val="-12"/>
              </w:rPr>
              <w:object w:dxaOrig="760" w:dyaOrig="360" w14:anchorId="173C215F">
                <v:shape id="_x0000_i1852" type="#_x0000_t75" style="width:36pt;height:21.6pt" o:ole="">
                  <v:imagedata r:id="rId1899" o:title=""/>
                </v:shape>
                <o:OLEObject Type="Embed" ProgID="Equation.DSMT4" ShapeID="_x0000_i1852" DrawAspect="Content" ObjectID="_1363901301" r:id="rId1900"/>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6C2049" w:rsidRPr="006C2049">
              <w:rPr>
                <w:position w:val="-12"/>
              </w:rPr>
              <w:object w:dxaOrig="300" w:dyaOrig="360" w14:anchorId="1198B1F4">
                <v:shape id="_x0000_i1853" type="#_x0000_t75" style="width:14.4pt;height:21.6pt" o:ole="">
                  <v:imagedata r:id="rId1901" o:title=""/>
                </v:shape>
                <o:OLEObject Type="Embed" ProgID="Equation.DSMT4" ShapeID="_x0000_i1853" DrawAspect="Content" ObjectID="_1363901302" r:id="rId1902"/>
              </w:object>
            </w:r>
            <w:r>
              <w:t xml:space="preserve"> (</w:t>
            </w:r>
            <w:r w:rsidR="006C2049" w:rsidRPr="006C2049">
              <w:rPr>
                <w:position w:val="-12"/>
              </w:rPr>
              <w:object w:dxaOrig="660" w:dyaOrig="360" w14:anchorId="6BBB1558">
                <v:shape id="_x0000_i1854" type="#_x0000_t75" style="width:36pt;height:21.6pt" o:ole="">
                  <v:imagedata r:id="rId1903" o:title=""/>
                </v:shape>
                <o:OLEObject Type="Embed" ProgID="Equation.DSMT4" ShapeID="_x0000_i1854" DrawAspect="Content" ObjectID="_1363901303" r:id="rId1904"/>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6C2049" w:rsidRPr="006C2049">
              <w:rPr>
                <w:position w:val="-12"/>
              </w:rPr>
              <w:object w:dxaOrig="300" w:dyaOrig="360" w14:anchorId="25603268">
                <v:shape id="_x0000_i1855" type="#_x0000_t75" style="width:14.4pt;height:21.6pt" o:ole="">
                  <v:imagedata r:id="rId1905" o:title=""/>
                </v:shape>
                <o:OLEObject Type="Embed" ProgID="Equation.DSMT4" ShapeID="_x0000_i1855" DrawAspect="Content" ObjectID="_1363901304" r:id="rId1906"/>
              </w:object>
            </w:r>
            <w:r>
              <w:t xml:space="preserve"> (</w:t>
            </w:r>
            <w:r w:rsidR="006C2049" w:rsidRPr="006C2049">
              <w:rPr>
                <w:position w:val="-10"/>
              </w:rPr>
              <w:object w:dxaOrig="920" w:dyaOrig="320" w14:anchorId="7E48D45C">
                <v:shape id="_x0000_i1856" type="#_x0000_t75" style="width:43.2pt;height:14.4pt" o:ole="">
                  <v:imagedata r:id="rId1907" o:title=""/>
                </v:shape>
                <o:OLEObject Type="Embed" ProgID="Equation.DSMT4" ShapeID="_x0000_i1856" DrawAspect="Content" ObjectID="_1363901305" r:id="rId1908"/>
              </w:object>
            </w:r>
            <w:r>
              <w:t xml:space="preserve">, </w:t>
            </w:r>
            <w:r w:rsidR="006C2049" w:rsidRPr="006C2049">
              <w:rPr>
                <w:position w:val="-12"/>
              </w:rPr>
              <w:object w:dxaOrig="680" w:dyaOrig="360" w14:anchorId="51267322">
                <v:shape id="_x0000_i1857" type="#_x0000_t75" style="width:36pt;height:21.6pt" o:ole="">
                  <v:imagedata r:id="rId1909" o:title=""/>
                </v:shape>
                <o:OLEObject Type="Embed" ProgID="Equation.DSMT4" ShapeID="_x0000_i1857" DrawAspect="Content" ObjectID="_1363901306" r:id="rId1910"/>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6C2049" w:rsidRPr="006C2049">
        <w:rPr>
          <w:position w:val="-28"/>
        </w:rPr>
        <w:object w:dxaOrig="3800" w:dyaOrig="680" w14:anchorId="0911CF5C">
          <v:shape id="_x0000_i1858" type="#_x0000_t75" style="width:187.2pt;height:36pt" o:ole="">
            <v:imagedata r:id="rId1911" o:title=""/>
          </v:shape>
          <o:OLEObject Type="Embed" ProgID="Equation.DSMT4" ShapeID="_x0000_i1858" DrawAspect="Content" ObjectID="_1363901307" r:id="rId1912"/>
        </w:object>
      </w:r>
      <w:r>
        <w:t>,</w:t>
      </w:r>
    </w:p>
    <w:p w14:paraId="500B2CCC" w14:textId="77777777" w:rsidR="006A0BC1" w:rsidRDefault="006A0BC1" w:rsidP="006A0BC1">
      <w:r>
        <w:t>where,</w:t>
      </w:r>
    </w:p>
    <w:p w14:paraId="57C2767C" w14:textId="5693A85F" w:rsidR="006A0BC1" w:rsidRDefault="006A0BC1" w:rsidP="006A0BC1">
      <w:pPr>
        <w:pStyle w:val="MTDisplayEquation"/>
      </w:pPr>
      <w:r>
        <w:tab/>
      </w:r>
      <w:r w:rsidR="006C2049" w:rsidRPr="006C2049">
        <w:rPr>
          <w:position w:val="-114"/>
        </w:rPr>
        <w:object w:dxaOrig="4120" w:dyaOrig="2439" w14:anchorId="333C9527">
          <v:shape id="_x0000_i1859" type="#_x0000_t75" style="width:209.6pt;height:122.4pt" o:ole="">
            <v:imagedata r:id="rId1913" o:title=""/>
          </v:shape>
          <o:OLEObject Type="Embed" ProgID="Equation.DSMT4" ShapeID="_x0000_i1859" DrawAspect="Content" ObjectID="_1363901308" r:id="rId1914"/>
        </w:object>
      </w:r>
      <w:r>
        <w:t>,</w:t>
      </w:r>
    </w:p>
    <w:p w14:paraId="5A484DDC" w14:textId="6F9D0744" w:rsidR="006A0BC1" w:rsidRDefault="006C2049" w:rsidP="006A0BC1">
      <w:r w:rsidRPr="006C2049">
        <w:rPr>
          <w:position w:val="-6"/>
        </w:rPr>
        <w:object w:dxaOrig="220" w:dyaOrig="279" w14:anchorId="17280668">
          <v:shape id="_x0000_i1860" type="#_x0000_t75" style="width:14.4pt;height:14.4pt" o:ole="">
            <v:imagedata r:id="rId1915" o:title=""/>
          </v:shape>
          <o:OLEObject Type="Embed" ProgID="Equation.DSMT4" ShapeID="_x0000_i1860" DrawAspect="Content" ObjectID="_1363901309" r:id="rId1916"/>
        </w:object>
      </w:r>
      <w:r w:rsidR="006A0BC1" w:rsidRPr="00A16AEB">
        <w:t xml:space="preserve"> </w:t>
      </w:r>
      <w:r w:rsidR="006A0BC1">
        <w:t xml:space="preserve">is the </w:t>
      </w:r>
      <w:r w:rsidR="004A1056">
        <w:t xml:space="preserve">Jacobian </w:t>
      </w:r>
      <w:r w:rsidR="006A0BC1">
        <w:t xml:space="preserve">of the deformation, i.e. </w:t>
      </w:r>
      <w:r w:rsidRPr="006C2049">
        <w:rPr>
          <w:position w:val="-6"/>
        </w:rPr>
        <w:object w:dxaOrig="940" w:dyaOrig="279" w14:anchorId="533BF9FC">
          <v:shape id="_x0000_i1861" type="#_x0000_t75" style="width:50.4pt;height:14.4pt" o:ole="">
            <v:imagedata r:id="rId1917" o:title=""/>
          </v:shape>
          <o:OLEObject Type="Embed" ProgID="Equation.DSMT4" ShapeID="_x0000_i1861" DrawAspect="Content" ObjectID="_1363901310" r:id="rId1918"/>
        </w:object>
      </w:r>
      <w:r w:rsidR="006A0BC1">
        <w:t xml:space="preserve"> where</w:t>
      </w:r>
      <w:r w:rsidR="006A0BC1">
        <w:rPr>
          <w:b/>
        </w:rPr>
        <w:t xml:space="preserve"> </w:t>
      </w:r>
      <w:r w:rsidRPr="006C2049">
        <w:rPr>
          <w:b/>
          <w:position w:val="-4"/>
        </w:rPr>
        <w:object w:dxaOrig="220" w:dyaOrig="260" w14:anchorId="2014D149">
          <v:shape id="_x0000_i1862" type="#_x0000_t75" style="width:14.4pt;height:14.4pt" o:ole="">
            <v:imagedata r:id="rId1919" o:title=""/>
          </v:shape>
          <o:OLEObject Type="Embed" ProgID="Equation.DSMT4" ShapeID="_x0000_i1862" DrawAspect="Content" ObjectID="_1363901311" r:id="rId1920"/>
        </w:object>
      </w:r>
      <w:r w:rsidR="006A0BC1" w:rsidRPr="00A16AEB">
        <w:t xml:space="preserve"> </w:t>
      </w:r>
      <w:r w:rsidR="006A0BC1">
        <w:t xml:space="preserve">is the deformation gradient.  </w:t>
      </w:r>
      <w:r w:rsidRPr="006C2049">
        <w:rPr>
          <w:position w:val="-12"/>
        </w:rPr>
        <w:object w:dxaOrig="360" w:dyaOrig="360" w14:anchorId="60D87A8F">
          <v:shape id="_x0000_i1863" type="#_x0000_t75" style="width:21.6pt;height:21.6pt" o:ole="">
            <v:imagedata r:id="rId1921" o:title=""/>
          </v:shape>
          <o:OLEObject Type="Embed" ProgID="Equation.DSMT4" ShapeID="_x0000_i1863" DrawAspect="Content" ObjectID="_1363901312" r:id="rId1922"/>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6C2049" w:rsidRPr="006C2049">
        <w:rPr>
          <w:position w:val="-14"/>
        </w:rPr>
        <w:object w:dxaOrig="3260" w:dyaOrig="400" w14:anchorId="7EF5DB78">
          <v:shape id="_x0000_i1864" type="#_x0000_t75" style="width:165.6pt;height:21.6pt" o:ole="">
            <v:imagedata r:id="rId1923" o:title=""/>
          </v:shape>
          <o:OLEObject Type="Embed" ProgID="Equation.DSMT4" ShapeID="_x0000_i1864" DrawAspect="Content" ObjectID="_1363901313" r:id="rId1924"/>
        </w:object>
      </w:r>
      <w:r>
        <w:t>,</w:t>
      </w:r>
    </w:p>
    <w:p w14:paraId="7F4CE2AE" w14:textId="2B2B6B06" w:rsidR="006A0BC1" w:rsidRDefault="006A0BC1" w:rsidP="006A0BC1">
      <w:r>
        <w:t xml:space="preserve">where </w:t>
      </w:r>
      <w:r w:rsidR="006C2049" w:rsidRPr="006C2049">
        <w:rPr>
          <w:position w:val="-12"/>
        </w:rPr>
        <w:object w:dxaOrig="320" w:dyaOrig="360" w14:anchorId="02508388">
          <v:shape id="_x0000_i1865" type="#_x0000_t75" style="width:14.4pt;height:21.6pt" o:ole="">
            <v:imagedata r:id="rId1925" o:title=""/>
          </v:shape>
          <o:OLEObject Type="Embed" ProgID="Equation.DSMT4" ShapeID="_x0000_i1865" DrawAspect="Content" ObjectID="_1363901314" r:id="rId1926"/>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xml:space="preserve">).  Note that the </w:t>
      </w:r>
      <w:r w:rsidR="005467AD">
        <w:t xml:space="preserve">diffusivity </w:t>
      </w:r>
      <w:r>
        <w:t>in the reference state (</w:t>
      </w:r>
      <w:r w:rsidR="006C2049" w:rsidRPr="006C2049">
        <w:rPr>
          <w:position w:val="-4"/>
        </w:rPr>
        <w:object w:dxaOrig="560" w:dyaOrig="260" w14:anchorId="1A090235">
          <v:shape id="_x0000_i1866" type="#_x0000_t75" style="width:28.8pt;height:14.4pt" o:ole="">
            <v:imagedata r:id="rId1927" o:title=""/>
          </v:shape>
          <o:OLEObject Type="Embed" ProgID="Equation.DSMT4" ShapeID="_x0000_i1866" DrawAspect="Content" ObjectID="_1363901315" r:id="rId1928"/>
        </w:object>
      </w:r>
      <w:r>
        <w:t xml:space="preserve">) is given by </w:t>
      </w:r>
      <w:r w:rsidR="006C2049" w:rsidRPr="006C2049">
        <w:rPr>
          <w:position w:val="-28"/>
        </w:rPr>
        <w:object w:dxaOrig="3100" w:dyaOrig="680" w14:anchorId="4C8BDAC1">
          <v:shape id="_x0000_i1867" type="#_x0000_t75" style="width:158.4pt;height:36pt" o:ole="">
            <v:imagedata r:id="rId1929" o:title=""/>
          </v:shape>
          <o:OLEObject Type="Embed" ProgID="Equation.DSMT4" ShapeID="_x0000_i1867" DrawAspect="Content" ObjectID="_1363901316" r:id="rId1930"/>
        </w:object>
      </w:r>
      <w:r>
        <w:t>.</w:t>
      </w:r>
    </w:p>
    <w:p w14:paraId="43A126AB" w14:textId="77777777" w:rsidR="006A0BC1" w:rsidRDefault="006A0BC1" w:rsidP="006A0BC1"/>
    <w:p w14:paraId="185558E6" w14:textId="77777777" w:rsidR="006A0BC1" w:rsidRPr="00B27FE9" w:rsidRDefault="006A0BC1" w:rsidP="00026B51">
      <w:pPr>
        <w:pStyle w:val="Example"/>
      </w:pPr>
      <w:r w:rsidRPr="00B27FE9">
        <w:lastRenderedPageBreak/>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5512" w:name="_Toc290149374"/>
      <w:r>
        <w:lastRenderedPageBreak/>
        <w:t>Albro Isotropic Diffusivity</w:t>
      </w:r>
      <w:bookmarkEnd w:id="5512"/>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6C2049" w:rsidRPr="006C2049">
              <w:rPr>
                <w:position w:val="-12"/>
              </w:rPr>
              <w:object w:dxaOrig="279" w:dyaOrig="360" w14:anchorId="6B2E3C1B">
                <v:shape id="_x0000_i1868" type="#_x0000_t75" style="width:14.4pt;height:21.6pt" o:ole="">
                  <v:imagedata r:id="rId1931" o:title=""/>
                </v:shape>
                <o:OLEObject Type="Embed" ProgID="Equation.DSMT4" ShapeID="_x0000_i1868" DrawAspect="Content" ObjectID="_1363901317" r:id="rId1932"/>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6C2049" w:rsidRPr="006C2049">
              <w:rPr>
                <w:position w:val="-12"/>
              </w:rPr>
              <w:object w:dxaOrig="320" w:dyaOrig="380" w14:anchorId="4DF70B63">
                <v:shape id="_x0000_i1869" type="#_x0000_t75" style="width:14.4pt;height:21.6pt" o:ole="">
                  <v:imagedata r:id="rId1933" o:title=""/>
                </v:shape>
                <o:OLEObject Type="Embed" ProgID="Equation.DSMT4" ShapeID="_x0000_i1869" DrawAspect="Content" ObjectID="_1363901318" r:id="rId1934"/>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6C2049" w:rsidRPr="006C2049">
              <w:rPr>
                <w:position w:val="-12"/>
              </w:rPr>
              <w:object w:dxaOrig="340" w:dyaOrig="360" w14:anchorId="6284226B">
                <v:shape id="_x0000_i1870" type="#_x0000_t75" style="width:14.4pt;height:21.6pt" o:ole="">
                  <v:imagedata r:id="rId1935" o:title=""/>
                </v:shape>
                <o:OLEObject Type="Embed" ProgID="Equation.DSMT4" ShapeID="_x0000_i1870" DrawAspect="Content" ObjectID="_1363901319" r:id="rId1936"/>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6C2049" w:rsidRPr="006C2049">
        <w:rPr>
          <w:position w:val="-32"/>
        </w:rPr>
        <w:object w:dxaOrig="2960" w:dyaOrig="760" w14:anchorId="67E9C3D6">
          <v:shape id="_x0000_i1871" type="#_x0000_t75" style="width:151.2pt;height:36pt" o:ole="">
            <v:imagedata r:id="rId1937" o:title=""/>
          </v:shape>
          <o:OLEObject Type="Embed" ProgID="Equation.DSMT4" ShapeID="_x0000_i1871" DrawAspect="Content" ObjectID="_1363901320" r:id="rId1938"/>
        </w:object>
      </w:r>
      <w:r>
        <w:t>,</w:t>
      </w:r>
    </w:p>
    <w:p w14:paraId="3611C788" w14:textId="6CF69A0A" w:rsidR="00C14B72" w:rsidRDefault="00BC495E" w:rsidP="00C14B72">
      <w:r>
        <w:t xml:space="preserve">where </w:t>
      </w:r>
      <w:r w:rsidR="006C2049" w:rsidRPr="006C2049">
        <w:rPr>
          <w:position w:val="-12"/>
        </w:rPr>
        <w:object w:dxaOrig="1040" w:dyaOrig="380" w14:anchorId="0C1F0F53">
          <v:shape id="_x0000_i1872" type="#_x0000_t75" style="width:50.4pt;height:21.6pt" o:ole="">
            <v:imagedata r:id="rId1939" o:title=""/>
          </v:shape>
          <o:OLEObject Type="Embed" ProgID="Equation.DSMT4" ShapeID="_x0000_i1872" DrawAspect="Content" ObjectID="_1363901321" r:id="rId1940"/>
        </w:object>
      </w:r>
      <w:r w:rsidR="005467AD">
        <w:t xml:space="preserve"> and </w:t>
      </w:r>
      <w:r>
        <w:t xml:space="preserve">the porosity </w:t>
      </w:r>
      <w:r w:rsidR="006C2049" w:rsidRPr="006C2049">
        <w:rPr>
          <w:position w:val="-10"/>
        </w:rPr>
        <w:object w:dxaOrig="320" w:dyaOrig="360" w14:anchorId="4D19FF8A">
          <v:shape id="_x0000_i1873" type="#_x0000_t75" style="width:14.4pt;height:21.6pt" o:ole="">
            <v:imagedata r:id="rId1941" o:title=""/>
          </v:shape>
          <o:OLEObject Type="Embed" ProgID="Equation.DSMT4" ShapeID="_x0000_i1873" DrawAspect="Content" ObjectID="_1363901322" r:id="rId1942"/>
        </w:object>
      </w:r>
      <w:r>
        <w:t xml:space="preserve"> varies with deformation according to the kinematic constraint</w:t>
      </w:r>
    </w:p>
    <w:p w14:paraId="63208379" w14:textId="3EDB1A2B" w:rsidR="00C14B72" w:rsidRDefault="00C14B72" w:rsidP="00C14B72">
      <w:pPr>
        <w:pStyle w:val="MTDisplayEquation"/>
      </w:pPr>
      <w:r>
        <w:tab/>
      </w:r>
      <w:r w:rsidR="006C2049" w:rsidRPr="006C2049">
        <w:rPr>
          <w:position w:val="-24"/>
        </w:rPr>
        <w:object w:dxaOrig="1140" w:dyaOrig="660" w14:anchorId="0C4D142A">
          <v:shape id="_x0000_i1874" type="#_x0000_t75" style="width:57.6pt;height:36pt" o:ole="">
            <v:imagedata r:id="rId1943" o:title=""/>
          </v:shape>
          <o:OLEObject Type="Embed" ProgID="Equation.DSMT4" ShapeID="_x0000_i1874" DrawAspect="Content" ObjectID="_1363901323" r:id="rId1944"/>
        </w:object>
      </w:r>
      <w:r w:rsidR="00BC495E">
        <w:t>.</w:t>
      </w:r>
    </w:p>
    <w:p w14:paraId="4E967B54" w14:textId="294B9AD0" w:rsidR="00C14B72" w:rsidRDefault="006C2049" w:rsidP="00BC495E">
      <w:r w:rsidRPr="006C2049">
        <w:rPr>
          <w:position w:val="-6"/>
        </w:rPr>
        <w:object w:dxaOrig="220" w:dyaOrig="279" w14:anchorId="7AC5AAB9">
          <v:shape id="_x0000_i1875" type="#_x0000_t75" style="width:14.4pt;height:14.4pt" o:ole="">
            <v:imagedata r:id="rId1945" o:title=""/>
          </v:shape>
          <o:OLEObject Type="Embed" ProgID="Equation.DSMT4" ShapeID="_x0000_i1875" DrawAspect="Content" ObjectID="_1363901324" r:id="rId1946"/>
        </w:object>
      </w:r>
      <w:r w:rsidR="00C14B72" w:rsidRPr="00A16AEB">
        <w:t xml:space="preserve"> </w:t>
      </w:r>
      <w:r w:rsidR="00C14B72">
        <w:t xml:space="preserve">is the Jacobian of the deformation, i.e. </w:t>
      </w:r>
      <w:r w:rsidRPr="006C2049">
        <w:rPr>
          <w:position w:val="-6"/>
        </w:rPr>
        <w:object w:dxaOrig="940" w:dyaOrig="279" w14:anchorId="53183500">
          <v:shape id="_x0000_i1876" type="#_x0000_t75" style="width:50.4pt;height:14.4pt" o:ole="">
            <v:imagedata r:id="rId1947" o:title=""/>
          </v:shape>
          <o:OLEObject Type="Embed" ProgID="Equation.DSMT4" ShapeID="_x0000_i1876" DrawAspect="Content" ObjectID="_1363901325" r:id="rId1948"/>
        </w:object>
      </w:r>
      <w:r w:rsidR="00C14B72">
        <w:t xml:space="preserve"> where</w:t>
      </w:r>
      <w:r w:rsidR="00C14B72">
        <w:rPr>
          <w:b/>
        </w:rPr>
        <w:t xml:space="preserve"> </w:t>
      </w:r>
      <w:r w:rsidRPr="006C2049">
        <w:rPr>
          <w:b/>
          <w:position w:val="-4"/>
        </w:rPr>
        <w:object w:dxaOrig="220" w:dyaOrig="260" w14:anchorId="27F23029">
          <v:shape id="_x0000_i1877" type="#_x0000_t75" style="width:14.4pt;height:14.4pt" o:ole="">
            <v:imagedata r:id="rId1949" o:title=""/>
          </v:shape>
          <o:OLEObject Type="Embed" ProgID="Equation.DSMT4" ShapeID="_x0000_i1877" DrawAspect="Content" ObjectID="_1363901326" r:id="rId1950"/>
        </w:object>
      </w:r>
      <w:r w:rsidR="00C14B72" w:rsidRPr="00A16AEB">
        <w:t xml:space="preserve"> </w:t>
      </w:r>
      <w:r w:rsidR="00C14B72">
        <w:t>is the deformation gradient</w:t>
      </w:r>
      <w:r w:rsidR="00BC495E">
        <w:t xml:space="preserve"> and </w:t>
      </w:r>
      <w:r w:rsidRPr="006C2049">
        <w:rPr>
          <w:position w:val="-12"/>
        </w:rPr>
        <w:object w:dxaOrig="300" w:dyaOrig="380" w14:anchorId="18286D13">
          <v:shape id="_x0000_i1878" type="#_x0000_t75" style="width:14.4pt;height:21.6pt" o:ole="">
            <v:imagedata r:id="rId1951" o:title=""/>
          </v:shape>
          <o:OLEObject Type="Embed" ProgID="Equation.DSMT4" ShapeID="_x0000_i1878" DrawAspect="Content" ObjectID="_1363901327" r:id="rId1952"/>
        </w:object>
      </w:r>
      <w:r w:rsidR="00BC495E">
        <w:t xml:space="preserve"> is the referential solid volume fraction</w:t>
      </w:r>
      <w:r w:rsidR="00C14B72">
        <w:t>.</w:t>
      </w:r>
      <w:r w:rsidR="005467AD">
        <w:t xml:space="preserve"> Here, </w:t>
      </w:r>
      <w:r w:rsidRPr="006C2049">
        <w:rPr>
          <w:position w:val="-6"/>
        </w:rPr>
        <w:object w:dxaOrig="180" w:dyaOrig="220" w14:anchorId="68C6E7FC">
          <v:shape id="_x0000_i1879" type="#_x0000_t75" style="width:7.2pt;height:14.4pt" o:ole="">
            <v:imagedata r:id="rId1953" o:title=""/>
          </v:shape>
          <o:OLEObject Type="Embed" ProgID="Equation.DSMT4" ShapeID="_x0000_i1879" DrawAspect="Content" ObjectID="_1363901328" r:id="rId1954"/>
        </w:object>
      </w:r>
      <w:r w:rsidR="005467AD">
        <w:t xml:space="preserve"> represents the actual concentration of the solute whose diffusivity is given by </w:t>
      </w:r>
      <w:r w:rsidRPr="006C2049">
        <w:rPr>
          <w:position w:val="-6"/>
        </w:rPr>
        <w:object w:dxaOrig="200" w:dyaOrig="279" w14:anchorId="1C734503">
          <v:shape id="_x0000_i1880" type="#_x0000_t75" style="width:7.2pt;height:14.4pt" o:ole="">
            <v:imagedata r:id="rId1955" o:title=""/>
          </v:shape>
          <o:OLEObject Type="Embed" ProgID="Equation.DSMT4" ShapeID="_x0000_i1880" DrawAspect="Content" ObjectID="_1363901329" r:id="rId1956"/>
        </w:object>
      </w:r>
      <w:r w:rsidR="005467AD">
        <w:t>.  This constitutive relation is based on the experimental findings reported by Albro et al.</w:t>
      </w:r>
      <w:r w:rsidR="00AA6727">
        <w:t xml:space="preserve"> </w:t>
      </w:r>
      <w:r w:rsidR="00711A1D">
        <w:fldChar w:fldCharType="begin"/>
      </w:r>
      <w:r w:rsidR="00182A67">
        <w:instrText xml:space="preserve"> ADDIN EN.CITE &lt;EndNote&gt;&lt;Cite&gt;&lt;Author&gt;Albro&lt;/Author&gt;&lt;Year&gt;2009&lt;/Year&gt;&lt;RecNum&gt;71&lt;/RecNum&gt;&lt;DisplayText&gt;[35]&lt;/DisplayText&gt;&lt;record&gt;&lt;rec-number&gt;71&lt;/rec-number&gt;&lt;foreign-keys&gt;&lt;key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182A67">
        <w:rPr>
          <w:noProof/>
        </w:rPr>
        <w:t>[</w:t>
      </w:r>
      <w:r w:rsidR="000F5924">
        <w:fldChar w:fldCharType="begin"/>
      </w:r>
      <w:r w:rsidR="000F5924">
        <w:instrText xml:space="preserve"> HYPERLINK \l "_ENREF_35" \o "Albro, 2009 #71" </w:instrText>
      </w:r>
      <w:ins w:id="5513" w:author="Gerard" w:date="2015-04-08T21:50:00Z"/>
      <w:r w:rsidR="000F5924">
        <w:fldChar w:fldCharType="separate"/>
      </w:r>
      <w:r w:rsidR="00182A67">
        <w:rPr>
          <w:noProof/>
        </w:rPr>
        <w:t>35</w:t>
      </w:r>
      <w:r w:rsidR="000F5924">
        <w:rPr>
          <w:noProof/>
        </w:rPr>
        <w:fldChar w:fldCharType="end"/>
      </w:r>
      <w:r w:rsidR="00182A67">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5514" w:name="_Ref162420103"/>
      <w:bookmarkStart w:id="5515" w:name="_Toc290149375"/>
      <w:r w:rsidRPr="00B27FE9">
        <w:lastRenderedPageBreak/>
        <w:t>Solubility Materials</w:t>
      </w:r>
      <w:bookmarkEnd w:id="5514"/>
      <w:bookmarkEnd w:id="5515"/>
    </w:p>
    <w:p w14:paraId="0B0BD944" w14:textId="77777777" w:rsidR="006A0BC1" w:rsidRPr="00B27FE9" w:rsidRDefault="006A0BC1" w:rsidP="006A0BC1">
      <w:pPr>
        <w:pStyle w:val="Heading4"/>
      </w:pPr>
      <w:bookmarkStart w:id="5516" w:name="_Toc290149376"/>
      <w:r w:rsidRPr="00B27FE9">
        <w:t>Constant Solubility</w:t>
      </w:r>
      <w:bookmarkEnd w:id="5516"/>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6C2049" w:rsidRPr="006C2049">
              <w:rPr>
                <w:position w:val="-4"/>
              </w:rPr>
              <w:object w:dxaOrig="220" w:dyaOrig="260" w14:anchorId="060D6732">
                <v:shape id="_x0000_i1881" type="#_x0000_t75" style="width:14.4pt;height:14.4pt" o:ole="">
                  <v:imagedata r:id="rId1957" o:title=""/>
                </v:shape>
                <o:OLEObject Type="Embed" ProgID="Equation.DSMT4" ShapeID="_x0000_i1881" DrawAspect="Content" ObjectID="_1363901330" r:id="rId1958"/>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6C2049" w:rsidRPr="006C2049">
        <w:rPr>
          <w:position w:val="-4"/>
        </w:rPr>
        <w:object w:dxaOrig="220" w:dyaOrig="260" w14:anchorId="10DD2E23">
          <v:shape id="_x0000_i1882" type="#_x0000_t75" style="width:14.4pt;height:14.4pt" o:ole="">
            <v:imagedata r:id="rId1959" o:title=""/>
          </v:shape>
          <o:OLEObject Type="Embed" ProgID="Equation.DSMT4" ShapeID="_x0000_i1882" DrawAspect="Content" ObjectID="_1363901331" r:id="rId1960"/>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5517" w:name="_Ref162420105"/>
      <w:bookmarkStart w:id="5518" w:name="_Toc290149377"/>
      <w:r w:rsidRPr="00B27FE9">
        <w:lastRenderedPageBreak/>
        <w:t>Osmotic Coefficient Materials</w:t>
      </w:r>
      <w:bookmarkEnd w:id="5517"/>
      <w:bookmarkEnd w:id="5518"/>
    </w:p>
    <w:p w14:paraId="1167F702" w14:textId="77777777" w:rsidR="006A0BC1" w:rsidRPr="00B27FE9" w:rsidRDefault="006A0BC1" w:rsidP="006A0BC1">
      <w:pPr>
        <w:pStyle w:val="Heading4"/>
      </w:pPr>
      <w:bookmarkStart w:id="5519" w:name="_Toc290149378"/>
      <w:r w:rsidRPr="00B27FE9">
        <w:t>Constant Osmotic Coefficient</w:t>
      </w:r>
      <w:bookmarkEnd w:id="5519"/>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6C2049" w:rsidRPr="006C2049">
              <w:rPr>
                <w:position w:val="-4"/>
              </w:rPr>
              <w:object w:dxaOrig="260" w:dyaOrig="240" w14:anchorId="72B83813">
                <v:shape id="_x0000_i1883" type="#_x0000_t75" style="width:14.4pt;height:14.4pt" o:ole="">
                  <v:imagedata r:id="rId1961" o:title=""/>
                </v:shape>
                <o:OLEObject Type="Embed" ProgID="Equation.DSMT4" ShapeID="_x0000_i1883" DrawAspect="Content" ObjectID="_1363901332" r:id="rId1962"/>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6C2049" w:rsidRPr="006C2049">
        <w:rPr>
          <w:position w:val="-4"/>
        </w:rPr>
        <w:object w:dxaOrig="260" w:dyaOrig="240" w14:anchorId="2BD7412F">
          <v:shape id="_x0000_i1884" type="#_x0000_t75" style="width:14.4pt;height:14.4pt" o:ole="">
            <v:imagedata r:id="rId1963" o:title=""/>
          </v:shape>
          <o:OLEObject Type="Embed" ProgID="Equation.DSMT4" ShapeID="_x0000_i1884" DrawAspect="Content" ObjectID="_1363901333" r:id="rId1964"/>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5520" w:name="_Ref366847643"/>
      <w:bookmarkStart w:id="5521" w:name="_Ref240797904"/>
      <w:bookmarkStart w:id="5522" w:name="_Ref240797910"/>
      <w:bookmarkStart w:id="5523" w:name="_Toc290149379"/>
      <w:r>
        <w:lastRenderedPageBreak/>
        <w:t xml:space="preserve">Triphasic </w:t>
      </w:r>
      <w:r w:rsidR="00AC155B">
        <w:t xml:space="preserve">and Multiphasic </w:t>
      </w:r>
      <w:r>
        <w:t>Materials</w:t>
      </w:r>
      <w:bookmarkEnd w:id="5520"/>
      <w:bookmarkEnd w:id="5521"/>
      <w:bookmarkEnd w:id="5522"/>
      <w:bookmarkEnd w:id="5523"/>
    </w:p>
    <w:p w14:paraId="5CF8BCDF" w14:textId="0E62EC79"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C00DDA">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r w:rsidR="000F5924">
        <w:fldChar w:fldCharType="begin"/>
      </w:r>
      <w:r w:rsidR="000F5924">
        <w:instrText xml:space="preserve"> HYPERLINK "http://mrl.sci.utah.edu/software/febio" </w:instrText>
      </w:r>
      <w:ins w:id="5524" w:author="Gerard" w:date="2015-04-08T21:50:00Z"/>
      <w:r w:rsidR="000F5924">
        <w:fldChar w:fldCharType="separate"/>
      </w:r>
      <w:r w:rsidR="00D40C73" w:rsidRPr="00C966F3">
        <w:rPr>
          <w:rStyle w:val="Hyperlink"/>
          <w:i/>
        </w:rPr>
        <w:t>FEBio Theory Manual</w:t>
      </w:r>
      <w:r w:rsidR="000F5924">
        <w:rPr>
          <w:rStyle w:val="Hyperlink"/>
          <w:i/>
        </w:rPr>
        <w:fldChar w:fldCharType="end"/>
      </w:r>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6C2049" w:rsidRPr="006C2049">
        <w:rPr>
          <w:position w:val="-4"/>
        </w:rPr>
        <w:object w:dxaOrig="220" w:dyaOrig="200" w14:anchorId="4FD351E7">
          <v:shape id="_x0000_i1885" type="#_x0000_t75" style="width:14.4pt;height:7.2pt" o:ole="">
            <v:imagedata r:id="rId1965" o:title=""/>
          </v:shape>
          <o:OLEObject Type="Embed" ProgID="Equation.DSMT4" ShapeID="_x0000_i1885" DrawAspect="Content" ObjectID="_1363901334" r:id="rId1966"/>
        </w:object>
      </w:r>
      <w:r w:rsidRPr="00B27FE9">
        <w:t xml:space="preserve"> </w:t>
      </w:r>
      <w:r w:rsidR="006C2049" w:rsidRPr="006C2049">
        <w:rPr>
          <w:position w:val="-6"/>
        </w:rPr>
        <w:object w:dxaOrig="720" w:dyaOrig="260" w14:anchorId="28068F05">
          <v:shape id="_x0000_i1886" type="#_x0000_t75" style="width:36pt;height:14.4pt" o:ole="">
            <v:imagedata r:id="rId1967" o:title=""/>
          </v:shape>
          <o:OLEObject Type="Embed" ProgID="Equation.DSMT4" ShapeID="_x0000_i1886" DrawAspect="Content" ObjectID="_1363901335" r:id="rId1968"/>
        </w:object>
      </w:r>
      <w:r w:rsidR="006C2049" w:rsidRPr="006C2049">
        <w:rPr>
          <w:position w:val="-4"/>
        </w:rPr>
        <w:object w:dxaOrig="720" w:dyaOrig="200" w14:anchorId="4D97631A">
          <v:shape id="_x0000_i1887" type="#_x0000_t75" style="width:36pt;height:7.2pt" o:ole="">
            <v:imagedata r:id="rId1969" o:title=""/>
          </v:shape>
          <o:OLEObject Type="Embed" ProgID="Equation.DSMT4" ShapeID="_x0000_i1887" DrawAspect="Content" ObjectID="_1363901336" r:id="rId1970"/>
        </w:object>
      </w:r>
      <w:r w:rsidRPr="00B27FE9">
        <w:t xml:space="preserve">may not have access to all of the pores of the solid matrix.  In other words, only a fraction </w:t>
      </w:r>
      <w:r w:rsidR="006C2049" w:rsidRPr="006C2049">
        <w:rPr>
          <w:position w:val="-4"/>
        </w:rPr>
        <w:object w:dxaOrig="320" w:dyaOrig="300" w14:anchorId="1AEA7676">
          <v:shape id="_x0000_i1888" type="#_x0000_t75" style="width:14.4pt;height:14.4pt" o:ole="">
            <v:imagedata r:id="rId1971" o:title=""/>
          </v:shape>
          <o:OLEObject Type="Embed" ProgID="Equation.DSMT4" ShapeID="_x0000_i1888" DrawAspect="Content" ObjectID="_1363901337" r:id="rId1972"/>
        </w:object>
      </w:r>
      <w:r w:rsidRPr="00B27FE9">
        <w:t xml:space="preserve"> of the pores is able to accommodate solute </w:t>
      </w:r>
      <w:r w:rsidR="006C2049" w:rsidRPr="006C2049">
        <w:rPr>
          <w:position w:val="-4"/>
        </w:rPr>
        <w:object w:dxaOrig="220" w:dyaOrig="200" w14:anchorId="19BD59E5">
          <v:shape id="_x0000_i1889" type="#_x0000_t75" style="width:14.4pt;height:7.2pt" o:ole="">
            <v:imagedata r:id="rId1973" o:title=""/>
          </v:shape>
          <o:OLEObject Type="Embed" ProgID="Equation.DSMT4" ShapeID="_x0000_i1889" DrawAspect="Content" ObjectID="_1363901338" r:id="rId1974"/>
        </w:object>
      </w:r>
      <w:r w:rsidR="00AF653F">
        <w:t xml:space="preserve"> </w:t>
      </w:r>
      <w:r w:rsidRPr="00B27FE9">
        <w:t>(</w:t>
      </w:r>
      <w:r w:rsidR="006C2049" w:rsidRPr="006C2049">
        <w:rPr>
          <w:position w:val="-6"/>
        </w:rPr>
        <w:object w:dxaOrig="1020" w:dyaOrig="320" w14:anchorId="30B472A2">
          <v:shape id="_x0000_i1890" type="#_x0000_t75" style="width:50.4pt;height:14.4pt" o:ole="">
            <v:imagedata r:id="rId1975" o:title=""/>
          </v:shape>
          <o:OLEObject Type="Embed" ProgID="Equation.DSMT4" ShapeID="_x0000_i1890" DrawAspect="Content" ObjectID="_1363901339" r:id="rId1976"/>
        </w:object>
      </w:r>
      <w:r w:rsidRPr="00B27FE9">
        <w:t xml:space="preserve">).  Furthermore, the activity </w:t>
      </w:r>
      <w:r w:rsidR="006C2049" w:rsidRPr="006C2049">
        <w:rPr>
          <w:position w:val="-10"/>
        </w:rPr>
        <w:object w:dxaOrig="300" w:dyaOrig="360" w14:anchorId="563F3783">
          <v:shape id="_x0000_i1891" type="#_x0000_t75" style="width:14.4pt;height:21.6pt" o:ole="">
            <v:imagedata r:id="rId1977" o:title=""/>
          </v:shape>
          <o:OLEObject Type="Embed" ProgID="Equation.DSMT4" ShapeID="_x0000_i1891" DrawAspect="Content" ObjectID="_1363901340" r:id="rId1978"/>
        </w:object>
      </w:r>
      <w:r w:rsidRPr="00B27FE9">
        <w:t xml:space="preserve"> of solute </w:t>
      </w:r>
      <w:r w:rsidR="006C2049" w:rsidRPr="006C2049">
        <w:rPr>
          <w:position w:val="-4"/>
        </w:rPr>
        <w:object w:dxaOrig="220" w:dyaOrig="200" w14:anchorId="70AA812C">
          <v:shape id="_x0000_i1892" type="#_x0000_t75" style="width:14.4pt;height:7.2pt" o:ole="">
            <v:imagedata r:id="rId1979" o:title=""/>
          </v:shape>
          <o:OLEObject Type="Embed" ProgID="Equation.DSMT4" ShapeID="_x0000_i1892" DrawAspect="Content" ObjectID="_1363901341" r:id="rId1980"/>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1219" w:dyaOrig="360" w14:anchorId="67430EC4">
          <v:shape id="_x0000_i1893" type="#_x0000_t75" style="width:64.8pt;height:21.6pt" o:ole="">
            <v:imagedata r:id="rId1981" o:title=""/>
          </v:shape>
          <o:OLEObject Type="Embed" ProgID="Equation.DSMT4" ShapeID="_x0000_i1893" DrawAspect="Content" ObjectID="_1363901342" r:id="rId1982"/>
        </w:object>
      </w:r>
      <w:r w:rsidRPr="00B27FE9">
        <w:t xml:space="preserve">, such that the chemical potential </w:t>
      </w:r>
      <w:r w:rsidR="006C2049" w:rsidRPr="006C2049">
        <w:rPr>
          <w:position w:val="-10"/>
        </w:rPr>
        <w:object w:dxaOrig="240" w:dyaOrig="260" w14:anchorId="62AD6659">
          <v:shape id="_x0000_i1894" type="#_x0000_t75" style="width:14.4pt;height:14.4pt" o:ole="">
            <v:imagedata r:id="rId1983" o:title=""/>
          </v:shape>
          <o:OLEObject Type="Embed" ProgID="Equation.DSMT4" ShapeID="_x0000_i1894" DrawAspect="Content" ObjectID="_1363901343" r:id="rId1984"/>
        </w:object>
      </w:r>
      <w:r w:rsidRPr="00B27FE9">
        <w:t xml:space="preserve"> of the solute is given by</w:t>
      </w:r>
    </w:p>
    <w:p w14:paraId="572C768A" w14:textId="627D6C92" w:rsidR="00D40C73" w:rsidRPr="00B27FE9" w:rsidRDefault="00D40C73" w:rsidP="00D40C73">
      <w:pPr>
        <w:pStyle w:val="MTDisplayEquation"/>
      </w:pPr>
      <w:r w:rsidRPr="00B27FE9">
        <w:tab/>
      </w:r>
      <w:r w:rsidR="006C2049" w:rsidRPr="006C2049">
        <w:rPr>
          <w:position w:val="-24"/>
        </w:rPr>
        <w:object w:dxaOrig="2420" w:dyaOrig="660" w14:anchorId="55F1D495">
          <v:shape id="_x0000_i1895" type="#_x0000_t75" style="width:122.4pt;height:36pt" o:ole="">
            <v:imagedata r:id="rId1985" o:title=""/>
          </v:shape>
          <o:OLEObject Type="Embed" ProgID="Equation.DSMT4" ShapeID="_x0000_i1895" DrawAspect="Content" ObjectID="_1363901344" r:id="rId1986"/>
        </w:object>
      </w:r>
      <w:r w:rsidRPr="00B27FE9">
        <w:t>.</w:t>
      </w:r>
    </w:p>
    <w:p w14:paraId="5FCC6658" w14:textId="098A8E47" w:rsidR="00D40C73" w:rsidRDefault="00D40C73" w:rsidP="00D40C73">
      <w:r w:rsidRPr="00B27FE9">
        <w:t xml:space="preserve">In this expression, </w:t>
      </w:r>
      <w:r w:rsidR="006C2049" w:rsidRPr="006C2049">
        <w:rPr>
          <w:position w:val="-12"/>
        </w:rPr>
        <w:object w:dxaOrig="340" w:dyaOrig="380" w14:anchorId="00374BFF">
          <v:shape id="_x0000_i1896" type="#_x0000_t75" style="width:14.4pt;height:21.6pt" o:ole="">
            <v:imagedata r:id="rId1987" o:title=""/>
          </v:shape>
          <o:OLEObject Type="Embed" ProgID="Equation.DSMT4" ShapeID="_x0000_i1896" DrawAspect="Content" ObjectID="_1363901345" r:id="rId1988"/>
        </w:object>
      </w:r>
      <w:r w:rsidRPr="00B27FE9">
        <w:t xml:space="preserve"> is the solute chemical potential at some reference temperature </w:t>
      </w:r>
      <w:r w:rsidR="006C2049" w:rsidRPr="006C2049">
        <w:rPr>
          <w:position w:val="-6"/>
        </w:rPr>
        <w:object w:dxaOrig="200" w:dyaOrig="279" w14:anchorId="32325234">
          <v:shape id="_x0000_i1897" type="#_x0000_t75" style="width:7.2pt;height:14.4pt" o:ole="">
            <v:imagedata r:id="rId1989" o:title=""/>
          </v:shape>
          <o:OLEObject Type="Embed" ProgID="Equation.DSMT4" ShapeID="_x0000_i1897" DrawAspect="Content" ObjectID="_1363901346" r:id="rId1990"/>
        </w:object>
      </w:r>
      <w:r w:rsidRPr="00B27FE9">
        <w:t xml:space="preserve">; </w:t>
      </w:r>
      <w:r w:rsidR="006C2049" w:rsidRPr="006C2049">
        <w:rPr>
          <w:position w:val="-6"/>
        </w:rPr>
        <w:object w:dxaOrig="279" w:dyaOrig="320" w14:anchorId="7CF21F4B">
          <v:shape id="_x0000_i1898" type="#_x0000_t75" style="width:14.4pt;height:14.4pt" o:ole="">
            <v:imagedata r:id="rId1991" o:title=""/>
          </v:shape>
          <o:OLEObject Type="Embed" ProgID="Equation.DSMT4" ShapeID="_x0000_i1898" DrawAspect="Content" ObjectID="_1363901347" r:id="rId1992"/>
        </w:object>
      </w:r>
      <w:r w:rsidRPr="00B27FE9">
        <w:t xml:space="preserve"> is the solute concentration on a solution-volume basis (number of moles of solute per volume of interstitial fluid in the mixture); </w:t>
      </w:r>
      <w:r w:rsidR="006C2049" w:rsidRPr="006C2049">
        <w:rPr>
          <w:position w:val="-4"/>
        </w:rPr>
        <w:object w:dxaOrig="420" w:dyaOrig="300" w14:anchorId="117D2EFA">
          <v:shape id="_x0000_i1899" type="#_x0000_t75" style="width:21.6pt;height:14.4pt" o:ole="">
            <v:imagedata r:id="rId1993" o:title=""/>
          </v:shape>
          <o:OLEObject Type="Embed" ProgID="Equation.DSMT4" ShapeID="_x0000_i1899" DrawAspect="Content" ObjectID="_1363901348" r:id="rId1994"/>
        </w:object>
      </w:r>
      <w:r w:rsidRPr="00B27FE9">
        <w:t xml:space="preserve"> is the solute molecular weight (an invariant quantity); and </w:t>
      </w:r>
      <w:r w:rsidR="006C2049" w:rsidRPr="006C2049">
        <w:rPr>
          <w:position w:val="-4"/>
        </w:rPr>
        <w:object w:dxaOrig="240" w:dyaOrig="260" w14:anchorId="605074E8">
          <v:shape id="_x0000_i1900" type="#_x0000_t75" style="width:14.4pt;height:14.4pt" o:ole="">
            <v:imagedata r:id="rId1995" o:title=""/>
          </v:shape>
          <o:OLEObject Type="Embed" ProgID="Equation.DSMT4" ShapeID="_x0000_i1900" DrawAspect="Content" ObjectID="_1363901349" r:id="rId1996"/>
        </w:object>
      </w:r>
      <w:r w:rsidRPr="00B27FE9">
        <w:t xml:space="preserve"> is the universal gas constant.  In a </w:t>
      </w:r>
      <w:r w:rsidR="00C43F5A">
        <w:t xml:space="preserve">triphasic </w:t>
      </w:r>
      <w:r w:rsidRPr="00B27FE9">
        <w:t xml:space="preserve">material, a constitutive relation is needed for </w:t>
      </w:r>
      <w:r w:rsidR="006C2049" w:rsidRPr="006C2049">
        <w:rPr>
          <w:position w:val="-4"/>
        </w:rPr>
        <w:object w:dxaOrig="320" w:dyaOrig="300" w14:anchorId="21D952CD">
          <v:shape id="_x0000_i1901" type="#_x0000_t75" style="width:14.4pt;height:14.4pt" o:ole="">
            <v:imagedata r:id="rId1997" o:title=""/>
          </v:shape>
          <o:OLEObject Type="Embed" ProgID="Equation.DSMT4" ShapeID="_x0000_i1901" DrawAspect="Content" ObjectID="_1363901350" r:id="rId1998"/>
        </w:object>
      </w:r>
      <w:r w:rsidRPr="00B27FE9">
        <w:t xml:space="preserve">; in general, </w:t>
      </w:r>
      <w:r w:rsidR="006C2049" w:rsidRPr="006C2049">
        <w:rPr>
          <w:position w:val="-4"/>
        </w:rPr>
        <w:object w:dxaOrig="320" w:dyaOrig="300" w14:anchorId="30909DFD">
          <v:shape id="_x0000_i1902" type="#_x0000_t75" style="width:14.4pt;height:14.4pt" o:ole="">
            <v:imagedata r:id="rId1999" o:title=""/>
          </v:shape>
          <o:OLEObject Type="Embed" ProgID="Equation.DSMT4" ShapeID="_x0000_i1902" DrawAspect="Content" ObjectID="_1363901351" r:id="rId2000"/>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0ABAB729">
          <v:shape id="_x0000_i1903" type="#_x0000_t75" style="width:50.4pt;height:14.4pt" o:ole="">
            <v:imagedata r:id="rId2001" o:title=""/>
          </v:shape>
          <o:OLEObject Type="Embed" ProgID="Equation.DSMT4" ShapeID="_x0000_i1903" DrawAspect="Content" ObjectID="_1363901352" r:id="rId2002"/>
        </w:obje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6C2049" w:rsidRPr="006C2049">
        <w:rPr>
          <w:position w:val="-4"/>
        </w:rPr>
        <w:object w:dxaOrig="279" w:dyaOrig="320" w14:anchorId="45DB8E2B">
          <v:shape id="_x0000_i1904" type="#_x0000_t75" style="width:14.4pt;height:14.4pt" o:ole="">
            <v:imagedata r:id="rId2003" o:title=""/>
          </v:shape>
          <o:OLEObject Type="Embed" ProgID="Equation.DSMT4" ShapeID="_x0000_i1904" DrawAspect="Content" ObjectID="_1363901353" r:id="rId2004"/>
        </w:obje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77B0F983" w:rsidR="005E4883" w:rsidRDefault="005E4883" w:rsidP="005E4883">
      <w:pPr>
        <w:pStyle w:val="MTDisplayEquation"/>
      </w:pPr>
      <w:r>
        <w:tab/>
      </w:r>
      <w:r w:rsidR="006C2049" w:rsidRPr="006C2049">
        <w:rPr>
          <w:position w:val="-34"/>
        </w:rPr>
        <w:object w:dxaOrig="1579" w:dyaOrig="800" w14:anchorId="1FF0F111">
          <v:shape id="_x0000_i1905" type="#_x0000_t75" style="width:79.2pt;height:43.2pt" o:ole="">
            <v:imagedata r:id="rId2005" o:title=""/>
          </v:shape>
          <o:OLEObject Type="Embed" ProgID="Equation.DSMT4" ShapeID="_x0000_i1905" DrawAspect="Content" ObjectID="_1363901354" r:id="rId2006"/>
        </w:object>
      </w:r>
      <w:r>
        <w:t>,</w:t>
      </w:r>
    </w:p>
    <w:p w14:paraId="47FEF2D4" w14:textId="03B363F5" w:rsidR="00B4198C" w:rsidRDefault="005E4883" w:rsidP="00D40C73">
      <w:r>
        <w:t xml:space="preserve">where </w:t>
      </w:r>
      <w:r w:rsidR="006C2049" w:rsidRPr="006C2049">
        <w:rPr>
          <w:position w:val="-14"/>
        </w:rPr>
        <w:object w:dxaOrig="300" w:dyaOrig="420" w14:anchorId="17C5F8BD">
          <v:shape id="_x0000_i1906" type="#_x0000_t75" style="width:14.4pt;height:21.6pt" o:ole="">
            <v:imagedata r:id="rId2007" o:title=""/>
          </v:shape>
          <o:OLEObject Type="Embed" ProgID="Equation.DSMT4" ShapeID="_x0000_i1906" DrawAspect="Content" ObjectID="_1363901355" r:id="rId2008"/>
        </w:object>
      </w:r>
      <w:r>
        <w:t xml:space="preserve"> is the solid volume fraction and </w:t>
      </w:r>
      <w:r w:rsidR="006C2049" w:rsidRPr="006C2049">
        <w:rPr>
          <w:position w:val="-14"/>
        </w:rPr>
        <w:object w:dxaOrig="279" w:dyaOrig="420" w14:anchorId="52AF4369">
          <v:shape id="_x0000_i1907" type="#_x0000_t75" style="width:14.4pt;height:21.6pt" o:ole="">
            <v:imagedata r:id="rId2009" o:title=""/>
          </v:shape>
          <o:OLEObject Type="Embed" ProgID="Equation.DSMT4" ShapeID="_x0000_i1907" DrawAspect="Content" ObjectID="_1363901356" r:id="rId2010"/>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6C2049" w:rsidRPr="006C2049">
        <w:rPr>
          <w:position w:val="-28"/>
        </w:rPr>
        <w:object w:dxaOrig="1820" w:dyaOrig="560" w14:anchorId="587FF367">
          <v:shape id="_x0000_i1908" type="#_x0000_t75" style="width:93.6pt;height:28.8pt" o:ole="">
            <v:imagedata r:id="rId2011" o:title=""/>
          </v:shape>
          <o:OLEObject Type="Embed" ProgID="Equation.DSMT4" ShapeID="_x0000_i1908" DrawAspect="Content" ObjectID="_1363901357" r:id="rId2012"/>
        </w:object>
      </w:r>
      <w:r>
        <w:t>,</w:t>
      </w:r>
    </w:p>
    <w:p w14:paraId="38027B03" w14:textId="6BAB2C84" w:rsidR="00D40C73" w:rsidRDefault="0038493E" w:rsidP="00D40C73">
      <w:r>
        <w:t xml:space="preserve">where </w:t>
      </w:r>
      <w:r w:rsidR="006C2049" w:rsidRPr="006C2049">
        <w:rPr>
          <w:position w:val="-4"/>
        </w:rPr>
        <w:object w:dxaOrig="279" w:dyaOrig="320" w14:anchorId="283480AB">
          <v:shape id="_x0000_i1909" type="#_x0000_t75" style="width:14.4pt;height:14.4pt" o:ole="">
            <v:imagedata r:id="rId2013" o:title=""/>
          </v:shape>
          <o:OLEObject Type="Embed" ProgID="Equation.DSMT4" ShapeID="_x0000_i1909" DrawAspect="Content" ObjectID="_1363901358" r:id="rId2014"/>
        </w:object>
      </w:r>
      <w:r w:rsidR="00AC56AD">
        <w:t xml:space="preserve"> is the charge number of </w:t>
      </w:r>
      <w:r w:rsidR="006F7C2B">
        <w:t xml:space="preserve">solute </w:t>
      </w:r>
      <w:r w:rsidR="006C2049" w:rsidRPr="006C2049">
        <w:rPr>
          <w:position w:val="-6"/>
        </w:rPr>
        <w:object w:dxaOrig="240" w:dyaOrig="220" w14:anchorId="3C456E77">
          <v:shape id="_x0000_i1910" type="#_x0000_t75" style="width:14.4pt;height:14.4pt" o:ole="">
            <v:imagedata r:id="rId2015" o:title=""/>
          </v:shape>
          <o:OLEObject Type="Embed" ProgID="Equation.DSMT4" ShapeID="_x0000_i1910" DrawAspect="Content" ObjectID="_1363901359" r:id="rId2016"/>
        </w:object>
      </w:r>
      <w:r w:rsidR="006C2049" w:rsidRPr="006C2049">
        <w:rPr>
          <w:position w:val="-4"/>
        </w:rPr>
        <w:object w:dxaOrig="920" w:dyaOrig="320" w14:anchorId="4374010A">
          <v:shape id="_x0000_i1911" type="#_x0000_t75" style="width:43.2pt;height:14.4pt" o:ole="">
            <v:imagedata r:id="rId2017" o:title=""/>
          </v:shape>
          <o:OLEObject Type="Embed" ProgID="Equation.DSMT4" ShapeID="_x0000_i1911" DrawAspect="Content" ObjectID="_1363901360" r:id="rId2018"/>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6C2049" w:rsidRPr="006C2049">
        <w:rPr>
          <w:position w:val="-10"/>
        </w:rPr>
        <w:object w:dxaOrig="240" w:dyaOrig="320" w14:anchorId="4997A512">
          <v:shape id="_x0000_i1912" type="#_x0000_t75" style="width:14.4pt;height:14.4pt" o:ole="">
            <v:imagedata r:id="rId2019" o:title=""/>
          </v:shape>
          <o:OLEObject Type="Embed" ProgID="Equation.DSMT4" ShapeID="_x0000_i1912" DrawAspect="Content" ObjectID="_1363901361" r:id="rId2020"/>
        </w:object>
      </w:r>
      <w:r w:rsidR="00701F72">
        <w:t xml:space="preserve"> and its effect combines with the chemical potential of each solute to produce the electrochemical potential </w:t>
      </w:r>
      <w:r w:rsidR="006C2049" w:rsidRPr="006C2049">
        <w:rPr>
          <w:position w:val="-10"/>
        </w:rPr>
        <w:object w:dxaOrig="320" w:dyaOrig="380" w14:anchorId="0A429C6E">
          <v:shape id="_x0000_i1913" type="#_x0000_t75" style="width:14.4pt;height:21.6pt" o:ole="">
            <v:imagedata r:id="rId2021" o:title=""/>
          </v:shape>
          <o:OLEObject Type="Embed" ProgID="Equation.DSMT4" ShapeID="_x0000_i1913" DrawAspect="Content" ObjectID="_1363901362" r:id="rId2022"/>
        </w:object>
      </w:r>
      <w:r w:rsidR="00701F72">
        <w:t>, where</w:t>
      </w:r>
    </w:p>
    <w:p w14:paraId="5235F5A2" w14:textId="24CDBD59" w:rsidR="00701F72" w:rsidRPr="00B27FE9" w:rsidRDefault="00701F72" w:rsidP="00701F72">
      <w:pPr>
        <w:pStyle w:val="MTDisplayEquation"/>
      </w:pPr>
      <w:r>
        <w:tab/>
      </w:r>
      <w:r w:rsidR="006C2049" w:rsidRPr="006C2049">
        <w:rPr>
          <w:position w:val="-26"/>
        </w:rPr>
        <w:object w:dxaOrig="3600" w:dyaOrig="700" w14:anchorId="04ED2F4F">
          <v:shape id="_x0000_i1914" type="#_x0000_t75" style="width:180pt;height:36pt" o:ole="">
            <v:imagedata r:id="rId2023" o:title=""/>
          </v:shape>
          <o:OLEObject Type="Embed" ProgID="Equation.DSMT4" ShapeID="_x0000_i1914" DrawAspect="Content" ObjectID="_1363901363" r:id="rId2024"/>
        </w:object>
      </w:r>
      <w:r>
        <w:t>.</w:t>
      </w:r>
    </w:p>
    <w:p w14:paraId="7B1D35FE" w14:textId="695B86C5" w:rsidR="00701F72" w:rsidRDefault="00701F72" w:rsidP="00D40C73">
      <w:r>
        <w:t xml:space="preserve">In this expression, </w:t>
      </w:r>
      <w:r w:rsidR="006C2049" w:rsidRPr="006C2049">
        <w:rPr>
          <w:position w:val="-14"/>
        </w:rPr>
        <w:object w:dxaOrig="260" w:dyaOrig="400" w14:anchorId="36165B8F">
          <v:shape id="_x0000_i1915" type="#_x0000_t75" style="width:14.4pt;height:21.6pt" o:ole="">
            <v:imagedata r:id="rId2025" o:title=""/>
          </v:shape>
          <o:OLEObject Type="Embed" ProgID="Equation.DSMT4" ShapeID="_x0000_i1915" DrawAspect="Content" ObjectID="_1363901364" r:id="rId2026"/>
        </w:object>
      </w:r>
      <w:r>
        <w:t xml:space="preserve"> represents Faraday’s constant.  It is also possible to rearrange this expression as</w:t>
      </w:r>
    </w:p>
    <w:p w14:paraId="2AAD51ED" w14:textId="49F6E9CC" w:rsidR="00701F72" w:rsidRDefault="00701F72" w:rsidP="00701F72">
      <w:pPr>
        <w:pStyle w:val="MTDisplayEquation"/>
      </w:pPr>
      <w:r>
        <w:tab/>
      </w:r>
      <w:r w:rsidR="006C2049" w:rsidRPr="006C2049">
        <w:rPr>
          <w:position w:val="-36"/>
        </w:rPr>
        <w:object w:dxaOrig="3900" w:dyaOrig="840" w14:anchorId="4B269D50">
          <v:shape id="_x0000_i1916" type="#_x0000_t75" style="width:194.4pt;height:43.2pt" o:ole="">
            <v:imagedata r:id="rId2027" o:title=""/>
          </v:shape>
          <o:OLEObject Type="Embed" ProgID="Equation.DSMT4" ShapeID="_x0000_i1916" DrawAspect="Content" ObjectID="_1363901365" r:id="rId2028"/>
        </w:obje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6C2049" w:rsidRPr="006C2049">
        <w:rPr>
          <w:position w:val="-10"/>
        </w:rPr>
        <w:object w:dxaOrig="240" w:dyaOrig="260" w14:anchorId="17ADD13C">
          <v:shape id="_x0000_i1917" type="#_x0000_t75" style="width:14.4pt;height:14.4pt" o:ole="">
            <v:imagedata r:id="rId2029" o:title=""/>
          </v:shape>
          <o:OLEObject Type="Embed" ProgID="Equation.DSMT4" ShapeID="_x0000_i1917" DrawAspect="Content" ObjectID="_1363901366" r:id="rId2030"/>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6C2049" w:rsidRPr="006C2049">
        <w:rPr>
          <w:position w:val="-10"/>
        </w:rPr>
        <w:object w:dxaOrig="340" w:dyaOrig="360" w14:anchorId="63E0C430">
          <v:shape id="_x0000_i1918" type="#_x0000_t75" style="width:14.4pt;height:21.6pt" o:ole="">
            <v:imagedata r:id="rId2031" o:title=""/>
          </v:shape>
          <o:OLEObject Type="Embed" ProgID="Equation.DSMT4" ShapeID="_x0000_i1918" DrawAspect="Content" ObjectID="_1363901367" r:id="rId2032"/>
        </w:object>
      </w:r>
      <w:r w:rsidRPr="00B27FE9">
        <w:t xml:space="preserve"> is given by</w:t>
      </w:r>
    </w:p>
    <w:p w14:paraId="74D56E16" w14:textId="69AE713F" w:rsidR="00D40C73" w:rsidRPr="00B27FE9" w:rsidRDefault="00D40C73" w:rsidP="00D40C73">
      <w:pPr>
        <w:pStyle w:val="MTDisplayEquation"/>
      </w:pPr>
      <w:r w:rsidRPr="00B27FE9">
        <w:tab/>
      </w:r>
      <w:r w:rsidR="006C2049" w:rsidRPr="006C2049">
        <w:rPr>
          <w:position w:val="-30"/>
        </w:rPr>
        <w:object w:dxaOrig="3420" w:dyaOrig="720" w14:anchorId="49C533C9">
          <v:shape id="_x0000_i1919" type="#_x0000_t75" style="width:173.6pt;height:36pt" o:ole="">
            <v:imagedata r:id="rId2033" o:title=""/>
          </v:shape>
          <o:OLEObject Type="Embed" ProgID="Equation.DSMT4" ShapeID="_x0000_i1919" DrawAspect="Content" ObjectID="_1363901368" r:id="rId2034"/>
        </w:object>
      </w:r>
      <w:r w:rsidRPr="00B27FE9">
        <w:t>,</w:t>
      </w:r>
    </w:p>
    <w:p w14:paraId="3AED45B7" w14:textId="56136FA0" w:rsidR="00D40C73" w:rsidRPr="00B27FE9" w:rsidRDefault="00D40C73" w:rsidP="00D40C73">
      <w:r w:rsidRPr="00B27FE9">
        <w:t xml:space="preserve">where </w:t>
      </w:r>
      <w:r w:rsidR="006C2049" w:rsidRPr="006C2049">
        <w:rPr>
          <w:position w:val="-12"/>
        </w:rPr>
        <w:object w:dxaOrig="340" w:dyaOrig="380" w14:anchorId="6C0684C3">
          <v:shape id="_x0000_i1920" type="#_x0000_t75" style="width:14.4pt;height:21.6pt" o:ole="">
            <v:imagedata r:id="rId2035" o:title=""/>
          </v:shape>
          <o:OLEObject Type="Embed" ProgID="Equation.DSMT4" ShapeID="_x0000_i1920" DrawAspect="Content" ObjectID="_1363901369" r:id="rId2036"/>
        </w:object>
      </w:r>
      <w:r w:rsidRPr="00B27FE9">
        <w:t xml:space="preserve"> is the solvent chemical potential at some reference temperature </w:t>
      </w:r>
      <w:r w:rsidR="006C2049" w:rsidRPr="006C2049">
        <w:rPr>
          <w:position w:val="-6"/>
        </w:rPr>
        <w:object w:dxaOrig="200" w:dyaOrig="279" w14:anchorId="42E518EF">
          <v:shape id="_x0000_i1921" type="#_x0000_t75" style="width:7.2pt;height:14.4pt" o:ole="">
            <v:imagedata r:id="rId2037" o:title=""/>
          </v:shape>
          <o:OLEObject Type="Embed" ProgID="Equation.DSMT4" ShapeID="_x0000_i1921" DrawAspect="Content" ObjectID="_1363901370" r:id="rId2038"/>
        </w:object>
      </w:r>
      <w:r w:rsidRPr="00B27FE9">
        <w:t xml:space="preserve">; </w:t>
      </w:r>
      <w:r w:rsidR="006C2049" w:rsidRPr="006C2049">
        <w:rPr>
          <w:position w:val="-12"/>
        </w:rPr>
        <w:object w:dxaOrig="340" w:dyaOrig="380" w14:anchorId="2C3F201E">
          <v:shape id="_x0000_i1922" type="#_x0000_t75" style="width:14.4pt;height:21.6pt" o:ole="">
            <v:imagedata r:id="rId2039" o:title=""/>
          </v:shape>
          <o:OLEObject Type="Embed" ProgID="Equation.DSMT4" ShapeID="_x0000_i1922" DrawAspect="Content" ObjectID="_1363901371" r:id="rId2040"/>
        </w:object>
      </w:r>
      <w:r w:rsidRPr="00B27FE9">
        <w:t xml:space="preserve"> is the true density of the solvent (an invariant property for an intrinsically incompressible fluid); and </w:t>
      </w:r>
      <w:r w:rsidR="006C2049" w:rsidRPr="006C2049">
        <w:rPr>
          <w:position w:val="-4"/>
        </w:rPr>
        <w:object w:dxaOrig="260" w:dyaOrig="240" w14:anchorId="0C9CD7BD">
          <v:shape id="_x0000_i1923" type="#_x0000_t75" style="width:14.4pt;height:14.4pt" o:ole="">
            <v:imagedata r:id="rId2041" o:title=""/>
          </v:shape>
          <o:OLEObject Type="Embed" ProgID="Equation.DSMT4" ShapeID="_x0000_i1923" DrawAspect="Content" ObjectID="_1363901372" r:id="rId2042"/>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6C2049" w:rsidRPr="006C2049">
        <w:rPr>
          <w:position w:val="-4"/>
        </w:rPr>
        <w:object w:dxaOrig="260" w:dyaOrig="240" w14:anchorId="5B89FF8B">
          <v:shape id="_x0000_i1924" type="#_x0000_t75" style="width:14.4pt;height:14.4pt" o:ole="">
            <v:imagedata r:id="rId2043" o:title=""/>
          </v:shape>
          <o:OLEObject Type="Embed" ProgID="Equation.DSMT4" ShapeID="_x0000_i1924" DrawAspect="Content" ObjectID="_1363901373" r:id="rId2044"/>
        </w:object>
      </w:r>
      <w:r w:rsidRPr="00B27FE9">
        <w:t xml:space="preserve">; in general, </w:t>
      </w:r>
      <w:r w:rsidR="006C2049" w:rsidRPr="006C2049">
        <w:rPr>
          <w:position w:val="-4"/>
        </w:rPr>
        <w:object w:dxaOrig="260" w:dyaOrig="240" w14:anchorId="04A39CDB">
          <v:shape id="_x0000_i1925" type="#_x0000_t75" style="width:14.4pt;height:14.4pt" o:ole="">
            <v:imagedata r:id="rId2045" o:title=""/>
          </v:shape>
          <o:OLEObject Type="Embed" ProgID="Equation.DSMT4" ShapeID="_x0000_i1925" DrawAspect="Content" ObjectID="_1363901374" r:id="rId2046"/>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6C2049" w:rsidRPr="006C2049">
        <w:rPr>
          <w:position w:val="-6"/>
        </w:rPr>
        <w:object w:dxaOrig="940" w:dyaOrig="279" w14:anchorId="28173FEF">
          <v:shape id="_x0000_i1926" type="#_x0000_t75" style="width:50.4pt;height:14.4pt" o:ole="">
            <v:imagedata r:id="rId2047" o:title=""/>
          </v:shape>
          <o:OLEObject Type="Embed" ProgID="Equation.DSMT4" ShapeID="_x0000_i1926" DrawAspect="Content" ObjectID="_1363901375" r:id="rId2048"/>
        </w:object>
      </w:r>
      <w:r w:rsidRPr="00B27FE9">
        <w:t>.</w:t>
      </w:r>
    </w:p>
    <w:p w14:paraId="3B9863E8" w14:textId="77777777" w:rsidR="00D40C73" w:rsidRPr="00B27FE9" w:rsidRDefault="00D40C73" w:rsidP="00D40C73"/>
    <w:p w14:paraId="603DA0BC" w14:textId="769D5203" w:rsidR="00D40C73" w:rsidRPr="00B27FE9" w:rsidRDefault="00D40C73" w:rsidP="00D40C73">
      <w:r w:rsidRPr="00B27FE9">
        <w:lastRenderedPageBreak/>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6C2049" w:rsidRPr="006C2049">
        <w:rPr>
          <w:position w:val="-10"/>
        </w:rPr>
        <w:object w:dxaOrig="240" w:dyaOrig="320" w14:anchorId="47755532">
          <v:shape id="_x0000_i1927" type="#_x0000_t75" style="width:14.4pt;height:14.4pt" o:ole="">
            <v:imagedata r:id="rId2049" o:title=""/>
          </v:shape>
          <o:OLEObject Type="Embed" ProgID="Equation.DSMT4" ShapeID="_x0000_i1927" DrawAspect="Content" ObjectID="_1363901376" r:id="rId2050"/>
        </w:object>
      </w:r>
      <w:r w:rsidRPr="00B27FE9">
        <w:t xml:space="preserve"> and solute concentration </w:t>
      </w:r>
      <w:r w:rsidR="006C2049" w:rsidRPr="006C2049">
        <w:rPr>
          <w:position w:val="-6"/>
        </w:rPr>
        <w:object w:dxaOrig="300" w:dyaOrig="320" w14:anchorId="0B82BA3B">
          <v:shape id="_x0000_i1928" type="#_x0000_t75" style="width:14.4pt;height:14.4pt" o:ole="">
            <v:imagedata r:id="rId2051" o:title=""/>
          </v:shape>
          <o:OLEObject Type="Embed" ProgID="Equation.DSMT4" ShapeID="_x0000_i1928" DrawAspect="Content" ObjectID="_1363901377" r:id="rId2052"/>
        </w:object>
      </w:r>
      <w:r w:rsidRPr="00B27FE9">
        <w:t xml:space="preserve"> as</w:t>
      </w:r>
    </w:p>
    <w:p w14:paraId="374C23E4" w14:textId="736D26B0" w:rsidR="00D40C73" w:rsidRDefault="00D40C73" w:rsidP="00D40C73">
      <w:pPr>
        <w:pStyle w:val="MTDisplayEquation"/>
      </w:pPr>
      <w:r w:rsidRPr="00B27FE9">
        <w:tab/>
      </w:r>
      <w:r w:rsidR="006C2049" w:rsidRPr="006C2049">
        <w:rPr>
          <w:position w:val="-34"/>
        </w:rPr>
        <w:object w:dxaOrig="2020" w:dyaOrig="800" w14:anchorId="71440FE9">
          <v:shape id="_x0000_i1929" type="#_x0000_t75" style="width:100.8pt;height:43.2pt" o:ole="">
            <v:imagedata r:id="rId2053" o:title=""/>
          </v:shape>
          <o:OLEObject Type="Embed" ProgID="Equation.DSMT4" ShapeID="_x0000_i1929" DrawAspect="Content" ObjectID="_1363901378" r:id="rId2054"/>
        </w:object>
      </w:r>
      <w:r w:rsidR="0051614E">
        <w:t>,</w:t>
      </w:r>
    </w:p>
    <w:p w14:paraId="7F09A243" w14:textId="77777777" w:rsidR="0051614E" w:rsidRDefault="0051614E" w:rsidP="0051614E">
      <w:r>
        <w:t>where</w:t>
      </w:r>
    </w:p>
    <w:p w14:paraId="2FA2ECA3" w14:textId="5BF55896" w:rsidR="0051614E" w:rsidRDefault="0051614E" w:rsidP="00B4198C">
      <w:pPr>
        <w:pStyle w:val="MTDisplayEquation"/>
      </w:pPr>
      <w:r>
        <w:tab/>
      </w:r>
      <w:r w:rsidR="006C2049" w:rsidRPr="006C2049">
        <w:rPr>
          <w:position w:val="-34"/>
        </w:rPr>
        <w:object w:dxaOrig="2340" w:dyaOrig="800" w14:anchorId="35B8F959">
          <v:shape id="_x0000_i1930" type="#_x0000_t75" style="width:115.2pt;height:43.2pt" o:ole="">
            <v:imagedata r:id="rId2055" o:title=""/>
          </v:shape>
          <o:OLEObject Type="Embed" ProgID="Equation.DSMT4" ShapeID="_x0000_i1930" DrawAspect="Content" ObjectID="_1363901379" r:id="rId2056"/>
        </w:object>
      </w:r>
    </w:p>
    <w:p w14:paraId="185CEC47" w14:textId="2EE1A508" w:rsidR="00966EC0" w:rsidRDefault="0051614E" w:rsidP="00D40C73">
      <w:r>
        <w:t xml:space="preserve">is the partition coefficient for solute </w:t>
      </w:r>
      <w:r w:rsidR="006C2049" w:rsidRPr="006C2049">
        <w:rPr>
          <w:position w:val="-4"/>
        </w:rPr>
        <w:object w:dxaOrig="220" w:dyaOrig="200" w14:anchorId="64228ABD">
          <v:shape id="_x0000_i1931" type="#_x0000_t75" style="width:14.4pt;height:7.2pt" o:ole="">
            <v:imagedata r:id="rId2057" o:title=""/>
          </v:shape>
          <o:OLEObject Type="Embed" ProgID="Equation.DSMT4" ShapeID="_x0000_i1931" DrawAspect="Content" ObjectID="_1363901380" r:id="rId2058"/>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displacement </w:t>
      </w:r>
      <w:r w:rsidR="006C2049" w:rsidRPr="006C2049">
        <w:rPr>
          <w:position w:val="-6"/>
        </w:rPr>
        <w:object w:dxaOrig="200" w:dyaOrig="220" w14:anchorId="699F0E33">
          <v:shape id="_x0000_i1932" type="#_x0000_t75" style="width:7.2pt;height:14.4pt" o:ole="">
            <v:imagedata r:id="rId2059" o:title=""/>
          </v:shape>
          <o:OLEObject Type="Embed" ProgID="Equation.DSMT4" ShapeID="_x0000_i1932" DrawAspect="Content" ObjectID="_1363901381" r:id="rId2060"/>
        </w:object>
      </w:r>
      <w:r w:rsidR="00D40C73" w:rsidRPr="00B27FE9">
        <w:t xml:space="preserve">, the effective fluid pressure </w:t>
      </w:r>
      <w:r w:rsidR="006C2049" w:rsidRPr="006C2049">
        <w:rPr>
          <w:position w:val="-10"/>
        </w:rPr>
        <w:object w:dxaOrig="240" w:dyaOrig="320" w14:anchorId="01A296AF">
          <v:shape id="_x0000_i1933" type="#_x0000_t75" style="width:14.4pt;height:14.4pt" o:ole="">
            <v:imagedata r:id="rId2061" o:title=""/>
          </v:shape>
          <o:OLEObject Type="Embed" ProgID="Equation.DSMT4" ShapeID="_x0000_i1933" DrawAspect="Content" ObjectID="_1363901382" r:id="rId2062"/>
        </w:object>
      </w:r>
      <w:r w:rsidR="00D40C73" w:rsidRPr="00B27FE9">
        <w:t>, and the effective solute concentration</w:t>
      </w:r>
      <w:r w:rsidR="000C7FD9">
        <w:t>s</w:t>
      </w:r>
      <w:r w:rsidR="00D40C73" w:rsidRPr="00B27FE9">
        <w:t xml:space="preserve"> </w:t>
      </w:r>
      <w:r w:rsidR="006C2049" w:rsidRPr="006C2049">
        <w:rPr>
          <w:position w:val="-6"/>
        </w:rPr>
        <w:object w:dxaOrig="300" w:dyaOrig="320" w14:anchorId="6E343FEA">
          <v:shape id="_x0000_i1934" type="#_x0000_t75" style="width:14.4pt;height:14.4pt" o:ole="">
            <v:imagedata r:id="rId2063" o:title=""/>
          </v:shape>
          <o:OLEObject Type="Embed" ProgID="Equation.DSMT4" ShapeID="_x0000_i1934" DrawAspect="Content" ObjectID="_1363901383" r:id="rId2064"/>
        </w:object>
      </w:r>
      <w:r w:rsidR="00D40C73" w:rsidRPr="00B27FE9">
        <w:t xml:space="preserve">.  Essential boundary conditions must be imposed on these variables, and not on the actual pressure </w:t>
      </w:r>
      <w:r w:rsidR="006C2049" w:rsidRPr="006C2049">
        <w:rPr>
          <w:position w:val="-10"/>
        </w:rPr>
        <w:object w:dxaOrig="240" w:dyaOrig="260" w14:anchorId="786099C0">
          <v:shape id="_x0000_i1935" type="#_x0000_t75" style="width:14.4pt;height:14.4pt" o:ole="">
            <v:imagedata r:id="rId2065" o:title=""/>
          </v:shape>
          <o:OLEObject Type="Embed" ProgID="Equation.DSMT4" ShapeID="_x0000_i1935" DrawAspect="Content" ObjectID="_1363901384" r:id="rId2066"/>
        </w:object>
      </w:r>
      <w:r w:rsidR="00D40C73" w:rsidRPr="00B27FE9">
        <w:t xml:space="preserve"> or concentration</w:t>
      </w:r>
      <w:r w:rsidR="000C7FD9">
        <w:t>s</w:t>
      </w:r>
      <w:r w:rsidR="00D40C73" w:rsidRPr="00B27FE9">
        <w:t xml:space="preserve"> </w:t>
      </w:r>
      <w:r w:rsidR="006C2049" w:rsidRPr="006C2049">
        <w:rPr>
          <w:position w:val="-6"/>
        </w:rPr>
        <w:object w:dxaOrig="279" w:dyaOrig="320" w14:anchorId="5D87CC20">
          <v:shape id="_x0000_i1936" type="#_x0000_t75" style="width:14.4pt;height:14.4pt" o:ole="">
            <v:imagedata r:id="rId2067" o:title=""/>
          </v:shape>
          <o:OLEObject Type="Embed" ProgID="Equation.DSMT4" ShapeID="_x0000_i1936" DrawAspect="Content" ObjectID="_1363901385" r:id="rId2068"/>
        </w:object>
      </w:r>
      <w:r w:rsidR="00D40C73" w:rsidRPr="00B27FE9">
        <w:t xml:space="preserve">.  (In a biphasic material however, since </w:t>
      </w:r>
      <w:r w:rsidR="006C2049" w:rsidRPr="006C2049">
        <w:rPr>
          <w:position w:val="-6"/>
        </w:rPr>
        <w:object w:dxaOrig="660" w:dyaOrig="320" w14:anchorId="2B4F2797">
          <v:shape id="_x0000_i1937" type="#_x0000_t75" style="width:36pt;height:14.4pt" o:ole="">
            <v:imagedata r:id="rId2069" o:title=""/>
          </v:shape>
          <o:OLEObject Type="Embed" ProgID="Equation.DSMT4" ShapeID="_x0000_i1937" DrawAspect="Content" ObjectID="_1363901386" r:id="rId2070"/>
        </w:object>
      </w:r>
      <w:r w:rsidR="00D40C73" w:rsidRPr="00B27FE9">
        <w:t xml:space="preserve">, the effective and actual fluid pressures are the same, </w:t>
      </w:r>
      <w:r w:rsidR="006C2049" w:rsidRPr="006C2049">
        <w:rPr>
          <w:position w:val="-10"/>
        </w:rPr>
        <w:object w:dxaOrig="620" w:dyaOrig="320" w14:anchorId="44790EAF">
          <v:shape id="_x0000_i1938" type="#_x0000_t75" style="width:28.8pt;height:14.4pt" o:ole="">
            <v:imagedata r:id="rId2071" o:title=""/>
          </v:shape>
          <o:OLEObject Type="Embed" ProgID="Equation.DSMT4" ShapeID="_x0000_i1938" DrawAspect="Content" ObjectID="_1363901387" r:id="rId2072"/>
        </w:obje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by </w:t>
      </w:r>
      <w:r w:rsidR="006C2049" w:rsidRPr="006C2049">
        <w:rPr>
          <w:position w:val="-10"/>
        </w:rPr>
        <w:object w:dxaOrig="1280" w:dyaOrig="360" w14:anchorId="2FAE9552">
          <v:shape id="_x0000_i1939" type="#_x0000_t75" style="width:64.8pt;height:21.6pt" o:ole="">
            <v:imagedata r:id="rId2073" o:title=""/>
          </v:shape>
          <o:OLEObject Type="Embed" ProgID="Equation.DSMT4" ShapeID="_x0000_i1939" DrawAspect="Content" ObjectID="_1363901388" r:id="rId2074"/>
        </w:object>
      </w:r>
      <w:r w:rsidRPr="00B27FE9">
        <w:t xml:space="preserve">, where </w:t>
      </w:r>
      <w:r w:rsidR="006C2049" w:rsidRPr="006C2049">
        <w:rPr>
          <w:position w:val="-6"/>
        </w:rPr>
        <w:object w:dxaOrig="300" w:dyaOrig="320" w14:anchorId="20E83365">
          <v:shape id="_x0000_i1940" type="#_x0000_t75" style="width:14.4pt;height:14.4pt" o:ole="">
            <v:imagedata r:id="rId2075" o:title=""/>
          </v:shape>
          <o:OLEObject Type="Embed" ProgID="Equation.DSMT4" ShapeID="_x0000_i1940" DrawAspect="Content" ObjectID="_1363901389" r:id="rId2076"/>
        </w:object>
      </w:r>
      <w:r w:rsidRPr="00B27FE9">
        <w:t xml:space="preserve"> is the stress arising from the solid matrix strain.  The mixture traction on a surface with unit outward normal </w:t>
      </w:r>
      <w:r w:rsidR="006C2049" w:rsidRPr="006C2049">
        <w:rPr>
          <w:position w:val="-4"/>
        </w:rPr>
        <w:object w:dxaOrig="200" w:dyaOrig="200" w14:anchorId="1C045E1B">
          <v:shape id="_x0000_i1941" type="#_x0000_t75" style="width:7.2pt;height:7.2pt" o:ole="">
            <v:imagedata r:id="rId2077" o:title=""/>
          </v:shape>
          <o:OLEObject Type="Embed" ProgID="Equation.DSMT4" ShapeID="_x0000_i1941" DrawAspect="Content" ObjectID="_1363901390" r:id="rId2078"/>
        </w:object>
      </w:r>
      <w:r w:rsidRPr="00B27FE9">
        <w:t xml:space="preserve"> is </w:t>
      </w:r>
      <w:r w:rsidR="006C2049" w:rsidRPr="006C2049">
        <w:rPr>
          <w:position w:val="-6"/>
        </w:rPr>
        <w:object w:dxaOrig="800" w:dyaOrig="260" w14:anchorId="4635019B">
          <v:shape id="_x0000_i1942" type="#_x0000_t75" style="width:43.2pt;height:14.4pt" o:ole="">
            <v:imagedata r:id="rId2079" o:title=""/>
          </v:shape>
          <o:OLEObject Type="Embed" ProgID="Equation.DSMT4" ShapeID="_x0000_i1942" DrawAspect="Content" ObjectID="_1363901391" r:id="rId2080"/>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6C2049" w:rsidRPr="006C2049">
        <w:rPr>
          <w:position w:val="-6"/>
        </w:rPr>
        <w:object w:dxaOrig="520" w:dyaOrig="279" w14:anchorId="7D162607">
          <v:shape id="_x0000_i1943" type="#_x0000_t75" style="width:28.8pt;height:14.4pt" o:ole="">
            <v:imagedata r:id="rId2081" o:title=""/>
          </v:shape>
          <o:OLEObject Type="Embed" ProgID="Equation.DSMT4" ShapeID="_x0000_i1943" DrawAspect="Content" ObjectID="_1363901392" r:id="rId2082"/>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6C2049" w:rsidRPr="006C2049">
        <w:rPr>
          <w:position w:val="-6"/>
        </w:rPr>
        <w:object w:dxaOrig="859" w:dyaOrig="279" w14:anchorId="22390743">
          <v:shape id="_x0000_i1944" type="#_x0000_t75" style="width:43.2pt;height:14.4pt" o:ole="">
            <v:imagedata r:id="rId2083" o:title=""/>
          </v:shape>
          <o:OLEObject Type="Embed" ProgID="Equation.DSMT4" ShapeID="_x0000_i1944" DrawAspect="Content" ObjectID="_1363901393" r:id="rId2084"/>
        </w:object>
      </w:r>
      <w:r w:rsidRPr="00B27FE9">
        <w:t xml:space="preserve"> and </w:t>
      </w:r>
      <w:r w:rsidR="006C2049" w:rsidRPr="006C2049">
        <w:rPr>
          <w:position w:val="-10"/>
        </w:rPr>
        <w:object w:dxaOrig="880" w:dyaOrig="360" w14:anchorId="037676A5">
          <v:shape id="_x0000_i1945" type="#_x0000_t75" style="width:43.2pt;height:21.6pt" o:ole="">
            <v:imagedata r:id="rId2085" o:title=""/>
          </v:shape>
          <o:OLEObject Type="Embed" ProgID="Equation.DSMT4" ShapeID="_x0000_i1945" DrawAspect="Content" ObjectID="_1363901394" r:id="rId2086"/>
        </w:object>
      </w:r>
      <w:r w:rsidRPr="00B27FE9">
        <w:t xml:space="preserve">, where </w:t>
      </w:r>
      <w:r w:rsidR="006C2049" w:rsidRPr="006C2049">
        <w:rPr>
          <w:position w:val="-6"/>
        </w:rPr>
        <w:object w:dxaOrig="260" w:dyaOrig="220" w14:anchorId="5C2CB2ED">
          <v:shape id="_x0000_i1946" type="#_x0000_t75" style="width:14.4pt;height:14.4pt" o:ole="">
            <v:imagedata r:id="rId2087" o:title=""/>
          </v:shape>
          <o:OLEObject Type="Embed" ProgID="Equation.DSMT4" ShapeID="_x0000_i1946" DrawAspect="Content" ObjectID="_1363901395" r:id="rId2088"/>
        </w:object>
      </w:r>
      <w:r w:rsidRPr="00B27FE9">
        <w:t xml:space="preserve"> is the volumetric flux of solvent relative to the solid and </w:t>
      </w:r>
      <w:r w:rsidR="006C2049" w:rsidRPr="006C2049">
        <w:rPr>
          <w:position w:val="-10"/>
        </w:rPr>
        <w:object w:dxaOrig="260" w:dyaOrig="360" w14:anchorId="6A94FC79">
          <v:shape id="_x0000_i1947" type="#_x0000_t75" style="width:14.4pt;height:21.6pt" o:ole="">
            <v:imagedata r:id="rId2089" o:title=""/>
          </v:shape>
          <o:OLEObject Type="Embed" ProgID="Equation.DSMT4" ShapeID="_x0000_i1947" DrawAspect="Content" ObjectID="_1363901396" r:id="rId2090"/>
        </w:object>
      </w:r>
      <w:r w:rsidRPr="00B27FE9">
        <w:t xml:space="preserve"> is the molar flux of solute </w:t>
      </w:r>
      <w:r w:rsidR="006C2049" w:rsidRPr="006C2049">
        <w:rPr>
          <w:position w:val="-4"/>
        </w:rPr>
        <w:object w:dxaOrig="220" w:dyaOrig="200" w14:anchorId="1E3AD037">
          <v:shape id="_x0000_i1948" type="#_x0000_t75" style="width:14.4pt;height:7.2pt" o:ole="">
            <v:imagedata r:id="rId2091" o:title=""/>
          </v:shape>
          <o:OLEObject Type="Embed" ProgID="Equation.DSMT4" ShapeID="_x0000_i1948" DrawAspect="Content" ObjectID="_1363901397" r:id="rId2092"/>
        </w:object>
      </w:r>
      <w:r w:rsidR="00C669AA">
        <w:t xml:space="preserve"> </w:t>
      </w:r>
      <w:r w:rsidRPr="00B27FE9">
        <w:t xml:space="preserve">relative to the solid.  In general, </w:t>
      </w:r>
      <w:r w:rsidR="006C2049" w:rsidRPr="006C2049">
        <w:rPr>
          <w:position w:val="-6"/>
        </w:rPr>
        <w:object w:dxaOrig="260" w:dyaOrig="220" w14:anchorId="3B53B72C">
          <v:shape id="_x0000_i1949" type="#_x0000_t75" style="width:14.4pt;height:14.4pt" o:ole="">
            <v:imagedata r:id="rId2093" o:title=""/>
          </v:shape>
          <o:OLEObject Type="Embed" ProgID="Equation.DSMT4" ShapeID="_x0000_i1949" DrawAspect="Content" ObjectID="_1363901398" r:id="rId2094"/>
        </w:object>
      </w:r>
      <w:r w:rsidRPr="00B27FE9">
        <w:t xml:space="preserve"> and </w:t>
      </w:r>
      <w:r w:rsidR="006C2049" w:rsidRPr="006C2049">
        <w:rPr>
          <w:position w:val="-10"/>
        </w:rPr>
        <w:object w:dxaOrig="260" w:dyaOrig="360" w14:anchorId="1EE9DF2C">
          <v:shape id="_x0000_i1950" type="#_x0000_t75" style="width:14.4pt;height:21.6pt" o:ole="">
            <v:imagedata r:id="rId2095" o:title=""/>
          </v:shape>
          <o:OLEObject Type="Embed" ProgID="Equation.DSMT4" ShapeID="_x0000_i1950" DrawAspect="Content" ObjectID="_1363901399" r:id="rId2096"/>
        </w:object>
      </w:r>
      <w:r w:rsidRPr="00B27FE9">
        <w:t xml:space="preserve"> are given by</w:t>
      </w:r>
    </w:p>
    <w:p w14:paraId="2FE566EF" w14:textId="26D1FF51" w:rsidR="00D40C73" w:rsidRPr="00B27FE9" w:rsidRDefault="00D40C73" w:rsidP="00D40C73">
      <w:pPr>
        <w:pStyle w:val="MTDisplayEquation"/>
      </w:pPr>
      <w:r w:rsidRPr="00B27FE9">
        <w:tab/>
      </w:r>
      <w:r w:rsidR="006C2049" w:rsidRPr="006C2049">
        <w:rPr>
          <w:position w:val="-70"/>
        </w:rPr>
        <w:object w:dxaOrig="3680" w:dyaOrig="1520" w14:anchorId="5007DCCA">
          <v:shape id="_x0000_i1951" type="#_x0000_t75" style="width:186.4pt;height:79.2pt" o:ole="">
            <v:imagedata r:id="rId2097" o:title=""/>
          </v:shape>
          <o:OLEObject Type="Embed" ProgID="Equation.DSMT4" ShapeID="_x0000_i1951" DrawAspect="Content" ObjectID="_1363901400" r:id="rId2098"/>
        </w:object>
      </w:r>
    </w:p>
    <w:p w14:paraId="0EAA9DB1" w14:textId="77777777" w:rsidR="00D40C73" w:rsidRPr="00B27FE9" w:rsidRDefault="00D40C73" w:rsidP="00D40C73">
      <w:r w:rsidRPr="00B27FE9">
        <w:t>where</w:t>
      </w:r>
    </w:p>
    <w:p w14:paraId="427051FD" w14:textId="28A5958A" w:rsidR="00D40C73" w:rsidRPr="00B27FE9" w:rsidRDefault="00D40C73" w:rsidP="00D40C73">
      <w:pPr>
        <w:pStyle w:val="MTDisplayEquation"/>
      </w:pPr>
      <w:r w:rsidRPr="00B27FE9">
        <w:lastRenderedPageBreak/>
        <w:tab/>
      </w:r>
      <w:r w:rsidR="006C2049" w:rsidRPr="006C2049">
        <w:rPr>
          <w:position w:val="-34"/>
        </w:rPr>
        <w:object w:dxaOrig="3400" w:dyaOrig="840" w14:anchorId="5F63658E">
          <v:shape id="_x0000_i1952" type="#_x0000_t75" style="width:172.8pt;height:43.2pt" o:ole="">
            <v:imagedata r:id="rId2099" o:title=""/>
          </v:shape>
          <o:OLEObject Type="Embed" ProgID="Equation.DSMT4" ShapeID="_x0000_i1952" DrawAspect="Content" ObjectID="_1363901401" r:id="rId2100"/>
        </w:object>
      </w:r>
    </w:p>
    <w:p w14:paraId="4FF21BBE" w14:textId="69D19C4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6C2049" w:rsidRPr="006C2049">
        <w:rPr>
          <w:position w:val="-4"/>
        </w:rPr>
        <w:object w:dxaOrig="220" w:dyaOrig="260" w14:anchorId="3578F7DC">
          <v:shape id="_x0000_i1953" type="#_x0000_t75" style="width:14.4pt;height:14.4pt" o:ole="">
            <v:imagedata r:id="rId2101" o:title=""/>
          </v:shape>
          <o:OLEObject Type="Embed" ProgID="Equation.DSMT4" ShapeID="_x0000_i1953" DrawAspect="Content" ObjectID="_1363901402" r:id="rId2102"/>
        </w:object>
      </w:r>
      <w:r w:rsidRPr="00B27FE9">
        <w:t xml:space="preserve"> is the hydraulic permeability of the solvent through the porous solid matrix; </w:t>
      </w:r>
      <w:r w:rsidR="006C2049" w:rsidRPr="006C2049">
        <w:rPr>
          <w:position w:val="-6"/>
        </w:rPr>
        <w:object w:dxaOrig="300" w:dyaOrig="320" w14:anchorId="3CC69CFD">
          <v:shape id="_x0000_i1954" type="#_x0000_t75" style="width:14.4pt;height:14.4pt" o:ole="">
            <v:imagedata r:id="rId2103" o:title=""/>
          </v:shape>
          <o:OLEObject Type="Embed" ProgID="Equation.DSMT4" ShapeID="_x0000_i1954" DrawAspect="Content" ObjectID="_1363901403" r:id="rId2104"/>
        </w:object>
      </w:r>
      <w:r w:rsidRPr="00B27FE9">
        <w:t xml:space="preserve"> is the diffusivity </w:t>
      </w:r>
      <w:r w:rsidR="00A84000">
        <w:t xml:space="preserve">of solute </w:t>
      </w:r>
      <w:r w:rsidR="006C2049" w:rsidRPr="006C2049">
        <w:rPr>
          <w:position w:val="-4"/>
        </w:rPr>
        <w:object w:dxaOrig="220" w:dyaOrig="200" w14:anchorId="43604E43">
          <v:shape id="_x0000_i1955" type="#_x0000_t75" style="width:14.4pt;height:7.2pt" o:ole="">
            <v:imagedata r:id="rId2105" o:title=""/>
          </v:shape>
          <o:OLEObject Type="Embed" ProgID="Equation.DSMT4" ShapeID="_x0000_i1955" DrawAspect="Content" ObjectID="_1363901404" r:id="rId2106"/>
        </w:object>
      </w:r>
      <w:r w:rsidR="00A84000">
        <w:t xml:space="preserve"> </w:t>
      </w:r>
      <w:r w:rsidRPr="00B27FE9">
        <w:t xml:space="preserve">through the mixture (frictional interactions with solvent and solid); and </w:t>
      </w:r>
      <w:r w:rsidR="006C2049" w:rsidRPr="006C2049">
        <w:rPr>
          <w:position w:val="-12"/>
        </w:rPr>
        <w:object w:dxaOrig="320" w:dyaOrig="380" w14:anchorId="61E7A67D">
          <v:shape id="_x0000_i1956" type="#_x0000_t75" style="width:14.4pt;height:21.6pt" o:ole="">
            <v:imagedata r:id="rId2107" o:title=""/>
          </v:shape>
          <o:OLEObject Type="Embed" ProgID="Equation.DSMT4" ShapeID="_x0000_i1956" DrawAspect="Content" ObjectID="_1363901405" r:id="rId2108"/>
        </w:object>
      </w:r>
      <w:r w:rsidRPr="00B27FE9">
        <w:t xml:space="preserve"> is </w:t>
      </w:r>
      <w:r w:rsidR="00A84000">
        <w:t xml:space="preserve">its </w:t>
      </w:r>
      <w:r w:rsidRPr="00B27FE9">
        <w:t xml:space="preserve">free diffusivity (frictional interactions with solvent only). </w:t>
      </w:r>
      <w:r w:rsidR="006C2049" w:rsidRPr="006C2049">
        <w:rPr>
          <w:position w:val="-10"/>
        </w:rPr>
        <w:object w:dxaOrig="1080" w:dyaOrig="360" w14:anchorId="2CAFF323">
          <v:shape id="_x0000_i1957" type="#_x0000_t75" style="width:57.6pt;height:21.6pt" o:ole="">
            <v:imagedata r:id="rId2109" o:title=""/>
          </v:shape>
          <o:OLEObject Type="Embed" ProgID="Equation.DSMT4" ShapeID="_x0000_i1957" DrawAspect="Content" ObjectID="_1363901406" r:id="rId2110"/>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pPr>
        <w:rPr>
          <w:ins w:id="5525" w:author="Gerard" w:date="2014-06-20T17:32:00Z"/>
        </w:rPr>
      </w:pPr>
      <w:r>
        <w:t xml:space="preserve">Also see section </w:t>
      </w:r>
      <w:r>
        <w:fldChar w:fldCharType="begin"/>
      </w:r>
      <w:r>
        <w:instrText xml:space="preserve"> REF _Ref376431879 \r \h </w:instrText>
      </w:r>
      <w:r>
        <w:fldChar w:fldCharType="separate"/>
      </w:r>
      <w:r w:rsidR="00C00DDA">
        <w:t>8.5</w:t>
      </w:r>
      <w:r>
        <w:fldChar w:fldCharType="end"/>
      </w:r>
      <w:r>
        <w:t xml:space="preserve"> for additional guidelines for running multiphasic materials.</w:t>
      </w:r>
    </w:p>
    <w:p w14:paraId="7F2C3D19" w14:textId="5F30E98E" w:rsidR="00976D6B" w:rsidRPr="00B27FE9" w:rsidRDefault="00976D6B" w:rsidP="009339D1">
      <w:ins w:id="5526" w:author="Gerard" w:date="2014-06-20T17:32:00Z">
        <w:r w:rsidRPr="00B27FE9">
          <w:br w:type="page"/>
        </w:r>
      </w:ins>
    </w:p>
    <w:p w14:paraId="2B2D2257" w14:textId="77777777" w:rsidR="00976D6B" w:rsidRDefault="00976D6B" w:rsidP="00976D6B">
      <w:pPr>
        <w:pStyle w:val="Heading3"/>
        <w:rPr>
          <w:ins w:id="5527" w:author="Gerard" w:date="2014-06-20T17:31:00Z"/>
        </w:rPr>
      </w:pPr>
      <w:bookmarkStart w:id="5528" w:name="_Toc370461254"/>
      <w:bookmarkStart w:id="5529" w:name="_Toc290149380"/>
      <w:ins w:id="5530" w:author="Gerard" w:date="2014-06-20T17:31:00Z">
        <w:r>
          <w:lastRenderedPageBreak/>
          <w:t>Guidelines for Multiphasic Analyses</w:t>
        </w:r>
        <w:bookmarkEnd w:id="5528"/>
        <w:bookmarkEnd w:id="5529"/>
      </w:ins>
    </w:p>
    <w:p w14:paraId="7D8B3FEA" w14:textId="77777777" w:rsidR="00976D6B" w:rsidRPr="00AB593C" w:rsidRDefault="00976D6B" w:rsidP="00976D6B">
      <w:pPr>
        <w:pStyle w:val="Heading4"/>
        <w:rPr>
          <w:ins w:id="5531" w:author="Gerard" w:date="2014-06-20T17:31:00Z"/>
        </w:rPr>
      </w:pPr>
      <w:bookmarkStart w:id="5532" w:name="_Toc370461255"/>
      <w:bookmarkStart w:id="5533" w:name="_Toc290149381"/>
      <w:ins w:id="5534" w:author="Gerard" w:date="2014-06-20T17:31:00Z">
        <w:r>
          <w:t>Initial State of Swelling</w:t>
        </w:r>
        <w:bookmarkEnd w:id="5532"/>
        <w:bookmarkEnd w:id="5533"/>
      </w:ins>
    </w:p>
    <w:p w14:paraId="621FEBD1" w14:textId="77777777" w:rsidR="00976D6B" w:rsidRDefault="00976D6B" w:rsidP="00976D6B">
      <w:pPr>
        <w:rPr>
          <w:ins w:id="5535" w:author="Gerard" w:date="2014-06-20T17:31:00Z"/>
        </w:rPr>
      </w:pPr>
      <w:ins w:id="5536" w:author="Gerard" w:date="2014-06-20T17:31:00Z">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ins>
    </w:p>
    <w:p w14:paraId="7DA69BD8" w14:textId="77777777" w:rsidR="00976D6B" w:rsidRDefault="00976D6B" w:rsidP="00976D6B">
      <w:pPr>
        <w:rPr>
          <w:ins w:id="5537" w:author="Gerard" w:date="2014-06-20T17:31:00Z"/>
        </w:rPr>
      </w:pPr>
    </w:p>
    <w:p w14:paraId="7BB5B563" w14:textId="77777777" w:rsidR="00976D6B" w:rsidRDefault="00976D6B" w:rsidP="00976D6B">
      <w:pPr>
        <w:rPr>
          <w:ins w:id="5538" w:author="Gerard" w:date="2014-06-20T17:31:00Z"/>
        </w:rPr>
      </w:pPr>
      <w:ins w:id="5539" w:author="Gerard" w:date="2014-06-20T17:31:00Z">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ins>
      <w:ins w:id="5540" w:author="Gerard" w:date="2014-06-20T17:31:00Z">
        <w:r>
          <w:fldChar w:fldCharType="separate"/>
        </w:r>
      </w:ins>
      <w:r w:rsidR="00C00DDA">
        <w:t>Chapter 6</w:t>
      </w:r>
      <w:ins w:id="5541" w:author="Gerard" w:date="2014-06-20T17:31:00Z">
        <w:r>
          <w:fldChar w:fldCharType="end"/>
        </w:r>
        <w:r>
          <w:t>) where the first step is a steady-state analysis (Section </w:t>
        </w:r>
        <w:r>
          <w:fldChar w:fldCharType="begin"/>
        </w:r>
        <w:r>
          <w:instrText xml:space="preserve"> REF _Ref250285979 \r \h </w:instrText>
        </w:r>
      </w:ins>
      <w:ins w:id="5542" w:author="Gerard" w:date="2014-06-20T17:31:00Z">
        <w:r>
          <w:fldChar w:fldCharType="separate"/>
        </w:r>
      </w:ins>
      <w:ins w:id="5543" w:author="Gerard" w:date="2015-04-08T21:50:00Z">
        <w:r w:rsidR="00C00DDA">
          <w:t>3.5.1</w:t>
        </w:r>
      </w:ins>
      <w:del w:id="5544" w:author="Gerard" w:date="2014-07-29T23:58:00Z">
        <w:r w:rsidDel="001B13CD">
          <w:delText>3.4.1</w:delText>
        </w:r>
      </w:del>
      <w:ins w:id="5545" w:author="Gerard" w:date="2014-06-20T17:31:00Z">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ins>
      <w:ins w:id="5546" w:author="Gerard" w:date="2014-06-20T17:31:00Z">
        <w:r>
          <w:fldChar w:fldCharType="separate"/>
        </w:r>
      </w:ins>
      <w:ins w:id="5547" w:author="Gerard" w:date="2015-04-08T21:50:00Z">
        <w:r w:rsidR="00C00DDA">
          <w:t>3.10.1</w:t>
        </w:r>
      </w:ins>
      <w:del w:id="5548" w:author="Gerard" w:date="2014-07-29T23:58:00Z">
        <w:r w:rsidDel="001B13CD">
          <w:delText>3.9.1</w:delText>
        </w:r>
      </w:del>
      <w:ins w:id="5549" w:author="Gerard" w:date="2014-06-20T17:31:00Z">
        <w:r>
          <w:fldChar w:fldCharType="end"/>
        </w:r>
        <w:r>
          <w:t>), so that they become superposed over and above the initial swelling state.</w:t>
        </w:r>
      </w:ins>
    </w:p>
    <w:p w14:paraId="04FC83FD" w14:textId="77777777" w:rsidR="00976D6B" w:rsidRDefault="00976D6B" w:rsidP="00976D6B">
      <w:pPr>
        <w:rPr>
          <w:ins w:id="5550" w:author="Gerard" w:date="2014-06-20T17:31:00Z"/>
        </w:rPr>
      </w:pPr>
    </w:p>
    <w:p w14:paraId="66603F79" w14:textId="77777777" w:rsidR="00976D6B" w:rsidRDefault="00976D6B" w:rsidP="00976D6B">
      <w:pPr>
        <w:pStyle w:val="Example"/>
        <w:rPr>
          <w:ins w:id="5551" w:author="Gerard" w:date="2014-06-20T17:31:00Z"/>
        </w:rPr>
      </w:pPr>
      <w:ins w:id="5552" w:author="Gerard" w:date="2014-06-20T17:31:00Z">
        <w:r>
          <w:t>Example:</w:t>
        </w:r>
      </w:ins>
    </w:p>
    <w:p w14:paraId="156FF880" w14:textId="77777777" w:rsidR="00976D6B" w:rsidRDefault="00976D6B" w:rsidP="00976D6B">
      <w:pPr>
        <w:pStyle w:val="code"/>
        <w:rPr>
          <w:ins w:id="5553" w:author="Gerard" w:date="2014-06-20T17:31:00Z"/>
        </w:rPr>
      </w:pPr>
      <w:ins w:id="5554" w:author="Gerard" w:date="2014-06-20T17:31:00Z">
        <w:r>
          <w:t>&lt;Step&gt;</w:t>
        </w:r>
      </w:ins>
    </w:p>
    <w:p w14:paraId="039CFD6D" w14:textId="77777777" w:rsidR="00976D6B" w:rsidRDefault="00976D6B" w:rsidP="00976D6B">
      <w:pPr>
        <w:pStyle w:val="code"/>
        <w:rPr>
          <w:ins w:id="5555" w:author="Gerard" w:date="2014-06-20T17:31:00Z"/>
        </w:rPr>
      </w:pPr>
      <w:ins w:id="5556" w:author="Gerard" w:date="2014-06-20T17:31:00Z">
        <w:r>
          <w:tab/>
          <w:t>&lt;Module type="multiphasic"/&gt;</w:t>
        </w:r>
      </w:ins>
    </w:p>
    <w:p w14:paraId="38B2F78B" w14:textId="77777777" w:rsidR="00976D6B" w:rsidRDefault="00976D6B" w:rsidP="00976D6B">
      <w:pPr>
        <w:pStyle w:val="code"/>
        <w:rPr>
          <w:ins w:id="5557" w:author="Gerard" w:date="2014-06-20T17:31:00Z"/>
        </w:rPr>
      </w:pPr>
      <w:ins w:id="5558" w:author="Gerard" w:date="2014-06-20T17:31:00Z">
        <w:r>
          <w:tab/>
          <w:t>&lt;Control&gt;</w:t>
        </w:r>
      </w:ins>
    </w:p>
    <w:p w14:paraId="44CF6B22" w14:textId="77777777" w:rsidR="00976D6B" w:rsidRDefault="00976D6B" w:rsidP="00976D6B">
      <w:pPr>
        <w:pStyle w:val="code"/>
        <w:rPr>
          <w:ins w:id="5559" w:author="Gerard" w:date="2014-06-20T17:31:00Z"/>
        </w:rPr>
      </w:pPr>
      <w:ins w:id="5560" w:author="Gerard" w:date="2014-06-20T17:31:00Z">
        <w:r>
          <w:tab/>
        </w:r>
        <w:r>
          <w:tab/>
          <w:t>&lt;analysis type="steady-state"/&gt;</w:t>
        </w:r>
      </w:ins>
    </w:p>
    <w:p w14:paraId="644DD6CF" w14:textId="77777777" w:rsidR="00976D6B" w:rsidRDefault="00976D6B" w:rsidP="00976D6B">
      <w:pPr>
        <w:pStyle w:val="code"/>
        <w:rPr>
          <w:ins w:id="5561" w:author="Gerard" w:date="2014-06-20T17:31:00Z"/>
        </w:rPr>
      </w:pPr>
      <w:ins w:id="5562" w:author="Gerard" w:date="2014-06-20T17:31:00Z">
        <w:r>
          <w:tab/>
        </w:r>
        <w:r>
          <w:tab/>
          <w:t>...</w:t>
        </w:r>
      </w:ins>
    </w:p>
    <w:p w14:paraId="1936ACC7" w14:textId="77777777" w:rsidR="00976D6B" w:rsidRDefault="00976D6B" w:rsidP="00976D6B">
      <w:pPr>
        <w:pStyle w:val="code"/>
        <w:rPr>
          <w:ins w:id="5563" w:author="Gerard" w:date="2014-06-20T17:31:00Z"/>
        </w:rPr>
      </w:pPr>
      <w:ins w:id="5564" w:author="Gerard" w:date="2014-06-20T17:31:00Z">
        <w:r>
          <w:tab/>
          <w:t>&lt;/Control&gt;</w:t>
        </w:r>
      </w:ins>
    </w:p>
    <w:p w14:paraId="618EFF25" w14:textId="77777777" w:rsidR="00976D6B" w:rsidRDefault="00976D6B" w:rsidP="00976D6B">
      <w:pPr>
        <w:pStyle w:val="code"/>
        <w:rPr>
          <w:ins w:id="5565" w:author="Gerard" w:date="2014-06-20T17:31:00Z"/>
        </w:rPr>
      </w:pPr>
      <w:ins w:id="5566" w:author="Gerard" w:date="2014-06-20T17:31:00Z">
        <w:r>
          <w:t>&lt;/Step&gt;</w:t>
        </w:r>
      </w:ins>
    </w:p>
    <w:p w14:paraId="45DF18C4" w14:textId="77777777" w:rsidR="00976D6B" w:rsidRDefault="00976D6B" w:rsidP="00976D6B">
      <w:pPr>
        <w:pStyle w:val="code"/>
        <w:rPr>
          <w:ins w:id="5567" w:author="Gerard" w:date="2014-06-20T17:31:00Z"/>
        </w:rPr>
      </w:pPr>
      <w:ins w:id="5568" w:author="Gerard" w:date="2014-06-20T17:31:00Z">
        <w:r>
          <w:t>&lt;Step&gt;</w:t>
        </w:r>
      </w:ins>
    </w:p>
    <w:p w14:paraId="1AC5E761" w14:textId="77777777" w:rsidR="00976D6B" w:rsidRDefault="00976D6B" w:rsidP="00976D6B">
      <w:pPr>
        <w:pStyle w:val="code"/>
        <w:rPr>
          <w:ins w:id="5569" w:author="Gerard" w:date="2014-06-20T17:31:00Z"/>
        </w:rPr>
      </w:pPr>
      <w:ins w:id="5570" w:author="Gerard" w:date="2014-06-20T17:31:00Z">
        <w:r>
          <w:tab/>
          <w:t>&lt;Module type="multiphasic"/&gt;</w:t>
        </w:r>
      </w:ins>
    </w:p>
    <w:p w14:paraId="354A355A" w14:textId="77777777" w:rsidR="00976D6B" w:rsidRDefault="00976D6B" w:rsidP="00976D6B">
      <w:pPr>
        <w:pStyle w:val="code"/>
        <w:rPr>
          <w:ins w:id="5571" w:author="Gerard" w:date="2014-06-20T17:31:00Z"/>
        </w:rPr>
      </w:pPr>
      <w:ins w:id="5572" w:author="Gerard" w:date="2014-06-20T17:31:00Z">
        <w:r>
          <w:tab/>
          <w:t>&lt;Control&gt;</w:t>
        </w:r>
      </w:ins>
    </w:p>
    <w:p w14:paraId="7AED919D" w14:textId="77777777" w:rsidR="00976D6B" w:rsidRDefault="00976D6B" w:rsidP="00976D6B">
      <w:pPr>
        <w:pStyle w:val="code"/>
        <w:rPr>
          <w:ins w:id="5573" w:author="Gerard" w:date="2014-06-20T17:31:00Z"/>
        </w:rPr>
      </w:pPr>
      <w:ins w:id="5574" w:author="Gerard" w:date="2014-06-20T17:31:00Z">
        <w:r>
          <w:tab/>
        </w:r>
        <w:r>
          <w:tab/>
          <w:t>...</w:t>
        </w:r>
      </w:ins>
    </w:p>
    <w:p w14:paraId="06F81EA9" w14:textId="77777777" w:rsidR="00976D6B" w:rsidRDefault="00976D6B" w:rsidP="00976D6B">
      <w:pPr>
        <w:pStyle w:val="code"/>
        <w:rPr>
          <w:ins w:id="5575" w:author="Gerard" w:date="2014-06-20T17:31:00Z"/>
        </w:rPr>
      </w:pPr>
      <w:ins w:id="5576" w:author="Gerard" w:date="2014-06-20T17:31:00Z">
        <w:r>
          <w:tab/>
          <w:t>&lt;/Control&gt;</w:t>
        </w:r>
      </w:ins>
    </w:p>
    <w:p w14:paraId="77BCFF26" w14:textId="77777777" w:rsidR="00976D6B" w:rsidRDefault="00976D6B" w:rsidP="00976D6B">
      <w:pPr>
        <w:pStyle w:val="code"/>
        <w:rPr>
          <w:ins w:id="5577" w:author="Gerard" w:date="2014-06-20T17:31:00Z"/>
        </w:rPr>
      </w:pPr>
      <w:ins w:id="5578" w:author="Gerard" w:date="2014-06-20T17:31:00Z">
        <w:r>
          <w:tab/>
          <w:t>&lt;Boundary&gt;</w:t>
        </w:r>
      </w:ins>
    </w:p>
    <w:p w14:paraId="28955921" w14:textId="77777777" w:rsidR="00976D6B" w:rsidRDefault="00976D6B" w:rsidP="00976D6B">
      <w:pPr>
        <w:pStyle w:val="code"/>
        <w:rPr>
          <w:ins w:id="5579" w:author="Gerard" w:date="2014-06-20T17:31:00Z"/>
        </w:rPr>
      </w:pPr>
      <w:ins w:id="5580" w:author="Gerard" w:date="2014-06-20T17:31:00Z">
        <w:r>
          <w:tab/>
        </w:r>
        <w:r>
          <w:tab/>
          <w:t>&lt;prescribe type="relative"&gt;</w:t>
        </w:r>
      </w:ins>
    </w:p>
    <w:p w14:paraId="04891870" w14:textId="77777777" w:rsidR="00976D6B" w:rsidRPr="0098023B" w:rsidRDefault="00976D6B" w:rsidP="00976D6B">
      <w:pPr>
        <w:pStyle w:val="code"/>
        <w:rPr>
          <w:ins w:id="5581" w:author="Gerard" w:date="2014-06-20T17:31:00Z"/>
          <w:lang w:val="nl-BE"/>
        </w:rPr>
      </w:pPr>
      <w:ins w:id="5582" w:author="Gerard" w:date="2014-06-20T17:31:00Z">
        <w:r>
          <w:tab/>
        </w:r>
        <w:r>
          <w:tab/>
        </w:r>
        <w:r>
          <w:tab/>
        </w:r>
        <w:r w:rsidRPr="0098023B">
          <w:rPr>
            <w:lang w:val="nl-BE"/>
          </w:rPr>
          <w:t>&lt;node id="22" bc="z" lc="4"&gt;1&lt;/node&gt;</w:t>
        </w:r>
      </w:ins>
    </w:p>
    <w:p w14:paraId="1A7B452D" w14:textId="77777777" w:rsidR="00976D6B" w:rsidRDefault="00976D6B" w:rsidP="00976D6B">
      <w:pPr>
        <w:pStyle w:val="code"/>
        <w:rPr>
          <w:ins w:id="5583" w:author="Gerard" w:date="2014-06-20T17:31:00Z"/>
        </w:rPr>
      </w:pPr>
      <w:ins w:id="5584" w:author="Gerard" w:date="2014-06-20T17:31:00Z">
        <w:r w:rsidRPr="0098023B">
          <w:rPr>
            <w:lang w:val="nl-BE"/>
          </w:rPr>
          <w:tab/>
        </w:r>
        <w:r w:rsidRPr="0098023B">
          <w:rPr>
            <w:lang w:val="nl-BE"/>
          </w:rPr>
          <w:tab/>
        </w:r>
        <w:r w:rsidRPr="0098023B">
          <w:rPr>
            <w:lang w:val="nl-BE"/>
          </w:rPr>
          <w:tab/>
        </w:r>
        <w:r>
          <w:t>...</w:t>
        </w:r>
      </w:ins>
    </w:p>
    <w:p w14:paraId="06198394" w14:textId="77777777" w:rsidR="00976D6B" w:rsidRDefault="00976D6B" w:rsidP="00976D6B">
      <w:pPr>
        <w:pStyle w:val="code"/>
        <w:rPr>
          <w:ins w:id="5585" w:author="Gerard" w:date="2014-06-20T17:31:00Z"/>
        </w:rPr>
      </w:pPr>
      <w:ins w:id="5586" w:author="Gerard" w:date="2014-06-20T17:31:00Z">
        <w:r>
          <w:tab/>
        </w:r>
        <w:r>
          <w:tab/>
          <w:t>&lt;/prescribe&gt;</w:t>
        </w:r>
      </w:ins>
    </w:p>
    <w:p w14:paraId="1BD96909" w14:textId="77777777" w:rsidR="00976D6B" w:rsidRDefault="00976D6B" w:rsidP="00976D6B">
      <w:pPr>
        <w:pStyle w:val="code"/>
        <w:rPr>
          <w:ins w:id="5587" w:author="Gerard" w:date="2014-06-20T17:31:00Z"/>
        </w:rPr>
      </w:pPr>
      <w:ins w:id="5588" w:author="Gerard" w:date="2014-06-20T17:31:00Z">
        <w:r>
          <w:tab/>
          <w:t>&lt;/Boundary&gt;</w:t>
        </w:r>
      </w:ins>
    </w:p>
    <w:p w14:paraId="7E9F2E72" w14:textId="77777777" w:rsidR="00976D6B" w:rsidRDefault="00976D6B" w:rsidP="00976D6B">
      <w:pPr>
        <w:pStyle w:val="code"/>
        <w:rPr>
          <w:ins w:id="5589" w:author="Gerard" w:date="2014-06-20T17:31:00Z"/>
        </w:rPr>
      </w:pPr>
      <w:ins w:id="5590" w:author="Gerard" w:date="2014-06-20T17:31:00Z">
        <w:r>
          <w:t>&lt;/Step&gt;</w:t>
        </w:r>
      </w:ins>
    </w:p>
    <w:p w14:paraId="3BC5C3C0" w14:textId="77777777" w:rsidR="00976D6B" w:rsidRDefault="00976D6B" w:rsidP="00976D6B">
      <w:pPr>
        <w:pStyle w:val="code"/>
        <w:rPr>
          <w:ins w:id="5591" w:author="Gerard" w:date="2014-06-20T17:31:00Z"/>
        </w:rPr>
      </w:pPr>
    </w:p>
    <w:p w14:paraId="2CF36BCD" w14:textId="77777777" w:rsidR="00976D6B" w:rsidRDefault="00976D6B" w:rsidP="00976D6B">
      <w:pPr>
        <w:pStyle w:val="Heading4"/>
        <w:rPr>
          <w:ins w:id="5592" w:author="Gerard" w:date="2014-06-20T17:31:00Z"/>
        </w:rPr>
      </w:pPr>
      <w:bookmarkStart w:id="5593" w:name="_Toc370461256"/>
      <w:bookmarkStart w:id="5594" w:name="_Toc290149382"/>
      <w:ins w:id="5595" w:author="Gerard" w:date="2014-06-20T17:31:00Z">
        <w:r>
          <w:lastRenderedPageBreak/>
          <w:t>Prescribed Boundary Conditions</w:t>
        </w:r>
        <w:bookmarkEnd w:id="5593"/>
        <w:bookmarkEnd w:id="5594"/>
      </w:ins>
    </w:p>
    <w:p w14:paraId="117B6327" w14:textId="507D5C75" w:rsidR="00976D6B" w:rsidRDefault="00976D6B" w:rsidP="00976D6B">
      <w:pPr>
        <w:rPr>
          <w:ins w:id="5596" w:author="Gerard" w:date="2014-06-20T17:31:00Z"/>
        </w:rPr>
      </w:pPr>
      <w:ins w:id="5597" w:author="Gerard" w:date="2014-06-20T17:31:00Z">
        <w:r>
          <w:t xml:space="preserve">In most analyses, it may be assumed that the ambient fluid pressure and electric potential in the external environment are zero, thus </w:t>
        </w:r>
      </w:ins>
      <w:r w:rsidR="006C2049" w:rsidRPr="006C2049">
        <w:rPr>
          <w:position w:val="-14"/>
        </w:rPr>
        <w:object w:dxaOrig="720" w:dyaOrig="400" w14:anchorId="2C67BCCC">
          <v:shape id="_x0000_i1958" type="#_x0000_t75" style="width:36pt;height:21.6pt" o:ole="">
            <v:imagedata r:id="rId2111" o:title=""/>
          </v:shape>
          <o:OLEObject Type="Embed" ProgID="Equation.DSMT4" ShapeID="_x0000_i1958" DrawAspect="Content" ObjectID="_1363901407" r:id="rId2112"/>
        </w:object>
      </w:r>
      <w:ins w:id="5598" w:author="Gerard" w:date="2014-06-20T17:31:00Z">
        <w:r>
          <w:t xml:space="preserve"> and </w:t>
        </w:r>
      </w:ins>
      <w:r w:rsidR="006C2049" w:rsidRPr="006C2049">
        <w:rPr>
          <w:position w:val="-14"/>
        </w:rPr>
        <w:object w:dxaOrig="740" w:dyaOrig="400" w14:anchorId="0A58E132">
          <v:shape id="_x0000_i1959" type="#_x0000_t75" style="width:36pt;height:21.6pt" o:ole="">
            <v:imagedata r:id="rId2113" o:title=""/>
          </v:shape>
          <o:OLEObject Type="Embed" ProgID="Equation.DSMT4" ShapeID="_x0000_i1959" DrawAspect="Content" ObjectID="_1363901408" r:id="rId2114"/>
        </w:object>
      </w:r>
      <w:ins w:id="5599" w:author="Gerard" w:date="2014-06-20T17:31:00Z">
        <w:r>
          <w:t xml:space="preserve">, where the subscripted asterisk is used to denote environmental conditions.  Since the external environment does not include a solid matrix, the fixed charge density there is zero.  </w:t>
        </w:r>
      </w:ins>
      <w:r w:rsidR="006C2049" w:rsidRPr="006C2049">
        <w:rPr>
          <w:position w:val="-14"/>
        </w:rPr>
        <w:object w:dxaOrig="1340" w:dyaOrig="420" w14:anchorId="17618F3F">
          <v:shape id="_x0000_i1960" type="#_x0000_t75" style="width:64.8pt;height:21.6pt" o:ole="">
            <v:imagedata r:id="rId2115" o:title=""/>
          </v:shape>
          <o:OLEObject Type="Embed" ProgID="Equation.DSMT4" ShapeID="_x0000_i1960" DrawAspect="Content" ObjectID="_1363901409" r:id="rId2116"/>
        </w:object>
      </w:r>
      <w:ins w:id="5600" w:author="Gerard" w:date="2014-06-20T17:31:00Z">
        <w:r>
          <w:t xml:space="preserve">It follows that the effective fluid pressure in the external environment is </w:t>
        </w:r>
      </w:ins>
      <w:r w:rsidR="006C2049" w:rsidRPr="006C2049">
        <w:rPr>
          <w:position w:val="-16"/>
        </w:rPr>
        <w:object w:dxaOrig="2000" w:dyaOrig="440" w14:anchorId="3EFF56B9">
          <v:shape id="_x0000_i1961" type="#_x0000_t75" style="width:100.8pt;height:21.6pt" o:ole="">
            <v:imagedata r:id="rId2117" o:title=""/>
          </v:shape>
          <o:OLEObject Type="Embed" ProgID="Equation.DSMT4" ShapeID="_x0000_i1961" DrawAspect="Content" ObjectID="_1363901410" r:id="rId2118"/>
        </w:object>
      </w:r>
      <w:ins w:id="5601" w:author="Gerard" w:date="2014-06-20T17:31:00Z">
        <w:r>
          <w:t xml:space="preserve"> and the effective concentrations are </w:t>
        </w:r>
      </w:ins>
      <w:r w:rsidR="006C2049" w:rsidRPr="006C2049">
        <w:rPr>
          <w:position w:val="-18"/>
        </w:rPr>
        <w:object w:dxaOrig="1240" w:dyaOrig="460" w14:anchorId="484881FB">
          <v:shape id="_x0000_i1962" type="#_x0000_t75" style="width:64.8pt;height:21.6pt" o:ole="">
            <v:imagedata r:id="rId2119" o:title=""/>
          </v:shape>
          <o:OLEObject Type="Embed" ProgID="Equation.DSMT4" ShapeID="_x0000_i1962" DrawAspect="Content" ObjectID="_1363901411" r:id="rId2120"/>
        </w:object>
      </w:r>
      <w:r w:rsidR="006C2049" w:rsidRPr="006C2049">
        <w:rPr>
          <w:position w:val="-18"/>
        </w:rPr>
        <w:object w:dxaOrig="1219" w:dyaOrig="460" w14:anchorId="18D3C3F5">
          <v:shape id="_x0000_i1963" type="#_x0000_t75" style="width:64.8pt;height:21.6pt" o:ole="">
            <v:imagedata r:id="rId2121" o:title=""/>
          </v:shape>
          <o:OLEObject Type="Embed" ProgID="Equation.DSMT4" ShapeID="_x0000_i1963" DrawAspect="Content" ObjectID="_1363901412" r:id="rId2122"/>
        </w:object>
      </w:r>
      <w:ins w:id="5602" w:author="Gerard" w:date="2014-06-20T17:31:00Z">
        <w:r>
          <w:t>.  Therefore, in multiphasic analyses, whenever the external environment contains solutes</w:t>
        </w:r>
      </w:ins>
      <w:r w:rsidR="006C2049" w:rsidRPr="006C2049">
        <w:rPr>
          <w:position w:val="-14"/>
        </w:rPr>
        <w:object w:dxaOrig="240" w:dyaOrig="400" w14:anchorId="54010F2E">
          <v:shape id="_x0000_i1964" type="#_x0000_t75" style="width:14.4pt;height:21.6pt" o:ole="">
            <v:imagedata r:id="rId2123" o:title=""/>
          </v:shape>
          <o:OLEObject Type="Embed" ProgID="Equation.DSMT4" ShapeID="_x0000_i1964" DrawAspect="Content" ObjectID="_1363901413" r:id="rId2124"/>
        </w:object>
      </w:r>
      <w:ins w:id="5603" w:author="Gerard" w:date="2014-06-20T17:31:00Z">
        <w:r>
          <w:t xml:space="preserve">, the user must remember to prescribe non-zero boundary conditions for the effective solute concentrations </w:t>
        </w:r>
        <w:r>
          <w:rPr>
            <w:i/>
          </w:rPr>
          <w:t>and</w:t>
        </w:r>
        <w:r>
          <w:t xml:space="preserve"> the effective fluid pressure.</w:t>
        </w:r>
      </w:ins>
    </w:p>
    <w:p w14:paraId="4597942D" w14:textId="77777777" w:rsidR="00976D6B" w:rsidRDefault="00976D6B" w:rsidP="00976D6B">
      <w:pPr>
        <w:rPr>
          <w:ins w:id="5604" w:author="Gerard" w:date="2014-06-20T17:31:00Z"/>
        </w:rPr>
      </w:pPr>
    </w:p>
    <w:p w14:paraId="631C6759" w14:textId="17E0DB98" w:rsidR="00976D6B" w:rsidRDefault="00976D6B" w:rsidP="00976D6B">
      <w:pPr>
        <w:rPr>
          <w:ins w:id="5605" w:author="Gerard" w:date="2014-06-20T17:31:00Z"/>
        </w:rPr>
      </w:pPr>
      <w:ins w:id="5606" w:author="Gerard" w:date="2014-06-20T17:31:00Z">
        <w:r>
          <w:t xml:space="preserve">Letting </w:t>
        </w:r>
      </w:ins>
      <w:r w:rsidR="006C2049" w:rsidRPr="006C2049">
        <w:rPr>
          <w:position w:val="-14"/>
        </w:rPr>
        <w:object w:dxaOrig="720" w:dyaOrig="400" w14:anchorId="229F6D61">
          <v:shape id="_x0000_i1965" type="#_x0000_t75" style="width:36pt;height:21.6pt" o:ole="">
            <v:imagedata r:id="rId2125" o:title=""/>
          </v:shape>
          <o:OLEObject Type="Embed" ProgID="Equation.DSMT4" ShapeID="_x0000_i1965" DrawAspect="Content" ObjectID="_1363901414" r:id="rId2126"/>
        </w:object>
      </w:r>
      <w:ins w:id="5607" w:author="Gerard" w:date="2014-06-20T17:31:00Z">
        <w:r>
          <w:t xml:space="preserve"> also implies that prescribed mixture normal tractions (Section </w:t>
        </w:r>
        <w:r>
          <w:fldChar w:fldCharType="begin"/>
        </w:r>
        <w:r>
          <w:instrText xml:space="preserve"> REF _Ref194576545 \r \h </w:instrText>
        </w:r>
      </w:ins>
      <w:ins w:id="5608" w:author="Gerard" w:date="2014-06-20T17:31:00Z">
        <w:r>
          <w:fldChar w:fldCharType="separate"/>
        </w:r>
      </w:ins>
      <w:ins w:id="5609" w:author="Gerard" w:date="2015-04-08T21:50:00Z">
        <w:r w:rsidR="00C00DDA">
          <w:t xml:space="preserve">3.11.2.3. </w:t>
        </w:r>
      </w:ins>
      <w:del w:id="5610" w:author="Gerard" w:date="2014-07-29T23:58:00Z">
        <w:r w:rsidDel="001B13CD">
          <w:delText xml:space="preserve">3.10.2.3. </w:delText>
        </w:r>
      </w:del>
      <w:ins w:id="5611" w:author="Gerard" w:date="2014-06-20T17:31:00Z">
        <w:r>
          <w:fldChar w:fldCharType="end"/>
        </w:r>
        <w:r>
          <w:t xml:space="preserve">) represent only the traction above ambient conditions.  Note that users are not obligated to assume that </w:t>
        </w:r>
      </w:ins>
      <w:r w:rsidR="006C2049" w:rsidRPr="006C2049">
        <w:rPr>
          <w:position w:val="-14"/>
        </w:rPr>
        <w:object w:dxaOrig="720" w:dyaOrig="400" w14:anchorId="5449239F">
          <v:shape id="_x0000_i1966" type="#_x0000_t75" style="width:36pt;height:21.6pt" o:ole="">
            <v:imagedata r:id="rId2127" o:title=""/>
          </v:shape>
          <o:OLEObject Type="Embed" ProgID="Equation.DSMT4" ShapeID="_x0000_i1966" DrawAspect="Content" ObjectID="_1363901415" r:id="rId2128"/>
        </w:object>
      </w:r>
      <w:ins w:id="5612" w:author="Gerard" w:date="2014-06-20T17:31:00Z">
        <w:r>
          <w:t xml:space="preserve">.  However, if a non-zero value is assumed for the ambient pressure, then users must remember to incorporate this non-zero value whenever prescribing mixture normal tractions.  Similarly, users are not required to assume that </w:t>
        </w:r>
      </w:ins>
      <w:r w:rsidR="006C2049" w:rsidRPr="006C2049">
        <w:rPr>
          <w:position w:val="-14"/>
        </w:rPr>
        <w:object w:dxaOrig="740" w:dyaOrig="400" w14:anchorId="0B1AF288">
          <v:shape id="_x0000_i1967" type="#_x0000_t75" style="width:36pt;height:21.6pt" o:ole="">
            <v:imagedata r:id="rId2129" o:title=""/>
          </v:shape>
          <o:OLEObject Type="Embed" ProgID="Equation.DSMT4" ShapeID="_x0000_i1967" DrawAspect="Content" ObjectID="_1363901416" r:id="rId2130"/>
        </w:object>
      </w:r>
      <w:ins w:id="5613" w:author="Gerard" w:date="2014-06-20T17:31:00Z">
        <w:r>
          <w:t xml:space="preserve">; when a non-zero value is assumed for the electric potential of the external environment, the prescribed boundary conditions for the effective concentrations should be evaluated using the corresponding partition coefficient, </w:t>
        </w:r>
      </w:ins>
      <w:r w:rsidR="006C2049" w:rsidRPr="006C2049">
        <w:rPr>
          <w:position w:val="-18"/>
        </w:rPr>
        <w:object w:dxaOrig="1240" w:dyaOrig="460" w14:anchorId="7DE900BA">
          <v:shape id="_x0000_i1968" type="#_x0000_t75" style="width:64.8pt;height:21.6pt" o:ole="">
            <v:imagedata r:id="rId2131" o:title=""/>
          </v:shape>
          <o:OLEObject Type="Embed" ProgID="Equation.DSMT4" ShapeID="_x0000_i1968" DrawAspect="Content" ObjectID="_1363901417" r:id="rId2132"/>
        </w:object>
      </w:r>
      <w:r w:rsidR="006C2049" w:rsidRPr="006C2049">
        <w:rPr>
          <w:position w:val="-18"/>
        </w:rPr>
        <w:object w:dxaOrig="1219" w:dyaOrig="460" w14:anchorId="33058EA3">
          <v:shape id="_x0000_i1969" type="#_x0000_t75" style="width:64.8pt;height:21.6pt" o:ole="">
            <v:imagedata r:id="rId2133" o:title=""/>
          </v:shape>
          <o:OLEObject Type="Embed" ProgID="Equation.DSMT4" ShapeID="_x0000_i1969" DrawAspect="Content" ObjectID="_1363901418" r:id="rId2134"/>
        </w:object>
      </w:r>
      <w:ins w:id="5614" w:author="Gerard" w:date="2014-06-20T17:31:00Z">
        <w:r>
          <w:t>.</w:t>
        </w:r>
      </w:ins>
    </w:p>
    <w:p w14:paraId="53B5BBD7" w14:textId="77777777" w:rsidR="00976D6B" w:rsidRDefault="00976D6B" w:rsidP="00976D6B">
      <w:pPr>
        <w:pStyle w:val="Heading4"/>
        <w:rPr>
          <w:ins w:id="5615" w:author="Gerard" w:date="2014-06-20T17:31:00Z"/>
        </w:rPr>
      </w:pPr>
      <w:bookmarkStart w:id="5616" w:name="_Toc370461257"/>
      <w:bookmarkStart w:id="5617" w:name="_Toc290149383"/>
      <w:ins w:id="5618" w:author="Gerard" w:date="2014-06-20T17:31:00Z">
        <w:r>
          <w:t>Prescribed Initial Conditions</w:t>
        </w:r>
        <w:bookmarkEnd w:id="5616"/>
        <w:bookmarkEnd w:id="5617"/>
      </w:ins>
    </w:p>
    <w:p w14:paraId="7DF40044" w14:textId="1DC961F6" w:rsidR="00976D6B" w:rsidRDefault="00976D6B" w:rsidP="00976D6B">
      <w:pPr>
        <w:rPr>
          <w:ins w:id="5619" w:author="Gerard" w:date="2014-06-20T17:31:00Z"/>
        </w:rPr>
      </w:pPr>
      <w:ins w:id="5620" w:author="Gerard" w:date="2014-06-20T17:31:00Z">
        <w:r>
          <w:t xml:space="preserve">When a multiphasic material is initially exposed to a given external environment with effective pressure </w:t>
        </w:r>
      </w:ins>
      <w:r w:rsidR="006C2049" w:rsidRPr="006C2049">
        <w:rPr>
          <w:position w:val="-14"/>
        </w:rPr>
        <w:object w:dxaOrig="260" w:dyaOrig="400" w14:anchorId="7B42C9EC">
          <v:shape id="_x0000_i1970" type="#_x0000_t75" style="width:14.4pt;height:21.6pt" o:ole="">
            <v:imagedata r:id="rId2135" o:title=""/>
          </v:shape>
          <o:OLEObject Type="Embed" ProgID="Equation.DSMT4" ShapeID="_x0000_i1970" DrawAspect="Content" ObjectID="_1363901419" r:id="rId2136"/>
        </w:object>
      </w:r>
      <w:ins w:id="5621" w:author="Gerard" w:date="2014-06-20T17:31:00Z">
        <w:r>
          <w:t xml:space="preserve"> and effective concentrations </w:t>
        </w:r>
      </w:ins>
      <w:r w:rsidR="006C2049" w:rsidRPr="006C2049">
        <w:rPr>
          <w:position w:val="-14"/>
        </w:rPr>
        <w:object w:dxaOrig="279" w:dyaOrig="420" w14:anchorId="1C8FBB97">
          <v:shape id="_x0000_i1971" type="#_x0000_t75" style="width:14.4pt;height:21.6pt" o:ole="">
            <v:imagedata r:id="rId2137" o:title=""/>
          </v:shape>
          <o:OLEObject Type="Embed" ProgID="Equation.DSMT4" ShapeID="_x0000_i1971" DrawAspect="Content" ObjectID="_1363901420" r:id="rId2138"/>
        </w:object>
      </w:r>
      <w:r w:rsidR="006C2049" w:rsidRPr="006C2049">
        <w:rPr>
          <w:position w:val="-10"/>
        </w:rPr>
        <w:object w:dxaOrig="980" w:dyaOrig="300" w14:anchorId="75095455">
          <v:shape id="_x0000_i1972" type="#_x0000_t75" style="width:50.4pt;height:14.4pt" o:ole="">
            <v:imagedata r:id="rId2139" o:title=""/>
          </v:shape>
          <o:OLEObject Type="Embed" ProgID="Equation.DSMT4" ShapeID="_x0000_i1972" DrawAspect="Content" ObjectID="_1363901421" r:id="rId2140"/>
        </w:object>
      </w:r>
      <w:ins w:id="5622" w:author="Gerard" w:date="2014-06-20T17:31:00Z">
        <w:r>
          <w:t xml:space="preserve">, the initial conditions inside the material should be set to </w:t>
        </w:r>
      </w:ins>
      <w:r w:rsidR="006C2049" w:rsidRPr="006C2049">
        <w:rPr>
          <w:position w:val="-14"/>
        </w:rPr>
        <w:object w:dxaOrig="720" w:dyaOrig="400" w14:anchorId="36995C68">
          <v:shape id="_x0000_i1973" type="#_x0000_t75" style="width:36pt;height:21.6pt" o:ole="">
            <v:imagedata r:id="rId2141" o:title=""/>
          </v:shape>
          <o:OLEObject Type="Embed" ProgID="Equation.DSMT4" ShapeID="_x0000_i1973" DrawAspect="Content" ObjectID="_1363901422" r:id="rId2142"/>
        </w:object>
      </w:r>
      <w:ins w:id="5623" w:author="Gerard" w:date="2014-06-20T17:31:00Z">
        <w:r>
          <w:t xml:space="preserve"> and </w:t>
        </w:r>
      </w:ins>
      <w:r w:rsidR="006C2049" w:rsidRPr="006C2049">
        <w:rPr>
          <w:position w:val="-14"/>
        </w:rPr>
        <w:object w:dxaOrig="840" w:dyaOrig="420" w14:anchorId="29B6275D">
          <v:shape id="_x0000_i1974" type="#_x0000_t75" style="width:43.2pt;height:21.6pt" o:ole="">
            <v:imagedata r:id="rId2143" o:title=""/>
          </v:shape>
          <o:OLEObject Type="Embed" ProgID="Equation.DSMT4" ShapeID="_x0000_i1974" DrawAspect="Content" ObjectID="_1363901423" r:id="rId2144"/>
        </w:object>
      </w:r>
      <w:ins w:id="5624" w:author="Gerard" w:date="2014-06-20T17:31:00Z">
        <w:r>
          <w:t xml:space="preserve"> in order to expedite the evaluation of the initial state of swelling.  The values of </w:t>
        </w:r>
      </w:ins>
      <w:r w:rsidR="006C2049" w:rsidRPr="006C2049">
        <w:rPr>
          <w:position w:val="-14"/>
        </w:rPr>
        <w:object w:dxaOrig="260" w:dyaOrig="400" w14:anchorId="2768381B">
          <v:shape id="_x0000_i1975" type="#_x0000_t75" style="width:14.4pt;height:21.6pt" o:ole="">
            <v:imagedata r:id="rId2145" o:title=""/>
          </v:shape>
          <o:OLEObject Type="Embed" ProgID="Equation.DSMT4" ShapeID="_x0000_i1975" DrawAspect="Content" ObjectID="_1363901424" r:id="rId2146"/>
        </w:object>
      </w:r>
      <w:ins w:id="5625" w:author="Gerard" w:date="2014-06-20T17:31:00Z">
        <w:r>
          <w:t xml:space="preserve"> and </w:t>
        </w:r>
      </w:ins>
      <w:r w:rsidR="006C2049" w:rsidRPr="006C2049">
        <w:rPr>
          <w:position w:val="-14"/>
        </w:rPr>
        <w:object w:dxaOrig="279" w:dyaOrig="420" w14:anchorId="3E0FD7B0">
          <v:shape id="_x0000_i1976" type="#_x0000_t75" style="width:14.4pt;height:21.6pt" o:ole="">
            <v:imagedata r:id="rId2147" o:title=""/>
          </v:shape>
          <o:OLEObject Type="Embed" ProgID="Equation.DSMT4" ShapeID="_x0000_i1976" DrawAspect="Content" ObjectID="_1363901425" r:id="rId2148"/>
        </w:object>
      </w:r>
      <w:ins w:id="5626" w:author="Gerard" w:date="2014-06-20T17:31:00Z">
        <w:r>
          <w:t xml:space="preserve"> should be evaluated as described in Section </w:t>
        </w:r>
        <w:r>
          <w:fldChar w:fldCharType="begin"/>
        </w:r>
        <w:r>
          <w:instrText xml:space="preserve"> REF _Ref188326917 \r \h </w:instrText>
        </w:r>
      </w:ins>
      <w:ins w:id="5627" w:author="Gerard" w:date="2014-06-20T17:31:00Z">
        <w:r>
          <w:fldChar w:fldCharType="separate"/>
        </w:r>
      </w:ins>
      <w:r w:rsidR="00C00DDA">
        <w:t>8.5.2</w:t>
      </w:r>
      <w:ins w:id="5628" w:author="Gerard" w:date="2014-06-20T17:31:00Z">
        <w:r>
          <w:fldChar w:fldCharType="end"/>
        </w:r>
      </w:ins>
    </w:p>
    <w:p w14:paraId="14BB36C1" w14:textId="77777777" w:rsidR="00976D6B" w:rsidRDefault="00976D6B" w:rsidP="00976D6B">
      <w:pPr>
        <w:pStyle w:val="Heading4"/>
        <w:rPr>
          <w:ins w:id="5629" w:author="Gerard" w:date="2014-06-20T17:31:00Z"/>
        </w:rPr>
      </w:pPr>
      <w:bookmarkStart w:id="5630" w:name="_Toc370461258"/>
      <w:bookmarkStart w:id="5631" w:name="_Toc290149384"/>
      <w:ins w:id="5632" w:author="Gerard" w:date="2014-06-20T17:31:00Z">
        <w:r>
          <w:t>Prescribed Effective Solute Flux</w:t>
        </w:r>
        <w:bookmarkEnd w:id="5630"/>
        <w:bookmarkEnd w:id="5631"/>
      </w:ins>
    </w:p>
    <w:p w14:paraId="6D303BF0" w14:textId="777CEC7D" w:rsidR="00976D6B" w:rsidRPr="00E71089" w:rsidRDefault="00976D6B" w:rsidP="00976D6B">
      <w:pPr>
        <w:rPr>
          <w:ins w:id="5633" w:author="Gerard" w:date="2014-06-20T17:31:00Z"/>
        </w:rPr>
      </w:pPr>
      <w:ins w:id="5634" w:author="Gerard" w:date="2014-06-20T17:31:00Z">
        <w:r>
          <w:t xml:space="preserve">The finite element formulation for multiphasic materials in FEBio requires that the natural boundary condition for solute </w:t>
        </w:r>
      </w:ins>
      <w:r w:rsidR="006C2049" w:rsidRPr="006C2049">
        <w:rPr>
          <w:position w:val="-6"/>
        </w:rPr>
        <w:object w:dxaOrig="240" w:dyaOrig="220" w14:anchorId="204D942B">
          <v:shape id="_x0000_i1977" type="#_x0000_t75" style="width:14.4pt;height:14.4pt" o:ole="">
            <v:imagedata r:id="rId2149" o:title=""/>
          </v:shape>
          <o:OLEObject Type="Embed" ProgID="Equation.DSMT4" ShapeID="_x0000_i1977" DrawAspect="Content" ObjectID="_1363901426" r:id="rId2150"/>
        </w:object>
      </w:r>
      <w:ins w:id="5635" w:author="Gerard" w:date="2014-06-20T17:31:00Z">
        <w:r>
          <w:t xml:space="preserve"> be prescribed as </w:t>
        </w:r>
      </w:ins>
      <w:r w:rsidR="006C2049" w:rsidRPr="006C2049">
        <w:rPr>
          <w:position w:val="-18"/>
        </w:rPr>
        <w:object w:dxaOrig="1920" w:dyaOrig="440" w14:anchorId="3DBD62D1">
          <v:shape id="_x0000_i1978" type="#_x0000_t75" style="width:93.6pt;height:21.6pt" o:ole="">
            <v:imagedata r:id="rId2151" o:title=""/>
          </v:shape>
          <o:OLEObject Type="Embed" ProgID="Equation.DSMT4" ShapeID="_x0000_i1978" DrawAspect="Content" ObjectID="_1363901427" r:id="rId2152"/>
        </w:object>
      </w:r>
      <w:ins w:id="5636" w:author="Gerard" w:date="2014-06-20T17:31:00Z">
        <w:r>
          <w:t xml:space="preserve">, where </w:t>
        </w:r>
      </w:ins>
      <w:r w:rsidR="006C2049" w:rsidRPr="006C2049">
        <w:rPr>
          <w:position w:val="-12"/>
        </w:rPr>
        <w:object w:dxaOrig="300" w:dyaOrig="380" w14:anchorId="31DE4C4A">
          <v:shape id="_x0000_i1979" type="#_x0000_t75" style="width:14.4pt;height:21.6pt" o:ole="">
            <v:imagedata r:id="rId2153" o:title=""/>
          </v:shape>
          <o:OLEObject Type="Embed" ProgID="Equation.DSMT4" ShapeID="_x0000_i1979" DrawAspect="Content" ObjectID="_1363901428" r:id="rId2154"/>
        </w:object>
      </w:r>
      <w:ins w:id="5637" w:author="Gerard" w:date="2014-06-20T17:31:00Z">
        <w:r>
          <w:t xml:space="preserve"> is the effective solute flux. For a mixture containing only neutral solutes (</w:t>
        </w:r>
      </w:ins>
      <w:r w:rsidR="006C2049" w:rsidRPr="006C2049">
        <w:rPr>
          <w:position w:val="-10"/>
        </w:rPr>
        <w:object w:dxaOrig="1080" w:dyaOrig="360" w14:anchorId="5C3E173C">
          <v:shape id="_x0000_i1980" type="#_x0000_t75" style="width:57.6pt;height:21.6pt" o:ole="">
            <v:imagedata r:id="rId2155" o:title=""/>
          </v:shape>
          <o:OLEObject Type="Embed" ProgID="Equation.DSMT4" ShapeID="_x0000_i1980" DrawAspect="Content" ObjectID="_1363901429" r:id="rId2156"/>
        </w:object>
      </w:r>
      <w:ins w:id="5638" w:author="Gerard" w:date="2014-06-20T17:31:00Z">
        <w:r>
          <w:t xml:space="preserve"> ), it follows that </w:t>
        </w:r>
      </w:ins>
      <w:r w:rsidR="006C2049" w:rsidRPr="006C2049">
        <w:rPr>
          <w:position w:val="-12"/>
        </w:rPr>
        <w:object w:dxaOrig="800" w:dyaOrig="380" w14:anchorId="611BA195">
          <v:shape id="_x0000_i1981" type="#_x0000_t75" style="width:43.2pt;height:21.6pt" o:ole="">
            <v:imagedata r:id="rId2157" o:title=""/>
          </v:shape>
          <o:OLEObject Type="Embed" ProgID="Equation.DSMT4" ShapeID="_x0000_i1981" DrawAspect="Content" ObjectID="_1363901430" r:id="rId2158"/>
        </w:object>
      </w:r>
      <w:ins w:id="5639" w:author="Gerard" w:date="2014-06-20T17:31:00Z">
        <w:r>
          <w:t>.</w:t>
        </w:r>
      </w:ins>
    </w:p>
    <w:p w14:paraId="6E785E5F" w14:textId="77777777" w:rsidR="00976D6B" w:rsidRDefault="00976D6B" w:rsidP="00976D6B">
      <w:pPr>
        <w:pStyle w:val="Heading4"/>
        <w:rPr>
          <w:ins w:id="5640" w:author="Gerard" w:date="2014-06-20T17:31:00Z"/>
        </w:rPr>
      </w:pPr>
      <w:bookmarkStart w:id="5641" w:name="_Toc370461259"/>
      <w:bookmarkStart w:id="5642" w:name="_Toc290149385"/>
      <w:ins w:id="5643" w:author="Gerard" w:date="2014-06-20T17:31:00Z">
        <w:r>
          <w:t>Prescribed Electric Current Density</w:t>
        </w:r>
        <w:bookmarkEnd w:id="5641"/>
        <w:bookmarkEnd w:id="5642"/>
      </w:ins>
    </w:p>
    <w:p w14:paraId="1AC949D7" w14:textId="77777777" w:rsidR="00976D6B" w:rsidRDefault="00976D6B" w:rsidP="00976D6B">
      <w:pPr>
        <w:rPr>
          <w:ins w:id="5644" w:author="Gerard" w:date="2014-06-20T17:31:00Z"/>
        </w:rPr>
      </w:pPr>
      <w:ins w:id="5645" w:author="Gerard" w:date="2014-06-20T17:31:00Z">
        <w:r>
          <w:t>The electric current density in a mixture is a linear superposition of the ion fluxes,</w:t>
        </w:r>
      </w:ins>
    </w:p>
    <w:p w14:paraId="3722832A" w14:textId="04810AB8" w:rsidR="00976D6B" w:rsidRDefault="00976D6B" w:rsidP="00976D6B">
      <w:pPr>
        <w:pStyle w:val="MTDisplayEquation"/>
        <w:rPr>
          <w:ins w:id="5646" w:author="Gerard" w:date="2014-06-20T17:31:00Z"/>
        </w:rPr>
      </w:pPr>
      <w:ins w:id="5647" w:author="Gerard" w:date="2014-06-20T17:31:00Z">
        <w:r>
          <w:tab/>
        </w:r>
      </w:ins>
      <w:r w:rsidR="006C2049" w:rsidRPr="006C2049">
        <w:rPr>
          <w:position w:val="-28"/>
        </w:rPr>
        <w:object w:dxaOrig="1579" w:dyaOrig="560" w14:anchorId="097BC833">
          <v:shape id="_x0000_i1982" type="#_x0000_t75" style="width:79.2pt;height:28.8pt" o:ole="">
            <v:imagedata r:id="rId2159" o:title=""/>
          </v:shape>
          <o:OLEObject Type="Embed" ProgID="Equation.DSMT4" ShapeID="_x0000_i1982" DrawAspect="Content" ObjectID="_1363901431" r:id="rId2160"/>
        </w:object>
      </w:r>
      <w:ins w:id="5648" w:author="Gerard" w:date="2014-06-20T17:31:00Z">
        <w:r>
          <w:t>.</w:t>
        </w:r>
      </w:ins>
    </w:p>
    <w:p w14:paraId="420EB5BA" w14:textId="52D335EC" w:rsidR="00976D6B" w:rsidRDefault="00976D6B" w:rsidP="00976D6B">
      <w:pPr>
        <w:rPr>
          <w:ins w:id="5649" w:author="Gerard" w:date="2014-06-20T17:31:00Z"/>
        </w:rPr>
      </w:pPr>
      <w:ins w:id="5650" w:author="Gerard" w:date="2014-06-20T17:31:00Z">
        <w:r>
          <w:t xml:space="preserve">Since only the normal component </w:t>
        </w:r>
      </w:ins>
      <w:r w:rsidR="006C2049" w:rsidRPr="006C2049">
        <w:rPr>
          <w:position w:val="-14"/>
        </w:rPr>
        <w:object w:dxaOrig="1140" w:dyaOrig="420" w14:anchorId="3FE3127B">
          <v:shape id="_x0000_i1983" type="#_x0000_t75" style="width:57.6pt;height:21.6pt" o:ole="">
            <v:imagedata r:id="rId2161" o:title=""/>
          </v:shape>
          <o:OLEObject Type="Embed" ProgID="Equation.DSMT4" ShapeID="_x0000_i1983" DrawAspect="Content" ObjectID="_1363901432" r:id="rId2162"/>
        </w:object>
      </w:r>
      <w:ins w:id="5651" w:author="Gerard" w:date="2014-06-20T17:31:00Z">
        <w:r>
          <w:t xml:space="preserve"> of ion fluxes may be prescribed at a boundary, it follows that only the normal component </w:t>
        </w:r>
      </w:ins>
      <w:r w:rsidR="006C2049" w:rsidRPr="006C2049">
        <w:rPr>
          <w:position w:val="-14"/>
        </w:rPr>
        <w:object w:dxaOrig="1080" w:dyaOrig="400" w14:anchorId="6BEB1BBE">
          <v:shape id="_x0000_i1984" type="#_x0000_t75" style="width:57.6pt;height:21.6pt" o:ole="">
            <v:imagedata r:id="rId2163" o:title=""/>
          </v:shape>
          <o:OLEObject Type="Embed" ProgID="Equation.DSMT4" ShapeID="_x0000_i1984" DrawAspect="Content" ObjectID="_1363901433" r:id="rId2164"/>
        </w:object>
      </w:r>
      <w:ins w:id="5652" w:author="Gerard" w:date="2014-06-20T17:31:00Z">
        <w:r>
          <w:t xml:space="preserve"> of the current density may be prescribed.  </w:t>
        </w:r>
        <w:r>
          <w:lastRenderedPageBreak/>
          <w:t xml:space="preserve">To prescribe </w:t>
        </w:r>
      </w:ins>
      <w:r w:rsidR="006C2049" w:rsidRPr="006C2049">
        <w:rPr>
          <w:position w:val="-14"/>
        </w:rPr>
        <w:object w:dxaOrig="260" w:dyaOrig="400" w14:anchorId="58399F8B">
          <v:shape id="_x0000_i1985" type="#_x0000_t75" style="width:14.4pt;height:21.6pt" o:ole="">
            <v:imagedata r:id="rId2165" o:title=""/>
          </v:shape>
          <o:OLEObject Type="Embed" ProgID="Equation.DSMT4" ShapeID="_x0000_i1985" DrawAspect="Content" ObjectID="_1363901434" r:id="rId2166"/>
        </w:object>
      </w:r>
      <w:ins w:id="5653" w:author="Gerard" w:date="2014-06-20T17:31:00Z">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ins>
      <w:r w:rsidR="006C2049" w:rsidRPr="006C2049">
        <w:rPr>
          <w:position w:val="-14"/>
        </w:rPr>
        <w:object w:dxaOrig="760" w:dyaOrig="420" w14:anchorId="01BE3693">
          <v:shape id="_x0000_i1986" type="#_x0000_t75" style="width:36pt;height:21.6pt" o:ole="">
            <v:imagedata r:id="rId2167" o:title=""/>
          </v:shape>
          <o:OLEObject Type="Embed" ProgID="Equation.DSMT4" ShapeID="_x0000_i1986" DrawAspect="Content" ObjectID="_1363901435" r:id="rId2168"/>
        </w:object>
      </w:r>
      <w:ins w:id="5654" w:author="Gerard" w:date="2014-06-20T17:31:00Z">
        <w:r>
          <w:t xml:space="preserve">) at the electrode-mixture interface, so that the prescribed boundary condition should be </w:t>
        </w:r>
      </w:ins>
      <w:r w:rsidR="006C2049" w:rsidRPr="006C2049">
        <w:rPr>
          <w:position w:val="-18"/>
        </w:rPr>
        <w:object w:dxaOrig="1400" w:dyaOrig="460" w14:anchorId="29C25873">
          <v:shape id="_x0000_i1987" type="#_x0000_t75" style="width:1in;height:21.6pt" o:ole="">
            <v:imagedata r:id="rId2169" o:title=""/>
          </v:shape>
          <o:OLEObject Type="Embed" ProgID="Equation.DSMT4" ShapeID="_x0000_i1987" DrawAspect="Content" ObjectID="_1363901436" r:id="rId2170"/>
        </w:object>
      </w:r>
      <w:ins w:id="5655" w:author="Gerard" w:date="2014-06-20T17:31:00Z">
        <w:r>
          <w:t xml:space="preserve">. Since </w:t>
        </w:r>
      </w:ins>
      <w:r w:rsidR="006C2049" w:rsidRPr="006C2049">
        <w:rPr>
          <w:position w:val="-4"/>
        </w:rPr>
        <w:object w:dxaOrig="780" w:dyaOrig="300" w14:anchorId="4ECC8044">
          <v:shape id="_x0000_i1988" type="#_x0000_t75" style="width:36pt;height:14.4pt" o:ole="">
            <v:imagedata r:id="rId2171" o:title=""/>
          </v:shape>
          <o:OLEObject Type="Embed" ProgID="Equation.DSMT4" ShapeID="_x0000_i1988" DrawAspect="Content" ObjectID="_1363901437" r:id="rId2172"/>
        </w:object>
      </w:r>
      <w:ins w:id="5656" w:author="Gerard" w:date="2014-06-20T17:31:00Z">
        <w:r>
          <w:t xml:space="preserve"> and </w:t>
        </w:r>
      </w:ins>
      <w:r w:rsidR="006C2049" w:rsidRPr="006C2049">
        <w:rPr>
          <w:position w:val="-4"/>
        </w:rPr>
        <w:object w:dxaOrig="780" w:dyaOrig="300" w14:anchorId="060357EF">
          <v:shape id="_x0000_i1989" type="#_x0000_t75" style="width:36pt;height:14.4pt" o:ole="">
            <v:imagedata r:id="rId2173" o:title=""/>
          </v:shape>
          <o:OLEObject Type="Embed" ProgID="Equation.DSMT4" ShapeID="_x0000_i1989" DrawAspect="Content" ObjectID="_1363901438" r:id="rId2174"/>
        </w:object>
      </w:r>
      <w:ins w:id="5657" w:author="Gerard" w:date="2014-06-20T17:31:00Z">
        <w:r>
          <w:t xml:space="preserve"> in a triphasic mixture, the corresponding effective fluxes are given by </w:t>
        </w:r>
      </w:ins>
      <w:r w:rsidR="006C2049" w:rsidRPr="006C2049">
        <w:rPr>
          <w:position w:val="-12"/>
        </w:rPr>
        <w:object w:dxaOrig="2140" w:dyaOrig="380" w14:anchorId="6FD3BFD8">
          <v:shape id="_x0000_i1990" type="#_x0000_t75" style="width:108pt;height:21.6pt" o:ole="">
            <v:imagedata r:id="rId2175" o:title=""/>
          </v:shape>
          <o:OLEObject Type="Embed" ProgID="Equation.DSMT4" ShapeID="_x0000_i1990" DrawAspect="Content" ObjectID="_1363901439" r:id="rId2176"/>
        </w:object>
      </w:r>
      <w:ins w:id="5658" w:author="Gerard" w:date="2014-06-20T17:31:00Z">
        <w:r>
          <w:t xml:space="preserve"> and </w:t>
        </w:r>
      </w:ins>
      <w:r w:rsidR="006C2049" w:rsidRPr="006C2049">
        <w:rPr>
          <w:position w:val="-12"/>
        </w:rPr>
        <w:object w:dxaOrig="1140" w:dyaOrig="380" w14:anchorId="017B6A1D">
          <v:shape id="_x0000_i1991" type="#_x0000_t75" style="width:57.6pt;height:21.6pt" o:ole="">
            <v:imagedata r:id="rId2177" o:title=""/>
          </v:shape>
          <o:OLEObject Type="Embed" ProgID="Equation.DSMT4" ShapeID="_x0000_i1991" DrawAspect="Content" ObjectID="_1363901440" r:id="rId2178"/>
        </w:object>
      </w:r>
      <w:ins w:id="5659" w:author="Gerard" w:date="2014-06-20T17:31:00Z">
        <w:r>
          <w:t>.</w:t>
        </w:r>
      </w:ins>
    </w:p>
    <w:p w14:paraId="495E87BF" w14:textId="77777777" w:rsidR="00976D6B" w:rsidRDefault="00976D6B" w:rsidP="00976D6B">
      <w:pPr>
        <w:pStyle w:val="Heading4"/>
        <w:rPr>
          <w:ins w:id="5660" w:author="Gerard" w:date="2014-06-20T17:31:00Z"/>
        </w:rPr>
      </w:pPr>
      <w:bookmarkStart w:id="5661" w:name="_Toc370461260"/>
      <w:bookmarkStart w:id="5662" w:name="_Toc290149386"/>
      <w:ins w:id="5663" w:author="Gerard" w:date="2014-06-20T17:31:00Z">
        <w:r>
          <w:t>Electrical Grounding</w:t>
        </w:r>
        <w:bookmarkEnd w:id="5661"/>
        <w:bookmarkEnd w:id="5662"/>
      </w:ins>
    </w:p>
    <w:p w14:paraId="4A8A88CC" w14:textId="77777777" w:rsidR="00976D6B" w:rsidRPr="00CE798E" w:rsidRDefault="00976D6B" w:rsidP="00976D6B">
      <w:pPr>
        <w:rPr>
          <w:ins w:id="5664" w:author="Gerard" w:date="2014-06-20T17:31:00Z"/>
        </w:rPr>
      </w:pPr>
      <w:ins w:id="5665" w:author="Gerard" w:date="2014-06-20T17:31:00Z">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ins>
    </w:p>
    <w:p w14:paraId="3FAECEDB" w14:textId="77777777" w:rsidR="00976D6B" w:rsidRPr="00B27FE9" w:rsidRDefault="00976D6B" w:rsidP="00976D6B">
      <w:pPr>
        <w:rPr>
          <w:ins w:id="5666" w:author="Gerard" w:date="2014-06-20T17:31:00Z"/>
        </w:rPr>
      </w:pPr>
      <w:ins w:id="5667" w:author="Gerard" w:date="2014-06-20T17:31:00Z">
        <w:r w:rsidRPr="00B27FE9">
          <w:br w:type="page"/>
        </w:r>
      </w:ins>
    </w:p>
    <w:p w14:paraId="28A2C5BE" w14:textId="77777777" w:rsidR="009339D1" w:rsidRDefault="009339D1" w:rsidP="00D40C73"/>
    <w:p w14:paraId="161F25A6" w14:textId="1B52B19C" w:rsidR="00D40C73" w:rsidRPr="0097532C" w:rsidRDefault="00D40C73" w:rsidP="00D40C73">
      <w:pPr>
        <w:pStyle w:val="Heading3"/>
      </w:pPr>
      <w:bookmarkStart w:id="5668" w:name="_Ref188932651"/>
      <w:bookmarkStart w:id="5669" w:name="_Toc290149387"/>
      <w:r w:rsidRPr="0097532C">
        <w:t xml:space="preserve">General Specification of </w:t>
      </w:r>
      <w:r w:rsidR="007960DE">
        <w:t xml:space="preserve">Multiphasic </w:t>
      </w:r>
      <w:r w:rsidRPr="0097532C">
        <w:t>Materials</w:t>
      </w:r>
      <w:bookmarkEnd w:id="5668"/>
      <w:bookmarkEnd w:id="5669"/>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6C2049" w:rsidRPr="006C2049">
        <w:rPr>
          <w:position w:val="-4"/>
        </w:rPr>
        <w:object w:dxaOrig="220" w:dyaOrig="260" w14:anchorId="54303148">
          <v:shape id="_x0000_i1992" type="#_x0000_t75" style="width:14.4pt;height:14.4pt" o:ole="">
            <v:imagedata r:id="rId2179" o:title=""/>
          </v:shape>
          <o:OLEObject Type="Embed" ProgID="Equation.DSMT4" ShapeID="_x0000_i1992" DrawAspect="Content" ObjectID="_1363901441" r:id="rId2180"/>
        </w:object>
      </w:r>
      <w:r w:rsidR="007960DE">
        <w:t xml:space="preserve">, </w:t>
      </w:r>
      <w:r w:rsidR="007960DE" w:rsidRPr="007960DE">
        <w:t>the osmotic coefficient</w:t>
      </w:r>
      <w:r w:rsidR="007960DE">
        <w:t xml:space="preserve"> </w:t>
      </w:r>
      <w:r w:rsidR="006C2049" w:rsidRPr="006C2049">
        <w:rPr>
          <w:position w:val="-4"/>
        </w:rPr>
        <w:object w:dxaOrig="260" w:dyaOrig="240" w14:anchorId="4613C89F">
          <v:shape id="_x0000_i1993" type="#_x0000_t75" style="width:14.4pt;height:14.4pt" o:ole="">
            <v:imagedata r:id="rId2181" o:title=""/>
          </v:shape>
          <o:OLEObject Type="Embed" ProgID="Equation.DSMT4" ShapeID="_x0000_i1993" DrawAspect="Content" ObjectID="_1363901442" r:id="rId2182"/>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6C2049" w:rsidRPr="006C2049">
        <w:rPr>
          <w:position w:val="-6"/>
        </w:rPr>
        <w:object w:dxaOrig="300" w:dyaOrig="320" w14:anchorId="55A25441">
          <v:shape id="_x0000_i1994" type="#_x0000_t75" style="width:14.4pt;height:14.4pt" o:ole="">
            <v:imagedata r:id="rId2183" o:title=""/>
          </v:shape>
          <o:OLEObject Type="Embed" ProgID="Equation.DSMT4" ShapeID="_x0000_i1994" DrawAspect="Content" ObjectID="_1363901443" r:id="rId2184"/>
        </w:object>
      </w:r>
      <w:r w:rsidR="007960DE" w:rsidRPr="007D6F0D">
        <w:t xml:space="preserve">, the solute free diffusivity </w:t>
      </w:r>
      <w:r w:rsidR="006C2049" w:rsidRPr="006C2049">
        <w:rPr>
          <w:position w:val="-12"/>
        </w:rPr>
        <w:object w:dxaOrig="320" w:dyaOrig="380" w14:anchorId="5BF684FC">
          <v:shape id="_x0000_i1995" type="#_x0000_t75" style="width:14.4pt;height:21.6pt" o:ole="">
            <v:imagedata r:id="rId2185" o:title=""/>
          </v:shape>
          <o:OLEObject Type="Embed" ProgID="Equation.DSMT4" ShapeID="_x0000_i1995" DrawAspect="Content" ObjectID="_1363901444" r:id="rId2186"/>
        </w:object>
      </w:r>
      <w:r w:rsidR="007960DE" w:rsidRPr="007D6F0D">
        <w:t xml:space="preserve">, </w:t>
      </w:r>
      <w:r w:rsidR="007960DE">
        <w:t xml:space="preserve">and the solute effective solubility </w:t>
      </w:r>
      <w:r w:rsidR="006C2049" w:rsidRPr="006C2049">
        <w:rPr>
          <w:position w:val="-4"/>
        </w:rPr>
        <w:object w:dxaOrig="320" w:dyaOrig="300" w14:anchorId="24C0E5E3">
          <v:shape id="_x0000_i1996" type="#_x0000_t75" style="width:14.4pt;height:14.4pt" o:ole="">
            <v:imagedata r:id="rId2187" o:title=""/>
          </v:shape>
          <o:OLEObject Type="Embed" ProgID="Equation.DSMT4" ShapeID="_x0000_i1996" DrawAspect="Content" ObjectID="_1363901445" r:id="rId2188"/>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20"/>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6C2049" w:rsidRPr="006C2049">
              <w:rPr>
                <w:position w:val="-12"/>
              </w:rPr>
              <w:object w:dxaOrig="300" w:dyaOrig="380" w14:anchorId="404DD9AC">
                <v:shape id="_x0000_i1997" type="#_x0000_t75" style="width:14.4pt;height:21.6pt" o:ole="">
                  <v:imagedata r:id="rId2189" o:title=""/>
                </v:shape>
                <o:OLEObject Type="Embed" ProgID="Equation.DSMT4" ShapeID="_x0000_i1997" DrawAspect="Content" ObjectID="_1363901446" r:id="rId2190"/>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6C2049" w:rsidRPr="006C2049">
              <w:rPr>
                <w:position w:val="-12"/>
              </w:rPr>
              <w:object w:dxaOrig="300" w:dyaOrig="380" w14:anchorId="6FCDD29D">
                <v:shape id="_x0000_i1998" type="#_x0000_t75" style="width:14.4pt;height:21.6pt" o:ole="">
                  <v:imagedata r:id="rId2191" o:title=""/>
                </v:shape>
                <o:OLEObject Type="Embed" ProgID="Equation.DSMT4" ShapeID="_x0000_i1998" DrawAspect="Content" ObjectID="_1363901447" r:id="rId2192"/>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6C2049" w:rsidRPr="006C2049">
              <w:rPr>
                <w:position w:val="-4"/>
              </w:rPr>
              <w:object w:dxaOrig="220" w:dyaOrig="260" w14:anchorId="1428CF22">
                <v:shape id="_x0000_i1999" type="#_x0000_t75" style="width:14.4pt;height:14.4pt" o:ole="">
                  <v:imagedata r:id="rId2193" o:title=""/>
                </v:shape>
                <o:OLEObject Type="Embed" ProgID="Equation.DSMT4" ShapeID="_x0000_i1999" DrawAspect="Content" ObjectID="_1363901448" r:id="rId2194"/>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6C2049" w:rsidRPr="006C2049">
              <w:rPr>
                <w:position w:val="-10"/>
              </w:rPr>
              <w:object w:dxaOrig="320" w:dyaOrig="360" w14:anchorId="021B67B1">
                <v:shape id="_x0000_i2000" type="#_x0000_t75" style="width:14.4pt;height:21.6pt" o:ole="">
                  <v:imagedata r:id="rId2195" o:title=""/>
                </v:shape>
                <o:OLEObject Type="Embed" ProgID="Equation.DSMT4" ShapeID="_x0000_i2000" DrawAspect="Content" ObjectID="_1363901449" r:id="rId2196"/>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6C2049" w:rsidRPr="006C2049">
              <w:rPr>
                <w:position w:val="-4"/>
              </w:rPr>
              <w:object w:dxaOrig="260" w:dyaOrig="240" w14:anchorId="20B79486">
                <v:shape id="_x0000_i2001" type="#_x0000_t75" style="width:14.4pt;height:14.4pt" o:ole="">
                  <v:imagedata r:id="rId2197" o:title=""/>
                </v:shape>
                <o:OLEObject Type="Embed" ProgID="Equation.DSMT4" ShapeID="_x0000_i2001" DrawAspect="Content" ObjectID="_1363901450" r:id="rId2198"/>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6AECCD2D"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6C2049" w:rsidRPr="006C2049">
        <w:rPr>
          <w:position w:val="-12"/>
        </w:rPr>
        <w:object w:dxaOrig="560" w:dyaOrig="360" w14:anchorId="079CEB2A">
          <v:shape id="_x0000_i2002" type="#_x0000_t75" style="width:28.8pt;height:21.6pt" o:ole="">
            <v:imagedata r:id="rId2199" o:title=""/>
          </v:shape>
          <o:OLEObject Type="Embed" ProgID="Equation.DSMT4" ShapeID="_x0000_i2002" DrawAspect="Content" ObjectID="_1363901451" r:id="rId2200"/>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ins w:id="5670" w:author="Gerard" w:date="2015-04-08T21:50:00Z">
        <w:r w:rsidR="00C00DDA">
          <w:t>4.6.2</w:t>
        </w:r>
      </w:ins>
      <w:del w:id="5671" w:author="Gerard" w:date="2015-04-08T21:50:00Z">
        <w:r w:rsidR="001B13CD" w:rsidDel="00C00DDA">
          <w:delText>4.4.2</w:delText>
        </w:r>
      </w:del>
      <w:r>
        <w:fldChar w:fldCharType="end"/>
      </w:r>
      <w:r w:rsidR="00A4452F">
        <w:t xml:space="preserve"> and </w:t>
      </w:r>
      <w:r w:rsidR="00A4452F">
        <w:fldChar w:fldCharType="begin"/>
      </w:r>
      <w:r w:rsidR="00A4452F">
        <w:instrText xml:space="preserve"> REF _Ref162420105 \r \h </w:instrText>
      </w:r>
      <w:r w:rsidR="00A4452F">
        <w:fldChar w:fldCharType="separate"/>
      </w:r>
      <w:ins w:id="5672" w:author="Gerard" w:date="2015-04-08T21:50:00Z">
        <w:r w:rsidR="00C00DDA">
          <w:t>4.7.5</w:t>
        </w:r>
      </w:ins>
      <w:del w:id="5673" w:author="Gerard" w:date="2015-04-08T21:50:00Z">
        <w:r w:rsidR="001B13CD" w:rsidDel="00C00DDA">
          <w:delText>4.5.5</w:delText>
        </w:r>
      </w:del>
      <w:r w:rsidR="00A4452F">
        <w:fldChar w:fldCharType="end"/>
      </w:r>
      <w:r>
        <w:t>.</w:t>
      </w:r>
    </w:p>
    <w:p w14:paraId="2D9EF60B" w14:textId="77777777" w:rsidR="0098757B" w:rsidRDefault="0098757B" w:rsidP="00D40C73"/>
    <w:p w14:paraId="4651D1FF" w14:textId="5DDAE8DA"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ins w:id="5674" w:author="Gerard" w:date="2015-04-08T21:50:00Z">
        <w:r w:rsidR="00C00DDA">
          <w:t>3.6.2</w:t>
        </w:r>
      </w:ins>
      <w:del w:id="5675" w:author="Gerard" w:date="2014-07-29T23:58:00Z">
        <w:r w:rsidR="00976D6B" w:rsidDel="001B13CD">
          <w:delText>3.5.2</w:delText>
        </w:r>
      </w:del>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6C2049" w:rsidRPr="006C2049">
              <w:rPr>
                <w:position w:val="-6"/>
              </w:rPr>
              <w:object w:dxaOrig="300" w:dyaOrig="320" w14:anchorId="22A3DF71">
                <v:shape id="_x0000_i2003" type="#_x0000_t75" style="width:14.4pt;height:14.4pt" o:ole="">
                  <v:imagedata r:id="rId2201" o:title=""/>
                </v:shape>
                <o:OLEObject Type="Embed" ProgID="Equation.DSMT4" ShapeID="_x0000_i2003" DrawAspect="Content" ObjectID="_1363901452" r:id="rId2202"/>
              </w:object>
            </w:r>
            <w:r>
              <w:t xml:space="preserve"> and </w:t>
            </w:r>
            <w:r w:rsidR="006C2049" w:rsidRPr="006C2049">
              <w:rPr>
                <w:position w:val="-12"/>
              </w:rPr>
              <w:object w:dxaOrig="320" w:dyaOrig="380" w14:anchorId="6AF71BAF">
                <v:shape id="_x0000_i2004" type="#_x0000_t75" style="width:14.4pt;height:21.6pt" o:ole="">
                  <v:imagedata r:id="rId2203" o:title=""/>
                </v:shape>
                <o:OLEObject Type="Embed" ProgID="Equation.DSMT4" ShapeID="_x0000_i2004" DrawAspect="Content" ObjectID="_1363901453" r:id="rId2204"/>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6C2049" w:rsidRPr="006C2049">
              <w:rPr>
                <w:position w:val="-4"/>
              </w:rPr>
              <w:object w:dxaOrig="320" w:dyaOrig="300" w14:anchorId="5C13A37A">
                <v:shape id="_x0000_i2005" type="#_x0000_t75" style="width:14.4pt;height:14.4pt" o:ole="">
                  <v:imagedata r:id="rId2205" o:title=""/>
                </v:shape>
                <o:OLEObject Type="Embed" ProgID="Equation.DSMT4" ShapeID="_x0000_i2005" DrawAspect="Content" ObjectID="_1363901454" r:id="rId2206"/>
              </w:object>
            </w:r>
          </w:p>
        </w:tc>
      </w:tr>
    </w:tbl>
    <w:p w14:paraId="59FC8222" w14:textId="77777777" w:rsidR="0098757B" w:rsidRDefault="0098757B" w:rsidP="00D40C73"/>
    <w:p w14:paraId="47192A3E" w14:textId="5B637552"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5676" w:author="Gerard" w:date="2015-04-08T21:50:00Z">
        <w:r w:rsidR="00C00DDA">
          <w:t>4.7.3</w:t>
        </w:r>
      </w:ins>
      <w:del w:id="5677" w:author="Gerard" w:date="2015-04-08T21:50:00Z">
        <w:r w:rsidR="001B13CD" w:rsidDel="00C00DDA">
          <w:delText>4.5.3</w:delText>
        </w:r>
      </w:del>
      <w:r>
        <w:fldChar w:fldCharType="end"/>
      </w:r>
      <w:r w:rsidR="00570944">
        <w:t xml:space="preserve"> and</w:t>
      </w:r>
      <w:r>
        <w:t xml:space="preserve"> </w:t>
      </w:r>
      <w:r>
        <w:fldChar w:fldCharType="begin"/>
      </w:r>
      <w:r>
        <w:instrText xml:space="preserve"> REF _Ref162420103 \r \h </w:instrText>
      </w:r>
      <w:r>
        <w:fldChar w:fldCharType="separate"/>
      </w:r>
      <w:ins w:id="5678" w:author="Gerard" w:date="2015-04-08T21:50:00Z">
        <w:r w:rsidR="00C00DDA">
          <w:t>4.7.4</w:t>
        </w:r>
      </w:ins>
      <w:del w:id="5679" w:author="Gerard" w:date="2015-04-08T21:50:00Z">
        <w:r w:rsidR="001B13CD" w:rsidDel="00C00DDA">
          <w:delText>4.5.4</w:delText>
        </w:r>
      </w:del>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3223CC96"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w:t>
      </w:r>
      <w:r>
        <w:lastRenderedPageBreak/>
        <w:t xml:space="preserve">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description in the </w:t>
      </w:r>
      <w:r w:rsidRPr="00370D1D">
        <w:rPr>
          <w:rStyle w:val="codeChar"/>
        </w:rPr>
        <w:t>&lt;Globals&gt;</w:t>
      </w:r>
      <w:r>
        <w:t xml:space="preserve"> section (Section </w:t>
      </w:r>
      <w:r>
        <w:fldChar w:fldCharType="begin"/>
      </w:r>
      <w:r>
        <w:instrText xml:space="preserve"> REF _Ref188932792 \r \h </w:instrText>
      </w:r>
      <w:r>
        <w:fldChar w:fldCharType="separate"/>
      </w:r>
      <w:ins w:id="5680" w:author="Gerard" w:date="2015-04-08T21:50:00Z">
        <w:r w:rsidR="00C00DDA">
          <w:t>3.6.2</w:t>
        </w:r>
      </w:ins>
      <w:del w:id="5681" w:author="Gerard" w:date="2014-07-29T23:58:00Z">
        <w:r w:rsidR="00976D6B" w:rsidDel="001B13CD">
          <w:delText>3.5.2</w:delText>
        </w:r>
      </w:del>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r>
              <w:t xml:space="preserve">initial value of the referential apparent density of the solid-bound molecule </w:t>
            </w:r>
            <w:r w:rsidR="006C2049" w:rsidRPr="006C2049">
              <w:rPr>
                <w:position w:val="-12"/>
              </w:rPr>
              <w:object w:dxaOrig="340" w:dyaOrig="380" w14:anchorId="7D425BA1">
                <v:shape id="_x0000_i2006" type="#_x0000_t75" style="width:14.4pt;height:21.6pt" o:ole="">
                  <v:imagedata r:id="rId2207" o:title=""/>
                </v:shape>
                <o:OLEObject Type="Embed" ProgID="Equation.DSMT4" ShapeID="_x0000_i2006" DrawAspect="Content" ObjectID="_1363901455" r:id="rId2208"/>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6C2049" w:rsidRPr="006C2049">
              <w:rPr>
                <w:position w:val="-12"/>
              </w:rPr>
              <w:object w:dxaOrig="340" w:dyaOrig="380" w14:anchorId="63EB9C7C">
                <v:shape id="_x0000_i2007" type="#_x0000_t75" style="width:14.4pt;height:21.6pt" o:ole="">
                  <v:imagedata r:id="rId2209" o:title=""/>
                </v:shape>
                <o:OLEObject Type="Embed" ProgID="Equation.DSMT4" ShapeID="_x0000_i2007" DrawAspect="Content" ObjectID="_1363901456" r:id="rId2210"/>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6C2049" w:rsidRPr="006C2049">
              <w:rPr>
                <w:position w:val="-12"/>
              </w:rPr>
              <w:object w:dxaOrig="340" w:dyaOrig="380" w14:anchorId="37B6D194">
                <v:shape id="_x0000_i2008" type="#_x0000_t75" style="width:14.4pt;height:21.6pt" o:ole="">
                  <v:imagedata r:id="rId2211" o:title=""/>
                </v:shape>
                <o:OLEObject Type="Embed" ProgID="Equation.DSMT4" ShapeID="_x0000_i2008" DrawAspect="Content" ObjectID="_1363901457" r:id="rId2212"/>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6C2049" w:rsidRPr="006C2049">
        <w:rPr>
          <w:position w:val="-12"/>
        </w:rPr>
        <w:object w:dxaOrig="340" w:dyaOrig="380" w14:anchorId="2C4156A4">
          <v:shape id="_x0000_i2009" type="#_x0000_t75" style="width:14.4pt;height:21.6pt" o:ole="">
            <v:imagedata r:id="rId2213" o:title=""/>
          </v:shape>
          <o:OLEObject Type="Embed" ProgID="Equation.DSMT4" ShapeID="_x0000_i2009" DrawAspect="Content" ObjectID="_1363901458" r:id="rId2214"/>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lastRenderedPageBreak/>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6C2049" w:rsidRPr="006C2049">
        <w:rPr>
          <w:position w:val="-4"/>
        </w:rPr>
        <w:object w:dxaOrig="240" w:dyaOrig="260" w14:anchorId="378D5B59">
          <v:shape id="_x0000_i2010" type="#_x0000_t75" style="width:14.4pt;height:14.4pt" o:ole="">
            <v:imagedata r:id="rId2215" o:title=""/>
          </v:shape>
          <o:OLEObject Type="Embed" ProgID="Equation.DSMT4" ShapeID="_x0000_i2010" DrawAspect="Content" ObjectID="_1363901459" r:id="rId2216"/>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6C2049" w:rsidRPr="006C2049">
        <w:rPr>
          <w:position w:val="-6"/>
        </w:rPr>
        <w:object w:dxaOrig="200" w:dyaOrig="279" w14:anchorId="74804142">
          <v:shape id="_x0000_i2011" type="#_x0000_t75" style="width:7.2pt;height:14.4pt" o:ole="">
            <v:imagedata r:id="rId2217" o:title=""/>
          </v:shape>
          <o:OLEObject Type="Embed" ProgID="Equation.DSMT4" ShapeID="_x0000_i2011" DrawAspect="Content" ObjectID="_1363901460" r:id="rId2218"/>
        </w:object>
      </w:r>
      <w:r w:rsidR="003F0FB9" w:rsidRPr="008C20E4">
        <w:t xml:space="preserve"> [</w:t>
      </w:r>
      <w:r w:rsidR="003F0FB9">
        <w:rPr>
          <w:b/>
        </w:rPr>
        <w:t>T</w:t>
      </w:r>
      <w:r w:rsidR="003F0FB9" w:rsidRPr="008C20E4">
        <w:t>]</w:t>
      </w:r>
      <w:r w:rsidR="00BD0B80">
        <w:t xml:space="preserve">, and Faraday’s constant </w:t>
      </w:r>
      <w:r w:rsidR="006C2049" w:rsidRPr="006C2049">
        <w:rPr>
          <w:position w:val="-14"/>
        </w:rPr>
        <w:object w:dxaOrig="260" w:dyaOrig="400" w14:anchorId="43A21368">
          <v:shape id="_x0000_i2012" type="#_x0000_t75" style="width:14.4pt;height:21.6pt" o:ole="">
            <v:imagedata r:id="rId2219" o:title=""/>
          </v:shape>
          <o:OLEObject Type="Embed" ProgID="Equation.DSMT4" ShapeID="_x0000_i2012" DrawAspect="Content" ObjectID="_1363901461" r:id="rId2220"/>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2578"/>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w:t>
      </w:r>
      <w:r>
        <w:lastRenderedPageBreak/>
        <w:t xml:space="preserve">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5682" w:name="_Toc290149388"/>
      <w:r>
        <w:lastRenderedPageBreak/>
        <w:t>Solvent Supply Materials</w:t>
      </w:r>
      <w:bookmarkEnd w:id="5682"/>
    </w:p>
    <w:p w14:paraId="21C851A9" w14:textId="32A8840E" w:rsidR="007D189B" w:rsidRDefault="007D189B" w:rsidP="007D189B">
      <w:r>
        <w:t xml:space="preserve">Solvent supply materials may be used to simulate an external source of solvent, such as supply from microvasculature that is not modeled explicitly.  The solvent supply term, </w:t>
      </w:r>
      <w:r w:rsidR="006C2049" w:rsidRPr="006C2049">
        <w:rPr>
          <w:position w:val="-10"/>
        </w:rPr>
        <w:object w:dxaOrig="320" w:dyaOrig="360" w14:anchorId="432C06E5">
          <v:shape id="_x0000_i2013" type="#_x0000_t75" style="width:14.4pt;height:21.6pt" o:ole="">
            <v:imagedata r:id="rId2221" o:title=""/>
          </v:shape>
          <o:OLEObject Type="Embed" ProgID="Equation.DSMT4" ShapeID="_x0000_i2013" DrawAspect="Content" ObjectID="_1363901462" r:id="rId2222"/>
        </w:object>
      </w:r>
      <w:r>
        <w:t>, appears in the mass balance relation for the mixture,</w:t>
      </w:r>
    </w:p>
    <w:p w14:paraId="1CF18A34" w14:textId="09F67840" w:rsidR="007D189B" w:rsidRDefault="007D189B" w:rsidP="007D189B">
      <w:pPr>
        <w:pStyle w:val="MTDisplayEquation"/>
      </w:pPr>
      <w:r>
        <w:tab/>
      </w:r>
      <w:r w:rsidR="006C2049" w:rsidRPr="006C2049">
        <w:rPr>
          <w:position w:val="-16"/>
        </w:rPr>
        <w:object w:dxaOrig="1700" w:dyaOrig="440" w14:anchorId="30B7B0CA">
          <v:shape id="_x0000_i2014" type="#_x0000_t75" style="width:86.4pt;height:21.6pt" o:ole="">
            <v:imagedata r:id="rId2223" o:title=""/>
          </v:shape>
          <o:OLEObject Type="Embed" ProgID="Equation.DSMT4" ShapeID="_x0000_i2014" DrawAspect="Content" ObjectID="_1363901463" r:id="rId2224"/>
        </w:object>
      </w:r>
      <w:r>
        <w:t xml:space="preserve"> .</w:t>
      </w:r>
    </w:p>
    <w:p w14:paraId="794F9D24" w14:textId="43D5CE38" w:rsidR="007D189B" w:rsidRPr="00F25218" w:rsidRDefault="006C2049" w:rsidP="007D189B">
      <w:r w:rsidRPr="006C2049">
        <w:rPr>
          <w:position w:val="-10"/>
        </w:rPr>
        <w:object w:dxaOrig="320" w:dyaOrig="360" w14:anchorId="14D2A8BC">
          <v:shape id="_x0000_i2015" type="#_x0000_t75" style="width:14.4pt;height:21.6pt" o:ole="">
            <v:imagedata r:id="rId2225" o:title=""/>
          </v:shape>
          <o:OLEObject Type="Embed" ProgID="Equation.DSMT4" ShapeID="_x0000_i2015" DrawAspect="Content" ObjectID="_1363901464" r:id="rId2226"/>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5683" w:name="_Toc290149389"/>
      <w:r>
        <w:lastRenderedPageBreak/>
        <w:t>Starling Equation</w:t>
      </w:r>
      <w:bookmarkEnd w:id="5683"/>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6C2049" w:rsidRPr="006C2049">
              <w:rPr>
                <w:position w:val="-14"/>
              </w:rPr>
              <w:object w:dxaOrig="279" w:dyaOrig="380" w14:anchorId="2B777DB8">
                <v:shape id="_x0000_i2016" type="#_x0000_t75" style="width:14.4pt;height:21.6pt" o:ole="">
                  <v:imagedata r:id="rId2227" o:title=""/>
                </v:shape>
                <o:OLEObject Type="Embed" ProgID="Equation.DSMT4" ShapeID="_x0000_i2016" DrawAspect="Content" ObjectID="_1363901465" r:id="rId2228"/>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6C2049" w:rsidRPr="006C2049">
              <w:rPr>
                <w:position w:val="-12"/>
              </w:rPr>
              <w:object w:dxaOrig="300" w:dyaOrig="360" w14:anchorId="2A0D3587">
                <v:shape id="_x0000_i2017" type="#_x0000_t75" style="width:14.4pt;height:21.6pt" o:ole="">
                  <v:imagedata r:id="rId2229" o:title=""/>
                </v:shape>
                <o:OLEObject Type="Embed" ProgID="Equation.DSMT4" ShapeID="_x0000_i2017" DrawAspect="Content" ObjectID="_1363901466" r:id="rId2230"/>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6C2049" w:rsidRPr="006C2049">
              <w:rPr>
                <w:position w:val="-12"/>
              </w:rPr>
              <w:object w:dxaOrig="300" w:dyaOrig="380" w14:anchorId="60AA027C">
                <v:shape id="_x0000_i2018" type="#_x0000_t75" style="width:14.4pt;height:21.6pt" o:ole="">
                  <v:imagedata r:id="rId2231" o:title=""/>
                </v:shape>
                <o:OLEObject Type="Embed" ProgID="Equation.DSMT4" ShapeID="_x0000_i2018" DrawAspect="Content" ObjectID="_1363901467" r:id="rId2232"/>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6C2049" w:rsidRPr="006C2049">
              <w:rPr>
                <w:position w:val="-12"/>
              </w:rPr>
              <w:object w:dxaOrig="300" w:dyaOrig="380" w14:anchorId="4D9854AD">
                <v:shape id="_x0000_i2019" type="#_x0000_t75" style="width:14.4pt;height:21.6pt" o:ole="">
                  <v:imagedata r:id="rId2233" o:title=""/>
                </v:shape>
                <o:OLEObject Type="Embed" ProgID="Equation.DSMT4" ShapeID="_x0000_i2019" DrawAspect="Content" ObjectID="_1363901468" r:id="rId2234"/>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6C2049" w:rsidRPr="006C2049">
        <w:rPr>
          <w:position w:val="-28"/>
        </w:rPr>
        <w:object w:dxaOrig="3300" w:dyaOrig="560" w14:anchorId="3AFDF2F1">
          <v:shape id="_x0000_i2020" type="#_x0000_t75" style="width:165.6pt;height:28.8pt" o:ole="">
            <v:imagedata r:id="rId2235" o:title=""/>
          </v:shape>
          <o:OLEObject Type="Embed" ProgID="Equation.DSMT4" ShapeID="_x0000_i2020" DrawAspect="Content" ObjectID="_1363901469" r:id="rId2236"/>
        </w:object>
      </w:r>
      <w:r>
        <w:t xml:space="preserve"> ,</w:t>
      </w:r>
    </w:p>
    <w:p w14:paraId="603E5943" w14:textId="38922D7C" w:rsidR="007D189B" w:rsidRDefault="007D189B" w:rsidP="007D189B">
      <w:r>
        <w:t xml:space="preserve">where </w:t>
      </w:r>
      <w:r w:rsidR="006C2049" w:rsidRPr="006C2049">
        <w:rPr>
          <w:position w:val="-10"/>
        </w:rPr>
        <w:object w:dxaOrig="240" w:dyaOrig="320" w14:anchorId="1D4F3E1C">
          <v:shape id="_x0000_i2021" type="#_x0000_t75" style="width:14.4pt;height:14.4pt" o:ole="">
            <v:imagedata r:id="rId2237" o:title=""/>
          </v:shape>
          <o:OLEObject Type="Embed" ProgID="Equation.DSMT4" ShapeID="_x0000_i2021" DrawAspect="Content" ObjectID="_1363901470" r:id="rId2238"/>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5684" w:name="_Toc290149390"/>
      <w:r>
        <w:lastRenderedPageBreak/>
        <w:t>Chemical Reactions</w:t>
      </w:r>
      <w:bookmarkEnd w:id="5684"/>
    </w:p>
    <w:p w14:paraId="45114879" w14:textId="43162140" w:rsidR="00A61269" w:rsidRPr="00A61269" w:rsidRDefault="00A61269">
      <w:pPr>
        <w:pStyle w:val="Heading3"/>
      </w:pPr>
      <w:bookmarkStart w:id="5685" w:name="_Toc290149391"/>
      <w:r>
        <w:t>Guidelines for Chemical Reaction Analyses</w:t>
      </w:r>
      <w:bookmarkEnd w:id="5685"/>
    </w:p>
    <w:p w14:paraId="39E6B0DD" w14:textId="764D7C07" w:rsidR="008A3B5E" w:rsidRPr="00546A57" w:rsidRDefault="008A3B5E" w:rsidP="008A3B5E">
      <w:r>
        <w:t>Chemical reactions may be modeled within a multiphasic mixture.  The reaction may involve solutes (</w:t>
      </w:r>
      <w:r w:rsidR="006C2049" w:rsidRPr="006C2049">
        <w:rPr>
          <w:position w:val="-6"/>
        </w:rPr>
        <w:object w:dxaOrig="540" w:dyaOrig="220" w14:anchorId="7ED28819">
          <v:shape id="_x0000_i2022" type="#_x0000_t75" style="width:28.8pt;height:14.4pt" o:ole="">
            <v:imagedata r:id="rId2239" o:title=""/>
          </v:shape>
          <o:OLEObject Type="Embed" ProgID="Equation.DSMT4" ShapeID="_x0000_i2022" DrawAspect="Content" ObjectID="_1363901471" r:id="rId2240"/>
        </w:object>
      </w:r>
      <w:r>
        <w:t>) and solid-bound molecules (</w:t>
      </w:r>
      <w:r w:rsidR="006C2049" w:rsidRPr="006C2049">
        <w:rPr>
          <w:position w:val="-6"/>
        </w:rPr>
        <w:object w:dxaOrig="639" w:dyaOrig="220" w14:anchorId="4C733AD9">
          <v:shape id="_x0000_i2023" type="#_x0000_t75" style="width:28.8pt;height:14.4pt" o:ole="">
            <v:imagedata r:id="rId2241" o:title=""/>
          </v:shape>
          <o:OLEObject Type="Embed" ProgID="Equation.DSMT4" ShapeID="_x0000_i2023" DrawAspect="Content" ObjectID="_1363901472" r:id="rId2242"/>
        </w:object>
      </w:r>
      <w:r>
        <w:t>) that move with the solid matrix (</w:t>
      </w:r>
      <w:r w:rsidR="006C2049" w:rsidRPr="006C2049">
        <w:rPr>
          <w:position w:val="-10"/>
        </w:rPr>
        <w:object w:dxaOrig="1240" w:dyaOrig="360" w14:anchorId="08EA0F60">
          <v:shape id="_x0000_i2024" type="#_x0000_t75" style="width:64.8pt;height:21.6pt" o:ole="">
            <v:imagedata r:id="rId2243" o:title=""/>
          </v:shape>
          <o:OLEObject Type="Embed" ProgID="Equation.DSMT4" ShapeID="_x0000_i2024" DrawAspect="Content" ObjectID="_1363901473" r:id="rId2244"/>
        </w:object>
      </w:r>
      <w:r>
        <w:t xml:space="preserve">).  </w:t>
      </w:r>
      <w:r w:rsidRPr="00546A57">
        <w:t>Consider a general chemical reaction,</w:t>
      </w:r>
    </w:p>
    <w:p w14:paraId="621BF157" w14:textId="1CB11465" w:rsidR="008A3B5E" w:rsidRDefault="008A3B5E" w:rsidP="008A3B5E">
      <w:pPr>
        <w:pStyle w:val="MTDisplayEquation"/>
      </w:pPr>
      <w:r>
        <w:tab/>
      </w:r>
      <w:r w:rsidR="006C2049" w:rsidRPr="006C2049">
        <w:rPr>
          <w:position w:val="-28"/>
        </w:rPr>
        <w:object w:dxaOrig="2060" w:dyaOrig="540" w14:anchorId="6CF48314">
          <v:shape id="_x0000_i2025" type="#_x0000_t75" style="width:100.8pt;height:28.8pt" o:ole="">
            <v:imagedata r:id="rId2245" o:title=""/>
          </v:shape>
          <o:OLEObject Type="Embed" ProgID="Equation.DSMT4" ShapeID="_x0000_i2025" DrawAspect="Content" ObjectID="_1363901474" r:id="rId2246"/>
        </w:object>
      </w:r>
      <w:r>
        <w:tab/>
        <w:t>(a)</w:t>
      </w:r>
    </w:p>
    <w:p w14:paraId="65067563" w14:textId="7C0A78D3" w:rsidR="008A3B5E" w:rsidRDefault="008A3B5E" w:rsidP="008A3B5E">
      <w:r w:rsidRPr="00546A57">
        <w:t xml:space="preserve">where </w:t>
      </w:r>
      <w:r w:rsidR="006C2049" w:rsidRPr="006C2049">
        <w:rPr>
          <w:position w:val="-4"/>
        </w:rPr>
        <w:object w:dxaOrig="320" w:dyaOrig="300" w14:anchorId="7510B58A">
          <v:shape id="_x0000_i2026" type="#_x0000_t75" style="width:14.4pt;height:14.4pt" o:ole="">
            <v:imagedata r:id="rId2247" o:title=""/>
          </v:shape>
          <o:OLEObject Type="Embed" ProgID="Equation.DSMT4" ShapeID="_x0000_i2026" DrawAspect="Content" ObjectID="_1363901475" r:id="rId2248"/>
        </w:object>
      </w:r>
      <w:r w:rsidRPr="00546A57">
        <w:t xml:space="preserve"> is the chemical species representing</w:t>
      </w:r>
      <w:r>
        <w:t xml:space="preserve"> </w:t>
      </w:r>
      <w:r w:rsidRPr="00546A57">
        <w:t xml:space="preserve">constituent </w:t>
      </w:r>
      <w:r w:rsidR="006C2049" w:rsidRPr="006C2049">
        <w:rPr>
          <w:position w:val="-6"/>
        </w:rPr>
        <w:object w:dxaOrig="240" w:dyaOrig="220" w14:anchorId="628A5E92">
          <v:shape id="_x0000_i2027" type="#_x0000_t75" style="width:14.4pt;height:14.4pt" o:ole="">
            <v:imagedata r:id="rId2249" o:title=""/>
          </v:shape>
          <o:OLEObject Type="Embed" ProgID="Equation.DSMT4" ShapeID="_x0000_i2027" DrawAspect="Content" ObjectID="_1363901476" r:id="rId2250"/>
        </w:object>
      </w:r>
      <w:r>
        <w:t xml:space="preserve"> in the mixture</w:t>
      </w:r>
      <w:r w:rsidRPr="00546A57">
        <w:t xml:space="preserve">; </w:t>
      </w:r>
      <w:r w:rsidR="006C2049" w:rsidRPr="006C2049">
        <w:rPr>
          <w:position w:val="-12"/>
        </w:rPr>
        <w:object w:dxaOrig="300" w:dyaOrig="380" w14:anchorId="3FCA6239">
          <v:shape id="_x0000_i2028" type="#_x0000_t75" style="width:14.4pt;height:21.6pt" o:ole="">
            <v:imagedata r:id="rId2251" o:title=""/>
          </v:shape>
          <o:OLEObject Type="Embed" ProgID="Equation.DSMT4" ShapeID="_x0000_i2028" DrawAspect="Content" ObjectID="_1363901477" r:id="rId2252"/>
        </w:object>
      </w:r>
      <w:r w:rsidRPr="00546A57">
        <w:t xml:space="preserve"> and </w:t>
      </w:r>
      <w:r w:rsidR="006C2049" w:rsidRPr="006C2049">
        <w:rPr>
          <w:position w:val="-12"/>
        </w:rPr>
        <w:object w:dxaOrig="300" w:dyaOrig="380" w14:anchorId="6DF239C9">
          <v:shape id="_x0000_i2029" type="#_x0000_t75" style="width:14.4pt;height:21.6pt" o:ole="">
            <v:imagedata r:id="rId2253" o:title=""/>
          </v:shape>
          <o:OLEObject Type="Embed" ProgID="Equation.DSMT4" ShapeID="_x0000_i2029" DrawAspect="Content" ObjectID="_1363901478" r:id="rId2254"/>
        </w:obje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006C2049" w:rsidRPr="006C2049">
        <w:rPr>
          <w:position w:val="-6"/>
        </w:rPr>
        <w:object w:dxaOrig="279" w:dyaOrig="320" w14:anchorId="77DBAF0D">
          <v:shape id="_x0000_i2030" type="#_x0000_t75" style="width:14.4pt;height:14.4pt" o:ole="">
            <v:imagedata r:id="rId2255" o:title=""/>
          </v:shape>
          <o:OLEObject Type="Embed" ProgID="Equation.DSMT4" ShapeID="_x0000_i2030" DrawAspect="Content" ObjectID="_1363901479" r:id="rId2256"/>
        </w:object>
      </w:r>
      <w:r>
        <w:t xml:space="preserve"> and molar supplies </w:t>
      </w:r>
      <w:r w:rsidR="006C2049" w:rsidRPr="006C2049">
        <w:rPr>
          <w:position w:val="-6"/>
        </w:rPr>
        <w:object w:dxaOrig="279" w:dyaOrig="320" w14:anchorId="1EC968A5">
          <v:shape id="_x0000_i2031" type="#_x0000_t75" style="width:14.4pt;height:14.4pt" o:ole="">
            <v:imagedata r:id="rId2257" o:title=""/>
          </v:shape>
          <o:OLEObject Type="Embed" ProgID="Equation.DSMT4" ShapeID="_x0000_i2031" DrawAspect="Content" ObjectID="_1363901480" r:id="rId2258"/>
        </w:object>
      </w:r>
      <w:r>
        <w:t xml:space="preserve"> on a solution-volume basis for all reactants and products, whether they are solutes or solid-bound molecular species.</w:t>
      </w:r>
    </w:p>
    <w:p w14:paraId="43D24E8D" w14:textId="77777777" w:rsidR="008A3B5E" w:rsidRDefault="008A3B5E" w:rsidP="008A3B5E"/>
    <w:p w14:paraId="761C4D2A" w14:textId="23431875" w:rsidR="008A3B5E" w:rsidRPr="00546A57" w:rsidRDefault="008A3B5E" w:rsidP="008A3B5E">
      <w:r w:rsidRPr="00546A57">
        <w:t>Since the molar supply of reactants and products is</w:t>
      </w:r>
      <w:r>
        <w:t xml:space="preserve"> </w:t>
      </w:r>
      <w:r w:rsidRPr="00546A57">
        <w:t xml:space="preserve">constrained by stoichiometry, it follows that all molar supplies </w:t>
      </w:r>
      <w:r w:rsidR="006C2049" w:rsidRPr="006C2049">
        <w:rPr>
          <w:position w:val="-6"/>
        </w:rPr>
        <w:object w:dxaOrig="279" w:dyaOrig="320" w14:anchorId="0588DD4B">
          <v:shape id="_x0000_i2032" type="#_x0000_t75" style="width:14.4pt;height:14.4pt" o:ole="">
            <v:imagedata r:id="rId2259" o:title=""/>
          </v:shape>
          <o:OLEObject Type="Embed" ProgID="Equation.DSMT4" ShapeID="_x0000_i2032" DrawAspect="Content" ObjectID="_1363901481" r:id="rId2260"/>
        </w:object>
      </w:r>
      <w:r>
        <w:t xml:space="preserve"> </w:t>
      </w:r>
      <w:r w:rsidRPr="00546A57">
        <w:t xml:space="preserve">in a specific chemical reaction may be related to a </w:t>
      </w:r>
      <w:r w:rsidR="009B5B8D" w:rsidRPr="0016320C">
        <w:rPr>
          <w:i/>
        </w:rPr>
        <w:t>molar</w:t>
      </w:r>
      <w:r w:rsidRPr="0016320C">
        <w:rPr>
          <w:i/>
        </w:rPr>
        <w:t xml:space="preserve"> production rate</w:t>
      </w:r>
      <w:r>
        <w:t xml:space="preserve"> </w:t>
      </w:r>
      <w:r w:rsidR="006C2049" w:rsidRPr="006C2049">
        <w:rPr>
          <w:position w:val="-10"/>
        </w:rPr>
        <w:object w:dxaOrig="240" w:dyaOrig="380" w14:anchorId="3E487EEF">
          <v:shape id="_x0000_i2033" type="#_x0000_t75" style="width:14.4pt;height:21.6pt" o:ole="">
            <v:imagedata r:id="rId2261" o:title=""/>
          </v:shape>
          <o:OLEObject Type="Embed" ProgID="Equation.DSMT4" ShapeID="_x0000_i2033" DrawAspect="Content" ObjectID="_1363901482" r:id="rId2262"/>
        </w:object>
      </w:r>
      <w:r w:rsidRPr="00546A57">
        <w:t xml:space="preserve"> according to </w:t>
      </w:r>
    </w:p>
    <w:p w14:paraId="36C92B36" w14:textId="45FC886D" w:rsidR="008A3B5E" w:rsidRDefault="008A3B5E" w:rsidP="008A3B5E">
      <w:pPr>
        <w:pStyle w:val="MTDisplayEquation"/>
      </w:pPr>
      <w:r>
        <w:tab/>
      </w:r>
      <w:r w:rsidR="006C2049" w:rsidRPr="006C2049">
        <w:rPr>
          <w:position w:val="-10"/>
        </w:rPr>
        <w:object w:dxaOrig="999" w:dyaOrig="380" w14:anchorId="3C736929">
          <v:shape id="_x0000_i2034" type="#_x0000_t75" style="width:50.4pt;height:21.6pt" o:ole="">
            <v:imagedata r:id="rId2263" o:title=""/>
          </v:shape>
          <o:OLEObject Type="Embed" ProgID="Equation.DSMT4" ShapeID="_x0000_i2034" DrawAspect="Content" ObjectID="_1363901483" r:id="rId2264"/>
        </w:object>
      </w:r>
      <w:r>
        <w:tab/>
        <w:t>(b)</w:t>
      </w:r>
    </w:p>
    <w:p w14:paraId="5E8B801F" w14:textId="475154E8" w:rsidR="008A3B5E" w:rsidRPr="00546A57" w:rsidRDefault="008A3B5E" w:rsidP="008A3B5E">
      <w:r w:rsidRPr="00546A57">
        <w:t xml:space="preserve">where </w:t>
      </w:r>
      <w:r w:rsidR="006C2049" w:rsidRPr="006C2049">
        <w:rPr>
          <w:position w:val="-6"/>
        </w:rPr>
        <w:object w:dxaOrig="300" w:dyaOrig="320" w14:anchorId="7A730534">
          <v:shape id="_x0000_i2035" type="#_x0000_t75" style="width:14.4pt;height:14.4pt" o:ole="">
            <v:imagedata r:id="rId2265" o:title=""/>
          </v:shape>
          <o:OLEObject Type="Embed" ProgID="Equation.DSMT4" ShapeID="_x0000_i2035" DrawAspect="Content" ObjectID="_1363901484" r:id="rId2266"/>
        </w:object>
      </w:r>
      <w:r w:rsidRPr="00546A57">
        <w:t xml:space="preserve"> represents the net stoichiometric coefficient</w:t>
      </w:r>
      <w:r>
        <w:t xml:space="preserve"> </w:t>
      </w:r>
      <w:r w:rsidRPr="00546A57">
        <w:t xml:space="preserve">for </w:t>
      </w:r>
      <w:r w:rsidR="006C2049" w:rsidRPr="006C2049">
        <w:rPr>
          <w:position w:val="-4"/>
        </w:rPr>
        <w:object w:dxaOrig="320" w:dyaOrig="300" w14:anchorId="2FA37F30">
          <v:shape id="_x0000_i2036" type="#_x0000_t75" style="width:14.4pt;height:14.4pt" o:ole="">
            <v:imagedata r:id="rId2267" o:title=""/>
          </v:shape>
          <o:OLEObject Type="Embed" ProgID="Equation.DSMT4" ShapeID="_x0000_i2036" DrawAspect="Content" ObjectID="_1363901485" r:id="rId2268"/>
        </w:object>
      </w:r>
      <w:r w:rsidRPr="00546A57">
        <w:t xml:space="preserve">, </w:t>
      </w:r>
    </w:p>
    <w:p w14:paraId="28BF065F" w14:textId="2BBD93D5" w:rsidR="008A3B5E" w:rsidRDefault="008A3B5E" w:rsidP="008A3B5E">
      <w:pPr>
        <w:pStyle w:val="MTDisplayEquation"/>
      </w:pPr>
      <w:r>
        <w:tab/>
      </w:r>
      <w:r w:rsidR="006C2049" w:rsidRPr="006C2049">
        <w:rPr>
          <w:position w:val="-12"/>
        </w:rPr>
        <w:object w:dxaOrig="1320" w:dyaOrig="380" w14:anchorId="7FB783D6">
          <v:shape id="_x0000_i2037" type="#_x0000_t75" style="width:64.8pt;height:21.6pt" o:ole="">
            <v:imagedata r:id="rId2269" o:title=""/>
          </v:shape>
          <o:OLEObject Type="Embed" ProgID="Equation.DSMT4" ShapeID="_x0000_i2037" DrawAspect="Content" ObjectID="_1363901486" r:id="rId2270"/>
        </w:object>
      </w:r>
      <w:r>
        <w:tab/>
        <w:t>(c)</w:t>
      </w:r>
    </w:p>
    <w:p w14:paraId="43642D93" w14:textId="488723E8" w:rsidR="008A3B5E" w:rsidRPr="00546A57" w:rsidRDefault="008A3B5E" w:rsidP="008A3B5E">
      <w:r w:rsidRPr="00546A57">
        <w:t xml:space="preserve">Thus, formulating constitutive relations for </w:t>
      </w:r>
      <w:r w:rsidR="006C2049" w:rsidRPr="006C2049">
        <w:rPr>
          <w:position w:val="-6"/>
        </w:rPr>
        <w:object w:dxaOrig="279" w:dyaOrig="320" w14:anchorId="1D625847">
          <v:shape id="_x0000_i2038" type="#_x0000_t75" style="width:14.4pt;height:14.4pt" o:ole="">
            <v:imagedata r:id="rId2271" o:title=""/>
          </v:shape>
          <o:OLEObject Type="Embed" ProgID="Equation.DSMT4" ShapeID="_x0000_i2038" DrawAspect="Content" ObjectID="_1363901487" r:id="rId2272"/>
        </w:object>
      </w:r>
      <w:r w:rsidRPr="00546A57">
        <w:t xml:space="preserve"> is</w:t>
      </w:r>
      <w:r>
        <w:t xml:space="preserve"> </w:t>
      </w:r>
      <w:r w:rsidRPr="00546A57">
        <w:t xml:space="preserve">equivalent to providing a single relation for </w:t>
      </w:r>
      <w:r w:rsidR="006C2049" w:rsidRPr="006C2049">
        <w:rPr>
          <w:position w:val="-16"/>
        </w:rPr>
        <w:object w:dxaOrig="1140" w:dyaOrig="440" w14:anchorId="796602C0">
          <v:shape id="_x0000_i2039" type="#_x0000_t75" style="width:57.6pt;height:21.6pt" o:ole="">
            <v:imagedata r:id="rId2273" o:title=""/>
          </v:shape>
          <o:OLEObject Type="Embed" ProgID="Equation.DSMT4" ShapeID="_x0000_i2039" DrawAspect="Content" ObjectID="_1363901488" r:id="rId2274"/>
        </w:object>
      </w:r>
      <w:r w:rsidRPr="00546A57">
        <w:t>.</w:t>
      </w:r>
      <w:r>
        <w:t xml:space="preserve">  </w:t>
      </w:r>
      <w:r w:rsidRPr="00546A57">
        <w:t>When the chemical reaction is reversible,</w:t>
      </w:r>
    </w:p>
    <w:p w14:paraId="753529AE" w14:textId="4EB78E87" w:rsidR="008A3B5E" w:rsidRDefault="008A3B5E" w:rsidP="008A3B5E">
      <w:pPr>
        <w:pStyle w:val="MTDisplayEquation"/>
      </w:pPr>
      <w:r>
        <w:tab/>
      </w:r>
      <w:r w:rsidR="006C2049" w:rsidRPr="006C2049">
        <w:rPr>
          <w:position w:val="-28"/>
        </w:rPr>
        <w:object w:dxaOrig="2120" w:dyaOrig="540" w14:anchorId="6D80E420">
          <v:shape id="_x0000_i2040" type="#_x0000_t75" style="width:108pt;height:28.8pt" o:ole="">
            <v:imagedata r:id="rId2275" o:title=""/>
          </v:shape>
          <o:OLEObject Type="Embed" ProgID="Equation.DSMT4" ShapeID="_x0000_i2040" DrawAspect="Content" ObjectID="_1363901489" r:id="rId2276"/>
        </w:object>
      </w:r>
      <w:r>
        <w:tab/>
        <w:t>(d)</w:t>
      </w:r>
    </w:p>
    <w:p w14:paraId="138CEAC8" w14:textId="5759CB93" w:rsidR="008A3B5E" w:rsidRPr="00546A57" w:rsidRDefault="008A3B5E" w:rsidP="008A3B5E">
      <w:r w:rsidRPr="00546A57">
        <w:t>the relations of (</w:t>
      </w:r>
      <w:r>
        <w:t>b</w:t>
      </w:r>
      <w:r w:rsidRPr="00546A57">
        <w:t>)-(</w:t>
      </w:r>
      <w:r>
        <w:t>c</w:t>
      </w:r>
      <w:r w:rsidRPr="00546A57">
        <w:t>)</w:t>
      </w:r>
      <w:r>
        <w:t xml:space="preserve"> </w:t>
      </w:r>
      <w:r w:rsidRPr="00546A57">
        <w:t xml:space="preserve">still apply but the </w:t>
      </w:r>
      <w:r>
        <w:t xml:space="preserve">constitutive relation for </w:t>
      </w:r>
      <w:r w:rsidR="006C2049" w:rsidRPr="006C2049">
        <w:rPr>
          <w:position w:val="-10"/>
        </w:rPr>
        <w:object w:dxaOrig="240" w:dyaOrig="380" w14:anchorId="0B3C9F51">
          <v:shape id="_x0000_i2041" type="#_x0000_t75" style="width:14.4pt;height:21.6pt" o:ole="">
            <v:imagedata r:id="rId2277" o:title=""/>
          </v:shape>
          <o:OLEObject Type="Embed" ProgID="Equation.DSMT4" ShapeID="_x0000_i2041" DrawAspect="Content" ObjectID="_1363901490" r:id="rId2278"/>
        </w:object>
      </w:r>
      <w:r w:rsidRPr="00546A57">
        <w:t xml:space="preserve"> would be different.</w:t>
      </w:r>
    </w:p>
    <w:p w14:paraId="2017A3CB" w14:textId="77777777" w:rsidR="008A3B5E" w:rsidRDefault="008A3B5E" w:rsidP="008A3B5E">
      <w:pPr>
        <w:jc w:val="left"/>
      </w:pPr>
    </w:p>
    <w:p w14:paraId="45F371DF" w14:textId="77777777" w:rsidR="008A3B5E" w:rsidRPr="00B27FE9" w:rsidRDefault="008A3B5E" w:rsidP="008A3B5E">
      <w:pPr>
        <w:pStyle w:val="Example"/>
      </w:pPr>
      <w:r w:rsidRPr="00B27FE9">
        <w:t>Example:</w:t>
      </w:r>
    </w:p>
    <w:p w14:paraId="27644AA9" w14:textId="77777777" w:rsidR="008A3B5E" w:rsidRDefault="008A3B5E" w:rsidP="008A3B5E">
      <w:pPr>
        <w:jc w:val="left"/>
      </w:pPr>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4D90F648" w14:textId="65B59682" w:rsidR="008A3B5E" w:rsidRDefault="008A3B5E" w:rsidP="008A3B5E">
      <w:pPr>
        <w:pStyle w:val="MTDisplayEquation"/>
      </w:pPr>
      <w:r>
        <w:tab/>
      </w:r>
      <w:r w:rsidR="006C2049" w:rsidRPr="006C2049">
        <w:rPr>
          <w:position w:val="-12"/>
        </w:rPr>
        <w:object w:dxaOrig="2240" w:dyaOrig="380" w14:anchorId="2BDC0EBC">
          <v:shape id="_x0000_i2042" type="#_x0000_t75" style="width:115.2pt;height:21.6pt" o:ole="">
            <v:imagedata r:id="rId2279" o:title=""/>
          </v:shape>
          <o:OLEObject Type="Embed" ProgID="Equation.DSMT4" ShapeID="_x0000_i2042" DrawAspect="Content" ObjectID="_1363901491" r:id="rId2280"/>
        </w:object>
      </w:r>
      <w:r>
        <w:t xml:space="preserve"> </w:t>
      </w:r>
    </w:p>
    <w:p w14:paraId="4D450D89" w14:textId="515911FF" w:rsidR="008A3B5E" w:rsidRDefault="008A3B5E" w:rsidP="008A3B5E">
      <w:r>
        <w:t xml:space="preserve">The mixture contains three constituents.  The stoichiometric coefficients of the reactants are </w:t>
      </w:r>
      <w:r w:rsidR="006C2049" w:rsidRPr="006C2049">
        <w:rPr>
          <w:position w:val="-12"/>
        </w:rPr>
        <w:object w:dxaOrig="900" w:dyaOrig="380" w14:anchorId="05D4C9B5">
          <v:shape id="_x0000_i2043" type="#_x0000_t75" style="width:43.2pt;height:21.6pt" o:ole="">
            <v:imagedata r:id="rId2281" o:title=""/>
          </v:shape>
          <o:OLEObject Type="Embed" ProgID="Equation.DSMT4" ShapeID="_x0000_i2043" DrawAspect="Content" ObjectID="_1363901492" r:id="rId2282"/>
        </w:object>
      </w:r>
      <w:r>
        <w:t xml:space="preserve">, </w:t>
      </w:r>
      <w:r w:rsidR="006C2049" w:rsidRPr="006C2049">
        <w:rPr>
          <w:position w:val="-12"/>
        </w:rPr>
        <w:object w:dxaOrig="880" w:dyaOrig="420" w14:anchorId="56237BD5">
          <v:shape id="_x0000_i2044" type="#_x0000_t75" style="width:43.2pt;height:21.6pt" o:ole="">
            <v:imagedata r:id="rId2283" o:title=""/>
          </v:shape>
          <o:OLEObject Type="Embed" ProgID="Equation.DSMT4" ShapeID="_x0000_i2044" DrawAspect="Content" ObjectID="_1363901493" r:id="rId2284"/>
        </w:object>
      </w:r>
      <w:r>
        <w:t xml:space="preserve">, </w:t>
      </w:r>
      <w:r w:rsidR="006C2049" w:rsidRPr="006C2049">
        <w:rPr>
          <w:position w:val="-12"/>
        </w:rPr>
        <w:object w:dxaOrig="800" w:dyaOrig="420" w14:anchorId="0857050B">
          <v:shape id="_x0000_i2045" type="#_x0000_t75" style="width:43.2pt;height:21.6pt" o:ole="">
            <v:imagedata r:id="rId2285" o:title=""/>
          </v:shape>
          <o:OLEObject Type="Embed" ProgID="Equation.DSMT4" ShapeID="_x0000_i2045" DrawAspect="Content" ObjectID="_1363901494" r:id="rId2286"/>
        </w:object>
      </w:r>
      <w:r>
        <w:t xml:space="preserve">, and those of the products are </w:t>
      </w:r>
      <w:r w:rsidR="006C2049" w:rsidRPr="006C2049">
        <w:rPr>
          <w:position w:val="-12"/>
        </w:rPr>
        <w:object w:dxaOrig="940" w:dyaOrig="380" w14:anchorId="6FEEBA34">
          <v:shape id="_x0000_i2046" type="#_x0000_t75" style="width:50.4pt;height:21.6pt" o:ole="">
            <v:imagedata r:id="rId2287" o:title=""/>
          </v:shape>
          <o:OLEObject Type="Embed" ProgID="Equation.DSMT4" ShapeID="_x0000_i2046" DrawAspect="Content" ObjectID="_1363901495" r:id="rId2288"/>
        </w:object>
      </w:r>
      <w:r>
        <w:t xml:space="preserve">, </w:t>
      </w:r>
      <w:r w:rsidR="006C2049" w:rsidRPr="006C2049">
        <w:rPr>
          <w:position w:val="-12"/>
        </w:rPr>
        <w:object w:dxaOrig="840" w:dyaOrig="420" w14:anchorId="52789C5B">
          <v:shape id="_x0000_i2047" type="#_x0000_t75" style="width:43.2pt;height:21.6pt" o:ole="">
            <v:imagedata r:id="rId2289" o:title=""/>
          </v:shape>
          <o:OLEObject Type="Embed" ProgID="Equation.DSMT4" ShapeID="_x0000_i2047" DrawAspect="Content" ObjectID="_1363901496" r:id="rId2290"/>
        </w:object>
      </w:r>
      <w:r>
        <w:t xml:space="preserve">, </w:t>
      </w:r>
      <w:r w:rsidR="006C2049" w:rsidRPr="006C2049">
        <w:rPr>
          <w:position w:val="-12"/>
        </w:rPr>
        <w:object w:dxaOrig="800" w:dyaOrig="420" w14:anchorId="683A1973">
          <v:shape id="_x0000_i2048" type="#_x0000_t75" style="width:43.2pt;height:21.6pt" o:ole="">
            <v:imagedata r:id="rId2291" o:title=""/>
          </v:shape>
          <o:OLEObject Type="Embed" ProgID="Equation.DSMT4" ShapeID="_x0000_i2048" DrawAspect="Content" ObjectID="_1363901497" r:id="rId2292"/>
        </w:object>
      </w:r>
      <w:r>
        <w:t>.</w:t>
      </w:r>
    </w:p>
    <w:p w14:paraId="6D251164" w14:textId="77777777" w:rsidR="008A3B5E" w:rsidRDefault="008A3B5E" w:rsidP="008A3B5E">
      <w:pPr>
        <w:jc w:val="left"/>
      </w:pPr>
    </w:p>
    <w:p w14:paraId="42191440" w14:textId="2EDF8E7A" w:rsidR="008A3B5E" w:rsidRDefault="008A3B5E" w:rsidP="008A3B5E">
      <w:r>
        <w:t xml:space="preserve">The reaction production rate </w:t>
      </w:r>
      <w:r w:rsidR="006C2049" w:rsidRPr="006C2049">
        <w:rPr>
          <w:position w:val="-10"/>
        </w:rPr>
        <w:object w:dxaOrig="240" w:dyaOrig="380" w14:anchorId="345FB20C">
          <v:shape id="_x0000_i2049" type="#_x0000_t75" style="width:14.4pt;height:21.6pt" o:ole="">
            <v:imagedata r:id="rId2293" o:title=""/>
          </v:shape>
          <o:OLEObject Type="Embed" ProgID="Equation.DSMT4" ShapeID="_x0000_i2049" DrawAspect="Content" ObjectID="_1363901498" r:id="rId2294"/>
        </w:object>
      </w:r>
      <w:r>
        <w:t xml:space="preserve"> enters into the governing equations of multiphasic mixtures via the mass balance relation for each solute,</w:t>
      </w:r>
    </w:p>
    <w:p w14:paraId="572ABCE1" w14:textId="7081A90E" w:rsidR="008A3B5E" w:rsidRDefault="008A3B5E" w:rsidP="008A3B5E">
      <w:pPr>
        <w:pStyle w:val="MTDisplayEquation"/>
      </w:pPr>
      <w:r>
        <w:tab/>
      </w:r>
      <w:r w:rsidR="006C2049" w:rsidRPr="006C2049">
        <w:rPr>
          <w:position w:val="-24"/>
        </w:rPr>
        <w:object w:dxaOrig="4040" w:dyaOrig="780" w14:anchorId="4D9813BC">
          <v:shape id="_x0000_i2050" type="#_x0000_t75" style="width:201.6pt;height:36pt" o:ole="">
            <v:imagedata r:id="rId2295" o:title=""/>
          </v:shape>
          <o:OLEObject Type="Embed" ProgID="Equation.DSMT4" ShapeID="_x0000_i2050" DrawAspect="Content" ObjectID="_1363901499" r:id="rId2296"/>
        </w:object>
      </w:r>
      <w:r>
        <w:tab/>
        <w:t>(f)</w:t>
      </w:r>
    </w:p>
    <w:p w14:paraId="1D9CF794" w14:textId="77777777" w:rsidR="008A3B5E" w:rsidRDefault="008A3B5E" w:rsidP="008A3B5E">
      <w:r>
        <w:t>the mass balance for the mixture,</w:t>
      </w:r>
    </w:p>
    <w:p w14:paraId="29D2BB90" w14:textId="48507DFC" w:rsidR="008A3B5E" w:rsidRDefault="008A3B5E" w:rsidP="008A3B5E">
      <w:pPr>
        <w:pStyle w:val="MTDisplayEquation"/>
      </w:pPr>
      <w:r>
        <w:tab/>
      </w:r>
      <w:r w:rsidR="006C2049" w:rsidRPr="006C2049">
        <w:rPr>
          <w:position w:val="-16"/>
        </w:rPr>
        <w:object w:dxaOrig="2580" w:dyaOrig="440" w14:anchorId="5DEB3021">
          <v:shape id="_x0000_i2051" type="#_x0000_t75" style="width:129.6pt;height:21.6pt" o:ole="">
            <v:imagedata r:id="rId2297" o:title=""/>
          </v:shape>
          <o:OLEObject Type="Embed" ProgID="Equation.DSMT4" ShapeID="_x0000_i2051" DrawAspect="Content" ObjectID="_1363901500" r:id="rId2298"/>
        </w:object>
      </w:r>
      <w:r>
        <w:tab/>
        <w:t>(g)</w:t>
      </w:r>
    </w:p>
    <w:p w14:paraId="14725224" w14:textId="0EB559E3" w:rsidR="008A3B5E" w:rsidRDefault="008A3B5E" w:rsidP="008A3B5E">
      <w:r w:rsidRPr="004C3F91">
        <w:lastRenderedPageBreak/>
        <w:t xml:space="preserve">where </w:t>
      </w:r>
      <w:r w:rsidR="006C2049" w:rsidRPr="006C2049">
        <w:rPr>
          <w:position w:val="-28"/>
        </w:rPr>
        <w:object w:dxaOrig="1280" w:dyaOrig="560" w14:anchorId="32B3FC79">
          <v:shape id="_x0000_i2052" type="#_x0000_t75" style="width:64.8pt;height:28.8pt" o:ole="">
            <v:imagedata r:id="rId2299" o:title=""/>
          </v:shape>
          <o:OLEObject Type="Embed" ProgID="Equation.DSMT4" ShapeID="_x0000_i2052" DrawAspect="Content" ObjectID="_1363901501" r:id="rId2300"/>
        </w:object>
      </w:r>
      <w:r>
        <w:t xml:space="preserve"> </w:t>
      </w:r>
      <w:r w:rsidRPr="004C3F91">
        <w:t xml:space="preserve">and </w:t>
      </w:r>
      <w:r w:rsidR="006C2049" w:rsidRPr="006C2049">
        <w:rPr>
          <w:position w:val="-12"/>
        </w:rPr>
        <w:object w:dxaOrig="1400" w:dyaOrig="380" w14:anchorId="02B4B8A0">
          <v:shape id="_x0000_i2053" type="#_x0000_t75" style="width:1in;height:21.6pt" o:ole="">
            <v:imagedata r:id="rId2301" o:title=""/>
          </v:shape>
          <o:OLEObject Type="Embed" ProgID="Equation.DSMT4" ShapeID="_x0000_i2053" DrawAspect="Content" ObjectID="_1363901502" r:id="rId2302"/>
        </w:object>
      </w:r>
      <w:r w:rsidRPr="004C3F91">
        <w:t xml:space="preserve"> is the molar</w:t>
      </w:r>
      <w:r>
        <w:t xml:space="preserve"> </w:t>
      </w:r>
      <w:r w:rsidRPr="004C3F91">
        <w:t xml:space="preserve">volume of </w:t>
      </w:r>
      <w:r w:rsidR="006C2049" w:rsidRPr="006C2049">
        <w:rPr>
          <w:position w:val="-6"/>
        </w:rPr>
        <w:object w:dxaOrig="240" w:dyaOrig="220" w14:anchorId="690E70DF">
          <v:shape id="_x0000_i2054" type="#_x0000_t75" style="width:14.4pt;height:14.4pt" o:ole="">
            <v:imagedata r:id="rId2303" o:title=""/>
          </v:shape>
          <o:OLEObject Type="Embed" ProgID="Equation.DSMT4" ShapeID="_x0000_i2054" DrawAspect="Content" ObjectID="_1363901503" r:id="rId2304"/>
        </w:object>
      </w:r>
      <w:r>
        <w:t>, and the mass balance for solid-bound constituents,</w:t>
      </w:r>
    </w:p>
    <w:p w14:paraId="00C5E5DB" w14:textId="52A050AC" w:rsidR="008A3B5E" w:rsidRDefault="008A3B5E" w:rsidP="008A3B5E">
      <w:pPr>
        <w:pStyle w:val="MTDisplayEquation"/>
      </w:pPr>
      <w:r>
        <w:tab/>
      </w:r>
      <w:r w:rsidR="006C2049" w:rsidRPr="006C2049">
        <w:rPr>
          <w:position w:val="-12"/>
        </w:rPr>
        <w:object w:dxaOrig="1640" w:dyaOrig="380" w14:anchorId="6C2480FA">
          <v:shape id="_x0000_i2055" type="#_x0000_t75" style="width:79.2pt;height:21.6pt" o:ole="">
            <v:imagedata r:id="rId2305" o:title=""/>
          </v:shape>
          <o:OLEObject Type="Embed" ProgID="Equation.DSMT4" ShapeID="_x0000_i2055" DrawAspect="Content" ObjectID="_1363901504" r:id="rId2306"/>
        </w:object>
      </w:r>
      <w:r>
        <w:tab/>
        <w:t>(h)</w:t>
      </w:r>
    </w:p>
    <w:p w14:paraId="430FAD91" w14:textId="5B4AB87A" w:rsidR="008A3B5E" w:rsidRDefault="008A3B5E" w:rsidP="008A3B5E">
      <w:r>
        <w:t xml:space="preserve">where </w:t>
      </w:r>
      <w:r w:rsidR="006C2049" w:rsidRPr="006C2049">
        <w:rPr>
          <w:position w:val="-12"/>
        </w:rPr>
        <w:object w:dxaOrig="340" w:dyaOrig="380" w14:anchorId="626F9BB2">
          <v:shape id="_x0000_i2056" type="#_x0000_t75" style="width:14.4pt;height:21.6pt" o:ole="">
            <v:imagedata r:id="rId2307" o:title=""/>
          </v:shape>
          <o:OLEObject Type="Embed" ProgID="Equation.DSMT4" ShapeID="_x0000_i2056" DrawAspect="Content" ObjectID="_1363901505" r:id="rId2308"/>
        </w:object>
      </w:r>
      <w:r>
        <w:t xml:space="preserve"> is the referential apparent mass density (mass of </w:t>
      </w:r>
      <w:r w:rsidR="006C2049" w:rsidRPr="006C2049">
        <w:rPr>
          <w:position w:val="-6"/>
        </w:rPr>
        <w:object w:dxaOrig="240" w:dyaOrig="220" w14:anchorId="7C085DC7">
          <v:shape id="_x0000_i2057" type="#_x0000_t75" style="width:14.4pt;height:14.4pt" o:ole="">
            <v:imagedata r:id="rId2309" o:title=""/>
          </v:shape>
          <o:OLEObject Type="Embed" ProgID="Equation.DSMT4" ShapeID="_x0000_i2057" DrawAspect="Content" ObjectID="_1363901506" r:id="rId2310"/>
        </w:object>
      </w:r>
      <w:r>
        <w:t xml:space="preserve"> per mixture volume in the reference configuration), and </w:t>
      </w:r>
      <w:r w:rsidR="006C2049" w:rsidRPr="006C2049">
        <w:rPr>
          <w:position w:val="-12"/>
        </w:rPr>
        <w:object w:dxaOrig="340" w:dyaOrig="380" w14:anchorId="5370A0CD">
          <v:shape id="_x0000_i2058" type="#_x0000_t75" style="width:14.4pt;height:21.6pt" o:ole="">
            <v:imagedata r:id="rId2311" o:title=""/>
          </v:shape>
          <o:OLEObject Type="Embed" ProgID="Equation.DSMT4" ShapeID="_x0000_i2058" DrawAspect="Content" ObjectID="_1363901507" r:id="rId2312"/>
        </w:object>
      </w:r>
      <w:r>
        <w:t xml:space="preserve"> is the referential apparent mass supply of solid constituent </w:t>
      </w:r>
      <w:r w:rsidR="006C2049" w:rsidRPr="006C2049">
        <w:rPr>
          <w:position w:val="-6"/>
        </w:rPr>
        <w:object w:dxaOrig="240" w:dyaOrig="220" w14:anchorId="7BE7F9A4">
          <v:shape id="_x0000_i2059" type="#_x0000_t75" style="width:14.4pt;height:14.4pt" o:ole="">
            <v:imagedata r:id="rId2313" o:title=""/>
          </v:shape>
          <o:OLEObject Type="Embed" ProgID="Equation.DSMT4" ShapeID="_x0000_i2059" DrawAspect="Content" ObjectID="_1363901508" r:id="rId2314"/>
        </w:object>
      </w:r>
      <w:r>
        <w:t>, related to molar concentrations and supplies via</w:t>
      </w:r>
    </w:p>
    <w:p w14:paraId="4B82778E" w14:textId="0BD693C4" w:rsidR="008A3B5E" w:rsidRDefault="008A3B5E" w:rsidP="008A3B5E">
      <w:pPr>
        <w:pStyle w:val="MTDisplayEquation"/>
      </w:pPr>
      <w:r>
        <w:tab/>
      </w:r>
      <w:r w:rsidR="006C2049" w:rsidRPr="006C2049">
        <w:rPr>
          <w:position w:val="-38"/>
        </w:rPr>
        <w:object w:dxaOrig="3800" w:dyaOrig="800" w14:anchorId="58DBA377">
          <v:shape id="_x0000_i2060" type="#_x0000_t75" style="width:187.2pt;height:43.2pt" o:ole="">
            <v:imagedata r:id="rId2315" o:title=""/>
          </v:shape>
          <o:OLEObject Type="Embed" ProgID="Equation.DSMT4" ShapeID="_x0000_i2060" DrawAspect="Content" ObjectID="_1363901509" r:id="rId2316"/>
        </w:object>
      </w:r>
      <w:r>
        <w:tab/>
        <w:t>(i)</w:t>
      </w:r>
    </w:p>
    <w:p w14:paraId="67316CC2" w14:textId="3C8D6F9C" w:rsidR="008A3B5E" w:rsidRDefault="008A3B5E" w:rsidP="008A3B5E">
      <w:r>
        <w:t xml:space="preserve">Internally, the content of solid-bound species is stored in </w:t>
      </w:r>
      <w:r w:rsidR="006C2049" w:rsidRPr="006C2049">
        <w:rPr>
          <w:position w:val="-12"/>
        </w:rPr>
        <w:object w:dxaOrig="340" w:dyaOrig="380" w14:anchorId="6C908C91">
          <v:shape id="_x0000_i2061" type="#_x0000_t75" style="width:14.4pt;height:21.6pt" o:ole="">
            <v:imagedata r:id="rId2317" o:title=""/>
          </v:shape>
          <o:OLEObject Type="Embed" ProgID="Equation.DSMT4" ShapeID="_x0000_i2061" DrawAspect="Content" ObjectID="_1363901510" r:id="rId2318"/>
        </w:object>
      </w:r>
      <w:r>
        <w:t xml:space="preserve"> and (i) is used to evaluate </w:t>
      </w:r>
      <w:r w:rsidR="006C2049" w:rsidRPr="006C2049">
        <w:rPr>
          <w:position w:val="-6"/>
        </w:rPr>
        <w:object w:dxaOrig="279" w:dyaOrig="320" w14:anchorId="487D98DF">
          <v:shape id="_x0000_i2062" type="#_x0000_t75" style="width:14.4pt;height:14.4pt" o:ole="">
            <v:imagedata r:id="rId2319" o:title=""/>
          </v:shape>
          <o:OLEObject Type="Embed" ProgID="Equation.DSMT4" ShapeID="_x0000_i2062" DrawAspect="Content" ObjectID="_1363901511" r:id="rId2320"/>
        </w:object>
      </w:r>
      <w:r>
        <w:t xml:space="preserve"> when needed for the calculation of </w:t>
      </w:r>
      <w:r w:rsidR="006C2049" w:rsidRPr="006C2049">
        <w:rPr>
          <w:position w:val="-10"/>
        </w:rPr>
        <w:object w:dxaOrig="240" w:dyaOrig="380" w14:anchorId="686FA9B7">
          <v:shape id="_x0000_i2063" type="#_x0000_t75" style="width:14.4pt;height:21.6pt" o:ole="">
            <v:imagedata r:id="rId2321" o:title=""/>
          </v:shape>
          <o:OLEObject Type="Embed" ProgID="Equation.DSMT4" ShapeID="_x0000_i2063" DrawAspect="Content" ObjectID="_1363901512" r:id="rId2322"/>
        </w:object>
      </w:r>
      <w:r>
        <w:t xml:space="preserve">.  If a solid-bound molecule is involved in a chemical reaction, equation (h) is integrated to produce an updated value of </w:t>
      </w:r>
      <w:r w:rsidR="006C2049" w:rsidRPr="006C2049">
        <w:rPr>
          <w:position w:val="-12"/>
        </w:rPr>
        <w:object w:dxaOrig="340" w:dyaOrig="380" w14:anchorId="358132DB">
          <v:shape id="_x0000_i2064" type="#_x0000_t75" style="width:14.4pt;height:21.6pt" o:ole="">
            <v:imagedata r:id="rId2323" o:title=""/>
          </v:shape>
          <o:OLEObject Type="Embed" ProgID="Equation.DSMT4" ShapeID="_x0000_i2064" DrawAspect="Content" ObjectID="_1363901513" r:id="rId2324"/>
        </w:object>
      </w:r>
      <w:r>
        <w:t xml:space="preserve">, using </w:t>
      </w:r>
      <w:r w:rsidR="006C2049" w:rsidRPr="006C2049">
        <w:rPr>
          <w:position w:val="-16"/>
        </w:rPr>
        <w:object w:dxaOrig="2180" w:dyaOrig="440" w14:anchorId="6F726CC1">
          <v:shape id="_x0000_i2065" type="#_x0000_t75" style="width:108pt;height:21.6pt" o:ole="">
            <v:imagedata r:id="rId2325" o:title=""/>
          </v:shape>
          <o:OLEObject Type="Embed" ProgID="Equation.DSMT4" ShapeID="_x0000_i2065" DrawAspect="Content" ObjectID="_1363901514" r:id="rId2326"/>
        </w:object>
      </w:r>
      <w:r>
        <w:t xml:space="preserve"> based on (b) and (i).</w:t>
      </w:r>
    </w:p>
    <w:p w14:paraId="6E263713" w14:textId="77777777" w:rsidR="008A3B5E" w:rsidRDefault="008A3B5E" w:rsidP="008A3B5E"/>
    <w:p w14:paraId="4B1BC39F" w14:textId="1C469EE6" w:rsidR="008A3B5E" w:rsidRDefault="008A3B5E" w:rsidP="008A3B5E">
      <w:r>
        <w:t xml:space="preserve">Evolving solid content due to chemical reactions implies that the referential solid volume fraction </w:t>
      </w:r>
      <w:r w:rsidR="006C2049" w:rsidRPr="006C2049">
        <w:rPr>
          <w:position w:val="-12"/>
        </w:rPr>
        <w:object w:dxaOrig="300" w:dyaOrig="380" w14:anchorId="6D95A03D">
          <v:shape id="_x0000_i2066" type="#_x0000_t75" style="width:14.4pt;height:21.6pt" o:ole="">
            <v:imagedata r:id="rId2327" o:title=""/>
          </v:shape>
          <o:OLEObject Type="Embed" ProgID="Equation.DSMT4" ShapeID="_x0000_i2066" DrawAspect="Content" ObjectID="_1363901515" r:id="rId2328"/>
        </w:object>
      </w:r>
      <w:r>
        <w:t xml:space="preserve"> may not remain constant.  This value is updated at every time point using</w:t>
      </w:r>
    </w:p>
    <w:p w14:paraId="032C7E03" w14:textId="3D98A5CF" w:rsidR="008A3B5E" w:rsidRDefault="008A3B5E" w:rsidP="008A3B5E">
      <w:pPr>
        <w:pStyle w:val="MTDisplayEquation"/>
      </w:pPr>
      <w:r>
        <w:tab/>
      </w:r>
      <w:r w:rsidR="006C2049" w:rsidRPr="006C2049">
        <w:rPr>
          <w:position w:val="-30"/>
        </w:rPr>
        <w:object w:dxaOrig="1620" w:dyaOrig="720" w14:anchorId="5D1BEA5D">
          <v:shape id="_x0000_i2067" type="#_x0000_t75" style="width:79.2pt;height:36pt" o:ole="">
            <v:imagedata r:id="rId2329" o:title=""/>
          </v:shape>
          <o:OLEObject Type="Embed" ProgID="Equation.DSMT4" ShapeID="_x0000_i2067" DrawAspect="Content" ObjectID="_1363901516" r:id="rId2330"/>
        </w:object>
      </w:r>
      <w:r>
        <w:t xml:space="preserve"> </w:t>
      </w:r>
      <w:r>
        <w:tab/>
        <w:t>(j)</w:t>
      </w:r>
    </w:p>
    <w:p w14:paraId="5CEAE4FF" w14:textId="529228B2" w:rsidR="008A3B5E" w:rsidRDefault="008A3B5E" w:rsidP="008A3B5E">
      <w:r>
        <w:t xml:space="preserve">where </w:t>
      </w:r>
      <w:r w:rsidR="006C2049" w:rsidRPr="006C2049">
        <w:rPr>
          <w:position w:val="-12"/>
        </w:rPr>
        <w:object w:dxaOrig="300" w:dyaOrig="380" w14:anchorId="27A77364">
          <v:shape id="_x0000_i2068" type="#_x0000_t75" style="width:14.4pt;height:21.6pt" o:ole="">
            <v:imagedata r:id="rId2331" o:title=""/>
          </v:shape>
          <o:OLEObject Type="Embed" ProgID="Equation.DSMT4" ShapeID="_x0000_i2068" DrawAspect="Content" ObjectID="_1363901517" r:id="rId2332"/>
        </w:obje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ins w:id="5686" w:author="Gerard" w:date="2015-04-08T21:50:00Z">
        <w:r w:rsidR="00C00DDA">
          <w:t>4.8.2</w:t>
        </w:r>
      </w:ins>
      <w:del w:id="5687" w:author="Gerard" w:date="2015-04-08T21:50:00Z">
        <w:r w:rsidR="001B13CD" w:rsidDel="00C00DDA">
          <w:delText>4.6.2</w:delText>
        </w:r>
      </w:del>
      <w:r>
        <w:fldChar w:fldCharType="end"/>
      </w:r>
      <w:r>
        <w:t xml:space="preserve">).  Thus, </w:t>
      </w:r>
      <w:r w:rsidR="006C2049" w:rsidRPr="006C2049">
        <w:rPr>
          <w:position w:val="-12"/>
        </w:rPr>
        <w:object w:dxaOrig="300" w:dyaOrig="380" w14:anchorId="0479872C">
          <v:shape id="_x0000_i2069" type="#_x0000_t75" style="width:14.4pt;height:21.6pt" o:ole="">
            <v:imagedata r:id="rId2333" o:title=""/>
          </v:shape>
          <o:OLEObject Type="Embed" ProgID="Equation.DSMT4" ShapeID="_x0000_i2069" DrawAspect="Content" ObjectID="_1363901518" r:id="rId2334"/>
        </w:object>
      </w:r>
      <w:r>
        <w:t xml:space="preserve"> may be used to account for the solid volume fraction not contributed explicitly by solid-bound molecules.  Based on kinematics, the solid volume fraction in the current configuration is given by </w:t>
      </w:r>
      <w:r w:rsidR="006C2049" w:rsidRPr="006C2049">
        <w:rPr>
          <w:position w:val="-12"/>
        </w:rPr>
        <w:object w:dxaOrig="1060" w:dyaOrig="380" w14:anchorId="4C86753C">
          <v:shape id="_x0000_i2070" type="#_x0000_t75" style="width:50.4pt;height:21.6pt" o:ole="">
            <v:imagedata r:id="rId2335" o:title=""/>
          </v:shape>
          <o:OLEObject Type="Embed" ProgID="Equation.DSMT4" ShapeID="_x0000_i2070" DrawAspect="Content" ObjectID="_1363901519" r:id="rId2336"/>
        </w:object>
      </w:r>
      <w:r>
        <w:t xml:space="preserve">.  Therefore, since </w:t>
      </w:r>
      <w:r w:rsidR="006C2049" w:rsidRPr="006C2049">
        <w:rPr>
          <w:position w:val="-10"/>
        </w:rPr>
        <w:object w:dxaOrig="980" w:dyaOrig="360" w14:anchorId="63FA7D3D">
          <v:shape id="_x0000_i2071" type="#_x0000_t75" style="width:50.4pt;height:21.6pt" o:ole="">
            <v:imagedata r:id="rId2337" o:title=""/>
          </v:shape>
          <o:OLEObject Type="Embed" ProgID="Equation.DSMT4" ShapeID="_x0000_i2071" DrawAspect="Content" ObjectID="_1363901520" r:id="rId2338"/>
        </w:object>
      </w:r>
      <w:r>
        <w:t xml:space="preserve"> by definition, it follows that </w:t>
      </w:r>
      <w:r w:rsidR="006C2049" w:rsidRPr="006C2049">
        <w:rPr>
          <w:position w:val="-12"/>
        </w:rPr>
        <w:object w:dxaOrig="1060" w:dyaOrig="380" w14:anchorId="79C33099">
          <v:shape id="_x0000_i2072" type="#_x0000_t75" style="width:50.4pt;height:21.6pt" o:ole="">
            <v:imagedata r:id="rId2339" o:title=""/>
          </v:shape>
          <o:OLEObject Type="Embed" ProgID="Equation.DSMT4" ShapeID="_x0000_i2072" DrawAspect="Content" ObjectID="_1363901521" r:id="rId2340"/>
        </w:object>
      </w:r>
      <w:r>
        <w:t>, implying that the referential solid volume fraction may evolve to values greater than unity when growth leads to swelling of the multiphasic mixture.</w:t>
      </w:r>
    </w:p>
    <w:p w14:paraId="3A5FF56A" w14:textId="77777777" w:rsidR="008A3B5E" w:rsidRDefault="008A3B5E" w:rsidP="008A3B5E"/>
    <w:p w14:paraId="0E56A7C5" w14:textId="77777777" w:rsidR="008A3B5E" w:rsidRDefault="008A3B5E" w:rsidP="008A3B5E">
      <w:r>
        <w:t>Similarly, if solid-bound molecules are charged and their content evolves over time, the referential fixed charge density may also evolve with chemical reactions according to</w:t>
      </w:r>
    </w:p>
    <w:p w14:paraId="2D6EF640" w14:textId="053FB013" w:rsidR="008A3B5E" w:rsidRDefault="008A3B5E" w:rsidP="008A3B5E">
      <w:pPr>
        <w:pStyle w:val="MTDisplayEquation"/>
      </w:pPr>
      <w:r>
        <w:tab/>
      </w:r>
      <w:r w:rsidR="006C2049" w:rsidRPr="006C2049">
        <w:rPr>
          <w:position w:val="-30"/>
        </w:rPr>
        <w:object w:dxaOrig="2520" w:dyaOrig="720" w14:anchorId="651A6C36">
          <v:shape id="_x0000_i2073" type="#_x0000_t75" style="width:129.6pt;height:36pt" o:ole="">
            <v:imagedata r:id="rId2341" o:title=""/>
          </v:shape>
          <o:OLEObject Type="Embed" ProgID="Equation.DSMT4" ShapeID="_x0000_i2073" DrawAspect="Content" ObjectID="_1363901522" r:id="rId2342"/>
        </w:object>
      </w:r>
      <w:r>
        <w:tab/>
        <w:t>(k)</w:t>
      </w:r>
    </w:p>
    <w:p w14:paraId="14E9CC3F" w14:textId="6E73278E" w:rsidR="008A3B5E" w:rsidRDefault="008A3B5E" w:rsidP="008A3B5E">
      <w:r>
        <w:t xml:space="preserve">where </w:t>
      </w:r>
      <w:r w:rsidR="006C2049" w:rsidRPr="006C2049">
        <w:rPr>
          <w:position w:val="-12"/>
        </w:rPr>
        <w:object w:dxaOrig="300" w:dyaOrig="380" w14:anchorId="18EBFEB3">
          <v:shape id="_x0000_i2074" type="#_x0000_t75" style="width:14.4pt;height:21.6pt" o:ole="">
            <v:imagedata r:id="rId2343" o:title=""/>
          </v:shape>
          <o:OLEObject Type="Embed" ProgID="Equation.DSMT4" ShapeID="_x0000_i2074" DrawAspect="Content" ObjectID="_1363901523" r:id="rId2344"/>
        </w:obje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ins w:id="5688" w:author="Gerard" w:date="2015-04-08T21:50:00Z">
        <w:r w:rsidR="00C00DDA">
          <w:t>4.8.2</w:t>
        </w:r>
      </w:ins>
      <w:del w:id="5689" w:author="Gerard" w:date="2015-04-08T21:50:00Z">
        <w:r w:rsidR="001B13CD" w:rsidDel="00C00DDA">
          <w:delText>4.6.2</w:delText>
        </w:r>
      </w:del>
      <w:r>
        <w:fldChar w:fldCharType="end"/>
      </w:r>
      <w:r>
        <w:t xml:space="preserve">).  Thus, </w:t>
      </w:r>
      <w:r w:rsidR="006C2049" w:rsidRPr="006C2049">
        <w:rPr>
          <w:position w:val="-12"/>
        </w:rPr>
        <w:object w:dxaOrig="300" w:dyaOrig="380" w14:anchorId="36730578">
          <v:shape id="_x0000_i2075" type="#_x0000_t75" style="width:14.4pt;height:21.6pt" o:ole="">
            <v:imagedata r:id="rId2345" o:title=""/>
          </v:shape>
          <o:OLEObject Type="Embed" ProgID="Equation.DSMT4" ShapeID="_x0000_i2075" DrawAspect="Content" ObjectID="_1363901524" r:id="rId2346"/>
        </w:object>
      </w:r>
      <w:r>
        <w:t xml:space="preserve"> may be used to account for the fixed charge density not contributed explicitly by solid-bound molecules.</w:t>
      </w:r>
    </w:p>
    <w:p w14:paraId="684D3BF1" w14:textId="77777777" w:rsidR="008A3B5E" w:rsidRDefault="008A3B5E" w:rsidP="008A3B5E"/>
    <w:p w14:paraId="76016916" w14:textId="77777777" w:rsidR="008A3B5E" w:rsidRDefault="008A3B5E" w:rsidP="008A3B5E">
      <w:pPr>
        <w:jc w:val="left"/>
      </w:pPr>
      <w:r>
        <w:t>A chemical reaction is properly balanced when</w:t>
      </w:r>
    </w:p>
    <w:p w14:paraId="2F295758" w14:textId="0DC5DA7D" w:rsidR="008A3B5E" w:rsidRDefault="008A3B5E" w:rsidP="008A3B5E">
      <w:pPr>
        <w:pStyle w:val="MTDisplayEquation"/>
      </w:pPr>
      <w:r>
        <w:tab/>
      </w:r>
      <w:r w:rsidR="006C2049" w:rsidRPr="006C2049">
        <w:rPr>
          <w:position w:val="-28"/>
        </w:rPr>
        <w:object w:dxaOrig="1380" w:dyaOrig="540" w14:anchorId="6BFFB494">
          <v:shape id="_x0000_i2076" type="#_x0000_t75" style="width:1in;height:28.8pt" o:ole="">
            <v:imagedata r:id="rId2347" o:title=""/>
          </v:shape>
          <o:OLEObject Type="Embed" ProgID="Equation.DSMT4" ShapeID="_x0000_i2076" DrawAspect="Content" ObjectID="_1363901525" r:id="rId2348"/>
        </w:object>
      </w:r>
      <w:r>
        <w:tab/>
        <w:t>(l)</w:t>
      </w:r>
    </w:p>
    <w:p w14:paraId="22F98FFC" w14:textId="6607937A" w:rsidR="000D2EC3" w:rsidRDefault="008A3B5E" w:rsidP="008A3B5E">
      <w:r>
        <w:lastRenderedPageBreak/>
        <w:t xml:space="preserve">where </w:t>
      </w:r>
      <w:r w:rsidR="006C2049" w:rsidRPr="006C2049">
        <w:rPr>
          <w:position w:val="-4"/>
        </w:rPr>
        <w:object w:dxaOrig="420" w:dyaOrig="300" w14:anchorId="410245B2">
          <v:shape id="_x0000_i2077" type="#_x0000_t75" style="width:21.6pt;height:14.4pt" o:ole="">
            <v:imagedata r:id="rId2349" o:title=""/>
          </v:shape>
          <o:OLEObject Type="Embed" ProgID="Equation.DSMT4" ShapeID="_x0000_i2077" DrawAspect="Content" ObjectID="_1363901526" r:id="rId2350"/>
        </w:object>
      </w:r>
      <w:r>
        <w:t xml:space="preserve"> is the molar mass of </w:t>
      </w:r>
      <w:r w:rsidR="006C2049" w:rsidRPr="006C2049">
        <w:rPr>
          <w:position w:val="-6"/>
        </w:rPr>
        <w:object w:dxaOrig="240" w:dyaOrig="220" w14:anchorId="71D31612">
          <v:shape id="_x0000_i2078" type="#_x0000_t75" style="width:14.4pt;height:14.4pt" o:ole="">
            <v:imagedata r:id="rId2351" o:title=""/>
          </v:shape>
          <o:OLEObject Type="Embed" ProgID="Equation.DSMT4" ShapeID="_x0000_i2078" DrawAspect="Content" ObjectID="_1363901527" r:id="rId2352"/>
        </w:object>
      </w:r>
      <w:r>
        <w:t>.</w:t>
      </w:r>
      <w:r w:rsidR="00EA141A">
        <w:t xml:space="preserve">  </w:t>
      </w:r>
      <w:r w:rsidR="00944F81">
        <w:t xml:space="preserve">This constraint implies that the net gain in mass of products must be the same as the net loss in mass of reactants.  </w:t>
      </w:r>
      <w:r w:rsidR="00EA141A">
        <w:t xml:space="preserve">However, </w:t>
      </w:r>
      <w:r w:rsidR="000D2EC3">
        <w:t xml:space="preserve">this </w:t>
      </w:r>
      <w:r w:rsidR="00EA141A">
        <w:t xml:space="preserve">constraint is not </w:t>
      </w:r>
      <w:r w:rsidR="000D2EC3">
        <w:t>verified</w:t>
      </w:r>
      <w:r w:rsidR="00EA141A">
        <w:t xml:space="preserve"> in the code, allowing users to model chemical reactions with implicit constituents (constituents</w:t>
      </w:r>
      <w:r w:rsidR="000D2EC3">
        <w:t xml:space="preserve"> that are neither explicitly modeled as solutes nor as solid-bound molecules, for which </w:t>
      </w:r>
      <w:r w:rsidR="006C2049" w:rsidRPr="006C2049">
        <w:rPr>
          <w:position w:val="-6"/>
        </w:rPr>
        <w:object w:dxaOrig="300" w:dyaOrig="320" w14:anchorId="24C053BE">
          <v:shape id="_x0000_i2079" type="#_x0000_t75" style="width:14.4pt;height:14.4pt" o:ole="">
            <v:imagedata r:id="rId2353" o:title=""/>
          </v:shape>
          <o:OLEObject Type="Embed" ProgID="Equation.DSMT4" ShapeID="_x0000_i2079" DrawAspect="Content" ObjectID="_1363901528" r:id="rId2354"/>
        </w:object>
      </w:r>
      <w:r w:rsidR="000D2EC3">
        <w:t xml:space="preserve"> and </w:t>
      </w:r>
      <w:r w:rsidR="006C2049" w:rsidRPr="006C2049">
        <w:rPr>
          <w:position w:val="-4"/>
        </w:rPr>
        <w:object w:dxaOrig="420" w:dyaOrig="300" w14:anchorId="4D01E430">
          <v:shape id="_x0000_i2080" type="#_x0000_t75" style="width:21.6pt;height:14.4pt" o:ole="">
            <v:imagedata r:id="rId2355" o:title=""/>
          </v:shape>
          <o:OLEObject Type="Embed" ProgID="Equation.DSMT4" ShapeID="_x0000_i2080" DrawAspect="Content" ObjectID="_1363901529" r:id="rId2356"/>
        </w:object>
      </w:r>
      <w:r w:rsidR="000D2EC3">
        <w:t xml:space="preserve"> are not given).  For example, a chemical reaction where cells consume glucose to form a protein from amino-acids building blocks may have the form</w:t>
      </w:r>
    </w:p>
    <w:p w14:paraId="195FBA02" w14:textId="22AC542F" w:rsidR="000D2EC3" w:rsidRDefault="000D2EC3" w:rsidP="0016320C">
      <w:pPr>
        <w:pStyle w:val="MTDisplayEquation"/>
      </w:pPr>
      <w:r>
        <w:tab/>
      </w:r>
      <w:r w:rsidR="006C2049" w:rsidRPr="006C2049">
        <w:rPr>
          <w:position w:val="-10"/>
        </w:rPr>
        <w:object w:dxaOrig="6140" w:dyaOrig="320" w14:anchorId="2B963AF0">
          <v:shape id="_x0000_i2081" type="#_x0000_t75" style="width:309.6pt;height:14.4pt" o:ole="">
            <v:imagedata r:id="rId2357" o:title=""/>
          </v:shape>
          <o:OLEObject Type="Embed" ProgID="Equation.DSMT4" ShapeID="_x0000_i2081" DrawAspect="Content" ObjectID="_1363901530" r:id="rId2358"/>
        </w:object>
      </w:r>
      <w:r>
        <w:t xml:space="preserve"> .</w:t>
      </w:r>
    </w:p>
    <w:p w14:paraId="6008A974" w14:textId="6ED7F904" w:rsidR="008A3B5E" w:rsidRDefault="000D2EC3">
      <w:r>
        <w:t xml:space="preserve">The user may opt to model only the glucose reactant and the protein product explicitly, while </w:t>
      </w:r>
      <w:r w:rsidR="00877A7F">
        <w:t xml:space="preserve">the presence of </w:t>
      </w:r>
      <w:r>
        <w:t xml:space="preserve">all other </w:t>
      </w:r>
      <w:r w:rsidR="00877A7F">
        <w:t>species</w:t>
      </w:r>
      <w:r>
        <w:t xml:space="preserve"> in this reaction </w:t>
      </w:r>
      <w:r w:rsidR="00877A7F">
        <w:t>is</w:t>
      </w:r>
      <w:r>
        <w:t xml:space="preserve"> </w:t>
      </w:r>
      <w:r w:rsidR="00877A7F">
        <w:t>implicit.  In these types of analyses the user must beware of potential inconsistencies in the evolving mass of reactants and products since only some of those constituents are modeled explicitly.</w:t>
      </w:r>
      <w:r>
        <w:t xml:space="preserve"> </w:t>
      </w:r>
      <w:r w:rsidR="00877A7F">
        <w:t xml:space="preserve">In particular, the evolution of </w:t>
      </w:r>
      <w:r w:rsidR="006C2049" w:rsidRPr="006C2049">
        <w:rPr>
          <w:position w:val="-12"/>
        </w:rPr>
        <w:object w:dxaOrig="300" w:dyaOrig="380" w14:anchorId="43E8644C">
          <v:shape id="_x0000_i2082" type="#_x0000_t75" style="width:14.4pt;height:21.6pt" o:ole="">
            <v:imagedata r:id="rId2359" o:title=""/>
          </v:shape>
          <o:OLEObject Type="Embed" ProgID="Equation.DSMT4" ShapeID="_x0000_i2082" DrawAspect="Content" ObjectID="_1363901531" r:id="rId2360"/>
        </w:object>
      </w:r>
      <w:r w:rsidR="00877A7F">
        <w:t xml:space="preserve"> as given in (j) can only account for the explicitly modeled solid-bound molecules.</w:t>
      </w:r>
      <w:r w:rsidR="00515AE8">
        <w:t xml:space="preserve">  Furthermore, when some reactants and products are implicit, the value of the reaction molar volume </w:t>
      </w:r>
      <w:r w:rsidR="006C2049" w:rsidRPr="006C2049">
        <w:rPr>
          <w:position w:val="-6"/>
        </w:rPr>
        <w:object w:dxaOrig="240" w:dyaOrig="340" w14:anchorId="7F06DCEC">
          <v:shape id="_x0000_i2083" type="#_x0000_t75" style="width:14.4pt;height:14.4pt" o:ole="">
            <v:imagedata r:id="rId2361" o:title=""/>
          </v:shape>
          <o:OLEObject Type="Embed" ProgID="Equation.DSMT4" ShapeID="_x0000_i2083" DrawAspect="Content" ObjectID="_1363901532" r:id="rId2362"/>
        </w:object>
      </w:r>
      <w:r w:rsidR="004C25E6">
        <w:t xml:space="preserve"> calculated in the code becomes inaccurate and may produce unexpected results in the evaluation of the mixture mass balance relation in (g).  Therefore, the user is given the option to override the value of </w:t>
      </w:r>
      <w:r w:rsidR="006C2049" w:rsidRPr="006C2049">
        <w:rPr>
          <w:position w:val="-6"/>
        </w:rPr>
        <w:object w:dxaOrig="240" w:dyaOrig="340" w14:anchorId="6D850EC9">
          <v:shape id="_x0000_i2084" type="#_x0000_t75" style="width:14.4pt;height:14.4pt" o:ole="">
            <v:imagedata r:id="rId2363" o:title=""/>
          </v:shape>
          <o:OLEObject Type="Embed" ProgID="Equation.DSMT4" ShapeID="_x0000_i2084" DrawAspect="Content" ObjectID="_1363901533" r:id="rId2364"/>
        </w:object>
      </w:r>
      <w:r w:rsidR="004C25E6">
        <w:t xml:space="preserve"> calculated in the code.</w:t>
      </w:r>
      <w:r w:rsidR="000C3BCA">
        <w:t xml:space="preserve">  In particular, if the precise molar volumes of all the species in a reaction are not known, assuming that </w:t>
      </w:r>
      <w:r w:rsidR="006C2049" w:rsidRPr="006C2049">
        <w:rPr>
          <w:position w:val="-6"/>
        </w:rPr>
        <w:object w:dxaOrig="600" w:dyaOrig="340" w14:anchorId="328D1827">
          <v:shape id="_x0000_i2085" type="#_x0000_t75" style="width:28.8pt;height:14.4pt" o:ole="">
            <v:imagedata r:id="rId2365" o:title=""/>
          </v:shape>
          <o:OLEObject Type="Embed" ProgID="Equation.DSMT4" ShapeID="_x0000_i2085" DrawAspect="Content" ObjectID="_1363901534" r:id="rId2366"/>
        </w:object>
      </w:r>
      <w:r w:rsidR="000C3BCA">
        <w:t xml:space="preserve"> is a reasonable </w:t>
      </w:r>
      <w:r w:rsidR="004D2965">
        <w:t>choice</w:t>
      </w:r>
      <w:r w:rsidR="000C3BCA">
        <w:t xml:space="preserve"> equivalent to assuming that all the constituents have approximately the same density </w:t>
      </w:r>
      <w:r w:rsidR="006C2049" w:rsidRPr="006C2049">
        <w:rPr>
          <w:position w:val="-12"/>
        </w:rPr>
        <w:object w:dxaOrig="340" w:dyaOrig="380" w14:anchorId="25BD4886">
          <v:shape id="_x0000_i2086" type="#_x0000_t75" style="width:14.4pt;height:21.6pt" o:ole="">
            <v:imagedata r:id="rId2367" o:title=""/>
          </v:shape>
          <o:OLEObject Type="Embed" ProgID="Equation.DSMT4" ShapeID="_x0000_i2086" DrawAspect="Content" ObjectID="_1363901535" r:id="rId2368"/>
        </w:object>
      </w:r>
      <w:r w:rsidR="000C3BCA">
        <w:t>, as may be deduced from (l).</w:t>
      </w:r>
    </w:p>
    <w:p w14:paraId="22523F53" w14:textId="77777777" w:rsidR="00B603A6" w:rsidRDefault="00B603A6"/>
    <w:p w14:paraId="48540B0C" w14:textId="3ADCBDC0" w:rsidR="00B603A6" w:rsidRDefault="00B603A6" w:rsidP="00877A7F">
      <w:r>
        <w:t>Since the electroneutrality condition is enforced in multiphasic mixtures in FEBio, it follows that chemical reactions must not violate this condition.  Enforcing electroneutrality in a chemical reaction is equivalent to satisfying</w:t>
      </w:r>
    </w:p>
    <w:p w14:paraId="41684957" w14:textId="21E52AF6" w:rsidR="00B603A6" w:rsidRDefault="00B603A6" w:rsidP="0016320C">
      <w:pPr>
        <w:pStyle w:val="MTDisplayEquation"/>
      </w:pPr>
      <w:r>
        <w:tab/>
      </w:r>
      <w:r w:rsidR="006C2049" w:rsidRPr="006C2049">
        <w:rPr>
          <w:position w:val="-28"/>
        </w:rPr>
        <w:object w:dxaOrig="1200" w:dyaOrig="540" w14:anchorId="2552C2CF">
          <v:shape id="_x0000_i2087" type="#_x0000_t75" style="width:57.6pt;height:28.8pt" o:ole="">
            <v:imagedata r:id="rId2369" o:title=""/>
          </v:shape>
          <o:OLEObject Type="Embed" ProgID="Equation.DSMT4" ShapeID="_x0000_i2087" DrawAspect="Content" ObjectID="_1363901536" r:id="rId2370"/>
        </w:object>
      </w:r>
      <w:r>
        <w:t xml:space="preserve"> .</w:t>
      </w:r>
      <w:r>
        <w:tab/>
        <w:t>(m)</w:t>
      </w:r>
    </w:p>
    <w:p w14:paraId="4759A2DA" w14:textId="7A944D06" w:rsidR="008A3B5E" w:rsidRDefault="00B603A6" w:rsidP="008A3B5E">
      <w:r>
        <w:t>This constraint is checked within the code and an error is generated when it is violated.</w:t>
      </w:r>
    </w:p>
    <w:p w14:paraId="5AC960D2" w14:textId="77777777" w:rsidR="00B603A6" w:rsidRDefault="00B603A6" w:rsidP="008A3B5E"/>
    <w:p w14:paraId="170A4F36" w14:textId="2B5B2F83" w:rsidR="007B076C" w:rsidRDefault="00877A7F" w:rsidP="00A61269">
      <w:r>
        <w:t>A</w:t>
      </w:r>
      <w:r w:rsidR="00A61269">
        <w:t xml:space="preserve"> constitutive relation must be provided for the molar production rate </w:t>
      </w:r>
      <w:r w:rsidR="006C2049" w:rsidRPr="006C2049">
        <w:rPr>
          <w:position w:val="-16"/>
        </w:rPr>
        <w:object w:dxaOrig="1140" w:dyaOrig="440" w14:anchorId="47D8E9F2">
          <v:shape id="_x0000_i2088" type="#_x0000_t75" style="width:57.6pt;height:21.6pt" o:ole="">
            <v:imagedata r:id="rId2371" o:title=""/>
          </v:shape>
          <o:OLEObject Type="Embed" ProgID="Equation.DSMT4" ShapeID="_x0000_i2088" DrawAspect="Content" ObjectID="_1363901537" r:id="rId2372"/>
        </w:object>
      </w:r>
      <w:r>
        <w:t xml:space="preserve"> of each chemical reaction</w:t>
      </w:r>
      <w:r w:rsidR="00A61269">
        <w:t>.</w:t>
      </w:r>
    </w:p>
    <w:p w14:paraId="2C2E1043" w14:textId="77777777" w:rsidR="007B076C" w:rsidRDefault="007B076C" w:rsidP="00A61269"/>
    <w:p w14:paraId="06064D93" w14:textId="49B819C1" w:rsidR="00A61269" w:rsidRDefault="00A61269">
      <w:pPr>
        <w:jc w:val="left"/>
      </w:pPr>
      <w:r>
        <w:br w:type="page"/>
      </w:r>
    </w:p>
    <w:p w14:paraId="36C0E299" w14:textId="77777777" w:rsidR="008A3B5E" w:rsidRDefault="008A3B5E" w:rsidP="008A3B5E"/>
    <w:p w14:paraId="3E38060C" w14:textId="064CC1EB" w:rsidR="00A61269" w:rsidRDefault="00A61269" w:rsidP="0016320C">
      <w:pPr>
        <w:pStyle w:val="Heading3"/>
      </w:pPr>
      <w:bookmarkStart w:id="5690" w:name="_Toc290149392"/>
      <w:r>
        <w:t>General Specification for Chemical Reactions</w:t>
      </w:r>
      <w:bookmarkEnd w:id="5690"/>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6C2049" w:rsidRPr="006C2049">
        <w:rPr>
          <w:position w:val="-10"/>
        </w:rPr>
        <w:object w:dxaOrig="240" w:dyaOrig="380" w14:anchorId="13C84092">
          <v:shape id="_x0000_i2089" type="#_x0000_t75" style="width:14.4pt;height:21.6pt" o:ole="">
            <v:imagedata r:id="rId2373" o:title=""/>
          </v:shape>
          <o:OLEObject Type="Embed" ProgID="Equation.DSMT4" ShapeID="_x0000_i2089" DrawAspect="Content" ObjectID="_1363901538" r:id="rId2374"/>
        </w:obje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6C2049" w:rsidRPr="006C2049">
        <w:rPr>
          <w:position w:val="-12"/>
        </w:rPr>
        <w:object w:dxaOrig="300" w:dyaOrig="380" w14:anchorId="7CB33609">
          <v:shape id="_x0000_i2090" type="#_x0000_t75" style="width:14.4pt;height:21.6pt" o:ole="">
            <v:imagedata r:id="rId2375" o:title=""/>
          </v:shape>
          <o:OLEObject Type="Embed" ProgID="Equation.DSMT4" ShapeID="_x0000_i2090" DrawAspect="Content" ObjectID="_1363901539" r:id="rId2376"/>
        </w:object>
      </w:r>
      <w:r>
        <w:t xml:space="preserve"> of the reactants and </w:t>
      </w:r>
      <w:r w:rsidR="006C2049" w:rsidRPr="006C2049">
        <w:rPr>
          <w:position w:val="-12"/>
        </w:rPr>
        <w:object w:dxaOrig="300" w:dyaOrig="380" w14:anchorId="682060A5">
          <v:shape id="_x0000_i2091" type="#_x0000_t75" style="width:14.4pt;height:21.6pt" o:ole="">
            <v:imagedata r:id="rId2377" o:title=""/>
          </v:shape>
          <o:OLEObject Type="Embed" ProgID="Equation.DSMT4" ShapeID="_x0000_i2091" DrawAspect="Content" ObjectID="_1363901540" r:id="rId2378"/>
        </w:object>
      </w:r>
      <w:r>
        <w:t xml:space="preserve"> for the products must be specified in every reaction.  </w:t>
      </w:r>
      <w:r w:rsidR="00D53458">
        <w:t xml:space="preserve">Optionally, the net reaction molar volume </w:t>
      </w:r>
      <w:r w:rsidR="006C2049" w:rsidRPr="006C2049">
        <w:rPr>
          <w:position w:val="-6"/>
        </w:rPr>
        <w:object w:dxaOrig="240" w:dyaOrig="340" w14:anchorId="3999BCF7">
          <v:shape id="_x0000_i2092" type="#_x0000_t75" style="width:14.4pt;height:14.4pt" o:ole="">
            <v:imagedata r:id="rId2379" o:title=""/>
          </v:shape>
          <o:OLEObject Type="Embed" ProgID="Equation.DSMT4" ShapeID="_x0000_i2092" DrawAspect="Content" ObjectID="_1363901541" r:id="rId2380"/>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6C2049" w:rsidRPr="006C2049">
              <w:rPr>
                <w:position w:val="-12"/>
              </w:rPr>
              <w:object w:dxaOrig="300" w:dyaOrig="380" w14:anchorId="36CE86AC">
                <v:shape id="_x0000_i2093" type="#_x0000_t75" style="width:14.4pt;height:21.6pt" o:ole="">
                  <v:imagedata r:id="rId2381" o:title=""/>
                </v:shape>
                <o:OLEObject Type="Embed" ProgID="Equation.DSMT4" ShapeID="_x0000_i2093" DrawAspect="Content" ObjectID="_1363901542" r:id="rId2382"/>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6C2049" w:rsidRPr="006C2049">
              <w:rPr>
                <w:position w:val="-12"/>
              </w:rPr>
              <w:object w:dxaOrig="300" w:dyaOrig="380" w14:anchorId="65689A8A">
                <v:shape id="_x0000_i2094" type="#_x0000_t75" style="width:14.4pt;height:21.6pt" o:ole="">
                  <v:imagedata r:id="rId2383" o:title=""/>
                </v:shape>
                <o:OLEObject Type="Embed" ProgID="Equation.DSMT4" ShapeID="_x0000_i2094" DrawAspect="Content" ObjectID="_1363901543" r:id="rId2384"/>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6C2049" w:rsidRPr="006C2049">
              <w:rPr>
                <w:position w:val="-6"/>
              </w:rPr>
              <w:object w:dxaOrig="240" w:dyaOrig="340" w14:anchorId="0904553B">
                <v:shape id="_x0000_i2095" type="#_x0000_t75" style="width:14.4pt;height:14.4pt" o:ole="">
                  <v:imagedata r:id="rId2385" o:title=""/>
                </v:shape>
                <o:OLEObject Type="Embed" ProgID="Equation.DSMT4" ShapeID="_x0000_i2095" DrawAspect="Content" ObjectID="_1363901544" r:id="rId2386"/>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226C64B8"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ins w:id="5691" w:author="Gerard" w:date="2015-04-08T21:50:00Z">
        <w:r w:rsidR="00C00DDA">
          <w:t>3.6.2</w:t>
        </w:r>
      </w:ins>
      <w:del w:id="5692" w:author="Gerard" w:date="2014-07-29T23:58:00Z">
        <w:r w:rsidR="00976D6B" w:rsidDel="001B13CD">
          <w:delText>3.5.2</w:delText>
        </w:r>
      </w:del>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5693" w:name="_Toc290149393"/>
      <w:r>
        <w:t>Chemical Reaction Materials</w:t>
      </w:r>
      <w:bookmarkEnd w:id="5693"/>
    </w:p>
    <w:p w14:paraId="5FCB1FE4" w14:textId="77777777" w:rsidR="007B076C" w:rsidRPr="007B076C" w:rsidRDefault="007B076C"/>
    <w:p w14:paraId="29F01F67" w14:textId="7BF16C69" w:rsidR="00541FBD" w:rsidRDefault="00541FBD" w:rsidP="0016320C">
      <w:pPr>
        <w:pStyle w:val="Heading4"/>
      </w:pPr>
      <w:bookmarkStart w:id="5694" w:name="_Toc290149394"/>
      <w:r>
        <w:t>Law of Mass Action for Forward Reactions</w:t>
      </w:r>
      <w:bookmarkEnd w:id="5694"/>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6C2049" w:rsidRPr="006C2049">
              <w:rPr>
                <w:position w:val="-6"/>
              </w:rPr>
              <w:object w:dxaOrig="200" w:dyaOrig="279" w14:anchorId="385F3C20">
                <v:shape id="_x0000_i2096" type="#_x0000_t75" style="width:7.2pt;height:14.4pt" o:ole="">
                  <v:imagedata r:id="rId2387" o:title=""/>
                </v:shape>
                <o:OLEObject Type="Embed" ProgID="Equation.DSMT4" ShapeID="_x0000_i2096" DrawAspect="Content" ObjectID="_1363901545" r:id="rId2388"/>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6C2049" w:rsidRPr="006C2049">
        <w:rPr>
          <w:position w:val="-28"/>
        </w:rPr>
        <w:object w:dxaOrig="1540" w:dyaOrig="639" w14:anchorId="303BA14D">
          <v:shape id="_x0000_i2097" type="#_x0000_t75" style="width:79.2pt;height:28.8pt" o:ole="">
            <v:imagedata r:id="rId2389" o:title=""/>
          </v:shape>
          <o:OLEObject Type="Embed" ProgID="Equation.DSMT4" ShapeID="_x0000_i2097" DrawAspect="Content" ObjectID="_1363901546" r:id="rId2390"/>
        </w:object>
      </w:r>
      <w:r>
        <w:t xml:space="preserve"> .</w:t>
      </w:r>
    </w:p>
    <w:p w14:paraId="5B34A644" w14:textId="547EE8EC"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ins w:id="5695" w:author="Gerard" w:date="2015-04-08T21:50:00Z">
        <w:r w:rsidR="00C00DDA">
          <w:t>4.9.4</w:t>
        </w:r>
      </w:ins>
      <w:del w:id="5696" w:author="Gerard" w:date="2015-04-08T21:50:00Z">
        <w:r w:rsidR="001B13CD" w:rsidDel="00C00DDA">
          <w:delText>4.7.4</w:delText>
        </w:r>
      </w:del>
      <w:r w:rsidR="00E77609">
        <w:fldChar w:fldCharType="end"/>
      </w:r>
      <w:r w:rsidR="00E77609">
        <w:t>.</w:t>
      </w:r>
      <w:r w:rsidR="00152AB9">
        <w:t xml:space="preserve"> The units of </w:t>
      </w:r>
      <w:r w:rsidR="006C2049" w:rsidRPr="006C2049">
        <w:rPr>
          <w:position w:val="-10"/>
        </w:rPr>
        <w:object w:dxaOrig="240" w:dyaOrig="380" w14:anchorId="27FF6030">
          <v:shape id="_x0000_i2098" type="#_x0000_t75" style="width:14.4pt;height:21.6pt" o:ole="">
            <v:imagedata r:id="rId2391" o:title=""/>
          </v:shape>
          <o:OLEObject Type="Embed" ProgID="Equation.DSMT4" ShapeID="_x0000_i2098" DrawAspect="Content" ObjectID="_1363901547" r:id="rId2392"/>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6C2049" w:rsidRPr="006C2049">
        <w:rPr>
          <w:position w:val="-6"/>
        </w:rPr>
        <w:object w:dxaOrig="279" w:dyaOrig="320" w14:anchorId="2D6CF2EE">
          <v:shape id="_x0000_i2099" type="#_x0000_t75" style="width:14.4pt;height:14.4pt" o:ole="">
            <v:imagedata r:id="rId2393" o:title=""/>
          </v:shape>
          <o:OLEObject Type="Embed" ProgID="Equation.DSMT4" ShapeID="_x0000_i2099" DrawAspect="Content" ObjectID="_1363901548" r:id="rId2394"/>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6C2049" w:rsidRPr="006C2049">
        <w:rPr>
          <w:position w:val="-6"/>
        </w:rPr>
        <w:object w:dxaOrig="1440" w:dyaOrig="279" w14:anchorId="3576E44D">
          <v:shape id="_x0000_i2100" type="#_x0000_t75" style="width:1in;height:14.4pt" o:ole="">
            <v:imagedata r:id="rId2395" o:title=""/>
          </v:shape>
          <o:OLEObject Type="Embed" ProgID="Equation.DSMT4" ShapeID="_x0000_i2100" DrawAspect="Content" ObjectID="_1363901549" r:id="rId2396"/>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5AF4B7DA" w:rsidR="004E1DDD" w:rsidRDefault="007B076C" w:rsidP="007B076C">
      <w:pPr>
        <w:pStyle w:val="code"/>
      </w:pPr>
      <w:r>
        <w:tab/>
        <w:t>&lt;</w:t>
      </w:r>
      <w:r w:rsidR="00BD43AA">
        <w:t>forward_rate type=</w:t>
      </w:r>
      <w:r w:rsidR="00427178">
        <w:t>"</w:t>
      </w:r>
      <w:r w:rsidR="00BD43AA">
        <w:t>constant</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5697" w:name="_Toc290149395"/>
      <w:r>
        <w:t>Law of Mass Action for Reversible Reactions</w:t>
      </w:r>
      <w:bookmarkEnd w:id="5697"/>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6C2049" w:rsidRPr="006C2049">
              <w:rPr>
                <w:position w:val="-12"/>
              </w:rPr>
              <w:object w:dxaOrig="300" w:dyaOrig="360" w14:anchorId="5B9E74BC">
                <v:shape id="_x0000_i2101" type="#_x0000_t75" style="width:14.4pt;height:21.6pt" o:ole="">
                  <v:imagedata r:id="rId2397" o:title=""/>
                </v:shape>
                <o:OLEObject Type="Embed" ProgID="Equation.DSMT4" ShapeID="_x0000_i2101" DrawAspect="Content" ObjectID="_1363901550" r:id="rId2398"/>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6C2049" w:rsidRPr="006C2049">
              <w:rPr>
                <w:position w:val="-12"/>
              </w:rPr>
              <w:object w:dxaOrig="279" w:dyaOrig="360" w14:anchorId="66FE496C">
                <v:shape id="_x0000_i2102" type="#_x0000_t75" style="width:14.4pt;height:21.6pt" o:ole="">
                  <v:imagedata r:id="rId2399" o:title=""/>
                </v:shape>
                <o:OLEObject Type="Embed" ProgID="Equation.DSMT4" ShapeID="_x0000_i2102" DrawAspect="Content" ObjectID="_1363901551" r:id="rId2400"/>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6C2049" w:rsidRPr="006C2049">
        <w:rPr>
          <w:position w:val="-12"/>
        </w:rPr>
        <w:object w:dxaOrig="1180" w:dyaOrig="400" w14:anchorId="171D8589">
          <v:shape id="_x0000_i2103" type="#_x0000_t75" style="width:57.6pt;height:21.6pt" o:ole="">
            <v:imagedata r:id="rId2401" o:title=""/>
          </v:shape>
          <o:OLEObject Type="Embed" ProgID="Equation.DSMT4" ShapeID="_x0000_i2103" DrawAspect="Content" ObjectID="_1363901552" r:id="rId2402"/>
        </w:object>
      </w:r>
      <w:r>
        <w:t xml:space="preserve"> ,</w:t>
      </w:r>
    </w:p>
    <w:p w14:paraId="660DC69D" w14:textId="401C8608" w:rsidR="004953CF" w:rsidRDefault="004953CF" w:rsidP="004953CF">
      <w:r>
        <w:t>where</w:t>
      </w:r>
    </w:p>
    <w:p w14:paraId="214EBB46" w14:textId="6DAE6DF3" w:rsidR="004953CF" w:rsidRDefault="004953CF" w:rsidP="0016320C">
      <w:pPr>
        <w:pStyle w:val="MTDisplayEquation"/>
      </w:pPr>
      <w:r>
        <w:tab/>
      </w:r>
      <w:r w:rsidR="006C2049" w:rsidRPr="006C2049">
        <w:rPr>
          <w:position w:val="-60"/>
        </w:rPr>
        <w:object w:dxaOrig="1760" w:dyaOrig="1320" w14:anchorId="15491670">
          <v:shape id="_x0000_i2104" type="#_x0000_t75" style="width:86.4pt;height:64.8pt" o:ole="">
            <v:imagedata r:id="rId2403" o:title=""/>
          </v:shape>
          <o:OLEObject Type="Embed" ProgID="Equation.DSMT4" ShapeID="_x0000_i2104" DrawAspect="Content" ObjectID="_1363901553" r:id="rId2404"/>
        </w:object>
      </w:r>
      <w:r>
        <w:t xml:space="preserve"> .</w:t>
      </w:r>
    </w:p>
    <w:p w14:paraId="0DA8CA1C" w14:textId="6183D37D"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ins w:id="5698" w:author="Gerard" w:date="2015-04-08T21:50:00Z">
        <w:r w:rsidR="00C00DDA">
          <w:t>4.9.4</w:t>
        </w:r>
      </w:ins>
      <w:del w:id="5699" w:author="Gerard" w:date="2015-04-08T21:50:00Z">
        <w:r w:rsidR="001B13CD" w:rsidDel="00C00DDA">
          <w:delText>4.7.4</w:delText>
        </w:r>
      </w:del>
      <w:r>
        <w:fldChar w:fldCharType="end"/>
      </w:r>
      <w:r>
        <w:t>.</w:t>
      </w:r>
      <w:r w:rsidR="00363CC1">
        <w:t xml:space="preserve"> The units of </w:t>
      </w:r>
      <w:r w:rsidR="006C2049" w:rsidRPr="006C2049">
        <w:rPr>
          <w:position w:val="-12"/>
        </w:rPr>
        <w:object w:dxaOrig="320" w:dyaOrig="400" w14:anchorId="0C45BC66">
          <v:shape id="_x0000_i2105" type="#_x0000_t75" style="width:14.4pt;height:21.6pt" o:ole="">
            <v:imagedata r:id="rId2405" o:title=""/>
          </v:shape>
          <o:OLEObject Type="Embed" ProgID="Equation.DSMT4" ShapeID="_x0000_i2105" DrawAspect="Content" ObjectID="_1363901554" r:id="rId2406"/>
        </w:object>
      </w:r>
      <w:r w:rsidR="00363CC1">
        <w:t xml:space="preserve"> and </w:t>
      </w:r>
      <w:r w:rsidR="006C2049" w:rsidRPr="006C2049">
        <w:rPr>
          <w:position w:val="-12"/>
        </w:rPr>
        <w:object w:dxaOrig="300" w:dyaOrig="400" w14:anchorId="50B2DE54">
          <v:shape id="_x0000_i2106" type="#_x0000_t75" style="width:14.4pt;height:21.6pt" o:ole="">
            <v:imagedata r:id="rId2407" o:title=""/>
          </v:shape>
          <o:OLEObject Type="Embed" ProgID="Equation.DSMT4" ShapeID="_x0000_i2106" DrawAspect="Content" ObjectID="_1363901555" r:id="rId2408"/>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6C2049" w:rsidRPr="006C2049">
        <w:rPr>
          <w:position w:val="-6"/>
        </w:rPr>
        <w:object w:dxaOrig="279" w:dyaOrig="320" w14:anchorId="5FD43B47">
          <v:shape id="_x0000_i2107" type="#_x0000_t75" style="width:14.4pt;height:14.4pt" o:ole="">
            <v:imagedata r:id="rId2409" o:title=""/>
          </v:shape>
          <o:OLEObject Type="Embed" ProgID="Equation.DSMT4" ShapeID="_x0000_i2107" DrawAspect="Content" ObjectID="_1363901556" r:id="rId2410"/>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6C2049" w:rsidRPr="006C2049">
        <w:rPr>
          <w:position w:val="-12"/>
        </w:rPr>
        <w:object w:dxaOrig="2180" w:dyaOrig="380" w14:anchorId="6897B9F2">
          <v:shape id="_x0000_i2108" type="#_x0000_t75" style="width:108pt;height:21.6pt" o:ole="">
            <v:imagedata r:id="rId2411" o:title=""/>
          </v:shape>
          <o:OLEObject Type="Embed" ProgID="Equation.DSMT4" ShapeID="_x0000_i2108" DrawAspect="Content" ObjectID="_1363901557" r:id="rId2412"/>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5700" w:name="_Toc290149396"/>
      <w:r>
        <w:t>Michaelis-Menten Reaction</w:t>
      </w:r>
      <w:bookmarkEnd w:id="5700"/>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6C2049" w:rsidRPr="006C2049">
              <w:rPr>
                <w:position w:val="-12"/>
              </w:rPr>
              <w:object w:dxaOrig="440" w:dyaOrig="360" w14:anchorId="709FB208">
                <v:shape id="_x0000_i2109" type="#_x0000_t75" style="width:21.6pt;height:21.6pt" o:ole="">
                  <v:imagedata r:id="rId2413" o:title=""/>
                </v:shape>
                <o:OLEObject Type="Embed" ProgID="Equation.DSMT4" ShapeID="_x0000_i2109" DrawAspect="Content" ObjectID="_1363901558" r:id="rId2414"/>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6C2049" w:rsidRPr="006C2049">
              <w:rPr>
                <w:position w:val="-12"/>
              </w:rPr>
              <w:object w:dxaOrig="440" w:dyaOrig="360" w14:anchorId="2564C62D">
                <v:shape id="_x0000_i2110" type="#_x0000_t75" style="width:21.6pt;height:21.6pt" o:ole="">
                  <v:imagedata r:id="rId2415" o:title=""/>
                </v:shape>
                <o:OLEObject Type="Embed" ProgID="Equation.DSMT4" ShapeID="_x0000_i2110" DrawAspect="Content" ObjectID="_1363901559" r:id="rId2416"/>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6C2049" w:rsidRPr="006C2049">
        <w:rPr>
          <w:position w:val="-4"/>
        </w:rPr>
        <w:object w:dxaOrig="279" w:dyaOrig="300" w14:anchorId="27917B8E">
          <v:shape id="_x0000_i2111" type="#_x0000_t75" style="width:14.4pt;height:14.4pt" o:ole="">
            <v:imagedata r:id="rId2417" o:title=""/>
          </v:shape>
          <o:OLEObject Type="Embed" ProgID="Equation.DSMT4" ShapeID="_x0000_i2111" DrawAspect="Content" ObjectID="_1363901560" r:id="rId2418"/>
        </w:object>
      </w:r>
      <w:r>
        <w:t xml:space="preserve"> triggers the conversion of the substrate </w:t>
      </w:r>
      <w:r w:rsidR="006C2049" w:rsidRPr="006C2049">
        <w:rPr>
          <w:position w:val="-4"/>
        </w:rPr>
        <w:object w:dxaOrig="279" w:dyaOrig="300" w14:anchorId="001D8F64">
          <v:shape id="_x0000_i2112" type="#_x0000_t75" style="width:14.4pt;height:14.4pt" o:ole="">
            <v:imagedata r:id="rId2419" o:title=""/>
          </v:shape>
          <o:OLEObject Type="Embed" ProgID="Equation.DSMT4" ShapeID="_x0000_i2112" DrawAspect="Content" ObjectID="_1363901561" r:id="rId2420"/>
        </w:object>
      </w:r>
      <w:r>
        <w:t xml:space="preserve"> into the product </w:t>
      </w:r>
      <w:r w:rsidR="006C2049" w:rsidRPr="006C2049">
        <w:rPr>
          <w:position w:val="-4"/>
        </w:rPr>
        <w:object w:dxaOrig="320" w:dyaOrig="300" w14:anchorId="41AE69D8">
          <v:shape id="_x0000_i2113" type="#_x0000_t75" style="width:14.4pt;height:14.4pt" o:ole="">
            <v:imagedata r:id="rId2421" o:title=""/>
          </v:shape>
          <o:OLEObject Type="Embed" ProgID="Equation.DSMT4" ShapeID="_x0000_i2113" DrawAspect="Content" ObjectID="_1363901562" r:id="rId2422"/>
        </w:object>
      </w:r>
      <w:r>
        <w:t>.  The product molar supply is given by</w:t>
      </w:r>
    </w:p>
    <w:p w14:paraId="784BC3EF" w14:textId="7494F4E9" w:rsidR="00BA44FB" w:rsidRPr="00BA44FB" w:rsidRDefault="00BA44FB" w:rsidP="00BA44FB">
      <w:pPr>
        <w:pStyle w:val="MTDisplayEquation"/>
      </w:pPr>
      <w:r>
        <w:tab/>
      </w:r>
      <w:r w:rsidR="006C2049" w:rsidRPr="006C2049">
        <w:rPr>
          <w:position w:val="-50"/>
        </w:rPr>
        <w:object w:dxaOrig="2299" w:dyaOrig="1120" w14:anchorId="2141FFE0">
          <v:shape id="_x0000_i2114" type="#_x0000_t75" style="width:115.2pt;height:57.6pt" o:ole="">
            <v:imagedata r:id="rId2423" o:title=""/>
          </v:shape>
          <o:OLEObject Type="Embed" ProgID="Equation.DSMT4" ShapeID="_x0000_i2114" DrawAspect="Content" ObjectID="_1363901563" r:id="rId2424"/>
        </w:object>
      </w:r>
      <w:r>
        <w:t xml:space="preserve"> </w:t>
      </w:r>
      <w:r w:rsidR="008A0DA9">
        <w:t>,</w:t>
      </w:r>
    </w:p>
    <w:p w14:paraId="137E8751" w14:textId="366A615A" w:rsidR="008A0DA9" w:rsidRDefault="00BA44FB" w:rsidP="0061443E">
      <w:pPr>
        <w:pStyle w:val="MTDisplayEquation"/>
      </w:pPr>
      <w:r>
        <w:t xml:space="preserve">where </w:t>
      </w:r>
      <w:r w:rsidR="006C2049" w:rsidRPr="006C2049">
        <w:rPr>
          <w:position w:val="-6"/>
        </w:rPr>
        <w:object w:dxaOrig="260" w:dyaOrig="320" w14:anchorId="3811673F">
          <v:shape id="_x0000_i2115" type="#_x0000_t75" style="width:14.4pt;height:14.4pt" o:ole="">
            <v:imagedata r:id="rId2425" o:title=""/>
          </v:shape>
          <o:OLEObject Type="Embed" ProgID="Equation.DSMT4" ShapeID="_x0000_i2115" DrawAspect="Content" ObjectID="_1363901564" r:id="rId2426"/>
        </w:object>
      </w:r>
      <w:r>
        <w:t xml:space="preserve"> is the </w:t>
      </w:r>
      <w:r w:rsidR="008A0DA9">
        <w:t xml:space="preserve">substrate concentration.  </w:t>
      </w:r>
      <w:r w:rsidR="00640EBF">
        <w:t xml:space="preserve">The default value of </w:t>
      </w:r>
      <w:r w:rsidR="006C2049" w:rsidRPr="006C2049">
        <w:rPr>
          <w:position w:val="-12"/>
        </w:rPr>
        <w:object w:dxaOrig="240" w:dyaOrig="360" w14:anchorId="1F6AFFB1">
          <v:shape id="_x0000_i2116" type="#_x0000_t75" style="width:14.4pt;height:21.6pt" o:ole="">
            <v:imagedata r:id="rId2427" o:title=""/>
          </v:shape>
          <o:OLEObject Type="Embed" ProgID="Equation.DSMT4" ShapeID="_x0000_i2116" DrawAspect="Content" ObjectID="_1363901565" r:id="rId2428"/>
        </w:obje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6C2049" w:rsidRPr="006C2049">
        <w:rPr>
          <w:position w:val="-8"/>
        </w:rPr>
        <w:object w:dxaOrig="2480" w:dyaOrig="340" w14:anchorId="18FC56A7">
          <v:shape id="_x0000_i2117" type="#_x0000_t75" style="width:122.4pt;height:14.4pt" o:ole="">
            <v:imagedata r:id="rId2429" o:title=""/>
          </v:shape>
          <o:OLEObject Type="Embed" ProgID="Equation.DSMT4" ShapeID="_x0000_i2117" DrawAspect="Content" ObjectID="_1363901566" r:id="rId2430"/>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6C2049" w:rsidRPr="006C2049">
        <w:rPr>
          <w:position w:val="-6"/>
        </w:rPr>
        <w:object w:dxaOrig="900" w:dyaOrig="320" w14:anchorId="5DEABE84">
          <v:shape id="_x0000_i2118" type="#_x0000_t75" style="width:43.2pt;height:14.4pt" o:ole="">
            <v:imagedata r:id="rId2431" o:title=""/>
          </v:shape>
          <o:OLEObject Type="Embed" ProgID="Equation.DSMT4" ShapeID="_x0000_i2118" DrawAspect="Content" ObjectID="_1363901567" r:id="rId2432"/>
        </w:object>
      </w:r>
      <w:r>
        <w:t>.</w:t>
      </w:r>
    </w:p>
    <w:p w14:paraId="49DB8E81" w14:textId="01754E5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6C2049" w:rsidRPr="006C2049">
        <w:rPr>
          <w:position w:val="-12"/>
        </w:rPr>
        <w:object w:dxaOrig="1120" w:dyaOrig="380" w14:anchorId="0300329E">
          <v:shape id="_x0000_i2119" type="#_x0000_t75" style="width:57.6pt;height:21.6pt" o:ole="">
            <v:imagedata r:id="rId2433" o:title=""/>
          </v:shape>
          <o:OLEObject Type="Embed" ProgID="Equation.DSMT4" ShapeID="_x0000_i2119" DrawAspect="Content" ObjectID="_1363901568" r:id="rId2434"/>
        </w:object>
      </w:r>
      <w:r w:rsidR="00901BF1">
        <w:t xml:space="preserve">, so that </w:t>
      </w:r>
      <w:r w:rsidR="006C2049" w:rsidRPr="006C2049">
        <w:rPr>
          <w:position w:val="-10"/>
        </w:rPr>
        <w:object w:dxaOrig="700" w:dyaOrig="380" w14:anchorId="3C3B9F63">
          <v:shape id="_x0000_i2120" type="#_x0000_t75" style="width:36pt;height:21.6pt" o:ole="">
            <v:imagedata r:id="rId2435" o:title=""/>
          </v:shape>
          <o:OLEObject Type="Embed" ProgID="Equation.DSMT4" ShapeID="_x0000_i2120" DrawAspect="Content" ObjectID="_1363901569" r:id="rId2436"/>
        </w:object>
      </w:r>
      <w:r w:rsidR="000C13D5">
        <w:t>.</w:t>
      </w:r>
    </w:p>
    <w:p w14:paraId="44AE3602" w14:textId="77777777" w:rsidR="008A0DA9" w:rsidRDefault="008A0DA9" w:rsidP="0061443E">
      <w:pPr>
        <w:pStyle w:val="MTDisplayEquation"/>
      </w:pPr>
    </w:p>
    <w:p w14:paraId="40505B2A" w14:textId="07FB7814" w:rsidR="0061443E" w:rsidRDefault="0061443E" w:rsidP="0061443E">
      <w:pPr>
        <w:pStyle w:val="MTDisplayEquation"/>
      </w:pPr>
      <w:r>
        <w:t xml:space="preserve">The constitutive form of the specific forward reaction </w:t>
      </w:r>
      <w:r w:rsidR="008A0DA9">
        <w:t xml:space="preserve">rate </w:t>
      </w:r>
      <w:r w:rsidR="006C2049" w:rsidRPr="006C2049">
        <w:rPr>
          <w:position w:val="-12"/>
        </w:rPr>
        <w:object w:dxaOrig="440" w:dyaOrig="360" w14:anchorId="690FE7F9">
          <v:shape id="_x0000_i2121" type="#_x0000_t75" style="width:21.6pt;height:21.6pt" o:ole="">
            <v:imagedata r:id="rId2437" o:title=""/>
          </v:shape>
          <o:OLEObject Type="Embed" ProgID="Equation.DSMT4" ShapeID="_x0000_i2121" DrawAspect="Content" ObjectID="_1363901570" r:id="rId2438"/>
        </w:object>
      </w:r>
      <w:r>
        <w:t xml:space="preserve"> must be selected from the list of materials given in Section </w:t>
      </w:r>
      <w:r>
        <w:fldChar w:fldCharType="begin"/>
      </w:r>
      <w:r>
        <w:instrText xml:space="preserve"> REF _Ref366858813 \r \h </w:instrText>
      </w:r>
      <w:r>
        <w:fldChar w:fldCharType="separate"/>
      </w:r>
      <w:ins w:id="5701" w:author="Gerard" w:date="2015-04-08T21:50:00Z">
        <w:r w:rsidR="00C00DDA">
          <w:t>4.9.4</w:t>
        </w:r>
      </w:ins>
      <w:del w:id="5702" w:author="Gerard" w:date="2015-04-08T21:50:00Z">
        <w:r w:rsidR="001B13CD" w:rsidDel="00C00DDA">
          <w:delText>4.7.4</w:delText>
        </w:r>
      </w:del>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5703" w:name="_Ref366858813"/>
      <w:bookmarkStart w:id="5704" w:name="_Toc290149397"/>
      <w:r>
        <w:t>Specific Reaction Rate Materials</w:t>
      </w:r>
      <w:bookmarkEnd w:id="5703"/>
      <w:bookmarkEnd w:id="5704"/>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5705" w:name="_Toc290149398"/>
      <w:r>
        <w:t>Constant Reaction Rate</w:t>
      </w:r>
      <w:bookmarkEnd w:id="5705"/>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6C2049" w:rsidRPr="006C2049">
              <w:rPr>
                <w:position w:val="-6"/>
              </w:rPr>
              <w:object w:dxaOrig="200" w:dyaOrig="279" w14:anchorId="2391F157">
                <v:shape id="_x0000_i2122" type="#_x0000_t75" style="width:7.2pt;height:14.4pt" o:ole="">
                  <v:imagedata r:id="rId2439" o:title=""/>
                </v:shape>
                <o:OLEObject Type="Embed" ProgID="Equation.DSMT4" ShapeID="_x0000_i2122" DrawAspect="Content" ObjectID="_1363901571" r:id="rId2440"/>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5706" w:name="_Toc290149399"/>
      <w:r>
        <w:t>Huiskes Reaction Rate</w:t>
      </w:r>
      <w:bookmarkEnd w:id="5706"/>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6C2049" w:rsidRPr="006C2049">
              <w:rPr>
                <w:position w:val="-4"/>
              </w:rPr>
              <w:object w:dxaOrig="240" w:dyaOrig="260" w14:anchorId="52FDE462">
                <v:shape id="_x0000_i2123" type="#_x0000_t75" style="width:14.4pt;height:14.4pt" o:ole="">
                  <v:imagedata r:id="rId2441" o:title=""/>
                </v:shape>
                <o:OLEObject Type="Embed" ProgID="Equation.DSMT4" ShapeID="_x0000_i2123" DrawAspect="Content" ObjectID="_1363901572" r:id="rId2442"/>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6C2049" w:rsidRPr="006C2049">
              <w:rPr>
                <w:position w:val="-12"/>
              </w:rPr>
              <w:object w:dxaOrig="300" w:dyaOrig="360" w14:anchorId="0B41DF8B">
                <v:shape id="_x0000_i2124" type="#_x0000_t75" style="width:14.4pt;height:21.6pt" o:ole="">
                  <v:imagedata r:id="rId2443" o:title=""/>
                </v:shape>
                <o:OLEObject Type="Embed" ProgID="Equation.DSMT4" ShapeID="_x0000_i2124" DrawAspect="Content" ObjectID="_1363901573" r:id="rId2444"/>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6C2049" w:rsidRPr="006C2049">
        <w:rPr>
          <w:position w:val="-32"/>
        </w:rPr>
        <w:object w:dxaOrig="2140" w:dyaOrig="760" w14:anchorId="0A6EA6F7">
          <v:shape id="_x0000_i2125" type="#_x0000_t75" style="width:108pt;height:36pt" o:ole="">
            <v:imagedata r:id="rId2445" o:title=""/>
          </v:shape>
          <o:OLEObject Type="Embed" ProgID="Equation.DSMT4" ShapeID="_x0000_i2125" DrawAspect="Content" ObjectID="_1363901574" r:id="rId2446"/>
        </w:object>
      </w:r>
      <w:r>
        <w:t xml:space="preserve"> ,</w:t>
      </w:r>
    </w:p>
    <w:p w14:paraId="28DA0E17" w14:textId="024AD8EF" w:rsidR="001362F8" w:rsidRDefault="001362F8" w:rsidP="00901BF1">
      <w:pPr>
        <w:pStyle w:val="MTDisplayEquation"/>
      </w:pPr>
      <w:r>
        <w:t xml:space="preserve">where </w:t>
      </w:r>
      <w:r w:rsidR="006C2049" w:rsidRPr="006C2049">
        <w:rPr>
          <w:position w:val="-12"/>
        </w:rPr>
        <w:object w:dxaOrig="360" w:dyaOrig="360" w14:anchorId="35A2034C">
          <v:shape id="_x0000_i2126" type="#_x0000_t75" style="width:21.6pt;height:21.6pt" o:ole="">
            <v:imagedata r:id="rId2447" o:title=""/>
          </v:shape>
          <o:OLEObject Type="Embed" ProgID="Equation.DSMT4" ShapeID="_x0000_i2126" DrawAspect="Content" ObjectID="_1363901575" r:id="rId2448"/>
        </w:object>
      </w:r>
      <w:r>
        <w:t xml:space="preserve"> is the strain energy density of the solid (strain energy in current configuration per mixture volume in the reference configuration) and </w:t>
      </w:r>
      <w:r w:rsidR="006C2049" w:rsidRPr="006C2049">
        <w:rPr>
          <w:position w:val="-16"/>
        </w:rPr>
        <w:object w:dxaOrig="1260" w:dyaOrig="420" w14:anchorId="1C76E9B2">
          <v:shape id="_x0000_i2127" type="#_x0000_t75" style="width:64.8pt;height:21.6pt" o:ole="">
            <v:imagedata r:id="rId2449" o:title=""/>
          </v:shape>
          <o:OLEObject Type="Embed" ProgID="Equation.DSMT4" ShapeID="_x0000_i2127" DrawAspect="Content" ObjectID="_1363901576" r:id="rId2450"/>
        </w:object>
      </w:r>
      <w:r>
        <w:t xml:space="preserve"> is the referential apparent solid density (mass of solid in current configuration per mixture volume in reference configuration).</w:t>
      </w:r>
      <w:r w:rsidR="009275CC">
        <w:t xml:space="preserve"> The ratio </w:t>
      </w:r>
      <w:r w:rsidR="006C2049" w:rsidRPr="006C2049">
        <w:rPr>
          <w:position w:val="-12"/>
        </w:rPr>
        <w:object w:dxaOrig="740" w:dyaOrig="380" w14:anchorId="455D4DCD">
          <v:shape id="_x0000_i2128" type="#_x0000_t75" style="width:36pt;height:21.6pt" o:ole="">
            <v:imagedata r:id="rId2451" o:title=""/>
          </v:shape>
          <o:OLEObject Type="Embed" ProgID="Equation.DSMT4" ShapeID="_x0000_i2128" DrawAspect="Content" ObjectID="_1363901577" r:id="rId2452"/>
        </w:object>
      </w:r>
      <w:r w:rsidR="009275CC">
        <w:t xml:space="preserve"> is the specific strain energy (strain energy per mass of solid in the current configuration).  The Huiskes specific reaction rate may assume positive and negative values; it reduces to zero at homeostasis, when </w:t>
      </w:r>
      <w:r w:rsidR="006C2049" w:rsidRPr="006C2049">
        <w:rPr>
          <w:position w:val="-12"/>
        </w:rPr>
        <w:object w:dxaOrig="1219" w:dyaOrig="380" w14:anchorId="5447573F">
          <v:shape id="_x0000_i2129" type="#_x0000_t75" style="width:64.8pt;height:21.6pt" o:ole="">
            <v:imagedata r:id="rId2453" o:title=""/>
          </v:shape>
          <o:OLEObject Type="Embed" ProgID="Equation.DSMT4" ShapeID="_x0000_i2129" DrawAspect="Content" ObjectID="_1363901578" r:id="rId2454"/>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57788BEC" w:rsidR="00E35CAB" w:rsidRDefault="00E35CAB" w:rsidP="00E35CAB">
      <w:r>
        <w:t>To reproduce the interstitial solid remodeling theory proposed by Weinans et al.</w:t>
      </w:r>
      <w:r w:rsidR="00031F52">
        <w:t xml:space="preserve"> </w:t>
      </w:r>
      <w:r w:rsidR="00031F52">
        <w:fldChar w:fldCharType="begin"/>
      </w:r>
      <w:r w:rsidR="00182A67">
        <w:instrText xml:space="preserve"> ADDIN EN.CITE &lt;EndNote&gt;&lt;Cite&gt;&lt;Author&gt;Weinans&lt;/Author&gt;&lt;Year&gt;1992&lt;/Year&gt;&lt;RecNum&gt;71&lt;/RecNum&gt;&lt;DisplayText&gt;[36]&lt;/DisplayText&gt;&lt;record&gt;&lt;rec-number&gt;71&lt;/rec-number&gt;&lt;foreign-keys&gt;&lt;key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182A67">
        <w:rPr>
          <w:noProof/>
        </w:rPr>
        <w:t>[</w:t>
      </w:r>
      <w:r w:rsidR="000F5924">
        <w:fldChar w:fldCharType="begin"/>
      </w:r>
      <w:r w:rsidR="000F5924">
        <w:instrText xml:space="preserve"> HYPERLINK \l "_ENREF_36" \o "Weinans, 1992 #71" </w:instrText>
      </w:r>
      <w:ins w:id="5707" w:author="Gerard" w:date="2015-04-08T21:50:00Z"/>
      <w:r w:rsidR="000F5924">
        <w:fldChar w:fldCharType="separate"/>
      </w:r>
      <w:r w:rsidR="00182A67">
        <w:rPr>
          <w:noProof/>
        </w:rPr>
        <w:t>36</w:t>
      </w:r>
      <w:r w:rsidR="000F5924">
        <w:rPr>
          <w:noProof/>
        </w:rPr>
        <w:fldChar w:fldCharType="end"/>
      </w:r>
      <w:r w:rsidR="00182A67">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6C2049" w:rsidRPr="006C2049">
        <w:rPr>
          <w:position w:val="-6"/>
        </w:rPr>
        <w:object w:dxaOrig="2820" w:dyaOrig="279" w14:anchorId="3FD043B8">
          <v:shape id="_x0000_i2130" type="#_x0000_t75" style="width:2in;height:14.4pt" o:ole="">
            <v:imagedata r:id="rId2455" o:title=""/>
          </v:shape>
          <o:OLEObject Type="Embed" ProgID="Equation.DSMT4" ShapeID="_x0000_i2130" DrawAspect="Content" ObjectID="_1363901579" r:id="rId2456"/>
        </w:object>
      </w:r>
      <w:r>
        <w:t xml:space="preserve"> ,</w:t>
      </w:r>
    </w:p>
    <w:p w14:paraId="2826ADAF" w14:textId="4E5FEC80"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6C2049" w:rsidRPr="006C2049">
        <w:rPr>
          <w:position w:val="-10"/>
        </w:rPr>
        <w:object w:dxaOrig="600" w:dyaOrig="380" w14:anchorId="3F16CD70">
          <v:shape id="_x0000_i2131" type="#_x0000_t75" style="width:28.8pt;height:21.6pt" o:ole="">
            <v:imagedata r:id="rId2457" o:title=""/>
          </v:shape>
          <o:OLEObject Type="Embed" ProgID="Equation.DSMT4" ShapeID="_x0000_i2131" DrawAspect="Content" ObjectID="_1363901580" r:id="rId2458"/>
        </w:object>
      </w:r>
      <w:r>
        <w:t xml:space="preserve"> </w:t>
      </w:r>
      <w:r w:rsidR="002D29D7">
        <w:t xml:space="preserve">using the law of mass action for a forward rection, </w:t>
      </w:r>
      <w:r>
        <w:t xml:space="preserve">where </w:t>
      </w:r>
      <w:r w:rsidR="006C2049" w:rsidRPr="006C2049">
        <w:rPr>
          <w:position w:val="-6"/>
        </w:rPr>
        <w:object w:dxaOrig="200" w:dyaOrig="279" w14:anchorId="3AA9DC3D">
          <v:shape id="_x0000_i2132" type="#_x0000_t75" style="width:7.2pt;height:14.4pt" o:ole="">
            <v:imagedata r:id="rId2459" o:title=""/>
          </v:shape>
          <o:OLEObject Type="Embed" ProgID="Equation.DSMT4" ShapeID="_x0000_i2132" DrawAspect="Content" ObjectID="_1363901581" r:id="rId2460"/>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5708" w:name="_Toc290149400"/>
      <w:r>
        <w:lastRenderedPageBreak/>
        <w:t>Rigid Body</w:t>
      </w:r>
      <w:bookmarkEnd w:id="5708"/>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0D923879"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ins w:id="5709" w:author="Gerard" w:date="2015-04-08T21:50:00Z">
        <w:r w:rsidR="00C00DDA">
          <w:t>3.13.1</w:t>
        </w:r>
      </w:ins>
      <w:del w:id="5710" w:author="Gerard" w:date="2014-06-20T17:32:00Z">
        <w:r w:rsidR="00873D59" w:rsidDel="00976D6B">
          <w:delText>3.11.1</w:delText>
        </w:r>
      </w:del>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rPr>
          <w:ins w:id="5711" w:author="rawlins" w:date="2015-04-03T15:59:00Z"/>
        </w:rPr>
      </w:pPr>
      <w:bookmarkStart w:id="5712" w:name="_Ref230581893"/>
      <w:bookmarkStart w:id="5713" w:name="_Ref230582111"/>
      <w:bookmarkStart w:id="5714" w:name="_Toc290149401"/>
      <w:ins w:id="5715" w:author="rawlins" w:date="2015-04-03T15:59:00Z">
        <w:r>
          <w:lastRenderedPageBreak/>
          <w:t>Active Contraction</w:t>
        </w:r>
        <w:bookmarkEnd w:id="5714"/>
      </w:ins>
    </w:p>
    <w:p w14:paraId="65EFC14B" w14:textId="77777777" w:rsidR="00050662" w:rsidRDefault="00050662" w:rsidP="00050662">
      <w:pPr>
        <w:rPr>
          <w:ins w:id="5716" w:author="rawlins" w:date="2015-04-03T15:59:00Z"/>
        </w:rPr>
      </w:pPr>
      <w:ins w:id="5717" w:author="rawlins" w:date="2015-04-03T15:59:00Z">
        <w:r>
          <w:t xml:space="preserve">Active contraction materials may be used to impose a (typically) contractile stress within a solid material, by incorporating the contraction material within a solid mixture.  The total stress in the solid mixture is simply </w:t>
        </w:r>
      </w:ins>
      <w:ins w:id="5718" w:author="rawlins" w:date="2015-04-03T15:59:00Z">
        <w:r w:rsidRPr="00315B5A">
          <w:rPr>
            <w:position w:val="-6"/>
          </w:rPr>
          <w:object w:dxaOrig="1219" w:dyaOrig="320" w14:anchorId="4DA9E91F">
            <v:shape id="_x0000_i2133" type="#_x0000_t75" style="width:57.6pt;height:14.4pt" o:ole="">
              <v:imagedata r:id="rId2461" o:title=""/>
            </v:shape>
            <o:OLEObject Type="Embed" ProgID="Equation.DSMT4" ShapeID="_x0000_i2133" DrawAspect="Content" ObjectID="_1363901582" r:id="rId2462"/>
          </w:object>
        </w:r>
      </w:ins>
      <w:ins w:id="5719" w:author="rawlins" w:date="2015-04-03T15:59:00Z">
        <w:r>
          <w:t xml:space="preserve">, where </w:t>
        </w:r>
      </w:ins>
      <w:ins w:id="5720" w:author="rawlins" w:date="2015-04-03T15:59:00Z">
        <w:r w:rsidRPr="00315B5A">
          <w:rPr>
            <w:position w:val="-6"/>
          </w:rPr>
          <w:object w:dxaOrig="320" w:dyaOrig="320" w14:anchorId="0A6120CF">
            <v:shape id="_x0000_i2134" type="#_x0000_t75" style="width:14.4pt;height:14.4pt" o:ole="">
              <v:imagedata r:id="rId2463" o:title=""/>
            </v:shape>
            <o:OLEObject Type="Embed" ProgID="Equation.DSMT4" ShapeID="_x0000_i2134" DrawAspect="Content" ObjectID="_1363901583" r:id="rId2464"/>
          </w:object>
        </w:r>
      </w:ins>
      <w:ins w:id="5721" w:author="rawlins" w:date="2015-04-03T15:59:00Z">
        <w:r>
          <w:t xml:space="preserve"> is the solid stress (due to strain and strain history), and </w:t>
        </w:r>
      </w:ins>
      <w:ins w:id="5722" w:author="rawlins" w:date="2015-04-03T15:59:00Z">
        <w:r w:rsidRPr="00315B5A">
          <w:rPr>
            <w:position w:val="-6"/>
          </w:rPr>
          <w:object w:dxaOrig="320" w:dyaOrig="320" w14:anchorId="4B3450CF">
            <v:shape id="_x0000_i2135" type="#_x0000_t75" style="width:14.4pt;height:14.4pt" o:ole="">
              <v:imagedata r:id="rId2465" o:title=""/>
            </v:shape>
            <o:OLEObject Type="Embed" ProgID="Equation.DSMT4" ShapeID="_x0000_i2135" DrawAspect="Content" ObjectID="_1363901584" r:id="rId2466"/>
          </w:object>
        </w:r>
      </w:ins>
      <w:ins w:id="5723" w:author="rawlins" w:date="2015-04-03T15:59:00Z">
        <w:r>
          <w:t xml:space="preserve"> is the active contractile stress.  The calculation of the contractile stress is the same, wether the solid mixture consists of uncoupled or compressible materials.</w:t>
        </w:r>
      </w:ins>
    </w:p>
    <w:p w14:paraId="39D75641" w14:textId="77777777" w:rsidR="00050662" w:rsidRDefault="00050662" w:rsidP="00050662">
      <w:pPr>
        <w:pStyle w:val="Heading3"/>
        <w:rPr>
          <w:ins w:id="5724" w:author="rawlins" w:date="2015-04-03T15:59:00Z"/>
        </w:rPr>
      </w:pPr>
      <w:bookmarkStart w:id="5725" w:name="_Toc290149402"/>
      <w:ins w:id="5726" w:author="rawlins" w:date="2015-04-03T15:59:00Z">
        <w:r>
          <w:t>Contraction in Mixtures of Uncoupled Materials</w:t>
        </w:r>
        <w:bookmarkEnd w:id="5725"/>
      </w:ins>
    </w:p>
    <w:p w14:paraId="1514C6B2" w14:textId="77777777" w:rsidR="00050662" w:rsidRDefault="00050662" w:rsidP="00050662">
      <w:pPr>
        <w:rPr>
          <w:ins w:id="5727" w:author="rawlins" w:date="2015-04-03T15:59:00Z"/>
        </w:rPr>
      </w:pPr>
      <w:ins w:id="5728" w:author="rawlins" w:date="2015-04-03T15:59:00Z">
        <w:r>
          <w:t>When the solid mixture consists of uncoupled materials, the active contraction material should be selected from the list below.</w:t>
        </w:r>
      </w:ins>
    </w:p>
    <w:p w14:paraId="59174E4A" w14:textId="77777777" w:rsidR="00050662" w:rsidRDefault="00050662" w:rsidP="00050662">
      <w:pPr>
        <w:jc w:val="left"/>
        <w:rPr>
          <w:ins w:id="5729" w:author="rawlins" w:date="2015-04-03T15:59:00Z"/>
        </w:rPr>
      </w:pPr>
      <w:ins w:id="5730" w:author="rawlins" w:date="2015-04-03T15:59:00Z">
        <w:r>
          <w:br w:type="page"/>
        </w:r>
      </w:ins>
    </w:p>
    <w:p w14:paraId="6E234C7D" w14:textId="77777777" w:rsidR="00050662" w:rsidRDefault="00050662" w:rsidP="00050662">
      <w:pPr>
        <w:pStyle w:val="Heading4"/>
        <w:rPr>
          <w:ins w:id="5731" w:author="rawlins" w:date="2015-04-03T15:59:00Z"/>
        </w:rPr>
      </w:pPr>
      <w:bookmarkStart w:id="5732" w:name="_Toc290149403"/>
      <w:ins w:id="5733" w:author="rawlins" w:date="2015-04-03T15:59:00Z">
        <w:r>
          <w:lastRenderedPageBreak/>
          <w:t>Uncoupled Prescribed Uniaxial Active Contraction</w:t>
        </w:r>
        <w:bookmarkEnd w:id="5732"/>
      </w:ins>
    </w:p>
    <w:p w14:paraId="5B3A4EEB" w14:textId="77777777" w:rsidR="00050662" w:rsidRDefault="00050662" w:rsidP="00050662">
      <w:pPr>
        <w:rPr>
          <w:ins w:id="5734" w:author="rawlins" w:date="2015-04-03T15:59:00Z"/>
        </w:rPr>
      </w:pPr>
      <w:ins w:id="5735" w:author="rawlins" w:date="2015-04-03T15:59:00Z">
        <w:r>
          <w:t>The material type for prescribed active contraction along a single direction (or fiber) in an uncoupled solid mixture is “</w:t>
        </w:r>
        <w:r>
          <w:rPr>
            <w:i/>
          </w:rPr>
          <w:t>prescribed uniaxial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5736" w:author="rawlins" w:date="2015-04-03T15:59:00Z">
        <w:r w:rsidRPr="0097532C">
          <w:fldChar w:fldCharType="separate"/>
        </w:r>
      </w:ins>
      <w:ins w:id="5737" w:author="Gerard" w:date="2015-04-08T21:50:00Z">
        <w:r w:rsidR="00C00DDA">
          <w:t xml:space="preserve">4.1.2.14. </w:t>
        </w:r>
      </w:ins>
      <w:ins w:id="5738" w:author="rawlins" w:date="2015-04-03T15:59:00Z">
        <w:r w:rsidRPr="0097532C">
          <w:fldChar w:fldCharType="end"/>
        </w:r>
        <w:r w:rsidRPr="0097532C">
          <w:t xml:space="preserve">.  </w:t>
        </w:r>
        <w:r>
          <w:t>The following material parameters need to be defined:</w:t>
        </w:r>
      </w:ins>
    </w:p>
    <w:p w14:paraId="66F282C8" w14:textId="77777777" w:rsidR="00050662" w:rsidRDefault="00050662" w:rsidP="00050662">
      <w:pPr>
        <w:rPr>
          <w:ins w:id="5739"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4CB6EF13" w14:textId="77777777" w:rsidTr="00050662">
        <w:trPr>
          <w:ins w:id="5740" w:author="rawlins" w:date="2015-04-03T15:59:00Z"/>
        </w:trPr>
        <w:tc>
          <w:tcPr>
            <w:tcW w:w="0" w:type="auto"/>
            <w:shd w:val="clear" w:color="auto" w:fill="auto"/>
          </w:tcPr>
          <w:p w14:paraId="009024B4" w14:textId="77777777" w:rsidR="00050662" w:rsidRDefault="00050662" w:rsidP="00050662">
            <w:pPr>
              <w:pStyle w:val="code"/>
              <w:rPr>
                <w:ins w:id="5741" w:author="rawlins" w:date="2015-04-03T15:59:00Z"/>
              </w:rPr>
            </w:pPr>
            <w:ins w:id="5742" w:author="rawlins" w:date="2015-04-03T15:59:00Z">
              <w:r>
                <w:t>&lt;T0&gt;</w:t>
              </w:r>
            </w:ins>
          </w:p>
        </w:tc>
        <w:tc>
          <w:tcPr>
            <w:tcW w:w="0" w:type="auto"/>
            <w:shd w:val="clear" w:color="auto" w:fill="auto"/>
          </w:tcPr>
          <w:p w14:paraId="34DCAC0A" w14:textId="77777777" w:rsidR="00050662" w:rsidRDefault="00050662" w:rsidP="00050662">
            <w:pPr>
              <w:rPr>
                <w:ins w:id="5743" w:author="rawlins" w:date="2015-04-03T15:59:00Z"/>
              </w:rPr>
            </w:pPr>
            <w:ins w:id="5744" w:author="rawlins" w:date="2015-04-03T15:59:00Z">
              <w:r w:rsidRPr="00315B5A">
                <w:rPr>
                  <w:position w:val="-12"/>
                </w:rPr>
                <w:object w:dxaOrig="260" w:dyaOrig="360" w14:anchorId="310CE41A">
                  <v:shape id="_x0000_i2136" type="#_x0000_t75" style="width:14.4pt;height:21.6pt" o:ole="">
                    <v:imagedata r:id="rId2467" o:title=""/>
                  </v:shape>
                  <o:OLEObject Type="Embed" ProgID="Equation.DSMT4" ShapeID="_x0000_i2136" DrawAspect="Content" ObjectID="_1363901585" r:id="rId2468"/>
                </w:object>
              </w:r>
            </w:ins>
            <w:ins w:id="5745" w:author="rawlins" w:date="2015-04-03T15:59:00Z">
              <w:r>
                <w:t>, representing the prescribed stress</w:t>
              </w:r>
            </w:ins>
          </w:p>
        </w:tc>
        <w:tc>
          <w:tcPr>
            <w:tcW w:w="0" w:type="auto"/>
          </w:tcPr>
          <w:p w14:paraId="10C0BA47" w14:textId="77777777" w:rsidR="00050662" w:rsidRPr="00AF2221" w:rsidRDefault="00050662" w:rsidP="00050662">
            <w:pPr>
              <w:rPr>
                <w:ins w:id="5746" w:author="rawlins" w:date="2015-04-03T15:59:00Z"/>
                <w:position w:val="-10"/>
              </w:rPr>
            </w:pPr>
            <w:ins w:id="5747" w:author="rawlins" w:date="2015-04-03T15:59:00Z">
              <w:r>
                <w:t>[</w:t>
              </w:r>
              <w:r>
                <w:rPr>
                  <w:b/>
                </w:rPr>
                <w:t>P</w:t>
              </w:r>
              <w:r>
                <w:t>]</w:t>
              </w:r>
            </w:ins>
          </w:p>
        </w:tc>
      </w:tr>
      <w:tr w:rsidR="00050662" w14:paraId="6731812E" w14:textId="77777777" w:rsidTr="00050662">
        <w:trPr>
          <w:ins w:id="5748" w:author="rawlins" w:date="2015-04-03T15:59:00Z"/>
        </w:trPr>
        <w:tc>
          <w:tcPr>
            <w:tcW w:w="0" w:type="auto"/>
            <w:shd w:val="clear" w:color="auto" w:fill="auto"/>
          </w:tcPr>
          <w:p w14:paraId="20FE93B8" w14:textId="77777777" w:rsidR="00050662" w:rsidRDefault="00050662" w:rsidP="00050662">
            <w:pPr>
              <w:pStyle w:val="code"/>
              <w:rPr>
                <w:ins w:id="5749" w:author="rawlins" w:date="2015-04-03T15:59:00Z"/>
              </w:rPr>
            </w:pPr>
            <w:ins w:id="5750" w:author="rawlins" w:date="2015-04-03T15:59:00Z">
              <w:r>
                <w:t>&lt;theta&gt;</w:t>
              </w:r>
            </w:ins>
          </w:p>
        </w:tc>
        <w:tc>
          <w:tcPr>
            <w:tcW w:w="0" w:type="auto"/>
            <w:shd w:val="clear" w:color="auto" w:fill="auto"/>
          </w:tcPr>
          <w:p w14:paraId="6175B389" w14:textId="77777777" w:rsidR="00050662" w:rsidRDefault="00050662" w:rsidP="00050662">
            <w:pPr>
              <w:rPr>
                <w:ins w:id="5751" w:author="rawlins" w:date="2015-04-03T15:59:00Z"/>
              </w:rPr>
            </w:pPr>
            <w:ins w:id="5752" w:author="rawlins" w:date="2015-04-03T15:59:00Z">
              <w:r w:rsidRPr="00315B5A">
                <w:rPr>
                  <w:position w:val="-6"/>
                </w:rPr>
                <w:object w:dxaOrig="200" w:dyaOrig="279" w14:anchorId="5697772F">
                  <v:shape id="_x0000_i2137" type="#_x0000_t75" style="width:7.2pt;height:14.4pt" o:ole="">
                    <v:imagedata r:id="rId2469" o:title=""/>
                  </v:shape>
                  <o:OLEObject Type="Embed" ProgID="Equation.DSMT4" ShapeID="_x0000_i2137" DrawAspect="Content" ObjectID="_1363901586" r:id="rId2470"/>
                </w:object>
              </w:r>
            </w:ins>
            <w:ins w:id="5753" w:author="rawlins" w:date="2015-04-03T15:59:00Z">
              <w:r>
                <w:t>, azimuthal angle for fiber orientation in local coordinate system</w:t>
              </w:r>
            </w:ins>
          </w:p>
        </w:tc>
        <w:tc>
          <w:tcPr>
            <w:tcW w:w="0" w:type="auto"/>
          </w:tcPr>
          <w:p w14:paraId="7B7589B9" w14:textId="77777777" w:rsidR="00050662" w:rsidRPr="00C7478A" w:rsidRDefault="00050662" w:rsidP="00050662">
            <w:pPr>
              <w:rPr>
                <w:ins w:id="5754" w:author="rawlins" w:date="2015-04-03T15:59:00Z"/>
                <w:position w:val="-6"/>
              </w:rPr>
            </w:pPr>
            <w:ins w:id="5755" w:author="rawlins" w:date="2015-04-03T15:59:00Z">
              <w:r>
                <w:rPr>
                  <w:position w:val="-6"/>
                </w:rPr>
                <w:t>[</w:t>
              </w:r>
              <w:r>
                <w:rPr>
                  <w:b/>
                  <w:position w:val="-6"/>
                </w:rPr>
                <w:t>deg</w:t>
              </w:r>
              <w:r>
                <w:rPr>
                  <w:position w:val="-6"/>
                </w:rPr>
                <w:t>]</w:t>
              </w:r>
            </w:ins>
          </w:p>
        </w:tc>
      </w:tr>
      <w:tr w:rsidR="00050662" w14:paraId="187DA1D1" w14:textId="77777777" w:rsidTr="00050662">
        <w:trPr>
          <w:ins w:id="5756" w:author="rawlins" w:date="2015-04-03T15:59:00Z"/>
        </w:trPr>
        <w:tc>
          <w:tcPr>
            <w:tcW w:w="0" w:type="auto"/>
            <w:shd w:val="clear" w:color="auto" w:fill="auto"/>
          </w:tcPr>
          <w:p w14:paraId="7135AF07" w14:textId="77777777" w:rsidR="00050662" w:rsidRDefault="00050662" w:rsidP="00050662">
            <w:pPr>
              <w:pStyle w:val="code"/>
              <w:rPr>
                <w:ins w:id="5757" w:author="rawlins" w:date="2015-04-03T15:59:00Z"/>
              </w:rPr>
            </w:pPr>
            <w:ins w:id="5758" w:author="rawlins" w:date="2015-04-03T15:59:00Z">
              <w:r>
                <w:t>&lt;phi&gt;</w:t>
              </w:r>
            </w:ins>
          </w:p>
        </w:tc>
        <w:tc>
          <w:tcPr>
            <w:tcW w:w="0" w:type="auto"/>
            <w:shd w:val="clear" w:color="auto" w:fill="auto"/>
          </w:tcPr>
          <w:p w14:paraId="3388A045" w14:textId="77777777" w:rsidR="00050662" w:rsidRDefault="00050662" w:rsidP="00050662">
            <w:pPr>
              <w:rPr>
                <w:ins w:id="5759" w:author="rawlins" w:date="2015-04-03T15:59:00Z"/>
              </w:rPr>
            </w:pPr>
            <w:ins w:id="5760" w:author="rawlins" w:date="2015-04-03T15:59:00Z">
              <w:r w:rsidRPr="00315B5A">
                <w:rPr>
                  <w:position w:val="-10"/>
                </w:rPr>
                <w:object w:dxaOrig="220" w:dyaOrig="260" w14:anchorId="0BC439B1">
                  <v:shape id="_x0000_i2138" type="#_x0000_t75" style="width:14.4pt;height:14.4pt" o:ole="">
                    <v:imagedata r:id="rId2471" o:title=""/>
                  </v:shape>
                  <o:OLEObject Type="Embed" ProgID="Equation.DSMT4" ShapeID="_x0000_i2138" DrawAspect="Content" ObjectID="_1363901587" r:id="rId2472"/>
                </w:object>
              </w:r>
            </w:ins>
            <w:ins w:id="5761" w:author="rawlins" w:date="2015-04-03T15:59:00Z">
              <w:r>
                <w:t>, declination angle for fiber orientation in local coordinate system</w:t>
              </w:r>
            </w:ins>
          </w:p>
        </w:tc>
        <w:tc>
          <w:tcPr>
            <w:tcW w:w="0" w:type="auto"/>
          </w:tcPr>
          <w:p w14:paraId="1B79534E" w14:textId="77777777" w:rsidR="00050662" w:rsidRPr="00AF2221" w:rsidRDefault="00050662" w:rsidP="00050662">
            <w:pPr>
              <w:rPr>
                <w:ins w:id="5762" w:author="rawlins" w:date="2015-04-03T15:59:00Z"/>
                <w:position w:val="-10"/>
              </w:rPr>
            </w:pPr>
            <w:ins w:id="5763" w:author="rawlins" w:date="2015-04-03T15:59:00Z">
              <w:r>
                <w:rPr>
                  <w:position w:val="-10"/>
                </w:rPr>
                <w:t>[</w:t>
              </w:r>
              <w:r>
                <w:rPr>
                  <w:b/>
                  <w:position w:val="-10"/>
                </w:rPr>
                <w:t>deg</w:t>
              </w:r>
              <w:r>
                <w:rPr>
                  <w:position w:val="-10"/>
                </w:rPr>
                <w:t>]</w:t>
              </w:r>
            </w:ins>
          </w:p>
        </w:tc>
      </w:tr>
    </w:tbl>
    <w:p w14:paraId="26B59788" w14:textId="77777777" w:rsidR="00050662" w:rsidRDefault="00050662" w:rsidP="00050662">
      <w:pPr>
        <w:jc w:val="center"/>
        <w:rPr>
          <w:ins w:id="5764" w:author="rawlins" w:date="2015-04-03T15:59:00Z"/>
        </w:rPr>
      </w:pPr>
      <w:ins w:id="5765" w:author="rawlins" w:date="2015-04-03T15:59:00Z">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F83169F" w14:textId="77777777" w:rsidR="00050662" w:rsidRDefault="00050662" w:rsidP="00050662">
      <w:pPr>
        <w:rPr>
          <w:ins w:id="5766" w:author="rawlins" w:date="2015-04-03T15:59:00Z"/>
        </w:rPr>
      </w:pPr>
      <w:ins w:id="5767" w:author="rawlins" w:date="2015-04-03T15:59:00Z">
        <w:r>
          <w:t>In the reference configuration, the fiber is oriented along</w:t>
        </w:r>
      </w:ins>
    </w:p>
    <w:p w14:paraId="03079FEA" w14:textId="77777777" w:rsidR="00050662" w:rsidRDefault="00050662" w:rsidP="00050662">
      <w:pPr>
        <w:pStyle w:val="MTDisplayEquation"/>
        <w:rPr>
          <w:ins w:id="5768" w:author="rawlins" w:date="2015-04-03T15:59:00Z"/>
        </w:rPr>
      </w:pPr>
      <w:ins w:id="5769" w:author="rawlins" w:date="2015-04-03T15:59:00Z">
        <w:r>
          <w:tab/>
        </w:r>
      </w:ins>
      <w:ins w:id="5770" w:author="rawlins" w:date="2015-04-03T15:59:00Z">
        <w:r w:rsidRPr="00315B5A">
          <w:rPr>
            <w:position w:val="-12"/>
          </w:rPr>
          <w:object w:dxaOrig="3920" w:dyaOrig="360" w14:anchorId="01E5F932">
            <v:shape id="_x0000_i2139" type="#_x0000_t75" style="width:194.4pt;height:21.6pt" o:ole="">
              <v:imagedata r:id="rId2473" o:title=""/>
            </v:shape>
            <o:OLEObject Type="Embed" ProgID="Equation.DSMT4" ShapeID="_x0000_i2139" DrawAspect="Content" ObjectID="_1363901588" r:id="rId2474"/>
          </w:object>
        </w:r>
      </w:ins>
      <w:ins w:id="5771" w:author="rawlins" w:date="2015-04-03T15:59:00Z">
        <w:r>
          <w:t xml:space="preserve"> </w:t>
        </w:r>
      </w:ins>
    </w:p>
    <w:p w14:paraId="568E98CA" w14:textId="77777777" w:rsidR="00050662" w:rsidRDefault="00050662" w:rsidP="00050662">
      <w:pPr>
        <w:rPr>
          <w:ins w:id="5772" w:author="rawlins" w:date="2015-04-03T15:59:00Z"/>
        </w:rPr>
      </w:pPr>
      <w:ins w:id="5773" w:author="rawlins" w:date="2015-04-03T15:59:00Z">
        <w:r w:rsidRPr="000230DC">
          <w:t xml:space="preserve">where </w:t>
        </w:r>
      </w:ins>
      <w:ins w:id="5774" w:author="rawlins" w:date="2015-04-03T15:59:00Z">
        <w:r w:rsidRPr="00315B5A">
          <w:rPr>
            <w:position w:val="-14"/>
          </w:rPr>
          <w:object w:dxaOrig="999" w:dyaOrig="400" w14:anchorId="6E95A7FC">
            <v:shape id="_x0000_i2140" type="#_x0000_t75" style="width:50.4pt;height:21.6pt" o:ole="">
              <v:imagedata r:id="rId2475" o:title=""/>
            </v:shape>
            <o:OLEObject Type="Embed" ProgID="Equation.DSMT4" ShapeID="_x0000_i2140" DrawAspect="Content" ObjectID="_1363901589" r:id="rId2476"/>
          </w:object>
        </w:r>
      </w:ins>
      <w:ins w:id="5775"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5776" w:author="rawlins" w:date="2015-04-03T15:59:00Z">
        <w:r w:rsidRPr="000230DC">
          <w:fldChar w:fldCharType="separate"/>
        </w:r>
      </w:ins>
      <w:ins w:id="5777" w:author="Gerard" w:date="2015-04-08T21:50:00Z">
        <w:r w:rsidR="00C00DDA">
          <w:t>4.1.1</w:t>
        </w:r>
      </w:ins>
      <w:ins w:id="5778" w:author="rawlins" w:date="2015-04-03T15:59:00Z">
        <w:r w:rsidRPr="000230DC">
          <w:fldChar w:fldCharType="end"/>
        </w:r>
        <w:r w:rsidRPr="000230DC">
          <w:t xml:space="preserve">).  </w:t>
        </w:r>
        <w:r>
          <w:t xml:space="preserve">The parameters &lt;theta&gt; and &lt;phi&gt; are optional, with default values of </w:t>
        </w:r>
      </w:ins>
      <w:ins w:id="5779" w:author="rawlins" w:date="2015-04-03T15:59:00Z">
        <w:r w:rsidRPr="00315B5A">
          <w:rPr>
            <w:position w:val="-6"/>
          </w:rPr>
          <w:object w:dxaOrig="400" w:dyaOrig="279" w14:anchorId="7E5A70EC">
            <v:shape id="_x0000_i2141" type="#_x0000_t75" style="width:21.6pt;height:14.4pt" o:ole="">
              <v:imagedata r:id="rId2477" o:title=""/>
            </v:shape>
            <o:OLEObject Type="Embed" ProgID="Equation.DSMT4" ShapeID="_x0000_i2141" DrawAspect="Content" ObjectID="_1363901590" r:id="rId2478"/>
          </w:object>
        </w:r>
      </w:ins>
      <w:ins w:id="5780" w:author="rawlins" w:date="2015-04-03T15:59:00Z">
        <w:r>
          <w:t xml:space="preserve">0° and </w:t>
        </w:r>
      </w:ins>
      <w:ins w:id="5781" w:author="rawlins" w:date="2015-04-03T15:59:00Z">
        <w:r w:rsidRPr="00315B5A">
          <w:rPr>
            <w:position w:val="-10"/>
          </w:rPr>
          <w:object w:dxaOrig="400" w:dyaOrig="260" w14:anchorId="6EAB00BF">
            <v:shape id="_x0000_i2142" type="#_x0000_t75" style="width:21.6pt;height:14.4pt" o:ole="">
              <v:imagedata r:id="rId2479" o:title=""/>
            </v:shape>
            <o:OLEObject Type="Embed" ProgID="Equation.DSMT4" ShapeID="_x0000_i2142" DrawAspect="Content" ObjectID="_1363901591" r:id="rId2480"/>
          </w:object>
        </w:r>
      </w:ins>
      <w:ins w:id="5782" w:author="rawlins" w:date="2015-04-03T15:59:00Z">
        <w:r>
          <w:t xml:space="preserve">90°, such that </w:t>
        </w:r>
      </w:ins>
      <w:ins w:id="5783" w:author="rawlins" w:date="2015-04-03T15:59:00Z">
        <w:r w:rsidRPr="00315B5A">
          <w:rPr>
            <w:position w:val="-12"/>
          </w:rPr>
          <w:object w:dxaOrig="700" w:dyaOrig="360" w14:anchorId="314898B2">
            <v:shape id="_x0000_i2143" type="#_x0000_t75" style="width:36pt;height:21.6pt" o:ole="">
              <v:imagedata r:id="rId2481" o:title=""/>
            </v:shape>
            <o:OLEObject Type="Embed" ProgID="Equation.DSMT4" ShapeID="_x0000_i2143" DrawAspect="Content" ObjectID="_1363901592" r:id="rId2482"/>
          </w:object>
        </w:r>
      </w:ins>
      <w:ins w:id="5784" w:author="rawlins" w:date="2015-04-03T15:59:00Z">
        <w:r>
          <w:t xml:space="preserve">.  The active stress </w:t>
        </w:r>
      </w:ins>
      <w:ins w:id="5785" w:author="rawlins" w:date="2015-04-03T15:59:00Z">
        <w:r w:rsidRPr="00315B5A">
          <w:rPr>
            <w:position w:val="-6"/>
          </w:rPr>
          <w:object w:dxaOrig="320" w:dyaOrig="320" w14:anchorId="4916C180">
            <v:shape id="_x0000_i2144" type="#_x0000_t75" style="width:14.4pt;height:14.4pt" o:ole="">
              <v:imagedata r:id="rId2483" o:title=""/>
            </v:shape>
            <o:OLEObject Type="Embed" ProgID="Equation.DSMT4" ShapeID="_x0000_i2144" DrawAspect="Content" ObjectID="_1363901593" r:id="rId2484"/>
          </w:object>
        </w:r>
      </w:ins>
      <w:ins w:id="5786" w:author="rawlins" w:date="2015-04-03T15:59:00Z">
        <w:r>
          <w:t xml:space="preserve"> for this material is given by</w:t>
        </w:r>
      </w:ins>
    </w:p>
    <w:p w14:paraId="378873D9" w14:textId="77777777" w:rsidR="00050662" w:rsidRDefault="00050662" w:rsidP="00050662">
      <w:pPr>
        <w:pStyle w:val="MTDisplayEquation"/>
        <w:rPr>
          <w:ins w:id="5787" w:author="rawlins" w:date="2015-04-03T15:59:00Z"/>
        </w:rPr>
      </w:pPr>
      <w:ins w:id="5788" w:author="rawlins" w:date="2015-04-03T15:59:00Z">
        <w:r>
          <w:tab/>
        </w:r>
      </w:ins>
      <w:ins w:id="5789" w:author="rawlins" w:date="2015-04-03T15:59:00Z">
        <w:r w:rsidRPr="00315B5A">
          <w:rPr>
            <w:position w:val="-12"/>
          </w:rPr>
          <w:object w:dxaOrig="1300" w:dyaOrig="380" w14:anchorId="090A275E">
            <v:shape id="_x0000_i2145" type="#_x0000_t75" style="width:64.8pt;height:21.6pt" o:ole="">
              <v:imagedata r:id="rId2485" o:title=""/>
            </v:shape>
            <o:OLEObject Type="Embed" ProgID="Equation.DSMT4" ShapeID="_x0000_i2145" DrawAspect="Content" ObjectID="_1363901594" r:id="rId2486"/>
          </w:object>
        </w:r>
      </w:ins>
      <w:ins w:id="5790" w:author="rawlins" w:date="2015-04-03T15:59:00Z">
        <w:r>
          <w:t xml:space="preserve"> ,</w:t>
        </w:r>
      </w:ins>
    </w:p>
    <w:p w14:paraId="08D11CFC" w14:textId="77777777" w:rsidR="00050662" w:rsidRPr="0097532C" w:rsidRDefault="00050662" w:rsidP="00050662">
      <w:pPr>
        <w:rPr>
          <w:ins w:id="5791" w:author="rawlins" w:date="2015-04-03T15:59:00Z"/>
        </w:rPr>
      </w:pPr>
      <w:ins w:id="5792" w:author="rawlins" w:date="2015-04-03T15:59:00Z">
        <w:r>
          <w:t xml:space="preserve">where </w:t>
        </w:r>
      </w:ins>
      <w:ins w:id="5793" w:author="rawlins" w:date="2015-04-03T15:59:00Z">
        <w:r w:rsidRPr="00315B5A">
          <w:rPr>
            <w:position w:val="-14"/>
          </w:rPr>
          <w:object w:dxaOrig="1620" w:dyaOrig="400" w14:anchorId="6594E8C9">
            <v:shape id="_x0000_i2146" type="#_x0000_t75" style="width:79.2pt;height:21.6pt" o:ole="">
              <v:imagedata r:id="rId2487" o:title=""/>
            </v:shape>
            <o:OLEObject Type="Embed" ProgID="Equation.DSMT4" ShapeID="_x0000_i2146" DrawAspect="Content" ObjectID="_1363901595" r:id="rId2488"/>
          </w:object>
        </w:r>
      </w:ins>
      <w:ins w:id="5794" w:author="rawlins" w:date="2015-04-03T15:59:00Z">
        <w:r>
          <w:t xml:space="preserve"> is the fiber orientation in the current (deformed) configuration.</w:t>
        </w:r>
      </w:ins>
    </w:p>
    <w:p w14:paraId="59519828" w14:textId="77777777" w:rsidR="00050662" w:rsidRPr="0097532C" w:rsidRDefault="00050662" w:rsidP="00050662">
      <w:pPr>
        <w:rPr>
          <w:ins w:id="5795" w:author="rawlins" w:date="2015-04-03T15:59:00Z"/>
        </w:rPr>
      </w:pPr>
    </w:p>
    <w:p w14:paraId="2A47219B" w14:textId="77777777" w:rsidR="00050662" w:rsidRDefault="00050662" w:rsidP="00050662">
      <w:pPr>
        <w:rPr>
          <w:ins w:id="5796" w:author="rawlins" w:date="2015-04-03T15:59:00Z"/>
        </w:rPr>
      </w:pPr>
      <w:ins w:id="5797" w:author="rawlins" w:date="2015-04-03T15:59:00Z">
        <w:r>
          <w:rPr>
            <w:i/>
          </w:rPr>
          <w:t>Example</w:t>
        </w:r>
        <w:r>
          <w:t>:</w:t>
        </w:r>
      </w:ins>
    </w:p>
    <w:p w14:paraId="05E10071" w14:textId="77777777" w:rsidR="00050662" w:rsidRDefault="00050662" w:rsidP="00050662">
      <w:pPr>
        <w:rPr>
          <w:ins w:id="5798" w:author="rawlins" w:date="2015-04-03T15:59:00Z"/>
        </w:rPr>
      </w:pPr>
      <w:ins w:id="5799" w:author="rawlins" w:date="2015-04-03T15:59:00Z">
        <w:r>
          <w:t xml:space="preserve">Uniaxial contraction along </w:t>
        </w:r>
      </w:ins>
      <w:ins w:id="5800" w:author="rawlins" w:date="2015-04-03T15:59:00Z">
        <w:r w:rsidRPr="00315B5A">
          <w:rPr>
            <w:position w:val="-12"/>
          </w:rPr>
          <w:object w:dxaOrig="220" w:dyaOrig="360" w14:anchorId="1CB3443C">
            <v:shape id="_x0000_i2147" type="#_x0000_t75" style="width:14.4pt;height:21.6pt" o:ole="">
              <v:imagedata r:id="rId2489" o:title=""/>
            </v:shape>
            <o:OLEObject Type="Embed" ProgID="Equation.DSMT4" ShapeID="_x0000_i2147" DrawAspect="Content" ObjectID="_1363901596" r:id="rId2490"/>
          </w:object>
        </w:r>
      </w:ins>
      <w:ins w:id="5801" w:author="rawlins" w:date="2015-04-03T15:59:00Z">
        <w:r>
          <w:t>, in a mixture containing a Mooney-Rivlin solid.</w:t>
        </w:r>
      </w:ins>
    </w:p>
    <w:p w14:paraId="23DAAD51" w14:textId="77777777" w:rsidR="00050662" w:rsidRDefault="00050662" w:rsidP="00050662">
      <w:pPr>
        <w:pStyle w:val="code"/>
        <w:rPr>
          <w:ins w:id="5802" w:author="rawlins" w:date="2015-04-03T15:59:00Z"/>
        </w:rPr>
      </w:pPr>
      <w:ins w:id="5803" w:author="rawlins" w:date="2015-04-03T15:59:00Z">
        <w:r>
          <w:t>&lt;material id="1" type="uncoupled solid mixture"&gt;</w:t>
        </w:r>
      </w:ins>
    </w:p>
    <w:p w14:paraId="1737D418" w14:textId="77777777" w:rsidR="00050662" w:rsidRDefault="00050662" w:rsidP="00050662">
      <w:pPr>
        <w:pStyle w:val="code"/>
        <w:rPr>
          <w:ins w:id="5804" w:author="rawlins" w:date="2015-04-03T15:59:00Z"/>
        </w:rPr>
      </w:pPr>
      <w:ins w:id="5805" w:author="rawlins" w:date="2015-04-03T15:59:00Z">
        <w:r>
          <w:tab/>
          <w:t>&lt;mat_axis type="local"&gt;0,0,0&lt;/mat_axis&gt;</w:t>
        </w:r>
      </w:ins>
    </w:p>
    <w:p w14:paraId="53D06420" w14:textId="77777777" w:rsidR="00050662" w:rsidRDefault="00050662" w:rsidP="00050662">
      <w:pPr>
        <w:pStyle w:val="code"/>
        <w:rPr>
          <w:ins w:id="5806" w:author="rawlins" w:date="2015-04-03T15:59:00Z"/>
        </w:rPr>
      </w:pPr>
      <w:ins w:id="5807" w:author="rawlins" w:date="2015-04-03T15:59:00Z">
        <w:r>
          <w:tab/>
          <w:t>&lt;solid type="Mooney-Rivlin"&gt;</w:t>
        </w:r>
      </w:ins>
    </w:p>
    <w:p w14:paraId="7C9DFD6F" w14:textId="77777777" w:rsidR="00050662" w:rsidRDefault="00050662" w:rsidP="00050662">
      <w:pPr>
        <w:pStyle w:val="code"/>
        <w:rPr>
          <w:ins w:id="5808" w:author="rawlins" w:date="2015-04-03T15:59:00Z"/>
        </w:rPr>
      </w:pPr>
      <w:ins w:id="5809" w:author="rawlins" w:date="2015-04-03T15:59:00Z">
        <w:r>
          <w:tab/>
        </w:r>
        <w:r>
          <w:tab/>
          <w:t>&lt;c1&gt;1.0&lt;/c1&gt;</w:t>
        </w:r>
      </w:ins>
    </w:p>
    <w:p w14:paraId="5410750C" w14:textId="77777777" w:rsidR="00050662" w:rsidRDefault="00050662" w:rsidP="00050662">
      <w:pPr>
        <w:pStyle w:val="code"/>
        <w:rPr>
          <w:ins w:id="5810" w:author="rawlins" w:date="2015-04-03T15:59:00Z"/>
        </w:rPr>
      </w:pPr>
      <w:ins w:id="5811" w:author="rawlins" w:date="2015-04-03T15:59:00Z">
        <w:r>
          <w:tab/>
        </w:r>
        <w:r>
          <w:tab/>
          <w:t>&lt;c2&gt;0&lt;/c2&gt;</w:t>
        </w:r>
      </w:ins>
    </w:p>
    <w:p w14:paraId="16673297" w14:textId="77777777" w:rsidR="00050662" w:rsidRDefault="00050662" w:rsidP="00050662">
      <w:pPr>
        <w:pStyle w:val="code"/>
        <w:rPr>
          <w:ins w:id="5812" w:author="rawlins" w:date="2015-04-03T15:59:00Z"/>
        </w:rPr>
      </w:pPr>
      <w:ins w:id="5813" w:author="rawlins" w:date="2015-04-03T15:59:00Z">
        <w:r>
          <w:tab/>
        </w:r>
        <w:r>
          <w:tab/>
          <w:t>&lt;k&gt;1000&lt;/k&gt;</w:t>
        </w:r>
      </w:ins>
    </w:p>
    <w:p w14:paraId="100C8D8B" w14:textId="77777777" w:rsidR="00050662" w:rsidRDefault="00050662" w:rsidP="00050662">
      <w:pPr>
        <w:pStyle w:val="code"/>
        <w:rPr>
          <w:ins w:id="5814" w:author="rawlins" w:date="2015-04-03T15:59:00Z"/>
        </w:rPr>
      </w:pPr>
      <w:ins w:id="5815" w:author="rawlins" w:date="2015-04-03T15:59:00Z">
        <w:r>
          <w:tab/>
          <w:t>&lt;/solid&gt;</w:t>
        </w:r>
      </w:ins>
    </w:p>
    <w:p w14:paraId="4C9EDA4C" w14:textId="77777777" w:rsidR="00050662" w:rsidRDefault="00050662" w:rsidP="00050662">
      <w:pPr>
        <w:pStyle w:val="code"/>
        <w:rPr>
          <w:ins w:id="5816" w:author="rawlins" w:date="2015-04-03T15:59:00Z"/>
        </w:rPr>
      </w:pPr>
      <w:ins w:id="5817" w:author="rawlins" w:date="2015-04-03T15:59:00Z">
        <w:r>
          <w:tab/>
          <w:t>&lt;solid type="prescribed uniaxial active contraction uncoupled"&gt;</w:t>
        </w:r>
      </w:ins>
    </w:p>
    <w:p w14:paraId="0529766C" w14:textId="77777777" w:rsidR="00050662" w:rsidRPr="00E24C5F" w:rsidRDefault="00050662" w:rsidP="00050662">
      <w:pPr>
        <w:pStyle w:val="code"/>
        <w:rPr>
          <w:ins w:id="5818" w:author="rawlins" w:date="2015-04-03T15:59:00Z"/>
        </w:rPr>
      </w:pPr>
      <w:ins w:id="5819" w:author="rawlins" w:date="2015-04-03T15:59:00Z">
        <w:r>
          <w:tab/>
        </w:r>
        <w:r>
          <w:tab/>
        </w:r>
        <w:r w:rsidRPr="00E24C5F">
          <w:t>&lt;</w:t>
        </w:r>
        <w:r>
          <w:t>T0 lc="2"</w:t>
        </w:r>
        <w:r w:rsidRPr="00E24C5F">
          <w:t>&gt;</w:t>
        </w:r>
        <w:r>
          <w:t>1</w:t>
        </w:r>
        <w:r w:rsidRPr="00E24C5F">
          <w:t>&lt;/</w:t>
        </w:r>
        <w:r>
          <w:t>T0</w:t>
        </w:r>
        <w:r w:rsidRPr="00E24C5F">
          <w:t>&gt;</w:t>
        </w:r>
      </w:ins>
    </w:p>
    <w:p w14:paraId="22B0B46D" w14:textId="77777777" w:rsidR="00050662" w:rsidRPr="00E24C5F" w:rsidRDefault="00050662" w:rsidP="00050662">
      <w:pPr>
        <w:pStyle w:val="code"/>
        <w:rPr>
          <w:ins w:id="5820" w:author="rawlins" w:date="2015-04-03T15:59:00Z"/>
        </w:rPr>
      </w:pPr>
      <w:ins w:id="5821" w:author="rawlins" w:date="2015-04-03T15:59:00Z">
        <w:r w:rsidRPr="00E24C5F">
          <w:tab/>
        </w:r>
        <w:r w:rsidRPr="00E24C5F">
          <w:tab/>
          <w:t>&lt;theta&gt;0&lt;/theta&gt;</w:t>
        </w:r>
      </w:ins>
    </w:p>
    <w:p w14:paraId="70066CFF" w14:textId="77777777" w:rsidR="00050662" w:rsidRDefault="00050662" w:rsidP="00050662">
      <w:pPr>
        <w:pStyle w:val="code"/>
        <w:rPr>
          <w:ins w:id="5822" w:author="rawlins" w:date="2015-04-03T15:59:00Z"/>
        </w:rPr>
      </w:pPr>
      <w:ins w:id="5823" w:author="rawlins" w:date="2015-04-03T15:59:00Z">
        <w:r w:rsidRPr="00E24C5F">
          <w:tab/>
        </w:r>
        <w:r w:rsidRPr="00E24C5F">
          <w:tab/>
          <w:t>&lt;phi&gt;90&lt;/phi&gt;</w:t>
        </w:r>
      </w:ins>
    </w:p>
    <w:p w14:paraId="419063B4" w14:textId="77777777" w:rsidR="00050662" w:rsidRPr="00E24C5F" w:rsidRDefault="00050662" w:rsidP="00050662">
      <w:pPr>
        <w:pStyle w:val="code"/>
        <w:rPr>
          <w:ins w:id="5824" w:author="rawlins" w:date="2015-04-03T15:59:00Z"/>
        </w:rPr>
      </w:pPr>
      <w:ins w:id="5825" w:author="rawlins" w:date="2015-04-03T15:59:00Z">
        <w:r w:rsidRPr="00E24C5F">
          <w:tab/>
          <w:t>&lt;/solid&gt;</w:t>
        </w:r>
      </w:ins>
    </w:p>
    <w:p w14:paraId="5B4DCDFA" w14:textId="77777777" w:rsidR="00050662" w:rsidRDefault="00050662" w:rsidP="00050662">
      <w:pPr>
        <w:pStyle w:val="code"/>
        <w:rPr>
          <w:ins w:id="5826" w:author="rawlins" w:date="2015-04-03T15:59:00Z"/>
        </w:rPr>
      </w:pPr>
      <w:ins w:id="5827" w:author="rawlins" w:date="2015-04-03T15:59:00Z">
        <w:r>
          <w:t>&lt;/material&gt;</w:t>
        </w:r>
      </w:ins>
    </w:p>
    <w:p w14:paraId="52E3C4A3" w14:textId="77777777" w:rsidR="00050662" w:rsidRPr="0097532C" w:rsidRDefault="00050662" w:rsidP="00050662">
      <w:pPr>
        <w:rPr>
          <w:ins w:id="5828" w:author="rawlins" w:date="2015-04-03T15:59:00Z"/>
        </w:rPr>
      </w:pPr>
    </w:p>
    <w:p w14:paraId="06FB92BC" w14:textId="77777777" w:rsidR="00050662" w:rsidRDefault="00050662" w:rsidP="00050662">
      <w:pPr>
        <w:pStyle w:val="Heading4"/>
        <w:rPr>
          <w:ins w:id="5829" w:author="rawlins" w:date="2015-04-03T15:59:00Z"/>
        </w:rPr>
      </w:pPr>
      <w:bookmarkStart w:id="5830" w:name="_Toc290149404"/>
      <w:ins w:id="5831" w:author="rawlins" w:date="2015-04-03T15:59:00Z">
        <w:r>
          <w:t>Uncoupled Prescribed Transversely Isotropic Active Contraction</w:t>
        </w:r>
        <w:bookmarkEnd w:id="5830"/>
      </w:ins>
    </w:p>
    <w:p w14:paraId="7C38F0E3" w14:textId="77777777" w:rsidR="00050662" w:rsidRDefault="00050662" w:rsidP="00050662">
      <w:pPr>
        <w:rPr>
          <w:ins w:id="5832" w:author="rawlins" w:date="2015-04-03T15:59:00Z"/>
        </w:rPr>
      </w:pPr>
      <w:ins w:id="5833" w:author="rawlins" w:date="2015-04-03T15:59:00Z">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5834" w:author="rawlins" w:date="2015-04-03T15:59:00Z">
        <w:r w:rsidRPr="0097532C">
          <w:fldChar w:fldCharType="separate"/>
        </w:r>
      </w:ins>
      <w:ins w:id="5835" w:author="Gerard" w:date="2015-04-08T21:50:00Z">
        <w:r w:rsidR="00C00DDA">
          <w:t xml:space="preserve">4.1.2.14. </w:t>
        </w:r>
      </w:ins>
      <w:ins w:id="5836" w:author="rawlins" w:date="2015-04-03T15:59:00Z">
        <w:r w:rsidRPr="0097532C">
          <w:fldChar w:fldCharType="end"/>
        </w:r>
        <w:r w:rsidRPr="0097532C">
          <w:t xml:space="preserve">.  </w:t>
        </w:r>
        <w:r>
          <w:t>The following material parameters need to be defined:</w:t>
        </w:r>
      </w:ins>
    </w:p>
    <w:p w14:paraId="2F7E3651" w14:textId="77777777" w:rsidR="00050662" w:rsidRDefault="00050662" w:rsidP="00050662">
      <w:pPr>
        <w:rPr>
          <w:ins w:id="5837"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358CEDA0" w14:textId="77777777" w:rsidTr="00050662">
        <w:trPr>
          <w:ins w:id="5838" w:author="rawlins" w:date="2015-04-03T15:59:00Z"/>
        </w:trPr>
        <w:tc>
          <w:tcPr>
            <w:tcW w:w="0" w:type="auto"/>
            <w:shd w:val="clear" w:color="auto" w:fill="auto"/>
          </w:tcPr>
          <w:p w14:paraId="17F69307" w14:textId="77777777" w:rsidR="00050662" w:rsidRDefault="00050662" w:rsidP="00050662">
            <w:pPr>
              <w:pStyle w:val="code"/>
              <w:rPr>
                <w:ins w:id="5839" w:author="rawlins" w:date="2015-04-03T15:59:00Z"/>
              </w:rPr>
            </w:pPr>
            <w:ins w:id="5840" w:author="rawlins" w:date="2015-04-03T15:59:00Z">
              <w:r>
                <w:t>&lt;T0&gt;</w:t>
              </w:r>
            </w:ins>
          </w:p>
        </w:tc>
        <w:tc>
          <w:tcPr>
            <w:tcW w:w="0" w:type="auto"/>
            <w:shd w:val="clear" w:color="auto" w:fill="auto"/>
          </w:tcPr>
          <w:p w14:paraId="69731F99" w14:textId="77777777" w:rsidR="00050662" w:rsidRDefault="00050662" w:rsidP="00050662">
            <w:pPr>
              <w:rPr>
                <w:ins w:id="5841" w:author="rawlins" w:date="2015-04-03T15:59:00Z"/>
              </w:rPr>
            </w:pPr>
            <w:ins w:id="5842" w:author="rawlins" w:date="2015-04-03T15:59:00Z">
              <w:r w:rsidRPr="00315B5A">
                <w:rPr>
                  <w:position w:val="-12"/>
                </w:rPr>
                <w:object w:dxaOrig="260" w:dyaOrig="360" w14:anchorId="244D63C7">
                  <v:shape id="_x0000_i2148" type="#_x0000_t75" style="width:14.4pt;height:21.6pt" o:ole="">
                    <v:imagedata r:id="rId2491" o:title=""/>
                  </v:shape>
                  <o:OLEObject Type="Embed" ProgID="Equation.DSMT4" ShapeID="_x0000_i2148" DrawAspect="Content" ObjectID="_1363901597" r:id="rId2492"/>
                </w:object>
              </w:r>
            </w:ins>
            <w:ins w:id="5843" w:author="rawlins" w:date="2015-04-03T15:59:00Z">
              <w:r>
                <w:t>, representing the prescribed stress</w:t>
              </w:r>
            </w:ins>
          </w:p>
        </w:tc>
        <w:tc>
          <w:tcPr>
            <w:tcW w:w="0" w:type="auto"/>
          </w:tcPr>
          <w:p w14:paraId="0090294C" w14:textId="77777777" w:rsidR="00050662" w:rsidRPr="00AF2221" w:rsidRDefault="00050662" w:rsidP="00050662">
            <w:pPr>
              <w:rPr>
                <w:ins w:id="5844" w:author="rawlins" w:date="2015-04-03T15:59:00Z"/>
                <w:position w:val="-10"/>
              </w:rPr>
            </w:pPr>
            <w:ins w:id="5845" w:author="rawlins" w:date="2015-04-03T15:59:00Z">
              <w:r>
                <w:t>[</w:t>
              </w:r>
              <w:r>
                <w:rPr>
                  <w:b/>
                </w:rPr>
                <w:t>P</w:t>
              </w:r>
              <w:r>
                <w:t>]</w:t>
              </w:r>
            </w:ins>
          </w:p>
        </w:tc>
      </w:tr>
      <w:tr w:rsidR="00050662" w14:paraId="1870C196" w14:textId="77777777" w:rsidTr="00050662">
        <w:trPr>
          <w:ins w:id="5846" w:author="rawlins" w:date="2015-04-03T15:59:00Z"/>
        </w:trPr>
        <w:tc>
          <w:tcPr>
            <w:tcW w:w="0" w:type="auto"/>
            <w:shd w:val="clear" w:color="auto" w:fill="auto"/>
          </w:tcPr>
          <w:p w14:paraId="7A84E29F" w14:textId="77777777" w:rsidR="00050662" w:rsidRDefault="00050662" w:rsidP="00050662">
            <w:pPr>
              <w:pStyle w:val="code"/>
              <w:rPr>
                <w:ins w:id="5847" w:author="rawlins" w:date="2015-04-03T15:59:00Z"/>
              </w:rPr>
            </w:pPr>
            <w:ins w:id="5848" w:author="rawlins" w:date="2015-04-03T15:59:00Z">
              <w:r>
                <w:t>&lt;theta&gt;</w:t>
              </w:r>
            </w:ins>
          </w:p>
        </w:tc>
        <w:tc>
          <w:tcPr>
            <w:tcW w:w="0" w:type="auto"/>
            <w:shd w:val="clear" w:color="auto" w:fill="auto"/>
          </w:tcPr>
          <w:p w14:paraId="56F6EEB6" w14:textId="77777777" w:rsidR="00050662" w:rsidRDefault="00050662" w:rsidP="00050662">
            <w:pPr>
              <w:rPr>
                <w:ins w:id="5849" w:author="rawlins" w:date="2015-04-03T15:59:00Z"/>
              </w:rPr>
            </w:pPr>
            <w:ins w:id="5850" w:author="rawlins" w:date="2015-04-03T15:59:00Z">
              <w:r w:rsidRPr="00315B5A">
                <w:rPr>
                  <w:position w:val="-6"/>
                </w:rPr>
                <w:object w:dxaOrig="200" w:dyaOrig="279" w14:anchorId="47F982B0">
                  <v:shape id="_x0000_i2149" type="#_x0000_t75" style="width:7.2pt;height:14.4pt" o:ole="">
                    <v:imagedata r:id="rId2493" o:title=""/>
                  </v:shape>
                  <o:OLEObject Type="Embed" ProgID="Equation.DSMT4" ShapeID="_x0000_i2149" DrawAspect="Content" ObjectID="_1363901598" r:id="rId2494"/>
                </w:object>
              </w:r>
            </w:ins>
            <w:ins w:id="5851" w:author="rawlins" w:date="2015-04-03T15:59:00Z">
              <w:r>
                <w:t>, azimuthal angle for fiber orientation in local coordinate system</w:t>
              </w:r>
            </w:ins>
          </w:p>
        </w:tc>
        <w:tc>
          <w:tcPr>
            <w:tcW w:w="0" w:type="auto"/>
          </w:tcPr>
          <w:p w14:paraId="5A30AD2F" w14:textId="77777777" w:rsidR="00050662" w:rsidRPr="00C7478A" w:rsidRDefault="00050662" w:rsidP="00050662">
            <w:pPr>
              <w:rPr>
                <w:ins w:id="5852" w:author="rawlins" w:date="2015-04-03T15:59:00Z"/>
                <w:position w:val="-6"/>
              </w:rPr>
            </w:pPr>
            <w:ins w:id="5853" w:author="rawlins" w:date="2015-04-03T15:59:00Z">
              <w:r>
                <w:rPr>
                  <w:position w:val="-6"/>
                </w:rPr>
                <w:t>[</w:t>
              </w:r>
              <w:r>
                <w:rPr>
                  <w:b/>
                  <w:position w:val="-6"/>
                </w:rPr>
                <w:t>deg</w:t>
              </w:r>
              <w:r>
                <w:rPr>
                  <w:position w:val="-6"/>
                </w:rPr>
                <w:t>]</w:t>
              </w:r>
            </w:ins>
          </w:p>
        </w:tc>
      </w:tr>
      <w:tr w:rsidR="00050662" w14:paraId="57D1B9D1" w14:textId="77777777" w:rsidTr="00050662">
        <w:trPr>
          <w:ins w:id="5854" w:author="rawlins" w:date="2015-04-03T15:59:00Z"/>
        </w:trPr>
        <w:tc>
          <w:tcPr>
            <w:tcW w:w="0" w:type="auto"/>
            <w:shd w:val="clear" w:color="auto" w:fill="auto"/>
          </w:tcPr>
          <w:p w14:paraId="38BF6558" w14:textId="77777777" w:rsidR="00050662" w:rsidRDefault="00050662" w:rsidP="00050662">
            <w:pPr>
              <w:pStyle w:val="code"/>
              <w:rPr>
                <w:ins w:id="5855" w:author="rawlins" w:date="2015-04-03T15:59:00Z"/>
              </w:rPr>
            </w:pPr>
            <w:ins w:id="5856" w:author="rawlins" w:date="2015-04-03T15:59:00Z">
              <w:r>
                <w:t>&lt;phi&gt;</w:t>
              </w:r>
            </w:ins>
          </w:p>
        </w:tc>
        <w:tc>
          <w:tcPr>
            <w:tcW w:w="0" w:type="auto"/>
            <w:shd w:val="clear" w:color="auto" w:fill="auto"/>
          </w:tcPr>
          <w:p w14:paraId="219FB03F" w14:textId="77777777" w:rsidR="00050662" w:rsidRDefault="00050662" w:rsidP="00050662">
            <w:pPr>
              <w:rPr>
                <w:ins w:id="5857" w:author="rawlins" w:date="2015-04-03T15:59:00Z"/>
              </w:rPr>
            </w:pPr>
            <w:ins w:id="5858" w:author="rawlins" w:date="2015-04-03T15:59:00Z">
              <w:r w:rsidRPr="00315B5A">
                <w:rPr>
                  <w:position w:val="-10"/>
                </w:rPr>
                <w:object w:dxaOrig="220" w:dyaOrig="260" w14:anchorId="4A177905">
                  <v:shape id="_x0000_i2150" type="#_x0000_t75" style="width:14.4pt;height:14.4pt" o:ole="">
                    <v:imagedata r:id="rId2495" o:title=""/>
                  </v:shape>
                  <o:OLEObject Type="Embed" ProgID="Equation.DSMT4" ShapeID="_x0000_i2150" DrawAspect="Content" ObjectID="_1363901599" r:id="rId2496"/>
                </w:object>
              </w:r>
            </w:ins>
            <w:ins w:id="5859" w:author="rawlins" w:date="2015-04-03T15:59:00Z">
              <w:r>
                <w:t>, declination angle for fiber orientation in local coordinate system</w:t>
              </w:r>
            </w:ins>
          </w:p>
        </w:tc>
        <w:tc>
          <w:tcPr>
            <w:tcW w:w="0" w:type="auto"/>
          </w:tcPr>
          <w:p w14:paraId="06391B1C" w14:textId="77777777" w:rsidR="00050662" w:rsidRPr="00AF2221" w:rsidRDefault="00050662" w:rsidP="00050662">
            <w:pPr>
              <w:rPr>
                <w:ins w:id="5860" w:author="rawlins" w:date="2015-04-03T15:59:00Z"/>
                <w:position w:val="-10"/>
              </w:rPr>
            </w:pPr>
            <w:ins w:id="5861" w:author="rawlins" w:date="2015-04-03T15:59:00Z">
              <w:r>
                <w:rPr>
                  <w:position w:val="-10"/>
                </w:rPr>
                <w:t>[</w:t>
              </w:r>
              <w:r>
                <w:rPr>
                  <w:b/>
                  <w:position w:val="-10"/>
                </w:rPr>
                <w:t>deg</w:t>
              </w:r>
              <w:r>
                <w:rPr>
                  <w:position w:val="-10"/>
                </w:rPr>
                <w:t>]</w:t>
              </w:r>
            </w:ins>
          </w:p>
        </w:tc>
      </w:tr>
    </w:tbl>
    <w:p w14:paraId="23D26D0E" w14:textId="77777777" w:rsidR="00050662" w:rsidRDefault="00050662" w:rsidP="00050662">
      <w:pPr>
        <w:jc w:val="center"/>
        <w:rPr>
          <w:ins w:id="5862" w:author="rawlins" w:date="2015-04-03T15:59:00Z"/>
        </w:rPr>
      </w:pPr>
      <w:ins w:id="5863" w:author="rawlins" w:date="2015-04-03T15:59:00Z">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5AAE7BAA" w14:textId="77777777" w:rsidR="00050662" w:rsidRDefault="00050662" w:rsidP="00050662">
      <w:pPr>
        <w:rPr>
          <w:ins w:id="5864" w:author="rawlins" w:date="2015-04-03T15:59:00Z"/>
        </w:rPr>
      </w:pPr>
      <w:ins w:id="5865" w:author="rawlins" w:date="2015-04-03T15:59:00Z">
        <w:r>
          <w:t>In the reference configuration, the fiber is oriented along</w:t>
        </w:r>
      </w:ins>
    </w:p>
    <w:p w14:paraId="72CB10D5" w14:textId="77777777" w:rsidR="00050662" w:rsidRDefault="00050662" w:rsidP="00050662">
      <w:pPr>
        <w:pStyle w:val="MTDisplayEquation"/>
        <w:rPr>
          <w:ins w:id="5866" w:author="rawlins" w:date="2015-04-03T15:59:00Z"/>
        </w:rPr>
      </w:pPr>
      <w:ins w:id="5867" w:author="rawlins" w:date="2015-04-03T15:59:00Z">
        <w:r>
          <w:tab/>
        </w:r>
      </w:ins>
      <w:ins w:id="5868" w:author="rawlins" w:date="2015-04-03T15:59:00Z">
        <w:r w:rsidRPr="00315B5A">
          <w:rPr>
            <w:position w:val="-12"/>
          </w:rPr>
          <w:object w:dxaOrig="3920" w:dyaOrig="360" w14:anchorId="018AA1EB">
            <v:shape id="_x0000_i2151" type="#_x0000_t75" style="width:194.4pt;height:21.6pt" o:ole="">
              <v:imagedata r:id="rId2497" o:title=""/>
            </v:shape>
            <o:OLEObject Type="Embed" ProgID="Equation.DSMT4" ShapeID="_x0000_i2151" DrawAspect="Content" ObjectID="_1363901600" r:id="rId2498"/>
          </w:object>
        </w:r>
      </w:ins>
      <w:ins w:id="5869" w:author="rawlins" w:date="2015-04-03T15:59:00Z">
        <w:r>
          <w:t xml:space="preserve"> </w:t>
        </w:r>
      </w:ins>
    </w:p>
    <w:p w14:paraId="7351A0AE" w14:textId="77777777" w:rsidR="00050662" w:rsidRDefault="00050662" w:rsidP="00050662">
      <w:pPr>
        <w:rPr>
          <w:ins w:id="5870" w:author="rawlins" w:date="2015-04-03T15:59:00Z"/>
        </w:rPr>
      </w:pPr>
      <w:ins w:id="5871" w:author="rawlins" w:date="2015-04-03T15:59:00Z">
        <w:r w:rsidRPr="000230DC">
          <w:t xml:space="preserve">where </w:t>
        </w:r>
      </w:ins>
      <w:ins w:id="5872" w:author="rawlins" w:date="2015-04-03T15:59:00Z">
        <w:r w:rsidRPr="00315B5A">
          <w:rPr>
            <w:position w:val="-14"/>
          </w:rPr>
          <w:object w:dxaOrig="999" w:dyaOrig="400" w14:anchorId="3E725377">
            <v:shape id="_x0000_i2152" type="#_x0000_t75" style="width:50.4pt;height:21.6pt" o:ole="">
              <v:imagedata r:id="rId2499" o:title=""/>
            </v:shape>
            <o:OLEObject Type="Embed" ProgID="Equation.DSMT4" ShapeID="_x0000_i2152" DrawAspect="Content" ObjectID="_1363901601" r:id="rId2500"/>
          </w:object>
        </w:r>
      </w:ins>
      <w:ins w:id="5873"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5874" w:author="rawlins" w:date="2015-04-03T15:59:00Z">
        <w:r w:rsidRPr="000230DC">
          <w:fldChar w:fldCharType="separate"/>
        </w:r>
      </w:ins>
      <w:ins w:id="5875" w:author="Gerard" w:date="2015-04-08T21:50:00Z">
        <w:r w:rsidR="00C00DDA">
          <w:t>4.1.1</w:t>
        </w:r>
      </w:ins>
      <w:ins w:id="5876" w:author="rawlins" w:date="2015-04-03T15:59:00Z">
        <w:r w:rsidRPr="000230DC">
          <w:fldChar w:fldCharType="end"/>
        </w:r>
        <w:r w:rsidRPr="000230DC">
          <w:t xml:space="preserve">).  </w:t>
        </w:r>
        <w:r>
          <w:t xml:space="preserve">The parameters &lt;theta&gt; and &lt;phi&gt; are optional, with default values of </w:t>
        </w:r>
      </w:ins>
      <w:ins w:id="5877" w:author="rawlins" w:date="2015-04-03T15:59:00Z">
        <w:r w:rsidRPr="00315B5A">
          <w:rPr>
            <w:position w:val="-6"/>
          </w:rPr>
          <w:object w:dxaOrig="400" w:dyaOrig="279" w14:anchorId="42F8E4AF">
            <v:shape id="_x0000_i2153" type="#_x0000_t75" style="width:21.6pt;height:14.4pt" o:ole="">
              <v:imagedata r:id="rId2501" o:title=""/>
            </v:shape>
            <o:OLEObject Type="Embed" ProgID="Equation.DSMT4" ShapeID="_x0000_i2153" DrawAspect="Content" ObjectID="_1363901602" r:id="rId2502"/>
          </w:object>
        </w:r>
      </w:ins>
      <w:ins w:id="5878" w:author="rawlins" w:date="2015-04-03T15:59:00Z">
        <w:r>
          <w:t xml:space="preserve">0° and </w:t>
        </w:r>
      </w:ins>
      <w:ins w:id="5879" w:author="rawlins" w:date="2015-04-03T15:59:00Z">
        <w:r w:rsidRPr="00315B5A">
          <w:rPr>
            <w:position w:val="-10"/>
          </w:rPr>
          <w:object w:dxaOrig="400" w:dyaOrig="260" w14:anchorId="6169D474">
            <v:shape id="_x0000_i2154" type="#_x0000_t75" style="width:21.6pt;height:14.4pt" o:ole="">
              <v:imagedata r:id="rId2503" o:title=""/>
            </v:shape>
            <o:OLEObject Type="Embed" ProgID="Equation.DSMT4" ShapeID="_x0000_i2154" DrawAspect="Content" ObjectID="_1363901603" r:id="rId2504"/>
          </w:object>
        </w:r>
      </w:ins>
      <w:ins w:id="5880" w:author="rawlins" w:date="2015-04-03T15:59:00Z">
        <w:r>
          <w:t xml:space="preserve">90°, such that </w:t>
        </w:r>
      </w:ins>
      <w:ins w:id="5881" w:author="rawlins" w:date="2015-04-03T15:59:00Z">
        <w:r w:rsidRPr="00315B5A">
          <w:rPr>
            <w:position w:val="-12"/>
          </w:rPr>
          <w:object w:dxaOrig="700" w:dyaOrig="360" w14:anchorId="34085FE6">
            <v:shape id="_x0000_i2155" type="#_x0000_t75" style="width:36pt;height:21.6pt" o:ole="">
              <v:imagedata r:id="rId2505" o:title=""/>
            </v:shape>
            <o:OLEObject Type="Embed" ProgID="Equation.DSMT4" ShapeID="_x0000_i2155" DrawAspect="Content" ObjectID="_1363901604" r:id="rId2506"/>
          </w:object>
        </w:r>
      </w:ins>
      <w:ins w:id="5882" w:author="rawlins" w:date="2015-04-03T15:59:00Z">
        <w:r>
          <w:t xml:space="preserve">.  The active stress </w:t>
        </w:r>
      </w:ins>
      <w:ins w:id="5883" w:author="rawlins" w:date="2015-04-03T15:59:00Z">
        <w:r w:rsidRPr="00315B5A">
          <w:rPr>
            <w:position w:val="-6"/>
          </w:rPr>
          <w:object w:dxaOrig="320" w:dyaOrig="320" w14:anchorId="4053DAC3">
            <v:shape id="_x0000_i2156" type="#_x0000_t75" style="width:14.4pt;height:14.4pt" o:ole="">
              <v:imagedata r:id="rId2507" o:title=""/>
            </v:shape>
            <o:OLEObject Type="Embed" ProgID="Equation.DSMT4" ShapeID="_x0000_i2156" DrawAspect="Content" ObjectID="_1363901605" r:id="rId2508"/>
          </w:object>
        </w:r>
      </w:ins>
      <w:ins w:id="5884" w:author="rawlins" w:date="2015-04-03T15:59:00Z">
        <w:r>
          <w:t xml:space="preserve"> for this material is given by</w:t>
        </w:r>
      </w:ins>
    </w:p>
    <w:p w14:paraId="1D8E233B" w14:textId="77777777" w:rsidR="00050662" w:rsidRDefault="00050662" w:rsidP="00050662">
      <w:pPr>
        <w:pStyle w:val="MTDisplayEquation"/>
        <w:rPr>
          <w:ins w:id="5885" w:author="rawlins" w:date="2015-04-03T15:59:00Z"/>
        </w:rPr>
      </w:pPr>
      <w:ins w:id="5886" w:author="rawlins" w:date="2015-04-03T15:59:00Z">
        <w:r>
          <w:tab/>
        </w:r>
      </w:ins>
      <w:ins w:id="5887" w:author="rawlins" w:date="2015-04-03T15:59:00Z">
        <w:r w:rsidRPr="00315B5A">
          <w:rPr>
            <w:position w:val="-14"/>
          </w:rPr>
          <w:object w:dxaOrig="1820" w:dyaOrig="400" w14:anchorId="6BFC4D5E">
            <v:shape id="_x0000_i2157" type="#_x0000_t75" style="width:93.6pt;height:21.6pt" o:ole="">
              <v:imagedata r:id="rId2509" o:title=""/>
            </v:shape>
            <o:OLEObject Type="Embed" ProgID="Equation.DSMT4" ShapeID="_x0000_i2157" DrawAspect="Content" ObjectID="_1363901606" r:id="rId2510"/>
          </w:object>
        </w:r>
      </w:ins>
      <w:ins w:id="5888" w:author="rawlins" w:date="2015-04-03T15:59:00Z">
        <w:r>
          <w:t xml:space="preserve"> ,</w:t>
        </w:r>
      </w:ins>
    </w:p>
    <w:p w14:paraId="70EA5730" w14:textId="77777777" w:rsidR="00050662" w:rsidRPr="0097532C" w:rsidRDefault="00050662" w:rsidP="00050662">
      <w:pPr>
        <w:rPr>
          <w:ins w:id="5889" w:author="rawlins" w:date="2015-04-03T15:59:00Z"/>
        </w:rPr>
      </w:pPr>
      <w:ins w:id="5890" w:author="rawlins" w:date="2015-04-03T15:59:00Z">
        <w:r>
          <w:t xml:space="preserve">where </w:t>
        </w:r>
      </w:ins>
      <w:ins w:id="5891" w:author="rawlins" w:date="2015-04-03T15:59:00Z">
        <w:r w:rsidRPr="00315B5A">
          <w:rPr>
            <w:position w:val="-14"/>
          </w:rPr>
          <w:object w:dxaOrig="1620" w:dyaOrig="400" w14:anchorId="493109E1">
            <v:shape id="_x0000_i2158" type="#_x0000_t75" style="width:79.2pt;height:21.6pt" o:ole="">
              <v:imagedata r:id="rId2511" o:title=""/>
            </v:shape>
            <o:OLEObject Type="Embed" ProgID="Equation.DSMT4" ShapeID="_x0000_i2158" DrawAspect="Content" ObjectID="_1363901607" r:id="rId2512"/>
          </w:object>
        </w:r>
      </w:ins>
      <w:ins w:id="5892" w:author="rawlins" w:date="2015-04-03T15:59:00Z">
        <w:r>
          <w:t xml:space="preserve"> is the fiber orientation in the current (deformed) configuration.</w:t>
        </w:r>
      </w:ins>
    </w:p>
    <w:p w14:paraId="691FB496" w14:textId="77777777" w:rsidR="00050662" w:rsidRPr="0097532C" w:rsidRDefault="00050662" w:rsidP="00050662">
      <w:pPr>
        <w:rPr>
          <w:ins w:id="5893" w:author="rawlins" w:date="2015-04-03T15:59:00Z"/>
        </w:rPr>
      </w:pPr>
    </w:p>
    <w:p w14:paraId="005FCAEB" w14:textId="77777777" w:rsidR="00050662" w:rsidRDefault="00050662" w:rsidP="00050662">
      <w:pPr>
        <w:rPr>
          <w:ins w:id="5894" w:author="rawlins" w:date="2015-04-03T15:59:00Z"/>
        </w:rPr>
      </w:pPr>
      <w:ins w:id="5895" w:author="rawlins" w:date="2015-04-03T15:59:00Z">
        <w:r>
          <w:rPr>
            <w:i/>
          </w:rPr>
          <w:t>Example</w:t>
        </w:r>
        <w:r>
          <w:t>:</w:t>
        </w:r>
      </w:ins>
    </w:p>
    <w:p w14:paraId="75F8467A" w14:textId="77777777" w:rsidR="00050662" w:rsidRDefault="00050662" w:rsidP="00050662">
      <w:pPr>
        <w:rPr>
          <w:ins w:id="5896" w:author="rawlins" w:date="2015-04-03T15:59:00Z"/>
        </w:rPr>
      </w:pPr>
      <w:ins w:id="5897" w:author="rawlins" w:date="2015-04-03T15:59:00Z">
        <w:r>
          <w:t xml:space="preserve">Isotropic contraction in plane transverse to </w:t>
        </w:r>
      </w:ins>
      <w:ins w:id="5898" w:author="rawlins" w:date="2015-04-03T15:59:00Z">
        <w:r w:rsidRPr="00315B5A">
          <w:rPr>
            <w:position w:val="-12"/>
          </w:rPr>
          <w:object w:dxaOrig="220" w:dyaOrig="360" w14:anchorId="7954EAF4">
            <v:shape id="_x0000_i2159" type="#_x0000_t75" style="width:14.4pt;height:21.6pt" o:ole="">
              <v:imagedata r:id="rId2513" o:title=""/>
            </v:shape>
            <o:OLEObject Type="Embed" ProgID="Equation.DSMT4" ShapeID="_x0000_i2159" DrawAspect="Content" ObjectID="_1363901608" r:id="rId2514"/>
          </w:object>
        </w:r>
      </w:ins>
      <w:ins w:id="5899" w:author="rawlins" w:date="2015-04-03T15:59:00Z">
        <w:r>
          <w:t>, in a mixture containing a Mooney-Rivlin solid.</w:t>
        </w:r>
      </w:ins>
    </w:p>
    <w:p w14:paraId="50B49D7F" w14:textId="77777777" w:rsidR="00050662" w:rsidRDefault="00050662" w:rsidP="00050662">
      <w:pPr>
        <w:pStyle w:val="code"/>
        <w:rPr>
          <w:ins w:id="5900" w:author="rawlins" w:date="2015-04-03T15:59:00Z"/>
        </w:rPr>
      </w:pPr>
      <w:ins w:id="5901" w:author="rawlins" w:date="2015-04-03T15:59:00Z">
        <w:r>
          <w:t>&lt;material id="1" type="uncoupled solid mixture"&gt;</w:t>
        </w:r>
      </w:ins>
    </w:p>
    <w:p w14:paraId="3C0AFE02" w14:textId="77777777" w:rsidR="00050662" w:rsidRDefault="00050662" w:rsidP="00050662">
      <w:pPr>
        <w:pStyle w:val="code"/>
        <w:rPr>
          <w:ins w:id="5902" w:author="rawlins" w:date="2015-04-03T15:59:00Z"/>
        </w:rPr>
      </w:pPr>
      <w:ins w:id="5903" w:author="rawlins" w:date="2015-04-03T15:59:00Z">
        <w:r>
          <w:tab/>
          <w:t>&lt;mat_axis type="local"&gt;0,0,0&lt;/mat_axis&gt;</w:t>
        </w:r>
      </w:ins>
    </w:p>
    <w:p w14:paraId="0CBF69A6" w14:textId="77777777" w:rsidR="00050662" w:rsidRDefault="00050662" w:rsidP="00050662">
      <w:pPr>
        <w:pStyle w:val="code"/>
        <w:rPr>
          <w:ins w:id="5904" w:author="rawlins" w:date="2015-04-03T15:59:00Z"/>
        </w:rPr>
      </w:pPr>
      <w:ins w:id="5905" w:author="rawlins" w:date="2015-04-03T15:59:00Z">
        <w:r>
          <w:tab/>
          <w:t>&lt;solid type="Mooney-Rivlin"&gt;</w:t>
        </w:r>
      </w:ins>
    </w:p>
    <w:p w14:paraId="2644AD65" w14:textId="77777777" w:rsidR="00050662" w:rsidRDefault="00050662" w:rsidP="00050662">
      <w:pPr>
        <w:pStyle w:val="code"/>
        <w:rPr>
          <w:ins w:id="5906" w:author="rawlins" w:date="2015-04-03T15:59:00Z"/>
        </w:rPr>
      </w:pPr>
      <w:ins w:id="5907" w:author="rawlins" w:date="2015-04-03T15:59:00Z">
        <w:r>
          <w:tab/>
        </w:r>
        <w:r>
          <w:tab/>
          <w:t>&lt;c1&gt;1.0&lt;/c1&gt;</w:t>
        </w:r>
      </w:ins>
    </w:p>
    <w:p w14:paraId="33BCB5FD" w14:textId="77777777" w:rsidR="00050662" w:rsidRDefault="00050662" w:rsidP="00050662">
      <w:pPr>
        <w:pStyle w:val="code"/>
        <w:rPr>
          <w:ins w:id="5908" w:author="rawlins" w:date="2015-04-03T15:59:00Z"/>
        </w:rPr>
      </w:pPr>
      <w:ins w:id="5909" w:author="rawlins" w:date="2015-04-03T15:59:00Z">
        <w:r>
          <w:tab/>
        </w:r>
        <w:r>
          <w:tab/>
          <w:t>&lt;c2&gt;0&lt;/c2&gt;</w:t>
        </w:r>
      </w:ins>
    </w:p>
    <w:p w14:paraId="699E6A86" w14:textId="77777777" w:rsidR="00050662" w:rsidRDefault="00050662" w:rsidP="00050662">
      <w:pPr>
        <w:pStyle w:val="code"/>
        <w:rPr>
          <w:ins w:id="5910" w:author="rawlins" w:date="2015-04-03T15:59:00Z"/>
        </w:rPr>
      </w:pPr>
      <w:ins w:id="5911" w:author="rawlins" w:date="2015-04-03T15:59:00Z">
        <w:r>
          <w:tab/>
        </w:r>
        <w:r>
          <w:tab/>
          <w:t>&lt;k&gt;1000&lt;/k&gt;</w:t>
        </w:r>
      </w:ins>
    </w:p>
    <w:p w14:paraId="7D6978AF" w14:textId="77777777" w:rsidR="00050662" w:rsidRDefault="00050662" w:rsidP="00050662">
      <w:pPr>
        <w:pStyle w:val="code"/>
        <w:rPr>
          <w:ins w:id="5912" w:author="rawlins" w:date="2015-04-03T15:59:00Z"/>
        </w:rPr>
      </w:pPr>
      <w:ins w:id="5913" w:author="rawlins" w:date="2015-04-03T15:59:00Z">
        <w:r>
          <w:tab/>
          <w:t>&lt;/solid&gt;</w:t>
        </w:r>
      </w:ins>
    </w:p>
    <w:p w14:paraId="5247C1E4" w14:textId="77777777" w:rsidR="00050662" w:rsidRDefault="00050662" w:rsidP="00050662">
      <w:pPr>
        <w:pStyle w:val="code"/>
        <w:rPr>
          <w:ins w:id="5914" w:author="rawlins" w:date="2015-04-03T15:59:00Z"/>
        </w:rPr>
      </w:pPr>
      <w:ins w:id="5915" w:author="rawlins" w:date="2015-04-03T15:59:00Z">
        <w:r>
          <w:tab/>
          <w:t>&lt;solid type="prescribed trans iso active contraction uncoupled"&gt;</w:t>
        </w:r>
      </w:ins>
    </w:p>
    <w:p w14:paraId="25E62C75" w14:textId="77777777" w:rsidR="00050662" w:rsidRPr="00E24C5F" w:rsidRDefault="00050662" w:rsidP="00050662">
      <w:pPr>
        <w:pStyle w:val="code"/>
        <w:rPr>
          <w:ins w:id="5916" w:author="rawlins" w:date="2015-04-03T15:59:00Z"/>
        </w:rPr>
      </w:pPr>
      <w:ins w:id="5917" w:author="rawlins" w:date="2015-04-03T15:59:00Z">
        <w:r>
          <w:tab/>
        </w:r>
        <w:r>
          <w:tab/>
        </w:r>
        <w:r w:rsidRPr="00E24C5F">
          <w:t>&lt;</w:t>
        </w:r>
        <w:r>
          <w:t>T0 lc="2"</w:t>
        </w:r>
        <w:r w:rsidRPr="00E24C5F">
          <w:t>&gt;</w:t>
        </w:r>
        <w:r>
          <w:t>1</w:t>
        </w:r>
        <w:r w:rsidRPr="00E24C5F">
          <w:t>&lt;/</w:t>
        </w:r>
        <w:r>
          <w:t>T0</w:t>
        </w:r>
        <w:r w:rsidRPr="00E24C5F">
          <w:t>&gt;</w:t>
        </w:r>
      </w:ins>
    </w:p>
    <w:p w14:paraId="0A445C2C" w14:textId="77777777" w:rsidR="00050662" w:rsidRPr="00E24C5F" w:rsidRDefault="00050662" w:rsidP="00050662">
      <w:pPr>
        <w:pStyle w:val="code"/>
        <w:rPr>
          <w:ins w:id="5918" w:author="rawlins" w:date="2015-04-03T15:59:00Z"/>
        </w:rPr>
      </w:pPr>
      <w:ins w:id="5919" w:author="rawlins" w:date="2015-04-03T15:59:00Z">
        <w:r w:rsidRPr="00E24C5F">
          <w:tab/>
        </w:r>
        <w:r w:rsidRPr="00E24C5F">
          <w:tab/>
          <w:t>&lt;theta&gt;0&lt;/theta&gt;</w:t>
        </w:r>
      </w:ins>
    </w:p>
    <w:p w14:paraId="7B90CB63" w14:textId="77777777" w:rsidR="00050662" w:rsidRDefault="00050662" w:rsidP="00050662">
      <w:pPr>
        <w:pStyle w:val="code"/>
        <w:rPr>
          <w:ins w:id="5920" w:author="rawlins" w:date="2015-04-03T15:59:00Z"/>
        </w:rPr>
      </w:pPr>
      <w:ins w:id="5921" w:author="rawlins" w:date="2015-04-03T15:59:00Z">
        <w:r w:rsidRPr="00E24C5F">
          <w:tab/>
        </w:r>
        <w:r w:rsidRPr="00E24C5F">
          <w:tab/>
          <w:t>&lt;phi&gt;90&lt;/phi&gt;</w:t>
        </w:r>
      </w:ins>
    </w:p>
    <w:p w14:paraId="7CD79923" w14:textId="77777777" w:rsidR="00050662" w:rsidRPr="00E24C5F" w:rsidRDefault="00050662" w:rsidP="00050662">
      <w:pPr>
        <w:pStyle w:val="code"/>
        <w:rPr>
          <w:ins w:id="5922" w:author="rawlins" w:date="2015-04-03T15:59:00Z"/>
        </w:rPr>
      </w:pPr>
      <w:ins w:id="5923" w:author="rawlins" w:date="2015-04-03T15:59:00Z">
        <w:r w:rsidRPr="00E24C5F">
          <w:lastRenderedPageBreak/>
          <w:tab/>
          <w:t>&lt;/solid&gt;</w:t>
        </w:r>
      </w:ins>
    </w:p>
    <w:p w14:paraId="761ABD70" w14:textId="77777777" w:rsidR="00050662" w:rsidRDefault="00050662" w:rsidP="00050662">
      <w:pPr>
        <w:pStyle w:val="code"/>
        <w:rPr>
          <w:ins w:id="5924" w:author="rawlins" w:date="2015-04-03T15:59:00Z"/>
        </w:rPr>
      </w:pPr>
      <w:ins w:id="5925" w:author="rawlins" w:date="2015-04-03T15:59:00Z">
        <w:r>
          <w:t>&lt;/material&gt;</w:t>
        </w:r>
      </w:ins>
    </w:p>
    <w:p w14:paraId="7AE256EA" w14:textId="77777777" w:rsidR="00050662" w:rsidRDefault="00050662" w:rsidP="00050662">
      <w:pPr>
        <w:rPr>
          <w:ins w:id="5926" w:author="rawlins" w:date="2015-04-03T15:59:00Z"/>
        </w:rPr>
      </w:pPr>
    </w:p>
    <w:p w14:paraId="582D3822" w14:textId="77777777" w:rsidR="00050662" w:rsidRDefault="00050662" w:rsidP="00050662">
      <w:pPr>
        <w:pStyle w:val="Heading4"/>
        <w:rPr>
          <w:ins w:id="5927" w:author="rawlins" w:date="2015-04-03T15:59:00Z"/>
        </w:rPr>
      </w:pPr>
      <w:bookmarkStart w:id="5928" w:name="_Toc290149405"/>
      <w:ins w:id="5929" w:author="rawlins" w:date="2015-04-03T15:59:00Z">
        <w:r>
          <w:t>Uncoupled Prescribed Isotropic Active Contraction</w:t>
        </w:r>
        <w:bookmarkEnd w:id="5928"/>
      </w:ins>
    </w:p>
    <w:p w14:paraId="59CF4432" w14:textId="77777777" w:rsidR="00050662" w:rsidRDefault="00050662" w:rsidP="00050662">
      <w:pPr>
        <w:rPr>
          <w:ins w:id="5930" w:author="rawlins" w:date="2015-04-03T15:59:00Z"/>
        </w:rPr>
      </w:pPr>
      <w:ins w:id="5931" w:author="rawlins" w:date="2015-04-03T15:59:00Z">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5932" w:author="rawlins" w:date="2015-04-03T15:59:00Z">
        <w:r w:rsidRPr="0097532C">
          <w:fldChar w:fldCharType="separate"/>
        </w:r>
      </w:ins>
      <w:ins w:id="5933" w:author="Gerard" w:date="2015-04-08T21:50:00Z">
        <w:r w:rsidR="00C00DDA">
          <w:t xml:space="preserve">4.1.2.14. </w:t>
        </w:r>
      </w:ins>
      <w:ins w:id="5934" w:author="rawlins" w:date="2015-04-03T15:59:00Z">
        <w:r w:rsidRPr="0097532C">
          <w:fldChar w:fldCharType="end"/>
        </w:r>
        <w:r w:rsidRPr="0097532C">
          <w:t xml:space="preserve">.  </w:t>
        </w:r>
        <w:r>
          <w:t>The following material parameters need to be defined:</w:t>
        </w:r>
      </w:ins>
    </w:p>
    <w:p w14:paraId="7F7815D1" w14:textId="77777777" w:rsidR="00050662" w:rsidRDefault="00050662" w:rsidP="00050662">
      <w:pPr>
        <w:rPr>
          <w:ins w:id="5935"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4"/>
        <w:gridCol w:w="523"/>
      </w:tblGrid>
      <w:tr w:rsidR="00050662" w14:paraId="695F21BE" w14:textId="77777777" w:rsidTr="00050662">
        <w:trPr>
          <w:ins w:id="5936" w:author="rawlins" w:date="2015-04-03T15:59:00Z"/>
        </w:trPr>
        <w:tc>
          <w:tcPr>
            <w:tcW w:w="0" w:type="auto"/>
            <w:shd w:val="clear" w:color="auto" w:fill="auto"/>
          </w:tcPr>
          <w:p w14:paraId="3CE9E318" w14:textId="77777777" w:rsidR="00050662" w:rsidRDefault="00050662" w:rsidP="00050662">
            <w:pPr>
              <w:pStyle w:val="code"/>
              <w:rPr>
                <w:ins w:id="5937" w:author="rawlins" w:date="2015-04-03T15:59:00Z"/>
              </w:rPr>
            </w:pPr>
            <w:ins w:id="5938" w:author="rawlins" w:date="2015-04-03T15:59:00Z">
              <w:r>
                <w:t>&lt;T0&gt;</w:t>
              </w:r>
            </w:ins>
          </w:p>
        </w:tc>
        <w:tc>
          <w:tcPr>
            <w:tcW w:w="0" w:type="auto"/>
            <w:shd w:val="clear" w:color="auto" w:fill="auto"/>
          </w:tcPr>
          <w:p w14:paraId="73B9E668" w14:textId="77777777" w:rsidR="00050662" w:rsidRDefault="00050662" w:rsidP="00050662">
            <w:pPr>
              <w:rPr>
                <w:ins w:id="5939" w:author="rawlins" w:date="2015-04-03T15:59:00Z"/>
              </w:rPr>
            </w:pPr>
            <w:ins w:id="5940" w:author="rawlins" w:date="2015-04-03T15:59:00Z">
              <w:r w:rsidRPr="00315B5A">
                <w:rPr>
                  <w:position w:val="-12"/>
                </w:rPr>
                <w:object w:dxaOrig="260" w:dyaOrig="360" w14:anchorId="49C69A43">
                  <v:shape id="_x0000_i2160" type="#_x0000_t75" style="width:14.4pt;height:21.6pt" o:ole="">
                    <v:imagedata r:id="rId2515" o:title=""/>
                  </v:shape>
                  <o:OLEObject Type="Embed" ProgID="Equation.DSMT4" ShapeID="_x0000_i2160" DrawAspect="Content" ObjectID="_1363901609" r:id="rId2516"/>
                </w:object>
              </w:r>
            </w:ins>
            <w:ins w:id="5941" w:author="rawlins" w:date="2015-04-03T15:59:00Z">
              <w:r>
                <w:t>, representing the prescribed stress</w:t>
              </w:r>
            </w:ins>
          </w:p>
        </w:tc>
        <w:tc>
          <w:tcPr>
            <w:tcW w:w="0" w:type="auto"/>
          </w:tcPr>
          <w:p w14:paraId="3DC92A0E" w14:textId="77777777" w:rsidR="00050662" w:rsidRPr="00AF2221" w:rsidRDefault="00050662" w:rsidP="00050662">
            <w:pPr>
              <w:rPr>
                <w:ins w:id="5942" w:author="rawlins" w:date="2015-04-03T15:59:00Z"/>
                <w:position w:val="-10"/>
              </w:rPr>
            </w:pPr>
            <w:ins w:id="5943" w:author="rawlins" w:date="2015-04-03T15:59:00Z">
              <w:r>
                <w:t>[</w:t>
              </w:r>
              <w:r>
                <w:rPr>
                  <w:b/>
                </w:rPr>
                <w:t>P</w:t>
              </w:r>
              <w:r>
                <w:t>]</w:t>
              </w:r>
            </w:ins>
          </w:p>
        </w:tc>
      </w:tr>
    </w:tbl>
    <w:p w14:paraId="019E5AE2" w14:textId="77777777" w:rsidR="00050662" w:rsidRDefault="00050662" w:rsidP="00050662">
      <w:pPr>
        <w:rPr>
          <w:ins w:id="5944" w:author="rawlins" w:date="2015-04-03T15:59:00Z"/>
        </w:rPr>
      </w:pPr>
      <w:ins w:id="5945" w:author="rawlins" w:date="2015-04-03T15:59:00Z">
        <w:r>
          <w:t xml:space="preserve">The active stress </w:t>
        </w:r>
      </w:ins>
      <w:ins w:id="5946" w:author="rawlins" w:date="2015-04-03T15:59:00Z">
        <w:r w:rsidRPr="00315B5A">
          <w:rPr>
            <w:position w:val="-6"/>
          </w:rPr>
          <w:object w:dxaOrig="320" w:dyaOrig="320" w14:anchorId="6318CD7C">
            <v:shape id="_x0000_i2161" type="#_x0000_t75" style="width:14.4pt;height:14.4pt" o:ole="">
              <v:imagedata r:id="rId2517" o:title=""/>
            </v:shape>
            <o:OLEObject Type="Embed" ProgID="Equation.DSMT4" ShapeID="_x0000_i2161" DrawAspect="Content" ObjectID="_1363901610" r:id="rId2518"/>
          </w:object>
        </w:r>
      </w:ins>
      <w:ins w:id="5947" w:author="rawlins" w:date="2015-04-03T15:59:00Z">
        <w:r>
          <w:t xml:space="preserve"> for this material is given by</w:t>
        </w:r>
      </w:ins>
    </w:p>
    <w:p w14:paraId="33112FF2" w14:textId="77777777" w:rsidR="00050662" w:rsidRDefault="00050662" w:rsidP="00050662">
      <w:pPr>
        <w:pStyle w:val="MTDisplayEquation"/>
        <w:rPr>
          <w:ins w:id="5948" w:author="rawlins" w:date="2015-04-03T15:59:00Z"/>
        </w:rPr>
      </w:pPr>
      <w:ins w:id="5949" w:author="rawlins" w:date="2015-04-03T15:59:00Z">
        <w:r>
          <w:tab/>
        </w:r>
      </w:ins>
      <w:ins w:id="5950" w:author="rawlins" w:date="2015-04-03T15:59:00Z">
        <w:r w:rsidRPr="00315B5A">
          <w:rPr>
            <w:position w:val="-12"/>
          </w:rPr>
          <w:object w:dxaOrig="880" w:dyaOrig="380" w14:anchorId="49900362">
            <v:shape id="_x0000_i2162" type="#_x0000_t75" style="width:43.2pt;height:21.6pt" o:ole="">
              <v:imagedata r:id="rId2519" o:title=""/>
            </v:shape>
            <o:OLEObject Type="Embed" ProgID="Equation.DSMT4" ShapeID="_x0000_i2162" DrawAspect="Content" ObjectID="_1363901611" r:id="rId2520"/>
          </w:object>
        </w:r>
      </w:ins>
      <w:ins w:id="5951" w:author="rawlins" w:date="2015-04-03T15:59:00Z">
        <w:r>
          <w:t xml:space="preserve"> .</w:t>
        </w:r>
      </w:ins>
    </w:p>
    <w:p w14:paraId="35693853" w14:textId="77777777" w:rsidR="00050662" w:rsidRPr="0097532C" w:rsidRDefault="00050662" w:rsidP="00050662">
      <w:pPr>
        <w:rPr>
          <w:ins w:id="5952" w:author="rawlins" w:date="2015-04-03T15:59:00Z"/>
        </w:rPr>
      </w:pPr>
      <w:ins w:id="5953" w:author="rawlins" w:date="2015-04-03T15:59:00Z">
        <w:r>
          <w:t>Note: If the solid material in the mixture is (nearly) incompressible, this isotropic contraction will cause no change in the deformation.</w:t>
        </w:r>
      </w:ins>
    </w:p>
    <w:p w14:paraId="20A28C3A" w14:textId="77777777" w:rsidR="00050662" w:rsidRPr="0097532C" w:rsidRDefault="00050662" w:rsidP="00050662">
      <w:pPr>
        <w:rPr>
          <w:ins w:id="5954" w:author="rawlins" w:date="2015-04-03T15:59:00Z"/>
        </w:rPr>
      </w:pPr>
    </w:p>
    <w:p w14:paraId="16EA548E" w14:textId="77777777" w:rsidR="00050662" w:rsidRDefault="00050662" w:rsidP="00050662">
      <w:pPr>
        <w:rPr>
          <w:ins w:id="5955" w:author="rawlins" w:date="2015-04-03T15:59:00Z"/>
        </w:rPr>
      </w:pPr>
      <w:ins w:id="5956" w:author="rawlins" w:date="2015-04-03T15:59:00Z">
        <w:r>
          <w:rPr>
            <w:i/>
          </w:rPr>
          <w:t>Example</w:t>
        </w:r>
        <w:r>
          <w:t>:</w:t>
        </w:r>
      </w:ins>
    </w:p>
    <w:p w14:paraId="36BA8A01" w14:textId="77777777" w:rsidR="00050662" w:rsidRDefault="00050662" w:rsidP="00050662">
      <w:pPr>
        <w:rPr>
          <w:ins w:id="5957" w:author="rawlins" w:date="2015-04-03T15:59:00Z"/>
        </w:rPr>
      </w:pPr>
      <w:ins w:id="5958" w:author="rawlins" w:date="2015-04-03T15:59:00Z">
        <w:r>
          <w:t>Isotropic contraction in a mixture containing a Mooney-Rivlin solid.</w:t>
        </w:r>
      </w:ins>
    </w:p>
    <w:p w14:paraId="2D4D079B" w14:textId="77777777" w:rsidR="00050662" w:rsidRDefault="00050662" w:rsidP="00050662">
      <w:pPr>
        <w:pStyle w:val="code"/>
        <w:rPr>
          <w:ins w:id="5959" w:author="rawlins" w:date="2015-04-03T15:59:00Z"/>
        </w:rPr>
      </w:pPr>
      <w:ins w:id="5960" w:author="rawlins" w:date="2015-04-03T15:59:00Z">
        <w:r>
          <w:t>&lt;material id="1" type="uncoupled solid mixture"&gt;</w:t>
        </w:r>
      </w:ins>
    </w:p>
    <w:p w14:paraId="7F298478" w14:textId="77777777" w:rsidR="00050662" w:rsidRDefault="00050662" w:rsidP="00050662">
      <w:pPr>
        <w:pStyle w:val="code"/>
        <w:rPr>
          <w:ins w:id="5961" w:author="rawlins" w:date="2015-04-03T15:59:00Z"/>
        </w:rPr>
      </w:pPr>
      <w:ins w:id="5962" w:author="rawlins" w:date="2015-04-03T15:59:00Z">
        <w:r>
          <w:tab/>
          <w:t>&lt;mat_axis type="local"&gt;0,0,0&lt;/mat_axis&gt;</w:t>
        </w:r>
      </w:ins>
    </w:p>
    <w:p w14:paraId="76CBF483" w14:textId="77777777" w:rsidR="00050662" w:rsidRDefault="00050662" w:rsidP="00050662">
      <w:pPr>
        <w:pStyle w:val="code"/>
        <w:rPr>
          <w:ins w:id="5963" w:author="rawlins" w:date="2015-04-03T15:59:00Z"/>
        </w:rPr>
      </w:pPr>
      <w:ins w:id="5964" w:author="rawlins" w:date="2015-04-03T15:59:00Z">
        <w:r>
          <w:tab/>
          <w:t>&lt;solid type="Mooney-Rivlin"&gt;</w:t>
        </w:r>
      </w:ins>
    </w:p>
    <w:p w14:paraId="09704ECA" w14:textId="77777777" w:rsidR="00050662" w:rsidRDefault="00050662" w:rsidP="00050662">
      <w:pPr>
        <w:pStyle w:val="code"/>
        <w:rPr>
          <w:ins w:id="5965" w:author="rawlins" w:date="2015-04-03T15:59:00Z"/>
        </w:rPr>
      </w:pPr>
      <w:ins w:id="5966" w:author="rawlins" w:date="2015-04-03T15:59:00Z">
        <w:r>
          <w:tab/>
        </w:r>
        <w:r>
          <w:tab/>
          <w:t>&lt;c1&gt;1.0&lt;/c1&gt;</w:t>
        </w:r>
      </w:ins>
    </w:p>
    <w:p w14:paraId="348B3EFA" w14:textId="77777777" w:rsidR="00050662" w:rsidRDefault="00050662" w:rsidP="00050662">
      <w:pPr>
        <w:pStyle w:val="code"/>
        <w:rPr>
          <w:ins w:id="5967" w:author="rawlins" w:date="2015-04-03T15:59:00Z"/>
        </w:rPr>
      </w:pPr>
      <w:ins w:id="5968" w:author="rawlins" w:date="2015-04-03T15:59:00Z">
        <w:r>
          <w:tab/>
        </w:r>
        <w:r>
          <w:tab/>
          <w:t>&lt;c2&gt;0&lt;/c2&gt;</w:t>
        </w:r>
      </w:ins>
    </w:p>
    <w:p w14:paraId="5CFBBB02" w14:textId="77777777" w:rsidR="00050662" w:rsidRDefault="00050662" w:rsidP="00050662">
      <w:pPr>
        <w:pStyle w:val="code"/>
        <w:rPr>
          <w:ins w:id="5969" w:author="rawlins" w:date="2015-04-03T15:59:00Z"/>
        </w:rPr>
      </w:pPr>
      <w:ins w:id="5970" w:author="rawlins" w:date="2015-04-03T15:59:00Z">
        <w:r>
          <w:tab/>
        </w:r>
        <w:r>
          <w:tab/>
          <w:t>&lt;k&gt;5.0&lt;/k&gt;</w:t>
        </w:r>
      </w:ins>
    </w:p>
    <w:p w14:paraId="404232CA" w14:textId="77777777" w:rsidR="00050662" w:rsidRDefault="00050662" w:rsidP="00050662">
      <w:pPr>
        <w:pStyle w:val="code"/>
        <w:rPr>
          <w:ins w:id="5971" w:author="rawlins" w:date="2015-04-03T15:59:00Z"/>
        </w:rPr>
      </w:pPr>
      <w:ins w:id="5972" w:author="rawlins" w:date="2015-04-03T15:59:00Z">
        <w:r>
          <w:tab/>
          <w:t>&lt;/solid&gt;</w:t>
        </w:r>
      </w:ins>
    </w:p>
    <w:p w14:paraId="46A33AE9" w14:textId="77777777" w:rsidR="00050662" w:rsidRDefault="00050662" w:rsidP="00050662">
      <w:pPr>
        <w:pStyle w:val="code"/>
        <w:rPr>
          <w:ins w:id="5973" w:author="rawlins" w:date="2015-04-03T15:59:00Z"/>
        </w:rPr>
      </w:pPr>
      <w:ins w:id="5974" w:author="rawlins" w:date="2015-04-03T15:59:00Z">
        <w:r>
          <w:tab/>
          <w:t>&lt;solid type="prescribed isotropic active contraction uncoupled"&gt;</w:t>
        </w:r>
      </w:ins>
    </w:p>
    <w:p w14:paraId="7F17DA14" w14:textId="77777777" w:rsidR="00050662" w:rsidRPr="00E24C5F" w:rsidRDefault="00050662" w:rsidP="00050662">
      <w:pPr>
        <w:pStyle w:val="code"/>
        <w:rPr>
          <w:ins w:id="5975" w:author="rawlins" w:date="2015-04-03T15:59:00Z"/>
        </w:rPr>
      </w:pPr>
      <w:ins w:id="5976" w:author="rawlins" w:date="2015-04-03T15:59:00Z">
        <w:r>
          <w:tab/>
        </w:r>
        <w:r>
          <w:tab/>
        </w:r>
        <w:r w:rsidRPr="00E24C5F">
          <w:t>&lt;</w:t>
        </w:r>
        <w:r>
          <w:t>T0 lc="2"</w:t>
        </w:r>
        <w:r w:rsidRPr="00E24C5F">
          <w:t>&gt;</w:t>
        </w:r>
        <w:r>
          <w:t>1</w:t>
        </w:r>
        <w:r w:rsidRPr="00E24C5F">
          <w:t>&lt;/</w:t>
        </w:r>
        <w:r>
          <w:t>T0</w:t>
        </w:r>
        <w:r w:rsidRPr="00E24C5F">
          <w:t>&gt;</w:t>
        </w:r>
      </w:ins>
    </w:p>
    <w:p w14:paraId="51161E83" w14:textId="77777777" w:rsidR="00050662" w:rsidRPr="00E24C5F" w:rsidRDefault="00050662" w:rsidP="00050662">
      <w:pPr>
        <w:pStyle w:val="code"/>
        <w:rPr>
          <w:ins w:id="5977" w:author="rawlins" w:date="2015-04-03T15:59:00Z"/>
        </w:rPr>
      </w:pPr>
      <w:ins w:id="5978" w:author="rawlins" w:date="2015-04-03T15:59:00Z">
        <w:r w:rsidRPr="00E24C5F">
          <w:tab/>
          <w:t>&lt;/solid&gt;</w:t>
        </w:r>
      </w:ins>
    </w:p>
    <w:p w14:paraId="589D5B22" w14:textId="77777777" w:rsidR="00050662" w:rsidRDefault="00050662" w:rsidP="00050662">
      <w:pPr>
        <w:pStyle w:val="code"/>
        <w:rPr>
          <w:ins w:id="5979" w:author="rawlins" w:date="2015-04-03T15:59:00Z"/>
        </w:rPr>
      </w:pPr>
      <w:ins w:id="5980" w:author="rawlins" w:date="2015-04-03T15:59:00Z">
        <w:r>
          <w:t>&lt;/material&gt;</w:t>
        </w:r>
      </w:ins>
    </w:p>
    <w:p w14:paraId="27BE157F" w14:textId="77777777" w:rsidR="00050662" w:rsidRDefault="00050662" w:rsidP="00050662">
      <w:pPr>
        <w:jc w:val="left"/>
        <w:rPr>
          <w:ins w:id="5981" w:author="rawlins" w:date="2015-04-03T15:59:00Z"/>
        </w:rPr>
      </w:pPr>
      <w:ins w:id="5982" w:author="rawlins" w:date="2015-04-03T15:59:00Z">
        <w:r>
          <w:br w:type="page"/>
        </w:r>
      </w:ins>
    </w:p>
    <w:p w14:paraId="424B836D" w14:textId="77777777" w:rsidR="00050662" w:rsidRDefault="00050662" w:rsidP="00050662">
      <w:pPr>
        <w:pStyle w:val="Heading3"/>
        <w:rPr>
          <w:ins w:id="5983" w:author="rawlins" w:date="2015-04-03T15:59:00Z"/>
        </w:rPr>
      </w:pPr>
      <w:bookmarkStart w:id="5984" w:name="_Toc290149406"/>
      <w:ins w:id="5985" w:author="rawlins" w:date="2015-04-03T15:59:00Z">
        <w:r>
          <w:lastRenderedPageBreak/>
          <w:t>Contraction in Mixtures of Compressible Materials</w:t>
        </w:r>
        <w:bookmarkEnd w:id="5984"/>
      </w:ins>
    </w:p>
    <w:p w14:paraId="65FDC1B7" w14:textId="77777777" w:rsidR="00050662" w:rsidRDefault="00050662" w:rsidP="00050662">
      <w:pPr>
        <w:rPr>
          <w:ins w:id="5986" w:author="rawlins" w:date="2015-04-03T15:59:00Z"/>
        </w:rPr>
      </w:pPr>
      <w:ins w:id="5987" w:author="rawlins" w:date="2015-04-03T15:59:00Z">
        <w:r>
          <w:t>When the solid mixture consists of compressible materials, the active contraction material should be selected from the list below.</w:t>
        </w:r>
      </w:ins>
    </w:p>
    <w:p w14:paraId="52FD7082" w14:textId="77777777" w:rsidR="00050662" w:rsidRDefault="00050662" w:rsidP="00050662">
      <w:pPr>
        <w:pStyle w:val="Heading4"/>
        <w:rPr>
          <w:ins w:id="5988" w:author="rawlins" w:date="2015-04-03T15:59:00Z"/>
        </w:rPr>
      </w:pPr>
      <w:bookmarkStart w:id="5989" w:name="_Toc290149407"/>
      <w:ins w:id="5990" w:author="rawlins" w:date="2015-04-03T15:59:00Z">
        <w:r>
          <w:t>Prescribed Uniaxial Active Contraction</w:t>
        </w:r>
        <w:bookmarkEnd w:id="5989"/>
      </w:ins>
    </w:p>
    <w:p w14:paraId="5FD1FBB3" w14:textId="77777777" w:rsidR="00050662" w:rsidRDefault="00050662" w:rsidP="00050662">
      <w:pPr>
        <w:rPr>
          <w:ins w:id="5991" w:author="rawlins" w:date="2015-04-03T15:59:00Z"/>
        </w:rPr>
      </w:pPr>
      <w:ins w:id="5992" w:author="rawlins" w:date="2015-04-03T15:59:00Z">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5993" w:author="rawlins" w:date="2015-04-03T15:59:00Z">
        <w:r>
          <w:fldChar w:fldCharType="separate"/>
        </w:r>
      </w:ins>
      <w:ins w:id="5994" w:author="Gerard" w:date="2015-04-08T21:50:00Z">
        <w:r w:rsidR="00C00DDA">
          <w:t xml:space="preserve">4.1.3.20. </w:t>
        </w:r>
      </w:ins>
      <w:ins w:id="5995" w:author="rawlins" w:date="2015-04-03T15:59:00Z">
        <w:del w:id="5996" w:author="Gerard" w:date="2015-04-08T21:50:00Z">
          <w:r w:rsidDel="00C00DDA">
            <w:delText xml:space="preserve">4.1.3.18. </w:delText>
          </w:r>
        </w:del>
        <w:r>
          <w:fldChar w:fldCharType="end"/>
        </w:r>
        <w:r w:rsidRPr="0097532C">
          <w:t xml:space="preserve">.  </w:t>
        </w:r>
        <w:r>
          <w:t>The following material parameters need to be defined:</w:t>
        </w:r>
      </w:ins>
    </w:p>
    <w:p w14:paraId="15B1DF04" w14:textId="77777777" w:rsidR="00050662" w:rsidRDefault="00050662" w:rsidP="00050662">
      <w:pPr>
        <w:rPr>
          <w:ins w:id="5997"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37227670" w14:textId="77777777" w:rsidTr="00050662">
        <w:trPr>
          <w:ins w:id="5998" w:author="rawlins" w:date="2015-04-03T15:59:00Z"/>
        </w:trPr>
        <w:tc>
          <w:tcPr>
            <w:tcW w:w="0" w:type="auto"/>
            <w:shd w:val="clear" w:color="auto" w:fill="auto"/>
          </w:tcPr>
          <w:p w14:paraId="63C55FE3" w14:textId="77777777" w:rsidR="00050662" w:rsidRDefault="00050662" w:rsidP="00050662">
            <w:pPr>
              <w:pStyle w:val="code"/>
              <w:rPr>
                <w:ins w:id="5999" w:author="rawlins" w:date="2015-04-03T15:59:00Z"/>
              </w:rPr>
            </w:pPr>
            <w:ins w:id="6000" w:author="rawlins" w:date="2015-04-03T15:59:00Z">
              <w:r>
                <w:t>&lt;T0&gt;</w:t>
              </w:r>
            </w:ins>
          </w:p>
        </w:tc>
        <w:tc>
          <w:tcPr>
            <w:tcW w:w="0" w:type="auto"/>
            <w:shd w:val="clear" w:color="auto" w:fill="auto"/>
          </w:tcPr>
          <w:p w14:paraId="25FC7397" w14:textId="77777777" w:rsidR="00050662" w:rsidRDefault="00050662" w:rsidP="00050662">
            <w:pPr>
              <w:rPr>
                <w:ins w:id="6001" w:author="rawlins" w:date="2015-04-03T15:59:00Z"/>
              </w:rPr>
            </w:pPr>
            <w:ins w:id="6002" w:author="rawlins" w:date="2015-04-03T15:59:00Z">
              <w:r w:rsidRPr="00315B5A">
                <w:rPr>
                  <w:position w:val="-12"/>
                </w:rPr>
                <w:object w:dxaOrig="260" w:dyaOrig="360" w14:anchorId="34DEB1AD">
                  <v:shape id="_x0000_i2163" type="#_x0000_t75" style="width:14.4pt;height:21.6pt" o:ole="">
                    <v:imagedata r:id="rId2521" o:title=""/>
                  </v:shape>
                  <o:OLEObject Type="Embed" ProgID="Equation.DSMT4" ShapeID="_x0000_i2163" DrawAspect="Content" ObjectID="_1363901612" r:id="rId2522"/>
                </w:object>
              </w:r>
            </w:ins>
            <w:ins w:id="6003" w:author="rawlins" w:date="2015-04-03T15:59:00Z">
              <w:r>
                <w:t>, representing the prescribed stress</w:t>
              </w:r>
            </w:ins>
          </w:p>
        </w:tc>
        <w:tc>
          <w:tcPr>
            <w:tcW w:w="0" w:type="auto"/>
          </w:tcPr>
          <w:p w14:paraId="60EB1F73" w14:textId="77777777" w:rsidR="00050662" w:rsidRPr="00AF2221" w:rsidRDefault="00050662" w:rsidP="00050662">
            <w:pPr>
              <w:rPr>
                <w:ins w:id="6004" w:author="rawlins" w:date="2015-04-03T15:59:00Z"/>
                <w:position w:val="-10"/>
              </w:rPr>
            </w:pPr>
            <w:ins w:id="6005" w:author="rawlins" w:date="2015-04-03T15:59:00Z">
              <w:r>
                <w:t>[</w:t>
              </w:r>
              <w:r>
                <w:rPr>
                  <w:b/>
                </w:rPr>
                <w:t>P</w:t>
              </w:r>
              <w:r>
                <w:t>]</w:t>
              </w:r>
            </w:ins>
          </w:p>
        </w:tc>
      </w:tr>
      <w:tr w:rsidR="00050662" w14:paraId="75D50E8C" w14:textId="77777777" w:rsidTr="00050662">
        <w:trPr>
          <w:ins w:id="6006" w:author="rawlins" w:date="2015-04-03T15:59:00Z"/>
        </w:trPr>
        <w:tc>
          <w:tcPr>
            <w:tcW w:w="0" w:type="auto"/>
            <w:shd w:val="clear" w:color="auto" w:fill="auto"/>
          </w:tcPr>
          <w:p w14:paraId="40268399" w14:textId="77777777" w:rsidR="00050662" w:rsidRDefault="00050662" w:rsidP="00050662">
            <w:pPr>
              <w:pStyle w:val="code"/>
              <w:rPr>
                <w:ins w:id="6007" w:author="rawlins" w:date="2015-04-03T15:59:00Z"/>
              </w:rPr>
            </w:pPr>
            <w:ins w:id="6008" w:author="rawlins" w:date="2015-04-03T15:59:00Z">
              <w:r>
                <w:t>&lt;theta&gt;</w:t>
              </w:r>
            </w:ins>
          </w:p>
        </w:tc>
        <w:tc>
          <w:tcPr>
            <w:tcW w:w="0" w:type="auto"/>
            <w:shd w:val="clear" w:color="auto" w:fill="auto"/>
          </w:tcPr>
          <w:p w14:paraId="2093676A" w14:textId="77777777" w:rsidR="00050662" w:rsidRDefault="00050662" w:rsidP="00050662">
            <w:pPr>
              <w:rPr>
                <w:ins w:id="6009" w:author="rawlins" w:date="2015-04-03T15:59:00Z"/>
              </w:rPr>
            </w:pPr>
            <w:ins w:id="6010" w:author="rawlins" w:date="2015-04-03T15:59:00Z">
              <w:r w:rsidRPr="00315B5A">
                <w:rPr>
                  <w:position w:val="-6"/>
                </w:rPr>
                <w:object w:dxaOrig="200" w:dyaOrig="279" w14:anchorId="5E5302FA">
                  <v:shape id="_x0000_i2164" type="#_x0000_t75" style="width:7.2pt;height:14.4pt" o:ole="">
                    <v:imagedata r:id="rId2523" o:title=""/>
                  </v:shape>
                  <o:OLEObject Type="Embed" ProgID="Equation.DSMT4" ShapeID="_x0000_i2164" DrawAspect="Content" ObjectID="_1363901613" r:id="rId2524"/>
                </w:object>
              </w:r>
            </w:ins>
            <w:ins w:id="6011" w:author="rawlins" w:date="2015-04-03T15:59:00Z">
              <w:r>
                <w:t>, azimuthal angle for fiber orientation in local coordinate system</w:t>
              </w:r>
            </w:ins>
          </w:p>
        </w:tc>
        <w:tc>
          <w:tcPr>
            <w:tcW w:w="0" w:type="auto"/>
          </w:tcPr>
          <w:p w14:paraId="51F31763" w14:textId="77777777" w:rsidR="00050662" w:rsidRPr="00C7478A" w:rsidRDefault="00050662" w:rsidP="00050662">
            <w:pPr>
              <w:rPr>
                <w:ins w:id="6012" w:author="rawlins" w:date="2015-04-03T15:59:00Z"/>
                <w:position w:val="-6"/>
              </w:rPr>
            </w:pPr>
            <w:ins w:id="6013" w:author="rawlins" w:date="2015-04-03T15:59:00Z">
              <w:r>
                <w:rPr>
                  <w:position w:val="-6"/>
                </w:rPr>
                <w:t>[</w:t>
              </w:r>
              <w:r>
                <w:rPr>
                  <w:b/>
                  <w:position w:val="-6"/>
                </w:rPr>
                <w:t>deg</w:t>
              </w:r>
              <w:r>
                <w:rPr>
                  <w:position w:val="-6"/>
                </w:rPr>
                <w:t>]</w:t>
              </w:r>
            </w:ins>
          </w:p>
        </w:tc>
      </w:tr>
      <w:tr w:rsidR="00050662" w14:paraId="66C51353" w14:textId="77777777" w:rsidTr="00050662">
        <w:trPr>
          <w:ins w:id="6014" w:author="rawlins" w:date="2015-04-03T15:59:00Z"/>
        </w:trPr>
        <w:tc>
          <w:tcPr>
            <w:tcW w:w="0" w:type="auto"/>
            <w:shd w:val="clear" w:color="auto" w:fill="auto"/>
          </w:tcPr>
          <w:p w14:paraId="099C0C0C" w14:textId="77777777" w:rsidR="00050662" w:rsidRDefault="00050662" w:rsidP="00050662">
            <w:pPr>
              <w:pStyle w:val="code"/>
              <w:rPr>
                <w:ins w:id="6015" w:author="rawlins" w:date="2015-04-03T15:59:00Z"/>
              </w:rPr>
            </w:pPr>
            <w:ins w:id="6016" w:author="rawlins" w:date="2015-04-03T15:59:00Z">
              <w:r>
                <w:t>&lt;phi&gt;</w:t>
              </w:r>
            </w:ins>
          </w:p>
        </w:tc>
        <w:tc>
          <w:tcPr>
            <w:tcW w:w="0" w:type="auto"/>
            <w:shd w:val="clear" w:color="auto" w:fill="auto"/>
          </w:tcPr>
          <w:p w14:paraId="4286CD26" w14:textId="77777777" w:rsidR="00050662" w:rsidRDefault="00050662" w:rsidP="00050662">
            <w:pPr>
              <w:rPr>
                <w:ins w:id="6017" w:author="rawlins" w:date="2015-04-03T15:59:00Z"/>
              </w:rPr>
            </w:pPr>
            <w:ins w:id="6018" w:author="rawlins" w:date="2015-04-03T15:59:00Z">
              <w:r w:rsidRPr="00315B5A">
                <w:rPr>
                  <w:position w:val="-10"/>
                </w:rPr>
                <w:object w:dxaOrig="220" w:dyaOrig="260" w14:anchorId="31A61573">
                  <v:shape id="_x0000_i2165" type="#_x0000_t75" style="width:14.4pt;height:14.4pt" o:ole="">
                    <v:imagedata r:id="rId2525" o:title=""/>
                  </v:shape>
                  <o:OLEObject Type="Embed" ProgID="Equation.DSMT4" ShapeID="_x0000_i2165" DrawAspect="Content" ObjectID="_1363901614" r:id="rId2526"/>
                </w:object>
              </w:r>
            </w:ins>
            <w:ins w:id="6019" w:author="rawlins" w:date="2015-04-03T15:59:00Z">
              <w:r>
                <w:t>, declination angle for fiber orientation in local coordinate system</w:t>
              </w:r>
            </w:ins>
          </w:p>
        </w:tc>
        <w:tc>
          <w:tcPr>
            <w:tcW w:w="0" w:type="auto"/>
          </w:tcPr>
          <w:p w14:paraId="48790BC3" w14:textId="77777777" w:rsidR="00050662" w:rsidRPr="00AF2221" w:rsidRDefault="00050662" w:rsidP="00050662">
            <w:pPr>
              <w:rPr>
                <w:ins w:id="6020" w:author="rawlins" w:date="2015-04-03T15:59:00Z"/>
                <w:position w:val="-10"/>
              </w:rPr>
            </w:pPr>
            <w:ins w:id="6021" w:author="rawlins" w:date="2015-04-03T15:59:00Z">
              <w:r>
                <w:rPr>
                  <w:position w:val="-10"/>
                </w:rPr>
                <w:t>[</w:t>
              </w:r>
              <w:r>
                <w:rPr>
                  <w:b/>
                  <w:position w:val="-10"/>
                </w:rPr>
                <w:t>deg</w:t>
              </w:r>
              <w:r>
                <w:rPr>
                  <w:position w:val="-10"/>
                </w:rPr>
                <w:t>]</w:t>
              </w:r>
            </w:ins>
          </w:p>
        </w:tc>
      </w:tr>
    </w:tbl>
    <w:p w14:paraId="31834F0A" w14:textId="77777777" w:rsidR="00050662" w:rsidRDefault="00050662" w:rsidP="00050662">
      <w:pPr>
        <w:jc w:val="center"/>
        <w:rPr>
          <w:ins w:id="6022" w:author="rawlins" w:date="2015-04-03T15:59:00Z"/>
        </w:rPr>
      </w:pPr>
      <w:ins w:id="6023" w:author="rawlins" w:date="2015-04-03T15:59:00Z">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57BFE17" w14:textId="77777777" w:rsidR="00050662" w:rsidRDefault="00050662" w:rsidP="00050662">
      <w:pPr>
        <w:rPr>
          <w:ins w:id="6024" w:author="rawlins" w:date="2015-04-03T15:59:00Z"/>
        </w:rPr>
      </w:pPr>
      <w:ins w:id="6025" w:author="rawlins" w:date="2015-04-03T15:59:00Z">
        <w:r>
          <w:t>In the reference configuration, the fiber is oriented along</w:t>
        </w:r>
      </w:ins>
    </w:p>
    <w:p w14:paraId="50CF6875" w14:textId="77777777" w:rsidR="00050662" w:rsidRDefault="00050662" w:rsidP="00050662">
      <w:pPr>
        <w:pStyle w:val="MTDisplayEquation"/>
        <w:rPr>
          <w:ins w:id="6026" w:author="rawlins" w:date="2015-04-03T15:59:00Z"/>
        </w:rPr>
      </w:pPr>
      <w:ins w:id="6027" w:author="rawlins" w:date="2015-04-03T15:59:00Z">
        <w:r>
          <w:tab/>
        </w:r>
      </w:ins>
      <w:ins w:id="6028" w:author="rawlins" w:date="2015-04-03T15:59:00Z">
        <w:r w:rsidRPr="00315B5A">
          <w:rPr>
            <w:position w:val="-12"/>
          </w:rPr>
          <w:object w:dxaOrig="3920" w:dyaOrig="360" w14:anchorId="4B91B471">
            <v:shape id="_x0000_i2166" type="#_x0000_t75" style="width:194.4pt;height:21.6pt" o:ole="">
              <v:imagedata r:id="rId2527" o:title=""/>
            </v:shape>
            <o:OLEObject Type="Embed" ProgID="Equation.DSMT4" ShapeID="_x0000_i2166" DrawAspect="Content" ObjectID="_1363901615" r:id="rId2528"/>
          </w:object>
        </w:r>
      </w:ins>
      <w:ins w:id="6029" w:author="rawlins" w:date="2015-04-03T15:59:00Z">
        <w:r>
          <w:t xml:space="preserve"> </w:t>
        </w:r>
      </w:ins>
    </w:p>
    <w:p w14:paraId="3FE741DF" w14:textId="77777777" w:rsidR="00050662" w:rsidRDefault="00050662" w:rsidP="00050662">
      <w:pPr>
        <w:rPr>
          <w:ins w:id="6030" w:author="rawlins" w:date="2015-04-03T15:59:00Z"/>
        </w:rPr>
      </w:pPr>
      <w:ins w:id="6031" w:author="rawlins" w:date="2015-04-03T15:59:00Z">
        <w:r w:rsidRPr="000230DC">
          <w:t xml:space="preserve">where </w:t>
        </w:r>
      </w:ins>
      <w:ins w:id="6032" w:author="rawlins" w:date="2015-04-03T15:59:00Z">
        <w:r w:rsidRPr="00315B5A">
          <w:rPr>
            <w:position w:val="-14"/>
          </w:rPr>
          <w:object w:dxaOrig="999" w:dyaOrig="400" w14:anchorId="2FC440D2">
            <v:shape id="_x0000_i2167" type="#_x0000_t75" style="width:50.4pt;height:21.6pt" o:ole="">
              <v:imagedata r:id="rId2529" o:title=""/>
            </v:shape>
            <o:OLEObject Type="Embed" ProgID="Equation.DSMT4" ShapeID="_x0000_i2167" DrawAspect="Content" ObjectID="_1363901616" r:id="rId2530"/>
          </w:object>
        </w:r>
      </w:ins>
      <w:ins w:id="6033"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6034" w:author="rawlins" w:date="2015-04-03T15:59:00Z">
        <w:r w:rsidRPr="000230DC">
          <w:fldChar w:fldCharType="separate"/>
        </w:r>
      </w:ins>
      <w:ins w:id="6035" w:author="Gerard" w:date="2015-04-08T21:50:00Z">
        <w:r w:rsidR="00C00DDA">
          <w:t>4.1.1</w:t>
        </w:r>
      </w:ins>
      <w:ins w:id="6036" w:author="rawlins" w:date="2015-04-03T15:59:00Z">
        <w:r w:rsidRPr="000230DC">
          <w:fldChar w:fldCharType="end"/>
        </w:r>
        <w:r w:rsidRPr="000230DC">
          <w:t xml:space="preserve">).  </w:t>
        </w:r>
        <w:r>
          <w:t xml:space="preserve">The parameters &lt;theta&gt; and &lt;phi&gt; are optional, with default values of </w:t>
        </w:r>
      </w:ins>
      <w:ins w:id="6037" w:author="rawlins" w:date="2015-04-03T15:59:00Z">
        <w:r w:rsidRPr="00315B5A">
          <w:rPr>
            <w:position w:val="-6"/>
          </w:rPr>
          <w:object w:dxaOrig="400" w:dyaOrig="279" w14:anchorId="16F7961A">
            <v:shape id="_x0000_i2168" type="#_x0000_t75" style="width:21.6pt;height:14.4pt" o:ole="">
              <v:imagedata r:id="rId2531" o:title=""/>
            </v:shape>
            <o:OLEObject Type="Embed" ProgID="Equation.DSMT4" ShapeID="_x0000_i2168" DrawAspect="Content" ObjectID="_1363901617" r:id="rId2532"/>
          </w:object>
        </w:r>
      </w:ins>
      <w:ins w:id="6038" w:author="rawlins" w:date="2015-04-03T15:59:00Z">
        <w:r>
          <w:t xml:space="preserve">0° and </w:t>
        </w:r>
      </w:ins>
      <w:ins w:id="6039" w:author="rawlins" w:date="2015-04-03T15:59:00Z">
        <w:r w:rsidRPr="00315B5A">
          <w:rPr>
            <w:position w:val="-10"/>
          </w:rPr>
          <w:object w:dxaOrig="400" w:dyaOrig="260" w14:anchorId="334626CF">
            <v:shape id="_x0000_i2169" type="#_x0000_t75" style="width:21.6pt;height:14.4pt" o:ole="">
              <v:imagedata r:id="rId2533" o:title=""/>
            </v:shape>
            <o:OLEObject Type="Embed" ProgID="Equation.DSMT4" ShapeID="_x0000_i2169" DrawAspect="Content" ObjectID="_1363901618" r:id="rId2534"/>
          </w:object>
        </w:r>
      </w:ins>
      <w:ins w:id="6040" w:author="rawlins" w:date="2015-04-03T15:59:00Z">
        <w:r>
          <w:t xml:space="preserve">90°, such that </w:t>
        </w:r>
      </w:ins>
      <w:ins w:id="6041" w:author="rawlins" w:date="2015-04-03T15:59:00Z">
        <w:r w:rsidRPr="00315B5A">
          <w:rPr>
            <w:position w:val="-12"/>
          </w:rPr>
          <w:object w:dxaOrig="700" w:dyaOrig="360" w14:anchorId="254B91FE">
            <v:shape id="_x0000_i2170" type="#_x0000_t75" style="width:36pt;height:21.6pt" o:ole="">
              <v:imagedata r:id="rId2535" o:title=""/>
            </v:shape>
            <o:OLEObject Type="Embed" ProgID="Equation.DSMT4" ShapeID="_x0000_i2170" DrawAspect="Content" ObjectID="_1363901619" r:id="rId2536"/>
          </w:object>
        </w:r>
      </w:ins>
      <w:ins w:id="6042" w:author="rawlins" w:date="2015-04-03T15:59:00Z">
        <w:r>
          <w:t xml:space="preserve">.  The active stress </w:t>
        </w:r>
      </w:ins>
      <w:ins w:id="6043" w:author="rawlins" w:date="2015-04-03T15:59:00Z">
        <w:r w:rsidRPr="00315B5A">
          <w:rPr>
            <w:position w:val="-6"/>
          </w:rPr>
          <w:object w:dxaOrig="320" w:dyaOrig="320" w14:anchorId="5F2C78FD">
            <v:shape id="_x0000_i2171" type="#_x0000_t75" style="width:14.4pt;height:14.4pt" o:ole="">
              <v:imagedata r:id="rId2537" o:title=""/>
            </v:shape>
            <o:OLEObject Type="Embed" ProgID="Equation.DSMT4" ShapeID="_x0000_i2171" DrawAspect="Content" ObjectID="_1363901620" r:id="rId2538"/>
          </w:object>
        </w:r>
      </w:ins>
      <w:ins w:id="6044" w:author="rawlins" w:date="2015-04-03T15:59:00Z">
        <w:r>
          <w:t xml:space="preserve"> for this material is given by</w:t>
        </w:r>
      </w:ins>
    </w:p>
    <w:p w14:paraId="25D6DB09" w14:textId="77777777" w:rsidR="00050662" w:rsidRDefault="00050662" w:rsidP="00050662">
      <w:pPr>
        <w:pStyle w:val="MTDisplayEquation"/>
        <w:rPr>
          <w:ins w:id="6045" w:author="rawlins" w:date="2015-04-03T15:59:00Z"/>
        </w:rPr>
      </w:pPr>
      <w:ins w:id="6046" w:author="rawlins" w:date="2015-04-03T15:59:00Z">
        <w:r>
          <w:tab/>
        </w:r>
      </w:ins>
      <w:ins w:id="6047" w:author="rawlins" w:date="2015-04-03T15:59:00Z">
        <w:r w:rsidRPr="00315B5A">
          <w:rPr>
            <w:position w:val="-12"/>
          </w:rPr>
          <w:object w:dxaOrig="1300" w:dyaOrig="380" w14:anchorId="482A7932">
            <v:shape id="_x0000_i2172" type="#_x0000_t75" style="width:64.8pt;height:21.6pt" o:ole="">
              <v:imagedata r:id="rId2539" o:title=""/>
            </v:shape>
            <o:OLEObject Type="Embed" ProgID="Equation.DSMT4" ShapeID="_x0000_i2172" DrawAspect="Content" ObjectID="_1363901621" r:id="rId2540"/>
          </w:object>
        </w:r>
      </w:ins>
      <w:ins w:id="6048" w:author="rawlins" w:date="2015-04-03T15:59:00Z">
        <w:r>
          <w:t xml:space="preserve"> ,</w:t>
        </w:r>
      </w:ins>
    </w:p>
    <w:p w14:paraId="3E9DA5A3" w14:textId="77777777" w:rsidR="00050662" w:rsidRPr="0097532C" w:rsidRDefault="00050662" w:rsidP="00050662">
      <w:pPr>
        <w:rPr>
          <w:ins w:id="6049" w:author="rawlins" w:date="2015-04-03T15:59:00Z"/>
        </w:rPr>
      </w:pPr>
      <w:ins w:id="6050" w:author="rawlins" w:date="2015-04-03T15:59:00Z">
        <w:r>
          <w:t xml:space="preserve">where </w:t>
        </w:r>
      </w:ins>
      <w:ins w:id="6051" w:author="rawlins" w:date="2015-04-03T15:59:00Z">
        <w:r w:rsidRPr="00315B5A">
          <w:rPr>
            <w:position w:val="-14"/>
          </w:rPr>
          <w:object w:dxaOrig="1620" w:dyaOrig="400" w14:anchorId="20785399">
            <v:shape id="_x0000_i2173" type="#_x0000_t75" style="width:79.2pt;height:21.6pt" o:ole="">
              <v:imagedata r:id="rId2541" o:title=""/>
            </v:shape>
            <o:OLEObject Type="Embed" ProgID="Equation.DSMT4" ShapeID="_x0000_i2173" DrawAspect="Content" ObjectID="_1363901622" r:id="rId2542"/>
          </w:object>
        </w:r>
      </w:ins>
      <w:ins w:id="6052" w:author="rawlins" w:date="2015-04-03T15:59:00Z">
        <w:r>
          <w:t xml:space="preserve"> is the fiber orientation in the current (deformed) configuration.</w:t>
        </w:r>
      </w:ins>
    </w:p>
    <w:p w14:paraId="40E82EFD" w14:textId="77777777" w:rsidR="00050662" w:rsidRPr="0097532C" w:rsidRDefault="00050662" w:rsidP="00050662">
      <w:pPr>
        <w:rPr>
          <w:ins w:id="6053" w:author="rawlins" w:date="2015-04-03T15:59:00Z"/>
        </w:rPr>
      </w:pPr>
    </w:p>
    <w:p w14:paraId="265F7268" w14:textId="77777777" w:rsidR="00050662" w:rsidRDefault="00050662" w:rsidP="00050662">
      <w:pPr>
        <w:rPr>
          <w:ins w:id="6054" w:author="rawlins" w:date="2015-04-03T15:59:00Z"/>
        </w:rPr>
      </w:pPr>
      <w:ins w:id="6055" w:author="rawlins" w:date="2015-04-03T15:59:00Z">
        <w:r>
          <w:rPr>
            <w:i/>
          </w:rPr>
          <w:t>Example</w:t>
        </w:r>
        <w:r>
          <w:t>:</w:t>
        </w:r>
      </w:ins>
    </w:p>
    <w:p w14:paraId="36B4D919" w14:textId="77777777" w:rsidR="00050662" w:rsidRDefault="00050662" w:rsidP="00050662">
      <w:pPr>
        <w:rPr>
          <w:ins w:id="6056" w:author="rawlins" w:date="2015-04-03T15:59:00Z"/>
        </w:rPr>
      </w:pPr>
      <w:ins w:id="6057" w:author="rawlins" w:date="2015-04-03T15:59:00Z">
        <w:r>
          <w:t xml:space="preserve">Uniaxial contraction along </w:t>
        </w:r>
      </w:ins>
      <w:ins w:id="6058" w:author="rawlins" w:date="2015-04-03T15:59:00Z">
        <w:r w:rsidRPr="00315B5A">
          <w:rPr>
            <w:position w:val="-12"/>
          </w:rPr>
          <w:object w:dxaOrig="220" w:dyaOrig="360" w14:anchorId="432BE5A8">
            <v:shape id="_x0000_i2174" type="#_x0000_t75" style="width:14.4pt;height:21.6pt" o:ole="">
              <v:imagedata r:id="rId2543" o:title=""/>
            </v:shape>
            <o:OLEObject Type="Embed" ProgID="Equation.DSMT4" ShapeID="_x0000_i2174" DrawAspect="Content" ObjectID="_1363901623" r:id="rId2544"/>
          </w:object>
        </w:r>
      </w:ins>
      <w:ins w:id="6059" w:author="rawlins" w:date="2015-04-03T15:59:00Z">
        <w:r>
          <w:t>, in a mixture containing a neo-Hookean solid.</w:t>
        </w:r>
      </w:ins>
    </w:p>
    <w:p w14:paraId="52F95B57" w14:textId="77777777" w:rsidR="00050662" w:rsidRDefault="00050662" w:rsidP="00050662">
      <w:pPr>
        <w:pStyle w:val="code"/>
        <w:rPr>
          <w:ins w:id="6060" w:author="rawlins" w:date="2015-04-03T15:59:00Z"/>
        </w:rPr>
      </w:pPr>
      <w:ins w:id="6061" w:author="rawlins" w:date="2015-04-03T15:59:00Z">
        <w:r>
          <w:t>&lt;material id="1" type="solid mixture"&gt;</w:t>
        </w:r>
      </w:ins>
    </w:p>
    <w:p w14:paraId="4331E87B" w14:textId="77777777" w:rsidR="00050662" w:rsidRDefault="00050662" w:rsidP="00050662">
      <w:pPr>
        <w:pStyle w:val="code"/>
        <w:rPr>
          <w:ins w:id="6062" w:author="rawlins" w:date="2015-04-03T15:59:00Z"/>
        </w:rPr>
      </w:pPr>
      <w:ins w:id="6063" w:author="rawlins" w:date="2015-04-03T15:59:00Z">
        <w:r>
          <w:tab/>
          <w:t>&lt;mat_axis type="local"&gt;0,0,0&lt;/mat_axis&gt;</w:t>
        </w:r>
      </w:ins>
    </w:p>
    <w:p w14:paraId="6CB08249" w14:textId="77777777" w:rsidR="00050662" w:rsidRDefault="00050662" w:rsidP="00050662">
      <w:pPr>
        <w:pStyle w:val="code"/>
        <w:rPr>
          <w:ins w:id="6064" w:author="rawlins" w:date="2015-04-03T15:59:00Z"/>
        </w:rPr>
      </w:pPr>
      <w:ins w:id="6065" w:author="rawlins" w:date="2015-04-03T15:59:00Z">
        <w:r>
          <w:tab/>
          <w:t>&lt;solid type="neo-Hookean"&gt;</w:t>
        </w:r>
      </w:ins>
    </w:p>
    <w:p w14:paraId="4A830EEC" w14:textId="77777777" w:rsidR="00050662" w:rsidRDefault="00050662" w:rsidP="00050662">
      <w:pPr>
        <w:pStyle w:val="code"/>
        <w:rPr>
          <w:ins w:id="6066" w:author="rawlins" w:date="2015-04-03T15:59:00Z"/>
        </w:rPr>
      </w:pPr>
      <w:ins w:id="6067" w:author="rawlins" w:date="2015-04-03T15:59:00Z">
        <w:r>
          <w:tab/>
        </w:r>
        <w:r>
          <w:tab/>
          <w:t>&lt;E&gt;1.0&lt;/E&gt;</w:t>
        </w:r>
      </w:ins>
    </w:p>
    <w:p w14:paraId="20E05CDC" w14:textId="77777777" w:rsidR="00050662" w:rsidRDefault="00050662" w:rsidP="00050662">
      <w:pPr>
        <w:pStyle w:val="code"/>
        <w:rPr>
          <w:ins w:id="6068" w:author="rawlins" w:date="2015-04-03T15:59:00Z"/>
        </w:rPr>
      </w:pPr>
      <w:ins w:id="6069" w:author="rawlins" w:date="2015-04-03T15:59:00Z">
        <w:r>
          <w:tab/>
        </w:r>
        <w:r>
          <w:tab/>
          <w:t>&lt;v&gt;0.3&lt;/v&gt;</w:t>
        </w:r>
      </w:ins>
    </w:p>
    <w:p w14:paraId="5A5737B1" w14:textId="77777777" w:rsidR="00050662" w:rsidRDefault="00050662" w:rsidP="00050662">
      <w:pPr>
        <w:pStyle w:val="code"/>
        <w:rPr>
          <w:ins w:id="6070" w:author="rawlins" w:date="2015-04-03T15:59:00Z"/>
        </w:rPr>
      </w:pPr>
      <w:ins w:id="6071" w:author="rawlins" w:date="2015-04-03T15:59:00Z">
        <w:r>
          <w:tab/>
          <w:t>&lt;/solid&gt;</w:t>
        </w:r>
      </w:ins>
    </w:p>
    <w:p w14:paraId="5F005DFC" w14:textId="77777777" w:rsidR="00050662" w:rsidRDefault="00050662" w:rsidP="00050662">
      <w:pPr>
        <w:pStyle w:val="code"/>
        <w:rPr>
          <w:ins w:id="6072" w:author="rawlins" w:date="2015-04-03T15:59:00Z"/>
        </w:rPr>
      </w:pPr>
      <w:ins w:id="6073" w:author="rawlins" w:date="2015-04-03T15:59:00Z">
        <w:r>
          <w:tab/>
          <w:t>&lt;solid type="prescribed uniaxial active contraction"&gt;</w:t>
        </w:r>
      </w:ins>
    </w:p>
    <w:p w14:paraId="2C2280D6" w14:textId="77777777" w:rsidR="00050662" w:rsidRPr="00E24C5F" w:rsidRDefault="00050662" w:rsidP="00050662">
      <w:pPr>
        <w:pStyle w:val="code"/>
        <w:rPr>
          <w:ins w:id="6074" w:author="rawlins" w:date="2015-04-03T15:59:00Z"/>
        </w:rPr>
      </w:pPr>
      <w:ins w:id="6075" w:author="rawlins" w:date="2015-04-03T15:59:00Z">
        <w:r>
          <w:tab/>
        </w:r>
        <w:r>
          <w:tab/>
        </w:r>
        <w:r w:rsidRPr="00E24C5F">
          <w:t>&lt;</w:t>
        </w:r>
        <w:r>
          <w:t>T0 lc="2"</w:t>
        </w:r>
        <w:r w:rsidRPr="00E24C5F">
          <w:t>&gt;</w:t>
        </w:r>
        <w:r>
          <w:t>1</w:t>
        </w:r>
        <w:r w:rsidRPr="00E24C5F">
          <w:t>&lt;/</w:t>
        </w:r>
        <w:r>
          <w:t>T0</w:t>
        </w:r>
        <w:r w:rsidRPr="00E24C5F">
          <w:t>&gt;</w:t>
        </w:r>
      </w:ins>
    </w:p>
    <w:p w14:paraId="42B567FC" w14:textId="77777777" w:rsidR="00050662" w:rsidRPr="00E24C5F" w:rsidRDefault="00050662" w:rsidP="00050662">
      <w:pPr>
        <w:pStyle w:val="code"/>
        <w:rPr>
          <w:ins w:id="6076" w:author="rawlins" w:date="2015-04-03T15:59:00Z"/>
        </w:rPr>
      </w:pPr>
      <w:ins w:id="6077" w:author="rawlins" w:date="2015-04-03T15:59:00Z">
        <w:r w:rsidRPr="00E24C5F">
          <w:lastRenderedPageBreak/>
          <w:tab/>
        </w:r>
        <w:r w:rsidRPr="00E24C5F">
          <w:tab/>
          <w:t>&lt;theta&gt;0&lt;/theta&gt;</w:t>
        </w:r>
      </w:ins>
    </w:p>
    <w:p w14:paraId="44630B02" w14:textId="77777777" w:rsidR="00050662" w:rsidRDefault="00050662" w:rsidP="00050662">
      <w:pPr>
        <w:pStyle w:val="code"/>
        <w:rPr>
          <w:ins w:id="6078" w:author="rawlins" w:date="2015-04-03T15:59:00Z"/>
        </w:rPr>
      </w:pPr>
      <w:ins w:id="6079" w:author="rawlins" w:date="2015-04-03T15:59:00Z">
        <w:r w:rsidRPr="00E24C5F">
          <w:tab/>
        </w:r>
        <w:r w:rsidRPr="00E24C5F">
          <w:tab/>
          <w:t>&lt;phi&gt;90&lt;/phi&gt;</w:t>
        </w:r>
      </w:ins>
    </w:p>
    <w:p w14:paraId="26AA2B1D" w14:textId="77777777" w:rsidR="00050662" w:rsidRPr="00E24C5F" w:rsidRDefault="00050662" w:rsidP="00050662">
      <w:pPr>
        <w:pStyle w:val="code"/>
        <w:rPr>
          <w:ins w:id="6080" w:author="rawlins" w:date="2015-04-03T15:59:00Z"/>
        </w:rPr>
      </w:pPr>
      <w:ins w:id="6081" w:author="rawlins" w:date="2015-04-03T15:59:00Z">
        <w:r w:rsidRPr="00E24C5F">
          <w:tab/>
          <w:t>&lt;/solid&gt;</w:t>
        </w:r>
      </w:ins>
    </w:p>
    <w:p w14:paraId="6944B3C6" w14:textId="77777777" w:rsidR="00050662" w:rsidRDefault="00050662" w:rsidP="00050662">
      <w:pPr>
        <w:pStyle w:val="code"/>
        <w:rPr>
          <w:ins w:id="6082" w:author="rawlins" w:date="2015-04-03T15:59:00Z"/>
        </w:rPr>
      </w:pPr>
      <w:ins w:id="6083" w:author="rawlins" w:date="2015-04-03T15:59:00Z">
        <w:r>
          <w:t>&lt;/material&gt;</w:t>
        </w:r>
      </w:ins>
    </w:p>
    <w:p w14:paraId="0BB1B4A2" w14:textId="77777777" w:rsidR="00050662" w:rsidRPr="0097532C" w:rsidRDefault="00050662" w:rsidP="00050662">
      <w:pPr>
        <w:rPr>
          <w:ins w:id="6084" w:author="rawlins" w:date="2015-04-03T15:59:00Z"/>
        </w:rPr>
      </w:pPr>
    </w:p>
    <w:p w14:paraId="3B6B6E70" w14:textId="77777777" w:rsidR="00050662" w:rsidRDefault="00050662" w:rsidP="00050662">
      <w:pPr>
        <w:pStyle w:val="Heading4"/>
        <w:rPr>
          <w:ins w:id="6085" w:author="rawlins" w:date="2015-04-03T15:59:00Z"/>
        </w:rPr>
      </w:pPr>
      <w:bookmarkStart w:id="6086" w:name="_Toc290149408"/>
      <w:ins w:id="6087" w:author="rawlins" w:date="2015-04-03T15:59:00Z">
        <w:r>
          <w:t>Prescribed Transversely Isotropic Active Contraction</w:t>
        </w:r>
        <w:bookmarkEnd w:id="6086"/>
      </w:ins>
    </w:p>
    <w:p w14:paraId="23789262" w14:textId="77777777" w:rsidR="00050662" w:rsidRDefault="00050662" w:rsidP="00050662">
      <w:pPr>
        <w:rPr>
          <w:ins w:id="6088" w:author="rawlins" w:date="2015-04-03T15:59:00Z"/>
        </w:rPr>
      </w:pPr>
      <w:ins w:id="6089" w:author="rawlins" w:date="2015-04-03T15:59:00Z">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6090" w:author="rawlins" w:date="2015-04-03T15:59:00Z">
        <w:r>
          <w:fldChar w:fldCharType="separate"/>
        </w:r>
      </w:ins>
      <w:ins w:id="6091" w:author="Gerard" w:date="2015-04-08T21:50:00Z">
        <w:r w:rsidR="00C00DDA">
          <w:t xml:space="preserve">4.1.3.20. </w:t>
        </w:r>
      </w:ins>
      <w:ins w:id="6092" w:author="rawlins" w:date="2015-04-03T15:59:00Z">
        <w:del w:id="6093" w:author="Gerard" w:date="2015-04-08T21:50:00Z">
          <w:r w:rsidDel="00C00DDA">
            <w:delText xml:space="preserve">4.1.3.18. </w:delText>
          </w:r>
        </w:del>
        <w:r>
          <w:fldChar w:fldCharType="end"/>
        </w:r>
        <w:r w:rsidRPr="0097532C">
          <w:t xml:space="preserve">.  </w:t>
        </w:r>
        <w:r>
          <w:t>The following material parameters need to be defined:</w:t>
        </w:r>
      </w:ins>
    </w:p>
    <w:p w14:paraId="63948F51" w14:textId="77777777" w:rsidR="00050662" w:rsidRDefault="00050662" w:rsidP="00050662">
      <w:pPr>
        <w:rPr>
          <w:ins w:id="6094"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0604DFA9" w14:textId="77777777" w:rsidTr="00050662">
        <w:trPr>
          <w:ins w:id="6095" w:author="rawlins" w:date="2015-04-03T15:59:00Z"/>
        </w:trPr>
        <w:tc>
          <w:tcPr>
            <w:tcW w:w="0" w:type="auto"/>
            <w:shd w:val="clear" w:color="auto" w:fill="auto"/>
          </w:tcPr>
          <w:p w14:paraId="554B0ED6" w14:textId="77777777" w:rsidR="00050662" w:rsidRDefault="00050662" w:rsidP="00050662">
            <w:pPr>
              <w:pStyle w:val="code"/>
              <w:rPr>
                <w:ins w:id="6096" w:author="rawlins" w:date="2015-04-03T15:59:00Z"/>
              </w:rPr>
            </w:pPr>
            <w:ins w:id="6097" w:author="rawlins" w:date="2015-04-03T15:59:00Z">
              <w:r>
                <w:t>&lt;T0&gt;</w:t>
              </w:r>
            </w:ins>
          </w:p>
        </w:tc>
        <w:tc>
          <w:tcPr>
            <w:tcW w:w="0" w:type="auto"/>
            <w:shd w:val="clear" w:color="auto" w:fill="auto"/>
          </w:tcPr>
          <w:p w14:paraId="3B84FD9C" w14:textId="77777777" w:rsidR="00050662" w:rsidRDefault="00050662" w:rsidP="00050662">
            <w:pPr>
              <w:rPr>
                <w:ins w:id="6098" w:author="rawlins" w:date="2015-04-03T15:59:00Z"/>
              </w:rPr>
            </w:pPr>
            <w:ins w:id="6099" w:author="rawlins" w:date="2015-04-03T15:59:00Z">
              <w:r w:rsidRPr="00315B5A">
                <w:rPr>
                  <w:position w:val="-12"/>
                </w:rPr>
                <w:object w:dxaOrig="260" w:dyaOrig="360" w14:anchorId="0616260B">
                  <v:shape id="_x0000_i2175" type="#_x0000_t75" style="width:14.4pt;height:21.6pt" o:ole="">
                    <v:imagedata r:id="rId2545" o:title=""/>
                  </v:shape>
                  <o:OLEObject Type="Embed" ProgID="Equation.DSMT4" ShapeID="_x0000_i2175" DrawAspect="Content" ObjectID="_1363901624" r:id="rId2546"/>
                </w:object>
              </w:r>
            </w:ins>
            <w:ins w:id="6100" w:author="rawlins" w:date="2015-04-03T15:59:00Z">
              <w:r>
                <w:t>, representing the prescribed stress</w:t>
              </w:r>
            </w:ins>
          </w:p>
        </w:tc>
        <w:tc>
          <w:tcPr>
            <w:tcW w:w="0" w:type="auto"/>
          </w:tcPr>
          <w:p w14:paraId="780229A7" w14:textId="77777777" w:rsidR="00050662" w:rsidRPr="00AF2221" w:rsidRDefault="00050662" w:rsidP="00050662">
            <w:pPr>
              <w:rPr>
                <w:ins w:id="6101" w:author="rawlins" w:date="2015-04-03T15:59:00Z"/>
                <w:position w:val="-10"/>
              </w:rPr>
            </w:pPr>
            <w:ins w:id="6102" w:author="rawlins" w:date="2015-04-03T15:59:00Z">
              <w:r>
                <w:t>[</w:t>
              </w:r>
              <w:r>
                <w:rPr>
                  <w:b/>
                </w:rPr>
                <w:t>P</w:t>
              </w:r>
              <w:r>
                <w:t>]</w:t>
              </w:r>
            </w:ins>
          </w:p>
        </w:tc>
      </w:tr>
      <w:tr w:rsidR="00050662" w14:paraId="2036779D" w14:textId="77777777" w:rsidTr="00050662">
        <w:trPr>
          <w:ins w:id="6103" w:author="rawlins" w:date="2015-04-03T15:59:00Z"/>
        </w:trPr>
        <w:tc>
          <w:tcPr>
            <w:tcW w:w="0" w:type="auto"/>
            <w:shd w:val="clear" w:color="auto" w:fill="auto"/>
          </w:tcPr>
          <w:p w14:paraId="040510C5" w14:textId="77777777" w:rsidR="00050662" w:rsidRDefault="00050662" w:rsidP="00050662">
            <w:pPr>
              <w:pStyle w:val="code"/>
              <w:rPr>
                <w:ins w:id="6104" w:author="rawlins" w:date="2015-04-03T15:59:00Z"/>
              </w:rPr>
            </w:pPr>
            <w:ins w:id="6105" w:author="rawlins" w:date="2015-04-03T15:59:00Z">
              <w:r>
                <w:t>&lt;theta&gt;</w:t>
              </w:r>
            </w:ins>
          </w:p>
        </w:tc>
        <w:tc>
          <w:tcPr>
            <w:tcW w:w="0" w:type="auto"/>
            <w:shd w:val="clear" w:color="auto" w:fill="auto"/>
          </w:tcPr>
          <w:p w14:paraId="5160F5C9" w14:textId="77777777" w:rsidR="00050662" w:rsidRDefault="00050662" w:rsidP="00050662">
            <w:pPr>
              <w:rPr>
                <w:ins w:id="6106" w:author="rawlins" w:date="2015-04-03T15:59:00Z"/>
              </w:rPr>
            </w:pPr>
            <w:ins w:id="6107" w:author="rawlins" w:date="2015-04-03T15:59:00Z">
              <w:r w:rsidRPr="00315B5A">
                <w:rPr>
                  <w:position w:val="-6"/>
                </w:rPr>
                <w:object w:dxaOrig="200" w:dyaOrig="279" w14:anchorId="1ABE1677">
                  <v:shape id="_x0000_i2176" type="#_x0000_t75" style="width:7.2pt;height:14.4pt" o:ole="">
                    <v:imagedata r:id="rId2547" o:title=""/>
                  </v:shape>
                  <o:OLEObject Type="Embed" ProgID="Equation.DSMT4" ShapeID="_x0000_i2176" DrawAspect="Content" ObjectID="_1363901625" r:id="rId2548"/>
                </w:object>
              </w:r>
            </w:ins>
            <w:ins w:id="6108" w:author="rawlins" w:date="2015-04-03T15:59:00Z">
              <w:r>
                <w:t>, azimuthal angle for fiber orientation in local coordinate system</w:t>
              </w:r>
            </w:ins>
          </w:p>
        </w:tc>
        <w:tc>
          <w:tcPr>
            <w:tcW w:w="0" w:type="auto"/>
          </w:tcPr>
          <w:p w14:paraId="0FC1FDE8" w14:textId="77777777" w:rsidR="00050662" w:rsidRPr="00C7478A" w:rsidRDefault="00050662" w:rsidP="00050662">
            <w:pPr>
              <w:rPr>
                <w:ins w:id="6109" w:author="rawlins" w:date="2015-04-03T15:59:00Z"/>
                <w:position w:val="-6"/>
              </w:rPr>
            </w:pPr>
            <w:ins w:id="6110" w:author="rawlins" w:date="2015-04-03T15:59:00Z">
              <w:r>
                <w:rPr>
                  <w:position w:val="-6"/>
                </w:rPr>
                <w:t>[</w:t>
              </w:r>
              <w:r>
                <w:rPr>
                  <w:b/>
                  <w:position w:val="-6"/>
                </w:rPr>
                <w:t>deg</w:t>
              </w:r>
              <w:r>
                <w:rPr>
                  <w:position w:val="-6"/>
                </w:rPr>
                <w:t>]</w:t>
              </w:r>
            </w:ins>
          </w:p>
        </w:tc>
      </w:tr>
      <w:tr w:rsidR="00050662" w14:paraId="5C87F29F" w14:textId="77777777" w:rsidTr="00050662">
        <w:trPr>
          <w:ins w:id="6111" w:author="rawlins" w:date="2015-04-03T15:59:00Z"/>
        </w:trPr>
        <w:tc>
          <w:tcPr>
            <w:tcW w:w="0" w:type="auto"/>
            <w:shd w:val="clear" w:color="auto" w:fill="auto"/>
          </w:tcPr>
          <w:p w14:paraId="64977CB4" w14:textId="77777777" w:rsidR="00050662" w:rsidRDefault="00050662" w:rsidP="00050662">
            <w:pPr>
              <w:pStyle w:val="code"/>
              <w:rPr>
                <w:ins w:id="6112" w:author="rawlins" w:date="2015-04-03T15:59:00Z"/>
              </w:rPr>
            </w:pPr>
            <w:ins w:id="6113" w:author="rawlins" w:date="2015-04-03T15:59:00Z">
              <w:r>
                <w:t>&lt;phi&gt;</w:t>
              </w:r>
            </w:ins>
          </w:p>
        </w:tc>
        <w:tc>
          <w:tcPr>
            <w:tcW w:w="0" w:type="auto"/>
            <w:shd w:val="clear" w:color="auto" w:fill="auto"/>
          </w:tcPr>
          <w:p w14:paraId="2297E7D9" w14:textId="77777777" w:rsidR="00050662" w:rsidRDefault="00050662" w:rsidP="00050662">
            <w:pPr>
              <w:rPr>
                <w:ins w:id="6114" w:author="rawlins" w:date="2015-04-03T15:59:00Z"/>
              </w:rPr>
            </w:pPr>
            <w:ins w:id="6115" w:author="rawlins" w:date="2015-04-03T15:59:00Z">
              <w:r w:rsidRPr="00315B5A">
                <w:rPr>
                  <w:position w:val="-10"/>
                </w:rPr>
                <w:object w:dxaOrig="220" w:dyaOrig="260" w14:anchorId="09709BFD">
                  <v:shape id="_x0000_i2177" type="#_x0000_t75" style="width:14.4pt;height:14.4pt" o:ole="">
                    <v:imagedata r:id="rId2549" o:title=""/>
                  </v:shape>
                  <o:OLEObject Type="Embed" ProgID="Equation.DSMT4" ShapeID="_x0000_i2177" DrawAspect="Content" ObjectID="_1363901626" r:id="rId2550"/>
                </w:object>
              </w:r>
            </w:ins>
            <w:ins w:id="6116" w:author="rawlins" w:date="2015-04-03T15:59:00Z">
              <w:r>
                <w:t>, declination angle for fiber orientation in local coordinate system</w:t>
              </w:r>
            </w:ins>
          </w:p>
        </w:tc>
        <w:tc>
          <w:tcPr>
            <w:tcW w:w="0" w:type="auto"/>
          </w:tcPr>
          <w:p w14:paraId="38A63D3C" w14:textId="77777777" w:rsidR="00050662" w:rsidRPr="00AF2221" w:rsidRDefault="00050662" w:rsidP="00050662">
            <w:pPr>
              <w:rPr>
                <w:ins w:id="6117" w:author="rawlins" w:date="2015-04-03T15:59:00Z"/>
                <w:position w:val="-10"/>
              </w:rPr>
            </w:pPr>
            <w:ins w:id="6118" w:author="rawlins" w:date="2015-04-03T15:59:00Z">
              <w:r>
                <w:rPr>
                  <w:position w:val="-10"/>
                </w:rPr>
                <w:t>[</w:t>
              </w:r>
              <w:r>
                <w:rPr>
                  <w:b/>
                  <w:position w:val="-10"/>
                </w:rPr>
                <w:t>deg</w:t>
              </w:r>
              <w:r>
                <w:rPr>
                  <w:position w:val="-10"/>
                </w:rPr>
                <w:t>]</w:t>
              </w:r>
            </w:ins>
          </w:p>
        </w:tc>
      </w:tr>
    </w:tbl>
    <w:p w14:paraId="6673B712" w14:textId="77777777" w:rsidR="00050662" w:rsidRDefault="00050662" w:rsidP="00050662">
      <w:pPr>
        <w:jc w:val="center"/>
        <w:rPr>
          <w:ins w:id="6119" w:author="rawlins" w:date="2015-04-03T15:59:00Z"/>
        </w:rPr>
      </w:pPr>
      <w:ins w:id="6120" w:author="rawlins" w:date="2015-04-03T15:59:00Z">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00430A4E" w14:textId="77777777" w:rsidR="00050662" w:rsidRDefault="00050662" w:rsidP="00050662">
      <w:pPr>
        <w:rPr>
          <w:ins w:id="6121" w:author="rawlins" w:date="2015-04-03T15:59:00Z"/>
        </w:rPr>
      </w:pPr>
      <w:ins w:id="6122" w:author="rawlins" w:date="2015-04-03T15:59:00Z">
        <w:r>
          <w:t>In the reference configuration, the fiber is oriented along</w:t>
        </w:r>
      </w:ins>
    </w:p>
    <w:p w14:paraId="26EF00DE" w14:textId="77777777" w:rsidR="00050662" w:rsidRDefault="00050662" w:rsidP="00050662">
      <w:pPr>
        <w:pStyle w:val="MTDisplayEquation"/>
        <w:rPr>
          <w:ins w:id="6123" w:author="rawlins" w:date="2015-04-03T15:59:00Z"/>
        </w:rPr>
      </w:pPr>
      <w:ins w:id="6124" w:author="rawlins" w:date="2015-04-03T15:59:00Z">
        <w:r>
          <w:tab/>
        </w:r>
      </w:ins>
      <w:ins w:id="6125" w:author="rawlins" w:date="2015-04-03T15:59:00Z">
        <w:r w:rsidRPr="00315B5A">
          <w:rPr>
            <w:position w:val="-12"/>
          </w:rPr>
          <w:object w:dxaOrig="3920" w:dyaOrig="360" w14:anchorId="401CFAB3">
            <v:shape id="_x0000_i2178" type="#_x0000_t75" style="width:194.4pt;height:21.6pt" o:ole="">
              <v:imagedata r:id="rId2551" o:title=""/>
            </v:shape>
            <o:OLEObject Type="Embed" ProgID="Equation.DSMT4" ShapeID="_x0000_i2178" DrawAspect="Content" ObjectID="_1363901627" r:id="rId2552"/>
          </w:object>
        </w:r>
      </w:ins>
      <w:ins w:id="6126" w:author="rawlins" w:date="2015-04-03T15:59:00Z">
        <w:r>
          <w:t xml:space="preserve"> </w:t>
        </w:r>
      </w:ins>
    </w:p>
    <w:p w14:paraId="3A0116C6" w14:textId="77777777" w:rsidR="00050662" w:rsidRDefault="00050662" w:rsidP="00050662">
      <w:pPr>
        <w:rPr>
          <w:ins w:id="6127" w:author="rawlins" w:date="2015-04-03T15:59:00Z"/>
        </w:rPr>
      </w:pPr>
      <w:ins w:id="6128" w:author="rawlins" w:date="2015-04-03T15:59:00Z">
        <w:r w:rsidRPr="000230DC">
          <w:t xml:space="preserve">where </w:t>
        </w:r>
      </w:ins>
      <w:ins w:id="6129" w:author="rawlins" w:date="2015-04-03T15:59:00Z">
        <w:r w:rsidRPr="00315B5A">
          <w:rPr>
            <w:position w:val="-14"/>
          </w:rPr>
          <w:object w:dxaOrig="999" w:dyaOrig="400" w14:anchorId="32CA6AF0">
            <v:shape id="_x0000_i2179" type="#_x0000_t75" style="width:50.4pt;height:21.6pt" o:ole="">
              <v:imagedata r:id="rId2553" o:title=""/>
            </v:shape>
            <o:OLEObject Type="Embed" ProgID="Equation.DSMT4" ShapeID="_x0000_i2179" DrawAspect="Content" ObjectID="_1363901628" r:id="rId2554"/>
          </w:object>
        </w:r>
      </w:ins>
      <w:ins w:id="6130"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6131" w:author="rawlins" w:date="2015-04-03T15:59:00Z">
        <w:r w:rsidRPr="000230DC">
          <w:fldChar w:fldCharType="separate"/>
        </w:r>
      </w:ins>
      <w:ins w:id="6132" w:author="Gerard" w:date="2015-04-08T21:50:00Z">
        <w:r w:rsidR="00C00DDA">
          <w:t>4.1.1</w:t>
        </w:r>
      </w:ins>
      <w:ins w:id="6133" w:author="rawlins" w:date="2015-04-03T15:59:00Z">
        <w:r w:rsidRPr="000230DC">
          <w:fldChar w:fldCharType="end"/>
        </w:r>
        <w:r w:rsidRPr="000230DC">
          <w:t xml:space="preserve">).  </w:t>
        </w:r>
        <w:r>
          <w:t xml:space="preserve">The parameters &lt;theta&gt; and &lt;phi&gt; are optional, with default values of </w:t>
        </w:r>
      </w:ins>
      <w:ins w:id="6134" w:author="rawlins" w:date="2015-04-03T15:59:00Z">
        <w:r w:rsidRPr="00315B5A">
          <w:rPr>
            <w:position w:val="-6"/>
          </w:rPr>
          <w:object w:dxaOrig="400" w:dyaOrig="279" w14:anchorId="1A753EB9">
            <v:shape id="_x0000_i2180" type="#_x0000_t75" style="width:21.6pt;height:14.4pt" o:ole="">
              <v:imagedata r:id="rId2555" o:title=""/>
            </v:shape>
            <o:OLEObject Type="Embed" ProgID="Equation.DSMT4" ShapeID="_x0000_i2180" DrawAspect="Content" ObjectID="_1363901629" r:id="rId2556"/>
          </w:object>
        </w:r>
      </w:ins>
      <w:ins w:id="6135" w:author="rawlins" w:date="2015-04-03T15:59:00Z">
        <w:r>
          <w:t xml:space="preserve">0° and </w:t>
        </w:r>
      </w:ins>
      <w:ins w:id="6136" w:author="rawlins" w:date="2015-04-03T15:59:00Z">
        <w:r w:rsidRPr="00315B5A">
          <w:rPr>
            <w:position w:val="-10"/>
          </w:rPr>
          <w:object w:dxaOrig="400" w:dyaOrig="260" w14:anchorId="1EF40844">
            <v:shape id="_x0000_i2181" type="#_x0000_t75" style="width:21.6pt;height:14.4pt" o:ole="">
              <v:imagedata r:id="rId2557" o:title=""/>
            </v:shape>
            <o:OLEObject Type="Embed" ProgID="Equation.DSMT4" ShapeID="_x0000_i2181" DrawAspect="Content" ObjectID="_1363901630" r:id="rId2558"/>
          </w:object>
        </w:r>
      </w:ins>
      <w:ins w:id="6137" w:author="rawlins" w:date="2015-04-03T15:59:00Z">
        <w:r>
          <w:t xml:space="preserve">90°, such that </w:t>
        </w:r>
      </w:ins>
      <w:ins w:id="6138" w:author="rawlins" w:date="2015-04-03T15:59:00Z">
        <w:r w:rsidRPr="00315B5A">
          <w:rPr>
            <w:position w:val="-12"/>
          </w:rPr>
          <w:object w:dxaOrig="700" w:dyaOrig="360" w14:anchorId="12EDD001">
            <v:shape id="_x0000_i2182" type="#_x0000_t75" style="width:36pt;height:21.6pt" o:ole="">
              <v:imagedata r:id="rId2559" o:title=""/>
            </v:shape>
            <o:OLEObject Type="Embed" ProgID="Equation.DSMT4" ShapeID="_x0000_i2182" DrawAspect="Content" ObjectID="_1363901631" r:id="rId2560"/>
          </w:object>
        </w:r>
      </w:ins>
      <w:ins w:id="6139" w:author="rawlins" w:date="2015-04-03T15:59:00Z">
        <w:r>
          <w:t xml:space="preserve">.  The active stress </w:t>
        </w:r>
      </w:ins>
      <w:ins w:id="6140" w:author="rawlins" w:date="2015-04-03T15:59:00Z">
        <w:r w:rsidRPr="00315B5A">
          <w:rPr>
            <w:position w:val="-6"/>
          </w:rPr>
          <w:object w:dxaOrig="320" w:dyaOrig="320" w14:anchorId="48516BC9">
            <v:shape id="_x0000_i2183" type="#_x0000_t75" style="width:14.4pt;height:14.4pt" o:ole="">
              <v:imagedata r:id="rId2561" o:title=""/>
            </v:shape>
            <o:OLEObject Type="Embed" ProgID="Equation.DSMT4" ShapeID="_x0000_i2183" DrawAspect="Content" ObjectID="_1363901632" r:id="rId2562"/>
          </w:object>
        </w:r>
      </w:ins>
      <w:ins w:id="6141" w:author="rawlins" w:date="2015-04-03T15:59:00Z">
        <w:r>
          <w:t xml:space="preserve"> for this material is given by</w:t>
        </w:r>
      </w:ins>
    </w:p>
    <w:p w14:paraId="56D36ECA" w14:textId="77777777" w:rsidR="00050662" w:rsidRDefault="00050662" w:rsidP="00050662">
      <w:pPr>
        <w:pStyle w:val="MTDisplayEquation"/>
        <w:rPr>
          <w:ins w:id="6142" w:author="rawlins" w:date="2015-04-03T15:59:00Z"/>
        </w:rPr>
      </w:pPr>
      <w:ins w:id="6143" w:author="rawlins" w:date="2015-04-03T15:59:00Z">
        <w:r>
          <w:tab/>
        </w:r>
      </w:ins>
      <w:ins w:id="6144" w:author="rawlins" w:date="2015-04-03T15:59:00Z">
        <w:r w:rsidRPr="00315B5A">
          <w:rPr>
            <w:position w:val="-14"/>
          </w:rPr>
          <w:object w:dxaOrig="1820" w:dyaOrig="400" w14:anchorId="76A0EB69">
            <v:shape id="_x0000_i2184" type="#_x0000_t75" style="width:93.6pt;height:21.6pt" o:ole="">
              <v:imagedata r:id="rId2563" o:title=""/>
            </v:shape>
            <o:OLEObject Type="Embed" ProgID="Equation.DSMT4" ShapeID="_x0000_i2184" DrawAspect="Content" ObjectID="_1363901633" r:id="rId2564"/>
          </w:object>
        </w:r>
      </w:ins>
      <w:ins w:id="6145" w:author="rawlins" w:date="2015-04-03T15:59:00Z">
        <w:r>
          <w:t xml:space="preserve"> ,</w:t>
        </w:r>
      </w:ins>
    </w:p>
    <w:p w14:paraId="084E1274" w14:textId="77777777" w:rsidR="00050662" w:rsidRPr="0097532C" w:rsidRDefault="00050662" w:rsidP="00050662">
      <w:pPr>
        <w:rPr>
          <w:ins w:id="6146" w:author="rawlins" w:date="2015-04-03T15:59:00Z"/>
        </w:rPr>
      </w:pPr>
      <w:ins w:id="6147" w:author="rawlins" w:date="2015-04-03T15:59:00Z">
        <w:r>
          <w:t xml:space="preserve">where </w:t>
        </w:r>
      </w:ins>
      <w:ins w:id="6148" w:author="rawlins" w:date="2015-04-03T15:59:00Z">
        <w:r w:rsidRPr="00315B5A">
          <w:rPr>
            <w:position w:val="-14"/>
          </w:rPr>
          <w:object w:dxaOrig="1620" w:dyaOrig="400" w14:anchorId="167422D8">
            <v:shape id="_x0000_i2185" type="#_x0000_t75" style="width:79.2pt;height:21.6pt" o:ole="">
              <v:imagedata r:id="rId2565" o:title=""/>
            </v:shape>
            <o:OLEObject Type="Embed" ProgID="Equation.DSMT4" ShapeID="_x0000_i2185" DrawAspect="Content" ObjectID="_1363901634" r:id="rId2566"/>
          </w:object>
        </w:r>
      </w:ins>
      <w:ins w:id="6149" w:author="rawlins" w:date="2015-04-03T15:59:00Z">
        <w:r>
          <w:t xml:space="preserve"> is the fiber orientation in the current (deformed) configuration.</w:t>
        </w:r>
      </w:ins>
    </w:p>
    <w:p w14:paraId="3626A22A" w14:textId="77777777" w:rsidR="00050662" w:rsidRPr="0097532C" w:rsidRDefault="00050662" w:rsidP="00050662">
      <w:pPr>
        <w:rPr>
          <w:ins w:id="6150" w:author="rawlins" w:date="2015-04-03T15:59:00Z"/>
        </w:rPr>
      </w:pPr>
    </w:p>
    <w:p w14:paraId="0327FDAD" w14:textId="77777777" w:rsidR="00050662" w:rsidRDefault="00050662" w:rsidP="00050662">
      <w:pPr>
        <w:rPr>
          <w:ins w:id="6151" w:author="rawlins" w:date="2015-04-03T15:59:00Z"/>
        </w:rPr>
      </w:pPr>
      <w:ins w:id="6152" w:author="rawlins" w:date="2015-04-03T15:59:00Z">
        <w:r>
          <w:rPr>
            <w:i/>
          </w:rPr>
          <w:t>Example</w:t>
        </w:r>
        <w:r>
          <w:t>:</w:t>
        </w:r>
      </w:ins>
    </w:p>
    <w:p w14:paraId="303B9636" w14:textId="77777777" w:rsidR="00050662" w:rsidRDefault="00050662" w:rsidP="00050662">
      <w:pPr>
        <w:rPr>
          <w:ins w:id="6153" w:author="rawlins" w:date="2015-04-03T15:59:00Z"/>
        </w:rPr>
      </w:pPr>
      <w:ins w:id="6154" w:author="rawlins" w:date="2015-04-03T15:59:00Z">
        <w:r>
          <w:t xml:space="preserve">Isotropic contraction in plane transverse to </w:t>
        </w:r>
      </w:ins>
      <w:ins w:id="6155" w:author="rawlins" w:date="2015-04-03T15:59:00Z">
        <w:r w:rsidRPr="00315B5A">
          <w:rPr>
            <w:position w:val="-12"/>
          </w:rPr>
          <w:object w:dxaOrig="220" w:dyaOrig="360" w14:anchorId="00696A27">
            <v:shape id="_x0000_i2186" type="#_x0000_t75" style="width:14.4pt;height:21.6pt" o:ole="">
              <v:imagedata r:id="rId2567" o:title=""/>
            </v:shape>
            <o:OLEObject Type="Embed" ProgID="Equation.DSMT4" ShapeID="_x0000_i2186" DrawAspect="Content" ObjectID="_1363901635" r:id="rId2568"/>
          </w:object>
        </w:r>
      </w:ins>
      <w:ins w:id="6156" w:author="rawlins" w:date="2015-04-03T15:59:00Z">
        <w:r>
          <w:t>, in a mixture containing a neo-Hookean solid.</w:t>
        </w:r>
      </w:ins>
    </w:p>
    <w:p w14:paraId="78FE7094" w14:textId="77777777" w:rsidR="00050662" w:rsidRDefault="00050662" w:rsidP="00050662">
      <w:pPr>
        <w:pStyle w:val="code"/>
        <w:rPr>
          <w:ins w:id="6157" w:author="rawlins" w:date="2015-04-03T15:59:00Z"/>
        </w:rPr>
      </w:pPr>
      <w:ins w:id="6158" w:author="rawlins" w:date="2015-04-03T15:59:00Z">
        <w:r>
          <w:t>&lt;material id="1" type="solid mixture"&gt;</w:t>
        </w:r>
      </w:ins>
    </w:p>
    <w:p w14:paraId="5431E23D" w14:textId="77777777" w:rsidR="00050662" w:rsidRDefault="00050662" w:rsidP="00050662">
      <w:pPr>
        <w:pStyle w:val="code"/>
        <w:rPr>
          <w:ins w:id="6159" w:author="rawlins" w:date="2015-04-03T15:59:00Z"/>
        </w:rPr>
      </w:pPr>
      <w:ins w:id="6160" w:author="rawlins" w:date="2015-04-03T15:59:00Z">
        <w:r>
          <w:tab/>
          <w:t>&lt;mat_axis type="local"&gt;0,0,0&lt;/mat_axis&gt;</w:t>
        </w:r>
      </w:ins>
    </w:p>
    <w:p w14:paraId="18C11D66" w14:textId="77777777" w:rsidR="00050662" w:rsidRDefault="00050662" w:rsidP="00050662">
      <w:pPr>
        <w:pStyle w:val="code"/>
        <w:rPr>
          <w:ins w:id="6161" w:author="rawlins" w:date="2015-04-03T15:59:00Z"/>
        </w:rPr>
      </w:pPr>
      <w:ins w:id="6162" w:author="rawlins" w:date="2015-04-03T15:59:00Z">
        <w:r>
          <w:tab/>
          <w:t>&lt;solid type="neo-Hookean"&gt;</w:t>
        </w:r>
      </w:ins>
    </w:p>
    <w:p w14:paraId="4391805C" w14:textId="77777777" w:rsidR="00050662" w:rsidRDefault="00050662" w:rsidP="00050662">
      <w:pPr>
        <w:pStyle w:val="code"/>
        <w:rPr>
          <w:ins w:id="6163" w:author="rawlins" w:date="2015-04-03T15:59:00Z"/>
        </w:rPr>
      </w:pPr>
      <w:ins w:id="6164" w:author="rawlins" w:date="2015-04-03T15:59:00Z">
        <w:r>
          <w:tab/>
        </w:r>
        <w:r>
          <w:tab/>
          <w:t>&lt;E&gt;1.0&lt;/E&gt;</w:t>
        </w:r>
      </w:ins>
    </w:p>
    <w:p w14:paraId="3FF62D00" w14:textId="77777777" w:rsidR="00050662" w:rsidRDefault="00050662" w:rsidP="00050662">
      <w:pPr>
        <w:pStyle w:val="code"/>
        <w:rPr>
          <w:ins w:id="6165" w:author="rawlins" w:date="2015-04-03T15:59:00Z"/>
        </w:rPr>
      </w:pPr>
      <w:ins w:id="6166" w:author="rawlins" w:date="2015-04-03T15:59:00Z">
        <w:r>
          <w:tab/>
        </w:r>
        <w:r>
          <w:tab/>
          <w:t>&lt;v&gt;0.3&lt;/v&gt;</w:t>
        </w:r>
      </w:ins>
    </w:p>
    <w:p w14:paraId="62294233" w14:textId="77777777" w:rsidR="00050662" w:rsidRDefault="00050662" w:rsidP="00050662">
      <w:pPr>
        <w:pStyle w:val="code"/>
        <w:rPr>
          <w:ins w:id="6167" w:author="rawlins" w:date="2015-04-03T15:59:00Z"/>
        </w:rPr>
      </w:pPr>
      <w:ins w:id="6168" w:author="rawlins" w:date="2015-04-03T15:59:00Z">
        <w:r>
          <w:tab/>
          <w:t>&lt;/solid&gt;</w:t>
        </w:r>
      </w:ins>
    </w:p>
    <w:p w14:paraId="63DD7943" w14:textId="77777777" w:rsidR="00050662" w:rsidRDefault="00050662" w:rsidP="00050662">
      <w:pPr>
        <w:pStyle w:val="code"/>
        <w:rPr>
          <w:ins w:id="6169" w:author="rawlins" w:date="2015-04-03T15:59:00Z"/>
        </w:rPr>
      </w:pPr>
      <w:ins w:id="6170" w:author="rawlins" w:date="2015-04-03T15:59:00Z">
        <w:r>
          <w:tab/>
          <w:t>&lt;solid type="prescribed trans iso active contraction"&gt;</w:t>
        </w:r>
      </w:ins>
    </w:p>
    <w:p w14:paraId="4281FE45" w14:textId="77777777" w:rsidR="00050662" w:rsidRPr="00E24C5F" w:rsidRDefault="00050662" w:rsidP="00050662">
      <w:pPr>
        <w:pStyle w:val="code"/>
        <w:rPr>
          <w:ins w:id="6171" w:author="rawlins" w:date="2015-04-03T15:59:00Z"/>
        </w:rPr>
      </w:pPr>
      <w:ins w:id="6172" w:author="rawlins" w:date="2015-04-03T15:59:00Z">
        <w:r>
          <w:lastRenderedPageBreak/>
          <w:tab/>
        </w:r>
        <w:r>
          <w:tab/>
        </w:r>
        <w:r w:rsidRPr="00E24C5F">
          <w:t>&lt;</w:t>
        </w:r>
        <w:r>
          <w:t>T0 lc="2"</w:t>
        </w:r>
        <w:r w:rsidRPr="00E24C5F">
          <w:t>&gt;</w:t>
        </w:r>
        <w:r>
          <w:t>1</w:t>
        </w:r>
        <w:r w:rsidRPr="00E24C5F">
          <w:t>&lt;/</w:t>
        </w:r>
        <w:r>
          <w:t>T0</w:t>
        </w:r>
        <w:r w:rsidRPr="00E24C5F">
          <w:t>&gt;</w:t>
        </w:r>
      </w:ins>
    </w:p>
    <w:p w14:paraId="10046B5F" w14:textId="77777777" w:rsidR="00050662" w:rsidRPr="00E24C5F" w:rsidRDefault="00050662" w:rsidP="00050662">
      <w:pPr>
        <w:pStyle w:val="code"/>
        <w:rPr>
          <w:ins w:id="6173" w:author="rawlins" w:date="2015-04-03T15:59:00Z"/>
        </w:rPr>
      </w:pPr>
      <w:ins w:id="6174" w:author="rawlins" w:date="2015-04-03T15:59:00Z">
        <w:r w:rsidRPr="00E24C5F">
          <w:tab/>
        </w:r>
        <w:r w:rsidRPr="00E24C5F">
          <w:tab/>
          <w:t>&lt;theta&gt;0&lt;/theta&gt;</w:t>
        </w:r>
      </w:ins>
    </w:p>
    <w:p w14:paraId="1497C7DF" w14:textId="77777777" w:rsidR="00050662" w:rsidRDefault="00050662" w:rsidP="00050662">
      <w:pPr>
        <w:pStyle w:val="code"/>
        <w:rPr>
          <w:ins w:id="6175" w:author="rawlins" w:date="2015-04-03T15:59:00Z"/>
        </w:rPr>
      </w:pPr>
      <w:ins w:id="6176" w:author="rawlins" w:date="2015-04-03T15:59:00Z">
        <w:r w:rsidRPr="00E24C5F">
          <w:tab/>
        </w:r>
        <w:r w:rsidRPr="00E24C5F">
          <w:tab/>
          <w:t>&lt;phi&gt;90&lt;/phi&gt;</w:t>
        </w:r>
      </w:ins>
    </w:p>
    <w:p w14:paraId="1DDB7DDF" w14:textId="77777777" w:rsidR="00050662" w:rsidRPr="00E24C5F" w:rsidRDefault="00050662" w:rsidP="00050662">
      <w:pPr>
        <w:pStyle w:val="code"/>
        <w:rPr>
          <w:ins w:id="6177" w:author="rawlins" w:date="2015-04-03T15:59:00Z"/>
        </w:rPr>
      </w:pPr>
      <w:ins w:id="6178" w:author="rawlins" w:date="2015-04-03T15:59:00Z">
        <w:r w:rsidRPr="00E24C5F">
          <w:tab/>
          <w:t>&lt;/solid&gt;</w:t>
        </w:r>
      </w:ins>
    </w:p>
    <w:p w14:paraId="08788EE9" w14:textId="77777777" w:rsidR="00050662" w:rsidRDefault="00050662" w:rsidP="00050662">
      <w:pPr>
        <w:pStyle w:val="code"/>
        <w:rPr>
          <w:ins w:id="6179" w:author="rawlins" w:date="2015-04-03T15:59:00Z"/>
        </w:rPr>
      </w:pPr>
      <w:ins w:id="6180" w:author="rawlins" w:date="2015-04-03T15:59:00Z">
        <w:r>
          <w:t>&lt;/material&gt;</w:t>
        </w:r>
      </w:ins>
    </w:p>
    <w:p w14:paraId="140F2B48" w14:textId="77777777" w:rsidR="00050662" w:rsidRDefault="00050662" w:rsidP="00050662">
      <w:pPr>
        <w:rPr>
          <w:ins w:id="6181" w:author="rawlins" w:date="2015-04-03T15:59:00Z"/>
        </w:rPr>
      </w:pPr>
    </w:p>
    <w:p w14:paraId="24FC2A32" w14:textId="77777777" w:rsidR="00050662" w:rsidRDefault="00050662" w:rsidP="00050662">
      <w:pPr>
        <w:pStyle w:val="Heading4"/>
        <w:rPr>
          <w:ins w:id="6182" w:author="rawlins" w:date="2015-04-03T15:59:00Z"/>
        </w:rPr>
      </w:pPr>
      <w:bookmarkStart w:id="6183" w:name="_Toc290149409"/>
      <w:ins w:id="6184" w:author="rawlins" w:date="2015-04-03T15:59:00Z">
        <w:r>
          <w:t>Prescribed Isotropic Active Contraction</w:t>
        </w:r>
        <w:bookmarkEnd w:id="6183"/>
      </w:ins>
    </w:p>
    <w:p w14:paraId="78EB8D1D" w14:textId="77777777" w:rsidR="00050662" w:rsidRDefault="00050662" w:rsidP="00050662">
      <w:pPr>
        <w:rPr>
          <w:ins w:id="6185" w:author="rawlins" w:date="2015-04-03T15:59:00Z"/>
        </w:rPr>
      </w:pPr>
      <w:ins w:id="6186" w:author="rawlins" w:date="2015-04-03T15:59:00Z">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6187" w:author="rawlins" w:date="2015-04-03T15:59:00Z">
        <w:r>
          <w:fldChar w:fldCharType="separate"/>
        </w:r>
      </w:ins>
      <w:ins w:id="6188" w:author="Gerard" w:date="2015-04-08T21:50:00Z">
        <w:r w:rsidR="00C00DDA">
          <w:t xml:space="preserve">4.1.3.20. </w:t>
        </w:r>
      </w:ins>
      <w:ins w:id="6189" w:author="rawlins" w:date="2015-04-03T15:59:00Z">
        <w:del w:id="6190" w:author="Gerard" w:date="2015-04-08T21:50:00Z">
          <w:r w:rsidDel="00C00DDA">
            <w:delText xml:space="preserve">4.1.3.18. </w:delText>
          </w:r>
        </w:del>
        <w:r>
          <w:fldChar w:fldCharType="end"/>
        </w:r>
        <w:r w:rsidRPr="0097532C">
          <w:t xml:space="preserve">.  </w:t>
        </w:r>
        <w:r>
          <w:t>The following material parameters need to be defined:</w:t>
        </w:r>
      </w:ins>
    </w:p>
    <w:p w14:paraId="7F918047" w14:textId="77777777" w:rsidR="00050662" w:rsidRDefault="00050662" w:rsidP="00050662">
      <w:pPr>
        <w:rPr>
          <w:ins w:id="6191"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4"/>
        <w:gridCol w:w="523"/>
      </w:tblGrid>
      <w:tr w:rsidR="00050662" w14:paraId="126A5A52" w14:textId="77777777" w:rsidTr="00050662">
        <w:trPr>
          <w:ins w:id="6192" w:author="rawlins" w:date="2015-04-03T15:59:00Z"/>
        </w:trPr>
        <w:tc>
          <w:tcPr>
            <w:tcW w:w="0" w:type="auto"/>
            <w:shd w:val="clear" w:color="auto" w:fill="auto"/>
          </w:tcPr>
          <w:p w14:paraId="0BF30F9E" w14:textId="77777777" w:rsidR="00050662" w:rsidRDefault="00050662" w:rsidP="00050662">
            <w:pPr>
              <w:pStyle w:val="code"/>
              <w:rPr>
                <w:ins w:id="6193" w:author="rawlins" w:date="2015-04-03T15:59:00Z"/>
              </w:rPr>
            </w:pPr>
            <w:ins w:id="6194" w:author="rawlins" w:date="2015-04-03T15:59:00Z">
              <w:r>
                <w:t>&lt;T0&gt;</w:t>
              </w:r>
            </w:ins>
          </w:p>
        </w:tc>
        <w:tc>
          <w:tcPr>
            <w:tcW w:w="0" w:type="auto"/>
            <w:shd w:val="clear" w:color="auto" w:fill="auto"/>
          </w:tcPr>
          <w:p w14:paraId="06AAE290" w14:textId="77777777" w:rsidR="00050662" w:rsidRDefault="00050662" w:rsidP="00050662">
            <w:pPr>
              <w:rPr>
                <w:ins w:id="6195" w:author="rawlins" w:date="2015-04-03T15:59:00Z"/>
              </w:rPr>
            </w:pPr>
            <w:ins w:id="6196" w:author="rawlins" w:date="2015-04-03T15:59:00Z">
              <w:r w:rsidRPr="00315B5A">
                <w:rPr>
                  <w:position w:val="-12"/>
                </w:rPr>
                <w:object w:dxaOrig="260" w:dyaOrig="360" w14:anchorId="6719F7B0">
                  <v:shape id="_x0000_i2187" type="#_x0000_t75" style="width:14.4pt;height:21.6pt" o:ole="">
                    <v:imagedata r:id="rId2569" o:title=""/>
                  </v:shape>
                  <o:OLEObject Type="Embed" ProgID="Equation.DSMT4" ShapeID="_x0000_i2187" DrawAspect="Content" ObjectID="_1363901636" r:id="rId2570"/>
                </w:object>
              </w:r>
            </w:ins>
            <w:ins w:id="6197" w:author="rawlins" w:date="2015-04-03T15:59:00Z">
              <w:r>
                <w:t>, representing the prescribed stress</w:t>
              </w:r>
            </w:ins>
          </w:p>
        </w:tc>
        <w:tc>
          <w:tcPr>
            <w:tcW w:w="0" w:type="auto"/>
          </w:tcPr>
          <w:p w14:paraId="64C270B2" w14:textId="77777777" w:rsidR="00050662" w:rsidRPr="00AF2221" w:rsidRDefault="00050662" w:rsidP="00050662">
            <w:pPr>
              <w:rPr>
                <w:ins w:id="6198" w:author="rawlins" w:date="2015-04-03T15:59:00Z"/>
                <w:position w:val="-10"/>
              </w:rPr>
            </w:pPr>
            <w:ins w:id="6199" w:author="rawlins" w:date="2015-04-03T15:59:00Z">
              <w:r>
                <w:t>[</w:t>
              </w:r>
              <w:r>
                <w:rPr>
                  <w:b/>
                </w:rPr>
                <w:t>P</w:t>
              </w:r>
              <w:r>
                <w:t>]</w:t>
              </w:r>
            </w:ins>
          </w:p>
        </w:tc>
      </w:tr>
    </w:tbl>
    <w:p w14:paraId="1517C6B8" w14:textId="77777777" w:rsidR="00050662" w:rsidRDefault="00050662" w:rsidP="00050662">
      <w:pPr>
        <w:rPr>
          <w:ins w:id="6200" w:author="rawlins" w:date="2015-04-03T15:59:00Z"/>
        </w:rPr>
      </w:pPr>
      <w:ins w:id="6201" w:author="rawlins" w:date="2015-04-03T15:59:00Z">
        <w:r>
          <w:t xml:space="preserve">The active stress </w:t>
        </w:r>
      </w:ins>
      <w:ins w:id="6202" w:author="rawlins" w:date="2015-04-03T15:59:00Z">
        <w:r w:rsidRPr="00315B5A">
          <w:rPr>
            <w:position w:val="-6"/>
          </w:rPr>
          <w:object w:dxaOrig="320" w:dyaOrig="320" w14:anchorId="6A400A81">
            <v:shape id="_x0000_i2188" type="#_x0000_t75" style="width:14.4pt;height:14.4pt" o:ole="">
              <v:imagedata r:id="rId2571" o:title=""/>
            </v:shape>
            <o:OLEObject Type="Embed" ProgID="Equation.DSMT4" ShapeID="_x0000_i2188" DrawAspect="Content" ObjectID="_1363901637" r:id="rId2572"/>
          </w:object>
        </w:r>
      </w:ins>
      <w:ins w:id="6203" w:author="rawlins" w:date="2015-04-03T15:59:00Z">
        <w:r>
          <w:t xml:space="preserve"> for this material is given by</w:t>
        </w:r>
      </w:ins>
    </w:p>
    <w:p w14:paraId="4C2F4CE5" w14:textId="77777777" w:rsidR="00050662" w:rsidRDefault="00050662" w:rsidP="00050662">
      <w:pPr>
        <w:pStyle w:val="MTDisplayEquation"/>
        <w:rPr>
          <w:ins w:id="6204" w:author="rawlins" w:date="2015-04-03T15:59:00Z"/>
        </w:rPr>
      </w:pPr>
      <w:ins w:id="6205" w:author="rawlins" w:date="2015-04-03T15:59:00Z">
        <w:r>
          <w:tab/>
        </w:r>
      </w:ins>
      <w:ins w:id="6206" w:author="rawlins" w:date="2015-04-03T15:59:00Z">
        <w:r w:rsidRPr="00315B5A">
          <w:rPr>
            <w:position w:val="-12"/>
          </w:rPr>
          <w:object w:dxaOrig="880" w:dyaOrig="380" w14:anchorId="35DFF0D9">
            <v:shape id="_x0000_i2189" type="#_x0000_t75" style="width:43.2pt;height:21.6pt" o:ole="">
              <v:imagedata r:id="rId2573" o:title=""/>
            </v:shape>
            <o:OLEObject Type="Embed" ProgID="Equation.DSMT4" ShapeID="_x0000_i2189" DrawAspect="Content" ObjectID="_1363901638" r:id="rId2574"/>
          </w:object>
        </w:r>
      </w:ins>
      <w:ins w:id="6207" w:author="rawlins" w:date="2015-04-03T15:59:00Z">
        <w:r>
          <w:t xml:space="preserve"> .</w:t>
        </w:r>
      </w:ins>
    </w:p>
    <w:p w14:paraId="4DA5D50B" w14:textId="77777777" w:rsidR="00050662" w:rsidRPr="0097532C" w:rsidRDefault="00050662" w:rsidP="00050662">
      <w:pPr>
        <w:rPr>
          <w:ins w:id="6208" w:author="rawlins" w:date="2015-04-03T15:59:00Z"/>
        </w:rPr>
      </w:pPr>
    </w:p>
    <w:p w14:paraId="6DEAD764" w14:textId="77777777" w:rsidR="00050662" w:rsidRDefault="00050662" w:rsidP="00050662">
      <w:pPr>
        <w:rPr>
          <w:ins w:id="6209" w:author="rawlins" w:date="2015-04-03T15:59:00Z"/>
        </w:rPr>
      </w:pPr>
      <w:ins w:id="6210" w:author="rawlins" w:date="2015-04-03T15:59:00Z">
        <w:r>
          <w:rPr>
            <w:i/>
          </w:rPr>
          <w:t>Example</w:t>
        </w:r>
        <w:r>
          <w:t>:</w:t>
        </w:r>
      </w:ins>
    </w:p>
    <w:p w14:paraId="655613B5" w14:textId="77777777" w:rsidR="00050662" w:rsidRDefault="00050662" w:rsidP="00050662">
      <w:pPr>
        <w:rPr>
          <w:ins w:id="6211" w:author="rawlins" w:date="2015-04-03T15:59:00Z"/>
        </w:rPr>
      </w:pPr>
      <w:ins w:id="6212" w:author="rawlins" w:date="2015-04-03T15:59:00Z">
        <w:r>
          <w:t>Isotropic contraction in a mixture containing a neo-Hookean solid.</w:t>
        </w:r>
      </w:ins>
    </w:p>
    <w:p w14:paraId="323EF4AD" w14:textId="77777777" w:rsidR="00050662" w:rsidRDefault="00050662" w:rsidP="00050662">
      <w:pPr>
        <w:pStyle w:val="code"/>
        <w:rPr>
          <w:ins w:id="6213" w:author="rawlins" w:date="2015-04-03T15:59:00Z"/>
        </w:rPr>
      </w:pPr>
      <w:ins w:id="6214" w:author="rawlins" w:date="2015-04-03T15:59:00Z">
        <w:r>
          <w:t>&lt;material id="1" type="solid mixture"&gt;</w:t>
        </w:r>
      </w:ins>
    </w:p>
    <w:p w14:paraId="343D563B" w14:textId="77777777" w:rsidR="00050662" w:rsidRDefault="00050662" w:rsidP="00050662">
      <w:pPr>
        <w:pStyle w:val="code"/>
        <w:rPr>
          <w:ins w:id="6215" w:author="rawlins" w:date="2015-04-03T15:59:00Z"/>
        </w:rPr>
      </w:pPr>
      <w:ins w:id="6216" w:author="rawlins" w:date="2015-04-03T15:59:00Z">
        <w:r>
          <w:tab/>
          <w:t>&lt;mat_axis type="local"&gt;0,0,0&lt;/mat_axis&gt;</w:t>
        </w:r>
      </w:ins>
    </w:p>
    <w:p w14:paraId="3021F6EB" w14:textId="77777777" w:rsidR="00050662" w:rsidRDefault="00050662" w:rsidP="00050662">
      <w:pPr>
        <w:pStyle w:val="code"/>
        <w:rPr>
          <w:ins w:id="6217" w:author="rawlins" w:date="2015-04-03T15:59:00Z"/>
        </w:rPr>
      </w:pPr>
      <w:ins w:id="6218" w:author="rawlins" w:date="2015-04-03T15:59:00Z">
        <w:r>
          <w:tab/>
          <w:t>&lt;solid type="neo-Hookean"&gt;</w:t>
        </w:r>
      </w:ins>
    </w:p>
    <w:p w14:paraId="220A54EA" w14:textId="77777777" w:rsidR="00050662" w:rsidRDefault="00050662" w:rsidP="00050662">
      <w:pPr>
        <w:pStyle w:val="code"/>
        <w:rPr>
          <w:ins w:id="6219" w:author="rawlins" w:date="2015-04-03T15:59:00Z"/>
        </w:rPr>
      </w:pPr>
      <w:ins w:id="6220" w:author="rawlins" w:date="2015-04-03T15:59:00Z">
        <w:r>
          <w:tab/>
        </w:r>
        <w:r>
          <w:tab/>
          <w:t>&lt;E&gt;1.0&lt;/E&gt;</w:t>
        </w:r>
      </w:ins>
    </w:p>
    <w:p w14:paraId="016849B0" w14:textId="77777777" w:rsidR="00050662" w:rsidRDefault="00050662" w:rsidP="00050662">
      <w:pPr>
        <w:pStyle w:val="code"/>
        <w:rPr>
          <w:ins w:id="6221" w:author="rawlins" w:date="2015-04-03T15:59:00Z"/>
        </w:rPr>
      </w:pPr>
      <w:ins w:id="6222" w:author="rawlins" w:date="2015-04-03T15:59:00Z">
        <w:r>
          <w:tab/>
        </w:r>
        <w:r>
          <w:tab/>
          <w:t>&lt;v&gt;0&lt;/v&gt;</w:t>
        </w:r>
      </w:ins>
    </w:p>
    <w:p w14:paraId="18DF8CA7" w14:textId="77777777" w:rsidR="00050662" w:rsidRDefault="00050662" w:rsidP="00050662">
      <w:pPr>
        <w:pStyle w:val="code"/>
        <w:rPr>
          <w:ins w:id="6223" w:author="rawlins" w:date="2015-04-03T15:59:00Z"/>
        </w:rPr>
      </w:pPr>
      <w:ins w:id="6224" w:author="rawlins" w:date="2015-04-03T15:59:00Z">
        <w:r>
          <w:tab/>
          <w:t>&lt;/solid&gt;</w:t>
        </w:r>
      </w:ins>
    </w:p>
    <w:p w14:paraId="5323A07C" w14:textId="77777777" w:rsidR="00050662" w:rsidRDefault="00050662" w:rsidP="00050662">
      <w:pPr>
        <w:pStyle w:val="code"/>
        <w:rPr>
          <w:ins w:id="6225" w:author="rawlins" w:date="2015-04-03T15:59:00Z"/>
        </w:rPr>
      </w:pPr>
      <w:ins w:id="6226" w:author="rawlins" w:date="2015-04-03T15:59:00Z">
        <w:r>
          <w:tab/>
          <w:t>&lt;solid type="prescribed isotropic active contraction"&gt;</w:t>
        </w:r>
      </w:ins>
    </w:p>
    <w:p w14:paraId="18D094C5" w14:textId="77777777" w:rsidR="00050662" w:rsidRPr="00E24C5F" w:rsidRDefault="00050662" w:rsidP="00050662">
      <w:pPr>
        <w:pStyle w:val="code"/>
        <w:rPr>
          <w:ins w:id="6227" w:author="rawlins" w:date="2015-04-03T15:59:00Z"/>
        </w:rPr>
      </w:pPr>
      <w:ins w:id="6228" w:author="rawlins" w:date="2015-04-03T15:59:00Z">
        <w:r>
          <w:tab/>
        </w:r>
        <w:r>
          <w:tab/>
        </w:r>
        <w:r w:rsidRPr="00E24C5F">
          <w:t>&lt;</w:t>
        </w:r>
        <w:r>
          <w:t>T0 lc="2"</w:t>
        </w:r>
        <w:r w:rsidRPr="00E24C5F">
          <w:t>&gt;</w:t>
        </w:r>
        <w:r>
          <w:t>1</w:t>
        </w:r>
        <w:r w:rsidRPr="00E24C5F">
          <w:t>&lt;/</w:t>
        </w:r>
        <w:r>
          <w:t>T0</w:t>
        </w:r>
        <w:r w:rsidRPr="00E24C5F">
          <w:t>&gt;</w:t>
        </w:r>
      </w:ins>
    </w:p>
    <w:p w14:paraId="14E811F3" w14:textId="77777777" w:rsidR="00050662" w:rsidRPr="00E24C5F" w:rsidRDefault="00050662" w:rsidP="00050662">
      <w:pPr>
        <w:pStyle w:val="code"/>
        <w:rPr>
          <w:ins w:id="6229" w:author="rawlins" w:date="2015-04-03T15:59:00Z"/>
        </w:rPr>
      </w:pPr>
      <w:ins w:id="6230" w:author="rawlins" w:date="2015-04-03T15:59:00Z">
        <w:r w:rsidRPr="00E24C5F">
          <w:tab/>
          <w:t>&lt;/solid&gt;</w:t>
        </w:r>
      </w:ins>
    </w:p>
    <w:p w14:paraId="26055C97" w14:textId="77777777" w:rsidR="00050662" w:rsidRDefault="00050662" w:rsidP="00050662">
      <w:pPr>
        <w:pStyle w:val="code"/>
        <w:rPr>
          <w:ins w:id="6231" w:author="rawlins" w:date="2015-04-03T15:59:00Z"/>
        </w:rPr>
      </w:pPr>
      <w:ins w:id="6232" w:author="rawlins" w:date="2015-04-03T15:59:00Z">
        <w:r>
          <w:t>&lt;/material&gt;</w:t>
        </w:r>
      </w:ins>
    </w:p>
    <w:p w14:paraId="36BDC102" w14:textId="77777777" w:rsidR="00050662" w:rsidRPr="00494BEC" w:rsidRDefault="00050662" w:rsidP="00050662">
      <w:pPr>
        <w:rPr>
          <w:ins w:id="6233" w:author="rawlins" w:date="2015-04-03T15:59:00Z"/>
        </w:rPr>
      </w:pPr>
    </w:p>
    <w:p w14:paraId="28A22D63" w14:textId="77777777" w:rsidR="00050662" w:rsidRPr="00494BEC" w:rsidRDefault="00050662" w:rsidP="00050662">
      <w:pPr>
        <w:rPr>
          <w:ins w:id="6234" w:author="rawlins" w:date="2015-04-03T15:59:00Z"/>
        </w:rPr>
      </w:pPr>
    </w:p>
    <w:p w14:paraId="70B409A0" w14:textId="77777777" w:rsidR="00050662" w:rsidRPr="0097532C" w:rsidDel="0097532C" w:rsidRDefault="00050662" w:rsidP="00050662">
      <w:pPr>
        <w:rPr>
          <w:ins w:id="6235" w:author="rawlins" w:date="2015-04-03T15:59:00Z"/>
        </w:rPr>
      </w:pPr>
      <w:ins w:id="6236" w:author="rawlins" w:date="2015-04-03T15:59:00Z">
        <w:r>
          <w:br w:type="page"/>
        </w:r>
      </w:ins>
    </w:p>
    <w:p w14:paraId="626C2BAA" w14:textId="77777777" w:rsidR="006A0BC1" w:rsidRDefault="006A0BC1" w:rsidP="006A0BC1">
      <w:pPr>
        <w:pStyle w:val="Heading1"/>
      </w:pPr>
      <w:bookmarkStart w:id="6237" w:name="_Toc290149410"/>
      <w:r>
        <w:lastRenderedPageBreak/>
        <w:t>Restart Input file</w:t>
      </w:r>
      <w:bookmarkEnd w:id="5712"/>
      <w:bookmarkEnd w:id="5713"/>
      <w:bookmarkEnd w:id="6237"/>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6238" w:name="_Toc290149411"/>
      <w:r>
        <w:t>The Archive Section</w:t>
      </w:r>
      <w:bookmarkEnd w:id="6238"/>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6239" w:name="_Toc290149412"/>
      <w:r>
        <w:lastRenderedPageBreak/>
        <w:t>The Control Section</w:t>
      </w:r>
      <w:bookmarkEnd w:id="6239"/>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6240" w:name="_Toc290149413"/>
      <w:r>
        <w:t>The LoadData Section</w:t>
      </w:r>
      <w:bookmarkEnd w:id="6240"/>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6241" w:name="_Toc290149414"/>
      <w:r>
        <w:t>Example</w:t>
      </w:r>
      <w:bookmarkEnd w:id="6241"/>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6242" w:name="_Ref293568242"/>
      <w:bookmarkStart w:id="6243" w:name="_Toc290149415"/>
      <w:r>
        <w:lastRenderedPageBreak/>
        <w:t>Multi-step Analysis</w:t>
      </w:r>
      <w:bookmarkEnd w:id="6242"/>
      <w:bookmarkEnd w:id="6243"/>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6244" w:name="_Toc290149416"/>
      <w:r>
        <w:t xml:space="preserve">The Step </w:t>
      </w:r>
      <w:r w:rsidR="00D153DC">
        <w:t>S</w:t>
      </w:r>
      <w:r>
        <w:t>ection</w:t>
      </w:r>
      <w:bookmarkEnd w:id="6244"/>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6245" w:name="_Toc290149417"/>
      <w:r>
        <w:t>Control Settings</w:t>
      </w:r>
      <w:bookmarkEnd w:id="6245"/>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6246" w:name="_Toc290149418"/>
      <w:r>
        <w:t>Boundary Conditions</w:t>
      </w:r>
      <w:bookmarkEnd w:id="6246"/>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6247" w:name="_Toc290149419"/>
      <w:r>
        <w:t>Relative Boundary Conditions</w:t>
      </w:r>
      <w:bookmarkEnd w:id="6247"/>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6248" w:name="_Toc290149420"/>
      <w:r>
        <w:t>An Example</w:t>
      </w:r>
      <w:bookmarkEnd w:id="6248"/>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6249" w:name="_Ref292524274"/>
      <w:bookmarkStart w:id="6250" w:name="_Ref293568253"/>
      <w:bookmarkStart w:id="6251" w:name="_Ref293568696"/>
      <w:bookmarkStart w:id="6252" w:name="_Toc290149421"/>
      <w:r>
        <w:lastRenderedPageBreak/>
        <w:t>Parameter Optimization</w:t>
      </w:r>
      <w:bookmarkEnd w:id="6249"/>
      <w:bookmarkEnd w:id="6250"/>
      <w:bookmarkEnd w:id="6251"/>
      <w:bookmarkEnd w:id="6252"/>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6253" w:name="_Toc290149422"/>
      <w:r>
        <w:t xml:space="preserve">Optimization </w:t>
      </w:r>
      <w:r w:rsidR="00D153DC">
        <w:t>I</w:t>
      </w:r>
      <w:r>
        <w:t xml:space="preserve">nput </w:t>
      </w:r>
      <w:r w:rsidR="00D153DC">
        <w:t>F</w:t>
      </w:r>
      <w:r>
        <w:t>ile</w:t>
      </w:r>
      <w:bookmarkEnd w:id="6253"/>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6254" w:name="_Toc290149423"/>
      <w:r>
        <w:t xml:space="preserve">Model </w:t>
      </w:r>
      <w:r w:rsidR="00FD648A">
        <w:t>S</w:t>
      </w:r>
      <w:r>
        <w:t>ection</w:t>
      </w:r>
      <w:bookmarkEnd w:id="6254"/>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C00DDA">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6255" w:name="_Toc290149424"/>
      <w:r>
        <w:t xml:space="preserve">Options </w:t>
      </w:r>
      <w:r w:rsidR="00FD648A">
        <w:t>S</w:t>
      </w:r>
      <w:r>
        <w:t>ection</w:t>
      </w:r>
      <w:bookmarkEnd w:id="6255"/>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r w:rsidR="000F5924">
        <w:fldChar w:fldCharType="begin"/>
      </w:r>
      <w:r w:rsidR="000F5924">
        <w:instrText xml:space="preserve"> HYPERLINK "http://users.ics.forth.gr/~lourakis/levmar/" </w:instrText>
      </w:r>
      <w:ins w:id="6256" w:author="Gerard" w:date="2015-04-08T21:50:00Z"/>
      <w:r w:rsidR="000F5924">
        <w:fldChar w:fldCharType="separate"/>
      </w:r>
      <w:r w:rsidR="00B368CC" w:rsidRPr="00173452">
        <w:rPr>
          <w:rStyle w:val="Hyperlink"/>
        </w:rPr>
        <w:t>http://users.ics.forth.gr/~lourakis/levmar/</w:t>
      </w:r>
      <w:r w:rsidR="000F5924">
        <w:rPr>
          <w:rStyle w:val="Hyperlink"/>
        </w:rPr>
        <w:fldChar w:fldCharType="end"/>
      </w:r>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6C2049" w:rsidRPr="006C2049">
        <w:rPr>
          <w:position w:val="-28"/>
        </w:rPr>
        <w:object w:dxaOrig="2560" w:dyaOrig="680" w14:anchorId="6557836C">
          <v:shape id="_x0000_i2190" type="#_x0000_t75" style="width:129.6pt;height:36pt" o:ole="">
            <v:imagedata r:id="rId2575" o:title=""/>
          </v:shape>
          <o:OLEObject Type="Embed" ProgID="Equation.DSMT4" ShapeID="_x0000_i2190" DrawAspect="Content" ObjectID="_1363901639" r:id="rId2576"/>
        </w:object>
      </w:r>
      <w:r w:rsidR="004A1056">
        <w:t>.</w:t>
      </w:r>
      <w:r>
        <w:tab/>
      </w:r>
    </w:p>
    <w:p w14:paraId="51C48D1A" w14:textId="44ACC76A" w:rsidR="006A0BC1" w:rsidRDefault="006A0BC1" w:rsidP="006A0BC1">
      <w:pPr>
        <w:ind w:left="720"/>
      </w:pPr>
      <w:r>
        <w:t xml:space="preserve">Here, </w:t>
      </w:r>
      <w:r w:rsidR="006C2049" w:rsidRPr="006C2049">
        <w:rPr>
          <w:position w:val="-14"/>
        </w:rPr>
        <w:object w:dxaOrig="760" w:dyaOrig="400" w14:anchorId="2563B7A7">
          <v:shape id="_x0000_i2191" type="#_x0000_t75" style="width:36pt;height:21.6pt" o:ole="">
            <v:imagedata r:id="rId2577" o:title=""/>
          </v:shape>
          <o:OLEObject Type="Embed" ProgID="Equation.DSMT4" ShapeID="_x0000_i2191" DrawAspect="Content" ObjectID="_1363901640" r:id="rId2578"/>
        </w:object>
      </w:r>
      <w:r>
        <w:t xml:space="preserve"> is the function that describes the model, </w:t>
      </w:r>
      <w:r>
        <w:rPr>
          <w:b/>
        </w:rPr>
        <w:t xml:space="preserve">a </w:t>
      </w:r>
      <w:r>
        <w:t xml:space="preserve">is a vector with the (unknown) material parameters and the </w:t>
      </w:r>
      <w:r w:rsidR="006C2049" w:rsidRPr="006C2049">
        <w:rPr>
          <w:position w:val="-14"/>
        </w:rPr>
        <w:object w:dxaOrig="720" w:dyaOrig="400" w14:anchorId="4E83E1E1">
          <v:shape id="_x0000_i2192" type="#_x0000_t75" style="width:36pt;height:21.6pt" o:ole="">
            <v:imagedata r:id="rId2579" o:title=""/>
          </v:shape>
          <o:OLEObject Type="Embed" ProgID="Equation.DSMT4" ShapeID="_x0000_i2192" DrawAspect="Content" ObjectID="_1363901641" r:id="rId2580"/>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6C2049" w:rsidRPr="006C2049">
        <w:rPr>
          <w:position w:val="-30"/>
        </w:rPr>
        <w:object w:dxaOrig="5740" w:dyaOrig="680" w14:anchorId="4E34CD20">
          <v:shape id="_x0000_i2193" type="#_x0000_t75" style="width:4in;height:36pt" o:ole="">
            <v:imagedata r:id="rId2581" o:title=""/>
          </v:shape>
          <o:OLEObject Type="Embed" ProgID="Equation.DSMT4" ShapeID="_x0000_i2193" DrawAspect="Content" ObjectID="_1363901642" r:id="rId2582"/>
        </w:object>
      </w:r>
      <w:r>
        <w:tab/>
      </w:r>
    </w:p>
    <w:p w14:paraId="29343DDF" w14:textId="5DA0B877" w:rsidR="006A0BC1" w:rsidRDefault="006A0BC1" w:rsidP="006A0BC1">
      <w:pPr>
        <w:ind w:left="720"/>
      </w:pPr>
      <w:r>
        <w:t xml:space="preserve">The value for </w:t>
      </w:r>
      <w:r w:rsidR="006C2049" w:rsidRPr="006C2049">
        <w:rPr>
          <w:position w:val="-12"/>
        </w:rPr>
        <w:object w:dxaOrig="420" w:dyaOrig="360" w14:anchorId="40E79156">
          <v:shape id="_x0000_i2194" type="#_x0000_t75" style="width:21.6pt;height:21.6pt" o:ole="">
            <v:imagedata r:id="rId2583" o:title=""/>
          </v:shape>
          <o:OLEObject Type="Embed" ProgID="Equation.DSMT4" ShapeID="_x0000_i2194" DrawAspect="Content" ObjectID="_1363901643" r:id="rId2584"/>
        </w:object>
      </w:r>
      <w:r>
        <w:t>is determined from the following formula.</w:t>
      </w:r>
    </w:p>
    <w:p w14:paraId="54366F0C" w14:textId="78BD3425" w:rsidR="006A0BC1" w:rsidRDefault="006A0BC1" w:rsidP="006A0BC1">
      <w:pPr>
        <w:pStyle w:val="MTDisplayEquation"/>
      </w:pPr>
      <w:r>
        <w:tab/>
      </w:r>
      <w:r w:rsidR="006C2049" w:rsidRPr="006C2049">
        <w:rPr>
          <w:position w:val="-14"/>
        </w:rPr>
        <w:object w:dxaOrig="1520" w:dyaOrig="400" w14:anchorId="079C449F">
          <v:shape id="_x0000_i2195" type="#_x0000_t75" style="width:79.2pt;height:21.6pt" o:ole="">
            <v:imagedata r:id="rId2585" o:title=""/>
          </v:shape>
          <o:OLEObject Type="Embed" ProgID="Equation.DSMT4" ShapeID="_x0000_i2195" DrawAspect="Content" ObjectID="_1363901644" r:id="rId2586"/>
        </w:object>
      </w:r>
      <w:r>
        <w:tab/>
      </w:r>
    </w:p>
    <w:p w14:paraId="474F13CC" w14:textId="19F10551" w:rsidR="006A0BC1" w:rsidRDefault="006A0BC1" w:rsidP="006A0BC1">
      <w:pPr>
        <w:ind w:left="720"/>
      </w:pPr>
      <w:r>
        <w:t xml:space="preserve">where, </w:t>
      </w:r>
      <w:r w:rsidR="006C2049" w:rsidRPr="006C2049">
        <w:rPr>
          <w:position w:val="-6"/>
        </w:rPr>
        <w:object w:dxaOrig="200" w:dyaOrig="220" w14:anchorId="39F70BB9">
          <v:shape id="_x0000_i2196" type="#_x0000_t75" style="width:7.2pt;height:14.4pt" o:ole="">
            <v:imagedata r:id="rId2587" o:title=""/>
          </v:shape>
          <o:OLEObject Type="Embed" ProgID="Equation.DSMT4" ShapeID="_x0000_i2196" DrawAspect="Content" ObjectID="_1363901645" r:id="rId2588"/>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lastRenderedPageBreak/>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6257" w:name="_Toc290149425"/>
      <w:r>
        <w:t xml:space="preserve">Function </w:t>
      </w:r>
      <w:r w:rsidR="00FD648A">
        <w:t>S</w:t>
      </w:r>
      <w:r>
        <w:t>ection</w:t>
      </w:r>
      <w:bookmarkEnd w:id="6257"/>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6258" w:name="_Toc290149426"/>
      <w:r>
        <w:t>Parameters Section</w:t>
      </w:r>
      <w:bookmarkEnd w:id="6258"/>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lastRenderedPageBreak/>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lastRenderedPageBreak/>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6259" w:name="_Toc315443445"/>
      <w:bookmarkStart w:id="6260" w:name="_Toc315942963"/>
      <w:bookmarkStart w:id="6261" w:name="_Toc315943227"/>
      <w:bookmarkStart w:id="6262" w:name="_Toc315943491"/>
      <w:bookmarkEnd w:id="6259"/>
      <w:bookmarkEnd w:id="6260"/>
      <w:bookmarkEnd w:id="6261"/>
      <w:bookmarkEnd w:id="6262"/>
      <w:r>
        <w:t xml:space="preserve"> </w:t>
      </w:r>
      <w:bookmarkStart w:id="6263" w:name="_Toc290149427"/>
      <w:r>
        <w:t>Constraints Section</w:t>
      </w:r>
      <w:bookmarkEnd w:id="6263"/>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6F4BB543" w:rsidR="00E474DA" w:rsidRDefault="006C2049" w:rsidP="008C20E4">
      <w:r w:rsidRPr="006C2049">
        <w:rPr>
          <w:position w:val="-12"/>
        </w:rPr>
        <w:object w:dxaOrig="2700" w:dyaOrig="360" w14:anchorId="78C4972B">
          <v:shape id="_x0000_i2197" type="#_x0000_t75" style="width:136.8pt;height:21.6pt" o:ole="">
            <v:imagedata r:id="rId2589" o:title=""/>
          </v:shape>
          <o:OLEObject Type="Embed" ProgID="Equation.DSMT4" ShapeID="_x0000_i2197" DrawAspect="Content" ObjectID="_1363901646" r:id="rId2590"/>
        </w:object>
      </w:r>
      <w:r w:rsidR="00E474DA">
        <w:t xml:space="preserve"> .</w:t>
      </w:r>
    </w:p>
    <w:p w14:paraId="693B806A" w14:textId="3EF36545" w:rsidR="00E474DA" w:rsidRDefault="00E474DA" w:rsidP="008C20E4">
      <w:r>
        <w:lastRenderedPageBreak/>
        <w:t xml:space="preserve">The coefficients </w:t>
      </w:r>
      <w:r w:rsidR="006C2049" w:rsidRPr="006C2049">
        <w:rPr>
          <w:position w:val="-12"/>
        </w:rPr>
        <w:object w:dxaOrig="1280" w:dyaOrig="360" w14:anchorId="3ADDBCF7">
          <v:shape id="_x0000_i2198" type="#_x0000_t75" style="width:64.8pt;height:21.6pt" o:ole="">
            <v:imagedata r:id="rId2591" o:title=""/>
          </v:shape>
          <o:OLEObject Type="Embed" ProgID="Equation.DSMT4" ShapeID="_x0000_i2198" DrawAspect="Content" ObjectID="_1363901647" r:id="rId2592"/>
        </w:object>
      </w:r>
      <w:r>
        <w:t xml:space="preserve"> </w:t>
      </w:r>
      <w:r w:rsidR="000B1FC8">
        <w:t xml:space="preserve">are the inputs of the constraint tag.  For example, if the linear constraint is </w:t>
      </w:r>
      <w:r w:rsidR="006C2049" w:rsidRPr="006C2049">
        <w:rPr>
          <w:position w:val="-12"/>
        </w:rPr>
        <w:object w:dxaOrig="1480" w:dyaOrig="360" w14:anchorId="04450BAD">
          <v:shape id="_x0000_i2199" type="#_x0000_t75" style="width:1in;height:21.6pt" o:ole="">
            <v:imagedata r:id="rId2593" o:title=""/>
          </v:shape>
          <o:OLEObject Type="Embed" ProgID="Equation.DSMT4" ShapeID="_x0000_i2199" DrawAspect="Content" ObjectID="_1363901648" r:id="rId2594"/>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t>&lt;/Constraints&gt;</w:t>
      </w:r>
    </w:p>
    <w:p w14:paraId="4582E586" w14:textId="77777777" w:rsidR="000B1FC8" w:rsidRPr="00C41BFD" w:rsidRDefault="000B1FC8" w:rsidP="008C20E4"/>
    <w:p w14:paraId="7A9E1D73" w14:textId="1380997C" w:rsidR="006A0BC1" w:rsidRDefault="006A0BC1" w:rsidP="006A0BC1">
      <w:pPr>
        <w:pStyle w:val="Heading3"/>
      </w:pPr>
      <w:bookmarkStart w:id="6264" w:name="_Toc290149428"/>
      <w:r>
        <w:t>Load</w:t>
      </w:r>
      <w:r w:rsidR="00FD648A">
        <w:t xml:space="preserve"> </w:t>
      </w:r>
      <w:r>
        <w:t>Data Section</w:t>
      </w:r>
      <w:bookmarkEnd w:id="6264"/>
    </w:p>
    <w:p w14:paraId="1EDCB2C6" w14:textId="21A48F5A"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ins w:id="6265" w:author="Gerard" w:date="2015-04-08T21:50:00Z">
        <w:r w:rsidR="00C00DDA">
          <w:t>3.15</w:t>
        </w:r>
      </w:ins>
      <w:del w:id="6266" w:author="Gerard" w:date="2014-06-20T17:32:00Z">
        <w:r w:rsidR="00873D59" w:rsidDel="00976D6B">
          <w:delText>3.13</w:delText>
        </w:r>
      </w:del>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pairs </w:t>
      </w:r>
      <w:r w:rsidR="006C2049" w:rsidRPr="006C2049">
        <w:rPr>
          <w:position w:val="-14"/>
        </w:rPr>
        <w:object w:dxaOrig="720" w:dyaOrig="400" w14:anchorId="619510CF">
          <v:shape id="_x0000_i2200" type="#_x0000_t75" style="width:36pt;height:21.6pt" o:ole="">
            <v:imagedata r:id="rId2595" o:title=""/>
          </v:shape>
          <o:OLEObject Type="Embed" ProgID="Equation.DSMT4" ShapeID="_x0000_i2200" DrawAspect="Content" ObjectID="_1363901649" r:id="rId2596"/>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6267" w:name="_Ref386029811"/>
      <w:bookmarkStart w:id="6268" w:name="_Toc290149429"/>
      <w:r>
        <w:t xml:space="preserve">Running a </w:t>
      </w:r>
      <w:r w:rsidR="00FD648A">
        <w:t>P</w:t>
      </w:r>
      <w:r>
        <w:t xml:space="preserve">arameter </w:t>
      </w:r>
      <w:r w:rsidR="00FD648A">
        <w:t>O</w:t>
      </w:r>
      <w:r>
        <w:t>ptimization</w:t>
      </w:r>
      <w:bookmarkEnd w:id="6267"/>
      <w:bookmarkEnd w:id="6268"/>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6269" w:name="_Toc290149430"/>
      <w:r>
        <w:t xml:space="preserve">An </w:t>
      </w:r>
      <w:r w:rsidR="00FD648A">
        <w:t>E</w:t>
      </w:r>
      <w:r>
        <w:t xml:space="preserve">xample </w:t>
      </w:r>
      <w:r w:rsidR="00FD648A">
        <w:t>I</w:t>
      </w:r>
      <w:r>
        <w:t xml:space="preserve">nput </w:t>
      </w:r>
      <w:r w:rsidR="00FD648A">
        <w:t>F</w:t>
      </w:r>
      <w:r>
        <w:t>ile</w:t>
      </w:r>
      <w:bookmarkEnd w:id="6269"/>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lastRenderedPageBreak/>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6270" w:name="_Toc290149431"/>
      <w:r>
        <w:lastRenderedPageBreak/>
        <w:t>Troubleshooting</w:t>
      </w:r>
      <w:bookmarkEnd w:id="6270"/>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6271" w:name="_Toc290149432"/>
      <w:r>
        <w:t xml:space="preserve">Before </w:t>
      </w:r>
      <w:r w:rsidR="00FD648A">
        <w:t>Y</w:t>
      </w:r>
      <w:r>
        <w:t xml:space="preserve">ou </w:t>
      </w:r>
      <w:r w:rsidR="00FD648A">
        <w:t>R</w:t>
      </w:r>
      <w:r>
        <w:t xml:space="preserve">un </w:t>
      </w:r>
      <w:r w:rsidR="00FD648A">
        <w:t>Y</w:t>
      </w:r>
      <w:r>
        <w:t xml:space="preserve">our </w:t>
      </w:r>
      <w:r w:rsidR="00FD648A">
        <w:t>M</w:t>
      </w:r>
      <w:r>
        <w:t>odel</w:t>
      </w:r>
      <w:bookmarkEnd w:id="6271"/>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6272" w:name="_Toc290149433"/>
      <w:r>
        <w:t>The Finite Element Mesh</w:t>
      </w:r>
      <w:bookmarkEnd w:id="6272"/>
    </w:p>
    <w:p w14:paraId="31F3BE4A" w14:textId="5471810D"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ins w:id="6273" w:author="Gerard" w:date="2015-04-08T21:50:00Z">
        <w:r w:rsidR="00C00DDA">
          <w:t>3.8.2</w:t>
        </w:r>
      </w:ins>
      <w:del w:id="6274" w:author="Gerard" w:date="2014-06-20T17:32:00Z">
        <w:r w:rsidDel="00976D6B">
          <w:delText>3.6.2</w:delText>
        </w:r>
      </w:del>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6275" w:name="_Toc290149434"/>
      <w:r>
        <w:t>Materials</w:t>
      </w:r>
      <w:bookmarkEnd w:id="6275"/>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C00DDA">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C00DDA">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6276" w:name="_Toc290149435"/>
      <w:r>
        <w:t>Boundary Conditions</w:t>
      </w:r>
      <w:bookmarkEnd w:id="6276"/>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6277" w:name="_Toc290149436"/>
      <w:r>
        <w:t xml:space="preserve">Debugging a </w:t>
      </w:r>
      <w:r w:rsidR="00FD648A">
        <w:t>M</w:t>
      </w:r>
      <w:r>
        <w:t>odel</w:t>
      </w:r>
      <w:bookmarkEnd w:id="6277"/>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6278" w:name="_Toc290149437"/>
      <w:r>
        <w:t xml:space="preserve">Common </w:t>
      </w:r>
      <w:r w:rsidR="00FD648A">
        <w:t>I</w:t>
      </w:r>
      <w:r>
        <w:t>ssues</w:t>
      </w:r>
      <w:bookmarkEnd w:id="6278"/>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6279" w:name="_Toc290149438"/>
      <w:r>
        <w:t>Invert</w:t>
      </w:r>
      <w:r w:rsidR="00360647">
        <w:t>ed</w:t>
      </w:r>
      <w:r>
        <w:t xml:space="preserve"> elements</w:t>
      </w:r>
      <w:bookmarkEnd w:id="6279"/>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6280" w:name="_Toc290149439"/>
      <w:r>
        <w:t>Material instability</w:t>
      </w:r>
      <w:bookmarkEnd w:id="6280"/>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6281" w:name="_Toc290149440"/>
      <w:r>
        <w:t>Time step too large</w:t>
      </w:r>
      <w:bookmarkEnd w:id="6281"/>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6282" w:name="_Toc290149441"/>
      <w:r>
        <w:t>Elements too distorted</w:t>
      </w:r>
      <w:bookmarkEnd w:id="6282"/>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6283" w:name="_Toc290149442"/>
      <w:r>
        <w:t>Shells are too thick</w:t>
      </w:r>
      <w:bookmarkEnd w:id="6283"/>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6284" w:name="_Toc290149443"/>
      <w:r>
        <w:t>Rigid body modes</w:t>
      </w:r>
      <w:bookmarkEnd w:id="6284"/>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6285" w:name="_Toc290149444"/>
      <w:r>
        <w:t>Failure to converge</w:t>
      </w:r>
      <w:bookmarkEnd w:id="6285"/>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6286" w:name="_Ref376440249"/>
      <w:bookmarkStart w:id="6287" w:name="_Toc290149445"/>
      <w:r>
        <w:t>No loads applied</w:t>
      </w:r>
      <w:bookmarkEnd w:id="6286"/>
      <w:bookmarkEnd w:id="6287"/>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6288" w:name="_Toc290149446"/>
      <w:r>
        <w:t>Convergence Tolerance Too Tight</w:t>
      </w:r>
      <w:bookmarkEnd w:id="6288"/>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6289" w:name="_Toc290149447"/>
      <w:r>
        <w:t>Forcing convergence</w:t>
      </w:r>
      <w:bookmarkEnd w:id="6289"/>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C00DDA">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6290" w:name="_Toc290149448"/>
      <w:r>
        <w:t>Problems due to Contact</w:t>
      </w:r>
      <w:bookmarkEnd w:id="6290"/>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C00DDA">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6291" w:name="_Ref376440776"/>
      <w:bookmarkStart w:id="6292" w:name="_Toc290149449"/>
      <w:r>
        <w:t>G</w:t>
      </w:r>
      <w:r w:rsidR="00973685">
        <w:t xml:space="preserve">uidelines for </w:t>
      </w:r>
      <w:r w:rsidR="00847E07">
        <w:t>Contact</w:t>
      </w:r>
      <w:r w:rsidR="00973685">
        <w:t xml:space="preserve"> Problems</w:t>
      </w:r>
      <w:bookmarkEnd w:id="6291"/>
      <w:bookmarkEnd w:id="6292"/>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6293" w:name="_Toc290149450"/>
      <w:r>
        <w:t>The penalty method</w:t>
      </w:r>
      <w:bookmarkEnd w:id="6293"/>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6294" w:name="_Toc290149451"/>
      <w:r>
        <w:t>Augmented Lagrangian Method</w:t>
      </w:r>
      <w:bookmarkEnd w:id="6294"/>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6295" w:name="_Toc290149452"/>
      <w:r>
        <w:t>Initial Separation</w:t>
      </w:r>
      <w:bookmarkEnd w:id="6295"/>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6296" w:name="_Ref376431879"/>
      <w:bookmarkStart w:id="6297" w:name="_Toc290149453"/>
      <w:r>
        <w:t>Guidelines for Multiphasic Analyses</w:t>
      </w:r>
      <w:bookmarkEnd w:id="6296"/>
      <w:bookmarkEnd w:id="6297"/>
    </w:p>
    <w:p w14:paraId="3A4C47FE" w14:textId="77777777" w:rsidR="009339D1" w:rsidRPr="00AB593C" w:rsidRDefault="009339D1" w:rsidP="009339D1">
      <w:pPr>
        <w:pStyle w:val="Heading3"/>
      </w:pPr>
      <w:bookmarkStart w:id="6298" w:name="_Toc290149454"/>
      <w:r>
        <w:t>Initial State of Swelling</w:t>
      </w:r>
      <w:bookmarkEnd w:id="6298"/>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B6698EE"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C00DDA">
        <w:t>Chapter 6</w:t>
      </w:r>
      <w:r>
        <w:fldChar w:fldCharType="end"/>
      </w:r>
      <w:r>
        <w:t>) where the first step is a steady-state analysis (Section </w:t>
      </w:r>
      <w:r>
        <w:fldChar w:fldCharType="begin"/>
      </w:r>
      <w:r>
        <w:instrText xml:space="preserve"> REF _Ref250285979 \r \h </w:instrText>
      </w:r>
      <w:r>
        <w:fldChar w:fldCharType="separate"/>
      </w:r>
      <w:ins w:id="6299" w:author="Gerard" w:date="2015-04-08T21:50:00Z">
        <w:r w:rsidR="00C00DDA">
          <w:t>3.5.1</w:t>
        </w:r>
      </w:ins>
      <w:del w:id="6300" w:author="Gerard" w:date="2014-07-29T23:58:00Z">
        <w:r w:rsidR="00976D6B" w:rsidDel="001B13CD">
          <w:delText>3.4.1</w:delText>
        </w:r>
      </w:del>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ins w:id="6301" w:author="Gerard" w:date="2015-04-08T21:50:00Z">
        <w:r w:rsidR="00C00DDA">
          <w:t>3.10.1</w:t>
        </w:r>
      </w:ins>
      <w:del w:id="6302" w:author="Gerard" w:date="2014-06-20T17:32:00Z">
        <w:r w:rsidDel="00976D6B">
          <w:delText>3.8.1</w:delText>
        </w:r>
      </w:del>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6303" w:name="_Ref188326917"/>
      <w:bookmarkStart w:id="6304" w:name="_Toc290149455"/>
      <w:r>
        <w:t>Prescribed Boundary Conditions</w:t>
      </w:r>
      <w:bookmarkEnd w:id="6303"/>
      <w:bookmarkEnd w:id="6304"/>
    </w:p>
    <w:p w14:paraId="0F8B4C43" w14:textId="5FA3FAEE" w:rsidR="009339D1" w:rsidRDefault="009339D1" w:rsidP="009339D1">
      <w:r>
        <w:t xml:space="preserve">In most analyses, it may be assumed that the ambient fluid pressure and electric potential in the external environment are zero, thus </w:t>
      </w:r>
      <w:r w:rsidR="006C2049" w:rsidRPr="006C2049">
        <w:rPr>
          <w:position w:val="-14"/>
        </w:rPr>
        <w:object w:dxaOrig="720" w:dyaOrig="400" w14:anchorId="6DDB4578">
          <v:shape id="_x0000_i2201" type="#_x0000_t75" style="width:36pt;height:21.6pt" o:ole="">
            <v:imagedata r:id="rId2597" o:title=""/>
          </v:shape>
          <o:OLEObject Type="Embed" ProgID="Equation.DSMT4" ShapeID="_x0000_i2201" DrawAspect="Content" ObjectID="_1363901650" r:id="rId2598"/>
        </w:object>
      </w:r>
      <w:r>
        <w:t xml:space="preserve"> and </w:t>
      </w:r>
      <w:r w:rsidR="006C2049" w:rsidRPr="006C2049">
        <w:rPr>
          <w:position w:val="-14"/>
        </w:rPr>
        <w:object w:dxaOrig="740" w:dyaOrig="400" w14:anchorId="5B308A99">
          <v:shape id="_x0000_i2202" type="#_x0000_t75" style="width:36pt;height:21.6pt" o:ole="">
            <v:imagedata r:id="rId2599" o:title=""/>
          </v:shape>
          <o:OLEObject Type="Embed" ProgID="Equation.DSMT4" ShapeID="_x0000_i2202" DrawAspect="Content" ObjectID="_1363901651" r:id="rId2600"/>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084BEECC">
          <v:shape id="_x0000_i2203" type="#_x0000_t75" style="width:64.8pt;height:21.6pt" o:ole="">
            <v:imagedata r:id="rId2601" o:title=""/>
          </v:shape>
          <o:OLEObject Type="Embed" ProgID="Equation.DSMT4" ShapeID="_x0000_i2203" DrawAspect="Content" ObjectID="_1363901652" r:id="rId2602"/>
        </w:object>
      </w:r>
      <w:r>
        <w:t xml:space="preserve">It follows that the effective fluid pressure in the external environment is </w:t>
      </w:r>
      <w:r w:rsidR="006C2049" w:rsidRPr="006C2049">
        <w:rPr>
          <w:position w:val="-16"/>
        </w:rPr>
        <w:object w:dxaOrig="2000" w:dyaOrig="440" w14:anchorId="03778252">
          <v:shape id="_x0000_i2204" type="#_x0000_t75" style="width:100.8pt;height:21.6pt" o:ole="">
            <v:imagedata r:id="rId2603" o:title=""/>
          </v:shape>
          <o:OLEObject Type="Embed" ProgID="Equation.DSMT4" ShapeID="_x0000_i2204" DrawAspect="Content" ObjectID="_1363901653" r:id="rId2604"/>
        </w:object>
      </w:r>
      <w:r>
        <w:t xml:space="preserve"> and the effective concentrations are </w:t>
      </w:r>
      <w:r w:rsidR="006C2049" w:rsidRPr="006C2049">
        <w:rPr>
          <w:position w:val="-18"/>
        </w:rPr>
        <w:object w:dxaOrig="1240" w:dyaOrig="460" w14:anchorId="3E603C52">
          <v:shape id="_x0000_i2205" type="#_x0000_t75" style="width:64.8pt;height:21.6pt" o:ole="">
            <v:imagedata r:id="rId2605" o:title=""/>
          </v:shape>
          <o:OLEObject Type="Embed" ProgID="Equation.DSMT4" ShapeID="_x0000_i2205" DrawAspect="Content" ObjectID="_1363901654" r:id="rId2606"/>
        </w:object>
      </w:r>
      <w:r w:rsidR="006C2049" w:rsidRPr="006C2049">
        <w:rPr>
          <w:position w:val="-18"/>
        </w:rPr>
        <w:object w:dxaOrig="1219" w:dyaOrig="460" w14:anchorId="4331736F">
          <v:shape id="_x0000_i2206" type="#_x0000_t75" style="width:64.8pt;height:21.6pt" o:ole="">
            <v:imagedata r:id="rId2607" o:title=""/>
          </v:shape>
          <o:OLEObject Type="Embed" ProgID="Equation.DSMT4" ShapeID="_x0000_i2206" DrawAspect="Content" ObjectID="_1363901655" r:id="rId2608"/>
        </w:object>
      </w:r>
      <w:r>
        <w:t>.  Therefore, in multiphasic analyses, whenever the external environment contains solutes</w:t>
      </w:r>
      <w:r w:rsidR="006C2049" w:rsidRPr="006C2049">
        <w:rPr>
          <w:position w:val="-14"/>
        </w:rPr>
        <w:object w:dxaOrig="240" w:dyaOrig="400" w14:anchorId="460694A8">
          <v:shape id="_x0000_i2207" type="#_x0000_t75" style="width:14.4pt;height:21.6pt" o:ole="">
            <v:imagedata r:id="rId2609" o:title=""/>
          </v:shape>
          <o:OLEObject Type="Embed" ProgID="Equation.DSMT4" ShapeID="_x0000_i2207" DrawAspect="Content" ObjectID="_1363901656" r:id="rId2610"/>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4B7F8BE9" w:rsidR="009339D1" w:rsidRDefault="009339D1" w:rsidP="009339D1">
      <w:r>
        <w:lastRenderedPageBreak/>
        <w:t xml:space="preserve">Letting </w:t>
      </w:r>
      <w:r w:rsidR="006C2049" w:rsidRPr="006C2049">
        <w:rPr>
          <w:position w:val="-14"/>
        </w:rPr>
        <w:object w:dxaOrig="720" w:dyaOrig="400" w14:anchorId="69E04882">
          <v:shape id="_x0000_i2208" type="#_x0000_t75" style="width:36pt;height:21.6pt" o:ole="">
            <v:imagedata r:id="rId2611" o:title=""/>
          </v:shape>
          <o:OLEObject Type="Embed" ProgID="Equation.DSMT4" ShapeID="_x0000_i2208" DrawAspect="Content" ObjectID="_1363901657" r:id="rId2612"/>
        </w:object>
      </w:r>
      <w:r>
        <w:t xml:space="preserve"> also implies that prescribed mixture normal tractions (Section </w:t>
      </w:r>
      <w:r>
        <w:fldChar w:fldCharType="begin"/>
      </w:r>
      <w:r>
        <w:instrText xml:space="preserve"> REF _Ref194576545 \r \h </w:instrText>
      </w:r>
      <w:r>
        <w:fldChar w:fldCharType="separate"/>
      </w:r>
      <w:ins w:id="6305" w:author="Gerard" w:date="2015-04-08T21:50:00Z">
        <w:r w:rsidR="00C00DDA">
          <w:t xml:space="preserve">3.11.2.3. </w:t>
        </w:r>
      </w:ins>
      <w:del w:id="6306" w:author="Gerard" w:date="2014-06-20T17:32:00Z">
        <w:r w:rsidDel="00976D6B">
          <w:delText>3.9.3</w:delText>
        </w:r>
      </w:del>
      <w:r>
        <w:fldChar w:fldCharType="end"/>
      </w:r>
      <w:r>
        <w:t xml:space="preserve">) represent only the traction above ambient conditions.  Note that users are not obligated to assume that </w:t>
      </w:r>
      <w:r w:rsidR="006C2049" w:rsidRPr="006C2049">
        <w:rPr>
          <w:position w:val="-14"/>
        </w:rPr>
        <w:object w:dxaOrig="720" w:dyaOrig="400" w14:anchorId="54CDE9AB">
          <v:shape id="_x0000_i2209" type="#_x0000_t75" style="width:36pt;height:21.6pt" o:ole="">
            <v:imagedata r:id="rId2613" o:title=""/>
          </v:shape>
          <o:OLEObject Type="Embed" ProgID="Equation.DSMT4" ShapeID="_x0000_i2209" DrawAspect="Content" ObjectID="_1363901658" r:id="rId2614"/>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77E30739">
          <v:shape id="_x0000_i2210" type="#_x0000_t75" style="width:36pt;height:21.6pt" o:ole="">
            <v:imagedata r:id="rId2615" o:title=""/>
          </v:shape>
          <o:OLEObject Type="Embed" ProgID="Equation.DSMT4" ShapeID="_x0000_i2210" DrawAspect="Content" ObjectID="_1363901659" r:id="rId2616"/>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4BD02223">
          <v:shape id="_x0000_i2211" type="#_x0000_t75" style="width:64.8pt;height:21.6pt" o:ole="">
            <v:imagedata r:id="rId2617" o:title=""/>
          </v:shape>
          <o:OLEObject Type="Embed" ProgID="Equation.DSMT4" ShapeID="_x0000_i2211" DrawAspect="Content" ObjectID="_1363901660" r:id="rId2618"/>
        </w:object>
      </w:r>
      <w:r w:rsidR="006C2049" w:rsidRPr="006C2049">
        <w:rPr>
          <w:position w:val="-18"/>
        </w:rPr>
        <w:object w:dxaOrig="1219" w:dyaOrig="460" w14:anchorId="4E825961">
          <v:shape id="_x0000_i2212" type="#_x0000_t75" style="width:64.8pt;height:21.6pt" o:ole="">
            <v:imagedata r:id="rId2619" o:title=""/>
          </v:shape>
          <o:OLEObject Type="Embed" ProgID="Equation.DSMT4" ShapeID="_x0000_i2212" DrawAspect="Content" ObjectID="_1363901661" r:id="rId2620"/>
        </w:object>
      </w:r>
      <w:r>
        <w:t>.</w:t>
      </w:r>
    </w:p>
    <w:p w14:paraId="0EBCE4D3" w14:textId="77777777" w:rsidR="009339D1" w:rsidRDefault="009339D1" w:rsidP="009339D1">
      <w:pPr>
        <w:pStyle w:val="Heading3"/>
      </w:pPr>
      <w:bookmarkStart w:id="6307" w:name="_Toc290149456"/>
      <w:r>
        <w:t>Prescribed Initial Conditions</w:t>
      </w:r>
      <w:bookmarkEnd w:id="6307"/>
    </w:p>
    <w:p w14:paraId="7FA31A10" w14:textId="354AF374" w:rsidR="009339D1" w:rsidRDefault="009339D1" w:rsidP="009339D1">
      <w:r>
        <w:t xml:space="preserve">When a multiphasic material is initially exposed to a given external environment with effective pressure </w:t>
      </w:r>
      <w:r w:rsidR="006C2049" w:rsidRPr="006C2049">
        <w:rPr>
          <w:position w:val="-14"/>
        </w:rPr>
        <w:object w:dxaOrig="260" w:dyaOrig="400" w14:anchorId="521E354C">
          <v:shape id="_x0000_i2213" type="#_x0000_t75" style="width:14.4pt;height:21.6pt" o:ole="">
            <v:imagedata r:id="rId2621" o:title=""/>
          </v:shape>
          <o:OLEObject Type="Embed" ProgID="Equation.DSMT4" ShapeID="_x0000_i2213" DrawAspect="Content" ObjectID="_1363901662" r:id="rId2622"/>
        </w:object>
      </w:r>
      <w:r>
        <w:t xml:space="preserve"> and effective concentrations </w:t>
      </w:r>
      <w:r w:rsidR="006C2049" w:rsidRPr="006C2049">
        <w:rPr>
          <w:position w:val="-14"/>
        </w:rPr>
        <w:object w:dxaOrig="279" w:dyaOrig="420" w14:anchorId="2CD988BF">
          <v:shape id="_x0000_i2214" type="#_x0000_t75" style="width:14.4pt;height:21.6pt" o:ole="">
            <v:imagedata r:id="rId2623" o:title=""/>
          </v:shape>
          <o:OLEObject Type="Embed" ProgID="Equation.DSMT4" ShapeID="_x0000_i2214" DrawAspect="Content" ObjectID="_1363901663" r:id="rId2624"/>
        </w:object>
      </w:r>
      <w:r w:rsidR="006C2049" w:rsidRPr="006C2049">
        <w:rPr>
          <w:position w:val="-10"/>
        </w:rPr>
        <w:object w:dxaOrig="980" w:dyaOrig="300" w14:anchorId="43B5009A">
          <v:shape id="_x0000_i2215" type="#_x0000_t75" style="width:50.4pt;height:14.4pt" o:ole="">
            <v:imagedata r:id="rId2625" o:title=""/>
          </v:shape>
          <o:OLEObject Type="Embed" ProgID="Equation.DSMT4" ShapeID="_x0000_i2215" DrawAspect="Content" ObjectID="_1363901664" r:id="rId2626"/>
        </w:object>
      </w:r>
      <w:r>
        <w:t xml:space="preserve">, the initial conditions inside the material should be set to </w:t>
      </w:r>
      <w:r w:rsidR="006C2049" w:rsidRPr="006C2049">
        <w:rPr>
          <w:position w:val="-14"/>
        </w:rPr>
        <w:object w:dxaOrig="720" w:dyaOrig="400" w14:anchorId="314AC786">
          <v:shape id="_x0000_i2216" type="#_x0000_t75" style="width:36pt;height:21.6pt" o:ole="">
            <v:imagedata r:id="rId2627" o:title=""/>
          </v:shape>
          <o:OLEObject Type="Embed" ProgID="Equation.DSMT4" ShapeID="_x0000_i2216" DrawAspect="Content" ObjectID="_1363901665" r:id="rId2628"/>
        </w:object>
      </w:r>
      <w:r>
        <w:t xml:space="preserve"> and </w:t>
      </w:r>
      <w:r w:rsidR="006C2049" w:rsidRPr="006C2049">
        <w:rPr>
          <w:position w:val="-14"/>
        </w:rPr>
        <w:object w:dxaOrig="840" w:dyaOrig="420" w14:anchorId="645275F3">
          <v:shape id="_x0000_i2217" type="#_x0000_t75" style="width:43.2pt;height:21.6pt" o:ole="">
            <v:imagedata r:id="rId2629" o:title=""/>
          </v:shape>
          <o:OLEObject Type="Embed" ProgID="Equation.DSMT4" ShapeID="_x0000_i2217" DrawAspect="Content" ObjectID="_1363901666" r:id="rId2630"/>
        </w:object>
      </w:r>
      <w:r>
        <w:t xml:space="preserve"> in order to expedite the evaluation of the initial state of swelling.  The values of </w:t>
      </w:r>
      <w:r w:rsidR="006C2049" w:rsidRPr="006C2049">
        <w:rPr>
          <w:position w:val="-14"/>
        </w:rPr>
        <w:object w:dxaOrig="260" w:dyaOrig="400" w14:anchorId="50327FBA">
          <v:shape id="_x0000_i2218" type="#_x0000_t75" style="width:14.4pt;height:21.6pt" o:ole="">
            <v:imagedata r:id="rId2631" o:title=""/>
          </v:shape>
          <o:OLEObject Type="Embed" ProgID="Equation.DSMT4" ShapeID="_x0000_i2218" DrawAspect="Content" ObjectID="_1363901667" r:id="rId2632"/>
        </w:object>
      </w:r>
      <w:r>
        <w:t xml:space="preserve"> and </w:t>
      </w:r>
      <w:r w:rsidR="006C2049" w:rsidRPr="006C2049">
        <w:rPr>
          <w:position w:val="-14"/>
        </w:rPr>
        <w:object w:dxaOrig="279" w:dyaOrig="420" w14:anchorId="37D584DB">
          <v:shape id="_x0000_i2219" type="#_x0000_t75" style="width:14.4pt;height:21.6pt" o:ole="">
            <v:imagedata r:id="rId2633" o:title=""/>
          </v:shape>
          <o:OLEObject Type="Embed" ProgID="Equation.DSMT4" ShapeID="_x0000_i2219" DrawAspect="Content" ObjectID="_1363901668" r:id="rId2634"/>
        </w:object>
      </w:r>
      <w:r>
        <w:t xml:space="preserve"> should be evaluated as described in Section </w:t>
      </w:r>
      <w:r>
        <w:fldChar w:fldCharType="begin"/>
      </w:r>
      <w:r>
        <w:instrText xml:space="preserve"> REF _Ref188326917 \r \h </w:instrText>
      </w:r>
      <w:r>
        <w:fldChar w:fldCharType="separate"/>
      </w:r>
      <w:ins w:id="6308" w:author="Gerard" w:date="2015-04-08T21:50:00Z">
        <w:r w:rsidR="00C00DDA">
          <w:t>8.5.2</w:t>
        </w:r>
      </w:ins>
      <w:del w:id="6309" w:author="Gerard" w:date="2014-06-20T17:32:00Z">
        <w:r w:rsidDel="00976D6B">
          <w:delText xml:space="preserve">4.6.1.2. </w:delText>
        </w:r>
      </w:del>
      <w:r>
        <w:fldChar w:fldCharType="end"/>
      </w:r>
    </w:p>
    <w:p w14:paraId="2F2BC67C" w14:textId="77777777" w:rsidR="009339D1" w:rsidRDefault="009339D1" w:rsidP="009339D1">
      <w:pPr>
        <w:pStyle w:val="Heading3"/>
      </w:pPr>
      <w:bookmarkStart w:id="6310" w:name="_Toc290149457"/>
      <w:r>
        <w:t>Prescribed Effective Solute Flux</w:t>
      </w:r>
      <w:bookmarkEnd w:id="6310"/>
    </w:p>
    <w:p w14:paraId="3D6A4176" w14:textId="7C65352B" w:rsidR="009339D1" w:rsidRPr="00E71089" w:rsidRDefault="009339D1" w:rsidP="009339D1">
      <w:r>
        <w:t xml:space="preserve">The finite element formulation for multiphasic materials in FEBio requires that the natural boundary condition for solute </w:t>
      </w:r>
      <w:r w:rsidR="006C2049" w:rsidRPr="006C2049">
        <w:rPr>
          <w:position w:val="-6"/>
        </w:rPr>
        <w:object w:dxaOrig="240" w:dyaOrig="220" w14:anchorId="73F88EB5">
          <v:shape id="_x0000_i2220" type="#_x0000_t75" style="width:14.4pt;height:14.4pt" o:ole="">
            <v:imagedata r:id="rId2635" o:title=""/>
          </v:shape>
          <o:OLEObject Type="Embed" ProgID="Equation.DSMT4" ShapeID="_x0000_i2220" DrawAspect="Content" ObjectID="_1363901669" r:id="rId2636"/>
        </w:object>
      </w:r>
      <w:r>
        <w:t xml:space="preserve"> be prescribed as </w:t>
      </w:r>
      <w:r w:rsidR="006C2049" w:rsidRPr="006C2049">
        <w:rPr>
          <w:position w:val="-18"/>
        </w:rPr>
        <w:object w:dxaOrig="1920" w:dyaOrig="440" w14:anchorId="2094AC2D">
          <v:shape id="_x0000_i2221" type="#_x0000_t75" style="width:93.6pt;height:21.6pt" o:ole="">
            <v:imagedata r:id="rId2637" o:title=""/>
          </v:shape>
          <o:OLEObject Type="Embed" ProgID="Equation.DSMT4" ShapeID="_x0000_i2221" DrawAspect="Content" ObjectID="_1363901670" r:id="rId2638"/>
        </w:object>
      </w:r>
      <w:r>
        <w:t xml:space="preserve">, where </w:t>
      </w:r>
      <w:r w:rsidR="006C2049" w:rsidRPr="006C2049">
        <w:rPr>
          <w:position w:val="-12"/>
        </w:rPr>
        <w:object w:dxaOrig="300" w:dyaOrig="380" w14:anchorId="7CEC5FF5">
          <v:shape id="_x0000_i2222" type="#_x0000_t75" style="width:14.4pt;height:21.6pt" o:ole="">
            <v:imagedata r:id="rId2639" o:title=""/>
          </v:shape>
          <o:OLEObject Type="Embed" ProgID="Equation.DSMT4" ShapeID="_x0000_i2222" DrawAspect="Content" ObjectID="_1363901671" r:id="rId2640"/>
        </w:object>
      </w:r>
      <w:r>
        <w:t xml:space="preserve"> is the effective solute flux. For a mixture containing only neutral solutes (</w:t>
      </w:r>
      <w:r w:rsidR="006C2049" w:rsidRPr="006C2049">
        <w:rPr>
          <w:position w:val="-10"/>
        </w:rPr>
        <w:object w:dxaOrig="1080" w:dyaOrig="360" w14:anchorId="76540784">
          <v:shape id="_x0000_i2223" type="#_x0000_t75" style="width:57.6pt;height:21.6pt" o:ole="">
            <v:imagedata r:id="rId2641" o:title=""/>
          </v:shape>
          <o:OLEObject Type="Embed" ProgID="Equation.DSMT4" ShapeID="_x0000_i2223" DrawAspect="Content" ObjectID="_1363901672" r:id="rId2642"/>
        </w:object>
      </w:r>
      <w:r>
        <w:t xml:space="preserve"> ), it follows that </w:t>
      </w:r>
      <w:r w:rsidR="006C2049" w:rsidRPr="006C2049">
        <w:rPr>
          <w:position w:val="-12"/>
        </w:rPr>
        <w:object w:dxaOrig="800" w:dyaOrig="380" w14:anchorId="4212A16B">
          <v:shape id="_x0000_i2224" type="#_x0000_t75" style="width:43.2pt;height:21.6pt" o:ole="">
            <v:imagedata r:id="rId2643" o:title=""/>
          </v:shape>
          <o:OLEObject Type="Embed" ProgID="Equation.DSMT4" ShapeID="_x0000_i2224" DrawAspect="Content" ObjectID="_1363901673" r:id="rId2644"/>
        </w:object>
      </w:r>
      <w:r>
        <w:t>.</w:t>
      </w:r>
    </w:p>
    <w:p w14:paraId="305E3179" w14:textId="77777777" w:rsidR="009339D1" w:rsidRDefault="009339D1" w:rsidP="009339D1">
      <w:pPr>
        <w:pStyle w:val="Heading3"/>
      </w:pPr>
      <w:bookmarkStart w:id="6311" w:name="_Toc290149458"/>
      <w:r>
        <w:t>Prescribed Electric Current Density</w:t>
      </w:r>
      <w:bookmarkEnd w:id="6311"/>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6C2049" w:rsidRPr="006C2049">
        <w:rPr>
          <w:position w:val="-28"/>
        </w:rPr>
        <w:object w:dxaOrig="1579" w:dyaOrig="560" w14:anchorId="21A64A3E">
          <v:shape id="_x0000_i2225" type="#_x0000_t75" style="width:79.2pt;height:28.8pt" o:ole="">
            <v:imagedata r:id="rId2645" o:title=""/>
          </v:shape>
          <o:OLEObject Type="Embed" ProgID="Equation.DSMT4" ShapeID="_x0000_i2225" DrawAspect="Content" ObjectID="_1363901674" r:id="rId2646"/>
        </w:object>
      </w:r>
      <w:r>
        <w:t>.</w:t>
      </w:r>
    </w:p>
    <w:p w14:paraId="6B758FF8" w14:textId="574D46EA" w:rsidR="009339D1" w:rsidRDefault="009339D1" w:rsidP="009339D1">
      <w:r>
        <w:t xml:space="preserve">Since only the normal component </w:t>
      </w:r>
      <w:r w:rsidR="006C2049" w:rsidRPr="006C2049">
        <w:rPr>
          <w:position w:val="-14"/>
        </w:rPr>
        <w:object w:dxaOrig="1140" w:dyaOrig="420" w14:anchorId="10AB0B66">
          <v:shape id="_x0000_i2226" type="#_x0000_t75" style="width:57.6pt;height:21.6pt" o:ole="">
            <v:imagedata r:id="rId2647" o:title=""/>
          </v:shape>
          <o:OLEObject Type="Embed" ProgID="Equation.DSMT4" ShapeID="_x0000_i2226" DrawAspect="Content" ObjectID="_1363901675" r:id="rId2648"/>
        </w:object>
      </w:r>
      <w:r>
        <w:t xml:space="preserve"> of ion fluxes may be prescribed at a boundary, it follows that only the normal component </w:t>
      </w:r>
      <w:r w:rsidR="006C2049" w:rsidRPr="006C2049">
        <w:rPr>
          <w:position w:val="-14"/>
        </w:rPr>
        <w:object w:dxaOrig="1080" w:dyaOrig="400" w14:anchorId="56C04941">
          <v:shape id="_x0000_i2227" type="#_x0000_t75" style="width:57.6pt;height:21.6pt" o:ole="">
            <v:imagedata r:id="rId2649" o:title=""/>
          </v:shape>
          <o:OLEObject Type="Embed" ProgID="Equation.DSMT4" ShapeID="_x0000_i2227" DrawAspect="Content" ObjectID="_1363901676" r:id="rId2650"/>
        </w:object>
      </w:r>
      <w:r>
        <w:t xml:space="preserve"> of the current density may be prescribed.  To prescribe </w:t>
      </w:r>
      <w:r w:rsidR="006C2049" w:rsidRPr="006C2049">
        <w:rPr>
          <w:position w:val="-14"/>
        </w:rPr>
        <w:object w:dxaOrig="260" w:dyaOrig="400" w14:anchorId="493B0FF7">
          <v:shape id="_x0000_i2228" type="#_x0000_t75" style="width:14.4pt;height:21.6pt" o:ole="">
            <v:imagedata r:id="rId2651" o:title=""/>
          </v:shape>
          <o:OLEObject Type="Embed" ProgID="Equation.DSMT4" ShapeID="_x0000_i2228" DrawAspect="Content" ObjectID="_1363901677" r:id="rId2652"/>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52E40921">
          <v:shape id="_x0000_i2229" type="#_x0000_t75" style="width:36pt;height:21.6pt" o:ole="">
            <v:imagedata r:id="rId2653" o:title=""/>
          </v:shape>
          <o:OLEObject Type="Embed" ProgID="Equation.DSMT4" ShapeID="_x0000_i2229" DrawAspect="Content" ObjectID="_1363901678" r:id="rId2654"/>
        </w:object>
      </w:r>
      <w:r>
        <w:t xml:space="preserve">) at the electrode-mixture interface, so that the prescribed boundary condition should be </w:t>
      </w:r>
      <w:r w:rsidR="006C2049" w:rsidRPr="006C2049">
        <w:rPr>
          <w:position w:val="-18"/>
        </w:rPr>
        <w:object w:dxaOrig="1400" w:dyaOrig="460" w14:anchorId="430406DF">
          <v:shape id="_x0000_i2230" type="#_x0000_t75" style="width:1in;height:21.6pt" o:ole="">
            <v:imagedata r:id="rId2655" o:title=""/>
          </v:shape>
          <o:OLEObject Type="Embed" ProgID="Equation.DSMT4" ShapeID="_x0000_i2230" DrawAspect="Content" ObjectID="_1363901679" r:id="rId2656"/>
        </w:object>
      </w:r>
      <w:r>
        <w:t xml:space="preserve">. Since </w:t>
      </w:r>
      <w:r w:rsidR="006C2049" w:rsidRPr="006C2049">
        <w:rPr>
          <w:position w:val="-4"/>
        </w:rPr>
        <w:object w:dxaOrig="780" w:dyaOrig="300" w14:anchorId="7FB30652">
          <v:shape id="_x0000_i2231" type="#_x0000_t75" style="width:36pt;height:14.4pt" o:ole="">
            <v:imagedata r:id="rId2657" o:title=""/>
          </v:shape>
          <o:OLEObject Type="Embed" ProgID="Equation.DSMT4" ShapeID="_x0000_i2231" DrawAspect="Content" ObjectID="_1363901680" r:id="rId2658"/>
        </w:object>
      </w:r>
      <w:r>
        <w:t xml:space="preserve"> and </w:t>
      </w:r>
      <w:r w:rsidR="006C2049" w:rsidRPr="006C2049">
        <w:rPr>
          <w:position w:val="-4"/>
        </w:rPr>
        <w:object w:dxaOrig="780" w:dyaOrig="300" w14:anchorId="711F397F">
          <v:shape id="_x0000_i2232" type="#_x0000_t75" style="width:36pt;height:14.4pt" o:ole="">
            <v:imagedata r:id="rId2659" o:title=""/>
          </v:shape>
          <o:OLEObject Type="Embed" ProgID="Equation.DSMT4" ShapeID="_x0000_i2232" DrawAspect="Content" ObjectID="_1363901681" r:id="rId2660"/>
        </w:object>
      </w:r>
      <w:r>
        <w:t xml:space="preserve"> in a triphasic mixture, the corresponding effective fluxes are given by </w:t>
      </w:r>
      <w:r w:rsidR="006C2049" w:rsidRPr="006C2049">
        <w:rPr>
          <w:position w:val="-12"/>
        </w:rPr>
        <w:object w:dxaOrig="2140" w:dyaOrig="380" w14:anchorId="2317E701">
          <v:shape id="_x0000_i2233" type="#_x0000_t75" style="width:108pt;height:21.6pt" o:ole="">
            <v:imagedata r:id="rId2661" o:title=""/>
          </v:shape>
          <o:OLEObject Type="Embed" ProgID="Equation.DSMT4" ShapeID="_x0000_i2233" DrawAspect="Content" ObjectID="_1363901682" r:id="rId2662"/>
        </w:object>
      </w:r>
      <w:r>
        <w:t xml:space="preserve"> and </w:t>
      </w:r>
      <w:r w:rsidR="006C2049" w:rsidRPr="006C2049">
        <w:rPr>
          <w:position w:val="-12"/>
        </w:rPr>
        <w:object w:dxaOrig="1140" w:dyaOrig="380" w14:anchorId="3D3EED49">
          <v:shape id="_x0000_i2234" type="#_x0000_t75" style="width:57.6pt;height:21.6pt" o:ole="">
            <v:imagedata r:id="rId2663" o:title=""/>
          </v:shape>
          <o:OLEObject Type="Embed" ProgID="Equation.DSMT4" ShapeID="_x0000_i2234" DrawAspect="Content" ObjectID="_1363901683" r:id="rId2664"/>
        </w:object>
      </w:r>
      <w:r>
        <w:t>.</w:t>
      </w:r>
    </w:p>
    <w:p w14:paraId="1820FF67" w14:textId="77777777" w:rsidR="009339D1" w:rsidRDefault="009339D1" w:rsidP="009339D1">
      <w:pPr>
        <w:pStyle w:val="Heading3"/>
      </w:pPr>
      <w:bookmarkStart w:id="6312" w:name="_Toc290149459"/>
      <w:r>
        <w:lastRenderedPageBreak/>
        <w:t>Electrical Grounding</w:t>
      </w:r>
      <w:bookmarkEnd w:id="6312"/>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6313" w:name="_Ref376433627"/>
      <w:bookmarkStart w:id="6314" w:name="_Toc290149460"/>
      <w:r>
        <w:t>Understanding the Solution</w:t>
      </w:r>
      <w:bookmarkEnd w:id="6313"/>
      <w:bookmarkEnd w:id="6314"/>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6315" w:name="_Toc290149461"/>
      <w:r>
        <w:t>Mesh convergence</w:t>
      </w:r>
      <w:bookmarkEnd w:id="6315"/>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6316" w:name="_Toc290149462"/>
      <w:r>
        <w:t>Constraint enforcement</w:t>
      </w:r>
      <w:bookmarkEnd w:id="6316"/>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6317" w:name="_Toc376446466"/>
      <w:bookmarkStart w:id="6318" w:name="_Toc376446695"/>
      <w:bookmarkStart w:id="6319" w:name="_Toc376446924"/>
      <w:bookmarkStart w:id="6320" w:name="_Toc376447153"/>
      <w:bookmarkStart w:id="6321" w:name="_Toc376787098"/>
      <w:bookmarkStart w:id="6322" w:name="_Toc376787329"/>
      <w:bookmarkStart w:id="6323" w:name="_Toc376787560"/>
      <w:bookmarkStart w:id="6324" w:name="_Toc376858660"/>
      <w:bookmarkStart w:id="6325" w:name="_Toc377547140"/>
      <w:bookmarkStart w:id="6326" w:name="_Toc377547386"/>
      <w:bookmarkStart w:id="6327" w:name="_Toc388270674"/>
      <w:bookmarkStart w:id="6328" w:name="_Toc290149463"/>
      <w:bookmarkEnd w:id="6317"/>
      <w:bookmarkEnd w:id="6318"/>
      <w:bookmarkEnd w:id="6319"/>
      <w:bookmarkEnd w:id="6320"/>
      <w:bookmarkEnd w:id="6321"/>
      <w:bookmarkEnd w:id="6322"/>
      <w:bookmarkEnd w:id="6323"/>
      <w:bookmarkEnd w:id="6324"/>
      <w:bookmarkEnd w:id="6325"/>
      <w:bookmarkEnd w:id="6326"/>
      <w:bookmarkEnd w:id="6327"/>
      <w:r>
        <w:t>Limitations of FEBio</w:t>
      </w:r>
      <w:bookmarkEnd w:id="6328"/>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6329" w:name="_Toc290149464"/>
      <w:r>
        <w:t>Geometrical instabilities</w:t>
      </w:r>
      <w:bookmarkEnd w:id="6329"/>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6330" w:name="_Toc290149465"/>
      <w:r>
        <w:t>Material instabilities</w:t>
      </w:r>
      <w:bookmarkEnd w:id="6330"/>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6331" w:name="_Toc290149466"/>
      <w:r>
        <w:t>Re</w:t>
      </w:r>
      <w:r w:rsidR="0063263E">
        <w:t>me</w:t>
      </w:r>
      <w:r>
        <w:t>shing</w:t>
      </w:r>
      <w:bookmarkEnd w:id="6331"/>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6332" w:name="_Toc290149467"/>
      <w:r>
        <w:lastRenderedPageBreak/>
        <w:t>Force-driven Problems</w:t>
      </w:r>
      <w:bookmarkEnd w:id="6332"/>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6333" w:name="_Toc290149468"/>
      <w:r>
        <w:t>Solutions obtained on Multi-processor Machines</w:t>
      </w:r>
      <w:bookmarkEnd w:id="6333"/>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C00DDA">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6334" w:name="_Toc290149469"/>
      <w:r>
        <w:t xml:space="preserve">Where to </w:t>
      </w:r>
      <w:r w:rsidR="00FD648A">
        <w:t>G</w:t>
      </w:r>
      <w:r>
        <w:t>et</w:t>
      </w:r>
      <w:r w:rsidR="00B201E3">
        <w:t xml:space="preserve"> </w:t>
      </w:r>
      <w:r w:rsidR="00FD648A">
        <w:t>M</w:t>
      </w:r>
      <w:r w:rsidR="00B201E3">
        <w:t>ore</w:t>
      </w:r>
      <w:r>
        <w:t xml:space="preserve"> </w:t>
      </w:r>
      <w:r w:rsidR="00FD648A">
        <w:t>H</w:t>
      </w:r>
      <w:r>
        <w:t>elp</w:t>
      </w:r>
      <w:bookmarkEnd w:id="6334"/>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r w:rsidR="000F5924">
        <w:fldChar w:fldCharType="begin"/>
      </w:r>
      <w:r w:rsidR="000F5924">
        <w:instrText xml:space="preserve"> HYPERLINK "http://mrlforums.sci.utah.edu/forums/forum.php" </w:instrText>
      </w:r>
      <w:ins w:id="6335" w:author="Gerard" w:date="2015-04-08T21:50:00Z"/>
      <w:r w:rsidR="000F5924">
        <w:fldChar w:fldCharType="separate"/>
      </w:r>
      <w:r w:rsidRPr="00251CA6">
        <w:rPr>
          <w:rStyle w:val="Hyperlink"/>
        </w:rPr>
        <w:t>http://mrlforums.sci.utah.edu/forums/forum.php</w:t>
      </w:r>
      <w:r w:rsidR="000F5924">
        <w:rPr>
          <w:rStyle w:val="Hyperlink"/>
        </w:rPr>
        <w:fldChar w:fldCharType="end"/>
      </w:r>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6336" w:name="_Toc290149470"/>
      <w:r>
        <w:lastRenderedPageBreak/>
        <w:t xml:space="preserve">Configuration </w:t>
      </w:r>
      <w:r w:rsidR="00E67A22">
        <w:t>F</w:t>
      </w:r>
      <w:r>
        <w:t>ile</w:t>
      </w:r>
      <w:bookmarkEnd w:id="6336"/>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C00DDA">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17BDB0AF"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ins w:id="6337" w:author="Steve Maas" w:date="2014-07-23T18:40:00Z">
        <w:r w:rsidR="003F28E1">
          <w:t xml:space="preserve">the </w:t>
        </w:r>
      </w:ins>
      <w:r>
        <w:t xml:space="preserve">Pardiso solver </w:t>
      </w:r>
      <w:del w:id="6338" w:author="Steve Maas" w:date="2014-07-23T18:40:00Z">
        <w:r w:rsidDel="003F28E1">
          <w:delText xml:space="preserve">are </w:delText>
        </w:r>
      </w:del>
      <w:ins w:id="6339" w:author="Steve Maas" w:date="2014-07-23T18:40:00Z">
        <w:r w:rsidR="003F28E1">
          <w:t xml:space="preserve">is </w:t>
        </w:r>
      </w:ins>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rPr>
          <w:ins w:id="6340" w:author="Steve Maas" w:date="2014-07-23T18:41:00Z"/>
        </w:r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pPr>
        <w:rPr>
          <w:ins w:id="6341" w:author="Steve Maas" w:date="2014-07-23T18:41:00Z"/>
        </w:rPr>
        <w:pPrChange w:id="6342" w:author="Steve Maas" w:date="2014-07-23T18:41:00Z">
          <w:pPr>
            <w:numPr>
              <w:numId w:val="20"/>
            </w:numPr>
            <w:tabs>
              <w:tab w:val="num" w:pos="720"/>
            </w:tabs>
            <w:ind w:left="720" w:hanging="360"/>
          </w:pPr>
        </w:pPrChange>
      </w:pPr>
    </w:p>
    <w:p w14:paraId="322CDB50" w14:textId="0AE8C035" w:rsidR="00DA22DD" w:rsidRDefault="00DA22DD">
      <w:pPr>
        <w:rPr>
          <w:ins w:id="6343" w:author="Steve Maas" w:date="2014-07-23T18:41:00Z"/>
        </w:rPr>
        <w:pPrChange w:id="6344" w:author="Steve Maas" w:date="2014-07-23T18:41:00Z">
          <w:pPr>
            <w:numPr>
              <w:numId w:val="20"/>
            </w:numPr>
            <w:tabs>
              <w:tab w:val="num" w:pos="720"/>
            </w:tabs>
            <w:ind w:left="720" w:hanging="360"/>
          </w:pPr>
        </w:pPrChange>
      </w:pPr>
      <w:ins w:id="6345" w:author="Steve Maas" w:date="2014-07-23T18:41:00Z">
        <w:r>
          <w:t>An example configuration file.</w:t>
        </w:r>
      </w:ins>
    </w:p>
    <w:p w14:paraId="7DE6661F" w14:textId="77777777" w:rsidR="00DA22DD" w:rsidRDefault="00DA22DD">
      <w:pPr>
        <w:rPr>
          <w:ins w:id="6346" w:author="Steve Maas" w:date="2014-07-23T18:42:00Z"/>
        </w:rPr>
        <w:pPrChange w:id="6347" w:author="Steve Maas" w:date="2014-07-23T18:41:00Z">
          <w:pPr>
            <w:numPr>
              <w:numId w:val="20"/>
            </w:numPr>
            <w:tabs>
              <w:tab w:val="num" w:pos="720"/>
            </w:tabs>
            <w:ind w:left="720" w:hanging="360"/>
          </w:pPr>
        </w:pPrChange>
      </w:pPr>
    </w:p>
    <w:p w14:paraId="703DFB22" w14:textId="77777777" w:rsidR="00DA22DD" w:rsidRPr="00DA22DD" w:rsidRDefault="00DA22DD" w:rsidP="00DA22DD">
      <w:pPr>
        <w:rPr>
          <w:ins w:id="6348" w:author="Steve Maas" w:date="2014-07-23T18:42:00Z"/>
          <w:rFonts w:ascii="Courier New" w:hAnsi="Courier New" w:cs="Courier New"/>
          <w:sz w:val="22"/>
          <w:szCs w:val="22"/>
          <w:rPrChange w:id="6349" w:author="Steve Maas" w:date="2014-07-23T18:42:00Z">
            <w:rPr>
              <w:ins w:id="6350" w:author="Steve Maas" w:date="2014-07-23T18:42:00Z"/>
            </w:rPr>
          </w:rPrChange>
        </w:rPr>
      </w:pPr>
      <w:ins w:id="6351" w:author="Steve Maas" w:date="2014-07-23T18:42:00Z">
        <w:r w:rsidRPr="00DA22DD">
          <w:rPr>
            <w:rFonts w:ascii="Courier New" w:hAnsi="Courier New" w:cs="Courier New"/>
            <w:sz w:val="22"/>
            <w:szCs w:val="22"/>
            <w:rPrChange w:id="6352" w:author="Steve Maas" w:date="2014-07-23T18:42:00Z">
              <w:rPr/>
            </w:rPrChange>
          </w:rPr>
          <w:t>&lt;?xml version="1.0" encoding="ISO-8859-1"?&gt;</w:t>
        </w:r>
      </w:ins>
    </w:p>
    <w:p w14:paraId="14D8490E" w14:textId="77777777" w:rsidR="00DA22DD" w:rsidRPr="00DA22DD" w:rsidRDefault="00DA22DD" w:rsidP="00DA22DD">
      <w:pPr>
        <w:rPr>
          <w:ins w:id="6353" w:author="Steve Maas" w:date="2014-07-23T18:42:00Z"/>
          <w:rFonts w:ascii="Courier New" w:hAnsi="Courier New" w:cs="Courier New"/>
          <w:sz w:val="22"/>
          <w:szCs w:val="22"/>
          <w:rPrChange w:id="6354" w:author="Steve Maas" w:date="2014-07-23T18:42:00Z">
            <w:rPr>
              <w:ins w:id="6355" w:author="Steve Maas" w:date="2014-07-23T18:42:00Z"/>
            </w:rPr>
          </w:rPrChange>
        </w:rPr>
      </w:pPr>
      <w:ins w:id="6356" w:author="Steve Maas" w:date="2014-07-23T18:42:00Z">
        <w:r w:rsidRPr="00DA22DD">
          <w:rPr>
            <w:rFonts w:ascii="Courier New" w:hAnsi="Courier New" w:cs="Courier New"/>
            <w:sz w:val="22"/>
            <w:szCs w:val="22"/>
            <w:rPrChange w:id="6357" w:author="Steve Maas" w:date="2014-07-23T18:42:00Z">
              <w:rPr/>
            </w:rPrChange>
          </w:rPr>
          <w:t>&lt;febio_config version="1.0"&gt;</w:t>
        </w:r>
      </w:ins>
    </w:p>
    <w:p w14:paraId="487761BF" w14:textId="36D21639" w:rsidR="00DA22DD" w:rsidRPr="00DA22DD" w:rsidRDefault="00DA22DD" w:rsidP="00DA22DD">
      <w:pPr>
        <w:rPr>
          <w:ins w:id="6358" w:author="Steve Maas" w:date="2014-07-23T18:42:00Z"/>
          <w:rFonts w:ascii="Courier New" w:hAnsi="Courier New" w:cs="Courier New"/>
          <w:sz w:val="22"/>
          <w:szCs w:val="22"/>
          <w:rPrChange w:id="6359" w:author="Steve Maas" w:date="2014-07-23T18:42:00Z">
            <w:rPr>
              <w:ins w:id="6360" w:author="Steve Maas" w:date="2014-07-23T18:42:00Z"/>
            </w:rPr>
          </w:rPrChange>
        </w:rPr>
      </w:pPr>
      <w:ins w:id="6361" w:author="Steve Maas" w:date="2014-07-23T18:42:00Z">
        <w:r w:rsidRPr="00DA22DD">
          <w:rPr>
            <w:rFonts w:ascii="Courier New" w:hAnsi="Courier New" w:cs="Courier New"/>
            <w:sz w:val="22"/>
            <w:szCs w:val="22"/>
            <w:rPrChange w:id="6362" w:author="Steve Maas" w:date="2014-07-23T18:42:00Z">
              <w:rPr/>
            </w:rPrChange>
          </w:rPr>
          <w:tab/>
          <w:t>&lt;linear_solver type="pardiso"</w:t>
        </w:r>
        <w:r>
          <w:rPr>
            <w:rFonts w:ascii="Courier New" w:hAnsi="Courier New" w:cs="Courier New"/>
            <w:sz w:val="22"/>
            <w:szCs w:val="22"/>
          </w:rPr>
          <w:t>/</w:t>
        </w:r>
        <w:r w:rsidRPr="00DA22DD">
          <w:rPr>
            <w:rFonts w:ascii="Courier New" w:hAnsi="Courier New" w:cs="Courier New"/>
            <w:sz w:val="22"/>
            <w:szCs w:val="22"/>
            <w:rPrChange w:id="6363" w:author="Steve Maas" w:date="2014-07-23T18:42:00Z">
              <w:rPr/>
            </w:rPrChange>
          </w:rPr>
          <w:t>&gt;</w:t>
        </w:r>
      </w:ins>
    </w:p>
    <w:p w14:paraId="1E2257FF" w14:textId="3A4DFF36" w:rsidR="00DA22DD" w:rsidRPr="00DA22DD" w:rsidRDefault="00DA22DD">
      <w:pPr>
        <w:rPr>
          <w:rFonts w:ascii="Courier New" w:hAnsi="Courier New" w:cs="Courier New"/>
          <w:sz w:val="22"/>
          <w:szCs w:val="22"/>
          <w:rPrChange w:id="6364" w:author="Steve Maas" w:date="2014-07-23T18:42:00Z">
            <w:rPr/>
          </w:rPrChange>
        </w:rPr>
        <w:pPrChange w:id="6365" w:author="Steve Maas" w:date="2014-07-23T18:41:00Z">
          <w:pPr>
            <w:numPr>
              <w:numId w:val="20"/>
            </w:numPr>
            <w:tabs>
              <w:tab w:val="num" w:pos="720"/>
            </w:tabs>
            <w:ind w:left="720" w:hanging="360"/>
          </w:pPr>
        </w:pPrChange>
      </w:pPr>
      <w:ins w:id="6366" w:author="Steve Maas" w:date="2014-07-23T18:42:00Z">
        <w:r w:rsidRPr="00DA22DD">
          <w:rPr>
            <w:rFonts w:ascii="Courier New" w:hAnsi="Courier New" w:cs="Courier New"/>
            <w:sz w:val="22"/>
            <w:szCs w:val="22"/>
            <w:rPrChange w:id="6367" w:author="Steve Maas" w:date="2014-07-23T18:42:00Z">
              <w:rPr/>
            </w:rPrChange>
          </w:rPr>
          <w:t>&lt;/febio_config&gt;</w:t>
        </w:r>
      </w:ins>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6368" w:name="_Toc290149471"/>
      <w:r w:rsidR="00470C94">
        <w:lastRenderedPageBreak/>
        <w:t>FEBio Plugins</w:t>
      </w:r>
      <w:bookmarkEnd w:id="6368"/>
    </w:p>
    <w:p w14:paraId="406503EE" w14:textId="14FA6F70"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The FEBio developer</w:t>
      </w:r>
      <w:r w:rsidR="00993E3A">
        <w:t>’</w:t>
      </w:r>
      <w:r w:rsidR="007E2409">
        <w:t xml:space="preserve">s documentation </w:t>
      </w:r>
      <w:r w:rsidR="00E54187">
        <w:t xml:space="preserve">(available online at </w:t>
      </w:r>
      <w:r w:rsidR="000F5924">
        <w:fldChar w:fldCharType="begin"/>
      </w:r>
      <w:r w:rsidR="000F5924">
        <w:instrText xml:space="preserve"> HYPERLINK "http://febio.org/febio/febio-documentation/" </w:instrText>
      </w:r>
      <w:ins w:id="6369" w:author="Gerard" w:date="2015-04-08T21:50:00Z"/>
      <w:r w:rsidR="000F5924">
        <w:fldChar w:fldCharType="separate"/>
      </w:r>
      <w:r w:rsidR="00E54187" w:rsidRPr="00C75862">
        <w:rPr>
          <w:rStyle w:val="Hyperlink"/>
        </w:rPr>
        <w:t>http://febio.org/febio/febio-documentation/</w:t>
      </w:r>
      <w:r w:rsidR="000F5924">
        <w:rPr>
          <w:rStyle w:val="Hyperlink"/>
        </w:rPr>
        <w:fldChar w:fldCharType="end"/>
      </w:r>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6370" w:name="_Toc290149472"/>
      <w:r w:rsidR="006A0BC1">
        <w:lastRenderedPageBreak/>
        <w:t>References</w:t>
      </w:r>
      <w:bookmarkEnd w:id="6370"/>
    </w:p>
    <w:p w14:paraId="4A4428FF" w14:textId="77777777" w:rsidR="006A0BC1" w:rsidRDefault="006A0BC1" w:rsidP="006A0BC1">
      <w:pPr>
        <w:rPr>
          <w:rFonts w:ascii="Courier New" w:hAnsi="Courier New"/>
          <w:sz w:val="20"/>
        </w:rPr>
      </w:pPr>
    </w:p>
    <w:p w14:paraId="61FB405A" w14:textId="77777777" w:rsidR="00182A67" w:rsidRPr="00182A67" w:rsidRDefault="006A0BC1" w:rsidP="00182A67">
      <w:pPr>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6371" w:name="_ENREF_1"/>
      <w:r w:rsidR="00182A67" w:rsidRPr="00182A67">
        <w:rPr>
          <w:noProof/>
        </w:rPr>
        <w:t xml:space="preserve">[1] Maker, B. N., 1995, "Nike3d: A Nonlinear, Implicit, Three-Dimensional Finite Element Code for Solid and Structural Mechanics," Lawrence Livermore Lab Tech Rept, UCRL-MA-105268(pp. </w:t>
      </w:r>
      <w:bookmarkEnd w:id="6371"/>
    </w:p>
    <w:p w14:paraId="2A049C6D" w14:textId="77777777" w:rsidR="00182A67" w:rsidRPr="00182A67" w:rsidRDefault="00182A67" w:rsidP="00182A67">
      <w:pPr>
        <w:rPr>
          <w:noProof/>
        </w:rPr>
      </w:pPr>
      <w:bookmarkStart w:id="6372" w:name="_ENREF_2"/>
      <w:r w:rsidRPr="00182A67">
        <w:rPr>
          <w:noProof/>
        </w:rPr>
        <w:t>[2] Gee, M. W., Dohrmann, C. R., Key, S. W., and Wall, W. A., 2009, "A Uniform Nodal Strain Tetrahedron with Isochoric Stabilization," Int. J. Numer. Meth. Engng, 78), pp. 429-443.</w:t>
      </w:r>
      <w:bookmarkEnd w:id="6372"/>
    </w:p>
    <w:p w14:paraId="5A999708" w14:textId="77777777" w:rsidR="00182A67" w:rsidRPr="00182A67" w:rsidRDefault="00182A67" w:rsidP="00182A67">
      <w:pPr>
        <w:rPr>
          <w:noProof/>
        </w:rPr>
      </w:pPr>
      <w:bookmarkStart w:id="6373" w:name="_ENREF_3"/>
      <w:r w:rsidRPr="00182A67">
        <w:rPr>
          <w:noProof/>
        </w:rPr>
        <w:t>[3] Laursen, T. A., and Maker, B. N., 1995, "Augmented Lagrangian Quasi-Newton Solver for Constrained Nonlinear Finite Element Applications," International Journal for Numerical Methods in Engineering, 38(21), pp. 3571-3590.</w:t>
      </w:r>
      <w:bookmarkEnd w:id="6373"/>
    </w:p>
    <w:p w14:paraId="5AF1D3F6" w14:textId="77777777" w:rsidR="00182A67" w:rsidRPr="00182A67" w:rsidRDefault="00182A67" w:rsidP="00182A67">
      <w:pPr>
        <w:rPr>
          <w:noProof/>
        </w:rPr>
      </w:pPr>
      <w:bookmarkStart w:id="6374" w:name="_ENREF_4"/>
      <w:r w:rsidRPr="00182A67">
        <w:rPr>
          <w:noProof/>
        </w:rPr>
        <w:t xml:space="preserve">[4] Ateshian, G., Maas, S., and Weiss, J. A., 2009, "Finite Element Algorithm for Frictionless Contact of Porous Permeable Media under Finite Deformation and Sliding," J. Biomech. Engn., pp. </w:t>
      </w:r>
      <w:bookmarkEnd w:id="6374"/>
    </w:p>
    <w:p w14:paraId="3F691595" w14:textId="77777777" w:rsidR="00182A67" w:rsidRPr="00182A67" w:rsidRDefault="00182A67" w:rsidP="00182A67">
      <w:pPr>
        <w:rPr>
          <w:noProof/>
        </w:rPr>
      </w:pPr>
      <w:bookmarkStart w:id="6375" w:name="_ENREF_5"/>
      <w:r w:rsidRPr="00182A67">
        <w:rPr>
          <w:noProof/>
        </w:rPr>
        <w:t>[5] Simo, J. C., and Taylor, R. L., 1991, "Quasi-Incompressible Finite Elasticity in Principal Stretches: Continuum Basis and Numerical Algorithms," Computer Methods in Applied Mechanics and Engineering, 85(pp. 273-310.</w:t>
      </w:r>
      <w:bookmarkEnd w:id="6375"/>
    </w:p>
    <w:p w14:paraId="48038875" w14:textId="77777777" w:rsidR="00182A67" w:rsidRPr="00182A67" w:rsidRDefault="00182A67" w:rsidP="00182A67">
      <w:pPr>
        <w:rPr>
          <w:noProof/>
        </w:rPr>
      </w:pPr>
      <w:bookmarkStart w:id="6376" w:name="_ENREF_6"/>
      <w:r w:rsidRPr="00182A67">
        <w:rPr>
          <w:noProof/>
        </w:rPr>
        <w:t>[6] Arruda, E. M., and Boyce, M. C., 1993, "A Three-Dimensional Constitutive Model for the Large Stretch Behavior of Rubber Elastic Materials," J. Mech. Phys. Solids, 41(2), pp. 389-412.</w:t>
      </w:r>
      <w:bookmarkEnd w:id="6376"/>
    </w:p>
    <w:p w14:paraId="027A6D3B" w14:textId="77777777" w:rsidR="00182A67" w:rsidRPr="00182A67" w:rsidRDefault="00182A67" w:rsidP="00182A67">
      <w:pPr>
        <w:rPr>
          <w:noProof/>
        </w:rPr>
      </w:pPr>
      <w:bookmarkStart w:id="6377" w:name="_ENREF_7"/>
      <w:r w:rsidRPr="00182A67">
        <w:rPr>
          <w:noProof/>
        </w:rPr>
        <w:t>[7] Lanir, Y., 1983, "Constitutive Equations for Fibrous Connective Tissues," J Biomech, 16(1), pp. 1-12.</w:t>
      </w:r>
      <w:bookmarkEnd w:id="6377"/>
    </w:p>
    <w:p w14:paraId="5A745C04" w14:textId="77777777" w:rsidR="00182A67" w:rsidRPr="00182A67" w:rsidRDefault="00182A67" w:rsidP="00182A67">
      <w:pPr>
        <w:rPr>
          <w:noProof/>
        </w:rPr>
      </w:pPr>
      <w:bookmarkStart w:id="6378" w:name="_ENREF_8"/>
      <w:r w:rsidRPr="00182A67">
        <w:rPr>
          <w:noProof/>
        </w:rPr>
        <w:t>[8] Ateshian, G. A., Rajan, V., Chahine, N. O., Canal, C. E., and Hung, C. T., 2009, "Modeling the Matrix of Articular Cartilage Using a Continuous Fiber Angular Distribution Predicts Many Observed Phenomena," J Biomech Eng, 131(6), pp. 061003.</w:t>
      </w:r>
      <w:bookmarkEnd w:id="6378"/>
    </w:p>
    <w:p w14:paraId="7FED6B0F" w14:textId="77777777" w:rsidR="00182A67" w:rsidRPr="00182A67" w:rsidRDefault="00182A67" w:rsidP="00182A67">
      <w:pPr>
        <w:rPr>
          <w:noProof/>
        </w:rPr>
      </w:pPr>
      <w:bookmarkStart w:id="6379" w:name="_ENREF_9"/>
      <w:r w:rsidRPr="00182A67">
        <w:rPr>
          <w:noProof/>
        </w:rPr>
        <w:t>[9] Ateshian, G. A., 2007, "Anisotropy of Fibrous Tissues in Relation to the Distribution of Tensed and Buckled Fibers," J Biomech Eng, 129(2), pp. 240-9.</w:t>
      </w:r>
      <w:bookmarkEnd w:id="6379"/>
    </w:p>
    <w:p w14:paraId="4F2E1E3A" w14:textId="77777777" w:rsidR="00182A67" w:rsidRPr="00182A67" w:rsidRDefault="00182A67" w:rsidP="00182A67">
      <w:pPr>
        <w:rPr>
          <w:noProof/>
        </w:rPr>
      </w:pPr>
      <w:bookmarkStart w:id="6380" w:name="_ENREF_10"/>
      <w:r w:rsidRPr="00182A67">
        <w:rPr>
          <w:noProof/>
        </w:rPr>
        <w:t xml:space="preserve">[10] Fung, Y. C., 1993, </w:t>
      </w:r>
      <w:r w:rsidRPr="00182A67">
        <w:rPr>
          <w:i/>
          <w:noProof/>
        </w:rPr>
        <w:t>Biomechanics : Mechanical Properties of Living Tissues</w:t>
      </w:r>
      <w:r w:rsidRPr="00182A67">
        <w:rPr>
          <w:noProof/>
        </w:rPr>
        <w:t>, Springer-Verlag, New York.</w:t>
      </w:r>
      <w:bookmarkEnd w:id="6380"/>
    </w:p>
    <w:p w14:paraId="3D9B2F29" w14:textId="77777777" w:rsidR="00182A67" w:rsidRPr="00182A67" w:rsidRDefault="00182A67" w:rsidP="00182A67">
      <w:pPr>
        <w:rPr>
          <w:noProof/>
        </w:rPr>
      </w:pPr>
      <w:bookmarkStart w:id="6381" w:name="_ENREF_11"/>
      <w:r w:rsidRPr="00182A67">
        <w:rPr>
          <w:noProof/>
        </w:rPr>
        <w:t>[11] Fung, Y. C., Fronek, K., and Patitucci, P., 1979, "Pseudoelasticity of Arteries and the Choice of Its Mathematical Expression," Am J Physiol, 237(5), pp. H620-31.</w:t>
      </w:r>
      <w:bookmarkEnd w:id="6381"/>
    </w:p>
    <w:p w14:paraId="0F55B9CE" w14:textId="77777777" w:rsidR="00182A67" w:rsidRPr="00182A67" w:rsidRDefault="00182A67" w:rsidP="00182A67">
      <w:pPr>
        <w:rPr>
          <w:noProof/>
        </w:rPr>
      </w:pPr>
      <w:bookmarkStart w:id="6382" w:name="_ENREF_12"/>
      <w:r w:rsidRPr="00182A67">
        <w:rPr>
          <w:noProof/>
        </w:rPr>
        <w:t>[12] Ateshian, G. A., and Costa, K. D., 2009, "A Frame-Invariant Formulation of Fung Elasticity," J Biomech, 42(6), pp. 781-5.</w:t>
      </w:r>
      <w:bookmarkEnd w:id="6382"/>
    </w:p>
    <w:p w14:paraId="4F19DB9A" w14:textId="77777777" w:rsidR="00182A67" w:rsidRPr="00182A67" w:rsidRDefault="00182A67" w:rsidP="00182A67">
      <w:pPr>
        <w:rPr>
          <w:noProof/>
        </w:rPr>
      </w:pPr>
      <w:bookmarkStart w:id="6383" w:name="_ENREF_13"/>
      <w:r w:rsidRPr="00182A67">
        <w:rPr>
          <w:noProof/>
        </w:rPr>
        <w:t>[13] Blemker, S., 2004, "3d Modeling of Complex Muscle Architecture and Geometry," Ph.D. thesis, Stanford University, Stanford.</w:t>
      </w:r>
      <w:bookmarkEnd w:id="6383"/>
    </w:p>
    <w:p w14:paraId="35613BFD" w14:textId="77777777" w:rsidR="00182A67" w:rsidRPr="00182A67" w:rsidRDefault="00182A67" w:rsidP="00182A67">
      <w:pPr>
        <w:rPr>
          <w:noProof/>
        </w:rPr>
      </w:pPr>
      <w:bookmarkStart w:id="6384" w:name="_ENREF_14"/>
      <w:r w:rsidRPr="00182A67">
        <w:rPr>
          <w:noProof/>
        </w:rPr>
        <w:t>[14] Criscione, J., Douglas, S., and Hunter, W., 2001, "Physically Based Strain Invariant Set for Materials Exhibiting Transversely Isotropic Behavior," J. Mech. Phys. Solids, 49(pp. 871-897.</w:t>
      </w:r>
      <w:bookmarkEnd w:id="6384"/>
    </w:p>
    <w:p w14:paraId="3987630C" w14:textId="77777777" w:rsidR="00182A67" w:rsidRPr="00182A67" w:rsidRDefault="00182A67" w:rsidP="00182A67">
      <w:pPr>
        <w:rPr>
          <w:noProof/>
        </w:rPr>
      </w:pPr>
      <w:bookmarkStart w:id="6385" w:name="_ENREF_15"/>
      <w:r w:rsidRPr="00182A67">
        <w:rPr>
          <w:noProof/>
        </w:rPr>
        <w:t xml:space="preserve">[15] Spencer, A. J. M., 1984, </w:t>
      </w:r>
      <w:r w:rsidRPr="00182A67">
        <w:rPr>
          <w:i/>
          <w:noProof/>
        </w:rPr>
        <w:t>Continuum Theory of the Mechanics of Fibre-Reinforced Composites</w:t>
      </w:r>
      <w:r w:rsidRPr="00182A67">
        <w:rPr>
          <w:noProof/>
        </w:rPr>
        <w:t>, Springer-Verlag, New York.</w:t>
      </w:r>
      <w:bookmarkEnd w:id="6385"/>
    </w:p>
    <w:p w14:paraId="2712154B" w14:textId="77777777" w:rsidR="00182A67" w:rsidRPr="00182A67" w:rsidRDefault="00182A67" w:rsidP="00182A67">
      <w:pPr>
        <w:rPr>
          <w:noProof/>
        </w:rPr>
      </w:pPr>
      <w:bookmarkStart w:id="6386" w:name="_ENREF_16"/>
      <w:r w:rsidRPr="00182A67">
        <w:rPr>
          <w:noProof/>
        </w:rPr>
        <w:t xml:space="preserve">[16] Ateshian, G. A., Ellis, B. J., and Weiss, J. A., 2007, "Equivalence between Short-Time Biphasic and Incompressible Elastic Material Response," J Biomech Eng, In press(pp. </w:t>
      </w:r>
      <w:bookmarkEnd w:id="6386"/>
    </w:p>
    <w:p w14:paraId="53517D09" w14:textId="77777777" w:rsidR="00182A67" w:rsidRPr="00182A67" w:rsidRDefault="00182A67" w:rsidP="00182A67">
      <w:pPr>
        <w:rPr>
          <w:noProof/>
        </w:rPr>
      </w:pPr>
      <w:bookmarkStart w:id="6387" w:name="_ENREF_17"/>
      <w:r w:rsidRPr="00182A67">
        <w:rPr>
          <w:noProof/>
        </w:rPr>
        <w:t>[17] Puso, M. A., and Weiss, J. A., 1998, "Finite Element Implementation of Anisotropic Quasi-Linear Viscoelasticity Using a Discrete Spectrum Approximation," J Biomech Eng, 120(1), pp. 62-70.</w:t>
      </w:r>
      <w:bookmarkEnd w:id="6387"/>
    </w:p>
    <w:p w14:paraId="646E348E" w14:textId="77777777" w:rsidR="00182A67" w:rsidRPr="00182A67" w:rsidRDefault="00182A67" w:rsidP="00182A67">
      <w:pPr>
        <w:rPr>
          <w:noProof/>
        </w:rPr>
      </w:pPr>
      <w:bookmarkStart w:id="6388" w:name="_ENREF_18"/>
      <w:r w:rsidRPr="00182A67">
        <w:rPr>
          <w:noProof/>
        </w:rPr>
        <w:t>[18] Quapp, K. M., and Weiss, J. A., 1998, "Material Characterization of Human Medial Collateral Ligament," J Biomech Eng, 120(6), pp. 757-63.</w:t>
      </w:r>
      <w:bookmarkEnd w:id="6388"/>
    </w:p>
    <w:p w14:paraId="5410F24E" w14:textId="77777777" w:rsidR="00182A67" w:rsidRPr="00182A67" w:rsidRDefault="00182A67" w:rsidP="00182A67">
      <w:pPr>
        <w:rPr>
          <w:noProof/>
        </w:rPr>
      </w:pPr>
      <w:bookmarkStart w:id="6389" w:name="_ENREF_19"/>
      <w:r w:rsidRPr="00182A67">
        <w:rPr>
          <w:noProof/>
        </w:rPr>
        <w:lastRenderedPageBreak/>
        <w:t>[19] Weiss, J. A., Maker, B. N., and Govindjee, S., 1996, "Finite Element Implementation of Incompressible, Transversely Isotropic Hyperelasticity," Computer Methods in Applications of Mechanics and Engineering, 135(pp. 107-128.</w:t>
      </w:r>
      <w:bookmarkEnd w:id="6389"/>
    </w:p>
    <w:p w14:paraId="40E96962" w14:textId="77777777" w:rsidR="00182A67" w:rsidRPr="00182A67" w:rsidRDefault="00182A67" w:rsidP="00182A67">
      <w:pPr>
        <w:rPr>
          <w:noProof/>
        </w:rPr>
      </w:pPr>
      <w:bookmarkStart w:id="6390" w:name="_ENREF_20"/>
      <w:r w:rsidRPr="00182A67">
        <w:rPr>
          <w:noProof/>
        </w:rPr>
        <w:t>[20] Veronda, D. R., and Westmann, R. A., 1970, "Mechanical Characterization of Skin - Finite Deformations," J. Biomechanics, Vol. 3(pp. 111-124.</w:t>
      </w:r>
      <w:bookmarkEnd w:id="6390"/>
    </w:p>
    <w:p w14:paraId="1D87286B" w14:textId="77777777" w:rsidR="00182A67" w:rsidRPr="00182A67" w:rsidRDefault="00182A67" w:rsidP="00182A67">
      <w:pPr>
        <w:rPr>
          <w:noProof/>
        </w:rPr>
      </w:pPr>
      <w:bookmarkStart w:id="6391" w:name="_ENREF_21"/>
      <w:r w:rsidRPr="00182A67">
        <w:rPr>
          <w:noProof/>
        </w:rPr>
        <w:t>[21] Girard, M. J. A., Downs, J. C., and Burgoyne, C. F., 2009, "Peripapillary and Posterior Scleral Mechanics - Part I: Development of an Anisotropic Hyperelastic Constitutive Model," J Biomech Eng, 131(5), pp. 051011.</w:t>
      </w:r>
      <w:bookmarkEnd w:id="6391"/>
    </w:p>
    <w:p w14:paraId="2ED11DC6" w14:textId="77777777" w:rsidR="00182A67" w:rsidRPr="00182A67" w:rsidRDefault="00182A67" w:rsidP="00182A67">
      <w:pPr>
        <w:rPr>
          <w:noProof/>
        </w:rPr>
      </w:pPr>
      <w:bookmarkStart w:id="6392" w:name="_ENREF_22"/>
      <w:r w:rsidRPr="00182A67">
        <w:rPr>
          <w:noProof/>
        </w:rPr>
        <w:t>[22] Gouget, C. L. M., Girard, M. J. A., and Ethier, C. R., 2012, "A Constrained Von Mises Distribution to Describe Fiber Organization in Thin Soft Tissues," Biomechanics And Modeling in Mechanobiolgy, 11(3-4), pp. 475-482.</w:t>
      </w:r>
      <w:bookmarkEnd w:id="6392"/>
    </w:p>
    <w:p w14:paraId="0D8F544C" w14:textId="77777777" w:rsidR="00182A67" w:rsidRPr="00182A67" w:rsidRDefault="00182A67" w:rsidP="00182A67">
      <w:pPr>
        <w:rPr>
          <w:noProof/>
        </w:rPr>
      </w:pPr>
      <w:bookmarkStart w:id="6393" w:name="_ENREF_23"/>
      <w:r w:rsidRPr="00182A67">
        <w:rPr>
          <w:noProof/>
        </w:rPr>
        <w:t xml:space="preserve">[23] Bonet, J., and Wood, R. D., 1997, </w:t>
      </w:r>
      <w:r w:rsidRPr="00182A67">
        <w:rPr>
          <w:i/>
          <w:noProof/>
        </w:rPr>
        <w:t>Nonlinear Continuum Mechanics for Finite Element Analysis</w:t>
      </w:r>
      <w:r w:rsidRPr="00182A67">
        <w:rPr>
          <w:noProof/>
        </w:rPr>
        <w:t xml:space="preserve">, Cambridge University Press, </w:t>
      </w:r>
      <w:bookmarkEnd w:id="6393"/>
    </w:p>
    <w:p w14:paraId="4A238F18" w14:textId="77777777" w:rsidR="00182A67" w:rsidRPr="00182A67" w:rsidRDefault="00182A67" w:rsidP="00182A67">
      <w:pPr>
        <w:rPr>
          <w:noProof/>
        </w:rPr>
      </w:pPr>
      <w:bookmarkStart w:id="6394" w:name="_ENREF_24"/>
      <w:r w:rsidRPr="00182A67">
        <w:rPr>
          <w:noProof/>
        </w:rPr>
        <w:t>[24] Carter, D. R., and Hayes, W. C., 1976, "Bone Compressive Strength: The Influence of Density and Strain Rate," Science, 194(4270), pp. 1174-6.</w:t>
      </w:r>
      <w:bookmarkEnd w:id="6394"/>
    </w:p>
    <w:p w14:paraId="07A2DAD7" w14:textId="77777777" w:rsidR="00182A67" w:rsidRPr="00182A67" w:rsidRDefault="00182A67" w:rsidP="00182A67">
      <w:pPr>
        <w:rPr>
          <w:noProof/>
        </w:rPr>
      </w:pPr>
      <w:bookmarkStart w:id="6395" w:name="_ENREF_25"/>
      <w:r w:rsidRPr="00182A67">
        <w:rPr>
          <w:noProof/>
        </w:rPr>
        <w:t>[25] Carter, D. R., and Hayes, W. C., 1977, "The Compressive Behavior of Bone as a Two-Phase Porous Structure," J Bone Joint Surg Am, 59(7), pp. 954-62.</w:t>
      </w:r>
      <w:bookmarkEnd w:id="6395"/>
    </w:p>
    <w:p w14:paraId="3E864B4B" w14:textId="77777777" w:rsidR="00182A67" w:rsidRPr="00182A67" w:rsidRDefault="00182A67" w:rsidP="00182A67">
      <w:pPr>
        <w:rPr>
          <w:noProof/>
        </w:rPr>
      </w:pPr>
      <w:bookmarkStart w:id="6396" w:name="_ENREF_26"/>
      <w:r w:rsidRPr="00182A67">
        <w:rPr>
          <w:noProof/>
        </w:rPr>
        <w:t>[26] Curnier, A., Qi-Chang, H., and Zysset, P., 1995, "Conewise Linear Elastic Materials," J Elasticity, 37(1), pp. 1-38.</w:t>
      </w:r>
      <w:bookmarkEnd w:id="6396"/>
    </w:p>
    <w:p w14:paraId="3871D702" w14:textId="77777777" w:rsidR="00182A67" w:rsidRPr="00182A67" w:rsidRDefault="00182A67" w:rsidP="00182A67">
      <w:pPr>
        <w:rPr>
          <w:noProof/>
        </w:rPr>
      </w:pPr>
      <w:bookmarkStart w:id="6397" w:name="_ENREF_27"/>
      <w:r w:rsidRPr="00182A67">
        <w:rPr>
          <w:noProof/>
        </w:rPr>
        <w:t>[27] Overbeek, J. T., 1956, "The Donnan Equilibrium," Prog Biophys Biophys Chem, 6(pp. 57-84.</w:t>
      </w:r>
      <w:bookmarkEnd w:id="6397"/>
    </w:p>
    <w:p w14:paraId="580EB9F2" w14:textId="77777777" w:rsidR="00182A67" w:rsidRPr="00182A67" w:rsidRDefault="00182A67" w:rsidP="00182A67">
      <w:pPr>
        <w:rPr>
          <w:noProof/>
        </w:rPr>
      </w:pPr>
      <w:bookmarkStart w:id="6398" w:name="_ENREF_28"/>
      <w:r w:rsidRPr="00182A67">
        <w:rPr>
          <w:noProof/>
        </w:rPr>
        <w:t>[28] Lai, W. M., Hou, J. S., and Mow, V. C., 1991, "A Triphasic Theory for the Swelling and Deformation Behaviors of Articular Cartilage," Journal of biomechanical engineering, 113(3), pp. 245-58.</w:t>
      </w:r>
      <w:bookmarkEnd w:id="6398"/>
    </w:p>
    <w:p w14:paraId="146C54E1" w14:textId="77777777" w:rsidR="00182A67" w:rsidRPr="00182A67" w:rsidRDefault="00182A67" w:rsidP="00182A67">
      <w:pPr>
        <w:rPr>
          <w:noProof/>
        </w:rPr>
      </w:pPr>
      <w:bookmarkStart w:id="6399" w:name="_ENREF_29"/>
      <w:r w:rsidRPr="00182A67">
        <w:rPr>
          <w:noProof/>
        </w:rPr>
        <w:t>[29] Holmes, M. H., and Mow, V. C., 1990, "The Nonlinear Characteristics of Soft Gels and Hydrated Connective Tissues in Ultrafiltration," J Biomech, 23(11), pp. 1145-56.</w:t>
      </w:r>
      <w:bookmarkEnd w:id="6399"/>
    </w:p>
    <w:p w14:paraId="5EA33C5B" w14:textId="77777777" w:rsidR="00182A67" w:rsidRPr="00182A67" w:rsidRDefault="00182A67" w:rsidP="00182A67">
      <w:pPr>
        <w:rPr>
          <w:noProof/>
        </w:rPr>
      </w:pPr>
      <w:bookmarkStart w:id="6400" w:name="_ENREF_30"/>
      <w:r w:rsidRPr="00182A67">
        <w:rPr>
          <w:noProof/>
        </w:rPr>
        <w:t>[30] Ateshian, G. A., Warden, W. H., Kim, J. J., Grelsamer, R. P., and Mow, V. C., 1997, "Finite Deformation Biphasic Material Properties of Bovine Articular Cartilage from Confined Compression Experiments," J Biomech, 30(11-12), pp. 1157-64.</w:t>
      </w:r>
      <w:bookmarkEnd w:id="6400"/>
    </w:p>
    <w:p w14:paraId="5E05C5E9" w14:textId="77777777" w:rsidR="00182A67" w:rsidRPr="00182A67" w:rsidRDefault="00182A67" w:rsidP="00182A67">
      <w:pPr>
        <w:rPr>
          <w:noProof/>
        </w:rPr>
      </w:pPr>
      <w:bookmarkStart w:id="6401" w:name="_ENREF_31"/>
      <w:r w:rsidRPr="00182A67">
        <w:rPr>
          <w:noProof/>
        </w:rPr>
        <w:t>[31] Iatridis, J. C., Setton, L. A., Foster, R. J., Rawlins, B. A., Weidenbaum, M., and Mow, V. C., 1998, "Degeneration Affects the Anisotropic and Nonlinear Behaviors of Human Anulus Fibrosus in Compression," J Biomech, 31(6), pp. 535-44.</w:t>
      </w:r>
      <w:bookmarkEnd w:id="6401"/>
    </w:p>
    <w:p w14:paraId="24E5EC90" w14:textId="77777777" w:rsidR="00182A67" w:rsidRPr="00182A67" w:rsidRDefault="00182A67" w:rsidP="00182A67">
      <w:pPr>
        <w:rPr>
          <w:noProof/>
        </w:rPr>
      </w:pPr>
      <w:bookmarkStart w:id="6402" w:name="_ENREF_32"/>
      <w:r w:rsidRPr="00182A67">
        <w:rPr>
          <w:noProof/>
        </w:rPr>
        <w:t>[32] Ateshian, G. A., and Ricken, T., 2010, "Multigenerational Interstitial Growth of Biological Tissues," Biomech Model Mechanobiol, 9(6), pp. 689-702.</w:t>
      </w:r>
      <w:bookmarkEnd w:id="6402"/>
    </w:p>
    <w:p w14:paraId="15D5A86D" w14:textId="77777777" w:rsidR="00182A67" w:rsidRPr="00182A67" w:rsidRDefault="00182A67" w:rsidP="00182A67">
      <w:pPr>
        <w:rPr>
          <w:noProof/>
        </w:rPr>
      </w:pPr>
      <w:bookmarkStart w:id="6403" w:name="_ENREF_33"/>
      <w:r w:rsidRPr="00182A67">
        <w:rPr>
          <w:noProof/>
        </w:rPr>
        <w:t>[33] Mow, V. C., Kuei, S. C., Lai, W. M., and Armstrong, C. G., 1980, "Biphasic Creep and Stress Relaxation of Articular Cartilage in Compression: Theory and Experiments," J Biomech Eng, 102(1), pp. 73-84.</w:t>
      </w:r>
      <w:bookmarkEnd w:id="6403"/>
    </w:p>
    <w:p w14:paraId="7C324E6D" w14:textId="77777777" w:rsidR="00182A67" w:rsidRPr="00182A67" w:rsidRDefault="00182A67" w:rsidP="00182A67">
      <w:pPr>
        <w:rPr>
          <w:noProof/>
        </w:rPr>
      </w:pPr>
      <w:bookmarkStart w:id="6404" w:name="_ENREF_34"/>
      <w:r w:rsidRPr="00182A67">
        <w:rPr>
          <w:noProof/>
        </w:rPr>
        <w:t>[34] Mow, V. C., Kwan, M. K., Lai, W. M., and Holmes, M. H., 1985, Frontiers in Biomechanics, A Finite Deformation Theory for Nonlinearly Permeable Soft Hydrated Biological Tissues.</w:t>
      </w:r>
      <w:bookmarkEnd w:id="6404"/>
    </w:p>
    <w:p w14:paraId="4F2FC5A3" w14:textId="77777777" w:rsidR="00182A67" w:rsidRPr="00182A67" w:rsidRDefault="00182A67" w:rsidP="00182A67">
      <w:pPr>
        <w:rPr>
          <w:noProof/>
        </w:rPr>
      </w:pPr>
      <w:bookmarkStart w:id="6405" w:name="_ENREF_35"/>
      <w:r w:rsidRPr="00182A67">
        <w:rPr>
          <w:noProof/>
        </w:rPr>
        <w:t>[35] Albro, M. B., Rajan, V., Li, R., Hung, C. T., and Ateshian, G. A., 2009, "Characterization of the Concentration-Dependence of Solute Diffusivity and Partitioning in a Model Dextran-Agarose Transport System," Cell Mol Bioeng, 2(3), pp. 295-305.</w:t>
      </w:r>
      <w:bookmarkEnd w:id="6405"/>
    </w:p>
    <w:p w14:paraId="6D7512FA" w14:textId="77777777" w:rsidR="00182A67" w:rsidRPr="00182A67" w:rsidRDefault="00182A67" w:rsidP="00182A67">
      <w:pPr>
        <w:rPr>
          <w:noProof/>
        </w:rPr>
      </w:pPr>
      <w:bookmarkStart w:id="6406" w:name="_ENREF_36"/>
      <w:r w:rsidRPr="00182A67">
        <w:rPr>
          <w:noProof/>
        </w:rPr>
        <w:t>[36] Weinans, H., Huiskes, R., and Grootenboer, H. J., 1992, "The Behavior of Adaptive Bone-Remodeling Simulation Models," J Biomech, 25(12), pp. 1425-41.</w:t>
      </w:r>
      <w:bookmarkEnd w:id="6406"/>
    </w:p>
    <w:p w14:paraId="07050FA2" w14:textId="76BDE131" w:rsidR="00182A67" w:rsidRDefault="00182A67" w:rsidP="00182A67">
      <w:pPr>
        <w:rPr>
          <w:noProof/>
        </w:rPr>
      </w:pPr>
    </w:p>
    <w:p w14:paraId="610C0849" w14:textId="3DE4A119"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8F9374" w14:textId="77777777" w:rsidR="00C00DDA" w:rsidRDefault="00C00DDA">
      <w:r>
        <w:separator/>
      </w:r>
    </w:p>
  </w:endnote>
  <w:endnote w:type="continuationSeparator" w:id="0">
    <w:p w14:paraId="7509B8B4" w14:textId="77777777" w:rsidR="00C00DDA" w:rsidRDefault="00C00D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FFE0572" w14:textId="77777777" w:rsidR="00C00DDA" w:rsidRDefault="00C00DDA">
      <w:r>
        <w:separator/>
      </w:r>
    </w:p>
  </w:footnote>
  <w:footnote w:type="continuationSeparator" w:id="0">
    <w:p w14:paraId="097F3032" w14:textId="77777777" w:rsidR="00C00DDA" w:rsidRDefault="00C00DDA">
      <w:r>
        <w:continuationSeparator/>
      </w:r>
    </w:p>
  </w:footnote>
  <w:footnote w:id="1">
    <w:p w14:paraId="2EECF9A7" w14:textId="1DEABEEA" w:rsidR="00C00DDA" w:rsidRDefault="00C00DDA">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C00DDA" w:rsidRDefault="00C00DDA">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C00DDA" w:rsidRDefault="00C00DDA">
      <w:pPr>
        <w:pStyle w:val="FootnoteText"/>
      </w:pPr>
      <w:ins w:id="1784" w:author="Steve Maas" w:date="2014-09-01T18:08:00Z">
        <w:r>
          <w:rPr>
            <w:rStyle w:val="FootnoteReference"/>
          </w:rPr>
          <w:footnoteRef/>
        </w:r>
        <w:r>
          <w:t xml:space="preserve"> Support for apostrophes was not added until FEBio version 2.1.</w:t>
        </w:r>
      </w:ins>
    </w:p>
  </w:footnote>
  <w:footnote w:id="4">
    <w:p w14:paraId="5B9D4F51" w14:textId="321110ED" w:rsidR="00C00DDA" w:rsidRDefault="00C00DDA">
      <w:pPr>
        <w:pStyle w:val="FootnoteText"/>
      </w:pPr>
      <w:r>
        <w:rPr>
          <w:rStyle w:val="FootnoteReference"/>
        </w:rPr>
        <w:footnoteRef/>
      </w:r>
      <w:r>
        <w:t xml:space="preserve"> FEBio continues to read some older formats, but they are considered to be obsolete.</w:t>
      </w:r>
    </w:p>
  </w:footnote>
  <w:footnote w:id="5">
    <w:p w14:paraId="7E74AA54" w14:textId="77777777" w:rsidR="00C00DDA" w:rsidRDefault="00C00DDA" w:rsidP="00AF04AB">
      <w:pPr>
        <w:pStyle w:val="FootnoteText"/>
        <w:rPr>
          <w:ins w:id="1812" w:author="rawlins" w:date="2015-04-03T12:43:00Z"/>
        </w:rPr>
      </w:pPr>
      <w:ins w:id="1813" w:author="rawlins" w:date="2015-04-03T12:43:00Z">
        <w:r>
          <w:rPr>
            <w:rStyle w:val="FootnoteReference"/>
          </w:rPr>
          <w:footnoteRef/>
        </w:r>
        <w:r>
          <w:t xml:space="preserve"> Supported from FEBio version 2.3 and up.</w:t>
        </w:r>
      </w:ins>
    </w:p>
  </w:footnote>
  <w:footnote w:id="6">
    <w:p w14:paraId="75238AE5" w14:textId="77777777" w:rsidR="00C00DDA" w:rsidRDefault="00C00DDA"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C00DDA" w:rsidRDefault="00C00DDA">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72CF440B" w14:textId="77777777" w:rsidR="00C00DDA" w:rsidRDefault="00C00DDA" w:rsidP="00B63126">
      <w:pPr>
        <w:pStyle w:val="FootnoteText"/>
        <w:rPr>
          <w:ins w:id="2772" w:author="rawlins" w:date="2015-04-03T15:18:00Z"/>
        </w:rPr>
      </w:pPr>
      <w:ins w:id="2773" w:author="rawlins" w:date="2015-04-03T15:18:00Z">
        <w:r>
          <w:rPr>
            <w:rStyle w:val="FootnoteReference"/>
          </w:rPr>
          <w:footnoteRef/>
        </w:r>
        <w:r>
          <w:t xml:space="preserve"> Supported from FEBio version 2.3 and up.</w:t>
        </w:r>
      </w:ins>
    </w:p>
  </w:footnote>
  <w:footnote w:id="9">
    <w:p w14:paraId="2FB68287" w14:textId="77777777" w:rsidR="00C00DDA" w:rsidRPr="00112C98" w:rsidRDefault="00C00DDA">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C00DDA" w:rsidRPr="009339D1" w:rsidRDefault="00C00DDA">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C00DDA" w:rsidRDefault="00C00DDA">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C00DDA" w:rsidRDefault="00C00DDA">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C00DDA" w:rsidRDefault="00C00DDA">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A4BEA9" w14:textId="77777777" w:rsidR="00C00DDA" w:rsidRDefault="00C00DDA"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346F0" w14:textId="77777777" w:rsidR="00C00DDA" w:rsidRDefault="00C00DDA" w:rsidP="006A0BC1">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FB9C0C" w14:textId="77777777" w:rsidR="00C00DDA" w:rsidRDefault="00C00DDA"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54FDB">
      <w:rPr>
        <w:rStyle w:val="PageNumber"/>
        <w:noProof/>
      </w:rPr>
      <w:t>186</w:t>
    </w:r>
    <w:r>
      <w:rPr>
        <w:rStyle w:val="PageNumber"/>
      </w:rPr>
      <w:fldChar w:fldCharType="end"/>
    </w:r>
  </w:p>
  <w:p w14:paraId="4C9E34C0" w14:textId="77777777" w:rsidR="00C00DDA" w:rsidRDefault="00C00DDA" w:rsidP="006A0BC1">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4">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7">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8">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1">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1D16741"/>
    <w:multiLevelType w:val="hybridMultilevel"/>
    <w:tmpl w:val="2ABE2BA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4">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6">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2"/>
  </w:num>
  <w:num w:numId="3">
    <w:abstractNumId w:val="30"/>
  </w:num>
  <w:num w:numId="4">
    <w:abstractNumId w:val="52"/>
  </w:num>
  <w:num w:numId="5">
    <w:abstractNumId w:val="46"/>
  </w:num>
  <w:num w:numId="6">
    <w:abstractNumId w:val="51"/>
  </w:num>
  <w:num w:numId="7">
    <w:abstractNumId w:val="23"/>
  </w:num>
  <w:num w:numId="8">
    <w:abstractNumId w:val="11"/>
  </w:num>
  <w:num w:numId="9">
    <w:abstractNumId w:val="29"/>
  </w:num>
  <w:num w:numId="10">
    <w:abstractNumId w:val="55"/>
  </w:num>
  <w:num w:numId="11">
    <w:abstractNumId w:val="32"/>
  </w:num>
  <w:num w:numId="12">
    <w:abstractNumId w:val="16"/>
  </w:num>
  <w:num w:numId="13">
    <w:abstractNumId w:val="47"/>
  </w:num>
  <w:num w:numId="14">
    <w:abstractNumId w:val="41"/>
  </w:num>
  <w:num w:numId="15">
    <w:abstractNumId w:val="53"/>
  </w:num>
  <w:num w:numId="16">
    <w:abstractNumId w:val="45"/>
  </w:num>
  <w:num w:numId="17">
    <w:abstractNumId w:val="49"/>
  </w:num>
  <w:num w:numId="18">
    <w:abstractNumId w:val="38"/>
  </w:num>
  <w:num w:numId="19">
    <w:abstractNumId w:val="18"/>
  </w:num>
  <w:num w:numId="20">
    <w:abstractNumId w:val="54"/>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0"/>
  </w:num>
  <w:num w:numId="28">
    <w:abstractNumId w:val="56"/>
  </w:num>
  <w:num w:numId="29">
    <w:abstractNumId w:val="58"/>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48"/>
  </w:num>
  <w:num w:numId="41">
    <w:abstractNumId w:val="27"/>
  </w:num>
  <w:num w:numId="42">
    <w:abstractNumId w:val="35"/>
  </w:num>
  <w:num w:numId="43">
    <w:abstractNumId w:val="20"/>
  </w:num>
  <w:num w:numId="44">
    <w:abstractNumId w:val="36"/>
  </w:num>
  <w:num w:numId="45">
    <w:abstractNumId w:val="40"/>
  </w:num>
  <w:num w:numId="46">
    <w:abstractNumId w:val="33"/>
  </w:num>
  <w:num w:numId="47">
    <w:abstractNumId w:val="17"/>
  </w:num>
  <w:num w:numId="48">
    <w:abstractNumId w:val="21"/>
  </w:num>
  <w:num w:numId="49">
    <w:abstractNumId w:val="37"/>
  </w:num>
  <w:num w:numId="5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39"/>
  </w:num>
  <w:num w:numId="53">
    <w:abstractNumId w:val="57"/>
  </w:num>
  <w:num w:numId="54">
    <w:abstractNumId w:val="19"/>
  </w:num>
  <w:num w:numId="55">
    <w:abstractNumId w:val="43"/>
  </w:num>
  <w:num w:numId="56">
    <w:abstractNumId w:val="24"/>
  </w:num>
  <w:num w:numId="57">
    <w:abstractNumId w:val="14"/>
  </w:num>
  <w:num w:numId="58">
    <w:abstractNumId w:val="34"/>
  </w:num>
  <w:num w:numId="59">
    <w:abstractNumId w:val="22"/>
  </w:num>
  <w:num w:numId="60">
    <w:abstractNumId w:val="44"/>
  </w:num>
  <w:numIdMacAtCleanup w:val="5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awlins">
    <w15:presenceInfo w15:providerId="None" w15:userId="rawli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3074"/>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record-ids&gt;&lt;/item&gt;&lt;/Libraries&gt;"/>
  </w:docVars>
  <w:rsids>
    <w:rsidRoot w:val="000F5F8E"/>
    <w:rsid w:val="00000761"/>
    <w:rsid w:val="000021D4"/>
    <w:rsid w:val="000058C1"/>
    <w:rsid w:val="00007BE4"/>
    <w:rsid w:val="00010012"/>
    <w:rsid w:val="000140F2"/>
    <w:rsid w:val="0001540A"/>
    <w:rsid w:val="0002349F"/>
    <w:rsid w:val="00026B51"/>
    <w:rsid w:val="00031F52"/>
    <w:rsid w:val="0003271B"/>
    <w:rsid w:val="0003388B"/>
    <w:rsid w:val="00034AEE"/>
    <w:rsid w:val="00035A1C"/>
    <w:rsid w:val="00044C75"/>
    <w:rsid w:val="00050662"/>
    <w:rsid w:val="00050D38"/>
    <w:rsid w:val="00051B9D"/>
    <w:rsid w:val="000555A7"/>
    <w:rsid w:val="00061F56"/>
    <w:rsid w:val="00063045"/>
    <w:rsid w:val="000668D8"/>
    <w:rsid w:val="000679A3"/>
    <w:rsid w:val="000715A3"/>
    <w:rsid w:val="00073AB7"/>
    <w:rsid w:val="00073C1F"/>
    <w:rsid w:val="00076BE7"/>
    <w:rsid w:val="000825FD"/>
    <w:rsid w:val="00082BD0"/>
    <w:rsid w:val="000839AF"/>
    <w:rsid w:val="000839BA"/>
    <w:rsid w:val="00083C4A"/>
    <w:rsid w:val="0008532F"/>
    <w:rsid w:val="00085758"/>
    <w:rsid w:val="00087FBE"/>
    <w:rsid w:val="00091059"/>
    <w:rsid w:val="000924AA"/>
    <w:rsid w:val="00093595"/>
    <w:rsid w:val="00094DCD"/>
    <w:rsid w:val="00095F12"/>
    <w:rsid w:val="000A385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C16"/>
    <w:rsid w:val="001A5F88"/>
    <w:rsid w:val="001A7B22"/>
    <w:rsid w:val="001B13CD"/>
    <w:rsid w:val="001B2299"/>
    <w:rsid w:val="001B33E2"/>
    <w:rsid w:val="001B40DE"/>
    <w:rsid w:val="001B59A4"/>
    <w:rsid w:val="001B7C6D"/>
    <w:rsid w:val="001B7FCB"/>
    <w:rsid w:val="001C4812"/>
    <w:rsid w:val="001D2633"/>
    <w:rsid w:val="001D7D9C"/>
    <w:rsid w:val="001E487C"/>
    <w:rsid w:val="001E5168"/>
    <w:rsid w:val="001E58E6"/>
    <w:rsid w:val="001F1A55"/>
    <w:rsid w:val="001F1DE6"/>
    <w:rsid w:val="001F2F7F"/>
    <w:rsid w:val="001F334A"/>
    <w:rsid w:val="001F4D5D"/>
    <w:rsid w:val="001F67BD"/>
    <w:rsid w:val="00201E98"/>
    <w:rsid w:val="0020391B"/>
    <w:rsid w:val="00204648"/>
    <w:rsid w:val="00211A75"/>
    <w:rsid w:val="00214464"/>
    <w:rsid w:val="00214BC8"/>
    <w:rsid w:val="00214C54"/>
    <w:rsid w:val="002155C4"/>
    <w:rsid w:val="00216706"/>
    <w:rsid w:val="002204C3"/>
    <w:rsid w:val="002226E1"/>
    <w:rsid w:val="002239E9"/>
    <w:rsid w:val="002243B6"/>
    <w:rsid w:val="002264EB"/>
    <w:rsid w:val="00233060"/>
    <w:rsid w:val="00233F22"/>
    <w:rsid w:val="00234587"/>
    <w:rsid w:val="00234A1A"/>
    <w:rsid w:val="002357E5"/>
    <w:rsid w:val="00235934"/>
    <w:rsid w:val="00236B70"/>
    <w:rsid w:val="00241579"/>
    <w:rsid w:val="00241B41"/>
    <w:rsid w:val="002431F4"/>
    <w:rsid w:val="002446F7"/>
    <w:rsid w:val="00245C70"/>
    <w:rsid w:val="00250F26"/>
    <w:rsid w:val="002512D4"/>
    <w:rsid w:val="002528E9"/>
    <w:rsid w:val="00254EB0"/>
    <w:rsid w:val="00257EC3"/>
    <w:rsid w:val="002631BE"/>
    <w:rsid w:val="00265D40"/>
    <w:rsid w:val="00265E57"/>
    <w:rsid w:val="00270CFB"/>
    <w:rsid w:val="00271408"/>
    <w:rsid w:val="00277EE6"/>
    <w:rsid w:val="00280403"/>
    <w:rsid w:val="002825A1"/>
    <w:rsid w:val="0028349D"/>
    <w:rsid w:val="0028632C"/>
    <w:rsid w:val="002911A9"/>
    <w:rsid w:val="002A0E4F"/>
    <w:rsid w:val="002A4545"/>
    <w:rsid w:val="002A4911"/>
    <w:rsid w:val="002B5AC7"/>
    <w:rsid w:val="002B7C91"/>
    <w:rsid w:val="002C2AEB"/>
    <w:rsid w:val="002D1B6A"/>
    <w:rsid w:val="002D29D7"/>
    <w:rsid w:val="002D5305"/>
    <w:rsid w:val="002D70D0"/>
    <w:rsid w:val="002E4164"/>
    <w:rsid w:val="002E67D1"/>
    <w:rsid w:val="002E79D7"/>
    <w:rsid w:val="002F00ED"/>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4FDB"/>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94462"/>
    <w:rsid w:val="00397274"/>
    <w:rsid w:val="003977FB"/>
    <w:rsid w:val="003A2EFE"/>
    <w:rsid w:val="003A52D5"/>
    <w:rsid w:val="003A6A1E"/>
    <w:rsid w:val="003B2A3B"/>
    <w:rsid w:val="003B58FB"/>
    <w:rsid w:val="003B6679"/>
    <w:rsid w:val="003C259B"/>
    <w:rsid w:val="003C546C"/>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3899"/>
    <w:rsid w:val="00427178"/>
    <w:rsid w:val="004275BE"/>
    <w:rsid w:val="0043048B"/>
    <w:rsid w:val="00430A2B"/>
    <w:rsid w:val="00432202"/>
    <w:rsid w:val="00432E39"/>
    <w:rsid w:val="00440628"/>
    <w:rsid w:val="004407EC"/>
    <w:rsid w:val="0044192A"/>
    <w:rsid w:val="00442A53"/>
    <w:rsid w:val="0044636E"/>
    <w:rsid w:val="0045012B"/>
    <w:rsid w:val="004540D2"/>
    <w:rsid w:val="004602BB"/>
    <w:rsid w:val="00460F66"/>
    <w:rsid w:val="00465CC4"/>
    <w:rsid w:val="004668AA"/>
    <w:rsid w:val="00470C94"/>
    <w:rsid w:val="00473134"/>
    <w:rsid w:val="00473EE6"/>
    <w:rsid w:val="00476C4E"/>
    <w:rsid w:val="00480951"/>
    <w:rsid w:val="004816A2"/>
    <w:rsid w:val="00481AAC"/>
    <w:rsid w:val="004953CF"/>
    <w:rsid w:val="00495989"/>
    <w:rsid w:val="00495E10"/>
    <w:rsid w:val="0049646D"/>
    <w:rsid w:val="004A1056"/>
    <w:rsid w:val="004A4869"/>
    <w:rsid w:val="004A4C86"/>
    <w:rsid w:val="004A6CDC"/>
    <w:rsid w:val="004A7278"/>
    <w:rsid w:val="004B0EFF"/>
    <w:rsid w:val="004B0FC6"/>
    <w:rsid w:val="004B4D95"/>
    <w:rsid w:val="004B71B6"/>
    <w:rsid w:val="004C25E6"/>
    <w:rsid w:val="004C48D6"/>
    <w:rsid w:val="004C4F02"/>
    <w:rsid w:val="004C6C3A"/>
    <w:rsid w:val="004D2965"/>
    <w:rsid w:val="004D4718"/>
    <w:rsid w:val="004D7328"/>
    <w:rsid w:val="004E0293"/>
    <w:rsid w:val="004E0BB1"/>
    <w:rsid w:val="004E1DDD"/>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C1D"/>
    <w:rsid w:val="0055364C"/>
    <w:rsid w:val="00554A5C"/>
    <w:rsid w:val="0055509B"/>
    <w:rsid w:val="005569A6"/>
    <w:rsid w:val="005643DB"/>
    <w:rsid w:val="00570944"/>
    <w:rsid w:val="00570E2F"/>
    <w:rsid w:val="00572F41"/>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74C3"/>
    <w:rsid w:val="005F013B"/>
    <w:rsid w:val="005F45C7"/>
    <w:rsid w:val="005F474E"/>
    <w:rsid w:val="006007B2"/>
    <w:rsid w:val="006010B3"/>
    <w:rsid w:val="00602043"/>
    <w:rsid w:val="00602A42"/>
    <w:rsid w:val="00606D2D"/>
    <w:rsid w:val="00610F62"/>
    <w:rsid w:val="00613749"/>
    <w:rsid w:val="0061443E"/>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61C81"/>
    <w:rsid w:val="00663993"/>
    <w:rsid w:val="00666F10"/>
    <w:rsid w:val="006719DB"/>
    <w:rsid w:val="006725EB"/>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36C1"/>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FD9"/>
    <w:rsid w:val="00747E92"/>
    <w:rsid w:val="0075341C"/>
    <w:rsid w:val="00753CC3"/>
    <w:rsid w:val="0075557C"/>
    <w:rsid w:val="00763E53"/>
    <w:rsid w:val="00764CFE"/>
    <w:rsid w:val="007703D7"/>
    <w:rsid w:val="00773AFD"/>
    <w:rsid w:val="00774E5E"/>
    <w:rsid w:val="00781BB2"/>
    <w:rsid w:val="00792A77"/>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5F85"/>
    <w:rsid w:val="00806BC8"/>
    <w:rsid w:val="0081547A"/>
    <w:rsid w:val="0082021A"/>
    <w:rsid w:val="00820249"/>
    <w:rsid w:val="00821A16"/>
    <w:rsid w:val="00824244"/>
    <w:rsid w:val="00824292"/>
    <w:rsid w:val="008245CF"/>
    <w:rsid w:val="00825022"/>
    <w:rsid w:val="0083207B"/>
    <w:rsid w:val="00835BFE"/>
    <w:rsid w:val="008372D0"/>
    <w:rsid w:val="00845BA2"/>
    <w:rsid w:val="00847068"/>
    <w:rsid w:val="00847D37"/>
    <w:rsid w:val="00847E07"/>
    <w:rsid w:val="0085038F"/>
    <w:rsid w:val="00852621"/>
    <w:rsid w:val="0085292A"/>
    <w:rsid w:val="0085430D"/>
    <w:rsid w:val="00860308"/>
    <w:rsid w:val="00860559"/>
    <w:rsid w:val="008609BA"/>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700F"/>
    <w:rsid w:val="008A07EB"/>
    <w:rsid w:val="008A0DA9"/>
    <w:rsid w:val="008A3B5E"/>
    <w:rsid w:val="008A509F"/>
    <w:rsid w:val="008A6E23"/>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F1"/>
    <w:rsid w:val="00905B05"/>
    <w:rsid w:val="00911B09"/>
    <w:rsid w:val="0091292C"/>
    <w:rsid w:val="0091444A"/>
    <w:rsid w:val="00916D6E"/>
    <w:rsid w:val="009275CC"/>
    <w:rsid w:val="00930B5E"/>
    <w:rsid w:val="00932DC2"/>
    <w:rsid w:val="009339D1"/>
    <w:rsid w:val="00941062"/>
    <w:rsid w:val="0094490B"/>
    <w:rsid w:val="00944F81"/>
    <w:rsid w:val="00951798"/>
    <w:rsid w:val="009519C2"/>
    <w:rsid w:val="009541D3"/>
    <w:rsid w:val="0095496A"/>
    <w:rsid w:val="00954D13"/>
    <w:rsid w:val="009632B3"/>
    <w:rsid w:val="00966EC0"/>
    <w:rsid w:val="00973685"/>
    <w:rsid w:val="00975E1B"/>
    <w:rsid w:val="00976D6B"/>
    <w:rsid w:val="00976FA5"/>
    <w:rsid w:val="0098023B"/>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51CE"/>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21D16"/>
    <w:rsid w:val="00A2261A"/>
    <w:rsid w:val="00A231E8"/>
    <w:rsid w:val="00A23771"/>
    <w:rsid w:val="00A24A65"/>
    <w:rsid w:val="00A2605F"/>
    <w:rsid w:val="00A30DB3"/>
    <w:rsid w:val="00A34D5E"/>
    <w:rsid w:val="00A35CD6"/>
    <w:rsid w:val="00A37014"/>
    <w:rsid w:val="00A4452F"/>
    <w:rsid w:val="00A45EDE"/>
    <w:rsid w:val="00A464C1"/>
    <w:rsid w:val="00A500BA"/>
    <w:rsid w:val="00A535E4"/>
    <w:rsid w:val="00A536C3"/>
    <w:rsid w:val="00A53B0C"/>
    <w:rsid w:val="00A544CE"/>
    <w:rsid w:val="00A574E7"/>
    <w:rsid w:val="00A60FB3"/>
    <w:rsid w:val="00A61269"/>
    <w:rsid w:val="00A62945"/>
    <w:rsid w:val="00A63C14"/>
    <w:rsid w:val="00A70663"/>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D36"/>
    <w:rsid w:val="00B2391B"/>
    <w:rsid w:val="00B24DAD"/>
    <w:rsid w:val="00B2508D"/>
    <w:rsid w:val="00B26C38"/>
    <w:rsid w:val="00B3164D"/>
    <w:rsid w:val="00B368CC"/>
    <w:rsid w:val="00B371F1"/>
    <w:rsid w:val="00B37A5F"/>
    <w:rsid w:val="00B37EFF"/>
    <w:rsid w:val="00B41830"/>
    <w:rsid w:val="00B4198C"/>
    <w:rsid w:val="00B439BF"/>
    <w:rsid w:val="00B47983"/>
    <w:rsid w:val="00B47DB8"/>
    <w:rsid w:val="00B50762"/>
    <w:rsid w:val="00B515AA"/>
    <w:rsid w:val="00B52E82"/>
    <w:rsid w:val="00B578EA"/>
    <w:rsid w:val="00B603A6"/>
    <w:rsid w:val="00B61FE0"/>
    <w:rsid w:val="00B63126"/>
    <w:rsid w:val="00B66230"/>
    <w:rsid w:val="00B7277A"/>
    <w:rsid w:val="00B819CE"/>
    <w:rsid w:val="00B82B9F"/>
    <w:rsid w:val="00B87DFF"/>
    <w:rsid w:val="00B908BB"/>
    <w:rsid w:val="00B936B0"/>
    <w:rsid w:val="00B93935"/>
    <w:rsid w:val="00B951E2"/>
    <w:rsid w:val="00BA03FC"/>
    <w:rsid w:val="00BA26CD"/>
    <w:rsid w:val="00BA44FB"/>
    <w:rsid w:val="00BA491B"/>
    <w:rsid w:val="00BA4B9B"/>
    <w:rsid w:val="00BA4E8C"/>
    <w:rsid w:val="00BA5353"/>
    <w:rsid w:val="00BA5379"/>
    <w:rsid w:val="00BA56CB"/>
    <w:rsid w:val="00BB02DD"/>
    <w:rsid w:val="00BB472E"/>
    <w:rsid w:val="00BB6336"/>
    <w:rsid w:val="00BB7680"/>
    <w:rsid w:val="00BC0BB1"/>
    <w:rsid w:val="00BC136F"/>
    <w:rsid w:val="00BC30CE"/>
    <w:rsid w:val="00BC340D"/>
    <w:rsid w:val="00BC460F"/>
    <w:rsid w:val="00BC495E"/>
    <w:rsid w:val="00BC58C7"/>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F8D"/>
    <w:rsid w:val="00C360AC"/>
    <w:rsid w:val="00C37AB4"/>
    <w:rsid w:val="00C41BFD"/>
    <w:rsid w:val="00C41EFB"/>
    <w:rsid w:val="00C43F5A"/>
    <w:rsid w:val="00C44072"/>
    <w:rsid w:val="00C440BB"/>
    <w:rsid w:val="00C441C5"/>
    <w:rsid w:val="00C44CEE"/>
    <w:rsid w:val="00C45145"/>
    <w:rsid w:val="00C47E71"/>
    <w:rsid w:val="00C52231"/>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4D52"/>
    <w:rsid w:val="00CA1008"/>
    <w:rsid w:val="00CA2D19"/>
    <w:rsid w:val="00CA7335"/>
    <w:rsid w:val="00CC080E"/>
    <w:rsid w:val="00CC61FF"/>
    <w:rsid w:val="00CC6A59"/>
    <w:rsid w:val="00CD3EF4"/>
    <w:rsid w:val="00CD738B"/>
    <w:rsid w:val="00CD7BD9"/>
    <w:rsid w:val="00CE350F"/>
    <w:rsid w:val="00CE3D9C"/>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40C73"/>
    <w:rsid w:val="00D423CA"/>
    <w:rsid w:val="00D435F4"/>
    <w:rsid w:val="00D43B68"/>
    <w:rsid w:val="00D4569E"/>
    <w:rsid w:val="00D46062"/>
    <w:rsid w:val="00D510DD"/>
    <w:rsid w:val="00D51AA8"/>
    <w:rsid w:val="00D51B77"/>
    <w:rsid w:val="00D53458"/>
    <w:rsid w:val="00D53E06"/>
    <w:rsid w:val="00D61699"/>
    <w:rsid w:val="00D62258"/>
    <w:rsid w:val="00D638C7"/>
    <w:rsid w:val="00D71BBF"/>
    <w:rsid w:val="00D72AAE"/>
    <w:rsid w:val="00D730B1"/>
    <w:rsid w:val="00D7594F"/>
    <w:rsid w:val="00D76AC5"/>
    <w:rsid w:val="00D81602"/>
    <w:rsid w:val="00D81A3D"/>
    <w:rsid w:val="00D81E07"/>
    <w:rsid w:val="00D82141"/>
    <w:rsid w:val="00D942B3"/>
    <w:rsid w:val="00D958A4"/>
    <w:rsid w:val="00DA02C3"/>
    <w:rsid w:val="00DA1876"/>
    <w:rsid w:val="00DA22DD"/>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E04BE3"/>
    <w:rsid w:val="00E063E4"/>
    <w:rsid w:val="00E0644D"/>
    <w:rsid w:val="00E11A4B"/>
    <w:rsid w:val="00E11CA7"/>
    <w:rsid w:val="00E13D09"/>
    <w:rsid w:val="00E158CB"/>
    <w:rsid w:val="00E1608D"/>
    <w:rsid w:val="00E16D7C"/>
    <w:rsid w:val="00E2228B"/>
    <w:rsid w:val="00E22760"/>
    <w:rsid w:val="00E22B10"/>
    <w:rsid w:val="00E22D89"/>
    <w:rsid w:val="00E24C5F"/>
    <w:rsid w:val="00E32A66"/>
    <w:rsid w:val="00E340C1"/>
    <w:rsid w:val="00E3586F"/>
    <w:rsid w:val="00E35B62"/>
    <w:rsid w:val="00E35CAB"/>
    <w:rsid w:val="00E41934"/>
    <w:rsid w:val="00E474DA"/>
    <w:rsid w:val="00E54187"/>
    <w:rsid w:val="00E54C47"/>
    <w:rsid w:val="00E552F9"/>
    <w:rsid w:val="00E5740F"/>
    <w:rsid w:val="00E67588"/>
    <w:rsid w:val="00E67A22"/>
    <w:rsid w:val="00E70A64"/>
    <w:rsid w:val="00E71089"/>
    <w:rsid w:val="00E72145"/>
    <w:rsid w:val="00E73FAE"/>
    <w:rsid w:val="00E77609"/>
    <w:rsid w:val="00E80391"/>
    <w:rsid w:val="00E811CD"/>
    <w:rsid w:val="00E82815"/>
    <w:rsid w:val="00E82C3F"/>
    <w:rsid w:val="00E85919"/>
    <w:rsid w:val="00E918A0"/>
    <w:rsid w:val="00E9638B"/>
    <w:rsid w:val="00E9698F"/>
    <w:rsid w:val="00EA138E"/>
    <w:rsid w:val="00EA141A"/>
    <w:rsid w:val="00EA184D"/>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7403"/>
    <w:rsid w:val="00EF52C0"/>
    <w:rsid w:val="00EF70EE"/>
    <w:rsid w:val="00F01177"/>
    <w:rsid w:val="00F01187"/>
    <w:rsid w:val="00F07FC7"/>
    <w:rsid w:val="00F10F62"/>
    <w:rsid w:val="00F11BA7"/>
    <w:rsid w:val="00F142E4"/>
    <w:rsid w:val="00F14AF7"/>
    <w:rsid w:val="00F1782C"/>
    <w:rsid w:val="00F2162C"/>
    <w:rsid w:val="00F2174D"/>
    <w:rsid w:val="00F22C2C"/>
    <w:rsid w:val="00F238A7"/>
    <w:rsid w:val="00F24A6A"/>
    <w:rsid w:val="00F25218"/>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6065F"/>
    <w:rsid w:val="00F60C6B"/>
    <w:rsid w:val="00F61671"/>
    <w:rsid w:val="00F70990"/>
    <w:rsid w:val="00F71EA3"/>
    <w:rsid w:val="00F72A94"/>
    <w:rsid w:val="00F81144"/>
    <w:rsid w:val="00F82D36"/>
    <w:rsid w:val="00F82F09"/>
    <w:rsid w:val="00F84740"/>
    <w:rsid w:val="00F84EC6"/>
    <w:rsid w:val="00F91EAF"/>
    <w:rsid w:val="00F958DC"/>
    <w:rsid w:val="00F97DD9"/>
    <w:rsid w:val="00FA2E2E"/>
    <w:rsid w:val="00FA354B"/>
    <w:rsid w:val="00FA64A5"/>
    <w:rsid w:val="00FB3AD6"/>
    <w:rsid w:val="00FB56CC"/>
    <w:rsid w:val="00FB7F18"/>
    <w:rsid w:val="00FC084D"/>
    <w:rsid w:val="00FC0DE5"/>
    <w:rsid w:val="00FC1FA0"/>
    <w:rsid w:val="00FC4009"/>
    <w:rsid w:val="00FC47C3"/>
    <w:rsid w:val="00FC64D8"/>
    <w:rsid w:val="00FC6649"/>
    <w:rsid w:val="00FC7A51"/>
    <w:rsid w:val="00FD2D7B"/>
    <w:rsid w:val="00FD3A84"/>
    <w:rsid w:val="00FD648A"/>
    <w:rsid w:val="00FE00A6"/>
    <w:rsid w:val="00FE3C56"/>
    <w:rsid w:val="00FE3C5F"/>
    <w:rsid w:val="00FE77F1"/>
    <w:rsid w:val="00FF09AD"/>
    <w:rsid w:val="00FF17F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2"/>
    </o:shapelayout>
  </w:shapeDefaults>
  <w:decimalSymbol w:val="."/>
  <w:listSeparator w:val=","/>
  <w14:docId w14:val="6F7D5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500" Type="http://schemas.openxmlformats.org/officeDocument/2006/relationships/oleObject" Target="embeddings/oleObject243.bin"/><Relationship Id="rId501" Type="http://schemas.openxmlformats.org/officeDocument/2006/relationships/image" Target="media/image248.wmf"/><Relationship Id="rId502" Type="http://schemas.openxmlformats.org/officeDocument/2006/relationships/oleObject" Target="embeddings/oleObject244.bin"/><Relationship Id="rId503" Type="http://schemas.openxmlformats.org/officeDocument/2006/relationships/image" Target="media/image249.wmf"/><Relationship Id="rId110" Type="http://schemas.openxmlformats.org/officeDocument/2006/relationships/oleObject" Target="embeddings/oleObject49.bin"/><Relationship Id="rId111" Type="http://schemas.openxmlformats.org/officeDocument/2006/relationships/image" Target="media/image52.wmf"/><Relationship Id="rId112" Type="http://schemas.openxmlformats.org/officeDocument/2006/relationships/oleObject" Target="embeddings/oleObject50.bin"/><Relationship Id="rId113" Type="http://schemas.openxmlformats.org/officeDocument/2006/relationships/image" Target="media/image53.wmf"/><Relationship Id="rId114" Type="http://schemas.openxmlformats.org/officeDocument/2006/relationships/oleObject" Target="embeddings/oleObject51.bin"/><Relationship Id="rId115" Type="http://schemas.openxmlformats.org/officeDocument/2006/relationships/image" Target="media/image54.wmf"/><Relationship Id="rId116" Type="http://schemas.openxmlformats.org/officeDocument/2006/relationships/oleObject" Target="embeddings/oleObject52.bin"/><Relationship Id="rId117" Type="http://schemas.openxmlformats.org/officeDocument/2006/relationships/image" Target="media/image55.wmf"/><Relationship Id="rId118" Type="http://schemas.openxmlformats.org/officeDocument/2006/relationships/oleObject" Target="embeddings/oleObject53.bin"/><Relationship Id="rId119" Type="http://schemas.openxmlformats.org/officeDocument/2006/relationships/image" Target="media/image56.wmf"/><Relationship Id="rId504" Type="http://schemas.openxmlformats.org/officeDocument/2006/relationships/oleObject" Target="embeddings/oleObject245.bin"/><Relationship Id="rId505" Type="http://schemas.openxmlformats.org/officeDocument/2006/relationships/image" Target="media/image250.wmf"/><Relationship Id="rId506" Type="http://schemas.openxmlformats.org/officeDocument/2006/relationships/oleObject" Target="embeddings/oleObject246.bin"/><Relationship Id="rId507" Type="http://schemas.openxmlformats.org/officeDocument/2006/relationships/image" Target="media/image251.wmf"/><Relationship Id="rId508" Type="http://schemas.openxmlformats.org/officeDocument/2006/relationships/oleObject" Target="embeddings/oleObject247.bin"/><Relationship Id="rId509" Type="http://schemas.openxmlformats.org/officeDocument/2006/relationships/image" Target="media/image252.wmf"/><Relationship Id="rId1760" Type="http://schemas.openxmlformats.org/officeDocument/2006/relationships/oleObject" Target="embeddings/oleObject840.bin"/><Relationship Id="rId1761" Type="http://schemas.openxmlformats.org/officeDocument/2006/relationships/image" Target="media/image876.wmf"/><Relationship Id="rId1762" Type="http://schemas.openxmlformats.org/officeDocument/2006/relationships/oleObject" Target="embeddings/oleObject841.bin"/><Relationship Id="rId1763" Type="http://schemas.openxmlformats.org/officeDocument/2006/relationships/image" Target="media/image877.wmf"/><Relationship Id="rId1370" Type="http://schemas.openxmlformats.org/officeDocument/2006/relationships/oleObject" Target="embeddings/oleObject645.bin"/><Relationship Id="rId1371" Type="http://schemas.openxmlformats.org/officeDocument/2006/relationships/image" Target="media/image681.emf"/><Relationship Id="rId1372" Type="http://schemas.openxmlformats.org/officeDocument/2006/relationships/oleObject" Target="embeddings/oleObject646.bin"/><Relationship Id="rId1373" Type="http://schemas.openxmlformats.org/officeDocument/2006/relationships/image" Target="media/image682.emf"/><Relationship Id="rId1374" Type="http://schemas.openxmlformats.org/officeDocument/2006/relationships/oleObject" Target="embeddings/oleObject647.bin"/><Relationship Id="rId1375" Type="http://schemas.openxmlformats.org/officeDocument/2006/relationships/image" Target="media/image683.emf"/><Relationship Id="rId1376" Type="http://schemas.openxmlformats.org/officeDocument/2006/relationships/oleObject" Target="embeddings/oleObject648.bin"/><Relationship Id="rId1377" Type="http://schemas.openxmlformats.org/officeDocument/2006/relationships/image" Target="media/image684.emf"/><Relationship Id="rId1378" Type="http://schemas.openxmlformats.org/officeDocument/2006/relationships/oleObject" Target="embeddings/oleObject649.bin"/><Relationship Id="rId1379" Type="http://schemas.openxmlformats.org/officeDocument/2006/relationships/image" Target="media/image685.emf"/><Relationship Id="rId1764" Type="http://schemas.openxmlformats.org/officeDocument/2006/relationships/oleObject" Target="embeddings/oleObject842.bin"/><Relationship Id="rId1765" Type="http://schemas.openxmlformats.org/officeDocument/2006/relationships/image" Target="media/image878.wmf"/><Relationship Id="rId1766" Type="http://schemas.openxmlformats.org/officeDocument/2006/relationships/oleObject" Target="embeddings/oleObject843.bin"/><Relationship Id="rId1767" Type="http://schemas.openxmlformats.org/officeDocument/2006/relationships/image" Target="media/image879.wmf"/><Relationship Id="rId1768" Type="http://schemas.openxmlformats.org/officeDocument/2006/relationships/oleObject" Target="embeddings/oleObject844.bin"/><Relationship Id="rId1769" Type="http://schemas.openxmlformats.org/officeDocument/2006/relationships/image" Target="media/image880.wmf"/><Relationship Id="rId2060" Type="http://schemas.openxmlformats.org/officeDocument/2006/relationships/oleObject" Target="embeddings/oleObject990.bin"/><Relationship Id="rId2061" Type="http://schemas.openxmlformats.org/officeDocument/2006/relationships/image" Target="media/image1026.wmf"/><Relationship Id="rId2062" Type="http://schemas.openxmlformats.org/officeDocument/2006/relationships/oleObject" Target="embeddings/oleObject991.bin"/><Relationship Id="rId2063" Type="http://schemas.openxmlformats.org/officeDocument/2006/relationships/image" Target="media/image1027.wmf"/><Relationship Id="rId2064" Type="http://schemas.openxmlformats.org/officeDocument/2006/relationships/oleObject" Target="embeddings/oleObject992.bin"/><Relationship Id="rId2065" Type="http://schemas.openxmlformats.org/officeDocument/2006/relationships/image" Target="media/image1028.wmf"/><Relationship Id="rId2066" Type="http://schemas.openxmlformats.org/officeDocument/2006/relationships/oleObject" Target="embeddings/oleObject993.bin"/><Relationship Id="rId2067" Type="http://schemas.openxmlformats.org/officeDocument/2006/relationships/image" Target="media/image1029.wmf"/><Relationship Id="rId2068" Type="http://schemas.openxmlformats.org/officeDocument/2006/relationships/oleObject" Target="embeddings/oleObject994.bin"/><Relationship Id="rId2069" Type="http://schemas.openxmlformats.org/officeDocument/2006/relationships/image" Target="media/image1030.wmf"/><Relationship Id="rId2450" Type="http://schemas.openxmlformats.org/officeDocument/2006/relationships/oleObject" Target="embeddings/oleObject1185.bin"/><Relationship Id="rId2451" Type="http://schemas.openxmlformats.org/officeDocument/2006/relationships/image" Target="media/image1221.wmf"/><Relationship Id="rId2452" Type="http://schemas.openxmlformats.org/officeDocument/2006/relationships/oleObject" Target="embeddings/oleObject1186.bin"/><Relationship Id="rId2453" Type="http://schemas.openxmlformats.org/officeDocument/2006/relationships/image" Target="media/image1222.wmf"/><Relationship Id="rId2454" Type="http://schemas.openxmlformats.org/officeDocument/2006/relationships/oleObject" Target="embeddings/oleObject1187.bin"/><Relationship Id="rId2455" Type="http://schemas.openxmlformats.org/officeDocument/2006/relationships/image" Target="media/image1223.wmf"/><Relationship Id="rId2456" Type="http://schemas.openxmlformats.org/officeDocument/2006/relationships/oleObject" Target="embeddings/oleObject1188.bin"/><Relationship Id="rId2457" Type="http://schemas.openxmlformats.org/officeDocument/2006/relationships/image" Target="media/image1224.wmf"/><Relationship Id="rId2458" Type="http://schemas.openxmlformats.org/officeDocument/2006/relationships/oleObject" Target="embeddings/oleObject1189.bin"/><Relationship Id="rId2459" Type="http://schemas.openxmlformats.org/officeDocument/2006/relationships/image" Target="media/image1225.wmf"/><Relationship Id="rId900" Type="http://schemas.openxmlformats.org/officeDocument/2006/relationships/oleObject" Target="embeddings/oleObject443.bin"/><Relationship Id="rId901" Type="http://schemas.openxmlformats.org/officeDocument/2006/relationships/image" Target="media/image448.wmf"/><Relationship Id="rId902" Type="http://schemas.openxmlformats.org/officeDocument/2006/relationships/oleObject" Target="embeddings/oleObject444.bin"/><Relationship Id="rId903" Type="http://schemas.openxmlformats.org/officeDocument/2006/relationships/image" Target="media/image449.wmf"/><Relationship Id="rId904" Type="http://schemas.openxmlformats.org/officeDocument/2006/relationships/oleObject" Target="embeddings/oleObject445.bin"/><Relationship Id="rId905" Type="http://schemas.openxmlformats.org/officeDocument/2006/relationships/image" Target="media/image450.wmf"/><Relationship Id="rId906" Type="http://schemas.openxmlformats.org/officeDocument/2006/relationships/oleObject" Target="embeddings/oleObject446.bin"/><Relationship Id="rId907" Type="http://schemas.openxmlformats.org/officeDocument/2006/relationships/image" Target="media/image451.wmf"/><Relationship Id="rId120" Type="http://schemas.openxmlformats.org/officeDocument/2006/relationships/oleObject" Target="embeddings/oleObject54.bin"/><Relationship Id="rId121" Type="http://schemas.openxmlformats.org/officeDocument/2006/relationships/image" Target="media/image57.wmf"/><Relationship Id="rId122" Type="http://schemas.openxmlformats.org/officeDocument/2006/relationships/oleObject" Target="embeddings/oleObject55.bin"/><Relationship Id="rId123" Type="http://schemas.openxmlformats.org/officeDocument/2006/relationships/image" Target="media/image58.wmf"/><Relationship Id="rId124" Type="http://schemas.openxmlformats.org/officeDocument/2006/relationships/oleObject" Target="embeddings/oleObject56.bin"/><Relationship Id="rId125" Type="http://schemas.openxmlformats.org/officeDocument/2006/relationships/image" Target="media/image59.wmf"/><Relationship Id="rId126" Type="http://schemas.openxmlformats.org/officeDocument/2006/relationships/oleObject" Target="embeddings/oleObject57.bin"/><Relationship Id="rId127" Type="http://schemas.openxmlformats.org/officeDocument/2006/relationships/image" Target="media/image60.wmf"/><Relationship Id="rId128" Type="http://schemas.openxmlformats.org/officeDocument/2006/relationships/oleObject" Target="embeddings/oleObject58.bin"/><Relationship Id="rId129" Type="http://schemas.openxmlformats.org/officeDocument/2006/relationships/image" Target="media/image61.wmf"/><Relationship Id="rId908" Type="http://schemas.openxmlformats.org/officeDocument/2006/relationships/oleObject" Target="embeddings/oleObject447.bin"/><Relationship Id="rId909" Type="http://schemas.openxmlformats.org/officeDocument/2006/relationships/image" Target="media/image452.wmf"/><Relationship Id="rId510" Type="http://schemas.openxmlformats.org/officeDocument/2006/relationships/oleObject" Target="embeddings/oleObject248.bin"/><Relationship Id="rId511" Type="http://schemas.openxmlformats.org/officeDocument/2006/relationships/image" Target="media/image253.wmf"/><Relationship Id="rId512" Type="http://schemas.openxmlformats.org/officeDocument/2006/relationships/oleObject" Target="embeddings/oleObject249.bin"/><Relationship Id="rId513" Type="http://schemas.openxmlformats.org/officeDocument/2006/relationships/image" Target="media/image254.wmf"/><Relationship Id="rId514" Type="http://schemas.openxmlformats.org/officeDocument/2006/relationships/oleObject" Target="embeddings/oleObject250.bin"/><Relationship Id="rId515" Type="http://schemas.openxmlformats.org/officeDocument/2006/relationships/image" Target="media/image255.wmf"/><Relationship Id="rId516" Type="http://schemas.openxmlformats.org/officeDocument/2006/relationships/oleObject" Target="embeddings/oleObject251.bin"/><Relationship Id="rId517" Type="http://schemas.openxmlformats.org/officeDocument/2006/relationships/image" Target="media/image256.wmf"/><Relationship Id="rId518" Type="http://schemas.openxmlformats.org/officeDocument/2006/relationships/oleObject" Target="embeddings/oleObject252.bin"/><Relationship Id="rId519" Type="http://schemas.openxmlformats.org/officeDocument/2006/relationships/image" Target="media/image257.wmf"/><Relationship Id="rId1770" Type="http://schemas.openxmlformats.org/officeDocument/2006/relationships/oleObject" Target="embeddings/oleObject845.bin"/><Relationship Id="rId1771" Type="http://schemas.openxmlformats.org/officeDocument/2006/relationships/image" Target="media/image881.wmf"/><Relationship Id="rId1772" Type="http://schemas.openxmlformats.org/officeDocument/2006/relationships/oleObject" Target="embeddings/oleObject846.bin"/><Relationship Id="rId1773" Type="http://schemas.openxmlformats.org/officeDocument/2006/relationships/image" Target="media/image882.wmf"/><Relationship Id="rId1380" Type="http://schemas.openxmlformats.org/officeDocument/2006/relationships/oleObject" Target="embeddings/oleObject650.bin"/><Relationship Id="rId1381" Type="http://schemas.openxmlformats.org/officeDocument/2006/relationships/image" Target="media/image686.emf"/><Relationship Id="rId1382" Type="http://schemas.openxmlformats.org/officeDocument/2006/relationships/oleObject" Target="embeddings/oleObject651.bin"/><Relationship Id="rId1383" Type="http://schemas.openxmlformats.org/officeDocument/2006/relationships/image" Target="media/image687.emf"/><Relationship Id="rId1384" Type="http://schemas.openxmlformats.org/officeDocument/2006/relationships/oleObject" Target="embeddings/oleObject652.bin"/><Relationship Id="rId1385" Type="http://schemas.openxmlformats.org/officeDocument/2006/relationships/image" Target="media/image688.emf"/><Relationship Id="rId1386" Type="http://schemas.openxmlformats.org/officeDocument/2006/relationships/oleObject" Target="embeddings/oleObject653.bin"/><Relationship Id="rId1387" Type="http://schemas.openxmlformats.org/officeDocument/2006/relationships/image" Target="media/image689.emf"/><Relationship Id="rId1388" Type="http://schemas.openxmlformats.org/officeDocument/2006/relationships/oleObject" Target="embeddings/oleObject654.bin"/><Relationship Id="rId1389" Type="http://schemas.openxmlformats.org/officeDocument/2006/relationships/image" Target="media/image690.emf"/><Relationship Id="rId1774" Type="http://schemas.openxmlformats.org/officeDocument/2006/relationships/oleObject" Target="embeddings/oleObject847.bin"/><Relationship Id="rId1775" Type="http://schemas.openxmlformats.org/officeDocument/2006/relationships/image" Target="media/image883.wmf"/><Relationship Id="rId1776" Type="http://schemas.openxmlformats.org/officeDocument/2006/relationships/oleObject" Target="embeddings/oleObject848.bin"/><Relationship Id="rId1777" Type="http://schemas.openxmlformats.org/officeDocument/2006/relationships/image" Target="media/image884.wmf"/><Relationship Id="rId1778" Type="http://schemas.openxmlformats.org/officeDocument/2006/relationships/oleObject" Target="embeddings/oleObject849.bin"/><Relationship Id="rId1779" Type="http://schemas.openxmlformats.org/officeDocument/2006/relationships/image" Target="media/image885.wmf"/><Relationship Id="rId2070" Type="http://schemas.openxmlformats.org/officeDocument/2006/relationships/oleObject" Target="embeddings/oleObject995.bin"/><Relationship Id="rId2071" Type="http://schemas.openxmlformats.org/officeDocument/2006/relationships/image" Target="media/image1031.wmf"/><Relationship Id="rId2072" Type="http://schemas.openxmlformats.org/officeDocument/2006/relationships/oleObject" Target="embeddings/oleObject996.bin"/><Relationship Id="rId2073" Type="http://schemas.openxmlformats.org/officeDocument/2006/relationships/image" Target="media/image1032.wmf"/><Relationship Id="rId2074" Type="http://schemas.openxmlformats.org/officeDocument/2006/relationships/oleObject" Target="embeddings/oleObject997.bin"/><Relationship Id="rId2075" Type="http://schemas.openxmlformats.org/officeDocument/2006/relationships/image" Target="media/image1033.wmf"/><Relationship Id="rId2076" Type="http://schemas.openxmlformats.org/officeDocument/2006/relationships/oleObject" Target="embeddings/oleObject998.bin"/><Relationship Id="rId2077" Type="http://schemas.openxmlformats.org/officeDocument/2006/relationships/image" Target="media/image1034.wmf"/><Relationship Id="rId2078" Type="http://schemas.openxmlformats.org/officeDocument/2006/relationships/oleObject" Target="embeddings/oleObject999.bin"/><Relationship Id="rId2079" Type="http://schemas.openxmlformats.org/officeDocument/2006/relationships/image" Target="media/image1035.wmf"/><Relationship Id="rId2460" Type="http://schemas.openxmlformats.org/officeDocument/2006/relationships/oleObject" Target="embeddings/oleObject1190.bin"/><Relationship Id="rId2461" Type="http://schemas.openxmlformats.org/officeDocument/2006/relationships/image" Target="media/image1226.wmf"/><Relationship Id="rId2462" Type="http://schemas.openxmlformats.org/officeDocument/2006/relationships/oleObject" Target="embeddings/oleObject1191.bin"/><Relationship Id="rId2463" Type="http://schemas.openxmlformats.org/officeDocument/2006/relationships/image" Target="media/image1227.wmf"/><Relationship Id="rId2464" Type="http://schemas.openxmlformats.org/officeDocument/2006/relationships/oleObject" Target="embeddings/oleObject1192.bin"/><Relationship Id="rId2465" Type="http://schemas.openxmlformats.org/officeDocument/2006/relationships/image" Target="media/image1228.wmf"/><Relationship Id="rId2466" Type="http://schemas.openxmlformats.org/officeDocument/2006/relationships/oleObject" Target="embeddings/oleObject1193.bin"/><Relationship Id="rId2467" Type="http://schemas.openxmlformats.org/officeDocument/2006/relationships/image" Target="media/image1229.wmf"/><Relationship Id="rId2468" Type="http://schemas.openxmlformats.org/officeDocument/2006/relationships/oleObject" Target="embeddings/oleObject1194.bin"/><Relationship Id="rId2469" Type="http://schemas.openxmlformats.org/officeDocument/2006/relationships/image" Target="media/image1230.wmf"/><Relationship Id="rId910" Type="http://schemas.openxmlformats.org/officeDocument/2006/relationships/oleObject" Target="embeddings/oleObject448.bin"/><Relationship Id="rId911" Type="http://schemas.openxmlformats.org/officeDocument/2006/relationships/image" Target="media/image453.wmf"/><Relationship Id="rId912" Type="http://schemas.openxmlformats.org/officeDocument/2006/relationships/oleObject" Target="embeddings/oleObject449.bin"/><Relationship Id="rId913" Type="http://schemas.openxmlformats.org/officeDocument/2006/relationships/image" Target="media/image454.wmf"/><Relationship Id="rId914" Type="http://schemas.openxmlformats.org/officeDocument/2006/relationships/oleObject" Target="embeddings/oleObject450.bin"/><Relationship Id="rId915" Type="http://schemas.openxmlformats.org/officeDocument/2006/relationships/image" Target="media/image455.wmf"/><Relationship Id="rId916" Type="http://schemas.openxmlformats.org/officeDocument/2006/relationships/oleObject" Target="embeddings/oleObject451.bin"/><Relationship Id="rId917" Type="http://schemas.openxmlformats.org/officeDocument/2006/relationships/image" Target="media/image456.wmf"/><Relationship Id="rId130" Type="http://schemas.openxmlformats.org/officeDocument/2006/relationships/oleObject" Target="embeddings/oleObject59.bin"/><Relationship Id="rId131" Type="http://schemas.openxmlformats.org/officeDocument/2006/relationships/image" Target="media/image62.wmf"/><Relationship Id="rId132" Type="http://schemas.openxmlformats.org/officeDocument/2006/relationships/oleObject" Target="embeddings/oleObject60.bin"/><Relationship Id="rId133" Type="http://schemas.openxmlformats.org/officeDocument/2006/relationships/image" Target="media/image63.wmf"/><Relationship Id="rId134" Type="http://schemas.openxmlformats.org/officeDocument/2006/relationships/oleObject" Target="embeddings/oleObject61.bin"/><Relationship Id="rId135" Type="http://schemas.openxmlformats.org/officeDocument/2006/relationships/image" Target="media/image64.wmf"/><Relationship Id="rId136" Type="http://schemas.openxmlformats.org/officeDocument/2006/relationships/oleObject" Target="embeddings/oleObject62.bin"/><Relationship Id="rId137" Type="http://schemas.openxmlformats.org/officeDocument/2006/relationships/image" Target="media/image65.wmf"/><Relationship Id="rId138" Type="http://schemas.openxmlformats.org/officeDocument/2006/relationships/oleObject" Target="embeddings/oleObject63.bin"/><Relationship Id="rId139" Type="http://schemas.openxmlformats.org/officeDocument/2006/relationships/image" Target="media/image66.wmf"/><Relationship Id="rId918" Type="http://schemas.openxmlformats.org/officeDocument/2006/relationships/oleObject" Target="embeddings/oleObject452.bin"/><Relationship Id="rId919" Type="http://schemas.openxmlformats.org/officeDocument/2006/relationships/image" Target="media/image457.wmf"/><Relationship Id="rId520" Type="http://schemas.openxmlformats.org/officeDocument/2006/relationships/oleObject" Target="embeddings/oleObject253.bin"/><Relationship Id="rId521" Type="http://schemas.openxmlformats.org/officeDocument/2006/relationships/image" Target="media/image258.wmf"/><Relationship Id="rId522" Type="http://schemas.openxmlformats.org/officeDocument/2006/relationships/oleObject" Target="embeddings/oleObject254.bin"/><Relationship Id="rId523" Type="http://schemas.openxmlformats.org/officeDocument/2006/relationships/image" Target="media/image259.wmf"/><Relationship Id="rId524" Type="http://schemas.openxmlformats.org/officeDocument/2006/relationships/oleObject" Target="embeddings/oleObject255.bin"/><Relationship Id="rId525" Type="http://schemas.openxmlformats.org/officeDocument/2006/relationships/image" Target="media/image260.wmf"/><Relationship Id="rId526" Type="http://schemas.openxmlformats.org/officeDocument/2006/relationships/oleObject" Target="embeddings/oleObject256.bin"/><Relationship Id="rId527" Type="http://schemas.openxmlformats.org/officeDocument/2006/relationships/image" Target="media/image261.wmf"/><Relationship Id="rId528" Type="http://schemas.openxmlformats.org/officeDocument/2006/relationships/oleObject" Target="embeddings/oleObject257.bin"/><Relationship Id="rId529" Type="http://schemas.openxmlformats.org/officeDocument/2006/relationships/image" Target="media/image262.wmf"/><Relationship Id="rId1780" Type="http://schemas.openxmlformats.org/officeDocument/2006/relationships/oleObject" Target="embeddings/oleObject850.bin"/><Relationship Id="rId1781" Type="http://schemas.openxmlformats.org/officeDocument/2006/relationships/image" Target="media/image886.wmf"/><Relationship Id="rId1782" Type="http://schemas.openxmlformats.org/officeDocument/2006/relationships/oleObject" Target="embeddings/oleObject851.bin"/><Relationship Id="rId1783" Type="http://schemas.openxmlformats.org/officeDocument/2006/relationships/image" Target="media/image887.wmf"/><Relationship Id="rId1390" Type="http://schemas.openxmlformats.org/officeDocument/2006/relationships/oleObject" Target="embeddings/oleObject655.bin"/><Relationship Id="rId1391" Type="http://schemas.openxmlformats.org/officeDocument/2006/relationships/image" Target="media/image691.emf"/><Relationship Id="rId1392" Type="http://schemas.openxmlformats.org/officeDocument/2006/relationships/oleObject" Target="embeddings/oleObject656.bin"/><Relationship Id="rId1393" Type="http://schemas.openxmlformats.org/officeDocument/2006/relationships/image" Target="media/image692.emf"/><Relationship Id="rId1394" Type="http://schemas.openxmlformats.org/officeDocument/2006/relationships/oleObject" Target="embeddings/oleObject657.bin"/><Relationship Id="rId1395" Type="http://schemas.openxmlformats.org/officeDocument/2006/relationships/image" Target="media/image693.emf"/><Relationship Id="rId1396" Type="http://schemas.openxmlformats.org/officeDocument/2006/relationships/oleObject" Target="embeddings/oleObject658.bin"/><Relationship Id="rId1397" Type="http://schemas.openxmlformats.org/officeDocument/2006/relationships/image" Target="media/image694.emf"/><Relationship Id="rId1398" Type="http://schemas.openxmlformats.org/officeDocument/2006/relationships/oleObject" Target="embeddings/oleObject659.bin"/><Relationship Id="rId1399" Type="http://schemas.openxmlformats.org/officeDocument/2006/relationships/image" Target="media/image695.emf"/><Relationship Id="rId1784" Type="http://schemas.openxmlformats.org/officeDocument/2006/relationships/oleObject" Target="embeddings/oleObject852.bin"/><Relationship Id="rId1785" Type="http://schemas.openxmlformats.org/officeDocument/2006/relationships/image" Target="media/image888.wmf"/><Relationship Id="rId1786" Type="http://schemas.openxmlformats.org/officeDocument/2006/relationships/oleObject" Target="embeddings/oleObject853.bin"/><Relationship Id="rId1787" Type="http://schemas.openxmlformats.org/officeDocument/2006/relationships/image" Target="media/image889.wmf"/><Relationship Id="rId1788" Type="http://schemas.openxmlformats.org/officeDocument/2006/relationships/oleObject" Target="embeddings/oleObject854.bin"/><Relationship Id="rId1789" Type="http://schemas.openxmlformats.org/officeDocument/2006/relationships/image" Target="media/image890.wmf"/><Relationship Id="rId2080" Type="http://schemas.openxmlformats.org/officeDocument/2006/relationships/oleObject" Target="embeddings/oleObject1000.bin"/><Relationship Id="rId2081" Type="http://schemas.openxmlformats.org/officeDocument/2006/relationships/image" Target="media/image1036.wmf"/><Relationship Id="rId2082" Type="http://schemas.openxmlformats.org/officeDocument/2006/relationships/oleObject" Target="embeddings/oleObject1001.bin"/><Relationship Id="rId2083" Type="http://schemas.openxmlformats.org/officeDocument/2006/relationships/image" Target="media/image1037.wmf"/><Relationship Id="rId2084" Type="http://schemas.openxmlformats.org/officeDocument/2006/relationships/oleObject" Target="embeddings/oleObject1002.bin"/><Relationship Id="rId2085" Type="http://schemas.openxmlformats.org/officeDocument/2006/relationships/image" Target="media/image1038.wmf"/><Relationship Id="rId2086" Type="http://schemas.openxmlformats.org/officeDocument/2006/relationships/oleObject" Target="embeddings/oleObject1003.bin"/><Relationship Id="rId2087" Type="http://schemas.openxmlformats.org/officeDocument/2006/relationships/image" Target="media/image1039.wmf"/><Relationship Id="rId2088" Type="http://schemas.openxmlformats.org/officeDocument/2006/relationships/oleObject" Target="embeddings/oleObject1004.bin"/><Relationship Id="rId2089" Type="http://schemas.openxmlformats.org/officeDocument/2006/relationships/image" Target="media/image1040.wmf"/><Relationship Id="rId2470" Type="http://schemas.openxmlformats.org/officeDocument/2006/relationships/oleObject" Target="embeddings/oleObject1195.bin"/><Relationship Id="rId2471" Type="http://schemas.openxmlformats.org/officeDocument/2006/relationships/image" Target="media/image1231.wmf"/><Relationship Id="rId2472" Type="http://schemas.openxmlformats.org/officeDocument/2006/relationships/oleObject" Target="embeddings/oleObject1196.bin"/><Relationship Id="rId2473" Type="http://schemas.openxmlformats.org/officeDocument/2006/relationships/image" Target="media/image1232.wmf"/><Relationship Id="rId2474" Type="http://schemas.openxmlformats.org/officeDocument/2006/relationships/oleObject" Target="embeddings/oleObject1197.bin"/><Relationship Id="rId2475" Type="http://schemas.openxmlformats.org/officeDocument/2006/relationships/image" Target="media/image1233.wmf"/><Relationship Id="rId2476" Type="http://schemas.openxmlformats.org/officeDocument/2006/relationships/oleObject" Target="embeddings/oleObject1198.bin"/><Relationship Id="rId2477" Type="http://schemas.openxmlformats.org/officeDocument/2006/relationships/image" Target="media/image1234.wmf"/><Relationship Id="rId2478" Type="http://schemas.openxmlformats.org/officeDocument/2006/relationships/oleObject" Target="embeddings/oleObject1199.bin"/><Relationship Id="rId2479" Type="http://schemas.openxmlformats.org/officeDocument/2006/relationships/image" Target="media/image1235.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920" Type="http://schemas.openxmlformats.org/officeDocument/2006/relationships/oleObject" Target="embeddings/oleObject453.bin"/><Relationship Id="rId921" Type="http://schemas.openxmlformats.org/officeDocument/2006/relationships/image" Target="media/image458.wmf"/><Relationship Id="rId922" Type="http://schemas.openxmlformats.org/officeDocument/2006/relationships/oleObject" Target="embeddings/oleObject454.bin"/><Relationship Id="rId923" Type="http://schemas.openxmlformats.org/officeDocument/2006/relationships/image" Target="media/image459.wmf"/><Relationship Id="rId924" Type="http://schemas.openxmlformats.org/officeDocument/2006/relationships/oleObject" Target="embeddings/oleObject455.bin"/><Relationship Id="rId925" Type="http://schemas.openxmlformats.org/officeDocument/2006/relationships/image" Target="media/image460.wmf"/><Relationship Id="rId926" Type="http://schemas.openxmlformats.org/officeDocument/2006/relationships/oleObject" Target="embeddings/oleObject456.bin"/><Relationship Id="rId927" Type="http://schemas.openxmlformats.org/officeDocument/2006/relationships/image" Target="media/image461.wmf"/><Relationship Id="rId140" Type="http://schemas.openxmlformats.org/officeDocument/2006/relationships/oleObject" Target="embeddings/oleObject64.bin"/><Relationship Id="rId141" Type="http://schemas.openxmlformats.org/officeDocument/2006/relationships/image" Target="media/image67.wmf"/><Relationship Id="rId142" Type="http://schemas.openxmlformats.org/officeDocument/2006/relationships/oleObject" Target="embeddings/oleObject65.bin"/><Relationship Id="rId143" Type="http://schemas.openxmlformats.org/officeDocument/2006/relationships/image" Target="media/image68.wmf"/><Relationship Id="rId144" Type="http://schemas.openxmlformats.org/officeDocument/2006/relationships/oleObject" Target="embeddings/oleObject66.bin"/><Relationship Id="rId145" Type="http://schemas.openxmlformats.org/officeDocument/2006/relationships/image" Target="media/image69.wmf"/><Relationship Id="rId146" Type="http://schemas.openxmlformats.org/officeDocument/2006/relationships/oleObject" Target="embeddings/oleObject67.bin"/><Relationship Id="rId147" Type="http://schemas.openxmlformats.org/officeDocument/2006/relationships/image" Target="media/image70.wmf"/><Relationship Id="rId148" Type="http://schemas.openxmlformats.org/officeDocument/2006/relationships/oleObject" Target="embeddings/oleObject68.bin"/><Relationship Id="rId149" Type="http://schemas.openxmlformats.org/officeDocument/2006/relationships/image" Target="media/image71.wmf"/><Relationship Id="rId928" Type="http://schemas.openxmlformats.org/officeDocument/2006/relationships/oleObject" Target="embeddings/oleObject457.bin"/><Relationship Id="rId929" Type="http://schemas.openxmlformats.org/officeDocument/2006/relationships/image" Target="media/image462.wmf"/><Relationship Id="rId530" Type="http://schemas.openxmlformats.org/officeDocument/2006/relationships/oleObject" Target="embeddings/oleObject258.bin"/><Relationship Id="rId531" Type="http://schemas.openxmlformats.org/officeDocument/2006/relationships/image" Target="media/image263.wmf"/><Relationship Id="rId532" Type="http://schemas.openxmlformats.org/officeDocument/2006/relationships/oleObject" Target="embeddings/oleObject259.bin"/><Relationship Id="rId533" Type="http://schemas.openxmlformats.org/officeDocument/2006/relationships/image" Target="media/image264.wmf"/><Relationship Id="rId534" Type="http://schemas.openxmlformats.org/officeDocument/2006/relationships/oleObject" Target="embeddings/oleObject260.bin"/><Relationship Id="rId535" Type="http://schemas.openxmlformats.org/officeDocument/2006/relationships/image" Target="media/image265.wmf"/><Relationship Id="rId536" Type="http://schemas.openxmlformats.org/officeDocument/2006/relationships/oleObject" Target="embeddings/oleObject261.bin"/><Relationship Id="rId537" Type="http://schemas.openxmlformats.org/officeDocument/2006/relationships/image" Target="media/image266.wmf"/><Relationship Id="rId538" Type="http://schemas.openxmlformats.org/officeDocument/2006/relationships/oleObject" Target="embeddings/oleObject262.bin"/><Relationship Id="rId539" Type="http://schemas.openxmlformats.org/officeDocument/2006/relationships/image" Target="media/image267.wmf"/><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790" Type="http://schemas.openxmlformats.org/officeDocument/2006/relationships/oleObject" Target="embeddings/oleObject855.bin"/><Relationship Id="rId1791" Type="http://schemas.openxmlformats.org/officeDocument/2006/relationships/image" Target="media/image891.wmf"/><Relationship Id="rId1792" Type="http://schemas.openxmlformats.org/officeDocument/2006/relationships/oleObject" Target="embeddings/oleObject856.bin"/><Relationship Id="rId1793" Type="http://schemas.openxmlformats.org/officeDocument/2006/relationships/image" Target="media/image892.wmf"/><Relationship Id="rId1794" Type="http://schemas.openxmlformats.org/officeDocument/2006/relationships/oleObject" Target="embeddings/oleObject857.bin"/><Relationship Id="rId1795" Type="http://schemas.openxmlformats.org/officeDocument/2006/relationships/image" Target="media/image893.wmf"/><Relationship Id="rId1796" Type="http://schemas.openxmlformats.org/officeDocument/2006/relationships/oleObject" Target="embeddings/oleObject858.bin"/><Relationship Id="rId1797" Type="http://schemas.openxmlformats.org/officeDocument/2006/relationships/image" Target="media/image894.wmf"/><Relationship Id="rId1798" Type="http://schemas.openxmlformats.org/officeDocument/2006/relationships/oleObject" Target="embeddings/oleObject859.bin"/><Relationship Id="rId1799" Type="http://schemas.openxmlformats.org/officeDocument/2006/relationships/image" Target="media/image895.wmf"/><Relationship Id="rId2480" Type="http://schemas.openxmlformats.org/officeDocument/2006/relationships/oleObject" Target="embeddings/oleObject1200.bin"/><Relationship Id="rId2481" Type="http://schemas.openxmlformats.org/officeDocument/2006/relationships/image" Target="media/image1236.wmf"/><Relationship Id="rId2482" Type="http://schemas.openxmlformats.org/officeDocument/2006/relationships/oleObject" Target="embeddings/oleObject1201.bin"/><Relationship Id="rId2483" Type="http://schemas.openxmlformats.org/officeDocument/2006/relationships/image" Target="media/image1237.wmf"/><Relationship Id="rId2090" Type="http://schemas.openxmlformats.org/officeDocument/2006/relationships/oleObject" Target="embeddings/oleObject1005.bin"/><Relationship Id="rId2091" Type="http://schemas.openxmlformats.org/officeDocument/2006/relationships/image" Target="media/image1041.wmf"/><Relationship Id="rId2092" Type="http://schemas.openxmlformats.org/officeDocument/2006/relationships/oleObject" Target="embeddings/oleObject1006.bin"/><Relationship Id="rId2093" Type="http://schemas.openxmlformats.org/officeDocument/2006/relationships/image" Target="media/image1042.wmf"/><Relationship Id="rId2094" Type="http://schemas.openxmlformats.org/officeDocument/2006/relationships/oleObject" Target="embeddings/oleObject1007.bin"/><Relationship Id="rId2095" Type="http://schemas.openxmlformats.org/officeDocument/2006/relationships/image" Target="media/image1043.wmf"/><Relationship Id="rId2096" Type="http://schemas.openxmlformats.org/officeDocument/2006/relationships/oleObject" Target="embeddings/oleObject1008.bin"/><Relationship Id="rId2097" Type="http://schemas.openxmlformats.org/officeDocument/2006/relationships/image" Target="media/image1044.wmf"/><Relationship Id="rId2098" Type="http://schemas.openxmlformats.org/officeDocument/2006/relationships/oleObject" Target="embeddings/oleObject1009.bin"/><Relationship Id="rId2099" Type="http://schemas.openxmlformats.org/officeDocument/2006/relationships/image" Target="media/image1045.wmf"/><Relationship Id="rId2484" Type="http://schemas.openxmlformats.org/officeDocument/2006/relationships/oleObject" Target="embeddings/oleObject1202.bin"/><Relationship Id="rId2485" Type="http://schemas.openxmlformats.org/officeDocument/2006/relationships/image" Target="media/image1238.wmf"/><Relationship Id="rId2486" Type="http://schemas.openxmlformats.org/officeDocument/2006/relationships/oleObject" Target="embeddings/oleObject1203.bin"/><Relationship Id="rId2487" Type="http://schemas.openxmlformats.org/officeDocument/2006/relationships/image" Target="media/image1239.wmf"/><Relationship Id="rId2488" Type="http://schemas.openxmlformats.org/officeDocument/2006/relationships/oleObject" Target="embeddings/oleObject1204.bin"/><Relationship Id="rId2489" Type="http://schemas.openxmlformats.org/officeDocument/2006/relationships/image" Target="media/image1240.wmf"/><Relationship Id="rId1000" Type="http://schemas.openxmlformats.org/officeDocument/2006/relationships/oleObject" Target="embeddings/oleObject493.bin"/><Relationship Id="rId1001" Type="http://schemas.openxmlformats.org/officeDocument/2006/relationships/image" Target="media/image498.wmf"/><Relationship Id="rId1002" Type="http://schemas.openxmlformats.org/officeDocument/2006/relationships/oleObject" Target="embeddings/oleObject494.bin"/><Relationship Id="rId1003" Type="http://schemas.openxmlformats.org/officeDocument/2006/relationships/image" Target="media/image499.wmf"/><Relationship Id="rId930" Type="http://schemas.openxmlformats.org/officeDocument/2006/relationships/oleObject" Target="embeddings/oleObject458.bin"/><Relationship Id="rId931" Type="http://schemas.openxmlformats.org/officeDocument/2006/relationships/image" Target="media/image463.wmf"/><Relationship Id="rId932" Type="http://schemas.openxmlformats.org/officeDocument/2006/relationships/oleObject" Target="embeddings/oleObject459.bin"/><Relationship Id="rId933" Type="http://schemas.openxmlformats.org/officeDocument/2006/relationships/image" Target="media/image464.wmf"/><Relationship Id="rId934" Type="http://schemas.openxmlformats.org/officeDocument/2006/relationships/oleObject" Target="embeddings/oleObject460.bin"/><Relationship Id="rId935" Type="http://schemas.openxmlformats.org/officeDocument/2006/relationships/image" Target="media/image465.wmf"/><Relationship Id="rId936" Type="http://schemas.openxmlformats.org/officeDocument/2006/relationships/oleObject" Target="embeddings/oleObject461.bin"/><Relationship Id="rId937" Type="http://schemas.openxmlformats.org/officeDocument/2006/relationships/image" Target="media/image466.wmf"/><Relationship Id="rId150" Type="http://schemas.openxmlformats.org/officeDocument/2006/relationships/oleObject" Target="embeddings/oleObject69.bin"/><Relationship Id="rId151" Type="http://schemas.openxmlformats.org/officeDocument/2006/relationships/image" Target="media/image72.wmf"/><Relationship Id="rId152" Type="http://schemas.openxmlformats.org/officeDocument/2006/relationships/oleObject" Target="embeddings/oleObject70.bin"/><Relationship Id="rId153" Type="http://schemas.openxmlformats.org/officeDocument/2006/relationships/image" Target="media/image73.wmf"/><Relationship Id="rId154" Type="http://schemas.openxmlformats.org/officeDocument/2006/relationships/oleObject" Target="embeddings/oleObject71.bin"/><Relationship Id="rId155" Type="http://schemas.openxmlformats.org/officeDocument/2006/relationships/image" Target="media/image74.wmf"/><Relationship Id="rId156" Type="http://schemas.openxmlformats.org/officeDocument/2006/relationships/oleObject" Target="embeddings/oleObject72.bin"/><Relationship Id="rId157" Type="http://schemas.openxmlformats.org/officeDocument/2006/relationships/image" Target="media/image75.wmf"/><Relationship Id="rId158" Type="http://schemas.openxmlformats.org/officeDocument/2006/relationships/oleObject" Target="embeddings/oleObject73.bin"/><Relationship Id="rId159" Type="http://schemas.openxmlformats.org/officeDocument/2006/relationships/image" Target="media/image76.wmf"/><Relationship Id="rId938" Type="http://schemas.openxmlformats.org/officeDocument/2006/relationships/oleObject" Target="embeddings/oleObject462.bin"/><Relationship Id="rId939" Type="http://schemas.openxmlformats.org/officeDocument/2006/relationships/image" Target="media/image467.wmf"/><Relationship Id="rId1004" Type="http://schemas.openxmlformats.org/officeDocument/2006/relationships/oleObject" Target="embeddings/oleObject495.bin"/><Relationship Id="rId1005" Type="http://schemas.openxmlformats.org/officeDocument/2006/relationships/image" Target="media/image500.emf"/><Relationship Id="rId1006" Type="http://schemas.openxmlformats.org/officeDocument/2006/relationships/image" Target="media/image501.emf"/><Relationship Id="rId1007" Type="http://schemas.openxmlformats.org/officeDocument/2006/relationships/image" Target="media/image502.emf"/><Relationship Id="rId1008" Type="http://schemas.openxmlformats.org/officeDocument/2006/relationships/image" Target="media/image503.emf"/><Relationship Id="rId1009" Type="http://schemas.openxmlformats.org/officeDocument/2006/relationships/image" Target="media/image504.emf"/><Relationship Id="rId540" Type="http://schemas.openxmlformats.org/officeDocument/2006/relationships/oleObject" Target="embeddings/oleObject263.bin"/><Relationship Id="rId541" Type="http://schemas.openxmlformats.org/officeDocument/2006/relationships/image" Target="media/image268.wmf"/><Relationship Id="rId542" Type="http://schemas.openxmlformats.org/officeDocument/2006/relationships/oleObject" Target="embeddings/oleObject264.bin"/><Relationship Id="rId543" Type="http://schemas.openxmlformats.org/officeDocument/2006/relationships/image" Target="media/image269.wmf"/><Relationship Id="rId544" Type="http://schemas.openxmlformats.org/officeDocument/2006/relationships/oleObject" Target="embeddings/oleObject265.bin"/><Relationship Id="rId545" Type="http://schemas.openxmlformats.org/officeDocument/2006/relationships/image" Target="media/image270.wmf"/><Relationship Id="rId546" Type="http://schemas.openxmlformats.org/officeDocument/2006/relationships/oleObject" Target="embeddings/oleObject266.bin"/><Relationship Id="rId547" Type="http://schemas.openxmlformats.org/officeDocument/2006/relationships/image" Target="media/image271.wmf"/><Relationship Id="rId548" Type="http://schemas.openxmlformats.org/officeDocument/2006/relationships/oleObject" Target="embeddings/oleObject267.bin"/><Relationship Id="rId549" Type="http://schemas.openxmlformats.org/officeDocument/2006/relationships/image" Target="media/image272.wmf"/><Relationship Id="rId2490" Type="http://schemas.openxmlformats.org/officeDocument/2006/relationships/oleObject" Target="embeddings/oleObject1205.bin"/><Relationship Id="rId2491" Type="http://schemas.openxmlformats.org/officeDocument/2006/relationships/image" Target="media/image1241.wmf"/><Relationship Id="rId2492" Type="http://schemas.openxmlformats.org/officeDocument/2006/relationships/oleObject" Target="embeddings/oleObject1206.bin"/><Relationship Id="rId2493" Type="http://schemas.openxmlformats.org/officeDocument/2006/relationships/image" Target="media/image1242.wmf"/><Relationship Id="rId2494" Type="http://schemas.openxmlformats.org/officeDocument/2006/relationships/oleObject" Target="embeddings/oleObject1207.bin"/><Relationship Id="rId2495" Type="http://schemas.openxmlformats.org/officeDocument/2006/relationships/image" Target="media/image1243.wmf"/><Relationship Id="rId2496" Type="http://schemas.openxmlformats.org/officeDocument/2006/relationships/oleObject" Target="embeddings/oleObject1208.bin"/><Relationship Id="rId2497" Type="http://schemas.openxmlformats.org/officeDocument/2006/relationships/image" Target="media/image1244.wmf"/><Relationship Id="rId2498" Type="http://schemas.openxmlformats.org/officeDocument/2006/relationships/oleObject" Target="embeddings/oleObject1209.bin"/><Relationship Id="rId2499" Type="http://schemas.openxmlformats.org/officeDocument/2006/relationships/image" Target="media/image1245.wmf"/><Relationship Id="rId1400" Type="http://schemas.openxmlformats.org/officeDocument/2006/relationships/oleObject" Target="embeddings/oleObject660.bin"/><Relationship Id="rId1401" Type="http://schemas.openxmlformats.org/officeDocument/2006/relationships/image" Target="media/image696.emf"/><Relationship Id="rId1402" Type="http://schemas.openxmlformats.org/officeDocument/2006/relationships/oleObject" Target="embeddings/oleObject661.bin"/><Relationship Id="rId1403" Type="http://schemas.openxmlformats.org/officeDocument/2006/relationships/image" Target="media/image697.emf"/><Relationship Id="rId1404" Type="http://schemas.openxmlformats.org/officeDocument/2006/relationships/oleObject" Target="embeddings/oleObject662.bin"/><Relationship Id="rId1405" Type="http://schemas.openxmlformats.org/officeDocument/2006/relationships/image" Target="media/image698.emf"/><Relationship Id="rId1406" Type="http://schemas.openxmlformats.org/officeDocument/2006/relationships/oleObject" Target="embeddings/oleObject663.bin"/><Relationship Id="rId1407" Type="http://schemas.openxmlformats.org/officeDocument/2006/relationships/image" Target="media/image699.emf"/><Relationship Id="rId1408" Type="http://schemas.openxmlformats.org/officeDocument/2006/relationships/oleObject" Target="embeddings/oleObject664.bin"/><Relationship Id="rId1409" Type="http://schemas.openxmlformats.org/officeDocument/2006/relationships/image" Target="media/image700.emf"/><Relationship Id="rId940" Type="http://schemas.openxmlformats.org/officeDocument/2006/relationships/oleObject" Target="embeddings/oleObject463.bin"/><Relationship Id="rId941" Type="http://schemas.openxmlformats.org/officeDocument/2006/relationships/image" Target="media/image468.wmf"/><Relationship Id="rId942" Type="http://schemas.openxmlformats.org/officeDocument/2006/relationships/oleObject" Target="embeddings/oleObject464.bin"/><Relationship Id="rId943" Type="http://schemas.openxmlformats.org/officeDocument/2006/relationships/image" Target="media/image469.wmf"/><Relationship Id="rId944" Type="http://schemas.openxmlformats.org/officeDocument/2006/relationships/oleObject" Target="embeddings/oleObject465.bin"/><Relationship Id="rId945" Type="http://schemas.openxmlformats.org/officeDocument/2006/relationships/image" Target="media/image470.wmf"/><Relationship Id="rId160" Type="http://schemas.openxmlformats.org/officeDocument/2006/relationships/oleObject" Target="embeddings/oleObject74.bin"/><Relationship Id="rId161" Type="http://schemas.openxmlformats.org/officeDocument/2006/relationships/image" Target="media/image77.wmf"/><Relationship Id="rId162" Type="http://schemas.openxmlformats.org/officeDocument/2006/relationships/oleObject" Target="embeddings/oleObject75.bin"/><Relationship Id="rId163" Type="http://schemas.openxmlformats.org/officeDocument/2006/relationships/image" Target="media/image78.wmf"/><Relationship Id="rId164" Type="http://schemas.openxmlformats.org/officeDocument/2006/relationships/oleObject" Target="embeddings/oleObject76.bin"/><Relationship Id="rId165" Type="http://schemas.openxmlformats.org/officeDocument/2006/relationships/image" Target="media/image79.wmf"/><Relationship Id="rId166" Type="http://schemas.openxmlformats.org/officeDocument/2006/relationships/oleObject" Target="embeddings/oleObject77.bin"/><Relationship Id="rId167" Type="http://schemas.openxmlformats.org/officeDocument/2006/relationships/image" Target="media/image80.wmf"/><Relationship Id="rId168" Type="http://schemas.openxmlformats.org/officeDocument/2006/relationships/oleObject" Target="embeddings/oleObject78.bin"/><Relationship Id="rId169" Type="http://schemas.openxmlformats.org/officeDocument/2006/relationships/image" Target="media/image81.wmf"/><Relationship Id="rId946" Type="http://schemas.openxmlformats.org/officeDocument/2006/relationships/oleObject" Target="embeddings/oleObject466.bin"/><Relationship Id="rId947" Type="http://schemas.openxmlformats.org/officeDocument/2006/relationships/image" Target="media/image471.wmf"/><Relationship Id="rId948" Type="http://schemas.openxmlformats.org/officeDocument/2006/relationships/oleObject" Target="embeddings/oleObject467.bin"/><Relationship Id="rId949" Type="http://schemas.openxmlformats.org/officeDocument/2006/relationships/image" Target="media/image472.wmf"/><Relationship Id="rId1010" Type="http://schemas.openxmlformats.org/officeDocument/2006/relationships/image" Target="media/image505.emf"/><Relationship Id="rId1011" Type="http://schemas.openxmlformats.org/officeDocument/2006/relationships/image" Target="media/image506.emf"/><Relationship Id="rId1012" Type="http://schemas.openxmlformats.org/officeDocument/2006/relationships/image" Target="media/image507.emf"/><Relationship Id="rId1013" Type="http://schemas.openxmlformats.org/officeDocument/2006/relationships/image" Target="media/image508.emf"/><Relationship Id="rId1014" Type="http://schemas.openxmlformats.org/officeDocument/2006/relationships/image" Target="media/image509.emf"/><Relationship Id="rId1015" Type="http://schemas.openxmlformats.org/officeDocument/2006/relationships/image" Target="media/image510.emf"/><Relationship Id="rId1016" Type="http://schemas.openxmlformats.org/officeDocument/2006/relationships/image" Target="media/image511.emf"/><Relationship Id="rId1017" Type="http://schemas.openxmlformats.org/officeDocument/2006/relationships/image" Target="media/image512.emf"/><Relationship Id="rId1018" Type="http://schemas.openxmlformats.org/officeDocument/2006/relationships/image" Target="media/image513.emf"/><Relationship Id="rId1019" Type="http://schemas.openxmlformats.org/officeDocument/2006/relationships/image" Target="media/image514.wmf"/><Relationship Id="rId550" Type="http://schemas.openxmlformats.org/officeDocument/2006/relationships/oleObject" Target="embeddings/oleObject268.bin"/><Relationship Id="rId551" Type="http://schemas.openxmlformats.org/officeDocument/2006/relationships/image" Target="media/image273.wmf"/><Relationship Id="rId552" Type="http://schemas.openxmlformats.org/officeDocument/2006/relationships/oleObject" Target="embeddings/oleObject269.bin"/><Relationship Id="rId553" Type="http://schemas.openxmlformats.org/officeDocument/2006/relationships/image" Target="media/image274.wmf"/><Relationship Id="rId554" Type="http://schemas.openxmlformats.org/officeDocument/2006/relationships/oleObject" Target="embeddings/oleObject270.bin"/><Relationship Id="rId555" Type="http://schemas.openxmlformats.org/officeDocument/2006/relationships/image" Target="media/image275.wmf"/><Relationship Id="rId556" Type="http://schemas.openxmlformats.org/officeDocument/2006/relationships/oleObject" Target="embeddings/oleObject271.bin"/><Relationship Id="rId557" Type="http://schemas.openxmlformats.org/officeDocument/2006/relationships/image" Target="media/image276.wmf"/><Relationship Id="rId558" Type="http://schemas.openxmlformats.org/officeDocument/2006/relationships/oleObject" Target="embeddings/oleObject272.bin"/><Relationship Id="rId559" Type="http://schemas.openxmlformats.org/officeDocument/2006/relationships/image" Target="media/image277.wmf"/><Relationship Id="rId1800" Type="http://schemas.openxmlformats.org/officeDocument/2006/relationships/oleObject" Target="embeddings/oleObject860.bin"/><Relationship Id="rId1801" Type="http://schemas.openxmlformats.org/officeDocument/2006/relationships/image" Target="media/image896.wmf"/><Relationship Id="rId1802" Type="http://schemas.openxmlformats.org/officeDocument/2006/relationships/oleObject" Target="embeddings/oleObject861.bin"/><Relationship Id="rId1803" Type="http://schemas.openxmlformats.org/officeDocument/2006/relationships/image" Target="media/image897.wmf"/><Relationship Id="rId1410" Type="http://schemas.openxmlformats.org/officeDocument/2006/relationships/oleObject" Target="embeddings/oleObject665.bin"/><Relationship Id="rId1411" Type="http://schemas.openxmlformats.org/officeDocument/2006/relationships/image" Target="media/image701.emf"/><Relationship Id="rId1412" Type="http://schemas.openxmlformats.org/officeDocument/2006/relationships/oleObject" Target="embeddings/oleObject666.bin"/><Relationship Id="rId1413" Type="http://schemas.openxmlformats.org/officeDocument/2006/relationships/image" Target="media/image702.emf"/><Relationship Id="rId1414" Type="http://schemas.openxmlformats.org/officeDocument/2006/relationships/oleObject" Target="embeddings/oleObject667.bin"/><Relationship Id="rId1415" Type="http://schemas.openxmlformats.org/officeDocument/2006/relationships/image" Target="media/image703.emf"/><Relationship Id="rId1416" Type="http://schemas.openxmlformats.org/officeDocument/2006/relationships/oleObject" Target="embeddings/oleObject668.bin"/><Relationship Id="rId1417" Type="http://schemas.openxmlformats.org/officeDocument/2006/relationships/image" Target="media/image704.emf"/><Relationship Id="rId1418" Type="http://schemas.openxmlformats.org/officeDocument/2006/relationships/oleObject" Target="embeddings/oleObject669.bin"/><Relationship Id="rId1419" Type="http://schemas.openxmlformats.org/officeDocument/2006/relationships/image" Target="media/image705.wmf"/><Relationship Id="rId950" Type="http://schemas.openxmlformats.org/officeDocument/2006/relationships/oleObject" Target="embeddings/oleObject468.bin"/><Relationship Id="rId951" Type="http://schemas.openxmlformats.org/officeDocument/2006/relationships/image" Target="media/image473.wmf"/><Relationship Id="rId952" Type="http://schemas.openxmlformats.org/officeDocument/2006/relationships/oleObject" Target="embeddings/oleObject469.bin"/><Relationship Id="rId953" Type="http://schemas.openxmlformats.org/officeDocument/2006/relationships/image" Target="media/image474.wmf"/><Relationship Id="rId954" Type="http://schemas.openxmlformats.org/officeDocument/2006/relationships/oleObject" Target="embeddings/oleObject470.bin"/><Relationship Id="rId955" Type="http://schemas.openxmlformats.org/officeDocument/2006/relationships/image" Target="media/image475.wmf"/><Relationship Id="rId170" Type="http://schemas.openxmlformats.org/officeDocument/2006/relationships/oleObject" Target="embeddings/oleObject79.bin"/><Relationship Id="rId171" Type="http://schemas.openxmlformats.org/officeDocument/2006/relationships/image" Target="media/image82.wmf"/><Relationship Id="rId172" Type="http://schemas.openxmlformats.org/officeDocument/2006/relationships/oleObject" Target="embeddings/oleObject80.bin"/><Relationship Id="rId173" Type="http://schemas.openxmlformats.org/officeDocument/2006/relationships/image" Target="media/image83.wmf"/><Relationship Id="rId174" Type="http://schemas.openxmlformats.org/officeDocument/2006/relationships/oleObject" Target="embeddings/oleObject81.bin"/><Relationship Id="rId175" Type="http://schemas.openxmlformats.org/officeDocument/2006/relationships/image" Target="media/image84.wmf"/><Relationship Id="rId176" Type="http://schemas.openxmlformats.org/officeDocument/2006/relationships/oleObject" Target="embeddings/oleObject82.bin"/><Relationship Id="rId177" Type="http://schemas.openxmlformats.org/officeDocument/2006/relationships/image" Target="media/image85.wmf"/><Relationship Id="rId178" Type="http://schemas.openxmlformats.org/officeDocument/2006/relationships/oleObject" Target="embeddings/oleObject83.bin"/><Relationship Id="rId179" Type="http://schemas.openxmlformats.org/officeDocument/2006/relationships/image" Target="media/image86.wmf"/><Relationship Id="rId956" Type="http://schemas.openxmlformats.org/officeDocument/2006/relationships/oleObject" Target="embeddings/oleObject471.bin"/><Relationship Id="rId957" Type="http://schemas.openxmlformats.org/officeDocument/2006/relationships/image" Target="media/image476.wmf"/><Relationship Id="rId958" Type="http://schemas.openxmlformats.org/officeDocument/2006/relationships/oleObject" Target="embeddings/oleObject472.bin"/><Relationship Id="rId959" Type="http://schemas.openxmlformats.org/officeDocument/2006/relationships/image" Target="media/image477.wmf"/><Relationship Id="rId1020" Type="http://schemas.openxmlformats.org/officeDocument/2006/relationships/oleObject" Target="embeddings/oleObject496.bin"/><Relationship Id="rId1021" Type="http://schemas.openxmlformats.org/officeDocument/2006/relationships/image" Target="media/image515.wmf"/><Relationship Id="rId1022" Type="http://schemas.openxmlformats.org/officeDocument/2006/relationships/oleObject" Target="embeddings/oleObject497.bin"/><Relationship Id="rId1023" Type="http://schemas.openxmlformats.org/officeDocument/2006/relationships/image" Target="media/image516.wmf"/><Relationship Id="rId1024" Type="http://schemas.openxmlformats.org/officeDocument/2006/relationships/oleObject" Target="embeddings/oleObject498.bin"/><Relationship Id="rId1025" Type="http://schemas.openxmlformats.org/officeDocument/2006/relationships/image" Target="media/image517.wmf"/><Relationship Id="rId1026" Type="http://schemas.openxmlformats.org/officeDocument/2006/relationships/oleObject" Target="embeddings/oleObject499.bin"/><Relationship Id="rId1027" Type="http://schemas.openxmlformats.org/officeDocument/2006/relationships/image" Target="media/image518.wmf"/><Relationship Id="rId1028" Type="http://schemas.openxmlformats.org/officeDocument/2006/relationships/oleObject" Target="embeddings/oleObject500.bin"/><Relationship Id="rId1029" Type="http://schemas.openxmlformats.org/officeDocument/2006/relationships/image" Target="media/image519.wmf"/><Relationship Id="rId560" Type="http://schemas.openxmlformats.org/officeDocument/2006/relationships/oleObject" Target="embeddings/oleObject273.bin"/><Relationship Id="rId561" Type="http://schemas.openxmlformats.org/officeDocument/2006/relationships/image" Target="media/image278.wmf"/><Relationship Id="rId562" Type="http://schemas.openxmlformats.org/officeDocument/2006/relationships/oleObject" Target="embeddings/oleObject274.bin"/><Relationship Id="rId563" Type="http://schemas.openxmlformats.org/officeDocument/2006/relationships/image" Target="media/image279.wmf"/><Relationship Id="rId564" Type="http://schemas.openxmlformats.org/officeDocument/2006/relationships/oleObject" Target="embeddings/oleObject275.bin"/><Relationship Id="rId565" Type="http://schemas.openxmlformats.org/officeDocument/2006/relationships/image" Target="media/image280.wmf"/><Relationship Id="rId566" Type="http://schemas.openxmlformats.org/officeDocument/2006/relationships/oleObject" Target="embeddings/oleObject276.bin"/><Relationship Id="rId567" Type="http://schemas.openxmlformats.org/officeDocument/2006/relationships/image" Target="media/image281.wmf"/><Relationship Id="rId568" Type="http://schemas.openxmlformats.org/officeDocument/2006/relationships/oleObject" Target="embeddings/oleObject277.bin"/><Relationship Id="rId569" Type="http://schemas.openxmlformats.org/officeDocument/2006/relationships/image" Target="media/image282.wmf"/><Relationship Id="rId1804" Type="http://schemas.openxmlformats.org/officeDocument/2006/relationships/oleObject" Target="embeddings/oleObject862.bin"/><Relationship Id="rId1805" Type="http://schemas.openxmlformats.org/officeDocument/2006/relationships/image" Target="media/image898.wmf"/><Relationship Id="rId1806" Type="http://schemas.openxmlformats.org/officeDocument/2006/relationships/oleObject" Target="embeddings/oleObject863.bin"/><Relationship Id="rId1807" Type="http://schemas.openxmlformats.org/officeDocument/2006/relationships/image" Target="media/image899.wmf"/><Relationship Id="rId1808" Type="http://schemas.openxmlformats.org/officeDocument/2006/relationships/oleObject" Target="embeddings/oleObject864.bin"/><Relationship Id="rId1809" Type="http://schemas.openxmlformats.org/officeDocument/2006/relationships/image" Target="media/image900.wmf"/><Relationship Id="rId2100" Type="http://schemas.openxmlformats.org/officeDocument/2006/relationships/oleObject" Target="embeddings/oleObject1010.bin"/><Relationship Id="rId2101" Type="http://schemas.openxmlformats.org/officeDocument/2006/relationships/image" Target="media/image1046.wmf"/><Relationship Id="rId2102" Type="http://schemas.openxmlformats.org/officeDocument/2006/relationships/oleObject" Target="embeddings/oleObject1011.bin"/><Relationship Id="rId2103" Type="http://schemas.openxmlformats.org/officeDocument/2006/relationships/image" Target="media/image1047.wmf"/><Relationship Id="rId2104" Type="http://schemas.openxmlformats.org/officeDocument/2006/relationships/oleObject" Target="embeddings/oleObject1012.bin"/><Relationship Id="rId2105" Type="http://schemas.openxmlformats.org/officeDocument/2006/relationships/image" Target="media/image1048.wmf"/><Relationship Id="rId2106" Type="http://schemas.openxmlformats.org/officeDocument/2006/relationships/oleObject" Target="embeddings/oleObject1013.bin"/><Relationship Id="rId2107" Type="http://schemas.openxmlformats.org/officeDocument/2006/relationships/image" Target="media/image1049.wmf"/><Relationship Id="rId2108" Type="http://schemas.openxmlformats.org/officeDocument/2006/relationships/oleObject" Target="embeddings/oleObject1014.bin"/><Relationship Id="rId2109" Type="http://schemas.openxmlformats.org/officeDocument/2006/relationships/image" Target="media/image1050.wmf"/><Relationship Id="rId1810" Type="http://schemas.openxmlformats.org/officeDocument/2006/relationships/oleObject" Target="embeddings/oleObject865.bin"/><Relationship Id="rId1811" Type="http://schemas.openxmlformats.org/officeDocument/2006/relationships/image" Target="media/image901.wmf"/><Relationship Id="rId1812" Type="http://schemas.openxmlformats.org/officeDocument/2006/relationships/oleObject" Target="embeddings/oleObject866.bin"/><Relationship Id="rId1813" Type="http://schemas.openxmlformats.org/officeDocument/2006/relationships/image" Target="media/image902.wmf"/><Relationship Id="rId1420" Type="http://schemas.openxmlformats.org/officeDocument/2006/relationships/oleObject" Target="embeddings/oleObject670.bin"/><Relationship Id="rId1421" Type="http://schemas.openxmlformats.org/officeDocument/2006/relationships/image" Target="media/image706.wmf"/><Relationship Id="rId1422" Type="http://schemas.openxmlformats.org/officeDocument/2006/relationships/oleObject" Target="embeddings/oleObject671.bin"/><Relationship Id="rId1423" Type="http://schemas.openxmlformats.org/officeDocument/2006/relationships/image" Target="media/image707.wmf"/><Relationship Id="rId1424" Type="http://schemas.openxmlformats.org/officeDocument/2006/relationships/oleObject" Target="embeddings/oleObject672.bin"/><Relationship Id="rId1425" Type="http://schemas.openxmlformats.org/officeDocument/2006/relationships/image" Target="media/image708.wmf"/><Relationship Id="rId1426" Type="http://schemas.openxmlformats.org/officeDocument/2006/relationships/oleObject" Target="embeddings/oleObject673.bin"/><Relationship Id="rId1427" Type="http://schemas.openxmlformats.org/officeDocument/2006/relationships/image" Target="media/image709.wmf"/><Relationship Id="rId1428" Type="http://schemas.openxmlformats.org/officeDocument/2006/relationships/oleObject" Target="embeddings/oleObject674.bin"/><Relationship Id="rId1429" Type="http://schemas.openxmlformats.org/officeDocument/2006/relationships/image" Target="media/image710.wmf"/><Relationship Id="rId960" Type="http://schemas.openxmlformats.org/officeDocument/2006/relationships/oleObject" Target="embeddings/oleObject473.bin"/><Relationship Id="rId961" Type="http://schemas.openxmlformats.org/officeDocument/2006/relationships/image" Target="media/image478.wmf"/><Relationship Id="rId962" Type="http://schemas.openxmlformats.org/officeDocument/2006/relationships/oleObject" Target="embeddings/oleObject474.bin"/><Relationship Id="rId963" Type="http://schemas.openxmlformats.org/officeDocument/2006/relationships/image" Target="media/image479.wmf"/><Relationship Id="rId964" Type="http://schemas.openxmlformats.org/officeDocument/2006/relationships/oleObject" Target="embeddings/oleObject475.bin"/><Relationship Id="rId965" Type="http://schemas.openxmlformats.org/officeDocument/2006/relationships/image" Target="media/image480.wmf"/><Relationship Id="rId180" Type="http://schemas.openxmlformats.org/officeDocument/2006/relationships/oleObject" Target="embeddings/oleObject84.bin"/><Relationship Id="rId181" Type="http://schemas.openxmlformats.org/officeDocument/2006/relationships/image" Target="media/image87.wmf"/><Relationship Id="rId182" Type="http://schemas.openxmlformats.org/officeDocument/2006/relationships/oleObject" Target="embeddings/oleObject85.bin"/><Relationship Id="rId183" Type="http://schemas.openxmlformats.org/officeDocument/2006/relationships/image" Target="media/image88.wmf"/><Relationship Id="rId184" Type="http://schemas.openxmlformats.org/officeDocument/2006/relationships/oleObject" Target="embeddings/oleObject86.bin"/><Relationship Id="rId185" Type="http://schemas.openxmlformats.org/officeDocument/2006/relationships/image" Target="media/image89.wmf"/><Relationship Id="rId186" Type="http://schemas.openxmlformats.org/officeDocument/2006/relationships/oleObject" Target="embeddings/oleObject87.bin"/><Relationship Id="rId187" Type="http://schemas.openxmlformats.org/officeDocument/2006/relationships/image" Target="media/image90.wmf"/><Relationship Id="rId188" Type="http://schemas.openxmlformats.org/officeDocument/2006/relationships/oleObject" Target="embeddings/oleObject88.bin"/><Relationship Id="rId189" Type="http://schemas.openxmlformats.org/officeDocument/2006/relationships/image" Target="media/image91.wmf"/><Relationship Id="rId966" Type="http://schemas.openxmlformats.org/officeDocument/2006/relationships/oleObject" Target="embeddings/oleObject476.bin"/><Relationship Id="rId967" Type="http://schemas.openxmlformats.org/officeDocument/2006/relationships/image" Target="media/image481.wmf"/><Relationship Id="rId968" Type="http://schemas.openxmlformats.org/officeDocument/2006/relationships/oleObject" Target="embeddings/oleObject477.bin"/><Relationship Id="rId969" Type="http://schemas.openxmlformats.org/officeDocument/2006/relationships/image" Target="media/image482.wmf"/><Relationship Id="rId1030" Type="http://schemas.openxmlformats.org/officeDocument/2006/relationships/oleObject" Target="embeddings/oleObject501.bin"/><Relationship Id="rId1031" Type="http://schemas.openxmlformats.org/officeDocument/2006/relationships/image" Target="media/image520.wmf"/><Relationship Id="rId1032" Type="http://schemas.openxmlformats.org/officeDocument/2006/relationships/oleObject" Target="embeddings/oleObject502.bin"/><Relationship Id="rId1033" Type="http://schemas.openxmlformats.org/officeDocument/2006/relationships/image" Target="media/image521.wmf"/><Relationship Id="rId1034" Type="http://schemas.openxmlformats.org/officeDocument/2006/relationships/oleObject" Target="embeddings/oleObject503.bin"/><Relationship Id="rId1035" Type="http://schemas.openxmlformats.org/officeDocument/2006/relationships/image" Target="media/image522.wmf"/><Relationship Id="rId1036" Type="http://schemas.openxmlformats.org/officeDocument/2006/relationships/oleObject" Target="embeddings/oleObject504.bin"/><Relationship Id="rId1037" Type="http://schemas.openxmlformats.org/officeDocument/2006/relationships/image" Target="media/image523.wmf"/><Relationship Id="rId1038" Type="http://schemas.openxmlformats.org/officeDocument/2006/relationships/oleObject" Target="embeddings/oleObject505.bin"/><Relationship Id="rId1039" Type="http://schemas.openxmlformats.org/officeDocument/2006/relationships/image" Target="media/image524.wmf"/><Relationship Id="rId570" Type="http://schemas.openxmlformats.org/officeDocument/2006/relationships/oleObject" Target="embeddings/oleObject278.bin"/><Relationship Id="rId571" Type="http://schemas.openxmlformats.org/officeDocument/2006/relationships/image" Target="media/image283.wmf"/><Relationship Id="rId572" Type="http://schemas.openxmlformats.org/officeDocument/2006/relationships/oleObject" Target="embeddings/oleObject279.bin"/><Relationship Id="rId573" Type="http://schemas.openxmlformats.org/officeDocument/2006/relationships/image" Target="media/image284.wmf"/><Relationship Id="rId574" Type="http://schemas.openxmlformats.org/officeDocument/2006/relationships/oleObject" Target="embeddings/oleObject280.bin"/><Relationship Id="rId575" Type="http://schemas.openxmlformats.org/officeDocument/2006/relationships/image" Target="media/image285.wmf"/><Relationship Id="rId576" Type="http://schemas.openxmlformats.org/officeDocument/2006/relationships/oleObject" Target="embeddings/oleObject281.bin"/><Relationship Id="rId577" Type="http://schemas.openxmlformats.org/officeDocument/2006/relationships/image" Target="media/image286.wmf"/><Relationship Id="rId578" Type="http://schemas.openxmlformats.org/officeDocument/2006/relationships/oleObject" Target="embeddings/oleObject282.bin"/><Relationship Id="rId579" Type="http://schemas.openxmlformats.org/officeDocument/2006/relationships/image" Target="media/image287.wmf"/><Relationship Id="rId1814" Type="http://schemas.openxmlformats.org/officeDocument/2006/relationships/oleObject" Target="embeddings/oleObject867.bin"/><Relationship Id="rId1815" Type="http://schemas.openxmlformats.org/officeDocument/2006/relationships/image" Target="media/image903.wmf"/><Relationship Id="rId1816" Type="http://schemas.openxmlformats.org/officeDocument/2006/relationships/oleObject" Target="embeddings/oleObject868.bin"/><Relationship Id="rId1817" Type="http://schemas.openxmlformats.org/officeDocument/2006/relationships/image" Target="media/image904.wmf"/><Relationship Id="rId1818" Type="http://schemas.openxmlformats.org/officeDocument/2006/relationships/oleObject" Target="embeddings/oleObject869.bin"/><Relationship Id="rId1819" Type="http://schemas.openxmlformats.org/officeDocument/2006/relationships/image" Target="media/image905.wmf"/><Relationship Id="rId2110" Type="http://schemas.openxmlformats.org/officeDocument/2006/relationships/oleObject" Target="embeddings/oleObject1015.bin"/><Relationship Id="rId2111" Type="http://schemas.openxmlformats.org/officeDocument/2006/relationships/image" Target="media/image1051.wmf"/><Relationship Id="rId2112" Type="http://schemas.openxmlformats.org/officeDocument/2006/relationships/oleObject" Target="embeddings/oleObject1016.bin"/><Relationship Id="rId2113" Type="http://schemas.openxmlformats.org/officeDocument/2006/relationships/image" Target="media/image1052.wmf"/><Relationship Id="rId2114" Type="http://schemas.openxmlformats.org/officeDocument/2006/relationships/oleObject" Target="embeddings/oleObject1017.bin"/><Relationship Id="rId2115" Type="http://schemas.openxmlformats.org/officeDocument/2006/relationships/image" Target="media/image1053.wmf"/><Relationship Id="rId2116" Type="http://schemas.openxmlformats.org/officeDocument/2006/relationships/oleObject" Target="embeddings/oleObject1018.bin"/><Relationship Id="rId2117" Type="http://schemas.openxmlformats.org/officeDocument/2006/relationships/image" Target="media/image1054.wmf"/><Relationship Id="rId2118" Type="http://schemas.openxmlformats.org/officeDocument/2006/relationships/oleObject" Target="embeddings/oleObject1019.bin"/><Relationship Id="rId2119" Type="http://schemas.openxmlformats.org/officeDocument/2006/relationships/image" Target="media/image1055.wmf"/><Relationship Id="rId2500" Type="http://schemas.openxmlformats.org/officeDocument/2006/relationships/oleObject" Target="embeddings/oleObject1210.bin"/><Relationship Id="rId2501" Type="http://schemas.openxmlformats.org/officeDocument/2006/relationships/image" Target="media/image1246.wmf"/><Relationship Id="rId2502" Type="http://schemas.openxmlformats.org/officeDocument/2006/relationships/oleObject" Target="embeddings/oleObject1211.bin"/><Relationship Id="rId2503" Type="http://schemas.openxmlformats.org/officeDocument/2006/relationships/image" Target="media/image1247.wmf"/><Relationship Id="rId2504" Type="http://schemas.openxmlformats.org/officeDocument/2006/relationships/oleObject" Target="embeddings/oleObject1212.bin"/><Relationship Id="rId2505" Type="http://schemas.openxmlformats.org/officeDocument/2006/relationships/image" Target="media/image1248.wmf"/><Relationship Id="rId2506" Type="http://schemas.openxmlformats.org/officeDocument/2006/relationships/oleObject" Target="embeddings/oleObject1213.bin"/><Relationship Id="rId2507" Type="http://schemas.openxmlformats.org/officeDocument/2006/relationships/image" Target="media/image1249.wmf"/><Relationship Id="rId2508" Type="http://schemas.openxmlformats.org/officeDocument/2006/relationships/oleObject" Target="embeddings/oleObject1214.bin"/><Relationship Id="rId2509" Type="http://schemas.openxmlformats.org/officeDocument/2006/relationships/image" Target="media/image1250.wmf"/><Relationship Id="rId1820" Type="http://schemas.openxmlformats.org/officeDocument/2006/relationships/oleObject" Target="embeddings/oleObject870.bin"/><Relationship Id="rId1821" Type="http://schemas.openxmlformats.org/officeDocument/2006/relationships/image" Target="media/image906.wmf"/><Relationship Id="rId1822" Type="http://schemas.openxmlformats.org/officeDocument/2006/relationships/oleObject" Target="embeddings/oleObject871.bin"/><Relationship Id="rId1823" Type="http://schemas.openxmlformats.org/officeDocument/2006/relationships/image" Target="media/image907.wmf"/><Relationship Id="rId1430" Type="http://schemas.openxmlformats.org/officeDocument/2006/relationships/oleObject" Target="embeddings/oleObject675.bin"/><Relationship Id="rId1431" Type="http://schemas.openxmlformats.org/officeDocument/2006/relationships/image" Target="media/image711.wmf"/><Relationship Id="rId1432" Type="http://schemas.openxmlformats.org/officeDocument/2006/relationships/oleObject" Target="embeddings/oleObject676.bin"/><Relationship Id="rId1433" Type="http://schemas.openxmlformats.org/officeDocument/2006/relationships/image" Target="media/image712.wmf"/><Relationship Id="rId1434" Type="http://schemas.openxmlformats.org/officeDocument/2006/relationships/oleObject" Target="embeddings/oleObject677.bin"/><Relationship Id="rId1435" Type="http://schemas.openxmlformats.org/officeDocument/2006/relationships/image" Target="media/image713.wmf"/><Relationship Id="rId1436" Type="http://schemas.openxmlformats.org/officeDocument/2006/relationships/oleObject" Target="embeddings/oleObject678.bin"/><Relationship Id="rId1437" Type="http://schemas.openxmlformats.org/officeDocument/2006/relationships/image" Target="media/image714.wmf"/><Relationship Id="rId1438" Type="http://schemas.openxmlformats.org/officeDocument/2006/relationships/oleObject" Target="embeddings/oleObject679.bin"/><Relationship Id="rId1439" Type="http://schemas.openxmlformats.org/officeDocument/2006/relationships/image" Target="media/image715.wmf"/><Relationship Id="rId970" Type="http://schemas.openxmlformats.org/officeDocument/2006/relationships/oleObject" Target="embeddings/oleObject478.bin"/><Relationship Id="rId971" Type="http://schemas.openxmlformats.org/officeDocument/2006/relationships/image" Target="media/image483.wmf"/><Relationship Id="rId972" Type="http://schemas.openxmlformats.org/officeDocument/2006/relationships/oleObject" Target="embeddings/oleObject479.bin"/><Relationship Id="rId973" Type="http://schemas.openxmlformats.org/officeDocument/2006/relationships/image" Target="media/image484.wmf"/><Relationship Id="rId974" Type="http://schemas.openxmlformats.org/officeDocument/2006/relationships/oleObject" Target="embeddings/oleObject480.bin"/><Relationship Id="rId975" Type="http://schemas.openxmlformats.org/officeDocument/2006/relationships/image" Target="media/image485.wmf"/><Relationship Id="rId190" Type="http://schemas.openxmlformats.org/officeDocument/2006/relationships/oleObject" Target="embeddings/oleObject89.bin"/><Relationship Id="rId191" Type="http://schemas.openxmlformats.org/officeDocument/2006/relationships/image" Target="media/image92.wmf"/><Relationship Id="rId192" Type="http://schemas.openxmlformats.org/officeDocument/2006/relationships/oleObject" Target="embeddings/oleObject90.bin"/><Relationship Id="rId193" Type="http://schemas.openxmlformats.org/officeDocument/2006/relationships/image" Target="media/image93.wmf"/><Relationship Id="rId194" Type="http://schemas.openxmlformats.org/officeDocument/2006/relationships/oleObject" Target="embeddings/oleObject91.bin"/><Relationship Id="rId195" Type="http://schemas.openxmlformats.org/officeDocument/2006/relationships/image" Target="media/image94.wmf"/><Relationship Id="rId196" Type="http://schemas.openxmlformats.org/officeDocument/2006/relationships/oleObject" Target="embeddings/oleObject92.bin"/><Relationship Id="rId197" Type="http://schemas.openxmlformats.org/officeDocument/2006/relationships/image" Target="media/image95.wmf"/><Relationship Id="rId198" Type="http://schemas.openxmlformats.org/officeDocument/2006/relationships/oleObject" Target="embeddings/oleObject93.bin"/><Relationship Id="rId199" Type="http://schemas.openxmlformats.org/officeDocument/2006/relationships/image" Target="media/image96.wmf"/><Relationship Id="rId976" Type="http://schemas.openxmlformats.org/officeDocument/2006/relationships/oleObject" Target="embeddings/oleObject481.bin"/><Relationship Id="rId977" Type="http://schemas.openxmlformats.org/officeDocument/2006/relationships/image" Target="media/image486.wmf"/><Relationship Id="rId978" Type="http://schemas.openxmlformats.org/officeDocument/2006/relationships/oleObject" Target="embeddings/oleObject482.bin"/><Relationship Id="rId979" Type="http://schemas.openxmlformats.org/officeDocument/2006/relationships/image" Target="media/image487.wmf"/><Relationship Id="rId1040" Type="http://schemas.openxmlformats.org/officeDocument/2006/relationships/oleObject" Target="embeddings/oleObject506.bin"/><Relationship Id="rId1041" Type="http://schemas.openxmlformats.org/officeDocument/2006/relationships/image" Target="media/image525.wmf"/><Relationship Id="rId1042" Type="http://schemas.openxmlformats.org/officeDocument/2006/relationships/oleObject" Target="embeddings/oleObject507.bin"/><Relationship Id="rId1043" Type="http://schemas.openxmlformats.org/officeDocument/2006/relationships/image" Target="media/image526.wmf"/><Relationship Id="rId1044" Type="http://schemas.openxmlformats.org/officeDocument/2006/relationships/oleObject" Target="embeddings/oleObject508.bin"/><Relationship Id="rId1045" Type="http://schemas.openxmlformats.org/officeDocument/2006/relationships/image" Target="media/image527.wmf"/><Relationship Id="rId1046" Type="http://schemas.openxmlformats.org/officeDocument/2006/relationships/oleObject" Target="embeddings/oleObject509.bin"/><Relationship Id="rId1047" Type="http://schemas.openxmlformats.org/officeDocument/2006/relationships/image" Target="media/image528.wmf"/><Relationship Id="rId1048" Type="http://schemas.openxmlformats.org/officeDocument/2006/relationships/oleObject" Target="embeddings/oleObject510.bin"/><Relationship Id="rId1049" Type="http://schemas.openxmlformats.org/officeDocument/2006/relationships/image" Target="media/image529.wmf"/><Relationship Id="rId580" Type="http://schemas.openxmlformats.org/officeDocument/2006/relationships/oleObject" Target="embeddings/oleObject283.bin"/><Relationship Id="rId581" Type="http://schemas.openxmlformats.org/officeDocument/2006/relationships/image" Target="media/image288.wmf"/><Relationship Id="rId582" Type="http://schemas.openxmlformats.org/officeDocument/2006/relationships/oleObject" Target="embeddings/oleObject284.bin"/><Relationship Id="rId583" Type="http://schemas.openxmlformats.org/officeDocument/2006/relationships/image" Target="media/image289.wmf"/><Relationship Id="rId584" Type="http://schemas.openxmlformats.org/officeDocument/2006/relationships/oleObject" Target="embeddings/oleObject285.bin"/><Relationship Id="rId585" Type="http://schemas.openxmlformats.org/officeDocument/2006/relationships/image" Target="media/image290.wmf"/><Relationship Id="rId586" Type="http://schemas.openxmlformats.org/officeDocument/2006/relationships/oleObject" Target="embeddings/oleObject286.bin"/><Relationship Id="rId587" Type="http://schemas.openxmlformats.org/officeDocument/2006/relationships/image" Target="media/image291.wmf"/><Relationship Id="rId588" Type="http://schemas.openxmlformats.org/officeDocument/2006/relationships/oleObject" Target="embeddings/oleObject287.bin"/><Relationship Id="rId589" Type="http://schemas.openxmlformats.org/officeDocument/2006/relationships/image" Target="media/image292.wmf"/><Relationship Id="rId1824" Type="http://schemas.openxmlformats.org/officeDocument/2006/relationships/oleObject" Target="embeddings/oleObject872.bin"/><Relationship Id="rId1825" Type="http://schemas.openxmlformats.org/officeDocument/2006/relationships/image" Target="media/image908.wmf"/><Relationship Id="rId1826" Type="http://schemas.openxmlformats.org/officeDocument/2006/relationships/oleObject" Target="embeddings/oleObject873.bin"/><Relationship Id="rId1827" Type="http://schemas.openxmlformats.org/officeDocument/2006/relationships/image" Target="media/image909.wmf"/><Relationship Id="rId1828" Type="http://schemas.openxmlformats.org/officeDocument/2006/relationships/oleObject" Target="embeddings/oleObject874.bin"/><Relationship Id="rId1829" Type="http://schemas.openxmlformats.org/officeDocument/2006/relationships/image" Target="media/image910.wmf"/><Relationship Id="rId2120" Type="http://schemas.openxmlformats.org/officeDocument/2006/relationships/oleObject" Target="embeddings/oleObject1020.bin"/><Relationship Id="rId2121" Type="http://schemas.openxmlformats.org/officeDocument/2006/relationships/image" Target="media/image1056.wmf"/><Relationship Id="rId2122" Type="http://schemas.openxmlformats.org/officeDocument/2006/relationships/oleObject" Target="embeddings/oleObject1021.bin"/><Relationship Id="rId2123" Type="http://schemas.openxmlformats.org/officeDocument/2006/relationships/image" Target="media/image1057.wmf"/><Relationship Id="rId2124" Type="http://schemas.openxmlformats.org/officeDocument/2006/relationships/oleObject" Target="embeddings/oleObject1022.bin"/><Relationship Id="rId2125" Type="http://schemas.openxmlformats.org/officeDocument/2006/relationships/image" Target="media/image1058.wmf"/><Relationship Id="rId2126" Type="http://schemas.openxmlformats.org/officeDocument/2006/relationships/oleObject" Target="embeddings/oleObject1023.bin"/><Relationship Id="rId2127" Type="http://schemas.openxmlformats.org/officeDocument/2006/relationships/image" Target="media/image1059.wmf"/><Relationship Id="rId2128" Type="http://schemas.openxmlformats.org/officeDocument/2006/relationships/oleObject" Target="embeddings/oleObject1024.bin"/><Relationship Id="rId2129" Type="http://schemas.openxmlformats.org/officeDocument/2006/relationships/image" Target="media/image1060.wmf"/><Relationship Id="rId2510" Type="http://schemas.openxmlformats.org/officeDocument/2006/relationships/oleObject" Target="embeddings/oleObject1215.bin"/><Relationship Id="rId2511" Type="http://schemas.openxmlformats.org/officeDocument/2006/relationships/image" Target="media/image1251.wmf"/><Relationship Id="rId2512" Type="http://schemas.openxmlformats.org/officeDocument/2006/relationships/oleObject" Target="embeddings/oleObject1216.bin"/><Relationship Id="rId2513" Type="http://schemas.openxmlformats.org/officeDocument/2006/relationships/image" Target="media/image1252.wmf"/><Relationship Id="rId2514" Type="http://schemas.openxmlformats.org/officeDocument/2006/relationships/oleObject" Target="embeddings/oleObject1217.bin"/><Relationship Id="rId2515" Type="http://schemas.openxmlformats.org/officeDocument/2006/relationships/image" Target="media/image1253.wmf"/><Relationship Id="rId2516" Type="http://schemas.openxmlformats.org/officeDocument/2006/relationships/oleObject" Target="embeddings/oleObject1218.bin"/><Relationship Id="rId2517" Type="http://schemas.openxmlformats.org/officeDocument/2006/relationships/image" Target="media/image1254.wmf"/><Relationship Id="rId2518" Type="http://schemas.openxmlformats.org/officeDocument/2006/relationships/oleObject" Target="embeddings/oleObject1219.bin"/><Relationship Id="rId2519" Type="http://schemas.openxmlformats.org/officeDocument/2006/relationships/image" Target="media/image1255.wmf"/><Relationship Id="rId1830" Type="http://schemas.openxmlformats.org/officeDocument/2006/relationships/oleObject" Target="embeddings/oleObject875.bin"/><Relationship Id="rId1831" Type="http://schemas.openxmlformats.org/officeDocument/2006/relationships/image" Target="media/image911.wmf"/><Relationship Id="rId1832" Type="http://schemas.openxmlformats.org/officeDocument/2006/relationships/oleObject" Target="embeddings/oleObject876.bin"/><Relationship Id="rId1833" Type="http://schemas.openxmlformats.org/officeDocument/2006/relationships/image" Target="media/image912.wmf"/><Relationship Id="rId1440" Type="http://schemas.openxmlformats.org/officeDocument/2006/relationships/oleObject" Target="embeddings/oleObject680.bin"/><Relationship Id="rId1441" Type="http://schemas.openxmlformats.org/officeDocument/2006/relationships/image" Target="media/image716.wmf"/><Relationship Id="rId1442" Type="http://schemas.openxmlformats.org/officeDocument/2006/relationships/oleObject" Target="embeddings/oleObject681.bin"/><Relationship Id="rId1443" Type="http://schemas.openxmlformats.org/officeDocument/2006/relationships/image" Target="media/image717.wmf"/><Relationship Id="rId1444" Type="http://schemas.openxmlformats.org/officeDocument/2006/relationships/oleObject" Target="embeddings/oleObject682.bin"/><Relationship Id="rId1445" Type="http://schemas.openxmlformats.org/officeDocument/2006/relationships/image" Target="media/image718.wmf"/><Relationship Id="rId1446" Type="http://schemas.openxmlformats.org/officeDocument/2006/relationships/oleObject" Target="embeddings/oleObject683.bin"/><Relationship Id="rId1447" Type="http://schemas.openxmlformats.org/officeDocument/2006/relationships/image" Target="media/image719.wmf"/><Relationship Id="rId1448" Type="http://schemas.openxmlformats.org/officeDocument/2006/relationships/oleObject" Target="embeddings/oleObject684.bin"/><Relationship Id="rId1449" Type="http://schemas.openxmlformats.org/officeDocument/2006/relationships/image" Target="media/image720.wmf"/><Relationship Id="rId980" Type="http://schemas.openxmlformats.org/officeDocument/2006/relationships/oleObject" Target="embeddings/oleObject483.bin"/><Relationship Id="rId981" Type="http://schemas.openxmlformats.org/officeDocument/2006/relationships/image" Target="media/image488.wmf"/><Relationship Id="rId982" Type="http://schemas.openxmlformats.org/officeDocument/2006/relationships/oleObject" Target="embeddings/oleObject484.bin"/><Relationship Id="rId983" Type="http://schemas.openxmlformats.org/officeDocument/2006/relationships/image" Target="media/image489.wmf"/><Relationship Id="rId984" Type="http://schemas.openxmlformats.org/officeDocument/2006/relationships/oleObject" Target="embeddings/oleObject485.bin"/><Relationship Id="rId985" Type="http://schemas.openxmlformats.org/officeDocument/2006/relationships/image" Target="media/image490.wmf"/><Relationship Id="rId986" Type="http://schemas.openxmlformats.org/officeDocument/2006/relationships/oleObject" Target="embeddings/oleObject486.bin"/><Relationship Id="rId987" Type="http://schemas.openxmlformats.org/officeDocument/2006/relationships/image" Target="media/image491.wmf"/><Relationship Id="rId988" Type="http://schemas.openxmlformats.org/officeDocument/2006/relationships/oleObject" Target="embeddings/oleObject487.bin"/><Relationship Id="rId989" Type="http://schemas.openxmlformats.org/officeDocument/2006/relationships/image" Target="media/image492.wmf"/><Relationship Id="rId1050" Type="http://schemas.openxmlformats.org/officeDocument/2006/relationships/oleObject" Target="embeddings/oleObject511.bin"/><Relationship Id="rId1051" Type="http://schemas.openxmlformats.org/officeDocument/2006/relationships/image" Target="media/image530.wmf"/><Relationship Id="rId1052" Type="http://schemas.openxmlformats.org/officeDocument/2006/relationships/oleObject" Target="embeddings/oleObject512.bin"/><Relationship Id="rId1053" Type="http://schemas.openxmlformats.org/officeDocument/2006/relationships/image" Target="media/image531.wmf"/><Relationship Id="rId1054" Type="http://schemas.openxmlformats.org/officeDocument/2006/relationships/oleObject" Target="embeddings/oleObject513.bin"/><Relationship Id="rId1055" Type="http://schemas.openxmlformats.org/officeDocument/2006/relationships/image" Target="media/image532.wmf"/><Relationship Id="rId1056" Type="http://schemas.openxmlformats.org/officeDocument/2006/relationships/oleObject" Target="embeddings/oleObject514.bin"/><Relationship Id="rId1057" Type="http://schemas.openxmlformats.org/officeDocument/2006/relationships/image" Target="media/image533.wmf"/><Relationship Id="rId1058" Type="http://schemas.openxmlformats.org/officeDocument/2006/relationships/oleObject" Target="embeddings/oleObject515.bin"/><Relationship Id="rId1059" Type="http://schemas.openxmlformats.org/officeDocument/2006/relationships/image" Target="media/image534.wmf"/><Relationship Id="rId590" Type="http://schemas.openxmlformats.org/officeDocument/2006/relationships/oleObject" Target="embeddings/oleObject288.bin"/><Relationship Id="rId591" Type="http://schemas.openxmlformats.org/officeDocument/2006/relationships/image" Target="media/image293.wmf"/><Relationship Id="rId592" Type="http://schemas.openxmlformats.org/officeDocument/2006/relationships/oleObject" Target="embeddings/oleObject289.bin"/><Relationship Id="rId593" Type="http://schemas.openxmlformats.org/officeDocument/2006/relationships/image" Target="media/image294.wmf"/><Relationship Id="rId594" Type="http://schemas.openxmlformats.org/officeDocument/2006/relationships/oleObject" Target="embeddings/oleObject290.bin"/><Relationship Id="rId595" Type="http://schemas.openxmlformats.org/officeDocument/2006/relationships/image" Target="media/image295.wmf"/><Relationship Id="rId596" Type="http://schemas.openxmlformats.org/officeDocument/2006/relationships/oleObject" Target="embeddings/oleObject291.bin"/><Relationship Id="rId597" Type="http://schemas.openxmlformats.org/officeDocument/2006/relationships/image" Target="media/image296.wmf"/><Relationship Id="rId598" Type="http://schemas.openxmlformats.org/officeDocument/2006/relationships/oleObject" Target="embeddings/oleObject292.bin"/><Relationship Id="rId599" Type="http://schemas.openxmlformats.org/officeDocument/2006/relationships/image" Target="media/image297.wmf"/><Relationship Id="rId1834" Type="http://schemas.openxmlformats.org/officeDocument/2006/relationships/oleObject" Target="embeddings/oleObject877.bin"/><Relationship Id="rId1835" Type="http://schemas.openxmlformats.org/officeDocument/2006/relationships/image" Target="media/image913.wmf"/><Relationship Id="rId1836" Type="http://schemas.openxmlformats.org/officeDocument/2006/relationships/oleObject" Target="embeddings/oleObject878.bin"/><Relationship Id="rId1837" Type="http://schemas.openxmlformats.org/officeDocument/2006/relationships/image" Target="media/image914.wmf"/><Relationship Id="rId1838" Type="http://schemas.openxmlformats.org/officeDocument/2006/relationships/oleObject" Target="embeddings/oleObject879.bin"/><Relationship Id="rId1839" Type="http://schemas.openxmlformats.org/officeDocument/2006/relationships/image" Target="media/image915.wmf"/><Relationship Id="rId2130" Type="http://schemas.openxmlformats.org/officeDocument/2006/relationships/oleObject" Target="embeddings/oleObject1025.bin"/><Relationship Id="rId2131" Type="http://schemas.openxmlformats.org/officeDocument/2006/relationships/image" Target="media/image1061.wmf"/><Relationship Id="rId2132" Type="http://schemas.openxmlformats.org/officeDocument/2006/relationships/oleObject" Target="embeddings/oleObject1026.bin"/><Relationship Id="rId2133" Type="http://schemas.openxmlformats.org/officeDocument/2006/relationships/image" Target="media/image1062.wmf"/><Relationship Id="rId2134" Type="http://schemas.openxmlformats.org/officeDocument/2006/relationships/oleObject" Target="embeddings/oleObject1027.bin"/><Relationship Id="rId2135" Type="http://schemas.openxmlformats.org/officeDocument/2006/relationships/image" Target="media/image1063.wmf"/><Relationship Id="rId2136" Type="http://schemas.openxmlformats.org/officeDocument/2006/relationships/oleObject" Target="embeddings/oleObject1028.bin"/><Relationship Id="rId2137" Type="http://schemas.openxmlformats.org/officeDocument/2006/relationships/image" Target="media/image1064.wmf"/><Relationship Id="rId2138" Type="http://schemas.openxmlformats.org/officeDocument/2006/relationships/oleObject" Target="embeddings/oleObject1029.bin"/><Relationship Id="rId2139" Type="http://schemas.openxmlformats.org/officeDocument/2006/relationships/image" Target="media/image1065.wmf"/><Relationship Id="rId2520" Type="http://schemas.openxmlformats.org/officeDocument/2006/relationships/oleObject" Target="embeddings/oleObject1220.bin"/><Relationship Id="rId2521" Type="http://schemas.openxmlformats.org/officeDocument/2006/relationships/image" Target="media/image1256.wmf"/><Relationship Id="rId2522" Type="http://schemas.openxmlformats.org/officeDocument/2006/relationships/oleObject" Target="embeddings/oleObject1221.bin"/><Relationship Id="rId2523" Type="http://schemas.openxmlformats.org/officeDocument/2006/relationships/image" Target="media/image1257.wmf"/><Relationship Id="rId2524" Type="http://schemas.openxmlformats.org/officeDocument/2006/relationships/oleObject" Target="embeddings/oleObject1222.bin"/><Relationship Id="rId2525" Type="http://schemas.openxmlformats.org/officeDocument/2006/relationships/image" Target="media/image1258.wmf"/><Relationship Id="rId2526" Type="http://schemas.openxmlformats.org/officeDocument/2006/relationships/oleObject" Target="embeddings/oleObject1223.bin"/><Relationship Id="rId2527" Type="http://schemas.openxmlformats.org/officeDocument/2006/relationships/image" Target="media/image1259.wmf"/><Relationship Id="rId2528" Type="http://schemas.openxmlformats.org/officeDocument/2006/relationships/oleObject" Target="embeddings/oleObject1224.bin"/><Relationship Id="rId2529" Type="http://schemas.openxmlformats.org/officeDocument/2006/relationships/image" Target="media/image1260.wmf"/><Relationship Id="rId1840" Type="http://schemas.openxmlformats.org/officeDocument/2006/relationships/oleObject" Target="embeddings/oleObject880.bin"/><Relationship Id="rId1841" Type="http://schemas.openxmlformats.org/officeDocument/2006/relationships/image" Target="media/image916.wmf"/><Relationship Id="rId1842" Type="http://schemas.openxmlformats.org/officeDocument/2006/relationships/oleObject" Target="embeddings/oleObject881.bin"/><Relationship Id="rId1843" Type="http://schemas.openxmlformats.org/officeDocument/2006/relationships/image" Target="media/image917.wmf"/><Relationship Id="rId1450" Type="http://schemas.openxmlformats.org/officeDocument/2006/relationships/oleObject" Target="embeddings/oleObject685.bin"/><Relationship Id="rId1451" Type="http://schemas.openxmlformats.org/officeDocument/2006/relationships/image" Target="media/image721.wmf"/><Relationship Id="rId1452" Type="http://schemas.openxmlformats.org/officeDocument/2006/relationships/oleObject" Target="embeddings/oleObject686.bin"/><Relationship Id="rId1453" Type="http://schemas.openxmlformats.org/officeDocument/2006/relationships/image" Target="media/image722.wmf"/><Relationship Id="rId1454" Type="http://schemas.openxmlformats.org/officeDocument/2006/relationships/oleObject" Target="embeddings/oleObject687.bin"/><Relationship Id="rId1455" Type="http://schemas.openxmlformats.org/officeDocument/2006/relationships/image" Target="media/image723.wmf"/><Relationship Id="rId1456" Type="http://schemas.openxmlformats.org/officeDocument/2006/relationships/oleObject" Target="embeddings/oleObject688.bin"/><Relationship Id="rId1457" Type="http://schemas.openxmlformats.org/officeDocument/2006/relationships/image" Target="media/image724.wmf"/><Relationship Id="rId1458" Type="http://schemas.openxmlformats.org/officeDocument/2006/relationships/oleObject" Target="embeddings/oleObject689.bin"/><Relationship Id="rId1459" Type="http://schemas.openxmlformats.org/officeDocument/2006/relationships/image" Target="media/image725.wmf"/><Relationship Id="rId990" Type="http://schemas.openxmlformats.org/officeDocument/2006/relationships/oleObject" Target="embeddings/oleObject488.bin"/><Relationship Id="rId991" Type="http://schemas.openxmlformats.org/officeDocument/2006/relationships/image" Target="media/image493.wmf"/><Relationship Id="rId992" Type="http://schemas.openxmlformats.org/officeDocument/2006/relationships/oleObject" Target="embeddings/oleObject489.bin"/><Relationship Id="rId993" Type="http://schemas.openxmlformats.org/officeDocument/2006/relationships/image" Target="media/image494.wmf"/><Relationship Id="rId994" Type="http://schemas.openxmlformats.org/officeDocument/2006/relationships/oleObject" Target="embeddings/oleObject490.bin"/><Relationship Id="rId995" Type="http://schemas.openxmlformats.org/officeDocument/2006/relationships/image" Target="media/image495.wmf"/><Relationship Id="rId996" Type="http://schemas.openxmlformats.org/officeDocument/2006/relationships/oleObject" Target="embeddings/oleObject491.bin"/><Relationship Id="rId997" Type="http://schemas.openxmlformats.org/officeDocument/2006/relationships/image" Target="media/image496.emf"/><Relationship Id="rId998" Type="http://schemas.openxmlformats.org/officeDocument/2006/relationships/oleObject" Target="embeddings/oleObject492.bin"/><Relationship Id="rId999" Type="http://schemas.openxmlformats.org/officeDocument/2006/relationships/image" Target="media/image497.wmf"/><Relationship Id="rId1060" Type="http://schemas.openxmlformats.org/officeDocument/2006/relationships/oleObject" Target="embeddings/oleObject516.bin"/><Relationship Id="rId1061" Type="http://schemas.openxmlformats.org/officeDocument/2006/relationships/image" Target="media/image535.wmf"/><Relationship Id="rId1062" Type="http://schemas.openxmlformats.org/officeDocument/2006/relationships/oleObject" Target="embeddings/oleObject517.bin"/><Relationship Id="rId1063" Type="http://schemas.openxmlformats.org/officeDocument/2006/relationships/image" Target="media/image536.wmf"/><Relationship Id="rId1064" Type="http://schemas.openxmlformats.org/officeDocument/2006/relationships/oleObject" Target="embeddings/oleObject518.bin"/><Relationship Id="rId1065" Type="http://schemas.openxmlformats.org/officeDocument/2006/relationships/image" Target="media/image537.wmf"/><Relationship Id="rId1066" Type="http://schemas.openxmlformats.org/officeDocument/2006/relationships/oleObject" Target="embeddings/oleObject519.bin"/><Relationship Id="rId1067" Type="http://schemas.openxmlformats.org/officeDocument/2006/relationships/image" Target="media/image538.wmf"/><Relationship Id="rId1068" Type="http://schemas.openxmlformats.org/officeDocument/2006/relationships/oleObject" Target="embeddings/oleObject520.bin"/><Relationship Id="rId1069" Type="http://schemas.openxmlformats.org/officeDocument/2006/relationships/image" Target="media/image539.wmf"/><Relationship Id="rId1844" Type="http://schemas.openxmlformats.org/officeDocument/2006/relationships/oleObject" Target="embeddings/oleObject882.bin"/><Relationship Id="rId1845" Type="http://schemas.openxmlformats.org/officeDocument/2006/relationships/image" Target="media/image918.wmf"/><Relationship Id="rId1846" Type="http://schemas.openxmlformats.org/officeDocument/2006/relationships/oleObject" Target="embeddings/oleObject883.bin"/><Relationship Id="rId1847" Type="http://schemas.openxmlformats.org/officeDocument/2006/relationships/image" Target="media/image919.wmf"/><Relationship Id="rId1848" Type="http://schemas.openxmlformats.org/officeDocument/2006/relationships/oleObject" Target="embeddings/oleObject884.bin"/><Relationship Id="rId1849" Type="http://schemas.openxmlformats.org/officeDocument/2006/relationships/image" Target="media/image920.wmf"/><Relationship Id="rId2140" Type="http://schemas.openxmlformats.org/officeDocument/2006/relationships/oleObject" Target="embeddings/oleObject1030.bin"/><Relationship Id="rId2141" Type="http://schemas.openxmlformats.org/officeDocument/2006/relationships/image" Target="media/image1066.wmf"/><Relationship Id="rId2142" Type="http://schemas.openxmlformats.org/officeDocument/2006/relationships/oleObject" Target="embeddings/oleObject1031.bin"/><Relationship Id="rId2143" Type="http://schemas.openxmlformats.org/officeDocument/2006/relationships/image" Target="media/image1067.wmf"/><Relationship Id="rId2144" Type="http://schemas.openxmlformats.org/officeDocument/2006/relationships/oleObject" Target="embeddings/oleObject1032.bin"/><Relationship Id="rId2145" Type="http://schemas.openxmlformats.org/officeDocument/2006/relationships/image" Target="media/image1068.wmf"/><Relationship Id="rId2146" Type="http://schemas.openxmlformats.org/officeDocument/2006/relationships/oleObject" Target="embeddings/oleObject1033.bin"/><Relationship Id="rId2147" Type="http://schemas.openxmlformats.org/officeDocument/2006/relationships/image" Target="media/image1069.wmf"/><Relationship Id="rId2148" Type="http://schemas.openxmlformats.org/officeDocument/2006/relationships/oleObject" Target="embeddings/oleObject1034.bin"/><Relationship Id="rId2149" Type="http://schemas.openxmlformats.org/officeDocument/2006/relationships/image" Target="media/image1070.wmf"/><Relationship Id="rId2530" Type="http://schemas.openxmlformats.org/officeDocument/2006/relationships/oleObject" Target="embeddings/oleObject1225.bin"/><Relationship Id="rId2531" Type="http://schemas.openxmlformats.org/officeDocument/2006/relationships/image" Target="media/image1261.wmf"/><Relationship Id="rId2532" Type="http://schemas.openxmlformats.org/officeDocument/2006/relationships/oleObject" Target="embeddings/oleObject1226.bin"/><Relationship Id="rId2533" Type="http://schemas.openxmlformats.org/officeDocument/2006/relationships/image" Target="media/image1262.wmf"/><Relationship Id="rId2534" Type="http://schemas.openxmlformats.org/officeDocument/2006/relationships/oleObject" Target="embeddings/oleObject1227.bin"/><Relationship Id="rId2535" Type="http://schemas.openxmlformats.org/officeDocument/2006/relationships/image" Target="media/image1263.wmf"/><Relationship Id="rId2536" Type="http://schemas.openxmlformats.org/officeDocument/2006/relationships/oleObject" Target="embeddings/oleObject1228.bin"/><Relationship Id="rId2537" Type="http://schemas.openxmlformats.org/officeDocument/2006/relationships/image" Target="media/image1264.wmf"/><Relationship Id="rId2538" Type="http://schemas.openxmlformats.org/officeDocument/2006/relationships/oleObject" Target="embeddings/oleObject1229.bin"/><Relationship Id="rId2539" Type="http://schemas.openxmlformats.org/officeDocument/2006/relationships/image" Target="media/image1265.wmf"/><Relationship Id="rId200" Type="http://schemas.openxmlformats.org/officeDocument/2006/relationships/oleObject" Target="embeddings/oleObject94.bin"/><Relationship Id="rId201" Type="http://schemas.openxmlformats.org/officeDocument/2006/relationships/image" Target="media/image97.wmf"/><Relationship Id="rId202" Type="http://schemas.openxmlformats.org/officeDocument/2006/relationships/oleObject" Target="embeddings/oleObject95.bin"/><Relationship Id="rId203" Type="http://schemas.openxmlformats.org/officeDocument/2006/relationships/image" Target="media/image98.wmf"/><Relationship Id="rId204" Type="http://schemas.openxmlformats.org/officeDocument/2006/relationships/oleObject" Target="embeddings/oleObject96.bin"/><Relationship Id="rId205" Type="http://schemas.openxmlformats.org/officeDocument/2006/relationships/image" Target="media/image99.wmf"/><Relationship Id="rId206" Type="http://schemas.openxmlformats.org/officeDocument/2006/relationships/oleObject" Target="embeddings/oleObject97.bin"/><Relationship Id="rId207" Type="http://schemas.openxmlformats.org/officeDocument/2006/relationships/image" Target="media/image100.wmf"/><Relationship Id="rId208" Type="http://schemas.openxmlformats.org/officeDocument/2006/relationships/oleObject" Target="embeddings/oleObject98.bin"/><Relationship Id="rId209" Type="http://schemas.openxmlformats.org/officeDocument/2006/relationships/image" Target="media/image101.wmf"/><Relationship Id="rId1850" Type="http://schemas.openxmlformats.org/officeDocument/2006/relationships/oleObject" Target="embeddings/oleObject885.bin"/><Relationship Id="rId1851" Type="http://schemas.openxmlformats.org/officeDocument/2006/relationships/image" Target="media/image921.wmf"/><Relationship Id="rId1852" Type="http://schemas.openxmlformats.org/officeDocument/2006/relationships/oleObject" Target="embeddings/oleObject886.bin"/><Relationship Id="rId1853" Type="http://schemas.openxmlformats.org/officeDocument/2006/relationships/image" Target="media/image922.wmf"/><Relationship Id="rId1460" Type="http://schemas.openxmlformats.org/officeDocument/2006/relationships/oleObject" Target="embeddings/oleObject690.bin"/><Relationship Id="rId1461" Type="http://schemas.openxmlformats.org/officeDocument/2006/relationships/image" Target="media/image726.wmf"/><Relationship Id="rId1462" Type="http://schemas.openxmlformats.org/officeDocument/2006/relationships/oleObject" Target="embeddings/oleObject691.bin"/><Relationship Id="rId1463" Type="http://schemas.openxmlformats.org/officeDocument/2006/relationships/image" Target="media/image727.wmf"/><Relationship Id="rId1464" Type="http://schemas.openxmlformats.org/officeDocument/2006/relationships/oleObject" Target="embeddings/oleObject692.bin"/><Relationship Id="rId1465" Type="http://schemas.openxmlformats.org/officeDocument/2006/relationships/image" Target="media/image728.wmf"/><Relationship Id="rId1466" Type="http://schemas.openxmlformats.org/officeDocument/2006/relationships/oleObject" Target="embeddings/oleObject693.bin"/><Relationship Id="rId1467" Type="http://schemas.openxmlformats.org/officeDocument/2006/relationships/image" Target="media/image729.wmf"/><Relationship Id="rId1468" Type="http://schemas.openxmlformats.org/officeDocument/2006/relationships/oleObject" Target="embeddings/oleObject694.bin"/><Relationship Id="rId1469" Type="http://schemas.openxmlformats.org/officeDocument/2006/relationships/image" Target="media/image730.wmf"/><Relationship Id="rId1070" Type="http://schemas.openxmlformats.org/officeDocument/2006/relationships/oleObject" Target="embeddings/oleObject521.bin"/><Relationship Id="rId1071" Type="http://schemas.openxmlformats.org/officeDocument/2006/relationships/image" Target="media/image540.wmf"/><Relationship Id="rId1072" Type="http://schemas.openxmlformats.org/officeDocument/2006/relationships/oleObject" Target="embeddings/oleObject522.bin"/><Relationship Id="rId1073" Type="http://schemas.openxmlformats.org/officeDocument/2006/relationships/image" Target="media/image541.wmf"/><Relationship Id="rId1074" Type="http://schemas.openxmlformats.org/officeDocument/2006/relationships/oleObject" Target="embeddings/oleObject523.bin"/><Relationship Id="rId1075" Type="http://schemas.openxmlformats.org/officeDocument/2006/relationships/image" Target="media/image542.wmf"/><Relationship Id="rId1076" Type="http://schemas.openxmlformats.org/officeDocument/2006/relationships/oleObject" Target="embeddings/oleObject524.bin"/><Relationship Id="rId1077" Type="http://schemas.openxmlformats.org/officeDocument/2006/relationships/image" Target="media/image543.wmf"/><Relationship Id="rId1078" Type="http://schemas.openxmlformats.org/officeDocument/2006/relationships/oleObject" Target="embeddings/oleObject525.bin"/><Relationship Id="rId1079" Type="http://schemas.openxmlformats.org/officeDocument/2006/relationships/image" Target="media/image544.wmf"/><Relationship Id="rId1854" Type="http://schemas.openxmlformats.org/officeDocument/2006/relationships/oleObject" Target="embeddings/oleObject887.bin"/><Relationship Id="rId1855" Type="http://schemas.openxmlformats.org/officeDocument/2006/relationships/image" Target="media/image923.wmf"/><Relationship Id="rId1856" Type="http://schemas.openxmlformats.org/officeDocument/2006/relationships/oleObject" Target="embeddings/oleObject888.bin"/><Relationship Id="rId1857" Type="http://schemas.openxmlformats.org/officeDocument/2006/relationships/image" Target="media/image924.wmf"/><Relationship Id="rId1858" Type="http://schemas.openxmlformats.org/officeDocument/2006/relationships/oleObject" Target="embeddings/oleObject889.bin"/><Relationship Id="rId1859" Type="http://schemas.openxmlformats.org/officeDocument/2006/relationships/image" Target="media/image925.wmf"/><Relationship Id="rId2150" Type="http://schemas.openxmlformats.org/officeDocument/2006/relationships/oleObject" Target="embeddings/oleObject1035.bin"/><Relationship Id="rId2151" Type="http://schemas.openxmlformats.org/officeDocument/2006/relationships/image" Target="media/image1071.wmf"/><Relationship Id="rId2152" Type="http://schemas.openxmlformats.org/officeDocument/2006/relationships/oleObject" Target="embeddings/oleObject1036.bin"/><Relationship Id="rId2153" Type="http://schemas.openxmlformats.org/officeDocument/2006/relationships/image" Target="media/image1072.wmf"/><Relationship Id="rId2154" Type="http://schemas.openxmlformats.org/officeDocument/2006/relationships/oleObject" Target="embeddings/oleObject1037.bin"/><Relationship Id="rId2155" Type="http://schemas.openxmlformats.org/officeDocument/2006/relationships/image" Target="media/image1073.wmf"/><Relationship Id="rId2156" Type="http://schemas.openxmlformats.org/officeDocument/2006/relationships/oleObject" Target="embeddings/oleObject1038.bin"/><Relationship Id="rId2157" Type="http://schemas.openxmlformats.org/officeDocument/2006/relationships/image" Target="media/image1074.wmf"/><Relationship Id="rId2158" Type="http://schemas.openxmlformats.org/officeDocument/2006/relationships/oleObject" Target="embeddings/oleObject1039.bin"/><Relationship Id="rId2159" Type="http://schemas.openxmlformats.org/officeDocument/2006/relationships/image" Target="media/image1075.wmf"/><Relationship Id="rId2540" Type="http://schemas.openxmlformats.org/officeDocument/2006/relationships/oleObject" Target="embeddings/oleObject1230.bin"/><Relationship Id="rId2541" Type="http://schemas.openxmlformats.org/officeDocument/2006/relationships/image" Target="media/image1266.wmf"/><Relationship Id="rId2542" Type="http://schemas.openxmlformats.org/officeDocument/2006/relationships/oleObject" Target="embeddings/oleObject1231.bin"/><Relationship Id="rId2543" Type="http://schemas.openxmlformats.org/officeDocument/2006/relationships/image" Target="media/image1267.wmf"/><Relationship Id="rId2544" Type="http://schemas.openxmlformats.org/officeDocument/2006/relationships/oleObject" Target="embeddings/oleObject1232.bin"/><Relationship Id="rId2545" Type="http://schemas.openxmlformats.org/officeDocument/2006/relationships/image" Target="media/image1268.wmf"/><Relationship Id="rId2546" Type="http://schemas.openxmlformats.org/officeDocument/2006/relationships/oleObject" Target="embeddings/oleObject1233.bin"/><Relationship Id="rId2547" Type="http://schemas.openxmlformats.org/officeDocument/2006/relationships/image" Target="media/image1269.wmf"/><Relationship Id="rId2548" Type="http://schemas.openxmlformats.org/officeDocument/2006/relationships/oleObject" Target="embeddings/oleObject1234.bin"/><Relationship Id="rId2549" Type="http://schemas.openxmlformats.org/officeDocument/2006/relationships/image" Target="media/image1270.wmf"/><Relationship Id="rId600" Type="http://schemas.openxmlformats.org/officeDocument/2006/relationships/oleObject" Target="embeddings/oleObject293.bin"/><Relationship Id="rId601" Type="http://schemas.openxmlformats.org/officeDocument/2006/relationships/image" Target="media/image298.wmf"/><Relationship Id="rId602" Type="http://schemas.openxmlformats.org/officeDocument/2006/relationships/oleObject" Target="embeddings/oleObject294.bin"/><Relationship Id="rId603" Type="http://schemas.openxmlformats.org/officeDocument/2006/relationships/image" Target="media/image299.wmf"/><Relationship Id="rId604" Type="http://schemas.openxmlformats.org/officeDocument/2006/relationships/oleObject" Target="embeddings/oleObject295.bin"/><Relationship Id="rId605" Type="http://schemas.openxmlformats.org/officeDocument/2006/relationships/image" Target="media/image300.wmf"/><Relationship Id="rId606" Type="http://schemas.openxmlformats.org/officeDocument/2006/relationships/oleObject" Target="embeddings/oleObject296.bin"/><Relationship Id="rId607" Type="http://schemas.openxmlformats.org/officeDocument/2006/relationships/image" Target="media/image301.wmf"/><Relationship Id="rId608" Type="http://schemas.openxmlformats.org/officeDocument/2006/relationships/oleObject" Target="embeddings/oleObject297.bin"/><Relationship Id="rId609" Type="http://schemas.openxmlformats.org/officeDocument/2006/relationships/image" Target="media/image302.wmf"/><Relationship Id="rId210" Type="http://schemas.openxmlformats.org/officeDocument/2006/relationships/oleObject" Target="embeddings/oleObject99.bin"/><Relationship Id="rId211" Type="http://schemas.openxmlformats.org/officeDocument/2006/relationships/image" Target="media/image102.wmf"/><Relationship Id="rId212" Type="http://schemas.openxmlformats.org/officeDocument/2006/relationships/oleObject" Target="embeddings/oleObject100.bin"/><Relationship Id="rId213" Type="http://schemas.openxmlformats.org/officeDocument/2006/relationships/image" Target="media/image103.wmf"/><Relationship Id="rId214" Type="http://schemas.openxmlformats.org/officeDocument/2006/relationships/oleObject" Target="embeddings/oleObject101.bin"/><Relationship Id="rId215" Type="http://schemas.openxmlformats.org/officeDocument/2006/relationships/image" Target="media/image104.wmf"/><Relationship Id="rId216" Type="http://schemas.openxmlformats.org/officeDocument/2006/relationships/oleObject" Target="embeddings/oleObject102.bin"/><Relationship Id="rId217" Type="http://schemas.openxmlformats.org/officeDocument/2006/relationships/image" Target="media/image105.wmf"/><Relationship Id="rId218" Type="http://schemas.openxmlformats.org/officeDocument/2006/relationships/oleObject" Target="embeddings/oleObject103.bin"/><Relationship Id="rId219" Type="http://schemas.openxmlformats.org/officeDocument/2006/relationships/image" Target="media/image106.wmf"/><Relationship Id="rId1860" Type="http://schemas.openxmlformats.org/officeDocument/2006/relationships/oleObject" Target="embeddings/oleObject890.bin"/><Relationship Id="rId1861" Type="http://schemas.openxmlformats.org/officeDocument/2006/relationships/image" Target="media/image926.wmf"/><Relationship Id="rId1862" Type="http://schemas.openxmlformats.org/officeDocument/2006/relationships/oleObject" Target="embeddings/oleObject891.bin"/><Relationship Id="rId1863" Type="http://schemas.openxmlformats.org/officeDocument/2006/relationships/image" Target="media/image927.wmf"/><Relationship Id="rId1470" Type="http://schemas.openxmlformats.org/officeDocument/2006/relationships/oleObject" Target="embeddings/oleObject695.bin"/><Relationship Id="rId1471" Type="http://schemas.openxmlformats.org/officeDocument/2006/relationships/image" Target="media/image731.wmf"/><Relationship Id="rId1472" Type="http://schemas.openxmlformats.org/officeDocument/2006/relationships/oleObject" Target="embeddings/oleObject696.bin"/><Relationship Id="rId1473" Type="http://schemas.openxmlformats.org/officeDocument/2006/relationships/image" Target="media/image732.wmf"/><Relationship Id="rId1474" Type="http://schemas.openxmlformats.org/officeDocument/2006/relationships/oleObject" Target="embeddings/oleObject697.bin"/><Relationship Id="rId1475" Type="http://schemas.openxmlformats.org/officeDocument/2006/relationships/image" Target="media/image733.wmf"/><Relationship Id="rId1476" Type="http://schemas.openxmlformats.org/officeDocument/2006/relationships/oleObject" Target="embeddings/oleObject698.bin"/><Relationship Id="rId1477" Type="http://schemas.openxmlformats.org/officeDocument/2006/relationships/image" Target="media/image734.wmf"/><Relationship Id="rId1478" Type="http://schemas.openxmlformats.org/officeDocument/2006/relationships/oleObject" Target="embeddings/oleObject699.bin"/><Relationship Id="rId1479" Type="http://schemas.openxmlformats.org/officeDocument/2006/relationships/image" Target="media/image735.wmf"/><Relationship Id="rId1080" Type="http://schemas.openxmlformats.org/officeDocument/2006/relationships/oleObject" Target="embeddings/oleObject526.bin"/><Relationship Id="rId1081" Type="http://schemas.openxmlformats.org/officeDocument/2006/relationships/image" Target="media/image545.wmf"/><Relationship Id="rId1082" Type="http://schemas.openxmlformats.org/officeDocument/2006/relationships/oleObject" Target="embeddings/oleObject527.bin"/><Relationship Id="rId1083" Type="http://schemas.openxmlformats.org/officeDocument/2006/relationships/image" Target="media/image546.wmf"/><Relationship Id="rId1084" Type="http://schemas.openxmlformats.org/officeDocument/2006/relationships/oleObject" Target="embeddings/oleObject528.bin"/><Relationship Id="rId1085" Type="http://schemas.openxmlformats.org/officeDocument/2006/relationships/image" Target="media/image547.wmf"/><Relationship Id="rId1086" Type="http://schemas.openxmlformats.org/officeDocument/2006/relationships/oleObject" Target="embeddings/oleObject529.bin"/><Relationship Id="rId1087" Type="http://schemas.openxmlformats.org/officeDocument/2006/relationships/image" Target="media/image548.wmf"/><Relationship Id="rId1088" Type="http://schemas.openxmlformats.org/officeDocument/2006/relationships/oleObject" Target="embeddings/oleObject530.bin"/><Relationship Id="rId1089" Type="http://schemas.openxmlformats.org/officeDocument/2006/relationships/image" Target="media/image549.png"/><Relationship Id="rId1864" Type="http://schemas.openxmlformats.org/officeDocument/2006/relationships/oleObject" Target="embeddings/oleObject892.bin"/><Relationship Id="rId1865" Type="http://schemas.openxmlformats.org/officeDocument/2006/relationships/image" Target="media/image928.wmf"/><Relationship Id="rId1866" Type="http://schemas.openxmlformats.org/officeDocument/2006/relationships/oleObject" Target="embeddings/oleObject893.bin"/><Relationship Id="rId1867" Type="http://schemas.openxmlformats.org/officeDocument/2006/relationships/image" Target="media/image929.wmf"/><Relationship Id="rId1868" Type="http://schemas.openxmlformats.org/officeDocument/2006/relationships/oleObject" Target="embeddings/oleObject894.bin"/><Relationship Id="rId1869" Type="http://schemas.openxmlformats.org/officeDocument/2006/relationships/image" Target="media/image930.wmf"/><Relationship Id="rId2160" Type="http://schemas.openxmlformats.org/officeDocument/2006/relationships/oleObject" Target="embeddings/oleObject1040.bin"/><Relationship Id="rId2161" Type="http://schemas.openxmlformats.org/officeDocument/2006/relationships/image" Target="media/image1076.wmf"/><Relationship Id="rId2162" Type="http://schemas.openxmlformats.org/officeDocument/2006/relationships/oleObject" Target="embeddings/oleObject1041.bin"/><Relationship Id="rId2163" Type="http://schemas.openxmlformats.org/officeDocument/2006/relationships/image" Target="media/image1077.wmf"/><Relationship Id="rId2164" Type="http://schemas.openxmlformats.org/officeDocument/2006/relationships/oleObject" Target="embeddings/oleObject1042.bin"/><Relationship Id="rId2165" Type="http://schemas.openxmlformats.org/officeDocument/2006/relationships/image" Target="media/image1078.wmf"/><Relationship Id="rId2166" Type="http://schemas.openxmlformats.org/officeDocument/2006/relationships/oleObject" Target="embeddings/oleObject1043.bin"/><Relationship Id="rId2167" Type="http://schemas.openxmlformats.org/officeDocument/2006/relationships/image" Target="media/image1079.wmf"/><Relationship Id="rId2168" Type="http://schemas.openxmlformats.org/officeDocument/2006/relationships/oleObject" Target="embeddings/oleObject1044.bin"/><Relationship Id="rId2169" Type="http://schemas.openxmlformats.org/officeDocument/2006/relationships/image" Target="media/image1080.wmf"/><Relationship Id="rId2550" Type="http://schemas.openxmlformats.org/officeDocument/2006/relationships/oleObject" Target="embeddings/oleObject1235.bin"/><Relationship Id="rId2551" Type="http://schemas.openxmlformats.org/officeDocument/2006/relationships/image" Target="media/image1271.wmf"/><Relationship Id="rId2552" Type="http://schemas.openxmlformats.org/officeDocument/2006/relationships/oleObject" Target="embeddings/oleObject1236.bin"/><Relationship Id="rId2553" Type="http://schemas.openxmlformats.org/officeDocument/2006/relationships/image" Target="media/image1272.wmf"/><Relationship Id="rId2554" Type="http://schemas.openxmlformats.org/officeDocument/2006/relationships/oleObject" Target="embeddings/oleObject1237.bin"/><Relationship Id="rId2555" Type="http://schemas.openxmlformats.org/officeDocument/2006/relationships/image" Target="media/image1273.wmf"/><Relationship Id="rId2556" Type="http://schemas.openxmlformats.org/officeDocument/2006/relationships/oleObject" Target="embeddings/oleObject1238.bin"/><Relationship Id="rId2557" Type="http://schemas.openxmlformats.org/officeDocument/2006/relationships/image" Target="media/image1274.wmf"/><Relationship Id="rId2558" Type="http://schemas.openxmlformats.org/officeDocument/2006/relationships/oleObject" Target="embeddings/oleObject1239.bin"/><Relationship Id="rId2559" Type="http://schemas.openxmlformats.org/officeDocument/2006/relationships/image" Target="media/image1275.wmf"/><Relationship Id="rId610" Type="http://schemas.openxmlformats.org/officeDocument/2006/relationships/oleObject" Target="embeddings/oleObject298.bin"/><Relationship Id="rId611" Type="http://schemas.openxmlformats.org/officeDocument/2006/relationships/image" Target="media/image303.wmf"/><Relationship Id="rId612" Type="http://schemas.openxmlformats.org/officeDocument/2006/relationships/oleObject" Target="embeddings/oleObject299.bin"/><Relationship Id="rId613" Type="http://schemas.openxmlformats.org/officeDocument/2006/relationships/image" Target="media/image304.wmf"/><Relationship Id="rId614" Type="http://schemas.openxmlformats.org/officeDocument/2006/relationships/oleObject" Target="embeddings/oleObject300.bin"/><Relationship Id="rId615" Type="http://schemas.openxmlformats.org/officeDocument/2006/relationships/image" Target="media/image305.wmf"/><Relationship Id="rId616" Type="http://schemas.openxmlformats.org/officeDocument/2006/relationships/oleObject" Target="embeddings/oleObject301.bin"/><Relationship Id="rId617" Type="http://schemas.openxmlformats.org/officeDocument/2006/relationships/image" Target="media/image306.wmf"/><Relationship Id="rId618" Type="http://schemas.openxmlformats.org/officeDocument/2006/relationships/oleObject" Target="embeddings/oleObject302.bin"/><Relationship Id="rId619" Type="http://schemas.openxmlformats.org/officeDocument/2006/relationships/image" Target="media/image307.wmf"/><Relationship Id="rId220" Type="http://schemas.openxmlformats.org/officeDocument/2006/relationships/oleObject" Target="embeddings/oleObject104.bin"/><Relationship Id="rId221" Type="http://schemas.openxmlformats.org/officeDocument/2006/relationships/image" Target="media/image107.wmf"/><Relationship Id="rId222" Type="http://schemas.openxmlformats.org/officeDocument/2006/relationships/oleObject" Target="embeddings/oleObject105.bin"/><Relationship Id="rId223" Type="http://schemas.openxmlformats.org/officeDocument/2006/relationships/image" Target="media/image108.wmf"/><Relationship Id="rId224" Type="http://schemas.openxmlformats.org/officeDocument/2006/relationships/oleObject" Target="embeddings/oleObject106.bin"/><Relationship Id="rId225" Type="http://schemas.openxmlformats.org/officeDocument/2006/relationships/image" Target="media/image109.wmf"/><Relationship Id="rId226" Type="http://schemas.openxmlformats.org/officeDocument/2006/relationships/oleObject" Target="embeddings/oleObject107.bin"/><Relationship Id="rId227" Type="http://schemas.openxmlformats.org/officeDocument/2006/relationships/image" Target="media/image110.wmf"/><Relationship Id="rId228" Type="http://schemas.openxmlformats.org/officeDocument/2006/relationships/oleObject" Target="embeddings/oleObject108.bin"/><Relationship Id="rId229" Type="http://schemas.openxmlformats.org/officeDocument/2006/relationships/image" Target="media/image111.wmf"/><Relationship Id="rId1870" Type="http://schemas.openxmlformats.org/officeDocument/2006/relationships/oleObject" Target="embeddings/oleObject895.bin"/><Relationship Id="rId1871" Type="http://schemas.openxmlformats.org/officeDocument/2006/relationships/image" Target="media/image931.wmf"/><Relationship Id="rId1872" Type="http://schemas.openxmlformats.org/officeDocument/2006/relationships/oleObject" Target="embeddings/oleObject896.bin"/><Relationship Id="rId1873" Type="http://schemas.openxmlformats.org/officeDocument/2006/relationships/image" Target="media/image932.wmf"/><Relationship Id="rId1480" Type="http://schemas.openxmlformats.org/officeDocument/2006/relationships/oleObject" Target="embeddings/oleObject700.bin"/><Relationship Id="rId1481" Type="http://schemas.openxmlformats.org/officeDocument/2006/relationships/image" Target="media/image736.wmf"/><Relationship Id="rId1482" Type="http://schemas.openxmlformats.org/officeDocument/2006/relationships/oleObject" Target="embeddings/oleObject701.bin"/><Relationship Id="rId1483" Type="http://schemas.openxmlformats.org/officeDocument/2006/relationships/image" Target="media/image737.wmf"/><Relationship Id="rId1484" Type="http://schemas.openxmlformats.org/officeDocument/2006/relationships/oleObject" Target="embeddings/oleObject702.bin"/><Relationship Id="rId1485" Type="http://schemas.openxmlformats.org/officeDocument/2006/relationships/image" Target="media/image738.wmf"/><Relationship Id="rId1486" Type="http://schemas.openxmlformats.org/officeDocument/2006/relationships/oleObject" Target="embeddings/oleObject703.bin"/><Relationship Id="rId1487" Type="http://schemas.openxmlformats.org/officeDocument/2006/relationships/image" Target="media/image739.emf"/><Relationship Id="rId1488" Type="http://schemas.openxmlformats.org/officeDocument/2006/relationships/oleObject" Target="embeddings/oleObject704.bin"/><Relationship Id="rId1489" Type="http://schemas.openxmlformats.org/officeDocument/2006/relationships/image" Target="media/image740.wmf"/><Relationship Id="rId1090" Type="http://schemas.openxmlformats.org/officeDocument/2006/relationships/image" Target="media/image550.wmf"/><Relationship Id="rId1091" Type="http://schemas.openxmlformats.org/officeDocument/2006/relationships/oleObject" Target="embeddings/oleObject531.bin"/><Relationship Id="rId1092" Type="http://schemas.openxmlformats.org/officeDocument/2006/relationships/image" Target="media/image551.wmf"/><Relationship Id="rId1093" Type="http://schemas.openxmlformats.org/officeDocument/2006/relationships/oleObject" Target="embeddings/oleObject532.bin"/><Relationship Id="rId1094" Type="http://schemas.openxmlformats.org/officeDocument/2006/relationships/image" Target="media/image552.wmf"/><Relationship Id="rId1095" Type="http://schemas.openxmlformats.org/officeDocument/2006/relationships/oleObject" Target="embeddings/oleObject533.bin"/><Relationship Id="rId1096" Type="http://schemas.openxmlformats.org/officeDocument/2006/relationships/image" Target="media/image553.wmf"/><Relationship Id="rId1097" Type="http://schemas.openxmlformats.org/officeDocument/2006/relationships/oleObject" Target="embeddings/oleObject534.bin"/><Relationship Id="rId1098" Type="http://schemas.openxmlformats.org/officeDocument/2006/relationships/image" Target="media/image554.wmf"/><Relationship Id="rId1099" Type="http://schemas.openxmlformats.org/officeDocument/2006/relationships/oleObject" Target="embeddings/oleObject535.bin"/><Relationship Id="rId1874" Type="http://schemas.openxmlformats.org/officeDocument/2006/relationships/oleObject" Target="embeddings/oleObject897.bin"/><Relationship Id="rId1875" Type="http://schemas.openxmlformats.org/officeDocument/2006/relationships/image" Target="media/image933.wmf"/><Relationship Id="rId1876" Type="http://schemas.openxmlformats.org/officeDocument/2006/relationships/oleObject" Target="embeddings/oleObject898.bin"/><Relationship Id="rId1877" Type="http://schemas.openxmlformats.org/officeDocument/2006/relationships/image" Target="media/image934.wmf"/><Relationship Id="rId1878" Type="http://schemas.openxmlformats.org/officeDocument/2006/relationships/oleObject" Target="embeddings/oleObject899.bin"/><Relationship Id="rId1879" Type="http://schemas.openxmlformats.org/officeDocument/2006/relationships/image" Target="media/image935.wmf"/><Relationship Id="rId2170" Type="http://schemas.openxmlformats.org/officeDocument/2006/relationships/oleObject" Target="embeddings/oleObject1045.bin"/><Relationship Id="rId2171" Type="http://schemas.openxmlformats.org/officeDocument/2006/relationships/image" Target="media/image1081.wmf"/><Relationship Id="rId2172" Type="http://schemas.openxmlformats.org/officeDocument/2006/relationships/oleObject" Target="embeddings/oleObject1046.bin"/><Relationship Id="rId2173" Type="http://schemas.openxmlformats.org/officeDocument/2006/relationships/image" Target="media/image1082.wmf"/><Relationship Id="rId2174" Type="http://schemas.openxmlformats.org/officeDocument/2006/relationships/oleObject" Target="embeddings/oleObject1047.bin"/><Relationship Id="rId2175" Type="http://schemas.openxmlformats.org/officeDocument/2006/relationships/image" Target="media/image1083.wmf"/><Relationship Id="rId2176" Type="http://schemas.openxmlformats.org/officeDocument/2006/relationships/oleObject" Target="embeddings/oleObject1048.bin"/><Relationship Id="rId2177" Type="http://schemas.openxmlformats.org/officeDocument/2006/relationships/image" Target="media/image1084.wmf"/><Relationship Id="rId2178" Type="http://schemas.openxmlformats.org/officeDocument/2006/relationships/oleObject" Target="embeddings/oleObject1049.bin"/><Relationship Id="rId2179" Type="http://schemas.openxmlformats.org/officeDocument/2006/relationships/image" Target="media/image1085.wmf"/><Relationship Id="rId2560" Type="http://schemas.openxmlformats.org/officeDocument/2006/relationships/oleObject" Target="embeddings/oleObject1240.bin"/><Relationship Id="rId2561" Type="http://schemas.openxmlformats.org/officeDocument/2006/relationships/image" Target="media/image1276.wmf"/><Relationship Id="rId2562" Type="http://schemas.openxmlformats.org/officeDocument/2006/relationships/oleObject" Target="embeddings/oleObject1241.bin"/><Relationship Id="rId2563" Type="http://schemas.openxmlformats.org/officeDocument/2006/relationships/image" Target="media/image1277.wmf"/><Relationship Id="rId2564" Type="http://schemas.openxmlformats.org/officeDocument/2006/relationships/oleObject" Target="embeddings/oleObject1242.bin"/><Relationship Id="rId2565" Type="http://schemas.openxmlformats.org/officeDocument/2006/relationships/image" Target="media/image1278.wmf"/><Relationship Id="rId2566" Type="http://schemas.openxmlformats.org/officeDocument/2006/relationships/oleObject" Target="embeddings/oleObject1243.bin"/><Relationship Id="rId2567" Type="http://schemas.openxmlformats.org/officeDocument/2006/relationships/image" Target="media/image1279.wmf"/><Relationship Id="rId2568" Type="http://schemas.openxmlformats.org/officeDocument/2006/relationships/oleObject" Target="embeddings/oleObject1244.bin"/><Relationship Id="rId2569" Type="http://schemas.openxmlformats.org/officeDocument/2006/relationships/image" Target="media/image1280.wmf"/><Relationship Id="rId620" Type="http://schemas.openxmlformats.org/officeDocument/2006/relationships/oleObject" Target="embeddings/oleObject303.bin"/><Relationship Id="rId621" Type="http://schemas.openxmlformats.org/officeDocument/2006/relationships/image" Target="media/image308.wmf"/><Relationship Id="rId622" Type="http://schemas.openxmlformats.org/officeDocument/2006/relationships/oleObject" Target="embeddings/oleObject304.bin"/><Relationship Id="rId623" Type="http://schemas.openxmlformats.org/officeDocument/2006/relationships/image" Target="media/image309.wmf"/><Relationship Id="rId624" Type="http://schemas.openxmlformats.org/officeDocument/2006/relationships/oleObject" Target="embeddings/oleObject305.bin"/><Relationship Id="rId625" Type="http://schemas.openxmlformats.org/officeDocument/2006/relationships/image" Target="media/image310.wmf"/><Relationship Id="rId626" Type="http://schemas.openxmlformats.org/officeDocument/2006/relationships/oleObject" Target="embeddings/oleObject306.bin"/><Relationship Id="rId627" Type="http://schemas.openxmlformats.org/officeDocument/2006/relationships/image" Target="media/image311.wmf"/><Relationship Id="rId628" Type="http://schemas.openxmlformats.org/officeDocument/2006/relationships/oleObject" Target="embeddings/oleObject307.bin"/><Relationship Id="rId629" Type="http://schemas.openxmlformats.org/officeDocument/2006/relationships/image" Target="media/image312.wmf"/><Relationship Id="rId230" Type="http://schemas.openxmlformats.org/officeDocument/2006/relationships/oleObject" Target="embeddings/oleObject109.bin"/><Relationship Id="rId231" Type="http://schemas.openxmlformats.org/officeDocument/2006/relationships/image" Target="media/image112.wmf"/><Relationship Id="rId232" Type="http://schemas.openxmlformats.org/officeDocument/2006/relationships/oleObject" Target="embeddings/oleObject110.bin"/><Relationship Id="rId233" Type="http://schemas.openxmlformats.org/officeDocument/2006/relationships/image" Target="media/image113.wmf"/><Relationship Id="rId234" Type="http://schemas.openxmlformats.org/officeDocument/2006/relationships/oleObject" Target="embeddings/oleObject111.bin"/><Relationship Id="rId235" Type="http://schemas.openxmlformats.org/officeDocument/2006/relationships/image" Target="media/image114.wmf"/><Relationship Id="rId236" Type="http://schemas.openxmlformats.org/officeDocument/2006/relationships/oleObject" Target="embeddings/oleObject112.bin"/><Relationship Id="rId237" Type="http://schemas.openxmlformats.org/officeDocument/2006/relationships/image" Target="media/image115.wmf"/><Relationship Id="rId238" Type="http://schemas.openxmlformats.org/officeDocument/2006/relationships/oleObject" Target="embeddings/oleObject113.bin"/><Relationship Id="rId239" Type="http://schemas.openxmlformats.org/officeDocument/2006/relationships/image" Target="media/image116.wmf"/><Relationship Id="rId1880" Type="http://schemas.openxmlformats.org/officeDocument/2006/relationships/oleObject" Target="embeddings/oleObject900.bin"/><Relationship Id="rId1881" Type="http://schemas.openxmlformats.org/officeDocument/2006/relationships/image" Target="media/image936.wmf"/><Relationship Id="rId1882" Type="http://schemas.openxmlformats.org/officeDocument/2006/relationships/oleObject" Target="embeddings/oleObject901.bin"/><Relationship Id="rId1883" Type="http://schemas.openxmlformats.org/officeDocument/2006/relationships/image" Target="media/image937.wmf"/><Relationship Id="rId1490" Type="http://schemas.openxmlformats.org/officeDocument/2006/relationships/oleObject" Target="embeddings/oleObject705.bin"/><Relationship Id="rId1491" Type="http://schemas.openxmlformats.org/officeDocument/2006/relationships/image" Target="media/image741.wmf"/><Relationship Id="rId1492" Type="http://schemas.openxmlformats.org/officeDocument/2006/relationships/oleObject" Target="embeddings/oleObject706.bin"/><Relationship Id="rId1493" Type="http://schemas.openxmlformats.org/officeDocument/2006/relationships/image" Target="media/image742.emf"/><Relationship Id="rId1494" Type="http://schemas.openxmlformats.org/officeDocument/2006/relationships/oleObject" Target="embeddings/oleObject707.bin"/><Relationship Id="rId1495" Type="http://schemas.openxmlformats.org/officeDocument/2006/relationships/image" Target="media/image743.emf"/><Relationship Id="rId1496" Type="http://schemas.openxmlformats.org/officeDocument/2006/relationships/oleObject" Target="embeddings/oleObject708.bin"/><Relationship Id="rId1497" Type="http://schemas.openxmlformats.org/officeDocument/2006/relationships/image" Target="media/image744.wmf"/><Relationship Id="rId1498" Type="http://schemas.openxmlformats.org/officeDocument/2006/relationships/oleObject" Target="embeddings/oleObject709.bin"/><Relationship Id="rId1499" Type="http://schemas.openxmlformats.org/officeDocument/2006/relationships/image" Target="media/image745.wmf"/><Relationship Id="rId1884" Type="http://schemas.openxmlformats.org/officeDocument/2006/relationships/oleObject" Target="embeddings/oleObject902.bin"/><Relationship Id="rId1885" Type="http://schemas.openxmlformats.org/officeDocument/2006/relationships/image" Target="media/image938.wmf"/><Relationship Id="rId1886" Type="http://schemas.openxmlformats.org/officeDocument/2006/relationships/oleObject" Target="embeddings/oleObject903.bin"/><Relationship Id="rId1887" Type="http://schemas.openxmlformats.org/officeDocument/2006/relationships/image" Target="media/image939.wmf"/><Relationship Id="rId1888" Type="http://schemas.openxmlformats.org/officeDocument/2006/relationships/oleObject" Target="embeddings/oleObject904.bin"/><Relationship Id="rId1889" Type="http://schemas.openxmlformats.org/officeDocument/2006/relationships/image" Target="media/image940.wmf"/><Relationship Id="rId2180" Type="http://schemas.openxmlformats.org/officeDocument/2006/relationships/oleObject" Target="embeddings/oleObject1050.bin"/><Relationship Id="rId2181" Type="http://schemas.openxmlformats.org/officeDocument/2006/relationships/image" Target="media/image1086.wmf"/><Relationship Id="rId2182" Type="http://schemas.openxmlformats.org/officeDocument/2006/relationships/oleObject" Target="embeddings/oleObject1051.bin"/><Relationship Id="rId2183" Type="http://schemas.openxmlformats.org/officeDocument/2006/relationships/image" Target="media/image1087.wmf"/><Relationship Id="rId2184" Type="http://schemas.openxmlformats.org/officeDocument/2006/relationships/oleObject" Target="embeddings/oleObject1052.bin"/><Relationship Id="rId10" Type="http://schemas.openxmlformats.org/officeDocument/2006/relationships/image" Target="media/image2.jpe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image" Target="media/image3.wmf"/><Relationship Id="rId14" Type="http://schemas.openxmlformats.org/officeDocument/2006/relationships/oleObject" Target="embeddings/oleObject1.bin"/><Relationship Id="rId15" Type="http://schemas.openxmlformats.org/officeDocument/2006/relationships/image" Target="media/image4.wmf"/><Relationship Id="rId16" Type="http://schemas.openxmlformats.org/officeDocument/2006/relationships/oleObject" Target="embeddings/oleObject2.bin"/><Relationship Id="rId17" Type="http://schemas.openxmlformats.org/officeDocument/2006/relationships/image" Target="media/image5.wmf"/><Relationship Id="rId18" Type="http://schemas.openxmlformats.org/officeDocument/2006/relationships/oleObject" Target="embeddings/oleObject3.bin"/><Relationship Id="rId19" Type="http://schemas.openxmlformats.org/officeDocument/2006/relationships/image" Target="media/image6.wmf"/><Relationship Id="rId2185" Type="http://schemas.openxmlformats.org/officeDocument/2006/relationships/image" Target="media/image1088.wmf"/><Relationship Id="rId2186" Type="http://schemas.openxmlformats.org/officeDocument/2006/relationships/oleObject" Target="embeddings/oleObject1053.bin"/><Relationship Id="rId2187" Type="http://schemas.openxmlformats.org/officeDocument/2006/relationships/image" Target="media/image1089.wmf"/><Relationship Id="rId2188" Type="http://schemas.openxmlformats.org/officeDocument/2006/relationships/oleObject" Target="embeddings/oleObject1054.bin"/><Relationship Id="rId2189" Type="http://schemas.openxmlformats.org/officeDocument/2006/relationships/image" Target="media/image1090.wmf"/><Relationship Id="rId2570" Type="http://schemas.openxmlformats.org/officeDocument/2006/relationships/oleObject" Target="embeddings/oleObject1245.bin"/><Relationship Id="rId2571" Type="http://schemas.openxmlformats.org/officeDocument/2006/relationships/image" Target="media/image1281.wmf"/><Relationship Id="rId2572" Type="http://schemas.openxmlformats.org/officeDocument/2006/relationships/oleObject" Target="embeddings/oleObject1246.bin"/><Relationship Id="rId2573" Type="http://schemas.openxmlformats.org/officeDocument/2006/relationships/image" Target="media/image1282.wmf"/><Relationship Id="rId2574" Type="http://schemas.openxmlformats.org/officeDocument/2006/relationships/oleObject" Target="embeddings/oleObject1247.bin"/><Relationship Id="rId2575" Type="http://schemas.openxmlformats.org/officeDocument/2006/relationships/image" Target="media/image1283.wmf"/><Relationship Id="rId2576" Type="http://schemas.openxmlformats.org/officeDocument/2006/relationships/oleObject" Target="embeddings/oleObject1248.bin"/><Relationship Id="rId2577" Type="http://schemas.openxmlformats.org/officeDocument/2006/relationships/image" Target="media/image1284.wmf"/><Relationship Id="rId2578" Type="http://schemas.openxmlformats.org/officeDocument/2006/relationships/oleObject" Target="embeddings/oleObject1249.bin"/><Relationship Id="rId2579" Type="http://schemas.openxmlformats.org/officeDocument/2006/relationships/image" Target="media/image1285.wmf"/><Relationship Id="rId630" Type="http://schemas.openxmlformats.org/officeDocument/2006/relationships/oleObject" Target="embeddings/oleObject308.bin"/><Relationship Id="rId631" Type="http://schemas.openxmlformats.org/officeDocument/2006/relationships/image" Target="media/image313.wmf"/><Relationship Id="rId632" Type="http://schemas.openxmlformats.org/officeDocument/2006/relationships/oleObject" Target="embeddings/oleObject309.bin"/><Relationship Id="rId633" Type="http://schemas.openxmlformats.org/officeDocument/2006/relationships/image" Target="media/image314.wmf"/><Relationship Id="rId634" Type="http://schemas.openxmlformats.org/officeDocument/2006/relationships/oleObject" Target="embeddings/oleObject310.bin"/><Relationship Id="rId635" Type="http://schemas.openxmlformats.org/officeDocument/2006/relationships/image" Target="media/image315.wmf"/><Relationship Id="rId636" Type="http://schemas.openxmlformats.org/officeDocument/2006/relationships/oleObject" Target="embeddings/oleObject311.bin"/><Relationship Id="rId637" Type="http://schemas.openxmlformats.org/officeDocument/2006/relationships/image" Target="media/image316.wmf"/><Relationship Id="rId638" Type="http://schemas.openxmlformats.org/officeDocument/2006/relationships/oleObject" Target="embeddings/oleObject312.bin"/><Relationship Id="rId639" Type="http://schemas.openxmlformats.org/officeDocument/2006/relationships/image" Target="media/image317.wmf"/><Relationship Id="rId240" Type="http://schemas.openxmlformats.org/officeDocument/2006/relationships/oleObject" Target="embeddings/oleObject114.bin"/><Relationship Id="rId241" Type="http://schemas.openxmlformats.org/officeDocument/2006/relationships/image" Target="media/image117.png"/><Relationship Id="rId242" Type="http://schemas.openxmlformats.org/officeDocument/2006/relationships/image" Target="media/image118.wmf"/><Relationship Id="rId243" Type="http://schemas.openxmlformats.org/officeDocument/2006/relationships/oleObject" Target="embeddings/oleObject115.bin"/><Relationship Id="rId244" Type="http://schemas.openxmlformats.org/officeDocument/2006/relationships/image" Target="media/image119.wmf"/><Relationship Id="rId245" Type="http://schemas.openxmlformats.org/officeDocument/2006/relationships/oleObject" Target="embeddings/oleObject116.bin"/><Relationship Id="rId246" Type="http://schemas.openxmlformats.org/officeDocument/2006/relationships/image" Target="media/image120.wmf"/><Relationship Id="rId247" Type="http://schemas.openxmlformats.org/officeDocument/2006/relationships/oleObject" Target="embeddings/oleObject117.bin"/><Relationship Id="rId248" Type="http://schemas.openxmlformats.org/officeDocument/2006/relationships/image" Target="media/image121.wmf"/><Relationship Id="rId249" Type="http://schemas.openxmlformats.org/officeDocument/2006/relationships/oleObject" Target="embeddings/oleObject118.bin"/><Relationship Id="rId1890" Type="http://schemas.openxmlformats.org/officeDocument/2006/relationships/oleObject" Target="embeddings/oleObject905.bin"/><Relationship Id="rId1891" Type="http://schemas.openxmlformats.org/officeDocument/2006/relationships/image" Target="media/image941.wmf"/><Relationship Id="rId1892" Type="http://schemas.openxmlformats.org/officeDocument/2006/relationships/oleObject" Target="embeddings/oleObject906.bin"/><Relationship Id="rId1893" Type="http://schemas.openxmlformats.org/officeDocument/2006/relationships/image" Target="media/image942.wmf"/><Relationship Id="rId1894" Type="http://schemas.openxmlformats.org/officeDocument/2006/relationships/oleObject" Target="embeddings/oleObject907.bin"/><Relationship Id="rId1895" Type="http://schemas.openxmlformats.org/officeDocument/2006/relationships/image" Target="media/image943.wmf"/><Relationship Id="rId1896" Type="http://schemas.openxmlformats.org/officeDocument/2006/relationships/oleObject" Target="embeddings/oleObject908.bin"/><Relationship Id="rId1897" Type="http://schemas.openxmlformats.org/officeDocument/2006/relationships/image" Target="media/image944.wmf"/><Relationship Id="rId1898" Type="http://schemas.openxmlformats.org/officeDocument/2006/relationships/oleObject" Target="embeddings/oleObject909.bin"/><Relationship Id="rId1899" Type="http://schemas.openxmlformats.org/officeDocument/2006/relationships/image" Target="media/image945.wmf"/><Relationship Id="rId2580" Type="http://schemas.openxmlformats.org/officeDocument/2006/relationships/oleObject" Target="embeddings/oleObject1250.bin"/><Relationship Id="rId2581" Type="http://schemas.openxmlformats.org/officeDocument/2006/relationships/image" Target="media/image1286.wmf"/><Relationship Id="rId2582" Type="http://schemas.openxmlformats.org/officeDocument/2006/relationships/oleObject" Target="embeddings/oleObject1251.bin"/><Relationship Id="rId2583" Type="http://schemas.openxmlformats.org/officeDocument/2006/relationships/image" Target="media/image1287.wmf"/><Relationship Id="rId2190" Type="http://schemas.openxmlformats.org/officeDocument/2006/relationships/oleObject" Target="embeddings/oleObject1055.bin"/><Relationship Id="rId2191" Type="http://schemas.openxmlformats.org/officeDocument/2006/relationships/image" Target="media/image1091.wmf"/><Relationship Id="rId2192" Type="http://schemas.openxmlformats.org/officeDocument/2006/relationships/oleObject" Target="embeddings/oleObject1056.bin"/><Relationship Id="rId2193" Type="http://schemas.openxmlformats.org/officeDocument/2006/relationships/image" Target="media/image1092.wmf"/><Relationship Id="rId2194" Type="http://schemas.openxmlformats.org/officeDocument/2006/relationships/oleObject" Target="embeddings/oleObject1057.bin"/><Relationship Id="rId2195" Type="http://schemas.openxmlformats.org/officeDocument/2006/relationships/image" Target="media/image1093.wmf"/><Relationship Id="rId2196" Type="http://schemas.openxmlformats.org/officeDocument/2006/relationships/oleObject" Target="embeddings/oleObject1058.bin"/><Relationship Id="rId20" Type="http://schemas.openxmlformats.org/officeDocument/2006/relationships/oleObject" Target="embeddings/oleObject4.bin"/><Relationship Id="rId21" Type="http://schemas.openxmlformats.org/officeDocument/2006/relationships/image" Target="media/image7.wmf"/><Relationship Id="rId22" Type="http://schemas.openxmlformats.org/officeDocument/2006/relationships/oleObject" Target="embeddings/oleObject5.bin"/><Relationship Id="rId23" Type="http://schemas.openxmlformats.org/officeDocument/2006/relationships/image" Target="media/image8.wmf"/><Relationship Id="rId24" Type="http://schemas.openxmlformats.org/officeDocument/2006/relationships/oleObject" Target="embeddings/oleObject6.bin"/><Relationship Id="rId25" Type="http://schemas.openxmlformats.org/officeDocument/2006/relationships/image" Target="media/image9.wmf"/><Relationship Id="rId26" Type="http://schemas.openxmlformats.org/officeDocument/2006/relationships/oleObject" Target="embeddings/oleObject7.bin"/><Relationship Id="rId27" Type="http://schemas.openxmlformats.org/officeDocument/2006/relationships/image" Target="media/image10.wmf"/><Relationship Id="rId28" Type="http://schemas.openxmlformats.org/officeDocument/2006/relationships/oleObject" Target="embeddings/oleObject8.bin"/><Relationship Id="rId29" Type="http://schemas.openxmlformats.org/officeDocument/2006/relationships/image" Target="media/image11.wmf"/><Relationship Id="rId2197" Type="http://schemas.openxmlformats.org/officeDocument/2006/relationships/image" Target="media/image1094.wmf"/><Relationship Id="rId2198" Type="http://schemas.openxmlformats.org/officeDocument/2006/relationships/oleObject" Target="embeddings/oleObject1059.bin"/><Relationship Id="rId2199" Type="http://schemas.openxmlformats.org/officeDocument/2006/relationships/image" Target="media/image1095.wmf"/><Relationship Id="rId2584" Type="http://schemas.openxmlformats.org/officeDocument/2006/relationships/oleObject" Target="embeddings/oleObject1252.bin"/><Relationship Id="rId2585" Type="http://schemas.openxmlformats.org/officeDocument/2006/relationships/image" Target="media/image1288.wmf"/><Relationship Id="rId2586" Type="http://schemas.openxmlformats.org/officeDocument/2006/relationships/oleObject" Target="embeddings/oleObject1253.bin"/><Relationship Id="rId2587" Type="http://schemas.openxmlformats.org/officeDocument/2006/relationships/image" Target="media/image1289.wmf"/><Relationship Id="rId2588" Type="http://schemas.openxmlformats.org/officeDocument/2006/relationships/oleObject" Target="embeddings/oleObject1254.bin"/><Relationship Id="rId2589" Type="http://schemas.openxmlformats.org/officeDocument/2006/relationships/image" Target="media/image1290.wmf"/><Relationship Id="rId1100" Type="http://schemas.openxmlformats.org/officeDocument/2006/relationships/image" Target="media/image555.wmf"/><Relationship Id="rId1101" Type="http://schemas.openxmlformats.org/officeDocument/2006/relationships/oleObject" Target="embeddings/oleObject536.bin"/><Relationship Id="rId1102" Type="http://schemas.openxmlformats.org/officeDocument/2006/relationships/image" Target="media/image556.wmf"/><Relationship Id="rId1103" Type="http://schemas.openxmlformats.org/officeDocument/2006/relationships/oleObject" Target="embeddings/oleObject537.bin"/><Relationship Id="rId1104" Type="http://schemas.openxmlformats.org/officeDocument/2006/relationships/image" Target="media/image557.wmf"/><Relationship Id="rId1105" Type="http://schemas.openxmlformats.org/officeDocument/2006/relationships/oleObject" Target="embeddings/oleObject538.bin"/><Relationship Id="rId1106" Type="http://schemas.openxmlformats.org/officeDocument/2006/relationships/image" Target="media/image558.wmf"/><Relationship Id="rId1107" Type="http://schemas.openxmlformats.org/officeDocument/2006/relationships/oleObject" Target="embeddings/oleObject539.bin"/><Relationship Id="rId1108" Type="http://schemas.openxmlformats.org/officeDocument/2006/relationships/image" Target="media/image559.emf"/><Relationship Id="rId1109" Type="http://schemas.openxmlformats.org/officeDocument/2006/relationships/image" Target="media/image560.emf"/><Relationship Id="rId640" Type="http://schemas.openxmlformats.org/officeDocument/2006/relationships/oleObject" Target="embeddings/oleObject313.bin"/><Relationship Id="rId641" Type="http://schemas.openxmlformats.org/officeDocument/2006/relationships/image" Target="media/image318.wmf"/><Relationship Id="rId642" Type="http://schemas.openxmlformats.org/officeDocument/2006/relationships/oleObject" Target="embeddings/oleObject314.bin"/><Relationship Id="rId643" Type="http://schemas.openxmlformats.org/officeDocument/2006/relationships/image" Target="media/image319.wmf"/><Relationship Id="rId644" Type="http://schemas.openxmlformats.org/officeDocument/2006/relationships/oleObject" Target="embeddings/oleObject315.bin"/><Relationship Id="rId645" Type="http://schemas.openxmlformats.org/officeDocument/2006/relationships/image" Target="media/image320.wmf"/><Relationship Id="rId646" Type="http://schemas.openxmlformats.org/officeDocument/2006/relationships/oleObject" Target="embeddings/oleObject316.bin"/><Relationship Id="rId647" Type="http://schemas.openxmlformats.org/officeDocument/2006/relationships/image" Target="media/image321.wmf"/><Relationship Id="rId648" Type="http://schemas.openxmlformats.org/officeDocument/2006/relationships/oleObject" Target="embeddings/oleObject317.bin"/><Relationship Id="rId649" Type="http://schemas.openxmlformats.org/officeDocument/2006/relationships/image" Target="media/image322.wmf"/><Relationship Id="rId250" Type="http://schemas.openxmlformats.org/officeDocument/2006/relationships/image" Target="media/image122.wmf"/><Relationship Id="rId251" Type="http://schemas.openxmlformats.org/officeDocument/2006/relationships/oleObject" Target="embeddings/oleObject119.bin"/><Relationship Id="rId252" Type="http://schemas.openxmlformats.org/officeDocument/2006/relationships/image" Target="media/image123.wmf"/><Relationship Id="rId253" Type="http://schemas.openxmlformats.org/officeDocument/2006/relationships/oleObject" Target="embeddings/oleObject120.bin"/><Relationship Id="rId254" Type="http://schemas.openxmlformats.org/officeDocument/2006/relationships/image" Target="media/image124.wmf"/><Relationship Id="rId255" Type="http://schemas.openxmlformats.org/officeDocument/2006/relationships/oleObject" Target="embeddings/oleObject121.bin"/><Relationship Id="rId256" Type="http://schemas.openxmlformats.org/officeDocument/2006/relationships/image" Target="media/image125.wmf"/><Relationship Id="rId257" Type="http://schemas.openxmlformats.org/officeDocument/2006/relationships/oleObject" Target="embeddings/oleObject122.bin"/><Relationship Id="rId258" Type="http://schemas.openxmlformats.org/officeDocument/2006/relationships/image" Target="media/image126.wmf"/><Relationship Id="rId259" Type="http://schemas.openxmlformats.org/officeDocument/2006/relationships/oleObject" Target="embeddings/oleObject123.bin"/><Relationship Id="rId2590" Type="http://schemas.openxmlformats.org/officeDocument/2006/relationships/oleObject" Target="embeddings/oleObject1255.bin"/><Relationship Id="rId2591" Type="http://schemas.openxmlformats.org/officeDocument/2006/relationships/image" Target="media/image1291.wmf"/><Relationship Id="rId2592" Type="http://schemas.openxmlformats.org/officeDocument/2006/relationships/oleObject" Target="embeddings/oleObject1256.bin"/><Relationship Id="rId2593" Type="http://schemas.openxmlformats.org/officeDocument/2006/relationships/image" Target="media/image1292.wmf"/><Relationship Id="rId2594" Type="http://schemas.openxmlformats.org/officeDocument/2006/relationships/oleObject" Target="embeddings/oleObject1257.bin"/><Relationship Id="rId2595" Type="http://schemas.openxmlformats.org/officeDocument/2006/relationships/image" Target="media/image1293.wmf"/><Relationship Id="rId2596" Type="http://schemas.openxmlformats.org/officeDocument/2006/relationships/oleObject" Target="embeddings/oleObject1258.bin"/><Relationship Id="rId2597" Type="http://schemas.openxmlformats.org/officeDocument/2006/relationships/image" Target="media/image1294.wmf"/><Relationship Id="rId2598" Type="http://schemas.openxmlformats.org/officeDocument/2006/relationships/oleObject" Target="embeddings/oleObject1259.bin"/><Relationship Id="rId2599" Type="http://schemas.openxmlformats.org/officeDocument/2006/relationships/image" Target="media/image1295.wmf"/><Relationship Id="rId30" Type="http://schemas.openxmlformats.org/officeDocument/2006/relationships/oleObject" Target="embeddings/oleObject9.bin"/><Relationship Id="rId31" Type="http://schemas.openxmlformats.org/officeDocument/2006/relationships/image" Target="media/image12.wmf"/><Relationship Id="rId32" Type="http://schemas.openxmlformats.org/officeDocument/2006/relationships/oleObject" Target="embeddings/oleObject10.bin"/><Relationship Id="rId33" Type="http://schemas.openxmlformats.org/officeDocument/2006/relationships/image" Target="media/image13.wmf"/><Relationship Id="rId34" Type="http://schemas.openxmlformats.org/officeDocument/2006/relationships/oleObject" Target="embeddings/oleObject11.bin"/><Relationship Id="rId35" Type="http://schemas.openxmlformats.org/officeDocument/2006/relationships/image" Target="media/image14.wmf"/><Relationship Id="rId36" Type="http://schemas.openxmlformats.org/officeDocument/2006/relationships/oleObject" Target="embeddings/oleObject12.bin"/><Relationship Id="rId37" Type="http://schemas.openxmlformats.org/officeDocument/2006/relationships/image" Target="media/image15.wmf"/><Relationship Id="rId38" Type="http://schemas.openxmlformats.org/officeDocument/2006/relationships/oleObject" Target="embeddings/oleObject13.bin"/><Relationship Id="rId39" Type="http://schemas.openxmlformats.org/officeDocument/2006/relationships/image" Target="media/image16.wmf"/><Relationship Id="rId1500" Type="http://schemas.openxmlformats.org/officeDocument/2006/relationships/oleObject" Target="embeddings/oleObject710.bin"/><Relationship Id="rId1501" Type="http://schemas.openxmlformats.org/officeDocument/2006/relationships/image" Target="media/image746.wmf"/><Relationship Id="rId1502" Type="http://schemas.openxmlformats.org/officeDocument/2006/relationships/oleObject" Target="embeddings/oleObject711.bin"/><Relationship Id="rId1503" Type="http://schemas.openxmlformats.org/officeDocument/2006/relationships/image" Target="media/image747.wmf"/><Relationship Id="rId1110" Type="http://schemas.openxmlformats.org/officeDocument/2006/relationships/image" Target="media/image561.png"/><Relationship Id="rId1504" Type="http://schemas.openxmlformats.org/officeDocument/2006/relationships/oleObject" Target="embeddings/oleObject712.bin"/><Relationship Id="rId1505" Type="http://schemas.openxmlformats.org/officeDocument/2006/relationships/image" Target="media/image748.wmf"/><Relationship Id="rId1506" Type="http://schemas.openxmlformats.org/officeDocument/2006/relationships/oleObject" Target="embeddings/oleObject713.bin"/><Relationship Id="rId1507" Type="http://schemas.openxmlformats.org/officeDocument/2006/relationships/image" Target="media/image749.wmf"/><Relationship Id="rId1508" Type="http://schemas.openxmlformats.org/officeDocument/2006/relationships/oleObject" Target="embeddings/oleObject714.bin"/><Relationship Id="rId1509" Type="http://schemas.openxmlformats.org/officeDocument/2006/relationships/image" Target="media/image750.wmf"/><Relationship Id="rId650" Type="http://schemas.openxmlformats.org/officeDocument/2006/relationships/oleObject" Target="embeddings/oleObject318.bin"/><Relationship Id="rId651" Type="http://schemas.openxmlformats.org/officeDocument/2006/relationships/image" Target="media/image323.wmf"/><Relationship Id="rId652" Type="http://schemas.openxmlformats.org/officeDocument/2006/relationships/oleObject" Target="embeddings/oleObject319.bin"/><Relationship Id="rId653" Type="http://schemas.openxmlformats.org/officeDocument/2006/relationships/image" Target="media/image324.wmf"/><Relationship Id="rId654" Type="http://schemas.openxmlformats.org/officeDocument/2006/relationships/oleObject" Target="embeddings/oleObject320.bin"/><Relationship Id="rId655" Type="http://schemas.openxmlformats.org/officeDocument/2006/relationships/image" Target="media/image325.wmf"/><Relationship Id="rId656" Type="http://schemas.openxmlformats.org/officeDocument/2006/relationships/oleObject" Target="embeddings/oleObject321.bin"/><Relationship Id="rId657" Type="http://schemas.openxmlformats.org/officeDocument/2006/relationships/image" Target="media/image326.wmf"/><Relationship Id="rId658" Type="http://schemas.openxmlformats.org/officeDocument/2006/relationships/oleObject" Target="embeddings/oleObject322.bin"/><Relationship Id="rId659" Type="http://schemas.openxmlformats.org/officeDocument/2006/relationships/image" Target="media/image327.wmf"/><Relationship Id="rId260" Type="http://schemas.openxmlformats.org/officeDocument/2006/relationships/image" Target="media/image127.wmf"/><Relationship Id="rId261" Type="http://schemas.openxmlformats.org/officeDocument/2006/relationships/oleObject" Target="embeddings/oleObject124.bin"/><Relationship Id="rId262" Type="http://schemas.openxmlformats.org/officeDocument/2006/relationships/image" Target="media/image128.wmf"/><Relationship Id="rId263" Type="http://schemas.openxmlformats.org/officeDocument/2006/relationships/oleObject" Target="embeddings/oleObject125.bin"/><Relationship Id="rId264" Type="http://schemas.openxmlformats.org/officeDocument/2006/relationships/image" Target="media/image129.wmf"/><Relationship Id="rId265" Type="http://schemas.openxmlformats.org/officeDocument/2006/relationships/oleObject" Target="embeddings/oleObject126.bin"/><Relationship Id="rId266" Type="http://schemas.openxmlformats.org/officeDocument/2006/relationships/image" Target="media/image130.wmf"/><Relationship Id="rId267" Type="http://schemas.openxmlformats.org/officeDocument/2006/relationships/oleObject" Target="embeddings/oleObject127.bin"/><Relationship Id="rId268" Type="http://schemas.openxmlformats.org/officeDocument/2006/relationships/image" Target="media/image131.wmf"/><Relationship Id="rId269" Type="http://schemas.openxmlformats.org/officeDocument/2006/relationships/oleObject" Target="embeddings/oleObject128.bin"/><Relationship Id="rId40" Type="http://schemas.openxmlformats.org/officeDocument/2006/relationships/oleObject" Target="embeddings/oleObject14.bin"/><Relationship Id="rId41" Type="http://schemas.openxmlformats.org/officeDocument/2006/relationships/image" Target="media/image17.wmf"/><Relationship Id="rId42" Type="http://schemas.openxmlformats.org/officeDocument/2006/relationships/oleObject" Target="embeddings/oleObject15.bin"/><Relationship Id="rId43" Type="http://schemas.openxmlformats.org/officeDocument/2006/relationships/image" Target="media/image18.wmf"/><Relationship Id="rId44" Type="http://schemas.openxmlformats.org/officeDocument/2006/relationships/oleObject" Target="embeddings/oleObject16.bin"/><Relationship Id="rId45" Type="http://schemas.openxmlformats.org/officeDocument/2006/relationships/image" Target="media/image19.wmf"/><Relationship Id="rId46" Type="http://schemas.openxmlformats.org/officeDocument/2006/relationships/oleObject" Target="embeddings/oleObject17.bin"/><Relationship Id="rId47" Type="http://schemas.openxmlformats.org/officeDocument/2006/relationships/image" Target="media/image20.wmf"/><Relationship Id="rId48" Type="http://schemas.openxmlformats.org/officeDocument/2006/relationships/oleObject" Target="embeddings/oleObject18.bin"/><Relationship Id="rId49" Type="http://schemas.openxmlformats.org/officeDocument/2006/relationships/image" Target="media/image21.wmf"/><Relationship Id="rId1900" Type="http://schemas.openxmlformats.org/officeDocument/2006/relationships/oleObject" Target="embeddings/oleObject910.bin"/><Relationship Id="rId1901" Type="http://schemas.openxmlformats.org/officeDocument/2006/relationships/image" Target="media/image946.wmf"/><Relationship Id="rId1902" Type="http://schemas.openxmlformats.org/officeDocument/2006/relationships/oleObject" Target="embeddings/oleObject911.bin"/><Relationship Id="rId1903" Type="http://schemas.openxmlformats.org/officeDocument/2006/relationships/image" Target="media/image947.wmf"/><Relationship Id="rId1510" Type="http://schemas.openxmlformats.org/officeDocument/2006/relationships/oleObject" Target="embeddings/oleObject715.bin"/><Relationship Id="rId1511" Type="http://schemas.openxmlformats.org/officeDocument/2006/relationships/image" Target="media/image751.wmf"/><Relationship Id="rId1512" Type="http://schemas.openxmlformats.org/officeDocument/2006/relationships/oleObject" Target="embeddings/oleObject716.bin"/><Relationship Id="rId1513" Type="http://schemas.openxmlformats.org/officeDocument/2006/relationships/image" Target="media/image752.wmf"/><Relationship Id="rId1514" Type="http://schemas.openxmlformats.org/officeDocument/2006/relationships/oleObject" Target="embeddings/oleObject717.bin"/><Relationship Id="rId1515" Type="http://schemas.openxmlformats.org/officeDocument/2006/relationships/image" Target="media/image753.wmf"/><Relationship Id="rId1516" Type="http://schemas.openxmlformats.org/officeDocument/2006/relationships/oleObject" Target="embeddings/oleObject718.bin"/><Relationship Id="rId1517" Type="http://schemas.openxmlformats.org/officeDocument/2006/relationships/image" Target="media/image754.wmf"/><Relationship Id="rId1518" Type="http://schemas.openxmlformats.org/officeDocument/2006/relationships/oleObject" Target="embeddings/oleObject719.bin"/><Relationship Id="rId1519" Type="http://schemas.openxmlformats.org/officeDocument/2006/relationships/image" Target="media/image755.wmf"/><Relationship Id="rId1904" Type="http://schemas.openxmlformats.org/officeDocument/2006/relationships/oleObject" Target="embeddings/oleObject912.bin"/><Relationship Id="rId1905" Type="http://schemas.openxmlformats.org/officeDocument/2006/relationships/image" Target="media/image948.wmf"/><Relationship Id="rId660" Type="http://schemas.openxmlformats.org/officeDocument/2006/relationships/oleObject" Target="embeddings/oleObject323.bin"/><Relationship Id="rId1129" Type="http://schemas.openxmlformats.org/officeDocument/2006/relationships/image" Target="media/image562.png"/><Relationship Id="rId661" Type="http://schemas.openxmlformats.org/officeDocument/2006/relationships/image" Target="media/image328.wmf"/><Relationship Id="rId662" Type="http://schemas.openxmlformats.org/officeDocument/2006/relationships/oleObject" Target="embeddings/oleObject324.bin"/><Relationship Id="rId663" Type="http://schemas.openxmlformats.org/officeDocument/2006/relationships/image" Target="media/image329.wmf"/><Relationship Id="rId664" Type="http://schemas.openxmlformats.org/officeDocument/2006/relationships/oleObject" Target="embeddings/oleObject325.bin"/><Relationship Id="rId665" Type="http://schemas.openxmlformats.org/officeDocument/2006/relationships/image" Target="media/image330.wmf"/><Relationship Id="rId666" Type="http://schemas.openxmlformats.org/officeDocument/2006/relationships/oleObject" Target="embeddings/oleObject326.bin"/><Relationship Id="rId667" Type="http://schemas.openxmlformats.org/officeDocument/2006/relationships/image" Target="media/image331.wmf"/><Relationship Id="rId668" Type="http://schemas.openxmlformats.org/officeDocument/2006/relationships/oleObject" Target="embeddings/oleObject327.bin"/><Relationship Id="rId669" Type="http://schemas.openxmlformats.org/officeDocument/2006/relationships/image" Target="media/image332.wmf"/><Relationship Id="rId270" Type="http://schemas.openxmlformats.org/officeDocument/2006/relationships/image" Target="media/image132.wmf"/><Relationship Id="rId271" Type="http://schemas.openxmlformats.org/officeDocument/2006/relationships/oleObject" Target="embeddings/oleObject129.bin"/><Relationship Id="rId272" Type="http://schemas.openxmlformats.org/officeDocument/2006/relationships/image" Target="media/image133.wmf"/><Relationship Id="rId273" Type="http://schemas.openxmlformats.org/officeDocument/2006/relationships/oleObject" Target="embeddings/oleObject130.bin"/><Relationship Id="rId274" Type="http://schemas.openxmlformats.org/officeDocument/2006/relationships/image" Target="media/image134.wmf"/><Relationship Id="rId275" Type="http://schemas.openxmlformats.org/officeDocument/2006/relationships/oleObject" Target="embeddings/oleObject131.bin"/><Relationship Id="rId276" Type="http://schemas.openxmlformats.org/officeDocument/2006/relationships/image" Target="media/image135.wmf"/><Relationship Id="rId277" Type="http://schemas.openxmlformats.org/officeDocument/2006/relationships/oleObject" Target="embeddings/oleObject132.bin"/><Relationship Id="rId278" Type="http://schemas.openxmlformats.org/officeDocument/2006/relationships/image" Target="media/image136.wmf"/><Relationship Id="rId279" Type="http://schemas.openxmlformats.org/officeDocument/2006/relationships/oleObject" Target="embeddings/oleObject133.bin"/><Relationship Id="rId1906" Type="http://schemas.openxmlformats.org/officeDocument/2006/relationships/oleObject" Target="embeddings/oleObject913.bin"/><Relationship Id="rId1907" Type="http://schemas.openxmlformats.org/officeDocument/2006/relationships/image" Target="media/image949.wmf"/><Relationship Id="rId1908" Type="http://schemas.openxmlformats.org/officeDocument/2006/relationships/oleObject" Target="embeddings/oleObject914.bin"/><Relationship Id="rId1909" Type="http://schemas.openxmlformats.org/officeDocument/2006/relationships/image" Target="media/image950.wmf"/><Relationship Id="rId2200" Type="http://schemas.openxmlformats.org/officeDocument/2006/relationships/oleObject" Target="embeddings/oleObject1060.bin"/><Relationship Id="rId2201" Type="http://schemas.openxmlformats.org/officeDocument/2006/relationships/image" Target="media/image1096.wmf"/><Relationship Id="rId2202" Type="http://schemas.openxmlformats.org/officeDocument/2006/relationships/oleObject" Target="embeddings/oleObject1061.bin"/><Relationship Id="rId2203" Type="http://schemas.openxmlformats.org/officeDocument/2006/relationships/image" Target="media/image1097.wmf"/><Relationship Id="rId2204" Type="http://schemas.openxmlformats.org/officeDocument/2006/relationships/oleObject" Target="embeddings/oleObject1062.bin"/><Relationship Id="rId2205" Type="http://schemas.openxmlformats.org/officeDocument/2006/relationships/image" Target="media/image1098.wmf"/><Relationship Id="rId2206" Type="http://schemas.openxmlformats.org/officeDocument/2006/relationships/oleObject" Target="embeddings/oleObject1063.bin"/><Relationship Id="rId2207" Type="http://schemas.openxmlformats.org/officeDocument/2006/relationships/image" Target="media/image1099.wmf"/><Relationship Id="rId2208" Type="http://schemas.openxmlformats.org/officeDocument/2006/relationships/oleObject" Target="embeddings/oleObject1064.bin"/><Relationship Id="rId2209" Type="http://schemas.openxmlformats.org/officeDocument/2006/relationships/image" Target="media/image1100.wmf"/><Relationship Id="rId50" Type="http://schemas.openxmlformats.org/officeDocument/2006/relationships/oleObject" Target="embeddings/oleObject19.bin"/><Relationship Id="rId51" Type="http://schemas.openxmlformats.org/officeDocument/2006/relationships/image" Target="media/image22.wmf"/><Relationship Id="rId52" Type="http://schemas.openxmlformats.org/officeDocument/2006/relationships/oleObject" Target="embeddings/oleObject20.bin"/><Relationship Id="rId53" Type="http://schemas.openxmlformats.org/officeDocument/2006/relationships/image" Target="media/image23.wmf"/><Relationship Id="rId54" Type="http://schemas.openxmlformats.org/officeDocument/2006/relationships/oleObject" Target="embeddings/oleObject21.bin"/><Relationship Id="rId55" Type="http://schemas.openxmlformats.org/officeDocument/2006/relationships/image" Target="media/image24.wmf"/><Relationship Id="rId56" Type="http://schemas.openxmlformats.org/officeDocument/2006/relationships/oleObject" Target="embeddings/oleObject22.bin"/><Relationship Id="rId57" Type="http://schemas.openxmlformats.org/officeDocument/2006/relationships/image" Target="media/image25.wmf"/><Relationship Id="rId58" Type="http://schemas.openxmlformats.org/officeDocument/2006/relationships/oleObject" Target="embeddings/oleObject23.bin"/><Relationship Id="rId59" Type="http://schemas.openxmlformats.org/officeDocument/2006/relationships/image" Target="media/image26.wmf"/><Relationship Id="rId1910" Type="http://schemas.openxmlformats.org/officeDocument/2006/relationships/oleObject" Target="embeddings/oleObject915.bin"/><Relationship Id="rId1911" Type="http://schemas.openxmlformats.org/officeDocument/2006/relationships/image" Target="media/image951.wmf"/><Relationship Id="rId1912" Type="http://schemas.openxmlformats.org/officeDocument/2006/relationships/oleObject" Target="embeddings/oleObject916.bin"/><Relationship Id="rId1913" Type="http://schemas.openxmlformats.org/officeDocument/2006/relationships/image" Target="media/image952.wmf"/><Relationship Id="rId1520" Type="http://schemas.openxmlformats.org/officeDocument/2006/relationships/oleObject" Target="embeddings/oleObject720.bin"/><Relationship Id="rId1521" Type="http://schemas.openxmlformats.org/officeDocument/2006/relationships/image" Target="media/image756.wmf"/><Relationship Id="rId1522" Type="http://schemas.openxmlformats.org/officeDocument/2006/relationships/oleObject" Target="embeddings/oleObject721.bin"/><Relationship Id="rId1523" Type="http://schemas.openxmlformats.org/officeDocument/2006/relationships/image" Target="media/image757.wmf"/><Relationship Id="rId1130" Type="http://schemas.openxmlformats.org/officeDocument/2006/relationships/image" Target="media/image563.emf"/><Relationship Id="rId1131" Type="http://schemas.openxmlformats.org/officeDocument/2006/relationships/image" Target="media/image564.emf"/><Relationship Id="rId1132" Type="http://schemas.openxmlformats.org/officeDocument/2006/relationships/image" Target="media/image565.png"/><Relationship Id="rId1133" Type="http://schemas.openxmlformats.org/officeDocument/2006/relationships/image" Target="media/image562.wmf"/><Relationship Id="rId1134" Type="http://schemas.openxmlformats.org/officeDocument/2006/relationships/oleObject" Target="embeddings/oleObject540.bin"/><Relationship Id="rId1135" Type="http://schemas.openxmlformats.org/officeDocument/2006/relationships/image" Target="media/image563.wmf"/><Relationship Id="rId1136" Type="http://schemas.openxmlformats.org/officeDocument/2006/relationships/oleObject" Target="embeddings/oleObject541.bin"/><Relationship Id="rId1137" Type="http://schemas.openxmlformats.org/officeDocument/2006/relationships/image" Target="media/image564.wmf"/><Relationship Id="rId1138" Type="http://schemas.openxmlformats.org/officeDocument/2006/relationships/oleObject" Target="embeddings/oleObject542.bin"/><Relationship Id="rId1139" Type="http://schemas.openxmlformats.org/officeDocument/2006/relationships/image" Target="media/image565.wmf"/><Relationship Id="rId670" Type="http://schemas.openxmlformats.org/officeDocument/2006/relationships/oleObject" Target="embeddings/oleObject328.bin"/><Relationship Id="rId671" Type="http://schemas.openxmlformats.org/officeDocument/2006/relationships/image" Target="media/image333.wmf"/><Relationship Id="rId280" Type="http://schemas.openxmlformats.org/officeDocument/2006/relationships/image" Target="media/image137.wmf"/><Relationship Id="rId281" Type="http://schemas.openxmlformats.org/officeDocument/2006/relationships/oleObject" Target="embeddings/oleObject134.bin"/><Relationship Id="rId282" Type="http://schemas.openxmlformats.org/officeDocument/2006/relationships/image" Target="media/image138.wmf"/><Relationship Id="rId283" Type="http://schemas.openxmlformats.org/officeDocument/2006/relationships/oleObject" Target="embeddings/oleObject135.bin"/><Relationship Id="rId284" Type="http://schemas.openxmlformats.org/officeDocument/2006/relationships/image" Target="media/image139.wmf"/><Relationship Id="rId285" Type="http://schemas.openxmlformats.org/officeDocument/2006/relationships/oleObject" Target="embeddings/oleObject136.bin"/><Relationship Id="rId286" Type="http://schemas.openxmlformats.org/officeDocument/2006/relationships/image" Target="media/image140.wmf"/><Relationship Id="rId287" Type="http://schemas.openxmlformats.org/officeDocument/2006/relationships/oleObject" Target="embeddings/oleObject137.bin"/><Relationship Id="rId288" Type="http://schemas.openxmlformats.org/officeDocument/2006/relationships/image" Target="media/image141.wmf"/><Relationship Id="rId289" Type="http://schemas.openxmlformats.org/officeDocument/2006/relationships/oleObject" Target="embeddings/oleObject138.bin"/><Relationship Id="rId672" Type="http://schemas.openxmlformats.org/officeDocument/2006/relationships/oleObject" Target="embeddings/oleObject329.bin"/><Relationship Id="rId673" Type="http://schemas.openxmlformats.org/officeDocument/2006/relationships/image" Target="media/image334.wmf"/><Relationship Id="rId674" Type="http://schemas.openxmlformats.org/officeDocument/2006/relationships/oleObject" Target="embeddings/oleObject330.bin"/><Relationship Id="rId675" Type="http://schemas.openxmlformats.org/officeDocument/2006/relationships/image" Target="media/image335.wmf"/><Relationship Id="rId676" Type="http://schemas.openxmlformats.org/officeDocument/2006/relationships/oleObject" Target="embeddings/oleObject331.bin"/><Relationship Id="rId677" Type="http://schemas.openxmlformats.org/officeDocument/2006/relationships/image" Target="media/image336.wmf"/><Relationship Id="rId678" Type="http://schemas.openxmlformats.org/officeDocument/2006/relationships/oleObject" Target="embeddings/oleObject332.bin"/><Relationship Id="rId679" Type="http://schemas.openxmlformats.org/officeDocument/2006/relationships/image" Target="media/image337.wmf"/><Relationship Id="rId1524" Type="http://schemas.openxmlformats.org/officeDocument/2006/relationships/oleObject" Target="embeddings/oleObject722.bin"/><Relationship Id="rId1525" Type="http://schemas.openxmlformats.org/officeDocument/2006/relationships/image" Target="media/image758.wmf"/><Relationship Id="rId1526" Type="http://schemas.openxmlformats.org/officeDocument/2006/relationships/oleObject" Target="embeddings/oleObject723.bin"/><Relationship Id="rId1527" Type="http://schemas.openxmlformats.org/officeDocument/2006/relationships/image" Target="media/image759.wmf"/><Relationship Id="rId1528" Type="http://schemas.openxmlformats.org/officeDocument/2006/relationships/oleObject" Target="embeddings/oleObject724.bin"/><Relationship Id="rId1529" Type="http://schemas.openxmlformats.org/officeDocument/2006/relationships/image" Target="media/image760.wmf"/><Relationship Id="rId1914" Type="http://schemas.openxmlformats.org/officeDocument/2006/relationships/oleObject" Target="embeddings/oleObject917.bin"/><Relationship Id="rId1915" Type="http://schemas.openxmlformats.org/officeDocument/2006/relationships/image" Target="media/image953.wmf"/><Relationship Id="rId1916" Type="http://schemas.openxmlformats.org/officeDocument/2006/relationships/oleObject" Target="embeddings/oleObject918.bin"/><Relationship Id="rId1917" Type="http://schemas.openxmlformats.org/officeDocument/2006/relationships/image" Target="media/image954.wmf"/><Relationship Id="rId1918" Type="http://schemas.openxmlformats.org/officeDocument/2006/relationships/oleObject" Target="embeddings/oleObject919.bin"/><Relationship Id="rId1919" Type="http://schemas.openxmlformats.org/officeDocument/2006/relationships/image" Target="media/image955.wmf"/><Relationship Id="rId2210" Type="http://schemas.openxmlformats.org/officeDocument/2006/relationships/oleObject" Target="embeddings/oleObject1065.bin"/><Relationship Id="rId2211" Type="http://schemas.openxmlformats.org/officeDocument/2006/relationships/image" Target="media/image1101.wmf"/><Relationship Id="rId2212" Type="http://schemas.openxmlformats.org/officeDocument/2006/relationships/oleObject" Target="embeddings/oleObject1066.bin"/><Relationship Id="rId2213" Type="http://schemas.openxmlformats.org/officeDocument/2006/relationships/image" Target="media/image1102.wmf"/><Relationship Id="rId2214" Type="http://schemas.openxmlformats.org/officeDocument/2006/relationships/oleObject" Target="embeddings/oleObject1067.bin"/><Relationship Id="rId2215" Type="http://schemas.openxmlformats.org/officeDocument/2006/relationships/image" Target="media/image1103.wmf"/><Relationship Id="rId2216" Type="http://schemas.openxmlformats.org/officeDocument/2006/relationships/oleObject" Target="embeddings/oleObject1068.bin"/><Relationship Id="rId2217" Type="http://schemas.openxmlformats.org/officeDocument/2006/relationships/image" Target="media/image1104.wmf"/><Relationship Id="rId2218" Type="http://schemas.openxmlformats.org/officeDocument/2006/relationships/oleObject" Target="embeddings/oleObject1069.bin"/><Relationship Id="rId2219" Type="http://schemas.openxmlformats.org/officeDocument/2006/relationships/image" Target="media/image1105.wmf"/><Relationship Id="rId2600" Type="http://schemas.openxmlformats.org/officeDocument/2006/relationships/oleObject" Target="embeddings/oleObject1260.bin"/><Relationship Id="rId2601" Type="http://schemas.openxmlformats.org/officeDocument/2006/relationships/image" Target="media/image1296.wmf"/><Relationship Id="rId2602" Type="http://schemas.openxmlformats.org/officeDocument/2006/relationships/oleObject" Target="embeddings/oleObject1261.bin"/><Relationship Id="rId2603" Type="http://schemas.openxmlformats.org/officeDocument/2006/relationships/image" Target="media/image1297.wmf"/><Relationship Id="rId2604" Type="http://schemas.openxmlformats.org/officeDocument/2006/relationships/oleObject" Target="embeddings/oleObject1262.bin"/><Relationship Id="rId2605" Type="http://schemas.openxmlformats.org/officeDocument/2006/relationships/image" Target="media/image1298.wmf"/><Relationship Id="rId2606" Type="http://schemas.openxmlformats.org/officeDocument/2006/relationships/oleObject" Target="embeddings/oleObject1263.bin"/><Relationship Id="rId2607" Type="http://schemas.openxmlformats.org/officeDocument/2006/relationships/image" Target="media/image1299.wmf"/><Relationship Id="rId2608" Type="http://schemas.openxmlformats.org/officeDocument/2006/relationships/oleObject" Target="embeddings/oleObject1264.bin"/><Relationship Id="rId2609" Type="http://schemas.openxmlformats.org/officeDocument/2006/relationships/image" Target="media/image1300.wmf"/><Relationship Id="rId60" Type="http://schemas.openxmlformats.org/officeDocument/2006/relationships/oleObject" Target="embeddings/oleObject24.bin"/><Relationship Id="rId61" Type="http://schemas.openxmlformats.org/officeDocument/2006/relationships/image" Target="media/image27.wmf"/><Relationship Id="rId62" Type="http://schemas.openxmlformats.org/officeDocument/2006/relationships/oleObject" Target="embeddings/oleObject25.bin"/><Relationship Id="rId63" Type="http://schemas.openxmlformats.org/officeDocument/2006/relationships/image" Target="media/image28.wmf"/><Relationship Id="rId64" Type="http://schemas.openxmlformats.org/officeDocument/2006/relationships/oleObject" Target="embeddings/oleObject26.bin"/><Relationship Id="rId65" Type="http://schemas.openxmlformats.org/officeDocument/2006/relationships/image" Target="media/image29.wmf"/><Relationship Id="rId66" Type="http://schemas.openxmlformats.org/officeDocument/2006/relationships/oleObject" Target="embeddings/oleObject27.bin"/><Relationship Id="rId67" Type="http://schemas.openxmlformats.org/officeDocument/2006/relationships/image" Target="media/image30.wmf"/><Relationship Id="rId68" Type="http://schemas.openxmlformats.org/officeDocument/2006/relationships/oleObject" Target="embeddings/oleObject28.bin"/><Relationship Id="rId69" Type="http://schemas.openxmlformats.org/officeDocument/2006/relationships/image" Target="media/image31.wmf"/><Relationship Id="rId1920" Type="http://schemas.openxmlformats.org/officeDocument/2006/relationships/oleObject" Target="embeddings/oleObject920.bin"/><Relationship Id="rId1921" Type="http://schemas.openxmlformats.org/officeDocument/2006/relationships/image" Target="media/image956.wmf"/><Relationship Id="rId1922" Type="http://schemas.openxmlformats.org/officeDocument/2006/relationships/oleObject" Target="embeddings/oleObject921.bin"/><Relationship Id="rId1923" Type="http://schemas.openxmlformats.org/officeDocument/2006/relationships/image" Target="media/image957.wmf"/><Relationship Id="rId1530" Type="http://schemas.openxmlformats.org/officeDocument/2006/relationships/oleObject" Target="embeddings/oleObject725.bin"/><Relationship Id="rId1531" Type="http://schemas.openxmlformats.org/officeDocument/2006/relationships/image" Target="media/image761.wmf"/><Relationship Id="rId1532" Type="http://schemas.openxmlformats.org/officeDocument/2006/relationships/oleObject" Target="embeddings/oleObject726.bin"/><Relationship Id="rId1533" Type="http://schemas.openxmlformats.org/officeDocument/2006/relationships/image" Target="media/image762.wmf"/><Relationship Id="rId1140" Type="http://schemas.openxmlformats.org/officeDocument/2006/relationships/oleObject" Target="embeddings/oleObject543.bin"/><Relationship Id="rId1141" Type="http://schemas.openxmlformats.org/officeDocument/2006/relationships/image" Target="media/image566.wmf"/><Relationship Id="rId1142" Type="http://schemas.openxmlformats.org/officeDocument/2006/relationships/oleObject" Target="embeddings/oleObject544.bin"/><Relationship Id="rId1143" Type="http://schemas.openxmlformats.org/officeDocument/2006/relationships/image" Target="media/image567.wmf"/><Relationship Id="rId1144" Type="http://schemas.openxmlformats.org/officeDocument/2006/relationships/oleObject" Target="embeddings/oleObject545.bin"/><Relationship Id="rId1145" Type="http://schemas.openxmlformats.org/officeDocument/2006/relationships/image" Target="media/image568.png"/><Relationship Id="rId1146" Type="http://schemas.openxmlformats.org/officeDocument/2006/relationships/image" Target="media/image569.png"/><Relationship Id="rId1147" Type="http://schemas.openxmlformats.org/officeDocument/2006/relationships/image" Target="media/image570.emf"/><Relationship Id="rId1148" Type="http://schemas.openxmlformats.org/officeDocument/2006/relationships/image" Target="media/image571.emf"/><Relationship Id="rId1149" Type="http://schemas.openxmlformats.org/officeDocument/2006/relationships/image" Target="media/image572.emf"/><Relationship Id="rId680" Type="http://schemas.openxmlformats.org/officeDocument/2006/relationships/oleObject" Target="embeddings/oleObject333.bin"/><Relationship Id="rId681" Type="http://schemas.openxmlformats.org/officeDocument/2006/relationships/image" Target="media/image338.wmf"/><Relationship Id="rId290" Type="http://schemas.openxmlformats.org/officeDocument/2006/relationships/image" Target="media/image142.wmf"/><Relationship Id="rId291" Type="http://schemas.openxmlformats.org/officeDocument/2006/relationships/oleObject" Target="embeddings/oleObject139.bin"/><Relationship Id="rId292" Type="http://schemas.openxmlformats.org/officeDocument/2006/relationships/image" Target="media/image143.wmf"/><Relationship Id="rId293" Type="http://schemas.openxmlformats.org/officeDocument/2006/relationships/oleObject" Target="embeddings/oleObject140.bin"/><Relationship Id="rId294" Type="http://schemas.openxmlformats.org/officeDocument/2006/relationships/image" Target="media/image144.wmf"/><Relationship Id="rId295" Type="http://schemas.openxmlformats.org/officeDocument/2006/relationships/oleObject" Target="embeddings/oleObject141.bin"/><Relationship Id="rId296" Type="http://schemas.openxmlformats.org/officeDocument/2006/relationships/image" Target="media/image145.wmf"/><Relationship Id="rId297" Type="http://schemas.openxmlformats.org/officeDocument/2006/relationships/oleObject" Target="embeddings/oleObject142.bin"/><Relationship Id="rId298" Type="http://schemas.openxmlformats.org/officeDocument/2006/relationships/image" Target="media/image146.wmf"/><Relationship Id="rId299" Type="http://schemas.openxmlformats.org/officeDocument/2006/relationships/oleObject" Target="embeddings/oleObject143.bin"/><Relationship Id="rId682" Type="http://schemas.openxmlformats.org/officeDocument/2006/relationships/oleObject" Target="embeddings/oleObject334.bin"/><Relationship Id="rId683" Type="http://schemas.openxmlformats.org/officeDocument/2006/relationships/image" Target="media/image339.wmf"/><Relationship Id="rId684" Type="http://schemas.openxmlformats.org/officeDocument/2006/relationships/oleObject" Target="embeddings/oleObject335.bin"/><Relationship Id="rId685" Type="http://schemas.openxmlformats.org/officeDocument/2006/relationships/image" Target="media/image340.wmf"/><Relationship Id="rId686" Type="http://schemas.openxmlformats.org/officeDocument/2006/relationships/oleObject" Target="embeddings/oleObject336.bin"/><Relationship Id="rId687" Type="http://schemas.openxmlformats.org/officeDocument/2006/relationships/image" Target="media/image341.wmf"/><Relationship Id="rId688" Type="http://schemas.openxmlformats.org/officeDocument/2006/relationships/oleObject" Target="embeddings/oleObject337.bin"/><Relationship Id="rId689" Type="http://schemas.openxmlformats.org/officeDocument/2006/relationships/image" Target="media/image342.wmf"/><Relationship Id="rId1534" Type="http://schemas.openxmlformats.org/officeDocument/2006/relationships/oleObject" Target="embeddings/oleObject727.bin"/><Relationship Id="rId1535" Type="http://schemas.openxmlformats.org/officeDocument/2006/relationships/image" Target="media/image763.wmf"/><Relationship Id="rId1536" Type="http://schemas.openxmlformats.org/officeDocument/2006/relationships/oleObject" Target="embeddings/oleObject728.bin"/><Relationship Id="rId1537" Type="http://schemas.openxmlformats.org/officeDocument/2006/relationships/image" Target="media/image764.wmf"/><Relationship Id="rId1538" Type="http://schemas.openxmlformats.org/officeDocument/2006/relationships/oleObject" Target="embeddings/oleObject729.bin"/><Relationship Id="rId1539" Type="http://schemas.openxmlformats.org/officeDocument/2006/relationships/image" Target="media/image765.wmf"/><Relationship Id="rId1924" Type="http://schemas.openxmlformats.org/officeDocument/2006/relationships/oleObject" Target="embeddings/oleObject922.bin"/><Relationship Id="rId1925" Type="http://schemas.openxmlformats.org/officeDocument/2006/relationships/image" Target="media/image958.wmf"/><Relationship Id="rId1926" Type="http://schemas.openxmlformats.org/officeDocument/2006/relationships/oleObject" Target="embeddings/oleObject923.bin"/><Relationship Id="rId1927" Type="http://schemas.openxmlformats.org/officeDocument/2006/relationships/image" Target="media/image959.wmf"/><Relationship Id="rId1928" Type="http://schemas.openxmlformats.org/officeDocument/2006/relationships/oleObject" Target="embeddings/oleObject924.bin"/><Relationship Id="rId1929" Type="http://schemas.openxmlformats.org/officeDocument/2006/relationships/image" Target="media/image960.wmf"/><Relationship Id="rId2220" Type="http://schemas.openxmlformats.org/officeDocument/2006/relationships/oleObject" Target="embeddings/oleObject1070.bin"/><Relationship Id="rId2221" Type="http://schemas.openxmlformats.org/officeDocument/2006/relationships/image" Target="media/image1106.wmf"/><Relationship Id="rId2222" Type="http://schemas.openxmlformats.org/officeDocument/2006/relationships/oleObject" Target="embeddings/oleObject1071.bin"/><Relationship Id="rId2223" Type="http://schemas.openxmlformats.org/officeDocument/2006/relationships/image" Target="media/image1107.wmf"/><Relationship Id="rId2224" Type="http://schemas.openxmlformats.org/officeDocument/2006/relationships/oleObject" Target="embeddings/oleObject1072.bin"/><Relationship Id="rId2225" Type="http://schemas.openxmlformats.org/officeDocument/2006/relationships/image" Target="media/image1108.wmf"/><Relationship Id="rId2226" Type="http://schemas.openxmlformats.org/officeDocument/2006/relationships/oleObject" Target="embeddings/oleObject1073.bin"/><Relationship Id="rId2227" Type="http://schemas.openxmlformats.org/officeDocument/2006/relationships/image" Target="media/image1109.wmf"/><Relationship Id="rId2228" Type="http://schemas.openxmlformats.org/officeDocument/2006/relationships/oleObject" Target="embeddings/oleObject1074.bin"/><Relationship Id="rId2229" Type="http://schemas.openxmlformats.org/officeDocument/2006/relationships/image" Target="media/image1110.wmf"/><Relationship Id="rId2610" Type="http://schemas.openxmlformats.org/officeDocument/2006/relationships/oleObject" Target="embeddings/oleObject1265.bin"/><Relationship Id="rId2611" Type="http://schemas.openxmlformats.org/officeDocument/2006/relationships/image" Target="media/image1301.wmf"/><Relationship Id="rId2612" Type="http://schemas.openxmlformats.org/officeDocument/2006/relationships/oleObject" Target="embeddings/oleObject1266.bin"/><Relationship Id="rId2613" Type="http://schemas.openxmlformats.org/officeDocument/2006/relationships/image" Target="media/image1302.wmf"/><Relationship Id="rId2614" Type="http://schemas.openxmlformats.org/officeDocument/2006/relationships/oleObject" Target="embeddings/oleObject1267.bin"/><Relationship Id="rId2615" Type="http://schemas.openxmlformats.org/officeDocument/2006/relationships/image" Target="media/image1303.wmf"/><Relationship Id="rId2616" Type="http://schemas.openxmlformats.org/officeDocument/2006/relationships/oleObject" Target="embeddings/oleObject1268.bin"/><Relationship Id="rId2617" Type="http://schemas.openxmlformats.org/officeDocument/2006/relationships/image" Target="media/image1304.wmf"/><Relationship Id="rId2618" Type="http://schemas.openxmlformats.org/officeDocument/2006/relationships/oleObject" Target="embeddings/oleObject1269.bin"/><Relationship Id="rId2619" Type="http://schemas.openxmlformats.org/officeDocument/2006/relationships/image" Target="media/image1305.wmf"/><Relationship Id="rId70" Type="http://schemas.openxmlformats.org/officeDocument/2006/relationships/oleObject" Target="embeddings/oleObject29.bin"/><Relationship Id="rId71" Type="http://schemas.openxmlformats.org/officeDocument/2006/relationships/image" Target="media/image32.wmf"/><Relationship Id="rId72" Type="http://schemas.openxmlformats.org/officeDocument/2006/relationships/oleObject" Target="embeddings/oleObject30.bin"/><Relationship Id="rId73" Type="http://schemas.openxmlformats.org/officeDocument/2006/relationships/image" Target="media/image33.wmf"/><Relationship Id="rId74" Type="http://schemas.openxmlformats.org/officeDocument/2006/relationships/oleObject" Target="embeddings/oleObject31.bin"/><Relationship Id="rId75" Type="http://schemas.openxmlformats.org/officeDocument/2006/relationships/image" Target="media/image34.wmf"/><Relationship Id="rId76" Type="http://schemas.openxmlformats.org/officeDocument/2006/relationships/oleObject" Target="embeddings/oleObject32.bin"/><Relationship Id="rId77" Type="http://schemas.openxmlformats.org/officeDocument/2006/relationships/image" Target="media/image35.wmf"/><Relationship Id="rId78" Type="http://schemas.openxmlformats.org/officeDocument/2006/relationships/oleObject" Target="embeddings/oleObject33.bin"/><Relationship Id="rId79" Type="http://schemas.openxmlformats.org/officeDocument/2006/relationships/image" Target="media/image36.wmf"/><Relationship Id="rId1930" Type="http://schemas.openxmlformats.org/officeDocument/2006/relationships/oleObject" Target="embeddings/oleObject925.bin"/><Relationship Id="rId1931" Type="http://schemas.openxmlformats.org/officeDocument/2006/relationships/image" Target="media/image961.wmf"/><Relationship Id="rId1932" Type="http://schemas.openxmlformats.org/officeDocument/2006/relationships/oleObject" Target="embeddings/oleObject926.bin"/><Relationship Id="rId1933" Type="http://schemas.openxmlformats.org/officeDocument/2006/relationships/image" Target="media/image962.wmf"/><Relationship Id="rId1540" Type="http://schemas.openxmlformats.org/officeDocument/2006/relationships/oleObject" Target="embeddings/oleObject730.bin"/><Relationship Id="rId1541" Type="http://schemas.openxmlformats.org/officeDocument/2006/relationships/image" Target="media/image766.wmf"/><Relationship Id="rId1542" Type="http://schemas.openxmlformats.org/officeDocument/2006/relationships/oleObject" Target="embeddings/oleObject731.bin"/><Relationship Id="rId1543" Type="http://schemas.openxmlformats.org/officeDocument/2006/relationships/image" Target="media/image767.wmf"/><Relationship Id="rId1150" Type="http://schemas.openxmlformats.org/officeDocument/2006/relationships/image" Target="media/image577.png"/><Relationship Id="rId1151" Type="http://schemas.openxmlformats.org/officeDocument/2006/relationships/image" Target="media/image578.png"/><Relationship Id="rId1152" Type="http://schemas.openxmlformats.org/officeDocument/2006/relationships/image" Target="media/image579.emf"/><Relationship Id="rId1153" Type="http://schemas.openxmlformats.org/officeDocument/2006/relationships/image" Target="media/image580.emf"/><Relationship Id="rId1154" Type="http://schemas.openxmlformats.org/officeDocument/2006/relationships/image" Target="media/image581.emf"/><Relationship Id="rId1155" Type="http://schemas.openxmlformats.org/officeDocument/2006/relationships/image" Target="media/image573.wmf"/><Relationship Id="rId1156" Type="http://schemas.openxmlformats.org/officeDocument/2006/relationships/oleObject" Target="embeddings/oleObject546.bin"/><Relationship Id="rId1157" Type="http://schemas.openxmlformats.org/officeDocument/2006/relationships/image" Target="media/image574.wmf"/><Relationship Id="rId1158" Type="http://schemas.openxmlformats.org/officeDocument/2006/relationships/oleObject" Target="embeddings/oleObject547.bin"/><Relationship Id="rId1159" Type="http://schemas.openxmlformats.org/officeDocument/2006/relationships/image" Target="media/image575.wmf"/><Relationship Id="rId690" Type="http://schemas.openxmlformats.org/officeDocument/2006/relationships/oleObject" Target="embeddings/oleObject338.bin"/><Relationship Id="rId691" Type="http://schemas.openxmlformats.org/officeDocument/2006/relationships/image" Target="media/image343.wmf"/><Relationship Id="rId692" Type="http://schemas.openxmlformats.org/officeDocument/2006/relationships/oleObject" Target="embeddings/oleObject339.bin"/><Relationship Id="rId693" Type="http://schemas.openxmlformats.org/officeDocument/2006/relationships/image" Target="media/image344.wmf"/><Relationship Id="rId694" Type="http://schemas.openxmlformats.org/officeDocument/2006/relationships/oleObject" Target="embeddings/oleObject340.bin"/><Relationship Id="rId695" Type="http://schemas.openxmlformats.org/officeDocument/2006/relationships/image" Target="media/image345.wmf"/><Relationship Id="rId696" Type="http://schemas.openxmlformats.org/officeDocument/2006/relationships/oleObject" Target="embeddings/oleObject341.bin"/><Relationship Id="rId697" Type="http://schemas.openxmlformats.org/officeDocument/2006/relationships/image" Target="media/image346.wmf"/><Relationship Id="rId698" Type="http://schemas.openxmlformats.org/officeDocument/2006/relationships/oleObject" Target="embeddings/oleObject342.bin"/><Relationship Id="rId699" Type="http://schemas.openxmlformats.org/officeDocument/2006/relationships/image" Target="media/image347.wmf"/><Relationship Id="rId1544" Type="http://schemas.openxmlformats.org/officeDocument/2006/relationships/oleObject" Target="embeddings/oleObject732.bin"/><Relationship Id="rId1545" Type="http://schemas.openxmlformats.org/officeDocument/2006/relationships/image" Target="media/image768.wmf"/><Relationship Id="rId1546" Type="http://schemas.openxmlformats.org/officeDocument/2006/relationships/oleObject" Target="embeddings/oleObject733.bin"/><Relationship Id="rId1547" Type="http://schemas.openxmlformats.org/officeDocument/2006/relationships/image" Target="media/image769.wmf"/><Relationship Id="rId1548" Type="http://schemas.openxmlformats.org/officeDocument/2006/relationships/oleObject" Target="embeddings/oleObject734.bin"/><Relationship Id="rId1549" Type="http://schemas.openxmlformats.org/officeDocument/2006/relationships/image" Target="media/image770.wmf"/><Relationship Id="rId1934" Type="http://schemas.openxmlformats.org/officeDocument/2006/relationships/oleObject" Target="embeddings/oleObject927.bin"/><Relationship Id="rId1935" Type="http://schemas.openxmlformats.org/officeDocument/2006/relationships/image" Target="media/image963.wmf"/><Relationship Id="rId1936" Type="http://schemas.openxmlformats.org/officeDocument/2006/relationships/oleObject" Target="embeddings/oleObject928.bin"/><Relationship Id="rId1937" Type="http://schemas.openxmlformats.org/officeDocument/2006/relationships/image" Target="media/image964.wmf"/><Relationship Id="rId1938" Type="http://schemas.openxmlformats.org/officeDocument/2006/relationships/oleObject" Target="embeddings/oleObject929.bin"/><Relationship Id="rId1939" Type="http://schemas.openxmlformats.org/officeDocument/2006/relationships/image" Target="media/image965.wmf"/><Relationship Id="rId2230" Type="http://schemas.openxmlformats.org/officeDocument/2006/relationships/oleObject" Target="embeddings/oleObject1075.bin"/><Relationship Id="rId2231" Type="http://schemas.openxmlformats.org/officeDocument/2006/relationships/image" Target="media/image1111.wmf"/><Relationship Id="rId2232" Type="http://schemas.openxmlformats.org/officeDocument/2006/relationships/oleObject" Target="embeddings/oleObject1076.bin"/><Relationship Id="rId2233" Type="http://schemas.openxmlformats.org/officeDocument/2006/relationships/image" Target="media/image1112.wmf"/><Relationship Id="rId2234" Type="http://schemas.openxmlformats.org/officeDocument/2006/relationships/oleObject" Target="embeddings/oleObject1077.bin"/><Relationship Id="rId2235" Type="http://schemas.openxmlformats.org/officeDocument/2006/relationships/image" Target="media/image1113.wmf"/><Relationship Id="rId2236" Type="http://schemas.openxmlformats.org/officeDocument/2006/relationships/oleObject" Target="embeddings/oleObject1078.bin"/><Relationship Id="rId2237" Type="http://schemas.openxmlformats.org/officeDocument/2006/relationships/image" Target="media/image1114.wmf"/><Relationship Id="rId2238" Type="http://schemas.openxmlformats.org/officeDocument/2006/relationships/oleObject" Target="embeddings/oleObject1079.bin"/><Relationship Id="rId2239" Type="http://schemas.openxmlformats.org/officeDocument/2006/relationships/image" Target="media/image1115.wmf"/><Relationship Id="rId2620" Type="http://schemas.openxmlformats.org/officeDocument/2006/relationships/oleObject" Target="embeddings/oleObject1270.bin"/><Relationship Id="rId2621" Type="http://schemas.openxmlformats.org/officeDocument/2006/relationships/image" Target="media/image1306.wmf"/><Relationship Id="rId2622" Type="http://schemas.openxmlformats.org/officeDocument/2006/relationships/oleObject" Target="embeddings/oleObject1271.bin"/><Relationship Id="rId2623" Type="http://schemas.openxmlformats.org/officeDocument/2006/relationships/image" Target="media/image1307.wmf"/><Relationship Id="rId2624" Type="http://schemas.openxmlformats.org/officeDocument/2006/relationships/oleObject" Target="embeddings/oleObject1272.bin"/><Relationship Id="rId2625" Type="http://schemas.openxmlformats.org/officeDocument/2006/relationships/image" Target="media/image1308.wmf"/><Relationship Id="rId2626" Type="http://schemas.openxmlformats.org/officeDocument/2006/relationships/oleObject" Target="embeddings/oleObject1273.bin"/><Relationship Id="rId2627" Type="http://schemas.openxmlformats.org/officeDocument/2006/relationships/image" Target="media/image1309.wmf"/><Relationship Id="rId2628" Type="http://schemas.openxmlformats.org/officeDocument/2006/relationships/oleObject" Target="embeddings/oleObject1274.bin"/><Relationship Id="rId2629" Type="http://schemas.openxmlformats.org/officeDocument/2006/relationships/image" Target="media/image1310.wmf"/><Relationship Id="rId80" Type="http://schemas.openxmlformats.org/officeDocument/2006/relationships/oleObject" Target="embeddings/oleObject34.bin"/><Relationship Id="rId81" Type="http://schemas.openxmlformats.org/officeDocument/2006/relationships/image" Target="media/image37.wmf"/><Relationship Id="rId82" Type="http://schemas.openxmlformats.org/officeDocument/2006/relationships/oleObject" Target="embeddings/oleObject35.bin"/><Relationship Id="rId83" Type="http://schemas.openxmlformats.org/officeDocument/2006/relationships/image" Target="media/image38.wmf"/><Relationship Id="rId84" Type="http://schemas.openxmlformats.org/officeDocument/2006/relationships/oleObject" Target="embeddings/oleObject36.bin"/><Relationship Id="rId85" Type="http://schemas.openxmlformats.org/officeDocument/2006/relationships/image" Target="media/image39.wmf"/><Relationship Id="rId86" Type="http://schemas.openxmlformats.org/officeDocument/2006/relationships/oleObject" Target="embeddings/oleObject37.bin"/><Relationship Id="rId87" Type="http://schemas.openxmlformats.org/officeDocument/2006/relationships/image" Target="media/image40.wmf"/><Relationship Id="rId88" Type="http://schemas.openxmlformats.org/officeDocument/2006/relationships/oleObject" Target="embeddings/oleObject38.bin"/><Relationship Id="rId89" Type="http://schemas.openxmlformats.org/officeDocument/2006/relationships/image" Target="media/image41.wmf"/><Relationship Id="rId1940" Type="http://schemas.openxmlformats.org/officeDocument/2006/relationships/oleObject" Target="embeddings/oleObject930.bin"/><Relationship Id="rId1941" Type="http://schemas.openxmlformats.org/officeDocument/2006/relationships/image" Target="media/image966.wmf"/><Relationship Id="rId1942" Type="http://schemas.openxmlformats.org/officeDocument/2006/relationships/oleObject" Target="embeddings/oleObject931.bin"/><Relationship Id="rId1943" Type="http://schemas.openxmlformats.org/officeDocument/2006/relationships/image" Target="media/image967.wmf"/><Relationship Id="rId1550" Type="http://schemas.openxmlformats.org/officeDocument/2006/relationships/oleObject" Target="embeddings/oleObject735.bin"/><Relationship Id="rId1551" Type="http://schemas.openxmlformats.org/officeDocument/2006/relationships/image" Target="media/image771.wmf"/><Relationship Id="rId1552" Type="http://schemas.openxmlformats.org/officeDocument/2006/relationships/oleObject" Target="embeddings/oleObject736.bin"/><Relationship Id="rId1553" Type="http://schemas.openxmlformats.org/officeDocument/2006/relationships/image" Target="media/image772.wmf"/><Relationship Id="rId1160" Type="http://schemas.openxmlformats.org/officeDocument/2006/relationships/oleObject" Target="embeddings/oleObject548.bin"/><Relationship Id="rId1161" Type="http://schemas.openxmlformats.org/officeDocument/2006/relationships/image" Target="media/image576.wmf"/><Relationship Id="rId1162" Type="http://schemas.openxmlformats.org/officeDocument/2006/relationships/oleObject" Target="embeddings/oleObject549.bin"/><Relationship Id="rId1163" Type="http://schemas.openxmlformats.org/officeDocument/2006/relationships/image" Target="media/image577.wmf"/><Relationship Id="rId1164" Type="http://schemas.openxmlformats.org/officeDocument/2006/relationships/oleObject" Target="embeddings/oleObject550.bin"/><Relationship Id="rId1165" Type="http://schemas.openxmlformats.org/officeDocument/2006/relationships/image" Target="media/image578.wmf"/><Relationship Id="rId1166" Type="http://schemas.openxmlformats.org/officeDocument/2006/relationships/oleObject" Target="embeddings/oleObject551.bin"/><Relationship Id="rId1167" Type="http://schemas.openxmlformats.org/officeDocument/2006/relationships/image" Target="media/image579.wmf"/><Relationship Id="rId1168" Type="http://schemas.openxmlformats.org/officeDocument/2006/relationships/oleObject" Target="embeddings/oleObject552.bin"/><Relationship Id="rId1169" Type="http://schemas.openxmlformats.org/officeDocument/2006/relationships/image" Target="media/image580.wmf"/><Relationship Id="rId1554" Type="http://schemas.openxmlformats.org/officeDocument/2006/relationships/oleObject" Target="embeddings/oleObject737.bin"/><Relationship Id="rId1555" Type="http://schemas.openxmlformats.org/officeDocument/2006/relationships/image" Target="media/image773.wmf"/><Relationship Id="rId1556" Type="http://schemas.openxmlformats.org/officeDocument/2006/relationships/oleObject" Target="embeddings/oleObject738.bin"/><Relationship Id="rId1557" Type="http://schemas.openxmlformats.org/officeDocument/2006/relationships/image" Target="media/image774.wmf"/><Relationship Id="rId1558" Type="http://schemas.openxmlformats.org/officeDocument/2006/relationships/oleObject" Target="embeddings/oleObject739.bin"/><Relationship Id="rId1559" Type="http://schemas.openxmlformats.org/officeDocument/2006/relationships/image" Target="media/image775.wmf"/><Relationship Id="rId1944" Type="http://schemas.openxmlformats.org/officeDocument/2006/relationships/oleObject" Target="embeddings/oleObject932.bin"/><Relationship Id="rId1945" Type="http://schemas.openxmlformats.org/officeDocument/2006/relationships/image" Target="media/image968.wmf"/><Relationship Id="rId1946" Type="http://schemas.openxmlformats.org/officeDocument/2006/relationships/oleObject" Target="embeddings/oleObject933.bin"/><Relationship Id="rId1947" Type="http://schemas.openxmlformats.org/officeDocument/2006/relationships/image" Target="media/image969.wmf"/><Relationship Id="rId1948" Type="http://schemas.openxmlformats.org/officeDocument/2006/relationships/oleObject" Target="embeddings/oleObject934.bin"/><Relationship Id="rId1949" Type="http://schemas.openxmlformats.org/officeDocument/2006/relationships/image" Target="media/image970.wmf"/><Relationship Id="rId2240" Type="http://schemas.openxmlformats.org/officeDocument/2006/relationships/oleObject" Target="embeddings/oleObject1080.bin"/><Relationship Id="rId2241" Type="http://schemas.openxmlformats.org/officeDocument/2006/relationships/image" Target="media/image1116.wmf"/><Relationship Id="rId2242" Type="http://schemas.openxmlformats.org/officeDocument/2006/relationships/oleObject" Target="embeddings/oleObject1081.bin"/><Relationship Id="rId2243" Type="http://schemas.openxmlformats.org/officeDocument/2006/relationships/image" Target="media/image1117.wmf"/><Relationship Id="rId2244" Type="http://schemas.openxmlformats.org/officeDocument/2006/relationships/oleObject" Target="embeddings/oleObject1082.bin"/><Relationship Id="rId2245" Type="http://schemas.openxmlformats.org/officeDocument/2006/relationships/image" Target="media/image1118.wmf"/><Relationship Id="rId2246" Type="http://schemas.openxmlformats.org/officeDocument/2006/relationships/oleObject" Target="embeddings/oleObject1083.bin"/><Relationship Id="rId2247" Type="http://schemas.openxmlformats.org/officeDocument/2006/relationships/image" Target="media/image1119.wmf"/><Relationship Id="rId2248" Type="http://schemas.openxmlformats.org/officeDocument/2006/relationships/oleObject" Target="embeddings/oleObject1084.bin"/><Relationship Id="rId2249" Type="http://schemas.openxmlformats.org/officeDocument/2006/relationships/image" Target="media/image1120.wmf"/><Relationship Id="rId2630" Type="http://schemas.openxmlformats.org/officeDocument/2006/relationships/oleObject" Target="embeddings/oleObject1275.bin"/><Relationship Id="rId2631" Type="http://schemas.openxmlformats.org/officeDocument/2006/relationships/image" Target="media/image1311.wmf"/><Relationship Id="rId2632" Type="http://schemas.openxmlformats.org/officeDocument/2006/relationships/oleObject" Target="embeddings/oleObject1276.bin"/><Relationship Id="rId2633" Type="http://schemas.openxmlformats.org/officeDocument/2006/relationships/image" Target="media/image1312.wmf"/><Relationship Id="rId2634" Type="http://schemas.openxmlformats.org/officeDocument/2006/relationships/oleObject" Target="embeddings/oleObject1277.bin"/><Relationship Id="rId2635" Type="http://schemas.openxmlformats.org/officeDocument/2006/relationships/image" Target="media/image1313.wmf"/><Relationship Id="rId2636" Type="http://schemas.openxmlformats.org/officeDocument/2006/relationships/oleObject" Target="embeddings/oleObject1278.bin"/><Relationship Id="rId2637" Type="http://schemas.openxmlformats.org/officeDocument/2006/relationships/image" Target="media/image1314.wmf"/><Relationship Id="rId2638" Type="http://schemas.openxmlformats.org/officeDocument/2006/relationships/oleObject" Target="embeddings/oleObject1279.bin"/><Relationship Id="rId2639" Type="http://schemas.openxmlformats.org/officeDocument/2006/relationships/image" Target="media/image1315.wmf"/><Relationship Id="rId300" Type="http://schemas.openxmlformats.org/officeDocument/2006/relationships/image" Target="media/image147.wmf"/><Relationship Id="rId301" Type="http://schemas.openxmlformats.org/officeDocument/2006/relationships/oleObject" Target="embeddings/oleObject144.bin"/><Relationship Id="rId302" Type="http://schemas.openxmlformats.org/officeDocument/2006/relationships/image" Target="media/image148.wmf"/><Relationship Id="rId303" Type="http://schemas.openxmlformats.org/officeDocument/2006/relationships/oleObject" Target="embeddings/oleObject145.bin"/><Relationship Id="rId304" Type="http://schemas.openxmlformats.org/officeDocument/2006/relationships/image" Target="media/image149.wmf"/><Relationship Id="rId305" Type="http://schemas.openxmlformats.org/officeDocument/2006/relationships/oleObject" Target="embeddings/oleObject146.bin"/><Relationship Id="rId306" Type="http://schemas.openxmlformats.org/officeDocument/2006/relationships/image" Target="media/image150.wmf"/><Relationship Id="rId307" Type="http://schemas.openxmlformats.org/officeDocument/2006/relationships/oleObject" Target="embeddings/oleObject147.bin"/><Relationship Id="rId308" Type="http://schemas.openxmlformats.org/officeDocument/2006/relationships/image" Target="media/image151.wmf"/><Relationship Id="rId309" Type="http://schemas.openxmlformats.org/officeDocument/2006/relationships/oleObject" Target="embeddings/oleObject148.bin"/><Relationship Id="rId90" Type="http://schemas.openxmlformats.org/officeDocument/2006/relationships/oleObject" Target="embeddings/oleObject39.bin"/><Relationship Id="rId91" Type="http://schemas.openxmlformats.org/officeDocument/2006/relationships/image" Target="media/image42.wmf"/><Relationship Id="rId92" Type="http://schemas.openxmlformats.org/officeDocument/2006/relationships/oleObject" Target="embeddings/oleObject40.bin"/><Relationship Id="rId93" Type="http://schemas.openxmlformats.org/officeDocument/2006/relationships/image" Target="media/image43.wmf"/><Relationship Id="rId94" Type="http://schemas.openxmlformats.org/officeDocument/2006/relationships/oleObject" Target="embeddings/oleObject41.bin"/><Relationship Id="rId95" Type="http://schemas.openxmlformats.org/officeDocument/2006/relationships/image" Target="media/image44.wmf"/><Relationship Id="rId96" Type="http://schemas.openxmlformats.org/officeDocument/2006/relationships/oleObject" Target="embeddings/oleObject42.bin"/><Relationship Id="rId97" Type="http://schemas.openxmlformats.org/officeDocument/2006/relationships/image" Target="media/image45.wmf"/><Relationship Id="rId98" Type="http://schemas.openxmlformats.org/officeDocument/2006/relationships/oleObject" Target="embeddings/oleObject43.bin"/><Relationship Id="rId99" Type="http://schemas.openxmlformats.org/officeDocument/2006/relationships/image" Target="media/image46.wmf"/><Relationship Id="rId1950" Type="http://schemas.openxmlformats.org/officeDocument/2006/relationships/oleObject" Target="embeddings/oleObject935.bin"/><Relationship Id="rId1951" Type="http://schemas.openxmlformats.org/officeDocument/2006/relationships/image" Target="media/image971.wmf"/><Relationship Id="rId1952" Type="http://schemas.openxmlformats.org/officeDocument/2006/relationships/oleObject" Target="embeddings/oleObject936.bin"/><Relationship Id="rId1953" Type="http://schemas.openxmlformats.org/officeDocument/2006/relationships/image" Target="media/image972.wmf"/><Relationship Id="rId1560" Type="http://schemas.openxmlformats.org/officeDocument/2006/relationships/oleObject" Target="embeddings/oleObject740.bin"/><Relationship Id="rId1561" Type="http://schemas.openxmlformats.org/officeDocument/2006/relationships/image" Target="media/image776.wmf"/><Relationship Id="rId1562" Type="http://schemas.openxmlformats.org/officeDocument/2006/relationships/oleObject" Target="embeddings/oleObject741.bin"/><Relationship Id="rId1563" Type="http://schemas.openxmlformats.org/officeDocument/2006/relationships/image" Target="media/image777.wmf"/><Relationship Id="rId1170" Type="http://schemas.openxmlformats.org/officeDocument/2006/relationships/oleObject" Target="embeddings/oleObject553.bin"/><Relationship Id="rId1171" Type="http://schemas.openxmlformats.org/officeDocument/2006/relationships/image" Target="media/image581.wmf"/><Relationship Id="rId1172" Type="http://schemas.openxmlformats.org/officeDocument/2006/relationships/oleObject" Target="embeddings/oleObject554.bin"/><Relationship Id="rId1173" Type="http://schemas.openxmlformats.org/officeDocument/2006/relationships/image" Target="media/image582.wmf"/><Relationship Id="rId1174" Type="http://schemas.openxmlformats.org/officeDocument/2006/relationships/oleObject" Target="embeddings/oleObject555.bin"/><Relationship Id="rId1175" Type="http://schemas.openxmlformats.org/officeDocument/2006/relationships/image" Target="media/image583.emf"/><Relationship Id="rId1176" Type="http://schemas.openxmlformats.org/officeDocument/2006/relationships/image" Target="media/image584.emf"/><Relationship Id="rId1177" Type="http://schemas.openxmlformats.org/officeDocument/2006/relationships/image" Target="media/image594.emf"/><Relationship Id="rId1178" Type="http://schemas.openxmlformats.org/officeDocument/2006/relationships/image" Target="media/image595.emf"/><Relationship Id="rId1179" Type="http://schemas.openxmlformats.org/officeDocument/2006/relationships/image" Target="media/image585.wmf"/><Relationship Id="rId1564" Type="http://schemas.openxmlformats.org/officeDocument/2006/relationships/oleObject" Target="embeddings/oleObject742.bin"/><Relationship Id="rId1565" Type="http://schemas.openxmlformats.org/officeDocument/2006/relationships/image" Target="media/image778.wmf"/><Relationship Id="rId1566" Type="http://schemas.openxmlformats.org/officeDocument/2006/relationships/oleObject" Target="embeddings/oleObject743.bin"/><Relationship Id="rId1567" Type="http://schemas.openxmlformats.org/officeDocument/2006/relationships/image" Target="media/image779.wmf"/><Relationship Id="rId1568" Type="http://schemas.openxmlformats.org/officeDocument/2006/relationships/oleObject" Target="embeddings/oleObject744.bin"/><Relationship Id="rId1569" Type="http://schemas.openxmlformats.org/officeDocument/2006/relationships/image" Target="media/image780.wmf"/><Relationship Id="rId1954" Type="http://schemas.openxmlformats.org/officeDocument/2006/relationships/oleObject" Target="embeddings/oleObject937.bin"/><Relationship Id="rId1955" Type="http://schemas.openxmlformats.org/officeDocument/2006/relationships/image" Target="media/image973.wmf"/><Relationship Id="rId1956" Type="http://schemas.openxmlformats.org/officeDocument/2006/relationships/oleObject" Target="embeddings/oleObject938.bin"/><Relationship Id="rId1957" Type="http://schemas.openxmlformats.org/officeDocument/2006/relationships/image" Target="media/image974.wmf"/><Relationship Id="rId1958" Type="http://schemas.openxmlformats.org/officeDocument/2006/relationships/oleObject" Target="embeddings/oleObject939.bin"/><Relationship Id="rId1959" Type="http://schemas.openxmlformats.org/officeDocument/2006/relationships/image" Target="media/image975.wmf"/><Relationship Id="rId2250" Type="http://schemas.openxmlformats.org/officeDocument/2006/relationships/oleObject" Target="embeddings/oleObject1085.bin"/><Relationship Id="rId2251" Type="http://schemas.openxmlformats.org/officeDocument/2006/relationships/image" Target="media/image1121.wmf"/><Relationship Id="rId2252" Type="http://schemas.openxmlformats.org/officeDocument/2006/relationships/oleObject" Target="embeddings/oleObject1086.bin"/><Relationship Id="rId2253" Type="http://schemas.openxmlformats.org/officeDocument/2006/relationships/image" Target="media/image1122.wmf"/><Relationship Id="rId2254" Type="http://schemas.openxmlformats.org/officeDocument/2006/relationships/oleObject" Target="embeddings/oleObject1087.bin"/><Relationship Id="rId2255" Type="http://schemas.openxmlformats.org/officeDocument/2006/relationships/image" Target="media/image1123.wmf"/><Relationship Id="rId2256" Type="http://schemas.openxmlformats.org/officeDocument/2006/relationships/oleObject" Target="embeddings/oleObject1088.bin"/><Relationship Id="rId2257" Type="http://schemas.openxmlformats.org/officeDocument/2006/relationships/image" Target="media/image1124.wmf"/><Relationship Id="rId2258" Type="http://schemas.openxmlformats.org/officeDocument/2006/relationships/oleObject" Target="embeddings/oleObject1089.bin"/><Relationship Id="rId2259" Type="http://schemas.openxmlformats.org/officeDocument/2006/relationships/image" Target="media/image1125.wmf"/><Relationship Id="rId2640" Type="http://schemas.openxmlformats.org/officeDocument/2006/relationships/oleObject" Target="embeddings/oleObject1280.bin"/><Relationship Id="rId2641" Type="http://schemas.openxmlformats.org/officeDocument/2006/relationships/image" Target="media/image1316.wmf"/><Relationship Id="rId2642" Type="http://schemas.openxmlformats.org/officeDocument/2006/relationships/oleObject" Target="embeddings/oleObject1281.bin"/><Relationship Id="rId2643" Type="http://schemas.openxmlformats.org/officeDocument/2006/relationships/image" Target="media/image1317.wmf"/><Relationship Id="rId2644" Type="http://schemas.openxmlformats.org/officeDocument/2006/relationships/oleObject" Target="embeddings/oleObject1282.bin"/><Relationship Id="rId2645" Type="http://schemas.openxmlformats.org/officeDocument/2006/relationships/image" Target="media/image1318.wmf"/><Relationship Id="rId2646" Type="http://schemas.openxmlformats.org/officeDocument/2006/relationships/oleObject" Target="embeddings/oleObject1283.bin"/><Relationship Id="rId2647" Type="http://schemas.openxmlformats.org/officeDocument/2006/relationships/image" Target="media/image1319.wmf"/><Relationship Id="rId2648" Type="http://schemas.openxmlformats.org/officeDocument/2006/relationships/oleObject" Target="embeddings/oleObject1284.bin"/><Relationship Id="rId2649" Type="http://schemas.openxmlformats.org/officeDocument/2006/relationships/image" Target="media/image1320.wmf"/><Relationship Id="rId700" Type="http://schemas.openxmlformats.org/officeDocument/2006/relationships/oleObject" Target="embeddings/oleObject343.bin"/><Relationship Id="rId701" Type="http://schemas.openxmlformats.org/officeDocument/2006/relationships/image" Target="media/image348.wmf"/><Relationship Id="rId702" Type="http://schemas.openxmlformats.org/officeDocument/2006/relationships/oleObject" Target="embeddings/oleObject344.bin"/><Relationship Id="rId703" Type="http://schemas.openxmlformats.org/officeDocument/2006/relationships/image" Target="media/image349.wmf"/><Relationship Id="rId310" Type="http://schemas.openxmlformats.org/officeDocument/2006/relationships/image" Target="media/image152.wmf"/><Relationship Id="rId311" Type="http://schemas.openxmlformats.org/officeDocument/2006/relationships/oleObject" Target="embeddings/oleObject149.bin"/><Relationship Id="rId312" Type="http://schemas.openxmlformats.org/officeDocument/2006/relationships/image" Target="media/image153.wmf"/><Relationship Id="rId313" Type="http://schemas.openxmlformats.org/officeDocument/2006/relationships/oleObject" Target="embeddings/oleObject150.bin"/><Relationship Id="rId314" Type="http://schemas.openxmlformats.org/officeDocument/2006/relationships/image" Target="media/image154.wmf"/><Relationship Id="rId315" Type="http://schemas.openxmlformats.org/officeDocument/2006/relationships/oleObject" Target="embeddings/oleObject151.bin"/><Relationship Id="rId316" Type="http://schemas.openxmlformats.org/officeDocument/2006/relationships/image" Target="media/image155.wmf"/><Relationship Id="rId317" Type="http://schemas.openxmlformats.org/officeDocument/2006/relationships/oleObject" Target="embeddings/oleObject152.bin"/><Relationship Id="rId318" Type="http://schemas.openxmlformats.org/officeDocument/2006/relationships/image" Target="media/image156.wmf"/><Relationship Id="rId319" Type="http://schemas.openxmlformats.org/officeDocument/2006/relationships/oleObject" Target="embeddings/oleObject153.bin"/><Relationship Id="rId704" Type="http://schemas.openxmlformats.org/officeDocument/2006/relationships/oleObject" Target="embeddings/oleObject345.bin"/><Relationship Id="rId705" Type="http://schemas.openxmlformats.org/officeDocument/2006/relationships/image" Target="media/image350.wmf"/><Relationship Id="rId706" Type="http://schemas.openxmlformats.org/officeDocument/2006/relationships/oleObject" Target="embeddings/oleObject346.bin"/><Relationship Id="rId707" Type="http://schemas.openxmlformats.org/officeDocument/2006/relationships/image" Target="media/image351.wmf"/><Relationship Id="rId708" Type="http://schemas.openxmlformats.org/officeDocument/2006/relationships/oleObject" Target="embeddings/oleObject347.bin"/><Relationship Id="rId709" Type="http://schemas.openxmlformats.org/officeDocument/2006/relationships/image" Target="media/image352.wmf"/><Relationship Id="rId1960" Type="http://schemas.openxmlformats.org/officeDocument/2006/relationships/oleObject" Target="embeddings/oleObject940.bin"/><Relationship Id="rId1961" Type="http://schemas.openxmlformats.org/officeDocument/2006/relationships/image" Target="media/image976.wmf"/><Relationship Id="rId1962" Type="http://schemas.openxmlformats.org/officeDocument/2006/relationships/oleObject" Target="embeddings/oleObject941.bin"/><Relationship Id="rId1963" Type="http://schemas.openxmlformats.org/officeDocument/2006/relationships/image" Target="media/image977.wmf"/><Relationship Id="rId1570" Type="http://schemas.openxmlformats.org/officeDocument/2006/relationships/oleObject" Target="embeddings/oleObject745.bin"/><Relationship Id="rId1571" Type="http://schemas.openxmlformats.org/officeDocument/2006/relationships/image" Target="media/image781.wmf"/><Relationship Id="rId1572" Type="http://schemas.openxmlformats.org/officeDocument/2006/relationships/oleObject" Target="embeddings/oleObject746.bin"/><Relationship Id="rId1573" Type="http://schemas.openxmlformats.org/officeDocument/2006/relationships/image" Target="media/image782.wmf"/><Relationship Id="rId1180" Type="http://schemas.openxmlformats.org/officeDocument/2006/relationships/oleObject" Target="embeddings/oleObject556.bin"/><Relationship Id="rId1181" Type="http://schemas.openxmlformats.org/officeDocument/2006/relationships/image" Target="media/image586.wmf"/><Relationship Id="rId1182" Type="http://schemas.openxmlformats.org/officeDocument/2006/relationships/oleObject" Target="embeddings/oleObject557.bin"/><Relationship Id="rId1183" Type="http://schemas.openxmlformats.org/officeDocument/2006/relationships/image" Target="media/image587.wmf"/><Relationship Id="rId1184" Type="http://schemas.openxmlformats.org/officeDocument/2006/relationships/oleObject" Target="embeddings/oleObject558.bin"/><Relationship Id="rId1185" Type="http://schemas.openxmlformats.org/officeDocument/2006/relationships/image" Target="media/image588.wmf"/><Relationship Id="rId1186" Type="http://schemas.openxmlformats.org/officeDocument/2006/relationships/oleObject" Target="embeddings/oleObject559.bin"/><Relationship Id="rId1187" Type="http://schemas.openxmlformats.org/officeDocument/2006/relationships/image" Target="media/image589.wmf"/><Relationship Id="rId1188" Type="http://schemas.openxmlformats.org/officeDocument/2006/relationships/oleObject" Target="embeddings/oleObject560.bin"/><Relationship Id="rId1189" Type="http://schemas.openxmlformats.org/officeDocument/2006/relationships/image" Target="media/image590.wmf"/><Relationship Id="rId1574" Type="http://schemas.openxmlformats.org/officeDocument/2006/relationships/oleObject" Target="embeddings/oleObject747.bin"/><Relationship Id="rId1575" Type="http://schemas.openxmlformats.org/officeDocument/2006/relationships/image" Target="media/image783.wmf"/><Relationship Id="rId1576" Type="http://schemas.openxmlformats.org/officeDocument/2006/relationships/oleObject" Target="embeddings/oleObject748.bin"/><Relationship Id="rId1577" Type="http://schemas.openxmlformats.org/officeDocument/2006/relationships/image" Target="media/image784.wmf"/><Relationship Id="rId1578" Type="http://schemas.openxmlformats.org/officeDocument/2006/relationships/oleObject" Target="embeddings/oleObject749.bin"/><Relationship Id="rId1579" Type="http://schemas.openxmlformats.org/officeDocument/2006/relationships/image" Target="media/image785.wmf"/><Relationship Id="rId1964" Type="http://schemas.openxmlformats.org/officeDocument/2006/relationships/oleObject" Target="embeddings/oleObject942.bin"/><Relationship Id="rId1965" Type="http://schemas.openxmlformats.org/officeDocument/2006/relationships/image" Target="media/image978.wmf"/><Relationship Id="rId1966" Type="http://schemas.openxmlformats.org/officeDocument/2006/relationships/oleObject" Target="embeddings/oleObject943.bin"/><Relationship Id="rId1967" Type="http://schemas.openxmlformats.org/officeDocument/2006/relationships/image" Target="media/image979.wmf"/><Relationship Id="rId1968" Type="http://schemas.openxmlformats.org/officeDocument/2006/relationships/oleObject" Target="embeddings/oleObject944.bin"/><Relationship Id="rId1969" Type="http://schemas.openxmlformats.org/officeDocument/2006/relationships/image" Target="media/image980.wmf"/><Relationship Id="rId2260" Type="http://schemas.openxmlformats.org/officeDocument/2006/relationships/oleObject" Target="embeddings/oleObject1090.bin"/><Relationship Id="rId2261" Type="http://schemas.openxmlformats.org/officeDocument/2006/relationships/image" Target="media/image1126.wmf"/><Relationship Id="rId2262" Type="http://schemas.openxmlformats.org/officeDocument/2006/relationships/oleObject" Target="embeddings/oleObject1091.bin"/><Relationship Id="rId2263" Type="http://schemas.openxmlformats.org/officeDocument/2006/relationships/image" Target="media/image1127.wmf"/><Relationship Id="rId2264" Type="http://schemas.openxmlformats.org/officeDocument/2006/relationships/oleObject" Target="embeddings/oleObject1092.bin"/><Relationship Id="rId2265" Type="http://schemas.openxmlformats.org/officeDocument/2006/relationships/image" Target="media/image1128.wmf"/><Relationship Id="rId2266" Type="http://schemas.openxmlformats.org/officeDocument/2006/relationships/oleObject" Target="embeddings/oleObject1093.bin"/><Relationship Id="rId2267" Type="http://schemas.openxmlformats.org/officeDocument/2006/relationships/image" Target="media/image1129.wmf"/><Relationship Id="rId2268" Type="http://schemas.openxmlformats.org/officeDocument/2006/relationships/oleObject" Target="embeddings/oleObject1094.bin"/><Relationship Id="rId2269" Type="http://schemas.openxmlformats.org/officeDocument/2006/relationships/image" Target="media/image1130.wmf"/><Relationship Id="rId2650" Type="http://schemas.openxmlformats.org/officeDocument/2006/relationships/oleObject" Target="embeddings/oleObject1285.bin"/><Relationship Id="rId2651" Type="http://schemas.openxmlformats.org/officeDocument/2006/relationships/image" Target="media/image1321.wmf"/><Relationship Id="rId2652" Type="http://schemas.openxmlformats.org/officeDocument/2006/relationships/oleObject" Target="embeddings/oleObject1286.bin"/><Relationship Id="rId2653" Type="http://schemas.openxmlformats.org/officeDocument/2006/relationships/image" Target="media/image1322.wmf"/><Relationship Id="rId2654" Type="http://schemas.openxmlformats.org/officeDocument/2006/relationships/oleObject" Target="embeddings/oleObject1287.bin"/><Relationship Id="rId2655" Type="http://schemas.openxmlformats.org/officeDocument/2006/relationships/image" Target="media/image1323.wmf"/><Relationship Id="rId2656" Type="http://schemas.openxmlformats.org/officeDocument/2006/relationships/oleObject" Target="embeddings/oleObject1288.bin"/><Relationship Id="rId2657" Type="http://schemas.openxmlformats.org/officeDocument/2006/relationships/image" Target="media/image1324.wmf"/><Relationship Id="rId2658" Type="http://schemas.openxmlformats.org/officeDocument/2006/relationships/oleObject" Target="embeddings/oleObject1289.bin"/><Relationship Id="rId2659" Type="http://schemas.openxmlformats.org/officeDocument/2006/relationships/image" Target="media/image1325.wmf"/><Relationship Id="rId710" Type="http://schemas.openxmlformats.org/officeDocument/2006/relationships/oleObject" Target="embeddings/oleObject348.bin"/><Relationship Id="rId711" Type="http://schemas.openxmlformats.org/officeDocument/2006/relationships/image" Target="media/image353.wmf"/><Relationship Id="rId712" Type="http://schemas.openxmlformats.org/officeDocument/2006/relationships/oleObject" Target="embeddings/oleObject349.bin"/><Relationship Id="rId713" Type="http://schemas.openxmlformats.org/officeDocument/2006/relationships/image" Target="media/image354.wmf"/><Relationship Id="rId320" Type="http://schemas.openxmlformats.org/officeDocument/2006/relationships/image" Target="media/image157.wmf"/><Relationship Id="rId321" Type="http://schemas.openxmlformats.org/officeDocument/2006/relationships/oleObject" Target="embeddings/oleObject154.bin"/><Relationship Id="rId322" Type="http://schemas.openxmlformats.org/officeDocument/2006/relationships/image" Target="media/image158.wmf"/><Relationship Id="rId323" Type="http://schemas.openxmlformats.org/officeDocument/2006/relationships/oleObject" Target="embeddings/oleObject155.bin"/><Relationship Id="rId324" Type="http://schemas.openxmlformats.org/officeDocument/2006/relationships/image" Target="media/image159.wmf"/><Relationship Id="rId325" Type="http://schemas.openxmlformats.org/officeDocument/2006/relationships/oleObject" Target="embeddings/oleObject156.bin"/><Relationship Id="rId326" Type="http://schemas.openxmlformats.org/officeDocument/2006/relationships/image" Target="media/image160.wmf"/><Relationship Id="rId327" Type="http://schemas.openxmlformats.org/officeDocument/2006/relationships/oleObject" Target="embeddings/oleObject157.bin"/><Relationship Id="rId328" Type="http://schemas.openxmlformats.org/officeDocument/2006/relationships/image" Target="media/image161.wmf"/><Relationship Id="rId329" Type="http://schemas.openxmlformats.org/officeDocument/2006/relationships/oleObject" Target="embeddings/oleObject158.bin"/><Relationship Id="rId714" Type="http://schemas.openxmlformats.org/officeDocument/2006/relationships/oleObject" Target="embeddings/oleObject350.bin"/><Relationship Id="rId715" Type="http://schemas.openxmlformats.org/officeDocument/2006/relationships/image" Target="media/image355.wmf"/><Relationship Id="rId716" Type="http://schemas.openxmlformats.org/officeDocument/2006/relationships/oleObject" Target="embeddings/oleObject351.bin"/><Relationship Id="rId717" Type="http://schemas.openxmlformats.org/officeDocument/2006/relationships/image" Target="media/image356.wmf"/><Relationship Id="rId718" Type="http://schemas.openxmlformats.org/officeDocument/2006/relationships/oleObject" Target="embeddings/oleObject352.bin"/><Relationship Id="rId719" Type="http://schemas.openxmlformats.org/officeDocument/2006/relationships/image" Target="media/image357.wmf"/><Relationship Id="rId1970" Type="http://schemas.openxmlformats.org/officeDocument/2006/relationships/oleObject" Target="embeddings/oleObject945.bin"/><Relationship Id="rId1971" Type="http://schemas.openxmlformats.org/officeDocument/2006/relationships/image" Target="media/image981.wmf"/><Relationship Id="rId1972" Type="http://schemas.openxmlformats.org/officeDocument/2006/relationships/oleObject" Target="embeddings/oleObject946.bin"/><Relationship Id="rId1973" Type="http://schemas.openxmlformats.org/officeDocument/2006/relationships/image" Target="media/image982.wmf"/><Relationship Id="rId1580" Type="http://schemas.openxmlformats.org/officeDocument/2006/relationships/oleObject" Target="embeddings/oleObject750.bin"/><Relationship Id="rId1581" Type="http://schemas.openxmlformats.org/officeDocument/2006/relationships/image" Target="media/image786.wmf"/><Relationship Id="rId1582" Type="http://schemas.openxmlformats.org/officeDocument/2006/relationships/oleObject" Target="embeddings/oleObject751.bin"/><Relationship Id="rId1583" Type="http://schemas.openxmlformats.org/officeDocument/2006/relationships/image" Target="media/image787.wmf"/><Relationship Id="rId1190" Type="http://schemas.openxmlformats.org/officeDocument/2006/relationships/oleObject" Target="embeddings/oleObject561.bin"/><Relationship Id="rId1191" Type="http://schemas.openxmlformats.org/officeDocument/2006/relationships/image" Target="media/image591.wmf"/><Relationship Id="rId1192" Type="http://schemas.openxmlformats.org/officeDocument/2006/relationships/oleObject" Target="embeddings/oleObject562.bin"/><Relationship Id="rId1193" Type="http://schemas.openxmlformats.org/officeDocument/2006/relationships/image" Target="media/image592.emf"/><Relationship Id="rId1194" Type="http://schemas.openxmlformats.org/officeDocument/2006/relationships/image" Target="media/image593.emf"/><Relationship Id="rId1195" Type="http://schemas.openxmlformats.org/officeDocument/2006/relationships/image" Target="media/image605.emf"/><Relationship Id="rId1196" Type="http://schemas.openxmlformats.org/officeDocument/2006/relationships/image" Target="media/image606.emf"/><Relationship Id="rId1197" Type="http://schemas.openxmlformats.org/officeDocument/2006/relationships/image" Target="media/image594.wmf"/><Relationship Id="rId1198" Type="http://schemas.openxmlformats.org/officeDocument/2006/relationships/oleObject" Target="embeddings/oleObject563.bin"/><Relationship Id="rId1199" Type="http://schemas.openxmlformats.org/officeDocument/2006/relationships/image" Target="media/image595.wmf"/><Relationship Id="rId1584" Type="http://schemas.openxmlformats.org/officeDocument/2006/relationships/oleObject" Target="embeddings/oleObject752.bin"/><Relationship Id="rId1585" Type="http://schemas.openxmlformats.org/officeDocument/2006/relationships/image" Target="media/image788.wmf"/><Relationship Id="rId1586" Type="http://schemas.openxmlformats.org/officeDocument/2006/relationships/oleObject" Target="embeddings/oleObject753.bin"/><Relationship Id="rId1587" Type="http://schemas.openxmlformats.org/officeDocument/2006/relationships/image" Target="media/image789.wmf"/><Relationship Id="rId1588" Type="http://schemas.openxmlformats.org/officeDocument/2006/relationships/oleObject" Target="embeddings/oleObject754.bin"/><Relationship Id="rId1589" Type="http://schemas.openxmlformats.org/officeDocument/2006/relationships/image" Target="media/image790.wmf"/><Relationship Id="rId1974" Type="http://schemas.openxmlformats.org/officeDocument/2006/relationships/oleObject" Target="embeddings/oleObject947.bin"/><Relationship Id="rId1975" Type="http://schemas.openxmlformats.org/officeDocument/2006/relationships/image" Target="media/image983.wmf"/><Relationship Id="rId1976" Type="http://schemas.openxmlformats.org/officeDocument/2006/relationships/oleObject" Target="embeddings/oleObject948.bin"/><Relationship Id="rId1977" Type="http://schemas.openxmlformats.org/officeDocument/2006/relationships/image" Target="media/image984.wmf"/><Relationship Id="rId1978" Type="http://schemas.openxmlformats.org/officeDocument/2006/relationships/oleObject" Target="embeddings/oleObject949.bin"/><Relationship Id="rId1979" Type="http://schemas.openxmlformats.org/officeDocument/2006/relationships/image" Target="media/image985.wmf"/><Relationship Id="rId2270" Type="http://schemas.openxmlformats.org/officeDocument/2006/relationships/oleObject" Target="embeddings/oleObject1095.bin"/><Relationship Id="rId2271" Type="http://schemas.openxmlformats.org/officeDocument/2006/relationships/image" Target="media/image1131.wmf"/><Relationship Id="rId2272" Type="http://schemas.openxmlformats.org/officeDocument/2006/relationships/oleObject" Target="embeddings/oleObject1096.bin"/><Relationship Id="rId2273" Type="http://schemas.openxmlformats.org/officeDocument/2006/relationships/image" Target="media/image1132.wmf"/><Relationship Id="rId2274" Type="http://schemas.openxmlformats.org/officeDocument/2006/relationships/oleObject" Target="embeddings/oleObject1097.bin"/><Relationship Id="rId2275" Type="http://schemas.openxmlformats.org/officeDocument/2006/relationships/image" Target="media/image1133.wmf"/><Relationship Id="rId2276" Type="http://schemas.openxmlformats.org/officeDocument/2006/relationships/oleObject" Target="embeddings/oleObject1098.bin"/><Relationship Id="rId2277" Type="http://schemas.openxmlformats.org/officeDocument/2006/relationships/image" Target="media/image1134.wmf"/><Relationship Id="rId2278" Type="http://schemas.openxmlformats.org/officeDocument/2006/relationships/oleObject" Target="embeddings/oleObject1099.bin"/><Relationship Id="rId2279" Type="http://schemas.openxmlformats.org/officeDocument/2006/relationships/image" Target="media/image1135.wmf"/><Relationship Id="rId2660" Type="http://schemas.openxmlformats.org/officeDocument/2006/relationships/oleObject" Target="embeddings/oleObject1290.bin"/><Relationship Id="rId2661" Type="http://schemas.openxmlformats.org/officeDocument/2006/relationships/image" Target="media/image1326.wmf"/><Relationship Id="rId2662" Type="http://schemas.openxmlformats.org/officeDocument/2006/relationships/oleObject" Target="embeddings/oleObject1291.bin"/><Relationship Id="rId2663" Type="http://schemas.openxmlformats.org/officeDocument/2006/relationships/image" Target="media/image1327.wmf"/><Relationship Id="rId2664" Type="http://schemas.openxmlformats.org/officeDocument/2006/relationships/oleObject" Target="embeddings/oleObject1292.bin"/><Relationship Id="rId2665" Type="http://schemas.openxmlformats.org/officeDocument/2006/relationships/fontTable" Target="fontTable.xml"/><Relationship Id="rId2666" Type="http://schemas.openxmlformats.org/officeDocument/2006/relationships/theme" Target="theme/theme1.xml"/><Relationship Id="rId2667" Type="http://schemas.microsoft.com/office/2011/relationships/people" Target="people.xml"/><Relationship Id="rId720" Type="http://schemas.openxmlformats.org/officeDocument/2006/relationships/oleObject" Target="embeddings/oleObject353.bin"/><Relationship Id="rId721" Type="http://schemas.openxmlformats.org/officeDocument/2006/relationships/image" Target="media/image358.wmf"/><Relationship Id="rId722" Type="http://schemas.openxmlformats.org/officeDocument/2006/relationships/oleObject" Target="embeddings/oleObject354.bin"/><Relationship Id="rId723" Type="http://schemas.openxmlformats.org/officeDocument/2006/relationships/image" Target="media/image359.wmf"/><Relationship Id="rId330" Type="http://schemas.openxmlformats.org/officeDocument/2006/relationships/image" Target="media/image162.wmf"/><Relationship Id="rId331" Type="http://schemas.openxmlformats.org/officeDocument/2006/relationships/oleObject" Target="embeddings/oleObject159.bin"/><Relationship Id="rId332" Type="http://schemas.openxmlformats.org/officeDocument/2006/relationships/image" Target="media/image163.wmf"/><Relationship Id="rId333" Type="http://schemas.openxmlformats.org/officeDocument/2006/relationships/oleObject" Target="embeddings/oleObject160.bin"/><Relationship Id="rId334" Type="http://schemas.openxmlformats.org/officeDocument/2006/relationships/image" Target="media/image164.wmf"/><Relationship Id="rId335" Type="http://schemas.openxmlformats.org/officeDocument/2006/relationships/oleObject" Target="embeddings/oleObject161.bin"/><Relationship Id="rId336" Type="http://schemas.openxmlformats.org/officeDocument/2006/relationships/image" Target="media/image165.wmf"/><Relationship Id="rId337" Type="http://schemas.openxmlformats.org/officeDocument/2006/relationships/oleObject" Target="embeddings/oleObject162.bin"/><Relationship Id="rId338" Type="http://schemas.openxmlformats.org/officeDocument/2006/relationships/image" Target="media/image166.wmf"/><Relationship Id="rId339" Type="http://schemas.openxmlformats.org/officeDocument/2006/relationships/oleObject" Target="embeddings/oleObject163.bin"/><Relationship Id="rId724" Type="http://schemas.openxmlformats.org/officeDocument/2006/relationships/oleObject" Target="embeddings/oleObject355.bin"/><Relationship Id="rId725" Type="http://schemas.openxmlformats.org/officeDocument/2006/relationships/image" Target="media/image360.wmf"/><Relationship Id="rId726" Type="http://schemas.openxmlformats.org/officeDocument/2006/relationships/oleObject" Target="embeddings/oleObject356.bin"/><Relationship Id="rId727" Type="http://schemas.openxmlformats.org/officeDocument/2006/relationships/image" Target="media/image361.wmf"/><Relationship Id="rId728" Type="http://schemas.openxmlformats.org/officeDocument/2006/relationships/oleObject" Target="embeddings/oleObject357.bin"/><Relationship Id="rId729" Type="http://schemas.openxmlformats.org/officeDocument/2006/relationships/image" Target="media/image362.wmf"/><Relationship Id="rId1980" Type="http://schemas.openxmlformats.org/officeDocument/2006/relationships/oleObject" Target="embeddings/oleObject950.bin"/><Relationship Id="rId1981" Type="http://schemas.openxmlformats.org/officeDocument/2006/relationships/image" Target="media/image986.wmf"/><Relationship Id="rId1982" Type="http://schemas.openxmlformats.org/officeDocument/2006/relationships/oleObject" Target="embeddings/oleObject951.bin"/><Relationship Id="rId1983" Type="http://schemas.openxmlformats.org/officeDocument/2006/relationships/image" Target="media/image987.wmf"/><Relationship Id="rId1590" Type="http://schemas.openxmlformats.org/officeDocument/2006/relationships/oleObject" Target="embeddings/oleObject755.bin"/><Relationship Id="rId1591" Type="http://schemas.openxmlformats.org/officeDocument/2006/relationships/image" Target="media/image791.wmf"/><Relationship Id="rId1592" Type="http://schemas.openxmlformats.org/officeDocument/2006/relationships/oleObject" Target="embeddings/oleObject756.bin"/><Relationship Id="rId1593" Type="http://schemas.openxmlformats.org/officeDocument/2006/relationships/image" Target="media/image792.wmf"/><Relationship Id="rId1594" Type="http://schemas.openxmlformats.org/officeDocument/2006/relationships/oleObject" Target="embeddings/oleObject757.bin"/><Relationship Id="rId1595" Type="http://schemas.openxmlformats.org/officeDocument/2006/relationships/image" Target="media/image793.wmf"/><Relationship Id="rId1596" Type="http://schemas.openxmlformats.org/officeDocument/2006/relationships/oleObject" Target="embeddings/oleObject758.bin"/><Relationship Id="rId1597" Type="http://schemas.openxmlformats.org/officeDocument/2006/relationships/image" Target="media/image794.wmf"/><Relationship Id="rId1598" Type="http://schemas.openxmlformats.org/officeDocument/2006/relationships/oleObject" Target="embeddings/oleObject759.bin"/><Relationship Id="rId1599" Type="http://schemas.openxmlformats.org/officeDocument/2006/relationships/image" Target="media/image795.wmf"/><Relationship Id="rId1984" Type="http://schemas.openxmlformats.org/officeDocument/2006/relationships/oleObject" Target="embeddings/oleObject952.bin"/><Relationship Id="rId1985" Type="http://schemas.openxmlformats.org/officeDocument/2006/relationships/image" Target="media/image988.wmf"/><Relationship Id="rId1986" Type="http://schemas.openxmlformats.org/officeDocument/2006/relationships/oleObject" Target="embeddings/oleObject953.bin"/><Relationship Id="rId1987" Type="http://schemas.openxmlformats.org/officeDocument/2006/relationships/image" Target="media/image989.wmf"/><Relationship Id="rId1988" Type="http://schemas.openxmlformats.org/officeDocument/2006/relationships/oleObject" Target="embeddings/oleObject954.bin"/><Relationship Id="rId1989" Type="http://schemas.openxmlformats.org/officeDocument/2006/relationships/image" Target="media/image990.wmf"/><Relationship Id="rId2280" Type="http://schemas.openxmlformats.org/officeDocument/2006/relationships/oleObject" Target="embeddings/oleObject1100.bin"/><Relationship Id="rId2281" Type="http://schemas.openxmlformats.org/officeDocument/2006/relationships/image" Target="media/image1136.wmf"/><Relationship Id="rId2282" Type="http://schemas.openxmlformats.org/officeDocument/2006/relationships/oleObject" Target="embeddings/oleObject1101.bin"/><Relationship Id="rId2283" Type="http://schemas.openxmlformats.org/officeDocument/2006/relationships/image" Target="media/image1137.wmf"/><Relationship Id="rId2284" Type="http://schemas.openxmlformats.org/officeDocument/2006/relationships/oleObject" Target="embeddings/oleObject1102.bin"/><Relationship Id="rId2285" Type="http://schemas.openxmlformats.org/officeDocument/2006/relationships/image" Target="media/image1138.wmf"/><Relationship Id="rId2286" Type="http://schemas.openxmlformats.org/officeDocument/2006/relationships/oleObject" Target="embeddings/oleObject1103.bin"/><Relationship Id="rId2287" Type="http://schemas.openxmlformats.org/officeDocument/2006/relationships/image" Target="media/image1139.wmf"/><Relationship Id="rId2288" Type="http://schemas.openxmlformats.org/officeDocument/2006/relationships/oleObject" Target="embeddings/oleObject1104.bin"/><Relationship Id="rId2289" Type="http://schemas.openxmlformats.org/officeDocument/2006/relationships/image" Target="media/image1140.wmf"/><Relationship Id="rId730" Type="http://schemas.openxmlformats.org/officeDocument/2006/relationships/oleObject" Target="embeddings/oleObject358.bin"/><Relationship Id="rId731" Type="http://schemas.openxmlformats.org/officeDocument/2006/relationships/image" Target="media/image363.wmf"/><Relationship Id="rId732" Type="http://schemas.openxmlformats.org/officeDocument/2006/relationships/oleObject" Target="embeddings/oleObject359.bin"/><Relationship Id="rId733" Type="http://schemas.openxmlformats.org/officeDocument/2006/relationships/image" Target="media/image364.wmf"/><Relationship Id="rId734" Type="http://schemas.openxmlformats.org/officeDocument/2006/relationships/oleObject" Target="embeddings/oleObject360.bin"/><Relationship Id="rId735" Type="http://schemas.openxmlformats.org/officeDocument/2006/relationships/image" Target="media/image365.wmf"/><Relationship Id="rId736" Type="http://schemas.openxmlformats.org/officeDocument/2006/relationships/oleObject" Target="embeddings/oleObject361.bin"/><Relationship Id="rId737" Type="http://schemas.openxmlformats.org/officeDocument/2006/relationships/image" Target="media/image366.wmf"/><Relationship Id="rId738" Type="http://schemas.openxmlformats.org/officeDocument/2006/relationships/oleObject" Target="embeddings/oleObject362.bin"/><Relationship Id="rId739" Type="http://schemas.openxmlformats.org/officeDocument/2006/relationships/image" Target="media/image367.wmf"/><Relationship Id="rId340" Type="http://schemas.openxmlformats.org/officeDocument/2006/relationships/image" Target="media/image167.wmf"/><Relationship Id="rId341" Type="http://schemas.openxmlformats.org/officeDocument/2006/relationships/oleObject" Target="embeddings/oleObject164.bin"/><Relationship Id="rId342" Type="http://schemas.openxmlformats.org/officeDocument/2006/relationships/image" Target="media/image168.wmf"/><Relationship Id="rId343" Type="http://schemas.openxmlformats.org/officeDocument/2006/relationships/oleObject" Target="embeddings/oleObject165.bin"/><Relationship Id="rId344" Type="http://schemas.openxmlformats.org/officeDocument/2006/relationships/image" Target="media/image169.wmf"/><Relationship Id="rId345" Type="http://schemas.openxmlformats.org/officeDocument/2006/relationships/oleObject" Target="embeddings/oleObject166.bin"/><Relationship Id="rId346" Type="http://schemas.openxmlformats.org/officeDocument/2006/relationships/image" Target="media/image170.wmf"/><Relationship Id="rId347" Type="http://schemas.openxmlformats.org/officeDocument/2006/relationships/oleObject" Target="embeddings/oleObject167.bin"/><Relationship Id="rId348" Type="http://schemas.openxmlformats.org/officeDocument/2006/relationships/image" Target="media/image171.wmf"/><Relationship Id="rId349" Type="http://schemas.openxmlformats.org/officeDocument/2006/relationships/oleObject" Target="embeddings/oleObject168.bin"/><Relationship Id="rId1990" Type="http://schemas.openxmlformats.org/officeDocument/2006/relationships/oleObject" Target="embeddings/oleObject955.bin"/><Relationship Id="rId1991" Type="http://schemas.openxmlformats.org/officeDocument/2006/relationships/image" Target="media/image991.wmf"/><Relationship Id="rId1992" Type="http://schemas.openxmlformats.org/officeDocument/2006/relationships/oleObject" Target="embeddings/oleObject956.bin"/><Relationship Id="rId1993" Type="http://schemas.openxmlformats.org/officeDocument/2006/relationships/image" Target="media/image992.wmf"/><Relationship Id="rId1994" Type="http://schemas.openxmlformats.org/officeDocument/2006/relationships/oleObject" Target="embeddings/oleObject957.bin"/><Relationship Id="rId1995" Type="http://schemas.openxmlformats.org/officeDocument/2006/relationships/image" Target="media/image993.wmf"/><Relationship Id="rId1996" Type="http://schemas.openxmlformats.org/officeDocument/2006/relationships/oleObject" Target="embeddings/oleObject958.bin"/><Relationship Id="rId1997" Type="http://schemas.openxmlformats.org/officeDocument/2006/relationships/image" Target="media/image994.wmf"/><Relationship Id="rId1998" Type="http://schemas.openxmlformats.org/officeDocument/2006/relationships/oleObject" Target="embeddings/oleObject959.bin"/><Relationship Id="rId1999" Type="http://schemas.openxmlformats.org/officeDocument/2006/relationships/image" Target="media/image995.wmf"/><Relationship Id="rId2290" Type="http://schemas.openxmlformats.org/officeDocument/2006/relationships/oleObject" Target="embeddings/oleObject1105.bin"/><Relationship Id="rId2291" Type="http://schemas.openxmlformats.org/officeDocument/2006/relationships/image" Target="media/image1141.wmf"/><Relationship Id="rId2292" Type="http://schemas.openxmlformats.org/officeDocument/2006/relationships/oleObject" Target="embeddings/oleObject1106.bin"/><Relationship Id="rId2293" Type="http://schemas.openxmlformats.org/officeDocument/2006/relationships/image" Target="media/image1142.wmf"/><Relationship Id="rId2294" Type="http://schemas.openxmlformats.org/officeDocument/2006/relationships/oleObject" Target="embeddings/oleObject1107.bin"/><Relationship Id="rId2295" Type="http://schemas.openxmlformats.org/officeDocument/2006/relationships/image" Target="media/image1143.wmf"/><Relationship Id="rId2296" Type="http://schemas.openxmlformats.org/officeDocument/2006/relationships/oleObject" Target="embeddings/oleObject1108.bin"/><Relationship Id="rId2297" Type="http://schemas.openxmlformats.org/officeDocument/2006/relationships/image" Target="media/image1144.wmf"/><Relationship Id="rId2298" Type="http://schemas.openxmlformats.org/officeDocument/2006/relationships/oleObject" Target="embeddings/oleObject1109.bin"/><Relationship Id="rId2299" Type="http://schemas.openxmlformats.org/officeDocument/2006/relationships/image" Target="media/image1145.wmf"/><Relationship Id="rId1200" Type="http://schemas.openxmlformats.org/officeDocument/2006/relationships/oleObject" Target="embeddings/oleObject564.bin"/><Relationship Id="rId1201" Type="http://schemas.openxmlformats.org/officeDocument/2006/relationships/image" Target="media/image596.emf"/><Relationship Id="rId1202" Type="http://schemas.openxmlformats.org/officeDocument/2006/relationships/image" Target="media/image597.emf"/><Relationship Id="rId1203" Type="http://schemas.openxmlformats.org/officeDocument/2006/relationships/image" Target="media/image598.emf"/><Relationship Id="rId1204" Type="http://schemas.openxmlformats.org/officeDocument/2006/relationships/image" Target="media/image599.emf"/><Relationship Id="rId1205" Type="http://schemas.openxmlformats.org/officeDocument/2006/relationships/image" Target="media/image613.emf"/><Relationship Id="rId1206" Type="http://schemas.openxmlformats.org/officeDocument/2006/relationships/image" Target="media/image614.emf"/><Relationship Id="rId1207" Type="http://schemas.openxmlformats.org/officeDocument/2006/relationships/image" Target="media/image615.emf"/><Relationship Id="rId740" Type="http://schemas.openxmlformats.org/officeDocument/2006/relationships/oleObject" Target="embeddings/oleObject363.bin"/><Relationship Id="rId741" Type="http://schemas.openxmlformats.org/officeDocument/2006/relationships/image" Target="media/image368.wmf"/><Relationship Id="rId742" Type="http://schemas.openxmlformats.org/officeDocument/2006/relationships/oleObject" Target="embeddings/oleObject364.bin"/><Relationship Id="rId743" Type="http://schemas.openxmlformats.org/officeDocument/2006/relationships/image" Target="media/image369.wmf"/><Relationship Id="rId744" Type="http://schemas.openxmlformats.org/officeDocument/2006/relationships/oleObject" Target="embeddings/oleObject365.bin"/><Relationship Id="rId745" Type="http://schemas.openxmlformats.org/officeDocument/2006/relationships/image" Target="media/image370.wmf"/><Relationship Id="rId746" Type="http://schemas.openxmlformats.org/officeDocument/2006/relationships/oleObject" Target="embeddings/oleObject366.bin"/><Relationship Id="rId747" Type="http://schemas.openxmlformats.org/officeDocument/2006/relationships/image" Target="media/image371.wmf"/><Relationship Id="rId748" Type="http://schemas.openxmlformats.org/officeDocument/2006/relationships/oleObject" Target="embeddings/oleObject367.bin"/><Relationship Id="rId749" Type="http://schemas.openxmlformats.org/officeDocument/2006/relationships/image" Target="media/image372.wmf"/><Relationship Id="rId350" Type="http://schemas.openxmlformats.org/officeDocument/2006/relationships/image" Target="media/image172.wmf"/><Relationship Id="rId351" Type="http://schemas.openxmlformats.org/officeDocument/2006/relationships/oleObject" Target="embeddings/oleObject169.bin"/><Relationship Id="rId352" Type="http://schemas.openxmlformats.org/officeDocument/2006/relationships/image" Target="media/image173.wmf"/><Relationship Id="rId353" Type="http://schemas.openxmlformats.org/officeDocument/2006/relationships/oleObject" Target="embeddings/oleObject170.bin"/><Relationship Id="rId354" Type="http://schemas.openxmlformats.org/officeDocument/2006/relationships/image" Target="media/image174.wmf"/><Relationship Id="rId355" Type="http://schemas.openxmlformats.org/officeDocument/2006/relationships/oleObject" Target="embeddings/oleObject171.bin"/><Relationship Id="rId356" Type="http://schemas.openxmlformats.org/officeDocument/2006/relationships/image" Target="media/image175.wmf"/><Relationship Id="rId357" Type="http://schemas.openxmlformats.org/officeDocument/2006/relationships/oleObject" Target="embeddings/oleObject172.bin"/><Relationship Id="rId358" Type="http://schemas.openxmlformats.org/officeDocument/2006/relationships/image" Target="media/image176.wmf"/><Relationship Id="rId359" Type="http://schemas.openxmlformats.org/officeDocument/2006/relationships/oleObject" Target="embeddings/oleObject173.bin"/><Relationship Id="rId1208" Type="http://schemas.openxmlformats.org/officeDocument/2006/relationships/image" Target="media/image616.emf"/><Relationship Id="rId1209" Type="http://schemas.openxmlformats.org/officeDocument/2006/relationships/image" Target="media/image600.wmf"/><Relationship Id="rId1600" Type="http://schemas.openxmlformats.org/officeDocument/2006/relationships/oleObject" Target="embeddings/oleObject760.bin"/><Relationship Id="rId1601" Type="http://schemas.openxmlformats.org/officeDocument/2006/relationships/image" Target="media/image796.wmf"/><Relationship Id="rId1602" Type="http://schemas.openxmlformats.org/officeDocument/2006/relationships/oleObject" Target="embeddings/oleObject761.bin"/><Relationship Id="rId1603" Type="http://schemas.openxmlformats.org/officeDocument/2006/relationships/image" Target="media/image797.wmf"/><Relationship Id="rId1604" Type="http://schemas.openxmlformats.org/officeDocument/2006/relationships/oleObject" Target="embeddings/oleObject762.bin"/><Relationship Id="rId1605" Type="http://schemas.openxmlformats.org/officeDocument/2006/relationships/image" Target="media/image798.wmf"/><Relationship Id="rId1606" Type="http://schemas.openxmlformats.org/officeDocument/2006/relationships/oleObject" Target="embeddings/oleObject763.bin"/><Relationship Id="rId1607" Type="http://schemas.openxmlformats.org/officeDocument/2006/relationships/image" Target="media/image799.wmf"/><Relationship Id="rId1608" Type="http://schemas.openxmlformats.org/officeDocument/2006/relationships/oleObject" Target="embeddings/oleObject764.bin"/><Relationship Id="rId1609" Type="http://schemas.openxmlformats.org/officeDocument/2006/relationships/image" Target="media/image800.wmf"/><Relationship Id="rId1210" Type="http://schemas.openxmlformats.org/officeDocument/2006/relationships/oleObject" Target="embeddings/oleObject565.bin"/><Relationship Id="rId1211" Type="http://schemas.openxmlformats.org/officeDocument/2006/relationships/image" Target="media/image601.wmf"/><Relationship Id="rId750" Type="http://schemas.openxmlformats.org/officeDocument/2006/relationships/oleObject" Target="embeddings/oleObject368.bin"/><Relationship Id="rId751" Type="http://schemas.openxmlformats.org/officeDocument/2006/relationships/image" Target="media/image373.wmf"/><Relationship Id="rId752" Type="http://schemas.openxmlformats.org/officeDocument/2006/relationships/oleObject" Target="embeddings/oleObject369.bin"/><Relationship Id="rId753" Type="http://schemas.openxmlformats.org/officeDocument/2006/relationships/image" Target="media/image374.wmf"/><Relationship Id="rId754" Type="http://schemas.openxmlformats.org/officeDocument/2006/relationships/oleObject" Target="embeddings/oleObject370.bin"/><Relationship Id="rId755" Type="http://schemas.openxmlformats.org/officeDocument/2006/relationships/image" Target="media/image375.wmf"/><Relationship Id="rId756" Type="http://schemas.openxmlformats.org/officeDocument/2006/relationships/oleObject" Target="embeddings/oleObject371.bin"/><Relationship Id="rId757" Type="http://schemas.openxmlformats.org/officeDocument/2006/relationships/image" Target="media/image376.wmf"/><Relationship Id="rId758" Type="http://schemas.openxmlformats.org/officeDocument/2006/relationships/oleObject" Target="embeddings/oleObject372.bin"/><Relationship Id="rId759" Type="http://schemas.openxmlformats.org/officeDocument/2006/relationships/image" Target="media/image377.wmf"/><Relationship Id="rId360" Type="http://schemas.openxmlformats.org/officeDocument/2006/relationships/image" Target="media/image177.wmf"/><Relationship Id="rId361" Type="http://schemas.openxmlformats.org/officeDocument/2006/relationships/oleObject" Target="embeddings/oleObject174.bin"/><Relationship Id="rId362" Type="http://schemas.openxmlformats.org/officeDocument/2006/relationships/image" Target="media/image178.wmf"/><Relationship Id="rId363" Type="http://schemas.openxmlformats.org/officeDocument/2006/relationships/oleObject" Target="embeddings/oleObject175.bin"/><Relationship Id="rId364" Type="http://schemas.openxmlformats.org/officeDocument/2006/relationships/image" Target="media/image179.wmf"/><Relationship Id="rId365" Type="http://schemas.openxmlformats.org/officeDocument/2006/relationships/oleObject" Target="embeddings/oleObject176.bin"/><Relationship Id="rId366" Type="http://schemas.openxmlformats.org/officeDocument/2006/relationships/image" Target="media/image180.wmf"/><Relationship Id="rId367" Type="http://schemas.openxmlformats.org/officeDocument/2006/relationships/oleObject" Target="embeddings/oleObject177.bin"/><Relationship Id="rId368" Type="http://schemas.openxmlformats.org/officeDocument/2006/relationships/image" Target="media/image181.wmf"/><Relationship Id="rId369" Type="http://schemas.openxmlformats.org/officeDocument/2006/relationships/oleObject" Target="embeddings/oleObject178.bin"/><Relationship Id="rId1212" Type="http://schemas.openxmlformats.org/officeDocument/2006/relationships/oleObject" Target="embeddings/oleObject566.bin"/><Relationship Id="rId1213" Type="http://schemas.openxmlformats.org/officeDocument/2006/relationships/image" Target="media/image602.wmf"/><Relationship Id="rId1214" Type="http://schemas.openxmlformats.org/officeDocument/2006/relationships/oleObject" Target="embeddings/oleObject567.bin"/><Relationship Id="rId1215" Type="http://schemas.openxmlformats.org/officeDocument/2006/relationships/image" Target="media/image603.wmf"/><Relationship Id="rId1216" Type="http://schemas.openxmlformats.org/officeDocument/2006/relationships/oleObject" Target="embeddings/oleObject568.bin"/><Relationship Id="rId1217" Type="http://schemas.openxmlformats.org/officeDocument/2006/relationships/image" Target="media/image604.wmf"/><Relationship Id="rId1218" Type="http://schemas.openxmlformats.org/officeDocument/2006/relationships/oleObject" Target="embeddings/oleObject569.bin"/><Relationship Id="rId1219" Type="http://schemas.openxmlformats.org/officeDocument/2006/relationships/image" Target="media/image605.wmf"/><Relationship Id="rId1610" Type="http://schemas.openxmlformats.org/officeDocument/2006/relationships/oleObject" Target="embeddings/oleObject765.bin"/><Relationship Id="rId1611" Type="http://schemas.openxmlformats.org/officeDocument/2006/relationships/image" Target="media/image801.wmf"/><Relationship Id="rId1612" Type="http://schemas.openxmlformats.org/officeDocument/2006/relationships/oleObject" Target="embeddings/oleObject766.bin"/><Relationship Id="rId1613" Type="http://schemas.openxmlformats.org/officeDocument/2006/relationships/image" Target="media/image802.wmf"/><Relationship Id="rId1614" Type="http://schemas.openxmlformats.org/officeDocument/2006/relationships/oleObject" Target="embeddings/oleObject767.bin"/><Relationship Id="rId1615" Type="http://schemas.openxmlformats.org/officeDocument/2006/relationships/image" Target="media/image803.wmf"/><Relationship Id="rId1616" Type="http://schemas.openxmlformats.org/officeDocument/2006/relationships/oleObject" Target="embeddings/oleObject768.bin"/><Relationship Id="rId1617" Type="http://schemas.openxmlformats.org/officeDocument/2006/relationships/image" Target="media/image804.wmf"/><Relationship Id="rId1618" Type="http://schemas.openxmlformats.org/officeDocument/2006/relationships/oleObject" Target="embeddings/oleObject769.bin"/><Relationship Id="rId1619" Type="http://schemas.openxmlformats.org/officeDocument/2006/relationships/image" Target="media/image805.wmf"/><Relationship Id="rId1220" Type="http://schemas.openxmlformats.org/officeDocument/2006/relationships/oleObject" Target="embeddings/oleObject570.bin"/><Relationship Id="rId1221" Type="http://schemas.openxmlformats.org/officeDocument/2006/relationships/image" Target="media/image606.wmf"/><Relationship Id="rId760" Type="http://schemas.openxmlformats.org/officeDocument/2006/relationships/oleObject" Target="embeddings/oleObject373.bin"/><Relationship Id="rId761" Type="http://schemas.openxmlformats.org/officeDocument/2006/relationships/image" Target="media/image378.wmf"/><Relationship Id="rId762" Type="http://schemas.openxmlformats.org/officeDocument/2006/relationships/oleObject" Target="embeddings/oleObject374.bin"/><Relationship Id="rId763" Type="http://schemas.openxmlformats.org/officeDocument/2006/relationships/image" Target="media/image379.wmf"/><Relationship Id="rId764" Type="http://schemas.openxmlformats.org/officeDocument/2006/relationships/oleObject" Target="embeddings/oleObject375.bin"/><Relationship Id="rId765" Type="http://schemas.openxmlformats.org/officeDocument/2006/relationships/image" Target="media/image380.wmf"/><Relationship Id="rId766" Type="http://schemas.openxmlformats.org/officeDocument/2006/relationships/oleObject" Target="embeddings/oleObject376.bin"/><Relationship Id="rId767" Type="http://schemas.openxmlformats.org/officeDocument/2006/relationships/image" Target="media/image381.wmf"/><Relationship Id="rId768" Type="http://schemas.openxmlformats.org/officeDocument/2006/relationships/oleObject" Target="embeddings/oleObject377.bin"/><Relationship Id="rId769" Type="http://schemas.openxmlformats.org/officeDocument/2006/relationships/image" Target="media/image382.wmf"/><Relationship Id="rId370" Type="http://schemas.openxmlformats.org/officeDocument/2006/relationships/image" Target="media/image182.wmf"/><Relationship Id="rId371" Type="http://schemas.openxmlformats.org/officeDocument/2006/relationships/oleObject" Target="embeddings/oleObject179.bin"/><Relationship Id="rId372" Type="http://schemas.openxmlformats.org/officeDocument/2006/relationships/image" Target="media/image183.wmf"/><Relationship Id="rId373" Type="http://schemas.openxmlformats.org/officeDocument/2006/relationships/oleObject" Target="embeddings/oleObject180.bin"/><Relationship Id="rId374" Type="http://schemas.openxmlformats.org/officeDocument/2006/relationships/image" Target="media/image184.wmf"/><Relationship Id="rId375" Type="http://schemas.openxmlformats.org/officeDocument/2006/relationships/oleObject" Target="embeddings/oleObject181.bin"/><Relationship Id="rId376" Type="http://schemas.openxmlformats.org/officeDocument/2006/relationships/image" Target="media/image185.wmf"/><Relationship Id="rId377" Type="http://schemas.openxmlformats.org/officeDocument/2006/relationships/oleObject" Target="embeddings/oleObject182.bin"/><Relationship Id="rId378" Type="http://schemas.openxmlformats.org/officeDocument/2006/relationships/image" Target="media/image186.wmf"/><Relationship Id="rId379" Type="http://schemas.openxmlformats.org/officeDocument/2006/relationships/oleObject" Target="embeddings/oleObject183.bin"/><Relationship Id="rId1222" Type="http://schemas.openxmlformats.org/officeDocument/2006/relationships/oleObject" Target="embeddings/oleObject571.bin"/><Relationship Id="rId1223" Type="http://schemas.openxmlformats.org/officeDocument/2006/relationships/image" Target="media/image607.wmf"/><Relationship Id="rId1224" Type="http://schemas.openxmlformats.org/officeDocument/2006/relationships/oleObject" Target="embeddings/oleObject572.bin"/><Relationship Id="rId1225" Type="http://schemas.openxmlformats.org/officeDocument/2006/relationships/image" Target="media/image608.wmf"/><Relationship Id="rId1226" Type="http://schemas.openxmlformats.org/officeDocument/2006/relationships/oleObject" Target="embeddings/oleObject573.bin"/><Relationship Id="rId1227" Type="http://schemas.openxmlformats.org/officeDocument/2006/relationships/image" Target="media/image609.wmf"/><Relationship Id="rId1228" Type="http://schemas.openxmlformats.org/officeDocument/2006/relationships/oleObject" Target="embeddings/oleObject574.bin"/><Relationship Id="rId1229" Type="http://schemas.openxmlformats.org/officeDocument/2006/relationships/image" Target="media/image610.wmf"/><Relationship Id="rId2300" Type="http://schemas.openxmlformats.org/officeDocument/2006/relationships/oleObject" Target="embeddings/oleObject1110.bin"/><Relationship Id="rId2301" Type="http://schemas.openxmlformats.org/officeDocument/2006/relationships/image" Target="media/image1146.wmf"/><Relationship Id="rId2302" Type="http://schemas.openxmlformats.org/officeDocument/2006/relationships/oleObject" Target="embeddings/oleObject1111.bin"/><Relationship Id="rId2303" Type="http://schemas.openxmlformats.org/officeDocument/2006/relationships/image" Target="media/image1147.wmf"/><Relationship Id="rId2304" Type="http://schemas.openxmlformats.org/officeDocument/2006/relationships/oleObject" Target="embeddings/oleObject1112.bin"/><Relationship Id="rId2305" Type="http://schemas.openxmlformats.org/officeDocument/2006/relationships/image" Target="media/image1148.wmf"/><Relationship Id="rId2306" Type="http://schemas.openxmlformats.org/officeDocument/2006/relationships/oleObject" Target="embeddings/oleObject1113.bin"/><Relationship Id="rId2307" Type="http://schemas.openxmlformats.org/officeDocument/2006/relationships/image" Target="media/image1149.wmf"/><Relationship Id="rId2308" Type="http://schemas.openxmlformats.org/officeDocument/2006/relationships/oleObject" Target="embeddings/oleObject1114.bin"/><Relationship Id="rId2309" Type="http://schemas.openxmlformats.org/officeDocument/2006/relationships/image" Target="media/image1150.wmf"/><Relationship Id="rId1620" Type="http://schemas.openxmlformats.org/officeDocument/2006/relationships/oleObject" Target="embeddings/oleObject770.bin"/><Relationship Id="rId1621" Type="http://schemas.openxmlformats.org/officeDocument/2006/relationships/image" Target="media/image806.wmf"/><Relationship Id="rId1622" Type="http://schemas.openxmlformats.org/officeDocument/2006/relationships/oleObject" Target="embeddings/oleObject771.bin"/><Relationship Id="rId1623" Type="http://schemas.openxmlformats.org/officeDocument/2006/relationships/image" Target="media/image807.wmf"/><Relationship Id="rId1624" Type="http://schemas.openxmlformats.org/officeDocument/2006/relationships/oleObject" Target="embeddings/oleObject772.bin"/><Relationship Id="rId1625" Type="http://schemas.openxmlformats.org/officeDocument/2006/relationships/image" Target="media/image808.wmf"/><Relationship Id="rId1626" Type="http://schemas.openxmlformats.org/officeDocument/2006/relationships/oleObject" Target="embeddings/oleObject773.bin"/><Relationship Id="rId1627" Type="http://schemas.openxmlformats.org/officeDocument/2006/relationships/image" Target="media/image809.wmf"/><Relationship Id="rId1628" Type="http://schemas.openxmlformats.org/officeDocument/2006/relationships/oleObject" Target="embeddings/oleObject774.bin"/><Relationship Id="rId1629" Type="http://schemas.openxmlformats.org/officeDocument/2006/relationships/image" Target="media/image810.wmf"/><Relationship Id="rId1230" Type="http://schemas.openxmlformats.org/officeDocument/2006/relationships/oleObject" Target="embeddings/oleObject575.bin"/><Relationship Id="rId1231" Type="http://schemas.openxmlformats.org/officeDocument/2006/relationships/image" Target="media/image611.wmf"/><Relationship Id="rId770" Type="http://schemas.openxmlformats.org/officeDocument/2006/relationships/oleObject" Target="embeddings/oleObject378.bin"/><Relationship Id="rId771" Type="http://schemas.openxmlformats.org/officeDocument/2006/relationships/image" Target="media/image383.wmf"/><Relationship Id="rId772" Type="http://schemas.openxmlformats.org/officeDocument/2006/relationships/oleObject" Target="embeddings/oleObject379.bin"/><Relationship Id="rId773" Type="http://schemas.openxmlformats.org/officeDocument/2006/relationships/image" Target="media/image384.wmf"/><Relationship Id="rId774" Type="http://schemas.openxmlformats.org/officeDocument/2006/relationships/oleObject" Target="embeddings/oleObject380.bin"/><Relationship Id="rId775" Type="http://schemas.openxmlformats.org/officeDocument/2006/relationships/image" Target="media/image385.wmf"/><Relationship Id="rId776" Type="http://schemas.openxmlformats.org/officeDocument/2006/relationships/oleObject" Target="embeddings/oleObject381.bin"/><Relationship Id="rId777" Type="http://schemas.openxmlformats.org/officeDocument/2006/relationships/image" Target="media/image386.wmf"/><Relationship Id="rId778" Type="http://schemas.openxmlformats.org/officeDocument/2006/relationships/oleObject" Target="embeddings/oleObject382.bin"/><Relationship Id="rId779" Type="http://schemas.openxmlformats.org/officeDocument/2006/relationships/image" Target="media/image387.wmf"/><Relationship Id="rId380" Type="http://schemas.openxmlformats.org/officeDocument/2006/relationships/image" Target="media/image187.wmf"/><Relationship Id="rId381" Type="http://schemas.openxmlformats.org/officeDocument/2006/relationships/oleObject" Target="embeddings/oleObject184.bin"/><Relationship Id="rId382" Type="http://schemas.openxmlformats.org/officeDocument/2006/relationships/image" Target="media/image188.wmf"/><Relationship Id="rId383" Type="http://schemas.openxmlformats.org/officeDocument/2006/relationships/oleObject" Target="embeddings/oleObject185.bin"/><Relationship Id="rId384" Type="http://schemas.openxmlformats.org/officeDocument/2006/relationships/image" Target="media/image189.wmf"/><Relationship Id="rId385" Type="http://schemas.openxmlformats.org/officeDocument/2006/relationships/oleObject" Target="embeddings/oleObject186.bin"/><Relationship Id="rId386" Type="http://schemas.openxmlformats.org/officeDocument/2006/relationships/image" Target="media/image190.wmf"/><Relationship Id="rId387" Type="http://schemas.openxmlformats.org/officeDocument/2006/relationships/oleObject" Target="embeddings/oleObject187.bin"/><Relationship Id="rId388" Type="http://schemas.openxmlformats.org/officeDocument/2006/relationships/image" Target="media/image191.wmf"/><Relationship Id="rId389" Type="http://schemas.openxmlformats.org/officeDocument/2006/relationships/oleObject" Target="embeddings/oleObject188.bin"/><Relationship Id="rId1232" Type="http://schemas.openxmlformats.org/officeDocument/2006/relationships/oleObject" Target="embeddings/oleObject576.bin"/><Relationship Id="rId1233" Type="http://schemas.openxmlformats.org/officeDocument/2006/relationships/image" Target="media/image612.wmf"/><Relationship Id="rId1234" Type="http://schemas.openxmlformats.org/officeDocument/2006/relationships/oleObject" Target="embeddings/oleObject577.bin"/><Relationship Id="rId1235" Type="http://schemas.openxmlformats.org/officeDocument/2006/relationships/image" Target="media/image613.wmf"/><Relationship Id="rId1236" Type="http://schemas.openxmlformats.org/officeDocument/2006/relationships/oleObject" Target="embeddings/oleObject578.bin"/><Relationship Id="rId1237" Type="http://schemas.openxmlformats.org/officeDocument/2006/relationships/image" Target="media/image614.wmf"/><Relationship Id="rId1238" Type="http://schemas.openxmlformats.org/officeDocument/2006/relationships/oleObject" Target="embeddings/oleObject579.bin"/><Relationship Id="rId1239" Type="http://schemas.openxmlformats.org/officeDocument/2006/relationships/image" Target="media/image615.wmf"/><Relationship Id="rId2310" Type="http://schemas.openxmlformats.org/officeDocument/2006/relationships/oleObject" Target="embeddings/oleObject1115.bin"/><Relationship Id="rId2311" Type="http://schemas.openxmlformats.org/officeDocument/2006/relationships/image" Target="media/image1151.wmf"/><Relationship Id="rId2312" Type="http://schemas.openxmlformats.org/officeDocument/2006/relationships/oleObject" Target="embeddings/oleObject1116.bin"/><Relationship Id="rId2313" Type="http://schemas.openxmlformats.org/officeDocument/2006/relationships/image" Target="media/image1152.wmf"/><Relationship Id="rId2314" Type="http://schemas.openxmlformats.org/officeDocument/2006/relationships/oleObject" Target="embeddings/oleObject1117.bin"/><Relationship Id="rId2315" Type="http://schemas.openxmlformats.org/officeDocument/2006/relationships/image" Target="media/image1153.wmf"/><Relationship Id="rId2316" Type="http://schemas.openxmlformats.org/officeDocument/2006/relationships/oleObject" Target="embeddings/oleObject1118.bin"/><Relationship Id="rId2317" Type="http://schemas.openxmlformats.org/officeDocument/2006/relationships/image" Target="media/image1154.wmf"/><Relationship Id="rId2318" Type="http://schemas.openxmlformats.org/officeDocument/2006/relationships/oleObject" Target="embeddings/oleObject1119.bin"/><Relationship Id="rId2319" Type="http://schemas.openxmlformats.org/officeDocument/2006/relationships/image" Target="media/image1155.wmf"/><Relationship Id="rId1630" Type="http://schemas.openxmlformats.org/officeDocument/2006/relationships/oleObject" Target="embeddings/oleObject775.bin"/><Relationship Id="rId1631" Type="http://schemas.openxmlformats.org/officeDocument/2006/relationships/image" Target="media/image811.wmf"/><Relationship Id="rId1632" Type="http://schemas.openxmlformats.org/officeDocument/2006/relationships/oleObject" Target="embeddings/oleObject776.bin"/><Relationship Id="rId1633" Type="http://schemas.openxmlformats.org/officeDocument/2006/relationships/image" Target="media/image812.wmf"/><Relationship Id="rId1634" Type="http://schemas.openxmlformats.org/officeDocument/2006/relationships/oleObject" Target="embeddings/oleObject777.bin"/><Relationship Id="rId1635" Type="http://schemas.openxmlformats.org/officeDocument/2006/relationships/image" Target="media/image813.wmf"/><Relationship Id="rId1636" Type="http://schemas.openxmlformats.org/officeDocument/2006/relationships/oleObject" Target="embeddings/oleObject778.bin"/><Relationship Id="rId1637" Type="http://schemas.openxmlformats.org/officeDocument/2006/relationships/image" Target="media/image814.wmf"/><Relationship Id="rId1638" Type="http://schemas.openxmlformats.org/officeDocument/2006/relationships/oleObject" Target="embeddings/oleObject779.bin"/><Relationship Id="rId1639" Type="http://schemas.openxmlformats.org/officeDocument/2006/relationships/image" Target="media/image815.wmf"/><Relationship Id="rId1240" Type="http://schemas.openxmlformats.org/officeDocument/2006/relationships/oleObject" Target="embeddings/oleObject580.bin"/><Relationship Id="rId1241" Type="http://schemas.openxmlformats.org/officeDocument/2006/relationships/image" Target="media/image616.wmf"/><Relationship Id="rId780" Type="http://schemas.openxmlformats.org/officeDocument/2006/relationships/oleObject" Target="embeddings/oleObject383.bin"/><Relationship Id="rId781" Type="http://schemas.openxmlformats.org/officeDocument/2006/relationships/image" Target="media/image388.wmf"/><Relationship Id="rId782" Type="http://schemas.openxmlformats.org/officeDocument/2006/relationships/oleObject" Target="embeddings/oleObject384.bin"/><Relationship Id="rId783" Type="http://schemas.openxmlformats.org/officeDocument/2006/relationships/image" Target="media/image389.wmf"/><Relationship Id="rId784" Type="http://schemas.openxmlformats.org/officeDocument/2006/relationships/oleObject" Target="embeddings/oleObject385.bin"/><Relationship Id="rId785" Type="http://schemas.openxmlformats.org/officeDocument/2006/relationships/image" Target="media/image390.wmf"/><Relationship Id="rId786" Type="http://schemas.openxmlformats.org/officeDocument/2006/relationships/oleObject" Target="embeddings/oleObject386.bin"/><Relationship Id="rId787" Type="http://schemas.openxmlformats.org/officeDocument/2006/relationships/image" Target="media/image391.wmf"/><Relationship Id="rId788" Type="http://schemas.openxmlformats.org/officeDocument/2006/relationships/oleObject" Target="embeddings/oleObject387.bin"/><Relationship Id="rId789" Type="http://schemas.openxmlformats.org/officeDocument/2006/relationships/image" Target="media/image392.wmf"/><Relationship Id="rId390" Type="http://schemas.openxmlformats.org/officeDocument/2006/relationships/image" Target="media/image192.wmf"/><Relationship Id="rId391" Type="http://schemas.openxmlformats.org/officeDocument/2006/relationships/oleObject" Target="embeddings/oleObject189.bin"/><Relationship Id="rId392" Type="http://schemas.openxmlformats.org/officeDocument/2006/relationships/image" Target="media/image193.wmf"/><Relationship Id="rId393" Type="http://schemas.openxmlformats.org/officeDocument/2006/relationships/oleObject" Target="embeddings/oleObject190.bin"/><Relationship Id="rId394" Type="http://schemas.openxmlformats.org/officeDocument/2006/relationships/image" Target="media/image194.wmf"/><Relationship Id="rId395" Type="http://schemas.openxmlformats.org/officeDocument/2006/relationships/oleObject" Target="embeddings/oleObject191.bin"/><Relationship Id="rId396" Type="http://schemas.openxmlformats.org/officeDocument/2006/relationships/image" Target="media/image195.wmf"/><Relationship Id="rId397" Type="http://schemas.openxmlformats.org/officeDocument/2006/relationships/oleObject" Target="embeddings/oleObject192.bin"/><Relationship Id="rId398" Type="http://schemas.openxmlformats.org/officeDocument/2006/relationships/image" Target="media/image196.wmf"/><Relationship Id="rId399" Type="http://schemas.openxmlformats.org/officeDocument/2006/relationships/oleObject" Target="embeddings/oleObject193.bin"/><Relationship Id="rId1242" Type="http://schemas.openxmlformats.org/officeDocument/2006/relationships/oleObject" Target="embeddings/oleObject581.bin"/><Relationship Id="rId1243" Type="http://schemas.openxmlformats.org/officeDocument/2006/relationships/image" Target="media/image617.wmf"/><Relationship Id="rId1244" Type="http://schemas.openxmlformats.org/officeDocument/2006/relationships/oleObject" Target="embeddings/oleObject582.bin"/><Relationship Id="rId1245" Type="http://schemas.openxmlformats.org/officeDocument/2006/relationships/image" Target="media/image618.wmf"/><Relationship Id="rId1246" Type="http://schemas.openxmlformats.org/officeDocument/2006/relationships/oleObject" Target="embeddings/oleObject583.bin"/><Relationship Id="rId1247" Type="http://schemas.openxmlformats.org/officeDocument/2006/relationships/image" Target="media/image619.wmf"/><Relationship Id="rId1248" Type="http://schemas.openxmlformats.org/officeDocument/2006/relationships/oleObject" Target="embeddings/oleObject584.bin"/><Relationship Id="rId1249" Type="http://schemas.openxmlformats.org/officeDocument/2006/relationships/image" Target="media/image620.wmf"/><Relationship Id="rId2320" Type="http://schemas.openxmlformats.org/officeDocument/2006/relationships/oleObject" Target="embeddings/oleObject1120.bin"/><Relationship Id="rId2321" Type="http://schemas.openxmlformats.org/officeDocument/2006/relationships/image" Target="media/image1156.wmf"/><Relationship Id="rId2322" Type="http://schemas.openxmlformats.org/officeDocument/2006/relationships/oleObject" Target="embeddings/oleObject1121.bin"/><Relationship Id="rId2323" Type="http://schemas.openxmlformats.org/officeDocument/2006/relationships/image" Target="media/image1157.wmf"/><Relationship Id="rId2324" Type="http://schemas.openxmlformats.org/officeDocument/2006/relationships/oleObject" Target="embeddings/oleObject1122.bin"/><Relationship Id="rId2325" Type="http://schemas.openxmlformats.org/officeDocument/2006/relationships/image" Target="media/image1158.wmf"/><Relationship Id="rId2326" Type="http://schemas.openxmlformats.org/officeDocument/2006/relationships/oleObject" Target="embeddings/oleObject1123.bin"/><Relationship Id="rId2327" Type="http://schemas.openxmlformats.org/officeDocument/2006/relationships/image" Target="media/image1159.wmf"/><Relationship Id="rId2328" Type="http://schemas.openxmlformats.org/officeDocument/2006/relationships/oleObject" Target="embeddings/oleObject1124.bin"/><Relationship Id="rId2329" Type="http://schemas.openxmlformats.org/officeDocument/2006/relationships/image" Target="media/image1160.wmf"/><Relationship Id="rId1640" Type="http://schemas.openxmlformats.org/officeDocument/2006/relationships/oleObject" Target="embeddings/oleObject780.bin"/><Relationship Id="rId1641" Type="http://schemas.openxmlformats.org/officeDocument/2006/relationships/image" Target="media/image816.wmf"/><Relationship Id="rId1642" Type="http://schemas.openxmlformats.org/officeDocument/2006/relationships/oleObject" Target="embeddings/oleObject781.bin"/><Relationship Id="rId1643" Type="http://schemas.openxmlformats.org/officeDocument/2006/relationships/image" Target="media/image817.wmf"/><Relationship Id="rId1644" Type="http://schemas.openxmlformats.org/officeDocument/2006/relationships/oleObject" Target="embeddings/oleObject782.bin"/><Relationship Id="rId1645" Type="http://schemas.openxmlformats.org/officeDocument/2006/relationships/image" Target="media/image818.wmf"/><Relationship Id="rId1646" Type="http://schemas.openxmlformats.org/officeDocument/2006/relationships/oleObject" Target="embeddings/oleObject783.bin"/><Relationship Id="rId1647" Type="http://schemas.openxmlformats.org/officeDocument/2006/relationships/image" Target="media/image819.wmf"/><Relationship Id="rId1648" Type="http://schemas.openxmlformats.org/officeDocument/2006/relationships/oleObject" Target="embeddings/oleObject784.bin"/><Relationship Id="rId1649" Type="http://schemas.openxmlformats.org/officeDocument/2006/relationships/image" Target="media/image820.wmf"/><Relationship Id="rId1250" Type="http://schemas.openxmlformats.org/officeDocument/2006/relationships/oleObject" Target="embeddings/oleObject585.bin"/><Relationship Id="rId1251" Type="http://schemas.openxmlformats.org/officeDocument/2006/relationships/image" Target="media/image621.wmf"/><Relationship Id="rId790" Type="http://schemas.openxmlformats.org/officeDocument/2006/relationships/oleObject" Target="embeddings/oleObject388.bin"/><Relationship Id="rId791" Type="http://schemas.openxmlformats.org/officeDocument/2006/relationships/image" Target="media/image393.wmf"/><Relationship Id="rId792" Type="http://schemas.openxmlformats.org/officeDocument/2006/relationships/oleObject" Target="embeddings/oleObject389.bin"/><Relationship Id="rId793" Type="http://schemas.openxmlformats.org/officeDocument/2006/relationships/image" Target="media/image394.wmf"/><Relationship Id="rId794" Type="http://schemas.openxmlformats.org/officeDocument/2006/relationships/oleObject" Target="embeddings/oleObject390.bin"/><Relationship Id="rId795" Type="http://schemas.openxmlformats.org/officeDocument/2006/relationships/image" Target="media/image395.wmf"/><Relationship Id="rId796" Type="http://schemas.openxmlformats.org/officeDocument/2006/relationships/oleObject" Target="embeddings/oleObject391.bin"/><Relationship Id="rId797" Type="http://schemas.openxmlformats.org/officeDocument/2006/relationships/image" Target="media/image396.wmf"/><Relationship Id="rId798" Type="http://schemas.openxmlformats.org/officeDocument/2006/relationships/oleObject" Target="embeddings/oleObject392.bin"/><Relationship Id="rId799" Type="http://schemas.openxmlformats.org/officeDocument/2006/relationships/image" Target="media/image397.wmf"/><Relationship Id="rId1252" Type="http://schemas.openxmlformats.org/officeDocument/2006/relationships/oleObject" Target="embeddings/oleObject586.bin"/><Relationship Id="rId1253" Type="http://schemas.openxmlformats.org/officeDocument/2006/relationships/image" Target="media/image622.wmf"/><Relationship Id="rId1254" Type="http://schemas.openxmlformats.org/officeDocument/2006/relationships/oleObject" Target="embeddings/oleObject587.bin"/><Relationship Id="rId1255" Type="http://schemas.openxmlformats.org/officeDocument/2006/relationships/image" Target="media/image623.emf"/><Relationship Id="rId1256" Type="http://schemas.openxmlformats.org/officeDocument/2006/relationships/oleObject" Target="embeddings/oleObject588.bin"/><Relationship Id="rId1257" Type="http://schemas.openxmlformats.org/officeDocument/2006/relationships/image" Target="media/image624.emf"/><Relationship Id="rId1258" Type="http://schemas.openxmlformats.org/officeDocument/2006/relationships/oleObject" Target="embeddings/oleObject589.bin"/><Relationship Id="rId1259" Type="http://schemas.openxmlformats.org/officeDocument/2006/relationships/image" Target="media/image625.emf"/><Relationship Id="rId2330" Type="http://schemas.openxmlformats.org/officeDocument/2006/relationships/oleObject" Target="embeddings/oleObject1125.bin"/><Relationship Id="rId2331" Type="http://schemas.openxmlformats.org/officeDocument/2006/relationships/image" Target="media/image1161.wmf"/><Relationship Id="rId2332" Type="http://schemas.openxmlformats.org/officeDocument/2006/relationships/oleObject" Target="embeddings/oleObject1126.bin"/><Relationship Id="rId2333" Type="http://schemas.openxmlformats.org/officeDocument/2006/relationships/image" Target="media/image1162.wmf"/><Relationship Id="rId2334" Type="http://schemas.openxmlformats.org/officeDocument/2006/relationships/oleObject" Target="embeddings/oleObject1127.bin"/><Relationship Id="rId2335" Type="http://schemas.openxmlformats.org/officeDocument/2006/relationships/image" Target="media/image1163.wmf"/><Relationship Id="rId2336" Type="http://schemas.openxmlformats.org/officeDocument/2006/relationships/oleObject" Target="embeddings/oleObject1128.bin"/><Relationship Id="rId2337" Type="http://schemas.openxmlformats.org/officeDocument/2006/relationships/image" Target="media/image1164.wmf"/><Relationship Id="rId2338" Type="http://schemas.openxmlformats.org/officeDocument/2006/relationships/oleObject" Target="embeddings/oleObject1129.bin"/><Relationship Id="rId2339" Type="http://schemas.openxmlformats.org/officeDocument/2006/relationships/image" Target="media/image1165.wmf"/><Relationship Id="rId1650" Type="http://schemas.openxmlformats.org/officeDocument/2006/relationships/oleObject" Target="embeddings/oleObject785.bin"/><Relationship Id="rId1651" Type="http://schemas.openxmlformats.org/officeDocument/2006/relationships/image" Target="media/image821.wmf"/><Relationship Id="rId1652" Type="http://schemas.openxmlformats.org/officeDocument/2006/relationships/oleObject" Target="embeddings/oleObject786.bin"/><Relationship Id="rId1653" Type="http://schemas.openxmlformats.org/officeDocument/2006/relationships/image" Target="media/image822.wmf"/><Relationship Id="rId1654" Type="http://schemas.openxmlformats.org/officeDocument/2006/relationships/oleObject" Target="embeddings/oleObject787.bin"/><Relationship Id="rId1655" Type="http://schemas.openxmlformats.org/officeDocument/2006/relationships/image" Target="media/image823.wmf"/><Relationship Id="rId1656" Type="http://schemas.openxmlformats.org/officeDocument/2006/relationships/oleObject" Target="embeddings/oleObject788.bin"/><Relationship Id="rId1657" Type="http://schemas.openxmlformats.org/officeDocument/2006/relationships/image" Target="media/image824.wmf"/><Relationship Id="rId1658" Type="http://schemas.openxmlformats.org/officeDocument/2006/relationships/oleObject" Target="embeddings/oleObject789.bin"/><Relationship Id="rId1659" Type="http://schemas.openxmlformats.org/officeDocument/2006/relationships/image" Target="media/image825.wmf"/><Relationship Id="rId1260" Type="http://schemas.openxmlformats.org/officeDocument/2006/relationships/oleObject" Target="embeddings/oleObject590.bin"/><Relationship Id="rId1261" Type="http://schemas.openxmlformats.org/officeDocument/2006/relationships/image" Target="media/image626.emf"/><Relationship Id="rId1262" Type="http://schemas.openxmlformats.org/officeDocument/2006/relationships/oleObject" Target="embeddings/oleObject591.bin"/><Relationship Id="rId1263" Type="http://schemas.openxmlformats.org/officeDocument/2006/relationships/image" Target="media/image627.emf"/><Relationship Id="rId1264" Type="http://schemas.openxmlformats.org/officeDocument/2006/relationships/oleObject" Target="embeddings/oleObject592.bin"/><Relationship Id="rId1265" Type="http://schemas.openxmlformats.org/officeDocument/2006/relationships/image" Target="media/image628.emf"/><Relationship Id="rId1266" Type="http://schemas.openxmlformats.org/officeDocument/2006/relationships/oleObject" Target="embeddings/oleObject593.bin"/><Relationship Id="rId1267" Type="http://schemas.openxmlformats.org/officeDocument/2006/relationships/image" Target="media/image629.emf"/><Relationship Id="rId1268" Type="http://schemas.openxmlformats.org/officeDocument/2006/relationships/oleObject" Target="embeddings/oleObject594.bin"/><Relationship Id="rId1269" Type="http://schemas.openxmlformats.org/officeDocument/2006/relationships/image" Target="media/image630.emf"/><Relationship Id="rId2340" Type="http://schemas.openxmlformats.org/officeDocument/2006/relationships/oleObject" Target="embeddings/oleObject1130.bin"/><Relationship Id="rId2341" Type="http://schemas.openxmlformats.org/officeDocument/2006/relationships/image" Target="media/image1166.wmf"/><Relationship Id="rId2342" Type="http://schemas.openxmlformats.org/officeDocument/2006/relationships/oleObject" Target="embeddings/oleObject1131.bin"/><Relationship Id="rId2343" Type="http://schemas.openxmlformats.org/officeDocument/2006/relationships/image" Target="media/image1167.wmf"/><Relationship Id="rId2344" Type="http://schemas.openxmlformats.org/officeDocument/2006/relationships/oleObject" Target="embeddings/oleObject1132.bin"/><Relationship Id="rId2345" Type="http://schemas.openxmlformats.org/officeDocument/2006/relationships/image" Target="media/image1168.wmf"/><Relationship Id="rId2346" Type="http://schemas.openxmlformats.org/officeDocument/2006/relationships/oleObject" Target="embeddings/oleObject1133.bin"/><Relationship Id="rId2347" Type="http://schemas.openxmlformats.org/officeDocument/2006/relationships/image" Target="media/image1169.wmf"/><Relationship Id="rId2348" Type="http://schemas.openxmlformats.org/officeDocument/2006/relationships/oleObject" Target="embeddings/oleObject1134.bin"/><Relationship Id="rId2349" Type="http://schemas.openxmlformats.org/officeDocument/2006/relationships/image" Target="media/image1170.wmf"/><Relationship Id="rId400" Type="http://schemas.openxmlformats.org/officeDocument/2006/relationships/image" Target="media/image197.wmf"/><Relationship Id="rId401" Type="http://schemas.openxmlformats.org/officeDocument/2006/relationships/oleObject" Target="embeddings/oleObject194.bin"/><Relationship Id="rId402" Type="http://schemas.openxmlformats.org/officeDocument/2006/relationships/image" Target="media/image198.wmf"/><Relationship Id="rId403" Type="http://schemas.openxmlformats.org/officeDocument/2006/relationships/oleObject" Target="embeddings/oleObject195.bin"/><Relationship Id="rId404" Type="http://schemas.openxmlformats.org/officeDocument/2006/relationships/image" Target="media/image199.wmf"/><Relationship Id="rId405" Type="http://schemas.openxmlformats.org/officeDocument/2006/relationships/oleObject" Target="embeddings/oleObject196.bin"/><Relationship Id="rId406" Type="http://schemas.openxmlformats.org/officeDocument/2006/relationships/image" Target="media/image200.wmf"/><Relationship Id="rId407" Type="http://schemas.openxmlformats.org/officeDocument/2006/relationships/oleObject" Target="embeddings/oleObject197.bin"/><Relationship Id="rId408" Type="http://schemas.openxmlformats.org/officeDocument/2006/relationships/image" Target="media/image201.wmf"/><Relationship Id="rId409" Type="http://schemas.openxmlformats.org/officeDocument/2006/relationships/oleObject" Target="embeddings/oleObject198.bin"/><Relationship Id="rId1660" Type="http://schemas.openxmlformats.org/officeDocument/2006/relationships/oleObject" Target="embeddings/oleObject790.bin"/><Relationship Id="rId1661" Type="http://schemas.openxmlformats.org/officeDocument/2006/relationships/image" Target="media/image826.wmf"/><Relationship Id="rId1662" Type="http://schemas.openxmlformats.org/officeDocument/2006/relationships/oleObject" Target="embeddings/oleObject791.bin"/><Relationship Id="rId1663" Type="http://schemas.openxmlformats.org/officeDocument/2006/relationships/image" Target="media/image827.wmf"/><Relationship Id="rId1664" Type="http://schemas.openxmlformats.org/officeDocument/2006/relationships/oleObject" Target="embeddings/oleObject792.bin"/><Relationship Id="rId1665" Type="http://schemas.openxmlformats.org/officeDocument/2006/relationships/image" Target="media/image828.wmf"/><Relationship Id="rId1666" Type="http://schemas.openxmlformats.org/officeDocument/2006/relationships/oleObject" Target="embeddings/oleObject793.bin"/><Relationship Id="rId1667" Type="http://schemas.openxmlformats.org/officeDocument/2006/relationships/image" Target="media/image829.wmf"/><Relationship Id="rId1668" Type="http://schemas.openxmlformats.org/officeDocument/2006/relationships/oleObject" Target="embeddings/oleObject794.bin"/><Relationship Id="rId1669" Type="http://schemas.openxmlformats.org/officeDocument/2006/relationships/image" Target="media/image830.wmf"/><Relationship Id="rId1270" Type="http://schemas.openxmlformats.org/officeDocument/2006/relationships/oleObject" Target="embeddings/oleObject595.bin"/><Relationship Id="rId1271" Type="http://schemas.openxmlformats.org/officeDocument/2006/relationships/image" Target="media/image631.emf"/><Relationship Id="rId1272" Type="http://schemas.openxmlformats.org/officeDocument/2006/relationships/oleObject" Target="embeddings/oleObject596.bin"/><Relationship Id="rId1273" Type="http://schemas.openxmlformats.org/officeDocument/2006/relationships/image" Target="media/image632.emf"/><Relationship Id="rId1274" Type="http://schemas.openxmlformats.org/officeDocument/2006/relationships/oleObject" Target="embeddings/oleObject597.bin"/><Relationship Id="rId1275" Type="http://schemas.openxmlformats.org/officeDocument/2006/relationships/image" Target="media/image633.emf"/><Relationship Id="rId1276" Type="http://schemas.openxmlformats.org/officeDocument/2006/relationships/oleObject" Target="embeddings/oleObject598.bin"/><Relationship Id="rId1277" Type="http://schemas.openxmlformats.org/officeDocument/2006/relationships/image" Target="media/image634.emf"/><Relationship Id="rId1278" Type="http://schemas.openxmlformats.org/officeDocument/2006/relationships/oleObject" Target="embeddings/oleObject599.bin"/><Relationship Id="rId1279" Type="http://schemas.openxmlformats.org/officeDocument/2006/relationships/image" Target="media/image635.emf"/><Relationship Id="rId2350" Type="http://schemas.openxmlformats.org/officeDocument/2006/relationships/oleObject" Target="embeddings/oleObject1135.bin"/><Relationship Id="rId2351" Type="http://schemas.openxmlformats.org/officeDocument/2006/relationships/image" Target="media/image1171.wmf"/><Relationship Id="rId2352" Type="http://schemas.openxmlformats.org/officeDocument/2006/relationships/oleObject" Target="embeddings/oleObject1136.bin"/><Relationship Id="rId2353" Type="http://schemas.openxmlformats.org/officeDocument/2006/relationships/image" Target="media/image1172.wmf"/><Relationship Id="rId2354" Type="http://schemas.openxmlformats.org/officeDocument/2006/relationships/oleObject" Target="embeddings/oleObject1137.bin"/><Relationship Id="rId2355" Type="http://schemas.openxmlformats.org/officeDocument/2006/relationships/image" Target="media/image1173.wmf"/><Relationship Id="rId2356" Type="http://schemas.openxmlformats.org/officeDocument/2006/relationships/oleObject" Target="embeddings/oleObject1138.bin"/><Relationship Id="rId2357" Type="http://schemas.openxmlformats.org/officeDocument/2006/relationships/image" Target="media/image1174.wmf"/><Relationship Id="rId2358" Type="http://schemas.openxmlformats.org/officeDocument/2006/relationships/oleObject" Target="embeddings/oleObject1139.bin"/><Relationship Id="rId2359" Type="http://schemas.openxmlformats.org/officeDocument/2006/relationships/image" Target="media/image1175.wmf"/><Relationship Id="rId800" Type="http://schemas.openxmlformats.org/officeDocument/2006/relationships/oleObject" Target="embeddings/oleObject393.bin"/><Relationship Id="rId801" Type="http://schemas.openxmlformats.org/officeDocument/2006/relationships/image" Target="media/image398.wmf"/><Relationship Id="rId802" Type="http://schemas.openxmlformats.org/officeDocument/2006/relationships/oleObject" Target="embeddings/oleObject394.bin"/><Relationship Id="rId803" Type="http://schemas.openxmlformats.org/officeDocument/2006/relationships/image" Target="media/image399.wmf"/><Relationship Id="rId410" Type="http://schemas.openxmlformats.org/officeDocument/2006/relationships/image" Target="media/image202.wmf"/><Relationship Id="rId411" Type="http://schemas.openxmlformats.org/officeDocument/2006/relationships/oleObject" Target="embeddings/oleObject199.bin"/><Relationship Id="rId412" Type="http://schemas.openxmlformats.org/officeDocument/2006/relationships/image" Target="media/image203.wmf"/><Relationship Id="rId413" Type="http://schemas.openxmlformats.org/officeDocument/2006/relationships/oleObject" Target="embeddings/oleObject200.bin"/><Relationship Id="rId414" Type="http://schemas.openxmlformats.org/officeDocument/2006/relationships/image" Target="media/image204.wmf"/><Relationship Id="rId415" Type="http://schemas.openxmlformats.org/officeDocument/2006/relationships/oleObject" Target="embeddings/oleObject201.bin"/><Relationship Id="rId416" Type="http://schemas.openxmlformats.org/officeDocument/2006/relationships/image" Target="media/image205.wmf"/><Relationship Id="rId417" Type="http://schemas.openxmlformats.org/officeDocument/2006/relationships/oleObject" Target="embeddings/oleObject202.bin"/><Relationship Id="rId418" Type="http://schemas.openxmlformats.org/officeDocument/2006/relationships/image" Target="media/image206.wmf"/><Relationship Id="rId419" Type="http://schemas.openxmlformats.org/officeDocument/2006/relationships/oleObject" Target="embeddings/oleObject203.bin"/><Relationship Id="rId804" Type="http://schemas.openxmlformats.org/officeDocument/2006/relationships/oleObject" Target="embeddings/oleObject395.bin"/><Relationship Id="rId805" Type="http://schemas.openxmlformats.org/officeDocument/2006/relationships/image" Target="media/image400.wmf"/><Relationship Id="rId806" Type="http://schemas.openxmlformats.org/officeDocument/2006/relationships/oleObject" Target="embeddings/oleObject396.bin"/><Relationship Id="rId807" Type="http://schemas.openxmlformats.org/officeDocument/2006/relationships/image" Target="media/image401.wmf"/><Relationship Id="rId808" Type="http://schemas.openxmlformats.org/officeDocument/2006/relationships/oleObject" Target="embeddings/oleObject397.bin"/><Relationship Id="rId809" Type="http://schemas.openxmlformats.org/officeDocument/2006/relationships/image" Target="media/image402.wmf"/><Relationship Id="rId1670" Type="http://schemas.openxmlformats.org/officeDocument/2006/relationships/oleObject" Target="embeddings/oleObject795.bin"/><Relationship Id="rId1671" Type="http://schemas.openxmlformats.org/officeDocument/2006/relationships/image" Target="media/image831.wmf"/><Relationship Id="rId1672" Type="http://schemas.openxmlformats.org/officeDocument/2006/relationships/oleObject" Target="embeddings/oleObject796.bin"/><Relationship Id="rId1673" Type="http://schemas.openxmlformats.org/officeDocument/2006/relationships/image" Target="media/image832.wmf"/><Relationship Id="rId1280" Type="http://schemas.openxmlformats.org/officeDocument/2006/relationships/oleObject" Target="embeddings/oleObject600.bin"/><Relationship Id="rId1281" Type="http://schemas.openxmlformats.org/officeDocument/2006/relationships/image" Target="media/image636.emf"/><Relationship Id="rId1282" Type="http://schemas.openxmlformats.org/officeDocument/2006/relationships/oleObject" Target="embeddings/oleObject601.bin"/><Relationship Id="rId1283" Type="http://schemas.openxmlformats.org/officeDocument/2006/relationships/image" Target="media/image637.emf"/><Relationship Id="rId1284" Type="http://schemas.openxmlformats.org/officeDocument/2006/relationships/oleObject" Target="embeddings/oleObject602.bin"/><Relationship Id="rId1285" Type="http://schemas.openxmlformats.org/officeDocument/2006/relationships/image" Target="media/image638.emf"/><Relationship Id="rId1286" Type="http://schemas.openxmlformats.org/officeDocument/2006/relationships/oleObject" Target="embeddings/oleObject603.bin"/><Relationship Id="rId1287" Type="http://schemas.openxmlformats.org/officeDocument/2006/relationships/image" Target="media/image639.emf"/><Relationship Id="rId1288" Type="http://schemas.openxmlformats.org/officeDocument/2006/relationships/oleObject" Target="embeddings/oleObject604.bin"/><Relationship Id="rId1289" Type="http://schemas.openxmlformats.org/officeDocument/2006/relationships/image" Target="media/image640.emf"/><Relationship Id="rId1674" Type="http://schemas.openxmlformats.org/officeDocument/2006/relationships/oleObject" Target="embeddings/oleObject797.bin"/><Relationship Id="rId1675" Type="http://schemas.openxmlformats.org/officeDocument/2006/relationships/image" Target="media/image833.wmf"/><Relationship Id="rId1676" Type="http://schemas.openxmlformats.org/officeDocument/2006/relationships/oleObject" Target="embeddings/oleObject798.bin"/><Relationship Id="rId1677" Type="http://schemas.openxmlformats.org/officeDocument/2006/relationships/image" Target="media/image834.wmf"/><Relationship Id="rId1678" Type="http://schemas.openxmlformats.org/officeDocument/2006/relationships/oleObject" Target="embeddings/oleObject799.bin"/><Relationship Id="rId1679" Type="http://schemas.openxmlformats.org/officeDocument/2006/relationships/image" Target="media/image835.wmf"/><Relationship Id="rId2360" Type="http://schemas.openxmlformats.org/officeDocument/2006/relationships/oleObject" Target="embeddings/oleObject1140.bin"/><Relationship Id="rId2361" Type="http://schemas.openxmlformats.org/officeDocument/2006/relationships/image" Target="media/image1176.wmf"/><Relationship Id="rId2362" Type="http://schemas.openxmlformats.org/officeDocument/2006/relationships/oleObject" Target="embeddings/oleObject1141.bin"/><Relationship Id="rId2363" Type="http://schemas.openxmlformats.org/officeDocument/2006/relationships/image" Target="media/image1177.wmf"/><Relationship Id="rId2364" Type="http://schemas.openxmlformats.org/officeDocument/2006/relationships/oleObject" Target="embeddings/oleObject1142.bin"/><Relationship Id="rId2365" Type="http://schemas.openxmlformats.org/officeDocument/2006/relationships/image" Target="media/image1178.wmf"/><Relationship Id="rId2366" Type="http://schemas.openxmlformats.org/officeDocument/2006/relationships/oleObject" Target="embeddings/oleObject1143.bin"/><Relationship Id="rId2367" Type="http://schemas.openxmlformats.org/officeDocument/2006/relationships/image" Target="media/image1179.wmf"/><Relationship Id="rId2368" Type="http://schemas.openxmlformats.org/officeDocument/2006/relationships/oleObject" Target="embeddings/oleObject1144.bin"/><Relationship Id="rId2369" Type="http://schemas.openxmlformats.org/officeDocument/2006/relationships/image" Target="media/image1180.wmf"/><Relationship Id="rId810" Type="http://schemas.openxmlformats.org/officeDocument/2006/relationships/oleObject" Target="embeddings/oleObject398.bin"/><Relationship Id="rId811" Type="http://schemas.openxmlformats.org/officeDocument/2006/relationships/image" Target="media/image403.wmf"/><Relationship Id="rId812" Type="http://schemas.openxmlformats.org/officeDocument/2006/relationships/oleObject" Target="embeddings/oleObject399.bin"/><Relationship Id="rId813" Type="http://schemas.openxmlformats.org/officeDocument/2006/relationships/image" Target="media/image404.wmf"/><Relationship Id="rId420" Type="http://schemas.openxmlformats.org/officeDocument/2006/relationships/image" Target="media/image207.wmf"/><Relationship Id="rId421" Type="http://schemas.openxmlformats.org/officeDocument/2006/relationships/oleObject" Target="embeddings/oleObject204.bin"/><Relationship Id="rId422" Type="http://schemas.openxmlformats.org/officeDocument/2006/relationships/image" Target="media/image208.wmf"/><Relationship Id="rId423" Type="http://schemas.openxmlformats.org/officeDocument/2006/relationships/oleObject" Target="embeddings/oleObject205.bin"/><Relationship Id="rId424" Type="http://schemas.openxmlformats.org/officeDocument/2006/relationships/image" Target="media/image209.wmf"/><Relationship Id="rId425" Type="http://schemas.openxmlformats.org/officeDocument/2006/relationships/oleObject" Target="embeddings/oleObject206.bin"/><Relationship Id="rId426" Type="http://schemas.openxmlformats.org/officeDocument/2006/relationships/image" Target="media/image210.emf"/><Relationship Id="rId427" Type="http://schemas.openxmlformats.org/officeDocument/2006/relationships/oleObject" Target="embeddings/oleObject207.bin"/><Relationship Id="rId428" Type="http://schemas.openxmlformats.org/officeDocument/2006/relationships/image" Target="media/image211.emf"/><Relationship Id="rId429" Type="http://schemas.openxmlformats.org/officeDocument/2006/relationships/oleObject" Target="embeddings/oleObject208.bin"/><Relationship Id="rId814" Type="http://schemas.openxmlformats.org/officeDocument/2006/relationships/oleObject" Target="embeddings/oleObject400.bin"/><Relationship Id="rId815" Type="http://schemas.openxmlformats.org/officeDocument/2006/relationships/image" Target="media/image405.wmf"/><Relationship Id="rId816" Type="http://schemas.openxmlformats.org/officeDocument/2006/relationships/oleObject" Target="embeddings/oleObject401.bin"/><Relationship Id="rId817" Type="http://schemas.openxmlformats.org/officeDocument/2006/relationships/image" Target="media/image406.wmf"/><Relationship Id="rId818" Type="http://schemas.openxmlformats.org/officeDocument/2006/relationships/oleObject" Target="embeddings/oleObject402.bin"/><Relationship Id="rId819" Type="http://schemas.openxmlformats.org/officeDocument/2006/relationships/image" Target="media/image407.wmf"/><Relationship Id="rId1680" Type="http://schemas.openxmlformats.org/officeDocument/2006/relationships/oleObject" Target="embeddings/oleObject800.bin"/><Relationship Id="rId1681" Type="http://schemas.openxmlformats.org/officeDocument/2006/relationships/image" Target="media/image836.wmf"/><Relationship Id="rId1682" Type="http://schemas.openxmlformats.org/officeDocument/2006/relationships/oleObject" Target="embeddings/oleObject801.bin"/><Relationship Id="rId1683" Type="http://schemas.openxmlformats.org/officeDocument/2006/relationships/image" Target="media/image837.wmf"/><Relationship Id="rId1290" Type="http://schemas.openxmlformats.org/officeDocument/2006/relationships/oleObject" Target="embeddings/oleObject605.bin"/><Relationship Id="rId1291" Type="http://schemas.openxmlformats.org/officeDocument/2006/relationships/image" Target="media/image641.emf"/><Relationship Id="rId1292" Type="http://schemas.openxmlformats.org/officeDocument/2006/relationships/oleObject" Target="embeddings/oleObject606.bin"/><Relationship Id="rId1293" Type="http://schemas.openxmlformats.org/officeDocument/2006/relationships/image" Target="media/image642.emf"/><Relationship Id="rId1294" Type="http://schemas.openxmlformats.org/officeDocument/2006/relationships/oleObject" Target="embeddings/oleObject607.bin"/><Relationship Id="rId1295" Type="http://schemas.openxmlformats.org/officeDocument/2006/relationships/image" Target="media/image643.emf"/><Relationship Id="rId1296" Type="http://schemas.openxmlformats.org/officeDocument/2006/relationships/oleObject" Target="embeddings/oleObject608.bin"/><Relationship Id="rId1297" Type="http://schemas.openxmlformats.org/officeDocument/2006/relationships/image" Target="media/image644.emf"/><Relationship Id="rId1298" Type="http://schemas.openxmlformats.org/officeDocument/2006/relationships/oleObject" Target="embeddings/oleObject609.bin"/><Relationship Id="rId1299" Type="http://schemas.openxmlformats.org/officeDocument/2006/relationships/image" Target="media/image645.emf"/><Relationship Id="rId1684" Type="http://schemas.openxmlformats.org/officeDocument/2006/relationships/oleObject" Target="embeddings/oleObject802.bin"/><Relationship Id="rId1685" Type="http://schemas.openxmlformats.org/officeDocument/2006/relationships/image" Target="media/image838.wmf"/><Relationship Id="rId1686" Type="http://schemas.openxmlformats.org/officeDocument/2006/relationships/oleObject" Target="embeddings/oleObject803.bin"/><Relationship Id="rId1687" Type="http://schemas.openxmlformats.org/officeDocument/2006/relationships/image" Target="media/image839.wmf"/><Relationship Id="rId1688" Type="http://schemas.openxmlformats.org/officeDocument/2006/relationships/oleObject" Target="embeddings/oleObject804.bin"/><Relationship Id="rId1689" Type="http://schemas.openxmlformats.org/officeDocument/2006/relationships/image" Target="media/image840.wmf"/><Relationship Id="rId2370" Type="http://schemas.openxmlformats.org/officeDocument/2006/relationships/oleObject" Target="embeddings/oleObject1145.bin"/><Relationship Id="rId2371" Type="http://schemas.openxmlformats.org/officeDocument/2006/relationships/image" Target="media/image1181.wmf"/><Relationship Id="rId2372" Type="http://schemas.openxmlformats.org/officeDocument/2006/relationships/oleObject" Target="embeddings/oleObject1146.bin"/><Relationship Id="rId2373" Type="http://schemas.openxmlformats.org/officeDocument/2006/relationships/image" Target="media/image1182.wmf"/><Relationship Id="rId2374" Type="http://schemas.openxmlformats.org/officeDocument/2006/relationships/oleObject" Target="embeddings/oleObject1147.bin"/><Relationship Id="rId2375" Type="http://schemas.openxmlformats.org/officeDocument/2006/relationships/image" Target="media/image1183.wmf"/><Relationship Id="rId2376" Type="http://schemas.openxmlformats.org/officeDocument/2006/relationships/oleObject" Target="embeddings/oleObject1148.bin"/><Relationship Id="rId2377" Type="http://schemas.openxmlformats.org/officeDocument/2006/relationships/image" Target="media/image1184.wmf"/><Relationship Id="rId2378" Type="http://schemas.openxmlformats.org/officeDocument/2006/relationships/oleObject" Target="embeddings/oleObject1149.bin"/><Relationship Id="rId2379" Type="http://schemas.openxmlformats.org/officeDocument/2006/relationships/image" Target="media/image1185.wmf"/><Relationship Id="rId820" Type="http://schemas.openxmlformats.org/officeDocument/2006/relationships/oleObject" Target="embeddings/oleObject403.bin"/><Relationship Id="rId821" Type="http://schemas.openxmlformats.org/officeDocument/2006/relationships/image" Target="media/image408.wmf"/><Relationship Id="rId822" Type="http://schemas.openxmlformats.org/officeDocument/2006/relationships/oleObject" Target="embeddings/oleObject404.bin"/><Relationship Id="rId823" Type="http://schemas.openxmlformats.org/officeDocument/2006/relationships/image" Target="media/image409.wmf"/><Relationship Id="rId430" Type="http://schemas.openxmlformats.org/officeDocument/2006/relationships/image" Target="media/image212.emf"/><Relationship Id="rId431" Type="http://schemas.openxmlformats.org/officeDocument/2006/relationships/oleObject" Target="embeddings/oleObject209.bin"/><Relationship Id="rId432" Type="http://schemas.openxmlformats.org/officeDocument/2006/relationships/image" Target="media/image213.wmf"/><Relationship Id="rId433" Type="http://schemas.openxmlformats.org/officeDocument/2006/relationships/oleObject" Target="embeddings/oleObject210.bin"/><Relationship Id="rId434" Type="http://schemas.openxmlformats.org/officeDocument/2006/relationships/image" Target="media/image214.wmf"/><Relationship Id="rId435" Type="http://schemas.openxmlformats.org/officeDocument/2006/relationships/oleObject" Target="embeddings/oleObject211.bin"/><Relationship Id="rId436" Type="http://schemas.openxmlformats.org/officeDocument/2006/relationships/image" Target="media/image215.wmf"/><Relationship Id="rId437" Type="http://schemas.openxmlformats.org/officeDocument/2006/relationships/oleObject" Target="embeddings/oleObject212.bin"/><Relationship Id="rId438" Type="http://schemas.openxmlformats.org/officeDocument/2006/relationships/image" Target="media/image216.wmf"/><Relationship Id="rId439" Type="http://schemas.openxmlformats.org/officeDocument/2006/relationships/oleObject" Target="embeddings/oleObject213.bin"/><Relationship Id="rId824" Type="http://schemas.openxmlformats.org/officeDocument/2006/relationships/oleObject" Target="embeddings/oleObject405.bin"/><Relationship Id="rId825" Type="http://schemas.openxmlformats.org/officeDocument/2006/relationships/image" Target="media/image410.wmf"/><Relationship Id="rId826" Type="http://schemas.openxmlformats.org/officeDocument/2006/relationships/oleObject" Target="embeddings/oleObject406.bin"/><Relationship Id="rId827" Type="http://schemas.openxmlformats.org/officeDocument/2006/relationships/image" Target="media/image411.wmf"/><Relationship Id="rId828" Type="http://schemas.openxmlformats.org/officeDocument/2006/relationships/oleObject" Target="embeddings/oleObject407.bin"/><Relationship Id="rId829" Type="http://schemas.openxmlformats.org/officeDocument/2006/relationships/image" Target="media/image412.wmf"/><Relationship Id="rId1690" Type="http://schemas.openxmlformats.org/officeDocument/2006/relationships/oleObject" Target="embeddings/oleObject805.bin"/><Relationship Id="rId1691" Type="http://schemas.openxmlformats.org/officeDocument/2006/relationships/image" Target="media/image841.wmf"/><Relationship Id="rId1692" Type="http://schemas.openxmlformats.org/officeDocument/2006/relationships/oleObject" Target="embeddings/oleObject806.bin"/><Relationship Id="rId1693" Type="http://schemas.openxmlformats.org/officeDocument/2006/relationships/image" Target="media/image842.wmf"/><Relationship Id="rId1694" Type="http://schemas.openxmlformats.org/officeDocument/2006/relationships/oleObject" Target="embeddings/oleObject807.bin"/><Relationship Id="rId1695" Type="http://schemas.openxmlformats.org/officeDocument/2006/relationships/image" Target="media/image843.wmf"/><Relationship Id="rId1696" Type="http://schemas.openxmlformats.org/officeDocument/2006/relationships/oleObject" Target="embeddings/oleObject808.bin"/><Relationship Id="rId1697" Type="http://schemas.openxmlformats.org/officeDocument/2006/relationships/image" Target="media/image844.wmf"/><Relationship Id="rId1698" Type="http://schemas.openxmlformats.org/officeDocument/2006/relationships/oleObject" Target="embeddings/oleObject809.bin"/><Relationship Id="rId1699" Type="http://schemas.openxmlformats.org/officeDocument/2006/relationships/image" Target="media/image845.wmf"/><Relationship Id="rId2380" Type="http://schemas.openxmlformats.org/officeDocument/2006/relationships/oleObject" Target="embeddings/oleObject1150.bin"/><Relationship Id="rId2381" Type="http://schemas.openxmlformats.org/officeDocument/2006/relationships/image" Target="media/image1186.wmf"/><Relationship Id="rId2382" Type="http://schemas.openxmlformats.org/officeDocument/2006/relationships/oleObject" Target="embeddings/oleObject1151.bin"/><Relationship Id="rId2383" Type="http://schemas.openxmlformats.org/officeDocument/2006/relationships/image" Target="media/image1187.wmf"/><Relationship Id="rId2384" Type="http://schemas.openxmlformats.org/officeDocument/2006/relationships/oleObject" Target="embeddings/oleObject1152.bin"/><Relationship Id="rId2385" Type="http://schemas.openxmlformats.org/officeDocument/2006/relationships/image" Target="media/image1188.wmf"/><Relationship Id="rId2386" Type="http://schemas.openxmlformats.org/officeDocument/2006/relationships/oleObject" Target="embeddings/oleObject1153.bin"/><Relationship Id="rId2387" Type="http://schemas.openxmlformats.org/officeDocument/2006/relationships/image" Target="media/image1189.wmf"/><Relationship Id="rId2388" Type="http://schemas.openxmlformats.org/officeDocument/2006/relationships/oleObject" Target="embeddings/oleObject1154.bin"/><Relationship Id="rId2389" Type="http://schemas.openxmlformats.org/officeDocument/2006/relationships/image" Target="media/image1190.wmf"/><Relationship Id="rId830" Type="http://schemas.openxmlformats.org/officeDocument/2006/relationships/oleObject" Target="embeddings/oleObject408.bin"/><Relationship Id="rId831" Type="http://schemas.openxmlformats.org/officeDocument/2006/relationships/image" Target="media/image413.wmf"/><Relationship Id="rId832" Type="http://schemas.openxmlformats.org/officeDocument/2006/relationships/oleObject" Target="embeddings/oleObject409.bin"/><Relationship Id="rId833" Type="http://schemas.openxmlformats.org/officeDocument/2006/relationships/image" Target="media/image414.wmf"/><Relationship Id="rId440" Type="http://schemas.openxmlformats.org/officeDocument/2006/relationships/image" Target="media/image217.wmf"/><Relationship Id="rId441" Type="http://schemas.openxmlformats.org/officeDocument/2006/relationships/oleObject" Target="embeddings/oleObject214.bin"/><Relationship Id="rId442" Type="http://schemas.openxmlformats.org/officeDocument/2006/relationships/image" Target="media/image218.wmf"/><Relationship Id="rId443" Type="http://schemas.openxmlformats.org/officeDocument/2006/relationships/oleObject" Target="embeddings/oleObject215.bin"/><Relationship Id="rId444" Type="http://schemas.openxmlformats.org/officeDocument/2006/relationships/image" Target="media/image219.wmf"/><Relationship Id="rId445" Type="http://schemas.openxmlformats.org/officeDocument/2006/relationships/oleObject" Target="embeddings/oleObject216.bin"/><Relationship Id="rId446" Type="http://schemas.openxmlformats.org/officeDocument/2006/relationships/image" Target="media/image220.wmf"/><Relationship Id="rId447" Type="http://schemas.openxmlformats.org/officeDocument/2006/relationships/oleObject" Target="embeddings/oleObject217.bin"/><Relationship Id="rId448" Type="http://schemas.openxmlformats.org/officeDocument/2006/relationships/image" Target="media/image221.wmf"/><Relationship Id="rId449" Type="http://schemas.openxmlformats.org/officeDocument/2006/relationships/oleObject" Target="embeddings/oleObject218.bin"/><Relationship Id="rId834" Type="http://schemas.openxmlformats.org/officeDocument/2006/relationships/oleObject" Target="embeddings/oleObject410.bin"/><Relationship Id="rId835" Type="http://schemas.openxmlformats.org/officeDocument/2006/relationships/image" Target="media/image415.wmf"/><Relationship Id="rId836" Type="http://schemas.openxmlformats.org/officeDocument/2006/relationships/oleObject" Target="embeddings/oleObject411.bin"/><Relationship Id="rId837" Type="http://schemas.openxmlformats.org/officeDocument/2006/relationships/image" Target="media/image416.wmf"/><Relationship Id="rId838" Type="http://schemas.openxmlformats.org/officeDocument/2006/relationships/oleObject" Target="embeddings/oleObject412.bin"/><Relationship Id="rId839" Type="http://schemas.openxmlformats.org/officeDocument/2006/relationships/image" Target="media/image417.wmf"/><Relationship Id="rId2390" Type="http://schemas.openxmlformats.org/officeDocument/2006/relationships/oleObject" Target="embeddings/oleObject1155.bin"/><Relationship Id="rId2391" Type="http://schemas.openxmlformats.org/officeDocument/2006/relationships/image" Target="media/image1191.wmf"/><Relationship Id="rId2392" Type="http://schemas.openxmlformats.org/officeDocument/2006/relationships/oleObject" Target="embeddings/oleObject1156.bin"/><Relationship Id="rId2393" Type="http://schemas.openxmlformats.org/officeDocument/2006/relationships/image" Target="media/image1192.wmf"/><Relationship Id="rId2394" Type="http://schemas.openxmlformats.org/officeDocument/2006/relationships/oleObject" Target="embeddings/oleObject1157.bin"/><Relationship Id="rId2395" Type="http://schemas.openxmlformats.org/officeDocument/2006/relationships/image" Target="media/image1193.wmf"/><Relationship Id="rId2396" Type="http://schemas.openxmlformats.org/officeDocument/2006/relationships/oleObject" Target="embeddings/oleObject1158.bin"/><Relationship Id="rId2397" Type="http://schemas.openxmlformats.org/officeDocument/2006/relationships/image" Target="media/image1194.wmf"/><Relationship Id="rId2398" Type="http://schemas.openxmlformats.org/officeDocument/2006/relationships/oleObject" Target="embeddings/oleObject1159.bin"/><Relationship Id="rId2399" Type="http://schemas.openxmlformats.org/officeDocument/2006/relationships/image" Target="media/image1195.wmf"/><Relationship Id="rId1300" Type="http://schemas.openxmlformats.org/officeDocument/2006/relationships/oleObject" Target="embeddings/oleObject610.bin"/><Relationship Id="rId1301" Type="http://schemas.openxmlformats.org/officeDocument/2006/relationships/image" Target="media/image646.emf"/><Relationship Id="rId1302" Type="http://schemas.openxmlformats.org/officeDocument/2006/relationships/oleObject" Target="embeddings/oleObject611.bin"/><Relationship Id="rId1303" Type="http://schemas.openxmlformats.org/officeDocument/2006/relationships/image" Target="media/image647.emf"/><Relationship Id="rId1304" Type="http://schemas.openxmlformats.org/officeDocument/2006/relationships/oleObject" Target="embeddings/oleObject612.bin"/><Relationship Id="rId1305" Type="http://schemas.openxmlformats.org/officeDocument/2006/relationships/image" Target="media/image648.emf"/><Relationship Id="rId1306" Type="http://schemas.openxmlformats.org/officeDocument/2006/relationships/oleObject" Target="embeddings/oleObject613.bin"/><Relationship Id="rId1307" Type="http://schemas.openxmlformats.org/officeDocument/2006/relationships/image" Target="media/image649.emf"/><Relationship Id="rId1308" Type="http://schemas.openxmlformats.org/officeDocument/2006/relationships/oleObject" Target="embeddings/oleObject614.bin"/><Relationship Id="rId1309" Type="http://schemas.openxmlformats.org/officeDocument/2006/relationships/image" Target="media/image650.emf"/><Relationship Id="rId840" Type="http://schemas.openxmlformats.org/officeDocument/2006/relationships/oleObject" Target="embeddings/oleObject413.bin"/><Relationship Id="rId841" Type="http://schemas.openxmlformats.org/officeDocument/2006/relationships/image" Target="media/image418.wmf"/><Relationship Id="rId450" Type="http://schemas.openxmlformats.org/officeDocument/2006/relationships/image" Target="media/image222.wmf"/><Relationship Id="rId451" Type="http://schemas.openxmlformats.org/officeDocument/2006/relationships/oleObject" Target="embeddings/oleObject219.bin"/><Relationship Id="rId452" Type="http://schemas.openxmlformats.org/officeDocument/2006/relationships/image" Target="media/image223.wmf"/><Relationship Id="rId453" Type="http://schemas.openxmlformats.org/officeDocument/2006/relationships/oleObject" Target="embeddings/oleObject220.bin"/><Relationship Id="rId454" Type="http://schemas.openxmlformats.org/officeDocument/2006/relationships/image" Target="media/image224.wmf"/><Relationship Id="rId455" Type="http://schemas.openxmlformats.org/officeDocument/2006/relationships/oleObject" Target="embeddings/oleObject221.bin"/><Relationship Id="rId456" Type="http://schemas.openxmlformats.org/officeDocument/2006/relationships/image" Target="media/image225.wmf"/><Relationship Id="rId457" Type="http://schemas.openxmlformats.org/officeDocument/2006/relationships/oleObject" Target="embeddings/oleObject222.bin"/><Relationship Id="rId458" Type="http://schemas.openxmlformats.org/officeDocument/2006/relationships/image" Target="media/image226.wmf"/><Relationship Id="rId459" Type="http://schemas.openxmlformats.org/officeDocument/2006/relationships/oleObject" Target="embeddings/oleObject223.bin"/><Relationship Id="rId842" Type="http://schemas.openxmlformats.org/officeDocument/2006/relationships/oleObject" Target="embeddings/oleObject414.bin"/><Relationship Id="rId843" Type="http://schemas.openxmlformats.org/officeDocument/2006/relationships/image" Target="media/image419.emf"/><Relationship Id="rId844" Type="http://schemas.openxmlformats.org/officeDocument/2006/relationships/oleObject" Target="embeddings/oleObject415.bin"/><Relationship Id="rId845" Type="http://schemas.openxmlformats.org/officeDocument/2006/relationships/image" Target="media/image420.wmf"/><Relationship Id="rId846" Type="http://schemas.openxmlformats.org/officeDocument/2006/relationships/oleObject" Target="embeddings/oleObject416.bin"/><Relationship Id="rId847" Type="http://schemas.openxmlformats.org/officeDocument/2006/relationships/image" Target="media/image421.wmf"/><Relationship Id="rId848" Type="http://schemas.openxmlformats.org/officeDocument/2006/relationships/oleObject" Target="embeddings/oleObject417.bin"/><Relationship Id="rId849" Type="http://schemas.openxmlformats.org/officeDocument/2006/relationships/image" Target="media/image422.wmf"/><Relationship Id="rId1700" Type="http://schemas.openxmlformats.org/officeDocument/2006/relationships/oleObject" Target="embeddings/oleObject810.bin"/><Relationship Id="rId1701" Type="http://schemas.openxmlformats.org/officeDocument/2006/relationships/image" Target="media/image846.wmf"/><Relationship Id="rId1702" Type="http://schemas.openxmlformats.org/officeDocument/2006/relationships/oleObject" Target="embeddings/oleObject811.bin"/><Relationship Id="rId1703" Type="http://schemas.openxmlformats.org/officeDocument/2006/relationships/image" Target="media/image847.wmf"/><Relationship Id="rId1310" Type="http://schemas.openxmlformats.org/officeDocument/2006/relationships/oleObject" Target="embeddings/oleObject615.bin"/><Relationship Id="rId1311" Type="http://schemas.openxmlformats.org/officeDocument/2006/relationships/image" Target="media/image651.emf"/><Relationship Id="rId1312" Type="http://schemas.openxmlformats.org/officeDocument/2006/relationships/oleObject" Target="embeddings/oleObject616.bin"/><Relationship Id="rId1313" Type="http://schemas.openxmlformats.org/officeDocument/2006/relationships/image" Target="media/image652.emf"/><Relationship Id="rId1314" Type="http://schemas.openxmlformats.org/officeDocument/2006/relationships/oleObject" Target="embeddings/oleObject617.bin"/><Relationship Id="rId1315" Type="http://schemas.openxmlformats.org/officeDocument/2006/relationships/image" Target="media/image653.emf"/><Relationship Id="rId1316" Type="http://schemas.openxmlformats.org/officeDocument/2006/relationships/oleObject" Target="embeddings/oleObject618.bin"/><Relationship Id="rId1317" Type="http://schemas.openxmlformats.org/officeDocument/2006/relationships/image" Target="media/image654.emf"/><Relationship Id="rId1318" Type="http://schemas.openxmlformats.org/officeDocument/2006/relationships/oleObject" Target="embeddings/oleObject619.bin"/><Relationship Id="rId1319" Type="http://schemas.openxmlformats.org/officeDocument/2006/relationships/image" Target="media/image655.emf"/><Relationship Id="rId850" Type="http://schemas.openxmlformats.org/officeDocument/2006/relationships/oleObject" Target="embeddings/oleObject418.bin"/><Relationship Id="rId851" Type="http://schemas.openxmlformats.org/officeDocument/2006/relationships/image" Target="media/image423.wmf"/><Relationship Id="rId460" Type="http://schemas.openxmlformats.org/officeDocument/2006/relationships/image" Target="media/image227.png"/><Relationship Id="rId461" Type="http://schemas.openxmlformats.org/officeDocument/2006/relationships/image" Target="media/image228.wmf"/><Relationship Id="rId462" Type="http://schemas.openxmlformats.org/officeDocument/2006/relationships/oleObject" Target="embeddings/oleObject224.bin"/><Relationship Id="rId463" Type="http://schemas.openxmlformats.org/officeDocument/2006/relationships/image" Target="media/image229.wmf"/><Relationship Id="rId464" Type="http://schemas.openxmlformats.org/officeDocument/2006/relationships/oleObject" Target="embeddings/oleObject225.bin"/><Relationship Id="rId465" Type="http://schemas.openxmlformats.org/officeDocument/2006/relationships/image" Target="media/image230.wmf"/><Relationship Id="rId466" Type="http://schemas.openxmlformats.org/officeDocument/2006/relationships/oleObject" Target="embeddings/oleObject226.bin"/><Relationship Id="rId467" Type="http://schemas.openxmlformats.org/officeDocument/2006/relationships/image" Target="media/image231.wmf"/><Relationship Id="rId468" Type="http://schemas.openxmlformats.org/officeDocument/2006/relationships/oleObject" Target="embeddings/oleObject227.bin"/><Relationship Id="rId469" Type="http://schemas.openxmlformats.org/officeDocument/2006/relationships/image" Target="media/image232.wmf"/><Relationship Id="rId852" Type="http://schemas.openxmlformats.org/officeDocument/2006/relationships/oleObject" Target="embeddings/oleObject419.bin"/><Relationship Id="rId853" Type="http://schemas.openxmlformats.org/officeDocument/2006/relationships/image" Target="media/image424.wmf"/><Relationship Id="rId854" Type="http://schemas.openxmlformats.org/officeDocument/2006/relationships/oleObject" Target="embeddings/oleObject420.bin"/><Relationship Id="rId855" Type="http://schemas.openxmlformats.org/officeDocument/2006/relationships/image" Target="media/image425.wmf"/><Relationship Id="rId856" Type="http://schemas.openxmlformats.org/officeDocument/2006/relationships/oleObject" Target="embeddings/oleObject421.bin"/><Relationship Id="rId857" Type="http://schemas.openxmlformats.org/officeDocument/2006/relationships/image" Target="media/image426.wmf"/><Relationship Id="rId858" Type="http://schemas.openxmlformats.org/officeDocument/2006/relationships/oleObject" Target="embeddings/oleObject422.bin"/><Relationship Id="rId859" Type="http://schemas.openxmlformats.org/officeDocument/2006/relationships/image" Target="media/image427.wmf"/><Relationship Id="rId1704" Type="http://schemas.openxmlformats.org/officeDocument/2006/relationships/oleObject" Target="embeddings/oleObject812.bin"/><Relationship Id="rId1705" Type="http://schemas.openxmlformats.org/officeDocument/2006/relationships/image" Target="media/image848.wmf"/><Relationship Id="rId1706" Type="http://schemas.openxmlformats.org/officeDocument/2006/relationships/oleObject" Target="embeddings/oleObject813.bin"/><Relationship Id="rId1707" Type="http://schemas.openxmlformats.org/officeDocument/2006/relationships/image" Target="media/image849.wmf"/><Relationship Id="rId1708" Type="http://schemas.openxmlformats.org/officeDocument/2006/relationships/oleObject" Target="embeddings/oleObject814.bin"/><Relationship Id="rId1709" Type="http://schemas.openxmlformats.org/officeDocument/2006/relationships/image" Target="media/image850.wmf"/><Relationship Id="rId2000" Type="http://schemas.openxmlformats.org/officeDocument/2006/relationships/oleObject" Target="embeddings/oleObject960.bin"/><Relationship Id="rId2001" Type="http://schemas.openxmlformats.org/officeDocument/2006/relationships/image" Target="media/image996.wmf"/><Relationship Id="rId2002" Type="http://schemas.openxmlformats.org/officeDocument/2006/relationships/oleObject" Target="embeddings/oleObject961.bin"/><Relationship Id="rId2003" Type="http://schemas.openxmlformats.org/officeDocument/2006/relationships/image" Target="media/image997.wmf"/><Relationship Id="rId2004" Type="http://schemas.openxmlformats.org/officeDocument/2006/relationships/oleObject" Target="embeddings/oleObject962.bin"/><Relationship Id="rId2005" Type="http://schemas.openxmlformats.org/officeDocument/2006/relationships/image" Target="media/image998.wmf"/><Relationship Id="rId2006" Type="http://schemas.openxmlformats.org/officeDocument/2006/relationships/oleObject" Target="embeddings/oleObject963.bin"/><Relationship Id="rId2007" Type="http://schemas.openxmlformats.org/officeDocument/2006/relationships/image" Target="media/image999.wmf"/><Relationship Id="rId2008" Type="http://schemas.openxmlformats.org/officeDocument/2006/relationships/oleObject" Target="embeddings/oleObject964.bin"/><Relationship Id="rId2009" Type="http://schemas.openxmlformats.org/officeDocument/2006/relationships/image" Target="media/image1000.wmf"/><Relationship Id="rId1710" Type="http://schemas.openxmlformats.org/officeDocument/2006/relationships/oleObject" Target="embeddings/oleObject815.bin"/><Relationship Id="rId1711" Type="http://schemas.openxmlformats.org/officeDocument/2006/relationships/image" Target="media/image851.wmf"/><Relationship Id="rId1712" Type="http://schemas.openxmlformats.org/officeDocument/2006/relationships/oleObject" Target="embeddings/oleObject816.bin"/><Relationship Id="rId1713" Type="http://schemas.openxmlformats.org/officeDocument/2006/relationships/image" Target="media/image852.wmf"/><Relationship Id="rId1320" Type="http://schemas.openxmlformats.org/officeDocument/2006/relationships/oleObject" Target="embeddings/oleObject620.bin"/><Relationship Id="rId1321" Type="http://schemas.openxmlformats.org/officeDocument/2006/relationships/image" Target="media/image656.emf"/><Relationship Id="rId1322" Type="http://schemas.openxmlformats.org/officeDocument/2006/relationships/oleObject" Target="embeddings/oleObject621.bin"/><Relationship Id="rId1323" Type="http://schemas.openxmlformats.org/officeDocument/2006/relationships/image" Target="media/image657.emf"/><Relationship Id="rId1324" Type="http://schemas.openxmlformats.org/officeDocument/2006/relationships/oleObject" Target="embeddings/oleObject622.bin"/><Relationship Id="rId1325" Type="http://schemas.openxmlformats.org/officeDocument/2006/relationships/image" Target="media/image658.emf"/><Relationship Id="rId1326" Type="http://schemas.openxmlformats.org/officeDocument/2006/relationships/oleObject" Target="embeddings/oleObject623.bin"/><Relationship Id="rId1327" Type="http://schemas.openxmlformats.org/officeDocument/2006/relationships/image" Target="media/image659.emf"/><Relationship Id="rId1328" Type="http://schemas.openxmlformats.org/officeDocument/2006/relationships/oleObject" Target="embeddings/oleObject624.bin"/><Relationship Id="rId1329" Type="http://schemas.openxmlformats.org/officeDocument/2006/relationships/image" Target="media/image660.emf"/><Relationship Id="rId860" Type="http://schemas.openxmlformats.org/officeDocument/2006/relationships/oleObject" Target="embeddings/oleObject423.bin"/><Relationship Id="rId861" Type="http://schemas.openxmlformats.org/officeDocument/2006/relationships/image" Target="media/image428.wmf"/><Relationship Id="rId470" Type="http://schemas.openxmlformats.org/officeDocument/2006/relationships/oleObject" Target="embeddings/oleObject228.bin"/><Relationship Id="rId471" Type="http://schemas.openxmlformats.org/officeDocument/2006/relationships/image" Target="media/image233.wmf"/><Relationship Id="rId472" Type="http://schemas.openxmlformats.org/officeDocument/2006/relationships/oleObject" Target="embeddings/oleObject229.bin"/><Relationship Id="rId473" Type="http://schemas.openxmlformats.org/officeDocument/2006/relationships/image" Target="media/image234.wmf"/><Relationship Id="rId474" Type="http://schemas.openxmlformats.org/officeDocument/2006/relationships/oleObject" Target="embeddings/oleObject230.bin"/><Relationship Id="rId475" Type="http://schemas.openxmlformats.org/officeDocument/2006/relationships/image" Target="media/image235.wmf"/><Relationship Id="rId476" Type="http://schemas.openxmlformats.org/officeDocument/2006/relationships/oleObject" Target="embeddings/oleObject231.bin"/><Relationship Id="rId477" Type="http://schemas.openxmlformats.org/officeDocument/2006/relationships/image" Target="media/image236.wmf"/><Relationship Id="rId478" Type="http://schemas.openxmlformats.org/officeDocument/2006/relationships/oleObject" Target="embeddings/oleObject232.bin"/><Relationship Id="rId479" Type="http://schemas.openxmlformats.org/officeDocument/2006/relationships/image" Target="media/image237.wmf"/><Relationship Id="rId862" Type="http://schemas.openxmlformats.org/officeDocument/2006/relationships/oleObject" Target="embeddings/oleObject424.bin"/><Relationship Id="rId863" Type="http://schemas.openxmlformats.org/officeDocument/2006/relationships/image" Target="media/image429.wmf"/><Relationship Id="rId864" Type="http://schemas.openxmlformats.org/officeDocument/2006/relationships/oleObject" Target="embeddings/oleObject425.bin"/><Relationship Id="rId865" Type="http://schemas.openxmlformats.org/officeDocument/2006/relationships/image" Target="media/image430.wmf"/><Relationship Id="rId866" Type="http://schemas.openxmlformats.org/officeDocument/2006/relationships/oleObject" Target="embeddings/oleObject426.bin"/><Relationship Id="rId867" Type="http://schemas.openxmlformats.org/officeDocument/2006/relationships/image" Target="media/image431.wmf"/><Relationship Id="rId868" Type="http://schemas.openxmlformats.org/officeDocument/2006/relationships/oleObject" Target="embeddings/oleObject427.bin"/><Relationship Id="rId869" Type="http://schemas.openxmlformats.org/officeDocument/2006/relationships/image" Target="media/image432.wmf"/><Relationship Id="rId1714" Type="http://schemas.openxmlformats.org/officeDocument/2006/relationships/oleObject" Target="embeddings/oleObject817.bin"/><Relationship Id="rId1715" Type="http://schemas.openxmlformats.org/officeDocument/2006/relationships/image" Target="media/image853.wmf"/><Relationship Id="rId1716" Type="http://schemas.openxmlformats.org/officeDocument/2006/relationships/oleObject" Target="embeddings/oleObject818.bin"/><Relationship Id="rId1717" Type="http://schemas.openxmlformats.org/officeDocument/2006/relationships/image" Target="media/image854.wmf"/><Relationship Id="rId1718" Type="http://schemas.openxmlformats.org/officeDocument/2006/relationships/oleObject" Target="embeddings/oleObject819.bin"/><Relationship Id="rId1719" Type="http://schemas.openxmlformats.org/officeDocument/2006/relationships/image" Target="media/image855.wmf"/><Relationship Id="rId2010" Type="http://schemas.openxmlformats.org/officeDocument/2006/relationships/oleObject" Target="embeddings/oleObject965.bin"/><Relationship Id="rId2011" Type="http://schemas.openxmlformats.org/officeDocument/2006/relationships/image" Target="media/image1001.wmf"/><Relationship Id="rId2012" Type="http://schemas.openxmlformats.org/officeDocument/2006/relationships/oleObject" Target="embeddings/oleObject966.bin"/><Relationship Id="rId2013" Type="http://schemas.openxmlformats.org/officeDocument/2006/relationships/image" Target="media/image1002.wmf"/><Relationship Id="rId2014" Type="http://schemas.openxmlformats.org/officeDocument/2006/relationships/oleObject" Target="embeddings/oleObject967.bin"/><Relationship Id="rId2015" Type="http://schemas.openxmlformats.org/officeDocument/2006/relationships/image" Target="media/image1003.wmf"/><Relationship Id="rId2016" Type="http://schemas.openxmlformats.org/officeDocument/2006/relationships/oleObject" Target="embeddings/oleObject968.bin"/><Relationship Id="rId2017" Type="http://schemas.openxmlformats.org/officeDocument/2006/relationships/image" Target="media/image1004.wmf"/><Relationship Id="rId2018" Type="http://schemas.openxmlformats.org/officeDocument/2006/relationships/oleObject" Target="embeddings/oleObject969.bin"/><Relationship Id="rId2019" Type="http://schemas.openxmlformats.org/officeDocument/2006/relationships/image" Target="media/image1005.wmf"/><Relationship Id="rId2400" Type="http://schemas.openxmlformats.org/officeDocument/2006/relationships/oleObject" Target="embeddings/oleObject1160.bin"/><Relationship Id="rId2401" Type="http://schemas.openxmlformats.org/officeDocument/2006/relationships/image" Target="media/image1196.wmf"/><Relationship Id="rId2402" Type="http://schemas.openxmlformats.org/officeDocument/2006/relationships/oleObject" Target="embeddings/oleObject1161.bin"/><Relationship Id="rId2403" Type="http://schemas.openxmlformats.org/officeDocument/2006/relationships/image" Target="media/image1197.wmf"/><Relationship Id="rId2404" Type="http://schemas.openxmlformats.org/officeDocument/2006/relationships/oleObject" Target="embeddings/oleObject1162.bin"/><Relationship Id="rId2405" Type="http://schemas.openxmlformats.org/officeDocument/2006/relationships/image" Target="media/image1198.wmf"/><Relationship Id="rId2406" Type="http://schemas.openxmlformats.org/officeDocument/2006/relationships/oleObject" Target="embeddings/oleObject1163.bin"/><Relationship Id="rId2407" Type="http://schemas.openxmlformats.org/officeDocument/2006/relationships/image" Target="media/image1199.wmf"/><Relationship Id="rId2408" Type="http://schemas.openxmlformats.org/officeDocument/2006/relationships/oleObject" Target="embeddings/oleObject1164.bin"/><Relationship Id="rId2409" Type="http://schemas.openxmlformats.org/officeDocument/2006/relationships/image" Target="media/image1200.wmf"/><Relationship Id="rId1720" Type="http://schemas.openxmlformats.org/officeDocument/2006/relationships/oleObject" Target="embeddings/oleObject820.bin"/><Relationship Id="rId1721" Type="http://schemas.openxmlformats.org/officeDocument/2006/relationships/image" Target="media/image856.wmf"/><Relationship Id="rId1722" Type="http://schemas.openxmlformats.org/officeDocument/2006/relationships/oleObject" Target="embeddings/oleObject821.bin"/><Relationship Id="rId1723" Type="http://schemas.openxmlformats.org/officeDocument/2006/relationships/image" Target="media/image857.wmf"/><Relationship Id="rId1330" Type="http://schemas.openxmlformats.org/officeDocument/2006/relationships/oleObject" Target="embeddings/oleObject625.bin"/><Relationship Id="rId1331" Type="http://schemas.openxmlformats.org/officeDocument/2006/relationships/image" Target="media/image661.emf"/><Relationship Id="rId1332" Type="http://schemas.openxmlformats.org/officeDocument/2006/relationships/oleObject" Target="embeddings/oleObject626.bin"/><Relationship Id="rId1333" Type="http://schemas.openxmlformats.org/officeDocument/2006/relationships/image" Target="media/image662.emf"/><Relationship Id="rId1334" Type="http://schemas.openxmlformats.org/officeDocument/2006/relationships/oleObject" Target="embeddings/oleObject627.bin"/><Relationship Id="rId1335" Type="http://schemas.openxmlformats.org/officeDocument/2006/relationships/image" Target="media/image663.emf"/><Relationship Id="rId1336" Type="http://schemas.openxmlformats.org/officeDocument/2006/relationships/oleObject" Target="embeddings/oleObject628.bin"/><Relationship Id="rId1337" Type="http://schemas.openxmlformats.org/officeDocument/2006/relationships/image" Target="media/image664.emf"/><Relationship Id="rId1338" Type="http://schemas.openxmlformats.org/officeDocument/2006/relationships/oleObject" Target="embeddings/oleObject629.bin"/><Relationship Id="rId1339" Type="http://schemas.openxmlformats.org/officeDocument/2006/relationships/image" Target="media/image665.emf"/><Relationship Id="rId870" Type="http://schemas.openxmlformats.org/officeDocument/2006/relationships/oleObject" Target="embeddings/oleObject428.bin"/><Relationship Id="rId871" Type="http://schemas.openxmlformats.org/officeDocument/2006/relationships/image" Target="media/image433.wmf"/><Relationship Id="rId480" Type="http://schemas.openxmlformats.org/officeDocument/2006/relationships/oleObject" Target="embeddings/oleObject233.bin"/><Relationship Id="rId481" Type="http://schemas.openxmlformats.org/officeDocument/2006/relationships/image" Target="media/image238.wmf"/><Relationship Id="rId482" Type="http://schemas.openxmlformats.org/officeDocument/2006/relationships/oleObject" Target="embeddings/oleObject234.bin"/><Relationship Id="rId483" Type="http://schemas.openxmlformats.org/officeDocument/2006/relationships/image" Target="media/image239.wmf"/><Relationship Id="rId484" Type="http://schemas.openxmlformats.org/officeDocument/2006/relationships/oleObject" Target="embeddings/oleObject235.bin"/><Relationship Id="rId485" Type="http://schemas.openxmlformats.org/officeDocument/2006/relationships/image" Target="media/image240.wmf"/><Relationship Id="rId486" Type="http://schemas.openxmlformats.org/officeDocument/2006/relationships/oleObject" Target="embeddings/oleObject236.bin"/><Relationship Id="rId487" Type="http://schemas.openxmlformats.org/officeDocument/2006/relationships/image" Target="media/image241.wmf"/><Relationship Id="rId488" Type="http://schemas.openxmlformats.org/officeDocument/2006/relationships/oleObject" Target="embeddings/oleObject237.bin"/><Relationship Id="rId489" Type="http://schemas.openxmlformats.org/officeDocument/2006/relationships/image" Target="media/image242.wmf"/><Relationship Id="rId872" Type="http://schemas.openxmlformats.org/officeDocument/2006/relationships/oleObject" Target="embeddings/oleObject429.bin"/><Relationship Id="rId873" Type="http://schemas.openxmlformats.org/officeDocument/2006/relationships/image" Target="media/image434.wmf"/><Relationship Id="rId874" Type="http://schemas.openxmlformats.org/officeDocument/2006/relationships/oleObject" Target="embeddings/oleObject430.bin"/><Relationship Id="rId875" Type="http://schemas.openxmlformats.org/officeDocument/2006/relationships/image" Target="media/image435.wmf"/><Relationship Id="rId876" Type="http://schemas.openxmlformats.org/officeDocument/2006/relationships/oleObject" Target="embeddings/oleObject431.bin"/><Relationship Id="rId877" Type="http://schemas.openxmlformats.org/officeDocument/2006/relationships/image" Target="media/image436.wmf"/><Relationship Id="rId878" Type="http://schemas.openxmlformats.org/officeDocument/2006/relationships/oleObject" Target="embeddings/oleObject432.bin"/><Relationship Id="rId879" Type="http://schemas.openxmlformats.org/officeDocument/2006/relationships/image" Target="media/image437.wmf"/><Relationship Id="rId1724" Type="http://schemas.openxmlformats.org/officeDocument/2006/relationships/oleObject" Target="embeddings/oleObject822.bin"/><Relationship Id="rId1725" Type="http://schemas.openxmlformats.org/officeDocument/2006/relationships/image" Target="media/image858.wmf"/><Relationship Id="rId1726" Type="http://schemas.openxmlformats.org/officeDocument/2006/relationships/oleObject" Target="embeddings/oleObject823.bin"/><Relationship Id="rId1727" Type="http://schemas.openxmlformats.org/officeDocument/2006/relationships/image" Target="media/image859.wmf"/><Relationship Id="rId1728" Type="http://schemas.openxmlformats.org/officeDocument/2006/relationships/oleObject" Target="embeddings/oleObject824.bin"/><Relationship Id="rId1729" Type="http://schemas.openxmlformats.org/officeDocument/2006/relationships/image" Target="media/image860.wmf"/><Relationship Id="rId2020" Type="http://schemas.openxmlformats.org/officeDocument/2006/relationships/oleObject" Target="embeddings/oleObject970.bin"/><Relationship Id="rId2021" Type="http://schemas.openxmlformats.org/officeDocument/2006/relationships/image" Target="media/image1006.wmf"/><Relationship Id="rId2022" Type="http://schemas.openxmlformats.org/officeDocument/2006/relationships/oleObject" Target="embeddings/oleObject971.bin"/><Relationship Id="rId2023" Type="http://schemas.openxmlformats.org/officeDocument/2006/relationships/image" Target="media/image1007.wmf"/><Relationship Id="rId2024" Type="http://schemas.openxmlformats.org/officeDocument/2006/relationships/oleObject" Target="embeddings/oleObject972.bin"/><Relationship Id="rId2025" Type="http://schemas.openxmlformats.org/officeDocument/2006/relationships/image" Target="media/image1008.wmf"/><Relationship Id="rId2026" Type="http://schemas.openxmlformats.org/officeDocument/2006/relationships/oleObject" Target="embeddings/oleObject973.bin"/><Relationship Id="rId2027" Type="http://schemas.openxmlformats.org/officeDocument/2006/relationships/image" Target="media/image1009.wmf"/><Relationship Id="rId2028" Type="http://schemas.openxmlformats.org/officeDocument/2006/relationships/oleObject" Target="embeddings/oleObject974.bin"/><Relationship Id="rId2029" Type="http://schemas.openxmlformats.org/officeDocument/2006/relationships/image" Target="media/image1010.wmf"/><Relationship Id="rId2410" Type="http://schemas.openxmlformats.org/officeDocument/2006/relationships/oleObject" Target="embeddings/oleObject1165.bin"/><Relationship Id="rId2411" Type="http://schemas.openxmlformats.org/officeDocument/2006/relationships/image" Target="media/image1201.wmf"/><Relationship Id="rId2412" Type="http://schemas.openxmlformats.org/officeDocument/2006/relationships/oleObject" Target="embeddings/oleObject1166.bin"/><Relationship Id="rId2413" Type="http://schemas.openxmlformats.org/officeDocument/2006/relationships/image" Target="media/image1202.wmf"/><Relationship Id="rId2414" Type="http://schemas.openxmlformats.org/officeDocument/2006/relationships/oleObject" Target="embeddings/oleObject1167.bin"/><Relationship Id="rId2415" Type="http://schemas.openxmlformats.org/officeDocument/2006/relationships/image" Target="media/image1203.wmf"/><Relationship Id="rId2416" Type="http://schemas.openxmlformats.org/officeDocument/2006/relationships/oleObject" Target="embeddings/oleObject1168.bin"/><Relationship Id="rId2417" Type="http://schemas.openxmlformats.org/officeDocument/2006/relationships/image" Target="media/image1204.wmf"/><Relationship Id="rId2418" Type="http://schemas.openxmlformats.org/officeDocument/2006/relationships/oleObject" Target="embeddings/oleObject1169.bin"/><Relationship Id="rId2419" Type="http://schemas.openxmlformats.org/officeDocument/2006/relationships/image" Target="media/image1205.wmf"/><Relationship Id="rId1730" Type="http://schemas.openxmlformats.org/officeDocument/2006/relationships/oleObject" Target="embeddings/oleObject825.bin"/><Relationship Id="rId1731" Type="http://schemas.openxmlformats.org/officeDocument/2006/relationships/image" Target="media/image861.wmf"/><Relationship Id="rId1732" Type="http://schemas.openxmlformats.org/officeDocument/2006/relationships/oleObject" Target="embeddings/oleObject826.bin"/><Relationship Id="rId1733" Type="http://schemas.openxmlformats.org/officeDocument/2006/relationships/image" Target="media/image862.wmf"/><Relationship Id="rId1734" Type="http://schemas.openxmlformats.org/officeDocument/2006/relationships/oleObject" Target="embeddings/oleObject827.bin"/><Relationship Id="rId1735" Type="http://schemas.openxmlformats.org/officeDocument/2006/relationships/image" Target="media/image863.wmf"/><Relationship Id="rId1736" Type="http://schemas.openxmlformats.org/officeDocument/2006/relationships/oleObject" Target="embeddings/oleObject828.bin"/><Relationship Id="rId1737" Type="http://schemas.openxmlformats.org/officeDocument/2006/relationships/image" Target="media/image864.wmf"/><Relationship Id="rId1738" Type="http://schemas.openxmlformats.org/officeDocument/2006/relationships/oleObject" Target="embeddings/oleObject829.bin"/><Relationship Id="rId1739" Type="http://schemas.openxmlformats.org/officeDocument/2006/relationships/image" Target="media/image865.wmf"/><Relationship Id="rId1340" Type="http://schemas.openxmlformats.org/officeDocument/2006/relationships/oleObject" Target="embeddings/oleObject630.bin"/><Relationship Id="rId1341" Type="http://schemas.openxmlformats.org/officeDocument/2006/relationships/image" Target="media/image666.emf"/><Relationship Id="rId1342" Type="http://schemas.openxmlformats.org/officeDocument/2006/relationships/oleObject" Target="embeddings/oleObject631.bin"/><Relationship Id="rId1343" Type="http://schemas.openxmlformats.org/officeDocument/2006/relationships/image" Target="media/image667.emf"/><Relationship Id="rId1344" Type="http://schemas.openxmlformats.org/officeDocument/2006/relationships/oleObject" Target="embeddings/oleObject632.bin"/><Relationship Id="rId1345" Type="http://schemas.openxmlformats.org/officeDocument/2006/relationships/image" Target="media/image668.emf"/><Relationship Id="rId490" Type="http://schemas.openxmlformats.org/officeDocument/2006/relationships/oleObject" Target="embeddings/oleObject238.bin"/><Relationship Id="rId491" Type="http://schemas.openxmlformats.org/officeDocument/2006/relationships/image" Target="media/image243.wmf"/><Relationship Id="rId492" Type="http://schemas.openxmlformats.org/officeDocument/2006/relationships/oleObject" Target="embeddings/oleObject239.bin"/><Relationship Id="rId493" Type="http://schemas.openxmlformats.org/officeDocument/2006/relationships/image" Target="media/image244.wmf"/><Relationship Id="rId494" Type="http://schemas.openxmlformats.org/officeDocument/2006/relationships/oleObject" Target="embeddings/oleObject240.bin"/><Relationship Id="rId495" Type="http://schemas.openxmlformats.org/officeDocument/2006/relationships/image" Target="media/image245.wmf"/><Relationship Id="rId496" Type="http://schemas.openxmlformats.org/officeDocument/2006/relationships/oleObject" Target="embeddings/oleObject241.bin"/><Relationship Id="rId497" Type="http://schemas.openxmlformats.org/officeDocument/2006/relationships/image" Target="media/image246.wmf"/><Relationship Id="rId498" Type="http://schemas.openxmlformats.org/officeDocument/2006/relationships/oleObject" Target="embeddings/oleObject242.bin"/><Relationship Id="rId499" Type="http://schemas.openxmlformats.org/officeDocument/2006/relationships/image" Target="media/image247.wmf"/><Relationship Id="rId1346" Type="http://schemas.openxmlformats.org/officeDocument/2006/relationships/oleObject" Target="embeddings/oleObject633.bin"/><Relationship Id="rId1347" Type="http://schemas.openxmlformats.org/officeDocument/2006/relationships/image" Target="media/image669.emf"/><Relationship Id="rId1348" Type="http://schemas.openxmlformats.org/officeDocument/2006/relationships/oleObject" Target="embeddings/oleObject634.bin"/><Relationship Id="rId1349" Type="http://schemas.openxmlformats.org/officeDocument/2006/relationships/image" Target="media/image670.emf"/><Relationship Id="rId880" Type="http://schemas.openxmlformats.org/officeDocument/2006/relationships/oleObject" Target="embeddings/oleObject433.bin"/><Relationship Id="rId881" Type="http://schemas.openxmlformats.org/officeDocument/2006/relationships/image" Target="media/image438.wmf"/><Relationship Id="rId882" Type="http://schemas.openxmlformats.org/officeDocument/2006/relationships/oleObject" Target="embeddings/oleObject434.bin"/><Relationship Id="rId883" Type="http://schemas.openxmlformats.org/officeDocument/2006/relationships/image" Target="media/image439.wmf"/><Relationship Id="rId884" Type="http://schemas.openxmlformats.org/officeDocument/2006/relationships/oleObject" Target="embeddings/oleObject435.bin"/><Relationship Id="rId885" Type="http://schemas.openxmlformats.org/officeDocument/2006/relationships/image" Target="media/image440.wmf"/><Relationship Id="rId886" Type="http://schemas.openxmlformats.org/officeDocument/2006/relationships/oleObject" Target="embeddings/oleObject436.bin"/><Relationship Id="rId887" Type="http://schemas.openxmlformats.org/officeDocument/2006/relationships/image" Target="media/image441.wmf"/><Relationship Id="rId888" Type="http://schemas.openxmlformats.org/officeDocument/2006/relationships/oleObject" Target="embeddings/oleObject437.bin"/><Relationship Id="rId889" Type="http://schemas.openxmlformats.org/officeDocument/2006/relationships/image" Target="media/image442.wmf"/><Relationship Id="rId2030" Type="http://schemas.openxmlformats.org/officeDocument/2006/relationships/oleObject" Target="embeddings/oleObject975.bin"/><Relationship Id="rId2031" Type="http://schemas.openxmlformats.org/officeDocument/2006/relationships/image" Target="media/image1011.wmf"/><Relationship Id="rId2032" Type="http://schemas.openxmlformats.org/officeDocument/2006/relationships/oleObject" Target="embeddings/oleObject976.bin"/><Relationship Id="rId2033" Type="http://schemas.openxmlformats.org/officeDocument/2006/relationships/image" Target="media/image1012.wmf"/><Relationship Id="rId2034" Type="http://schemas.openxmlformats.org/officeDocument/2006/relationships/oleObject" Target="embeddings/oleObject977.bin"/><Relationship Id="rId2035" Type="http://schemas.openxmlformats.org/officeDocument/2006/relationships/image" Target="media/image1013.wmf"/><Relationship Id="rId2036" Type="http://schemas.openxmlformats.org/officeDocument/2006/relationships/oleObject" Target="embeddings/oleObject978.bin"/><Relationship Id="rId2037" Type="http://schemas.openxmlformats.org/officeDocument/2006/relationships/image" Target="media/image1014.wmf"/><Relationship Id="rId2038" Type="http://schemas.openxmlformats.org/officeDocument/2006/relationships/oleObject" Target="embeddings/oleObject979.bin"/><Relationship Id="rId2039" Type="http://schemas.openxmlformats.org/officeDocument/2006/relationships/image" Target="media/image1015.wmf"/><Relationship Id="rId2420" Type="http://schemas.openxmlformats.org/officeDocument/2006/relationships/oleObject" Target="embeddings/oleObject1170.bin"/><Relationship Id="rId2421" Type="http://schemas.openxmlformats.org/officeDocument/2006/relationships/image" Target="media/image1206.wmf"/><Relationship Id="rId2422" Type="http://schemas.openxmlformats.org/officeDocument/2006/relationships/oleObject" Target="embeddings/oleObject1171.bin"/><Relationship Id="rId2423" Type="http://schemas.openxmlformats.org/officeDocument/2006/relationships/image" Target="media/image1207.wmf"/><Relationship Id="rId2424" Type="http://schemas.openxmlformats.org/officeDocument/2006/relationships/oleObject" Target="embeddings/oleObject1172.bin"/><Relationship Id="rId2425" Type="http://schemas.openxmlformats.org/officeDocument/2006/relationships/image" Target="media/image1208.wmf"/><Relationship Id="rId2426" Type="http://schemas.openxmlformats.org/officeDocument/2006/relationships/oleObject" Target="embeddings/oleObject1173.bin"/><Relationship Id="rId2427" Type="http://schemas.openxmlformats.org/officeDocument/2006/relationships/image" Target="media/image1209.wmf"/><Relationship Id="rId2428" Type="http://schemas.openxmlformats.org/officeDocument/2006/relationships/oleObject" Target="embeddings/oleObject1174.bin"/><Relationship Id="rId2429" Type="http://schemas.openxmlformats.org/officeDocument/2006/relationships/image" Target="media/image1210.wmf"/><Relationship Id="rId1740" Type="http://schemas.openxmlformats.org/officeDocument/2006/relationships/oleObject" Target="embeddings/oleObject830.bin"/><Relationship Id="rId1741" Type="http://schemas.openxmlformats.org/officeDocument/2006/relationships/image" Target="media/image866.wmf"/><Relationship Id="rId1742" Type="http://schemas.openxmlformats.org/officeDocument/2006/relationships/oleObject" Target="embeddings/oleObject831.bin"/><Relationship Id="rId1743" Type="http://schemas.openxmlformats.org/officeDocument/2006/relationships/image" Target="media/image867.wmf"/><Relationship Id="rId1744" Type="http://schemas.openxmlformats.org/officeDocument/2006/relationships/oleObject" Target="embeddings/oleObject832.bin"/><Relationship Id="rId1745" Type="http://schemas.openxmlformats.org/officeDocument/2006/relationships/image" Target="media/image868.wmf"/><Relationship Id="rId1746" Type="http://schemas.openxmlformats.org/officeDocument/2006/relationships/oleObject" Target="embeddings/oleObject833.bin"/><Relationship Id="rId1747" Type="http://schemas.openxmlformats.org/officeDocument/2006/relationships/image" Target="media/image869.wmf"/><Relationship Id="rId1748" Type="http://schemas.openxmlformats.org/officeDocument/2006/relationships/oleObject" Target="embeddings/oleObject834.bin"/><Relationship Id="rId1749" Type="http://schemas.openxmlformats.org/officeDocument/2006/relationships/image" Target="media/image870.wmf"/><Relationship Id="rId1350" Type="http://schemas.openxmlformats.org/officeDocument/2006/relationships/oleObject" Target="embeddings/oleObject635.bin"/><Relationship Id="rId1351" Type="http://schemas.openxmlformats.org/officeDocument/2006/relationships/image" Target="media/image671.emf"/><Relationship Id="rId1352" Type="http://schemas.openxmlformats.org/officeDocument/2006/relationships/oleObject" Target="embeddings/oleObject636.bin"/><Relationship Id="rId1353" Type="http://schemas.openxmlformats.org/officeDocument/2006/relationships/image" Target="media/image672.emf"/><Relationship Id="rId1354" Type="http://schemas.openxmlformats.org/officeDocument/2006/relationships/oleObject" Target="embeddings/oleObject637.bin"/><Relationship Id="rId1355" Type="http://schemas.openxmlformats.org/officeDocument/2006/relationships/image" Target="media/image673.emf"/><Relationship Id="rId1356" Type="http://schemas.openxmlformats.org/officeDocument/2006/relationships/oleObject" Target="embeddings/oleObject638.bin"/><Relationship Id="rId1357" Type="http://schemas.openxmlformats.org/officeDocument/2006/relationships/image" Target="media/image674.emf"/><Relationship Id="rId1358" Type="http://schemas.openxmlformats.org/officeDocument/2006/relationships/oleObject" Target="embeddings/oleObject639.bin"/><Relationship Id="rId1359" Type="http://schemas.openxmlformats.org/officeDocument/2006/relationships/image" Target="media/image675.emf"/><Relationship Id="rId890" Type="http://schemas.openxmlformats.org/officeDocument/2006/relationships/oleObject" Target="embeddings/oleObject438.bin"/><Relationship Id="rId891" Type="http://schemas.openxmlformats.org/officeDocument/2006/relationships/image" Target="media/image443.wmf"/><Relationship Id="rId892" Type="http://schemas.openxmlformats.org/officeDocument/2006/relationships/oleObject" Target="embeddings/oleObject439.bin"/><Relationship Id="rId893" Type="http://schemas.openxmlformats.org/officeDocument/2006/relationships/image" Target="media/image444.wmf"/><Relationship Id="rId894" Type="http://schemas.openxmlformats.org/officeDocument/2006/relationships/oleObject" Target="embeddings/oleObject440.bin"/><Relationship Id="rId895" Type="http://schemas.openxmlformats.org/officeDocument/2006/relationships/image" Target="media/image445.wmf"/><Relationship Id="rId896" Type="http://schemas.openxmlformats.org/officeDocument/2006/relationships/oleObject" Target="embeddings/oleObject441.bin"/><Relationship Id="rId897" Type="http://schemas.openxmlformats.org/officeDocument/2006/relationships/image" Target="media/image446.wmf"/><Relationship Id="rId898" Type="http://schemas.openxmlformats.org/officeDocument/2006/relationships/oleObject" Target="embeddings/oleObject442.bin"/><Relationship Id="rId899" Type="http://schemas.openxmlformats.org/officeDocument/2006/relationships/image" Target="media/image447.wmf"/><Relationship Id="rId2040" Type="http://schemas.openxmlformats.org/officeDocument/2006/relationships/oleObject" Target="embeddings/oleObject980.bin"/><Relationship Id="rId2041" Type="http://schemas.openxmlformats.org/officeDocument/2006/relationships/image" Target="media/image1016.wmf"/><Relationship Id="rId2042" Type="http://schemas.openxmlformats.org/officeDocument/2006/relationships/oleObject" Target="embeddings/oleObject981.bin"/><Relationship Id="rId2043" Type="http://schemas.openxmlformats.org/officeDocument/2006/relationships/image" Target="media/image1017.wmf"/><Relationship Id="rId2044" Type="http://schemas.openxmlformats.org/officeDocument/2006/relationships/oleObject" Target="embeddings/oleObject982.bin"/><Relationship Id="rId2045" Type="http://schemas.openxmlformats.org/officeDocument/2006/relationships/image" Target="media/image1018.wmf"/><Relationship Id="rId2046" Type="http://schemas.openxmlformats.org/officeDocument/2006/relationships/oleObject" Target="embeddings/oleObject983.bin"/><Relationship Id="rId2047" Type="http://schemas.openxmlformats.org/officeDocument/2006/relationships/image" Target="media/image1019.wmf"/><Relationship Id="rId2048" Type="http://schemas.openxmlformats.org/officeDocument/2006/relationships/oleObject" Target="embeddings/oleObject984.bin"/><Relationship Id="rId2049" Type="http://schemas.openxmlformats.org/officeDocument/2006/relationships/image" Target="media/image1020.wmf"/><Relationship Id="rId2430" Type="http://schemas.openxmlformats.org/officeDocument/2006/relationships/oleObject" Target="embeddings/oleObject1175.bin"/><Relationship Id="rId2431" Type="http://schemas.openxmlformats.org/officeDocument/2006/relationships/image" Target="media/image1211.wmf"/><Relationship Id="rId2432" Type="http://schemas.openxmlformats.org/officeDocument/2006/relationships/oleObject" Target="embeddings/oleObject1176.bin"/><Relationship Id="rId2433" Type="http://schemas.openxmlformats.org/officeDocument/2006/relationships/image" Target="media/image1212.wmf"/><Relationship Id="rId2434" Type="http://schemas.openxmlformats.org/officeDocument/2006/relationships/oleObject" Target="embeddings/oleObject1177.bin"/><Relationship Id="rId2435" Type="http://schemas.openxmlformats.org/officeDocument/2006/relationships/image" Target="media/image1213.wmf"/><Relationship Id="rId2436" Type="http://schemas.openxmlformats.org/officeDocument/2006/relationships/oleObject" Target="embeddings/oleObject1178.bin"/><Relationship Id="rId2437" Type="http://schemas.openxmlformats.org/officeDocument/2006/relationships/image" Target="media/image1214.wmf"/><Relationship Id="rId2438" Type="http://schemas.openxmlformats.org/officeDocument/2006/relationships/oleObject" Target="embeddings/oleObject1179.bin"/><Relationship Id="rId2439" Type="http://schemas.openxmlformats.org/officeDocument/2006/relationships/image" Target="media/image1215.wmf"/><Relationship Id="rId100" Type="http://schemas.openxmlformats.org/officeDocument/2006/relationships/oleObject" Target="embeddings/oleObject44.bin"/><Relationship Id="rId101" Type="http://schemas.openxmlformats.org/officeDocument/2006/relationships/image" Target="media/image47.wmf"/><Relationship Id="rId102" Type="http://schemas.openxmlformats.org/officeDocument/2006/relationships/oleObject" Target="embeddings/oleObject45.bin"/><Relationship Id="rId103" Type="http://schemas.openxmlformats.org/officeDocument/2006/relationships/image" Target="media/image48.wmf"/><Relationship Id="rId104" Type="http://schemas.openxmlformats.org/officeDocument/2006/relationships/oleObject" Target="embeddings/oleObject46.bin"/><Relationship Id="rId105" Type="http://schemas.openxmlformats.org/officeDocument/2006/relationships/image" Target="media/image49.wmf"/><Relationship Id="rId106" Type="http://schemas.openxmlformats.org/officeDocument/2006/relationships/oleObject" Target="embeddings/oleObject47.bin"/><Relationship Id="rId107" Type="http://schemas.openxmlformats.org/officeDocument/2006/relationships/image" Target="media/image50.wmf"/><Relationship Id="rId108" Type="http://schemas.openxmlformats.org/officeDocument/2006/relationships/oleObject" Target="embeddings/oleObject48.bin"/><Relationship Id="rId109" Type="http://schemas.openxmlformats.org/officeDocument/2006/relationships/image" Target="media/image51.wmf"/><Relationship Id="rId1750" Type="http://schemas.openxmlformats.org/officeDocument/2006/relationships/oleObject" Target="embeddings/oleObject835.bin"/><Relationship Id="rId1751" Type="http://schemas.openxmlformats.org/officeDocument/2006/relationships/image" Target="media/image871.wmf"/><Relationship Id="rId1752" Type="http://schemas.openxmlformats.org/officeDocument/2006/relationships/oleObject" Target="embeddings/oleObject836.bin"/><Relationship Id="rId1753" Type="http://schemas.openxmlformats.org/officeDocument/2006/relationships/image" Target="media/image872.wmf"/><Relationship Id="rId1360" Type="http://schemas.openxmlformats.org/officeDocument/2006/relationships/oleObject" Target="embeddings/oleObject640.bin"/><Relationship Id="rId1361" Type="http://schemas.openxmlformats.org/officeDocument/2006/relationships/image" Target="media/image676.emf"/><Relationship Id="rId1362" Type="http://schemas.openxmlformats.org/officeDocument/2006/relationships/oleObject" Target="embeddings/oleObject641.bin"/><Relationship Id="rId1363" Type="http://schemas.openxmlformats.org/officeDocument/2006/relationships/image" Target="media/image677.emf"/><Relationship Id="rId1364" Type="http://schemas.openxmlformats.org/officeDocument/2006/relationships/oleObject" Target="embeddings/oleObject642.bin"/><Relationship Id="rId1365" Type="http://schemas.openxmlformats.org/officeDocument/2006/relationships/image" Target="media/image678.emf"/><Relationship Id="rId1366" Type="http://schemas.openxmlformats.org/officeDocument/2006/relationships/oleObject" Target="embeddings/oleObject643.bin"/><Relationship Id="rId1367" Type="http://schemas.openxmlformats.org/officeDocument/2006/relationships/image" Target="media/image679.emf"/><Relationship Id="rId1368" Type="http://schemas.openxmlformats.org/officeDocument/2006/relationships/oleObject" Target="embeddings/oleObject644.bin"/><Relationship Id="rId1369" Type="http://schemas.openxmlformats.org/officeDocument/2006/relationships/image" Target="media/image680.emf"/><Relationship Id="rId1754" Type="http://schemas.openxmlformats.org/officeDocument/2006/relationships/oleObject" Target="embeddings/oleObject837.bin"/><Relationship Id="rId1755" Type="http://schemas.openxmlformats.org/officeDocument/2006/relationships/image" Target="media/image873.wmf"/><Relationship Id="rId1756" Type="http://schemas.openxmlformats.org/officeDocument/2006/relationships/oleObject" Target="embeddings/oleObject838.bin"/><Relationship Id="rId1757" Type="http://schemas.openxmlformats.org/officeDocument/2006/relationships/image" Target="media/image874.wmf"/><Relationship Id="rId1758" Type="http://schemas.openxmlformats.org/officeDocument/2006/relationships/oleObject" Target="embeddings/oleObject839.bin"/><Relationship Id="rId1759" Type="http://schemas.openxmlformats.org/officeDocument/2006/relationships/image" Target="media/image875.wmf"/><Relationship Id="rId2050" Type="http://schemas.openxmlformats.org/officeDocument/2006/relationships/oleObject" Target="embeddings/oleObject985.bin"/><Relationship Id="rId2051" Type="http://schemas.openxmlformats.org/officeDocument/2006/relationships/image" Target="media/image1021.wmf"/><Relationship Id="rId2052" Type="http://schemas.openxmlformats.org/officeDocument/2006/relationships/oleObject" Target="embeddings/oleObject986.bin"/><Relationship Id="rId2053" Type="http://schemas.openxmlformats.org/officeDocument/2006/relationships/image" Target="media/image1022.wmf"/><Relationship Id="rId2054" Type="http://schemas.openxmlformats.org/officeDocument/2006/relationships/oleObject" Target="embeddings/oleObject987.bin"/><Relationship Id="rId2055" Type="http://schemas.openxmlformats.org/officeDocument/2006/relationships/image" Target="media/image1023.wmf"/><Relationship Id="rId2056" Type="http://schemas.openxmlformats.org/officeDocument/2006/relationships/oleObject" Target="embeddings/oleObject988.bin"/><Relationship Id="rId2057" Type="http://schemas.openxmlformats.org/officeDocument/2006/relationships/image" Target="media/image1024.wmf"/><Relationship Id="rId2058" Type="http://schemas.openxmlformats.org/officeDocument/2006/relationships/oleObject" Target="embeddings/oleObject989.bin"/><Relationship Id="rId2059" Type="http://schemas.openxmlformats.org/officeDocument/2006/relationships/image" Target="media/image1025.wmf"/><Relationship Id="rId2440" Type="http://schemas.openxmlformats.org/officeDocument/2006/relationships/oleObject" Target="embeddings/oleObject1180.bin"/><Relationship Id="rId2441" Type="http://schemas.openxmlformats.org/officeDocument/2006/relationships/image" Target="media/image1216.wmf"/><Relationship Id="rId2442" Type="http://schemas.openxmlformats.org/officeDocument/2006/relationships/oleObject" Target="embeddings/oleObject1181.bin"/><Relationship Id="rId2443" Type="http://schemas.openxmlformats.org/officeDocument/2006/relationships/image" Target="media/image1217.wmf"/><Relationship Id="rId2444" Type="http://schemas.openxmlformats.org/officeDocument/2006/relationships/oleObject" Target="embeddings/oleObject1182.bin"/><Relationship Id="rId2445" Type="http://schemas.openxmlformats.org/officeDocument/2006/relationships/image" Target="media/image1218.wmf"/><Relationship Id="rId2446" Type="http://schemas.openxmlformats.org/officeDocument/2006/relationships/oleObject" Target="embeddings/oleObject1183.bin"/><Relationship Id="rId2447" Type="http://schemas.openxmlformats.org/officeDocument/2006/relationships/image" Target="media/image1219.wmf"/><Relationship Id="rId2448" Type="http://schemas.openxmlformats.org/officeDocument/2006/relationships/oleObject" Target="embeddings/oleObject1184.bin"/><Relationship Id="rId2449" Type="http://schemas.openxmlformats.org/officeDocument/2006/relationships/image" Target="media/image1220.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D293E8-9F7F-A442-B8B5-A14291706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4109</TotalTime>
  <Pages>259</Pages>
  <Words>71295</Words>
  <Characters>406385</Characters>
  <Application>Microsoft Macintosh Word</Application>
  <DocSecurity>0</DocSecurity>
  <Lines>3386</Lines>
  <Paragraphs>953</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476727</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Gerard</cp:lastModifiedBy>
  <cp:revision>31</cp:revision>
  <cp:lastPrinted>2012-01-23T17:06:00Z</cp:lastPrinted>
  <dcterms:created xsi:type="dcterms:W3CDTF">2014-08-22T16:11:00Z</dcterms:created>
  <dcterms:modified xsi:type="dcterms:W3CDTF">2015-04-09T02:07:00Z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MacEqns">
    <vt:bool>true</vt:bool>
  </property>
</Properties>
</file>